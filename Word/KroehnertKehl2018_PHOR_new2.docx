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7B1E5"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55407362"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24976499"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EFB0DE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6052672F"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44D5C5A"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36DCC036"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4DC6B773"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5B789CD4" w14:textId="77777777" w:rsidR="00F1217A" w:rsidRPr="008B65C5" w:rsidRDefault="00241FF5" w:rsidP="004B1B4D">
      <w:pPr>
        <w:pStyle w:val="PRec-Affiliation"/>
        <w:jc w:val="left"/>
      </w:pPr>
      <w:r w:rsidRPr="008B65C5">
        <w:t xml:space="preserve">* </w:t>
      </w:r>
      <w:r w:rsidRPr="008B65C5">
        <w:rPr>
          <w:szCs w:val="16"/>
        </w:rPr>
        <w:t>Corresponding author</w:t>
      </w:r>
    </w:p>
    <w:p w14:paraId="3D2559FE" w14:textId="77777777" w:rsidR="00F1217A" w:rsidRPr="008B65C5" w:rsidRDefault="00241FF5" w:rsidP="004B1B4D">
      <w:pPr>
        <w:pStyle w:val="PRec-Abstractheader"/>
        <w:rPr>
          <w:lang w:val="en-GB"/>
        </w:rPr>
      </w:pPr>
      <w:r w:rsidRPr="008B65C5">
        <w:rPr>
          <w:lang w:val="en-GB"/>
        </w:rPr>
        <w:t>Abstract</w:t>
      </w:r>
    </w:p>
    <w:p w14:paraId="5CFA2B1B"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04548FB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B1B12D6" w14:textId="77777777" w:rsidR="0098414F" w:rsidRPr="008B65C5" w:rsidRDefault="00241FF5" w:rsidP="004B1B4D">
      <w:pPr>
        <w:pStyle w:val="PRec-Heading1"/>
      </w:pPr>
      <w:r w:rsidRPr="008B65C5">
        <w:t>Introduction</w:t>
      </w:r>
    </w:p>
    <w:p w14:paraId="18AE7908" w14:textId="7202C1F3"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w:t>
      </w:r>
      <w:r w:rsidRPr="008B65C5">
        <w:t xml:space="preserve">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7865E0D9"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6278B68" w14:textId="77777777" w:rsidTr="000C42D5">
        <w:trPr>
          <w:jc w:val="center"/>
        </w:trPr>
        <w:tc>
          <w:tcPr>
            <w:tcW w:w="0" w:type="auto"/>
            <w:shd w:val="clear" w:color="auto" w:fill="auto"/>
            <w:tcMar>
              <w:left w:w="0" w:type="dxa"/>
              <w:right w:w="0" w:type="dxa"/>
            </w:tcMar>
            <w:vAlign w:val="center"/>
          </w:tcPr>
          <w:p w14:paraId="776FE6D4"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0FBB6725" wp14:editId="2370C2F2">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AF758EA" w14:textId="77777777" w:rsidR="000C42D5" w:rsidRPr="00353AEE" w:rsidRDefault="000C42D5" w:rsidP="004B1B4D">
            <w:pPr>
              <w:rPr>
                <w:noProof/>
              </w:rPr>
            </w:pPr>
          </w:p>
        </w:tc>
        <w:tc>
          <w:tcPr>
            <w:tcW w:w="0" w:type="auto"/>
            <w:shd w:val="clear" w:color="auto" w:fill="auto"/>
            <w:tcMar>
              <w:left w:w="0" w:type="dxa"/>
              <w:right w:w="0" w:type="dxa"/>
            </w:tcMar>
            <w:vAlign w:val="center"/>
          </w:tcPr>
          <w:p w14:paraId="1E1AD344" w14:textId="77777777" w:rsidR="000C42D5" w:rsidRPr="00353AEE" w:rsidRDefault="000C42D5" w:rsidP="004B1B4D">
            <w:pPr>
              <w:keepNext/>
            </w:pPr>
            <w:r w:rsidRPr="00E21FB0">
              <w:rPr>
                <w:noProof/>
                <w:lang w:val="de-DE" w:eastAsia="de-DE"/>
              </w:rPr>
              <w:drawing>
                <wp:inline distT="0" distB="0" distL="0" distR="0" wp14:anchorId="37F382D9" wp14:editId="13EF9CDF">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61BD4FF" w14:textId="77777777" w:rsidR="0098414F" w:rsidRPr="00353AEE" w:rsidRDefault="00E7729B" w:rsidP="004B1B4D">
      <w:pPr>
        <w:pStyle w:val="PRec-Figures"/>
        <w:rPr>
          <w:lang w:eastAsia="en-GB"/>
        </w:rPr>
      </w:pPr>
      <w:bookmarkStart w:id="1" w:name="_Ref512858866"/>
      <w:bookmarkStart w:id="2" w:name="_Hlk512497424"/>
      <w:r w:rsidRPr="00353AEE">
        <w:t>Fig.</w:t>
      </w:r>
      <w:bookmarkEnd w:id="1"/>
      <w:r w:rsidR="00CA5711">
        <w:t> 1</w:t>
      </w:r>
      <w:r w:rsidR="00423F74" w:rsidRPr="00353AEE">
        <w:rPr>
          <w:lang w:eastAsia="en-GB"/>
        </w:rPr>
        <w:t xml:space="preserve"> Illustrative examples for geological interpretation (a) and hydrological annotation (b).</w:t>
      </w:r>
      <w:bookmarkEnd w:id="2"/>
    </w:p>
    <w:p w14:paraId="64C707A9" w14:textId="330CFD69"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703EF75B" w14:textId="77777777" w:rsidR="00BC326D" w:rsidRPr="00353AEE" w:rsidRDefault="00077C3E" w:rsidP="004B1B4D">
      <w:pPr>
        <w:pStyle w:val="PRec-MainText"/>
      </w:pPr>
      <w:r w:rsidRPr="00353AEE">
        <w:t xml:space="preserve">Domain-specific mobile software is required to realise the various domain expert requirements on the target devices, as off-the-shelf software insufficiently addresses the envisaged usage scenario or the domain-specific data types. What </w:t>
      </w:r>
      <w:r w:rsidRPr="00353AEE">
        <w:t>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3AA45F50" w14:textId="77777777" w:rsidR="00353AEE" w:rsidRPr="00353AEE" w:rsidRDefault="00BC326D" w:rsidP="004B1B4D">
      <w:pPr>
        <w:pStyle w:val="PRec-Tabletitle"/>
      </w:pPr>
      <w:bookmarkStart w:id="3" w:name="_Ref513112993"/>
      <w:bookmarkStart w:id="4" w:name="_Ref513112978"/>
      <w:r w:rsidRPr="00353AEE">
        <w:t>Table</w:t>
      </w:r>
      <w:bookmarkEnd w:id="3"/>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56B337A3" w14:textId="77777777" w:rsidTr="008A1832">
        <w:tc>
          <w:tcPr>
            <w:tcW w:w="3638" w:type="dxa"/>
            <w:tcBorders>
              <w:top w:val="single" w:sz="4" w:space="0" w:color="auto"/>
              <w:bottom w:val="single" w:sz="4" w:space="0" w:color="auto"/>
            </w:tcBorders>
          </w:tcPr>
          <w:p w14:paraId="4EE94047"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553B0D1" w14:textId="77777777" w:rsidR="00353AEE" w:rsidRPr="008A1832" w:rsidRDefault="00BC326D" w:rsidP="004B1B4D">
            <w:pPr>
              <w:jc w:val="center"/>
              <w:rPr>
                <w:sz w:val="18"/>
              </w:rPr>
            </w:pPr>
            <w:r w:rsidRPr="008A1832">
              <w:rPr>
                <w:sz w:val="18"/>
              </w:rPr>
              <w:t>Challenges</w:t>
            </w:r>
          </w:p>
        </w:tc>
      </w:tr>
      <w:tr w:rsidR="00BC326D" w:rsidRPr="008A1832" w14:paraId="1DAA8EB2" w14:textId="77777777" w:rsidTr="008A1832">
        <w:tc>
          <w:tcPr>
            <w:tcW w:w="3638" w:type="dxa"/>
            <w:tcBorders>
              <w:top w:val="single" w:sz="4" w:space="0" w:color="auto"/>
              <w:bottom w:val="single" w:sz="4" w:space="0" w:color="auto"/>
            </w:tcBorders>
          </w:tcPr>
          <w:p w14:paraId="346A4FC4"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D82ED17"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52CE71DB"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54F2CAF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0161D2A8"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20DB37D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14FA37E2"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E3E92FB"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2199A06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3330F3E5" w14:textId="77777777" w:rsidR="006F282A" w:rsidRPr="00353AEE" w:rsidRDefault="006F282A" w:rsidP="004B1B4D">
      <w:pPr>
        <w:pStyle w:val="PRec-MainText"/>
      </w:pPr>
    </w:p>
    <w:p w14:paraId="780958A0" w14:textId="77777777" w:rsidR="00517AA2" w:rsidRDefault="00517AA2" w:rsidP="00517AA2">
      <w:pPr>
        <w:pStyle w:val="PRec-MainText"/>
        <w:rPr>
          <w:ins w:id="5" w:author="ms699852" w:date="2018-05-16T21:34:00Z"/>
        </w:rPr>
      </w:pPr>
    </w:p>
    <w:p w14:paraId="1999FA6C" w14:textId="77777777" w:rsidR="00AC3EA4" w:rsidRDefault="00517AA2">
      <w:pPr>
        <w:pStyle w:val="PRec-MainText"/>
      </w:pPr>
      <w:commentRangeStart w:id="6"/>
      <w:commentRangeStart w:id="7"/>
      <w:r>
        <w:t xml:space="preserve">In the following, two key applications are presented: water level gauging through field observations for small and medium-sized catchments and geological interpretation of sedimentary features in field geology. </w:t>
      </w:r>
    </w:p>
    <w:p w14:paraId="4328C44C" w14:textId="77777777" w:rsidR="00AC3EA4" w:rsidRDefault="0003784F">
      <w:pPr>
        <w:pStyle w:val="PRec-MainText"/>
      </w:pPr>
      <w:r w:rsidRPr="008A4640">
        <w:rPr>
          <w:highlight w:val="yellow"/>
        </w:rPr>
        <w:t>(</w:t>
      </w:r>
      <w:r w:rsidRPr="00B54609">
        <w:rPr>
          <w:highlight w:val="yellow"/>
        </w:rPr>
        <w:t>Short abstract about the image-to-geometry part regarding both apps and reference to the applications section)</w:t>
      </w:r>
      <w:commentRangeEnd w:id="6"/>
      <w:r w:rsidR="00263718" w:rsidRPr="00B54609">
        <w:rPr>
          <w:rStyle w:val="Kommentarzeichen"/>
          <w:highlight w:val="yellow"/>
        </w:rPr>
        <w:commentReference w:id="6"/>
      </w:r>
      <w:commentRangeEnd w:id="7"/>
      <w:r w:rsidR="00541C6D" w:rsidRPr="00B54609">
        <w:rPr>
          <w:rStyle w:val="Kommentarzeichen"/>
          <w:highlight w:val="yellow"/>
        </w:rPr>
        <w:commentReference w:id="7"/>
      </w:r>
    </w:p>
    <w:p w14:paraId="0DFF60E5" w14:textId="2821C218" w:rsidR="00AC3EA4" w:rsidRDefault="00517AA2">
      <w:pPr>
        <w:pStyle w:val="PRec-MainText"/>
      </w:pPr>
      <w:r>
        <w:t xml:space="preserve">With respect to the applications, </w:t>
      </w:r>
      <w:commentRangeStart w:id="8"/>
      <w:commentRangeStart w:id="9"/>
      <w:r>
        <w:t>the authors</w:t>
      </w:r>
      <w:commentRangeEnd w:id="8"/>
      <w:r w:rsidR="00AC3EA4">
        <w:rPr>
          <w:rStyle w:val="Kommentarzeichen"/>
        </w:rPr>
        <w:commentReference w:id="8"/>
      </w:r>
      <w:commentRangeEnd w:id="9"/>
      <w:r w:rsidR="00541C6D">
        <w:rPr>
          <w:rStyle w:val="Kommentarzeichen"/>
        </w:rPr>
        <w:commentReference w:id="9"/>
      </w:r>
      <w:r>
        <w:t xml:space="preserve"> address </w:t>
      </w:r>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r w:rsidR="00AC3EA4">
        <w:t>impact on</w:t>
      </w:r>
      <w:r w:rsidR="00077C3E" w:rsidRPr="00353AEE">
        <w:t xml:space="preserve"> image-to-geometry registration of point cloud base data, and the related energy </w:t>
      </w:r>
      <w:r w:rsidR="00D82E3E" w:rsidRPr="00353AEE">
        <w:t xml:space="preserve">consumption </w:t>
      </w:r>
      <w:r w:rsidR="00D82E3E" w:rsidRPr="00353AEE">
        <w:t xml:space="preserve">in comparison to a Digital Surface Model (DSM) </w:t>
      </w:r>
      <w:r w:rsidR="00077C3E" w:rsidRPr="00353AEE">
        <w:t xml:space="preserve">base data mobile application. The technical research is approached via two use cases within the domains of surface hydrology and (petroleum) geology. The content </w:t>
      </w:r>
      <w:r w:rsidR="00077C3E" w:rsidRPr="00353AEE">
        <w:lastRenderedPageBreak/>
        <w:t xml:space="preserve">covered in the article is a significant extension of earlier published research </w:t>
      </w:r>
      <w:r w:rsidR="001C72A4">
        <w:rPr>
          <w:noProof/>
        </w:rPr>
        <w:t>(Kröhnert et al., 2017)</w:t>
      </w:r>
      <w:r w:rsidR="00077C3E" w:rsidRPr="00353AEE">
        <w:t>.</w:t>
      </w:r>
    </w:p>
    <w:p w14:paraId="1934D708" w14:textId="77777777"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w:t>
      </w:r>
      <w:r w:rsidR="00BE464E">
        <w:t>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4D0D25A6" w14:textId="77777777" w:rsidR="001D68B6" w:rsidRDefault="001D68B6" w:rsidP="001D68B6">
      <w:pPr>
        <w:pStyle w:val="PRec-Heading1"/>
      </w:pPr>
      <w:r w:rsidRPr="00353AEE">
        <w:t>Applications and Requirements</w:t>
      </w:r>
    </w:p>
    <w:p w14:paraId="0C6A1EDC" w14:textId="77777777" w:rsidR="00AB1056" w:rsidRDefault="0003784F" w:rsidP="00B54609">
      <w:pPr>
        <w:pStyle w:val="PRec-MainText"/>
      </w:pPr>
      <w:ins w:id="10" w:author="ms699852" w:date="2018-05-16T21:37:00Z">
        <w:r w:rsidRPr="00B54609">
          <w:rPr>
            <w:highlight w:val="yellow"/>
          </w:rPr>
          <w:t>Short description here</w:t>
        </w:r>
      </w:ins>
    </w:p>
    <w:p w14:paraId="5E2E9152" w14:textId="77777777" w:rsidR="001D68B6" w:rsidRPr="00353AEE" w:rsidDel="001D68B6" w:rsidRDefault="001D68B6" w:rsidP="001D68B6">
      <w:pPr>
        <w:pStyle w:val="PRec-MainText"/>
        <w:rPr>
          <w:del w:id="11" w:author="ms699852" w:date="2018-05-16T20:38:00Z"/>
        </w:rPr>
      </w:pPr>
      <w:del w:id="12"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3B89E7DB" w14:textId="77777777" w:rsidR="001D68B6" w:rsidRPr="00353AEE" w:rsidRDefault="001D68B6" w:rsidP="001D68B6">
      <w:pPr>
        <w:pStyle w:val="PRec-Heading2"/>
      </w:pPr>
      <w:r w:rsidRPr="00353AEE">
        <w:t>Derivation of hydrological parameters: Water level gauging</w:t>
      </w:r>
    </w:p>
    <w:p w14:paraId="34909A12" w14:textId="77777777" w:rsidR="001D68B6" w:rsidRPr="00353AEE" w:rsidRDefault="001D68B6" w:rsidP="001D68B6">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2A737264"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smartphone cameras, the water line can be processed on the device </w:t>
      </w:r>
      <w:r w:rsidRPr="007E4598">
        <w:rPr>
          <w:noProof/>
          <w:color w:val="000000" w:themeColor="text1"/>
        </w:rPr>
        <w:t>(Kröhnert &amp; Meichsner, 2017)</w:t>
      </w:r>
      <w:r w:rsidRPr="006A743D">
        <w:rPr>
          <w:color w:val="000000" w:themeColor="text1"/>
        </w:rPr>
        <w:t xml:space="preserve"> and subsequently registered with </w:t>
      </w:r>
      <w:r>
        <w:rPr>
          <w:color w:val="000000" w:themeColor="text1"/>
        </w:rPr>
        <w:t>existing</w:t>
      </w:r>
      <w:r w:rsidRPr="006A743D">
        <w:rPr>
          <w:color w:val="000000" w:themeColor="text1"/>
        </w:rPr>
        <w:t xml:space="preserve"> 3D object data to obtain the corresponding height values, i.e. water levels.</w:t>
      </w:r>
    </w:p>
    <w:p w14:paraId="29F8359B" w14:textId="77777777" w:rsidR="001D68B6" w:rsidRPr="00353AEE" w:rsidRDefault="001D68B6" w:rsidP="001D68B6">
      <w:pPr>
        <w:pStyle w:val="PRec-MainText"/>
      </w:pPr>
      <w:r w:rsidRPr="006A743D">
        <w:rPr>
          <w:color w:val="000000" w:themeColor="text1"/>
        </w:rPr>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w:t>
      </w:r>
      <w:r w:rsidRPr="00353AEE">
        <w:lastRenderedPageBreak/>
        <w:t xml:space="preserve">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smartphone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322D3587" w14:textId="77777777"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Pr>
          <w:noProof/>
        </w:rPr>
        <w:t>(Sardemann et al., 2018)</w:t>
      </w:r>
      <w:r w:rsidRPr="00353AEE">
        <w:t>. Thus,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p>
    <w:p w14:paraId="0B6B5B0E" w14:textId="77777777" w:rsidR="001D68B6" w:rsidRPr="00353AEE" w:rsidRDefault="001D68B6" w:rsidP="001D68B6">
      <w:pPr>
        <w:pStyle w:val="PRec-Heading2"/>
      </w:pPr>
      <w:r w:rsidRPr="00353AEE">
        <w:t>Field geology</w:t>
      </w:r>
    </w:p>
    <w:p w14:paraId="3090E7DA" w14:textId="72445D1D"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t>(</w:t>
      </w:r>
      <w:r>
        <w:rPr>
          <w:noProof/>
        </w:rPr>
        <w:t>Buckley et al., 2008; Buckley et al., 2010)</w:t>
      </w:r>
      <w:r w:rsidRPr="00353AEE">
        <w:t xml:space="preserve"> and SfM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p>
    <w:p w14:paraId="2F361702" w14:textId="4342C89C"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w:t>
      </w:r>
      <w:r w:rsidRPr="00353AEE">
        <w:lastRenderedPageBreak/>
        <w:t xml:space="preserve">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 xml:space="preserve">Kehl et al. (2018) </w:t>
      </w:r>
      <w:r w:rsidRPr="00353AEE">
        <w:t>for further details).</w:t>
      </w:r>
    </w:p>
    <w:p w14:paraId="491D66AB" w14:textId="2D1C2BD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xml:space="preserve">, but drastic changes in terms of fog and moisture remain challenging for auto-registration algorithms. Therefore, it is advisable </w:t>
      </w:r>
      <w:r w:rsidRPr="00353AEE">
        <w:t>to collect digital outcrop models for prominent locations in different seasonal conditions.</w:t>
      </w:r>
    </w:p>
    <w:p w14:paraId="07F877C8" w14:textId="77777777"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17)</w:t>
      </w:r>
      <w:r w:rsidRPr="00353AEE">
        <w:t>.</w:t>
      </w:r>
    </w:p>
    <w:p w14:paraId="6217D5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32DEEDC7" w14:textId="77777777" w:rsidTr="00AC3EA4">
        <w:trPr>
          <w:trHeight w:val="2438"/>
        </w:trPr>
        <w:tc>
          <w:tcPr>
            <w:tcW w:w="3527" w:type="dxa"/>
            <w:shd w:val="clear" w:color="auto" w:fill="auto"/>
            <w:tcMar>
              <w:left w:w="0" w:type="dxa"/>
              <w:right w:w="0" w:type="dxa"/>
            </w:tcMar>
            <w:vAlign w:val="center"/>
          </w:tcPr>
          <w:p w14:paraId="477892A4"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07972251" wp14:editId="4C0C43C8">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5"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779E679B"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12F990D5"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D913F01" wp14:editId="182AB9B2">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B360809"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2D54C116" w14:textId="00EF7501" w:rsidR="001D68B6" w:rsidRDefault="001D68B6" w:rsidP="001D68B6">
      <w:pPr>
        <w:pStyle w:val="Beschriftung"/>
      </w:pPr>
      <w:bookmarkStart w:id="13" w:name="_Ref513237238"/>
      <w:r w:rsidRPr="00353AEE">
        <w:t>Fig.</w:t>
      </w:r>
      <w:bookmarkEnd w:id="13"/>
      <w:r>
        <w:t> </w:t>
      </w:r>
      <w:r w:rsidR="008A4640" w:rsidRPr="008A4640">
        <w:rPr>
          <w:highlight w:val="yellow"/>
        </w:rPr>
        <w:t>xx</w:t>
      </w:r>
      <w:r>
        <w:t xml:space="preserve"> </w:t>
      </w:r>
      <w:r w:rsidRPr="00353AEE">
        <w:rPr>
          <w:lang w:eastAsia="en-GB"/>
        </w:rPr>
        <w:t xml:space="preserve">Visual </w:t>
      </w:r>
      <w:r w:rsidRPr="00353AEE">
        <w:rPr>
          <w:lang w:eastAsia="en-GB"/>
        </w:rPr>
        <w:t>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14:paraId="53C4BA50" w14:textId="77777777" w:rsidR="00EA640D" w:rsidRPr="00353AEE" w:rsidRDefault="0047705D" w:rsidP="004B1B4D">
      <w:pPr>
        <w:pStyle w:val="PRec-Heading1"/>
      </w:pPr>
      <w:r w:rsidRPr="00353AEE">
        <w:lastRenderedPageBreak/>
        <w:t>Algorithms</w:t>
      </w:r>
    </w:p>
    <w:p w14:paraId="3D2C7FAE" w14:textId="7D68457B" w:rsidR="00423F74" w:rsidRPr="00353AEE" w:rsidRDefault="00B301E5" w:rsidP="004B1B4D">
      <w:pPr>
        <w:pStyle w:val="PRec-MainText"/>
      </w:pPr>
      <w:r w:rsidRPr="00353AEE">
        <w:t xml:space="preserve">This </w:t>
      </w:r>
      <w:r w:rsidRPr="00353AEE">
        <w:t xml:space="preserve">section demonstrates novel- as well as existing algorithms and methods on mobile devices that </w:t>
      </w:r>
      <w:r w:rsidR="008E218A">
        <w:t>support image-based field annotations</w:t>
      </w:r>
      <w:r w:rsidRPr="00353AEE">
        <w:t>.</w:t>
      </w:r>
      <w:r w:rsidR="008E218A">
        <w:t xml:space="preserve"> We first present the techniques necessary for image synthesis for different 3D base data. These image synthesis methods are important in the following image-to-geometry registration as set the limits on image quality, registration accuracy and the precision of 3D positions queried via 2D photo pixels.</w:t>
      </w:r>
    </w:p>
    <w:p w14:paraId="6F2B1046" w14:textId="77777777" w:rsidR="00BB25DE" w:rsidRPr="00353AEE" w:rsidRDefault="00E02E30" w:rsidP="004B1B4D">
      <w:pPr>
        <w:pStyle w:val="PRec-Heading2"/>
      </w:pPr>
      <w:r w:rsidRPr="00353AEE">
        <w:t>Mesh-based rendering</w:t>
      </w:r>
    </w:p>
    <w:p w14:paraId="621C3401"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w:t>
      </w:r>
      <w:r w:rsidRPr="00353AEE">
        <w:t xml:space="preserve">in 2D. </w:t>
      </w:r>
    </w:p>
    <w:p w14:paraId="6F03FDD3"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w:t>
      </w:r>
      <w:r w:rsidRPr="00353AEE">
        <w:t>challenges.</w:t>
      </w:r>
    </w:p>
    <w:p w14:paraId="072D8456" w14:textId="243E80A3" w:rsidR="005F3C02" w:rsidRPr="00353AEE" w:rsidRDefault="005F3C02" w:rsidP="004B1B4D">
      <w:pPr>
        <w:pStyle w:val="PRec-Heading2"/>
      </w:pPr>
      <w:r w:rsidRPr="00353AEE">
        <w:t>A novel approach to mobile point-based rendering</w:t>
      </w:r>
    </w:p>
    <w:p w14:paraId="7A5875F5" w14:textId="35E3D97D" w:rsidR="005F3C02" w:rsidRPr="00353AEE" w:rsidRDefault="005F3C02" w:rsidP="004B1B4D">
      <w:pPr>
        <w:pStyle w:val="PRec-MainText"/>
      </w:pPr>
      <w:r w:rsidRPr="00353AEE">
        <w:t>In comparison to mesh-based rendering, simple point projection seems to be a nice alternative</w:t>
      </w:r>
      <w:r w:rsidR="00F0659C">
        <w:t xml:space="preserve"> that saves </w:t>
      </w:r>
      <w:r w:rsidRPr="00353AEE">
        <w:t xml:space="preserve">computational resources. </w:t>
      </w:r>
      <w:r w:rsidR="00002A5B">
        <w:t>Here</w:t>
      </w:r>
      <w:r w:rsidRPr="00353AEE">
        <w:t>, we simply project object points onto an image plane using perspective projection, assuming a distortion-free ideal camera with centred principle point</w:t>
      </w:r>
      <w:r w:rsidR="00BA3ED8">
        <w:t xml:space="preserve"> (e.g. </w:t>
      </w:r>
      <w:commentRangeStart w:id="14"/>
      <w:proofErr w:type="spellStart"/>
      <w:r w:rsidR="0003784F" w:rsidRPr="008A4640">
        <w:rPr>
          <w:highlight w:val="yellow"/>
        </w:rPr>
        <w:t>Meierhold</w:t>
      </w:r>
      <w:proofErr w:type="spellEnd"/>
      <w:r w:rsidR="00BA3ED8">
        <w:rPr>
          <w:highlight w:val="yellow"/>
        </w:rPr>
        <w:t>,</w:t>
      </w:r>
      <w:r w:rsidR="0003784F" w:rsidRPr="008A4640">
        <w:rPr>
          <w:highlight w:val="yellow"/>
        </w:rPr>
        <w:t xml:space="preserve"> 2010</w:t>
      </w:r>
      <w:commentRangeEnd w:id="14"/>
      <w:r w:rsidR="008A4640">
        <w:rPr>
          <w:rStyle w:val="Kommentarzeichen"/>
        </w:rPr>
        <w:commentReference w:id="14"/>
      </w:r>
      <w:r w:rsidR="00BA3ED8">
        <w:t>)</w:t>
      </w:r>
      <w:r w:rsidRPr="00353AEE">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2EB24180" w14:textId="77777777" w:rsidR="005F3C02" w:rsidRPr="00D0760D" w:rsidRDefault="005F3C02" w:rsidP="004B1B4D">
      <w:pPr>
        <w:pStyle w:val="PRec-MainText"/>
        <w:rPr>
          <w:sz w:val="16"/>
          <w:szCs w:val="16"/>
        </w:rPr>
      </w:pPr>
    </w:p>
    <w:p w14:paraId="07878AF8" w14:textId="77777777" w:rsidR="005F3C02" w:rsidRPr="00D0760D" w:rsidRDefault="00CB6362"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5EAF9CC" w14:textId="77777777" w:rsidR="00AC65B5" w:rsidRPr="00D0760D" w:rsidRDefault="00F100F9" w:rsidP="004B1B4D">
      <w:pPr>
        <w:pStyle w:val="PRec-MainText"/>
        <w:jc w:val="right"/>
        <w:rPr>
          <w:sz w:val="16"/>
          <w:szCs w:val="16"/>
        </w:rPr>
      </w:pPr>
      <w:r w:rsidRPr="00D0760D">
        <w:rPr>
          <w:sz w:val="16"/>
          <w:szCs w:val="16"/>
        </w:rPr>
        <w:t>(1)</w:t>
      </w:r>
    </w:p>
    <w:p w14:paraId="527DFFAB"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46C62700" w14:textId="77777777" w:rsidR="002B35FA" w:rsidRPr="00D0760D" w:rsidRDefault="002B35FA" w:rsidP="004B1B4D">
      <w:pPr>
        <w:pStyle w:val="PRec-MainText"/>
        <w:jc w:val="right"/>
        <w:rPr>
          <w:sz w:val="16"/>
          <w:szCs w:val="16"/>
        </w:rPr>
      </w:pPr>
    </w:p>
    <w:p w14:paraId="4D28555F" w14:textId="382ABF6E" w:rsidR="00AB1056" w:rsidRDefault="00F3715D" w:rsidP="00B54609">
      <w:pPr>
        <w:pStyle w:val="PRec-MainText"/>
        <w:rPr>
          <w:ins w:id="15" w:author="Greenich Viper" w:date="2018-05-17T10:47:00Z"/>
        </w:rPr>
      </w:pPr>
      <w:commentRangeStart w:id="16"/>
      <w:r>
        <w:rPr>
          <w:rStyle w:val="Kommentarzeichen"/>
        </w:rPr>
        <w:commentReference w:id="17"/>
      </w:r>
      <w:commentRangeEnd w:id="16"/>
      <w:r w:rsidR="00541C6D">
        <w:rPr>
          <w:rStyle w:val="Kommentarzeichen"/>
        </w:rPr>
        <w:commentReference w:id="16"/>
      </w:r>
    </w:p>
    <w:p w14:paraId="7654FB5A" w14:textId="5F9E441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353BB3EA" w14:textId="77777777" w:rsidR="00F100F9" w:rsidRPr="00D0760D" w:rsidRDefault="00F100F9" w:rsidP="004B1B4D">
      <w:pPr>
        <w:pStyle w:val="PRec-MainText"/>
        <w:ind w:firstLine="0"/>
        <w:rPr>
          <w:sz w:val="16"/>
          <w:szCs w:val="16"/>
        </w:rPr>
      </w:pPr>
    </w:p>
    <w:p w14:paraId="4E71FA8A" w14:textId="77777777" w:rsidR="00BB25DE" w:rsidRPr="00D0760D" w:rsidRDefault="00CB6362"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5A55482" w14:textId="55A70105"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63C7D45C" w14:textId="31947AAF"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3</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We use the concept of “halo expansion” (see fig. XYZ, \cite{</w:t>
      </w:r>
      <w:commentRangeStart w:id="18"/>
      <w:r w:rsidR="005865CB">
        <w:t>XYZ</w:t>
      </w:r>
      <w:commentRangeEnd w:id="18"/>
      <w:r w:rsidR="008A4640">
        <w:rPr>
          <w:rStyle w:val="Kommentarzeichen"/>
        </w:rPr>
        <w:commentReference w:id="18"/>
      </w:r>
      <w:r w:rsidR="005865CB">
        <w:t>}) from computer graphics to enlarge the frustum.</w:t>
      </w:r>
      <w:r w:rsidR="004A5D10">
        <w:t xml:space="preserve"> An uncertainty correction in depth (i.e. distance) is performed by frustum </w:t>
      </w:r>
      <w:ins w:id="19" w:author="ms699852" w:date="2018-05-23T19:24:00Z">
        <w:r w:rsidR="008A4640">
          <w:t>expansion</w:t>
        </w:r>
      </w:ins>
      <w:del w:id="20" w:author="ms699852" w:date="2018-05-23T19:24:00Z">
        <w:r w:rsidR="004A5D10" w:rsidDel="008A4640">
          <w:delText>shifts</w:delText>
        </w:r>
      </w:del>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042AA6AA" w14:textId="24FE3268"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2385565D" w14:textId="7A00BD28" w:rsidTr="00F105D2">
        <w:trPr>
          <w:trHeight w:val="1701"/>
          <w:jc w:val="center"/>
        </w:trPr>
        <w:tc>
          <w:tcPr>
            <w:tcW w:w="2428" w:type="dxa"/>
            <w:vAlign w:val="center"/>
          </w:tcPr>
          <w:p w14:paraId="7348880B" w14:textId="77777777" w:rsidR="002A7AC8" w:rsidRDefault="002A7AC8" w:rsidP="002A7AC8">
            <w:pPr>
              <w:pStyle w:val="PRec-MainText"/>
              <w:ind w:firstLine="0"/>
              <w:jc w:val="center"/>
            </w:pPr>
            <w:commentRangeStart w:id="21"/>
            <w:commentRangeStart w:id="22"/>
            <w:r>
              <w:rPr>
                <w:noProof/>
                <w:lang w:val="de-DE" w:eastAsia="de-DE"/>
              </w:rPr>
              <w:drawing>
                <wp:inline distT="0" distB="0" distL="0" distR="0" wp14:anchorId="70A876E6" wp14:editId="1468D1F1">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7"/>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4098085B" w14:textId="77777777" w:rsidR="002A7AC8" w:rsidRDefault="002A7AC8" w:rsidP="002A7AC8">
            <w:pPr>
              <w:pStyle w:val="PRec-MainText"/>
              <w:ind w:firstLine="0"/>
              <w:jc w:val="center"/>
            </w:pPr>
            <w:r>
              <w:rPr>
                <w:noProof/>
                <w:lang w:val="de-DE" w:eastAsia="de-DE"/>
              </w:rPr>
              <w:drawing>
                <wp:inline distT="0" distB="0" distL="0" distR="0" wp14:anchorId="645DC642" wp14:editId="10E0C0C4">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8"/>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0965A93C" w14:textId="31CE6FF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57AA2435" wp14:editId="2A541734">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commentRangeEnd w:id="21"/>
      <w:tr w:rsidR="002A7AC8" w14:paraId="694C54AB" w14:textId="1C1A2676" w:rsidTr="00F105D2">
        <w:trPr>
          <w:jc w:val="center"/>
        </w:trPr>
        <w:tc>
          <w:tcPr>
            <w:tcW w:w="7286" w:type="dxa"/>
            <w:gridSpan w:val="3"/>
          </w:tcPr>
          <w:p w14:paraId="3242312B" w14:textId="6F87AF1B" w:rsidR="002A7AC8" w:rsidRPr="002A7AC8" w:rsidRDefault="002A7AC8" w:rsidP="002A7AC8">
            <w:pPr>
              <w:pStyle w:val="PRec-Figures"/>
              <w:rPr>
                <w:highlight w:val="yellow"/>
              </w:rPr>
            </w:pPr>
            <w:r w:rsidRPr="002A7AC8">
              <w:rPr>
                <w:highlight w:val="yellow"/>
              </w:rPr>
              <w:t>Fig. 3</w:t>
            </w:r>
            <w:r>
              <w:t xml:space="preserve"> Visual analogue between partial-illumination halo of a light bulb (left), the partial-visibility halo of perspective view and projection (centre) and the defined bounding box (right).</w:t>
            </w:r>
            <w:r>
              <w:rPr>
                <w:rStyle w:val="Kommentarzeichen"/>
              </w:rPr>
              <w:commentReference w:id="21"/>
            </w:r>
            <w:r>
              <w:rPr>
                <w:rStyle w:val="Kommentarzeichen"/>
              </w:rPr>
              <w:commentReference w:id="22"/>
            </w:r>
          </w:p>
        </w:tc>
      </w:tr>
      <w:commentRangeEnd w:id="22"/>
    </w:tbl>
    <w:p w14:paraId="65B102E2" w14:textId="77777777" w:rsidR="00525EFD" w:rsidRDefault="00525EFD" w:rsidP="004B1B4D">
      <w:pPr>
        <w:pStyle w:val="PRec-MainText"/>
      </w:pPr>
    </w:p>
    <w:p w14:paraId="52C89216" w14:textId="1B7F248C"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commentRangeStart w:id="23"/>
      <w:commentRangeStart w:id="24"/>
      <w:r w:rsidR="00002A5B">
        <w:t>The degree of parameter inaccuracy is derived from the sensor accuracy estimate</w:t>
      </w:r>
      <w:r w:rsidRPr="00353AEE">
        <w:t xml:space="preserve"> as well as the </w:t>
      </w:r>
      <w:r>
        <w:t>provided</w:t>
      </w:r>
      <w:r w:rsidRPr="00353AEE">
        <w:t xml:space="preserve"> camera characteristics</w:t>
      </w:r>
      <w:commentRangeEnd w:id="23"/>
      <w:r w:rsidR="00002A5B">
        <w:rPr>
          <w:rStyle w:val="Kommentarzeichen"/>
        </w:rPr>
        <w:commentReference w:id="23"/>
      </w:r>
      <w:commentRangeEnd w:id="24"/>
      <w:r w:rsidR="00541C6D">
        <w:rPr>
          <w:rStyle w:val="Kommentarzeichen"/>
        </w:rPr>
        <w:commentReference w:id="24"/>
      </w:r>
      <w:r w:rsidRPr="00353AEE">
        <w:t>.</w:t>
      </w:r>
    </w:p>
    <w:p w14:paraId="2E882F84" w14:textId="77777777" w:rsidR="000E0B56" w:rsidRDefault="000E0B56" w:rsidP="004B1B4D">
      <w:pPr>
        <w:pStyle w:val="PRec-MainText"/>
      </w:pPr>
    </w:p>
    <w:p w14:paraId="49A12472" w14:textId="77A9BE36"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w:t>
      </w:r>
      <w:r w:rsidRPr="00353AEE">
        <w:t xml:space="preserve">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45FFF47E" w14:textId="77777777" w:rsidR="00BE464E" w:rsidRPr="00D0760D" w:rsidRDefault="00BE464E" w:rsidP="00D0760D">
      <w:pPr>
        <w:pStyle w:val="PRec-MainText"/>
        <w:ind w:firstLine="0"/>
        <w:rPr>
          <w:sz w:val="16"/>
        </w:rPr>
      </w:pPr>
    </w:p>
    <w:p w14:paraId="07535FC4" w14:textId="77777777" w:rsidR="00BE464E" w:rsidRPr="00D0760D" w:rsidRDefault="00CB6362">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48D9B73" w14:textId="77777777" w:rsidR="00CC5F52" w:rsidRPr="00D0760D" w:rsidRDefault="00BE464E" w:rsidP="00D0760D">
      <w:pPr>
        <w:pStyle w:val="PRec-MainText"/>
        <w:jc w:val="right"/>
        <w:rPr>
          <w:sz w:val="16"/>
        </w:rPr>
      </w:pPr>
      <w:r w:rsidRPr="00D0760D">
        <w:rPr>
          <w:sz w:val="16"/>
        </w:rPr>
        <w:t>(4)</w:t>
      </w:r>
    </w:p>
    <w:p w14:paraId="67915BEC" w14:textId="585EBAFD" w:rsidR="00A475A8" w:rsidRPr="00353AEE" w:rsidRDefault="00002A5B" w:rsidP="004B1B4D">
      <w:pPr>
        <w:pStyle w:val="PRec-MainText"/>
      </w:pPr>
      <w:commentRangeStart w:id="25"/>
      <w:r>
        <w:rPr>
          <w:rStyle w:val="Kommentarzeichen"/>
        </w:rPr>
        <w:commentReference w:id="26"/>
      </w:r>
      <w:commentRangeEnd w:id="25"/>
      <w:r w:rsidR="00541C6D">
        <w:rPr>
          <w:rStyle w:val="Kommentarzeichen"/>
        </w:rPr>
        <w:commentReference w:id="25"/>
      </w:r>
      <w:r w:rsidR="008A6083">
        <w:t>Then</w:t>
      </w:r>
      <w:r w:rsidR="00A475A8" w:rsidRPr="00353AEE">
        <w:t>, we eliminate points outside the near- and far clipping plane</w:t>
      </w:r>
      <w:r w:rsidR="008A6083">
        <w:t xml:space="preserve"> using the pyramid frustum</w:t>
      </w:r>
      <w:r w:rsidR="00A475A8" w:rsidRPr="00353AEE">
        <w:t>.</w:t>
      </w:r>
    </w:p>
    <w:p w14:paraId="4E806212" w14:textId="77777777" w:rsidR="00AC076D" w:rsidRDefault="00AC076D" w:rsidP="004B1B4D">
      <w:pPr>
        <w:pStyle w:val="PRec-MainText"/>
      </w:pPr>
    </w:p>
    <w:p w14:paraId="4A454B2A" w14:textId="2C1EB490" w:rsidR="006F1468" w:rsidRPr="00353AEE" w:rsidRDefault="00B54609" w:rsidP="004B1B4D">
      <w:pPr>
        <w:pStyle w:val="PRec-MainText"/>
      </w:pPr>
      <w:commentRangeStart w:id="27"/>
      <w:r w:rsidRPr="00B54609">
        <w:t>The finite image plane resolution and limited point size during rasterization results in multiple</w:t>
      </w:r>
      <w:commentRangeEnd w:id="27"/>
      <w:r>
        <w:rPr>
          <w:rStyle w:val="Kommentarzeichen"/>
        </w:rPr>
        <w:commentReference w:id="27"/>
      </w:r>
      <w:r w:rsidRPr="00B54609">
        <w:t xml:space="preserv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4a).</w:t>
      </w:r>
      <w:r w:rsidR="006F1468" w:rsidRPr="00353AEE">
        <w:t xml:space="preserve"> </w:t>
      </w:r>
    </w:p>
    <w:p w14:paraId="5F616EE3" w14:textId="68067AB1" w:rsidR="006F1468" w:rsidRDefault="006F1468" w:rsidP="004B1B4D">
      <w:pPr>
        <w:pStyle w:val="PRec-MainText"/>
      </w:pPr>
      <w:r w:rsidRPr="00353AEE">
        <w:lastRenderedPageBreak/>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4</w:t>
      </w:r>
      <w:r w:rsidR="00545E5A">
        <w:t>b</w:t>
      </w:r>
      <w:r w:rsidRPr="00353AEE">
        <w:t>).</w:t>
      </w:r>
    </w:p>
    <w:p w14:paraId="37E7D222"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B8B9EAD" w14:textId="77777777" w:rsidTr="00545E5A">
        <w:tc>
          <w:tcPr>
            <w:tcW w:w="3543" w:type="dxa"/>
            <w:tcMar>
              <w:left w:w="0" w:type="dxa"/>
              <w:right w:w="0" w:type="dxa"/>
            </w:tcMar>
          </w:tcPr>
          <w:p w14:paraId="537529C2" w14:textId="77777777" w:rsidR="00A07825" w:rsidRDefault="00A07825" w:rsidP="00A07825">
            <w:pPr>
              <w:rPr>
                <w:sz w:val="20"/>
              </w:rPr>
            </w:pPr>
            <w:r w:rsidRPr="00E76B28">
              <w:rPr>
                <w:noProof/>
                <w:lang w:val="de-DE" w:eastAsia="de-DE"/>
              </w:rPr>
              <w:drawing>
                <wp:inline distT="0" distB="0" distL="0" distR="0" wp14:anchorId="0FA5A547" wp14:editId="60C23C47">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0CFD549"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0363B3E" w14:textId="77777777" w:rsidR="00A07825" w:rsidRDefault="00A07825" w:rsidP="00A07825">
            <w:pPr>
              <w:rPr>
                <w:sz w:val="20"/>
              </w:rPr>
            </w:pPr>
            <w:r w:rsidRPr="00E76B28">
              <w:rPr>
                <w:noProof/>
                <w:color w:val="000000"/>
                <w:szCs w:val="16"/>
                <w:lang w:val="de-DE" w:eastAsia="de-DE"/>
              </w:rPr>
              <w:drawing>
                <wp:inline distT="0" distB="0" distL="0" distR="0" wp14:anchorId="168F656F" wp14:editId="16330D8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r>
      <w:tr w:rsidR="00545E5A" w14:paraId="30911158" w14:textId="77777777" w:rsidTr="00545E5A">
        <w:tc>
          <w:tcPr>
            <w:tcW w:w="3543" w:type="dxa"/>
            <w:tcMar>
              <w:left w:w="0" w:type="dxa"/>
              <w:right w:w="0" w:type="dxa"/>
            </w:tcMar>
          </w:tcPr>
          <w:p w14:paraId="465334EE"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01225F63"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1EB21309"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4853307A" w14:textId="43974B80" w:rsidR="005B3AFC" w:rsidRPr="00353AEE" w:rsidRDefault="00944C7D" w:rsidP="004B1B4D">
      <w:pPr>
        <w:pStyle w:val="PRec-Figures"/>
        <w:rPr>
          <w:lang w:eastAsia="en-GB"/>
        </w:rPr>
      </w:pPr>
      <w:bookmarkStart w:id="28" w:name="_Ref512856604"/>
      <w:r w:rsidRPr="00353AEE">
        <w:t>Fig.</w:t>
      </w:r>
      <w:bookmarkEnd w:id="28"/>
      <w:r w:rsidR="0085304C">
        <w:t xml:space="preserve"> 4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17D4749B" w14:textId="3F75AEE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4C8A1C93" w14:textId="77777777" w:rsidR="00AB1056" w:rsidRDefault="008A1832" w:rsidP="000E0B56">
      <w:pPr>
        <w:spacing w:before="120"/>
        <w:jc w:val="center"/>
      </w:pPr>
      <w:r>
        <w:rPr>
          <w:noProof/>
          <w:lang w:val="de-DE" w:eastAsia="de-DE"/>
        </w:rPr>
        <w:drawing>
          <wp:inline distT="0" distB="0" distL="0" distR="0" wp14:anchorId="3F9B6C81" wp14:editId="631B4D51">
            <wp:extent cx="4590000" cy="1783241"/>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2"/>
                    <a:stretch>
                      <a:fillRect/>
                    </a:stretch>
                  </pic:blipFill>
                  <pic:spPr>
                    <a:xfrm>
                      <a:off x="0" y="0"/>
                      <a:ext cx="4590000" cy="1783241"/>
                    </a:xfrm>
                    <a:prstGeom prst="rect">
                      <a:avLst/>
                    </a:prstGeom>
                  </pic:spPr>
                </pic:pic>
              </a:graphicData>
            </a:graphic>
          </wp:inline>
        </w:drawing>
      </w:r>
    </w:p>
    <w:p w14:paraId="69770B11" w14:textId="77777777" w:rsidR="008A1832" w:rsidRPr="00353AEE" w:rsidRDefault="008A1832" w:rsidP="004B1B4D">
      <w:pPr>
        <w:pStyle w:val="PRec-Figures"/>
        <w:rPr>
          <w:lang w:eastAsia="en-GB"/>
        </w:rPr>
      </w:pPr>
      <w:bookmarkStart w:id="29" w:name="_Ref512929386"/>
      <w:r w:rsidRPr="00353AEE">
        <w:t>Fig.</w:t>
      </w:r>
      <w:bookmarkEnd w:id="29"/>
      <w:r w:rsidR="0085304C">
        <w:t xml:space="preserve"> 5 </w:t>
      </w:r>
      <w:r w:rsidRPr="00353AEE">
        <w:rPr>
          <w:lang w:eastAsia="en-GB"/>
        </w:rPr>
        <w:t>Fill image gaps using nearest neighbour binary search in 3D domain.</w:t>
      </w:r>
    </w:p>
    <w:p w14:paraId="16F078F3" w14:textId="6BCCDC02"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-after comparison of the gap filling is shown in</w:t>
      </w:r>
      <w:commentRangeStart w:id="30"/>
      <w:r w:rsidR="005006C5" w:rsidRPr="00353AEE">
        <w:t xml:space="preserve"> </w:t>
      </w:r>
      <w:r w:rsidR="0085304C">
        <w:t>Fig. 5</w:t>
      </w:r>
      <w:r w:rsidR="005006C5">
        <w:t xml:space="preserve"> as an example for the </w:t>
      </w:r>
      <w:r w:rsidR="00CF12CD">
        <w:t xml:space="preserve">hydrological </w:t>
      </w:r>
      <w:r w:rsidR="005006C5">
        <w:t xml:space="preserve">use case </w:t>
      </w:r>
      <w:r w:rsidR="0003784F" w:rsidRPr="000E0B56">
        <w:rPr>
          <w:color w:val="000000" w:themeColor="text1"/>
          <w:highlight w:val="yellow"/>
        </w:rPr>
        <w:t xml:space="preserve">in </w:t>
      </w:r>
      <w:r w:rsidR="0003784F" w:rsidRPr="000E0B56">
        <w:rPr>
          <w:i/>
          <w:color w:val="000000" w:themeColor="text1"/>
          <w:highlight w:val="yellow"/>
        </w:rPr>
        <w:t>Water level gauging</w:t>
      </w:r>
      <w:r w:rsidR="0003784F" w:rsidRPr="000E0B56">
        <w:rPr>
          <w:highlight w:val="yellow"/>
        </w:rPr>
        <w:t>.</w:t>
      </w:r>
      <w:commentRangeEnd w:id="30"/>
      <w:r w:rsidR="000E0B56">
        <w:rPr>
          <w:rStyle w:val="Kommentarzeichen"/>
        </w:rPr>
        <w:commentReference w:id="30"/>
      </w:r>
    </w:p>
    <w:p w14:paraId="225CB9BA" w14:textId="77777777" w:rsidR="00021D47" w:rsidRPr="00353AEE" w:rsidRDefault="00021D47" w:rsidP="004B1B4D">
      <w:pPr>
        <w:pStyle w:val="PRec-Heading2"/>
      </w:pPr>
      <w:r w:rsidRPr="006A743D">
        <w:t>Image-to-geometry registration</w:t>
      </w:r>
    </w:p>
    <w:p w14:paraId="5A4DD7EE"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31" w:name="_Hlk512503593"/>
    <w:p w14:paraId="7761AA9C" w14:textId="77777777" w:rsidR="00353AEE" w:rsidRPr="00D0760D" w:rsidRDefault="00CB6362"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1"/>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8DB2B1D" w14:textId="77777777" w:rsidR="00353AEE" w:rsidRPr="00D0760D" w:rsidRDefault="00566A3E" w:rsidP="004B1B4D">
      <w:pPr>
        <w:pStyle w:val="PRec-MainText"/>
        <w:ind w:firstLine="0"/>
        <w:jc w:val="right"/>
        <w:rPr>
          <w:sz w:val="16"/>
          <w:szCs w:val="16"/>
        </w:rPr>
      </w:pPr>
      <w:r w:rsidRPr="00D0760D">
        <w:rPr>
          <w:sz w:val="16"/>
          <w:szCs w:val="16"/>
        </w:rPr>
        <w:lastRenderedPageBreak/>
        <w:t>(</w:t>
      </w:r>
      <w:r w:rsidR="00B4372A" w:rsidRPr="00D0760D">
        <w:rPr>
          <w:sz w:val="16"/>
          <w:szCs w:val="16"/>
        </w:rPr>
        <w:t>5</w:t>
      </w:r>
      <w:r w:rsidRPr="00D0760D">
        <w:rPr>
          <w:sz w:val="16"/>
          <w:szCs w:val="16"/>
        </w:rPr>
        <w:t>)</w:t>
      </w:r>
    </w:p>
    <w:p w14:paraId="0B11EEE6"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A06AEAB"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7D67AA0A" w14:textId="77777777" w:rsidR="00021D47" w:rsidRPr="00D0760D" w:rsidRDefault="00CB6362"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0CF32C42" w14:textId="77777777" w:rsidR="00F13222" w:rsidRPr="00D0760D" w:rsidRDefault="00F13222" w:rsidP="004B1B4D">
      <w:pPr>
        <w:pStyle w:val="Text"/>
        <w:ind w:firstLine="0"/>
        <w:rPr>
          <w:sz w:val="16"/>
          <w:szCs w:val="16"/>
        </w:rPr>
      </w:pPr>
    </w:p>
    <w:p w14:paraId="67F5A5BC" w14:textId="77777777"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55E3FB42" w14:textId="77777777"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760EA1BA" w14:textId="7D81E243" w:rsidR="000E0B56" w:rsidRDefault="00F13222" w:rsidP="000E0B56">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depth map</w:t>
      </w:r>
      <w:r w:rsidR="00021D47" w:rsidRPr="00353AEE">
        <w:t xml:space="preserve">. </w:t>
      </w:r>
      <w:r w:rsidR="00021D47" w:rsidRPr="00E76B28">
        <w:rPr>
          <w:color w:val="000000" w:themeColor="text1"/>
        </w:rPr>
        <w:t>Afterwards, the 3D coordinate of a 2D feature can be inferred directly from the depth map.</w:t>
      </w:r>
      <w:r w:rsidR="000E0B56">
        <w:t xml:space="preserve"> </w:t>
      </w:r>
      <w:r w:rsidR="000E0B56" w:rsidRPr="00353AEE">
        <w:t>Additional tiling of the 3D base data is advisable for a rapid geometry-in-frustum containment checks.</w:t>
      </w:r>
      <w:r w:rsidR="000E0B56">
        <w:rPr>
          <w:rStyle w:val="Kommentarzeichen"/>
        </w:rPr>
        <w:commentReference w:id="32"/>
      </w:r>
      <w:r w:rsidR="000E0B56">
        <w:rPr>
          <w:rStyle w:val="Kommentarzeichen"/>
        </w:rPr>
        <w:commentReference w:id="33"/>
      </w:r>
      <w:r w:rsidR="000E0B56" w:rsidRPr="00A475A8">
        <w:t xml:space="preserve"> </w:t>
      </w:r>
    </w:p>
    <w:p w14:paraId="262AE447" w14:textId="72A52C22" w:rsidR="006B1C7D" w:rsidRPr="00353AEE" w:rsidRDefault="006B1C7D" w:rsidP="004B1B4D">
      <w:pPr>
        <w:pStyle w:val="PRec-MainText"/>
      </w:pPr>
    </w:p>
    <w:p w14:paraId="56842E57" w14:textId="77777777" w:rsidR="00CE21D4" w:rsidRDefault="006B1C7D" w:rsidP="004B1B4D">
      <w:pPr>
        <w:pStyle w:val="PRec-MainText"/>
        <w:rPr>
          <w:ins w:id="34" w:author="Greenich Viper" w:date="2018-05-17T13:39:00Z"/>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35"/>
      <w:commentRangeStart w:id="36"/>
      <w:commentRangeStart w:id="37"/>
      <w:del w:id="38"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35"/>
      <w:r w:rsidR="00656023">
        <w:rPr>
          <w:rStyle w:val="Kommentarzeichen"/>
        </w:rPr>
        <w:commentReference w:id="35"/>
      </w:r>
      <w:commentRangeEnd w:id="36"/>
      <w:r w:rsidR="00CE21D4">
        <w:rPr>
          <w:rStyle w:val="Kommentarzeichen"/>
        </w:rPr>
        <w:commentReference w:id="36"/>
      </w:r>
      <w:commentRangeEnd w:id="37"/>
      <w:r w:rsidR="00541C6D">
        <w:rPr>
          <w:rStyle w:val="Kommentarzeichen"/>
        </w:rPr>
        <w:commentReference w:id="37"/>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xml:space="preserve">. </w:t>
      </w:r>
    </w:p>
    <w:p w14:paraId="27F2A270" w14:textId="58131D0F" w:rsidR="006B1C7D" w:rsidRPr="00E21FB0" w:rsidRDefault="006B1C7D" w:rsidP="004B1B4D">
      <w:pPr>
        <w:pStyle w:val="PRec-MainText"/>
        <w:rPr>
          <w:color w:val="000000" w:themeColor="text1"/>
        </w:rPr>
      </w:pPr>
      <w:r w:rsidRPr="00353AEE">
        <w:t>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w:t>
      </w:r>
      <w:r w:rsidRPr="00353AEE">
        <w:t xml:space="preserve">optimisation </w:t>
      </w:r>
      <w:r w:rsidR="00CE21D4">
        <w:t>methods</w:t>
      </w:r>
      <w:r w:rsidRPr="00353AEE">
        <w:t xml:space="preserve">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w:t>
      </w:r>
      <w:r w:rsidR="00CE21D4">
        <w:rPr>
          <w:color w:val="000000" w:themeColor="text1"/>
        </w:rPr>
        <w:t xml:space="preserve"> </w:t>
      </w:r>
      <w:r w:rsidR="00CE21D4" w:rsidRPr="00E21FB0">
        <w:rPr>
          <w:color w:val="000000" w:themeColor="text1"/>
        </w:rPr>
        <w:t>device</w:t>
      </w:r>
      <w:r w:rsidR="00CE21D4">
        <w:rPr>
          <w:color w:val="000000" w:themeColor="text1"/>
        </w:rPr>
        <w:t>-</w:t>
      </w:r>
      <w:r w:rsidRPr="00E21FB0">
        <w:rPr>
          <w:color w:val="000000" w:themeColor="text1"/>
        </w:rPr>
        <w:t>programming languages, thus the use of MI on mobile platforms is currently prohibited.</w:t>
      </w:r>
    </w:p>
    <w:p w14:paraId="224E6C92" w14:textId="594DD2F1"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w:t>
      </w:r>
      <w:r w:rsidR="00D157DA" w:rsidRPr="00E21FB0">
        <w:rPr>
          <w:color w:val="000000" w:themeColor="text1"/>
        </w:rPr>
        <w:lastRenderedPageBreak/>
        <w:t xml:space="preserve">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r w:rsidR="00CE21D4">
        <w:rPr>
          <w:noProof/>
        </w:rPr>
        <w:t>,</w:t>
      </w:r>
      <w:r w:rsidR="00D86F78" w:rsidRPr="00353AEE">
        <w:t xml:space="preserve"> </w:t>
      </w:r>
      <w:r w:rsidRPr="00353AEE">
        <w:t xml:space="preserve">straight-edge enforcement or object outlines). </w:t>
      </w:r>
    </w:p>
    <w:p w14:paraId="35A7D443" w14:textId="77777777" w:rsidR="00F830A5" w:rsidRPr="00353AEE" w:rsidRDefault="0017374A" w:rsidP="004B1B4D">
      <w:pPr>
        <w:pStyle w:val="PRec-Heading1"/>
        <w:rPr>
          <w:lang w:eastAsia="en-GB"/>
        </w:rPr>
      </w:pPr>
      <w:r w:rsidRPr="00353AEE">
        <w:rPr>
          <w:lang w:eastAsia="en-GB"/>
        </w:rPr>
        <w:t>Sensors</w:t>
      </w:r>
    </w:p>
    <w:p w14:paraId="0286E32A" w14:textId="77777777"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0BC5670D" w14:textId="77777777" w:rsidR="00F830A5" w:rsidRPr="00353AEE" w:rsidRDefault="00F830A5" w:rsidP="004B1B4D">
      <w:pPr>
        <w:pStyle w:val="PRec-Heading2"/>
        <w:rPr>
          <w:lang w:eastAsia="en-GB"/>
        </w:rPr>
      </w:pPr>
      <w:r w:rsidRPr="00353AEE">
        <w:rPr>
          <w:lang w:eastAsia="en-GB"/>
        </w:rPr>
        <w:t>Localisation</w:t>
      </w:r>
    </w:p>
    <w:p w14:paraId="2F0F1852"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24CDE7"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2BFC1CDB"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 xml:space="preserve">GPS which seem to be 2.5 times more than the horizontal component and recommend the </w:t>
      </w:r>
      <w:r w:rsidRPr="00353AEE">
        <w:rPr>
          <w:lang w:eastAsia="en-GB"/>
        </w:rPr>
        <w:lastRenderedPageBreak/>
        <w:t>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1EBB815" w14:textId="77777777" w:rsidR="006F1468" w:rsidRPr="00353AEE" w:rsidRDefault="00F830A5" w:rsidP="004B1B4D">
      <w:pPr>
        <w:pStyle w:val="PRec-Heading2"/>
        <w:rPr>
          <w:lang w:eastAsia="en-GB"/>
        </w:rPr>
      </w:pPr>
      <w:r w:rsidRPr="00353AEE">
        <w:rPr>
          <w:lang w:eastAsia="en-GB"/>
        </w:rPr>
        <w:t>Location sensitivity</w:t>
      </w:r>
      <w:bookmarkStart w:id="43" w:name="_Hlk512507183"/>
    </w:p>
    <w:p w14:paraId="4B01ABC9" w14:textId="77777777" w:rsidR="0000387C" w:rsidRPr="00353AEE" w:rsidRDefault="0000387C" w:rsidP="004B1B4D">
      <w:pPr>
        <w:pStyle w:val="PRec-MainText"/>
        <w:rPr>
          <w:lang w:eastAsia="en-GB"/>
        </w:rPr>
      </w:pPr>
      <w:r w:rsidRPr="00353AEE">
        <w:rPr>
          <w:lang w:eastAsia="en-GB"/>
        </w:rPr>
        <w:t>Pre-knowledge about an</w:t>
      </w:r>
      <w:bookmarkEnd w:id="43"/>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1A2813AB" w14:textId="7777777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0E8742D8"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0247B7DB" wp14:editId="14650E4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61C0306" w14:textId="77777777" w:rsidR="00423F74" w:rsidRPr="00353AEE" w:rsidRDefault="00944C7D" w:rsidP="004B1B4D">
      <w:pPr>
        <w:pStyle w:val="PRec-Figures"/>
      </w:pPr>
      <w:bookmarkStart w:id="44" w:name="_Ref512929438"/>
      <w:r w:rsidRPr="00353AEE">
        <w:t>Fig.</w:t>
      </w:r>
      <w:bookmarkEnd w:id="44"/>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2BAD03FA" w14:textId="77777777" w:rsidR="0000387C" w:rsidRPr="00353AEE" w:rsidRDefault="0000387C" w:rsidP="004B1B4D">
      <w:pPr>
        <w:pStyle w:val="PRec-Heading2"/>
        <w:rPr>
          <w:lang w:eastAsia="en-GB"/>
        </w:rPr>
      </w:pPr>
      <w:r w:rsidRPr="00353AEE">
        <w:rPr>
          <w:lang w:eastAsia="en-GB"/>
        </w:rPr>
        <w:t>Orientation</w:t>
      </w:r>
    </w:p>
    <w:p w14:paraId="277E5EF8"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60E1F12"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56CABA3F"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w:t>
      </w:r>
      <w:r w:rsidRPr="00353AEE">
        <w:lastRenderedPageBreak/>
        <w:t xml:space="preserve">approaches with different weights, more stability or accuracy can be given to smartphone's orientation. </w:t>
      </w:r>
    </w:p>
    <w:p w14:paraId="3A57F261"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5AFA57DE" w14:textId="77777777" w:rsidR="00252215" w:rsidRPr="004B1B4D" w:rsidRDefault="00252215" w:rsidP="004B1B4D">
      <w:pPr>
        <w:pStyle w:val="PRec-Tabletitle"/>
        <w:keepNext/>
        <w:rPr>
          <w:szCs w:val="16"/>
        </w:rPr>
      </w:pPr>
      <w:bookmarkStart w:id="45" w:name="_Ref512850893"/>
      <w:bookmarkStart w:id="46" w:name="_Ref512850882"/>
      <w:r w:rsidRPr="004B1B4D">
        <w:rPr>
          <w:szCs w:val="16"/>
        </w:rPr>
        <w:t>Table</w:t>
      </w:r>
      <w:bookmarkEnd w:id="45"/>
      <w:r w:rsidR="0085304C">
        <w:rPr>
          <w:szCs w:val="16"/>
        </w:rPr>
        <w:t> II</w:t>
      </w:r>
      <w:r w:rsidRPr="004B1B4D">
        <w:rPr>
          <w:smallCaps/>
          <w:szCs w:val="16"/>
        </w:rPr>
        <w:t xml:space="preserve">. </w:t>
      </w:r>
      <w:r w:rsidRPr="004B1B4D">
        <w:rPr>
          <w:szCs w:val="16"/>
        </w:rPr>
        <w:t>Orientation sensor specifications for Google Nexus 5 and Samsung Galaxy S8.</w:t>
      </w:r>
      <w:bookmarkEnd w:id="46"/>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2A96D2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5109B750"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CCA65D4"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BB17A30" w14:textId="77777777" w:rsidR="00896273" w:rsidRPr="00D0760D" w:rsidRDefault="00896273" w:rsidP="004B1B4D">
            <w:pPr>
              <w:rPr>
                <w:sz w:val="16"/>
                <w:szCs w:val="16"/>
              </w:rPr>
            </w:pPr>
            <w:r w:rsidRPr="00D0760D">
              <w:rPr>
                <w:sz w:val="16"/>
                <w:szCs w:val="16"/>
              </w:rPr>
              <w:t>Samsung Galaxy S8</w:t>
            </w:r>
          </w:p>
        </w:tc>
      </w:tr>
      <w:tr w:rsidR="00896273" w:rsidRPr="004B1B4D" w14:paraId="45FFB11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8CDA320"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3F7C550"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3595ADC"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5FF50FE1"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D39B344"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299F37D5"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5C2DB13B" w14:textId="77777777" w:rsidR="00896273" w:rsidRPr="00D0760D" w:rsidRDefault="00896273" w:rsidP="004B1B4D">
            <w:pPr>
              <w:rPr>
                <w:sz w:val="16"/>
                <w:szCs w:val="16"/>
              </w:rPr>
            </w:pPr>
            <w:r w:rsidRPr="00D0760D">
              <w:rPr>
                <w:sz w:val="16"/>
                <w:szCs w:val="16"/>
              </w:rPr>
              <w:t>Asahi Kasei AK09916C</w:t>
            </w:r>
          </w:p>
        </w:tc>
      </w:tr>
      <w:tr w:rsidR="00896273" w:rsidRPr="004B1B4D" w14:paraId="1B0BC390"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6F16B5"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BC71424"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7F5C829D" w14:textId="77777777" w:rsidR="00896273" w:rsidRPr="00D0760D" w:rsidRDefault="00896273" w:rsidP="004B1B4D">
            <w:pPr>
              <w:rPr>
                <w:sz w:val="16"/>
                <w:szCs w:val="16"/>
              </w:rPr>
            </w:pPr>
            <w:r w:rsidRPr="00D0760D">
              <w:rPr>
                <w:sz w:val="16"/>
                <w:szCs w:val="16"/>
              </w:rPr>
              <w:t>6.50 USD</w:t>
            </w:r>
          </w:p>
        </w:tc>
      </w:tr>
    </w:tbl>
    <w:p w14:paraId="2D5A2EF9" w14:textId="77777777" w:rsidR="00252215" w:rsidRPr="004B1B4D" w:rsidRDefault="00252215" w:rsidP="004B1B4D">
      <w:pPr>
        <w:pStyle w:val="PRec-Tabletitle"/>
        <w:keepNext/>
        <w:rPr>
          <w:szCs w:val="16"/>
        </w:rPr>
      </w:pPr>
      <w:bookmarkStart w:id="47" w:name="_Ref512851001"/>
      <w:r w:rsidRPr="004B1B4D">
        <w:rPr>
          <w:szCs w:val="16"/>
        </w:rPr>
        <w:t>Table</w:t>
      </w:r>
      <w:bookmarkEnd w:id="47"/>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F434F43"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77C8E11E"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707133DB"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1DF516B" w14:textId="77777777" w:rsidR="002160AF" w:rsidRPr="00D0760D" w:rsidRDefault="002160AF" w:rsidP="004B1B4D">
            <w:pPr>
              <w:rPr>
                <w:sz w:val="16"/>
                <w:szCs w:val="16"/>
              </w:rPr>
            </w:pPr>
          </w:p>
        </w:tc>
      </w:tr>
      <w:tr w:rsidR="006F282A" w:rsidRPr="004B1B4D" w14:paraId="2406634E"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44448B91"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4AB056E"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7FFC18E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5559013" w14:textId="77777777" w:rsidR="006F282A" w:rsidRPr="00D0760D" w:rsidRDefault="006F282A" w:rsidP="004B1B4D">
            <w:pPr>
              <w:rPr>
                <w:sz w:val="16"/>
                <w:szCs w:val="16"/>
              </w:rPr>
            </w:pPr>
            <w:r w:rsidRPr="00D0760D">
              <w:rPr>
                <w:sz w:val="16"/>
                <w:szCs w:val="16"/>
              </w:rPr>
              <w:t>Heading</w:t>
            </w:r>
          </w:p>
          <w:p w14:paraId="3E84D722"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093E0FF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2CF73DB0" w14:textId="77777777" w:rsidR="006F282A" w:rsidRPr="00D0760D" w:rsidRDefault="006F282A" w:rsidP="004B1B4D">
            <w:pPr>
              <w:jc w:val="center"/>
              <w:rPr>
                <w:sz w:val="16"/>
                <w:szCs w:val="16"/>
              </w:rPr>
            </w:pPr>
            <w:r w:rsidRPr="00D0760D">
              <w:rPr>
                <w:sz w:val="16"/>
                <w:szCs w:val="16"/>
              </w:rPr>
              <w:t>Pricing</w:t>
            </w:r>
          </w:p>
        </w:tc>
      </w:tr>
      <w:tr w:rsidR="006F282A" w:rsidRPr="004B1B4D" w14:paraId="1A2BBB66"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241C5D10"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6F2AEB5A"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5C93D2E8"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E0EE7D2"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0CE03F74"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11EF08A7" w14:textId="77777777" w:rsidR="006F282A" w:rsidRPr="00D0760D" w:rsidRDefault="006F282A" w:rsidP="004B1B4D">
            <w:pPr>
              <w:rPr>
                <w:sz w:val="16"/>
                <w:szCs w:val="16"/>
              </w:rPr>
            </w:pPr>
            <w:r w:rsidRPr="00D0760D">
              <w:rPr>
                <w:sz w:val="16"/>
                <w:szCs w:val="16"/>
              </w:rPr>
              <w:t>3.500 USD</w:t>
            </w:r>
          </w:p>
        </w:tc>
      </w:tr>
    </w:tbl>
    <w:p w14:paraId="1AC0EB88" w14:textId="77777777" w:rsidR="00352103" w:rsidRPr="00E21FB0" w:rsidRDefault="00352103" w:rsidP="004B1B4D">
      <w:pPr>
        <w:pStyle w:val="Text"/>
        <w:rPr>
          <w:lang w:eastAsia="de-DE"/>
        </w:rPr>
      </w:pPr>
    </w:p>
    <w:p w14:paraId="76189213"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27A8E2A8" w14:textId="77777777" w:rsidR="00944C7D" w:rsidRPr="00353AEE" w:rsidRDefault="00352103" w:rsidP="004B1B4D">
      <w:pPr>
        <w:keepNext/>
        <w:jc w:val="center"/>
      </w:pPr>
      <w:r w:rsidRPr="00E21FB0">
        <w:rPr>
          <w:noProof/>
          <w:lang w:val="de-DE" w:eastAsia="de-DE"/>
        </w:rPr>
        <w:lastRenderedPageBreak/>
        <w:drawing>
          <wp:inline distT="0" distB="0" distL="0" distR="0" wp14:anchorId="03E15260" wp14:editId="7621E72B">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150C1556" w14:textId="77777777" w:rsidR="00352103" w:rsidRPr="00353AEE" w:rsidRDefault="00944C7D" w:rsidP="004B1B4D">
      <w:pPr>
        <w:pStyle w:val="PRec-Figures"/>
      </w:pPr>
      <w:bookmarkStart w:id="48" w:name="_Ref512929641"/>
      <w:r w:rsidRPr="00353AEE">
        <w:t>Fig.</w:t>
      </w:r>
      <w:bookmarkEnd w:id="48"/>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0B9B309A"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00CB6362">
        <w:fldChar w:fldCharType="begin"/>
      </w:r>
      <w:r w:rsidR="00CB6362">
        <w:instrText xml:space="preserve"> REF _Ref512929641 \h  \* MERGEFORMAT </w:instrText>
      </w:r>
      <w:r w:rsidR="00CB6362">
        <w:fldChar w:fldCharType="separate"/>
      </w:r>
      <w:r w:rsidR="00DB6EFF" w:rsidRPr="00353AEE">
        <w:t>Fig.</w:t>
      </w:r>
      <w:r w:rsidR="00CB6362">
        <w:fldChar w:fldCharType="end"/>
      </w:r>
      <w:r w:rsidRPr="00E21FB0">
        <w:rPr>
          <w:lang w:eastAsia="de-DE"/>
        </w:rPr>
        <w:t>). Only for pitch angle the opposite direction of rotation must be kept in mind.</w:t>
      </w:r>
    </w:p>
    <w:p w14:paraId="5BA44BCD"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48FCD8BB" w14:textId="77777777" w:rsidR="00944C7D" w:rsidRPr="00353AEE" w:rsidRDefault="00C6426F" w:rsidP="00D0760D">
      <w:pPr>
        <w:keepNext/>
        <w:spacing w:before="120"/>
        <w:jc w:val="center"/>
      </w:pPr>
      <w:r w:rsidRPr="00E21FB0">
        <w:rPr>
          <w:noProof/>
          <w:lang w:val="de-DE" w:eastAsia="de-DE"/>
        </w:rPr>
        <w:drawing>
          <wp:inline distT="0" distB="0" distL="0" distR="0" wp14:anchorId="0DAE429A" wp14:editId="713DC9A9">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7134EEF" w14:textId="77777777" w:rsidR="00E406DF" w:rsidRPr="00353AEE" w:rsidRDefault="00944C7D" w:rsidP="004B1B4D">
      <w:pPr>
        <w:pStyle w:val="PRec-Figures"/>
      </w:pPr>
      <w:bookmarkStart w:id="49" w:name="_Ref512929676"/>
      <w:r w:rsidRPr="00353AEE">
        <w:t>Fig.</w:t>
      </w:r>
      <w:bookmarkEnd w:id="49"/>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0C5BCE" w14:textId="77777777" w:rsidTr="00F100F9">
        <w:tc>
          <w:tcPr>
            <w:tcW w:w="0" w:type="auto"/>
            <w:tcMar>
              <w:left w:w="0" w:type="dxa"/>
              <w:right w:w="0" w:type="dxa"/>
            </w:tcMar>
          </w:tcPr>
          <w:p w14:paraId="2AC7E7DD" w14:textId="77777777"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14:paraId="5216D63C"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5125AA8A"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6481BCF" w14:textId="77777777" w:rsidTr="00F100F9">
        <w:tc>
          <w:tcPr>
            <w:tcW w:w="0" w:type="auto"/>
            <w:tcMar>
              <w:left w:w="0" w:type="dxa"/>
              <w:right w:w="0" w:type="dxa"/>
            </w:tcMar>
          </w:tcPr>
          <w:p w14:paraId="4E2AC85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A6E4FAE" wp14:editId="24F3A6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5A54E85B"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24CD904" wp14:editId="492E3675">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0662C5B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CEC15B3" wp14:editId="58093CC8">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7D0A58" w:rsidRPr="00353AEE" w14:paraId="261E05E8" w14:textId="77777777" w:rsidTr="00F100F9">
        <w:tc>
          <w:tcPr>
            <w:tcW w:w="0" w:type="auto"/>
            <w:tcMar>
              <w:left w:w="0" w:type="dxa"/>
              <w:right w:w="0" w:type="dxa"/>
            </w:tcMar>
          </w:tcPr>
          <w:p w14:paraId="675F804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56DACCE" wp14:editId="0B8B471C">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55C8365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933C2C7" wp14:editId="51C442A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7CD8D9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713EE6BF" wp14:editId="15272FEA">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68D5647A" w14:textId="77777777" w:rsidR="00F100F9" w:rsidRPr="00353AEE" w:rsidRDefault="00E70336" w:rsidP="00D0760D">
      <w:pPr>
        <w:pStyle w:val="PRec-Figures"/>
      </w:pPr>
      <w:bookmarkStart w:id="50" w:name="_Ref512856961"/>
      <w:r w:rsidRPr="00353AEE">
        <w:t>Fig.</w:t>
      </w:r>
      <w:bookmarkEnd w:id="50"/>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4472099C" w14:textId="77777777" w:rsidTr="00F100F9">
        <w:tc>
          <w:tcPr>
            <w:tcW w:w="0" w:type="auto"/>
            <w:tcMar>
              <w:left w:w="0" w:type="dxa"/>
              <w:right w:w="0" w:type="dxa"/>
            </w:tcMar>
          </w:tcPr>
          <w:p w14:paraId="5D7C9C4C" w14:textId="77777777"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14:anchorId="1B65E7AC" wp14:editId="2F7565C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1084F2B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5CEA19E" wp14:editId="231AFCD2">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5761226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D61D6A2" wp14:editId="0D73F699">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514757C7" w14:textId="77777777" w:rsidTr="00F100F9">
        <w:tc>
          <w:tcPr>
            <w:tcW w:w="0" w:type="auto"/>
            <w:tcMar>
              <w:left w:w="0" w:type="dxa"/>
              <w:right w:w="0" w:type="dxa"/>
            </w:tcMar>
          </w:tcPr>
          <w:p w14:paraId="65E77BF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4C7F4B8" wp14:editId="760405F7">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7C8C7C5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365CDBE" wp14:editId="4392B2FD">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348AF0D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E959E4" wp14:editId="2C2A72B2">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38FF530C" w14:textId="77777777" w:rsidR="00267F73" w:rsidRPr="00353AEE" w:rsidRDefault="00E70336" w:rsidP="004B1B4D">
      <w:pPr>
        <w:pStyle w:val="PRec-Figures"/>
      </w:pPr>
      <w:bookmarkStart w:id="51" w:name="_Ref512856965"/>
      <w:r w:rsidRPr="00353AEE">
        <w:t>Fig.</w:t>
      </w:r>
      <w:r w:rsidR="0085304C">
        <w:t> 10</w:t>
      </w:r>
      <w:bookmarkStart w:id="52" w:name="_Hlk512509504"/>
      <w:bookmarkEnd w:id="51"/>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181D321" w14:textId="77777777" w:rsidTr="00A202B4">
        <w:tc>
          <w:tcPr>
            <w:tcW w:w="0" w:type="auto"/>
            <w:tcMar>
              <w:left w:w="0" w:type="dxa"/>
              <w:right w:w="0" w:type="dxa"/>
            </w:tcMar>
          </w:tcPr>
          <w:p w14:paraId="3621C07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7EDBAC" wp14:editId="64BE3A7C">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14:paraId="47E1452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0D6A18D" wp14:editId="75009DBF">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2827FF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3B0AE96" wp14:editId="1C267042">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r w:rsidR="00F100F9" w:rsidRPr="00353AEE" w14:paraId="251FEAAA" w14:textId="77777777" w:rsidTr="00A202B4">
        <w:tc>
          <w:tcPr>
            <w:tcW w:w="0" w:type="auto"/>
            <w:tcMar>
              <w:left w:w="0" w:type="dxa"/>
              <w:right w:w="0" w:type="dxa"/>
            </w:tcMar>
          </w:tcPr>
          <w:p w14:paraId="0C8D559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9AD5D8F" wp14:editId="5AEAF8A9">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14:paraId="2519F32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35250B4" wp14:editId="07EEACB0">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6F90E7F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A637E41" wp14:editId="05EF7BCB">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r>
    </w:tbl>
    <w:p w14:paraId="547A4004" w14:textId="77777777" w:rsidR="003D4743" w:rsidRPr="00353AEE" w:rsidRDefault="00E70336" w:rsidP="004B1B4D">
      <w:pPr>
        <w:pStyle w:val="PRec-Figures"/>
      </w:pPr>
      <w:bookmarkStart w:id="53" w:name="_Ref512856974"/>
      <w:r w:rsidRPr="00353AEE">
        <w:t>Fig.</w:t>
      </w:r>
      <w:r w:rsidR="0085304C">
        <w:t> 11</w:t>
      </w:r>
      <w:bookmarkEnd w:id="52"/>
      <w:bookmarkEnd w:id="53"/>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0F6C57F" w14:textId="77777777" w:rsidR="00E70336" w:rsidRPr="00353AEE" w:rsidRDefault="003D4743" w:rsidP="004B1B4D">
      <w:pPr>
        <w:keepNext/>
        <w:jc w:val="center"/>
      </w:pPr>
      <w:r w:rsidRPr="00E21FB0">
        <w:rPr>
          <w:noProof/>
          <w:lang w:val="de-DE" w:eastAsia="de-DE"/>
        </w:rPr>
        <w:drawing>
          <wp:inline distT="0" distB="0" distL="0" distR="0" wp14:anchorId="4F6CCC6C" wp14:editId="1BEB357C">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4"/>
                    <a:stretch>
                      <a:fillRect/>
                    </a:stretch>
                  </pic:blipFill>
                  <pic:spPr>
                    <a:xfrm>
                      <a:off x="0" y="0"/>
                      <a:ext cx="4589997" cy="1033201"/>
                    </a:xfrm>
                    <a:prstGeom prst="rect">
                      <a:avLst/>
                    </a:prstGeom>
                  </pic:spPr>
                </pic:pic>
              </a:graphicData>
            </a:graphic>
          </wp:inline>
        </w:drawing>
      </w:r>
    </w:p>
    <w:p w14:paraId="4603967E" w14:textId="77777777" w:rsidR="00AB410F" w:rsidRPr="00353AEE" w:rsidRDefault="00E70336" w:rsidP="004B1B4D">
      <w:pPr>
        <w:pStyle w:val="PRec-Figures"/>
      </w:pPr>
      <w:bookmarkStart w:id="54" w:name="_Ref513021535"/>
      <w:r w:rsidRPr="00353AEE">
        <w:t>Fig.</w:t>
      </w:r>
      <w:bookmarkEnd w:id="54"/>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12B1354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 xml:space="preserve">itch and especially roll angles of both </w:t>
      </w:r>
      <w:r w:rsidRPr="00353AEE">
        <w:lastRenderedPageBreak/>
        <w:t>smartphones are close to th</w:t>
      </w:r>
      <w:r w:rsidR="00242A31" w:rsidRPr="00353AEE">
        <w:t>e orientation of the reference</w:t>
      </w:r>
      <w:r w:rsidR="001120B6" w:rsidRPr="00353AEE">
        <w:t>, especially in comparison to the heading angle</w:t>
      </w:r>
      <w:r w:rsidRPr="00353AEE">
        <w:t xml:space="preserve">. </w:t>
      </w:r>
    </w:p>
    <w:p w14:paraId="33555536" w14:textId="77777777"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6BB2B47C"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41C2D7E8" w14:textId="77777777" w:rsidR="00AB410F" w:rsidRPr="00353AEE" w:rsidRDefault="00975ABA" w:rsidP="004B1B4D">
      <w:pPr>
        <w:pStyle w:val="PRec-Heading2"/>
      </w:pPr>
      <w:r w:rsidRPr="00353AEE">
        <w:t>Orientation</w:t>
      </w:r>
      <w:r w:rsidR="00AB410F" w:rsidRPr="00353AEE">
        <w:t xml:space="preserve"> stability</w:t>
      </w:r>
    </w:p>
    <w:p w14:paraId="6AE1B79F"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04E2E84" w14:textId="77777777" w:rsidR="00B63B68" w:rsidRPr="00353AEE" w:rsidRDefault="00B63B68" w:rsidP="004B1B4D">
      <w:pPr>
        <w:pStyle w:val="PRec-MainText"/>
        <w:ind w:firstLine="0"/>
      </w:pPr>
    </w:p>
    <w:p w14:paraId="025B838E" w14:textId="77777777" w:rsidR="000D7AF2" w:rsidRPr="00353AEE" w:rsidRDefault="00CB6362" w:rsidP="004B1B4D">
      <w:pPr>
        <w:jc w:val="center"/>
      </w:pPr>
      <w:r>
        <w:rPr>
          <w:noProof/>
          <w:lang w:eastAsia="de-DE"/>
        </w:rPr>
        <w:pict w14:anchorId="296F9F41">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3A3D45D9" wp14:editId="5BAD696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5"/>
                    <a:stretch>
                      <a:fillRect/>
                    </a:stretch>
                  </pic:blipFill>
                  <pic:spPr>
                    <a:xfrm>
                      <a:off x="0" y="0"/>
                      <a:ext cx="4590000" cy="1138806"/>
                    </a:xfrm>
                    <a:prstGeom prst="rect">
                      <a:avLst/>
                    </a:prstGeom>
                  </pic:spPr>
                </pic:pic>
              </a:graphicData>
            </a:graphic>
          </wp:inline>
        </w:drawing>
      </w:r>
    </w:p>
    <w:p w14:paraId="0BD28CF8" w14:textId="77777777" w:rsidR="000D7AF2" w:rsidRPr="00353AEE" w:rsidRDefault="000D7AF2" w:rsidP="004B1B4D">
      <w:pPr>
        <w:pStyle w:val="PRec-Figures"/>
      </w:pPr>
      <w:bookmarkStart w:id="55" w:name="_Ref513023737"/>
      <w:r w:rsidRPr="00353AEE">
        <w:t>Fig.</w:t>
      </w:r>
      <w:bookmarkEnd w:id="55"/>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2776CA48" w14:textId="77777777" w:rsidR="00AB410F" w:rsidRPr="00353AEE" w:rsidRDefault="00AB410F" w:rsidP="004B1B4D">
      <w:pPr>
        <w:pStyle w:val="PRec-MainText"/>
        <w:rPr>
          <w:i/>
        </w:rPr>
      </w:pPr>
      <w:r w:rsidRPr="00353AEE">
        <w:lastRenderedPageBreak/>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133B01DE"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59C36472" w14:textId="77777777" w:rsidR="002F46E2" w:rsidRPr="00353AEE" w:rsidRDefault="000D7AF2" w:rsidP="004B1B4D">
      <w:pPr>
        <w:pStyle w:val="PRec-Heading2"/>
      </w:pPr>
      <w:r w:rsidRPr="00353AEE">
        <w:t>Orientation</w:t>
      </w:r>
      <w:r w:rsidR="002F46E2" w:rsidRPr="00353AEE">
        <w:t xml:space="preserve"> sensitivity</w:t>
      </w:r>
    </w:p>
    <w:p w14:paraId="37F153DA"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402A99AD" w14:textId="77777777"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14:paraId="3D5666A0"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36ABEDBB" w14:textId="77777777" w:rsidR="00E96DE8" w:rsidRPr="00353AEE" w:rsidRDefault="00E96DE8" w:rsidP="004B1B4D">
      <w:pPr>
        <w:pStyle w:val="Text"/>
      </w:pPr>
    </w:p>
    <w:p w14:paraId="7CCBDE18" w14:textId="77777777" w:rsidR="00E70336" w:rsidRPr="00353AEE" w:rsidRDefault="00E96DE8" w:rsidP="004B1B4D">
      <w:pPr>
        <w:keepNext/>
        <w:jc w:val="center"/>
      </w:pPr>
      <w:r w:rsidRPr="00E21FB0">
        <w:rPr>
          <w:noProof/>
          <w:lang w:val="de-DE" w:eastAsia="de-DE"/>
        </w:rPr>
        <w:lastRenderedPageBreak/>
        <w:drawing>
          <wp:inline distT="0" distB="0" distL="0" distR="0" wp14:anchorId="26B07605" wp14:editId="5AAC781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41443A5" w14:textId="77777777" w:rsidR="0052734B" w:rsidRPr="00353AEE" w:rsidRDefault="00E70336" w:rsidP="004B1B4D">
      <w:pPr>
        <w:pStyle w:val="PRec-Figures"/>
      </w:pPr>
      <w:bookmarkStart w:id="56" w:name="_Ref513024772"/>
      <w:r w:rsidRPr="00353AEE">
        <w:t>Fig.</w:t>
      </w:r>
      <w:bookmarkEnd w:id="56"/>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0873CD6A" w14:textId="77777777" w:rsidR="0052734B" w:rsidRPr="00353AEE" w:rsidRDefault="0052734B" w:rsidP="004B1B4D">
      <w:pPr>
        <w:pStyle w:val="PRec-Heading2"/>
      </w:pPr>
      <w:r w:rsidRPr="00353AEE">
        <w:t>Power consumption</w:t>
      </w:r>
    </w:p>
    <w:p w14:paraId="5D9BFF06"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49366C4" w14:textId="422171F4" w:rsidR="00CC4B2C" w:rsidRPr="00353AEE" w:rsidRDefault="0052734B" w:rsidP="004B1B4D">
      <w:pPr>
        <w:pStyle w:val="PRec-MainText"/>
      </w:pPr>
      <w:r w:rsidRPr="00353AEE">
        <w:t>We measured the energy consumption of</w:t>
      </w:r>
      <w:r w:rsidR="00C32FD4" w:rsidRPr="00353AEE">
        <w:t xml:space="preserve"> the Android application</w:t>
      </w:r>
      <w:r w:rsidR="00311464">
        <w:t xml:space="preserve"> </w:t>
      </w:r>
      <w:r w:rsidR="00C32FD4" w:rsidRPr="00353AEE">
        <w:t>GRIT</w:t>
      </w:r>
      <w:r w:rsidR="00311464">
        <w:t xml:space="preserve"> </w:t>
      </w:r>
      <w:r w:rsidR="0003784F" w:rsidRPr="008A4640">
        <w:rPr>
          <w:highlight w:val="yellow"/>
        </w:rPr>
        <w:t>(</w:t>
      </w:r>
      <w:r w:rsidR="00AB1056" w:rsidRPr="008A4640">
        <w:rPr>
          <w:highlight w:val="yellow"/>
        </w:rPr>
        <w:t xml:space="preserve">see section on </w:t>
      </w:r>
      <w:commentRangeStart w:id="57"/>
      <w:r w:rsidR="00AB1056" w:rsidRPr="008A4640">
        <w:rPr>
          <w:i/>
          <w:highlight w:val="yellow"/>
        </w:rPr>
        <w:t>Field Geology</w:t>
      </w:r>
      <w:commentRangeEnd w:id="57"/>
      <w:r w:rsidR="008A4640">
        <w:rPr>
          <w:rStyle w:val="Kommentarzeichen"/>
        </w:rPr>
        <w:commentReference w:id="57"/>
      </w:r>
      <w:r w:rsidR="0003784F" w:rsidRPr="008A4640">
        <w:rPr>
          <w:highlight w:val="yellow"/>
        </w:rPr>
        <w:t>)</w:t>
      </w:r>
      <w:r w:rsidR="00C32FD4" w:rsidRPr="00353AEE">
        <w:t xml:space="preserve"> </w:t>
      </w:r>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p>
    <w:p w14:paraId="65DA4205" w14:textId="75F6C17D" w:rsidR="00774F37" w:rsidRDefault="00765B50" w:rsidP="004B1B4D">
      <w:pPr>
        <w:pStyle w:val="PRec-MainText"/>
      </w:pPr>
      <w:r w:rsidRPr="00353AEE">
        <w:t xml:space="preserve">Our tests 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Pr="00353AEE">
        <w:t>CPU</w:t>
      </w:r>
      <w:r w:rsidR="00311464">
        <w:t>)</w:t>
      </w:r>
      <w:r w:rsidR="00D343E6" w:rsidRPr="00353AEE">
        <w:t>-</w:t>
      </w:r>
      <w:r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Pr="00353AEE">
        <w:t>GPU</w:t>
      </w:r>
      <w:r w:rsidR="00311464">
        <w:t>)</w:t>
      </w:r>
      <w:r w:rsidRPr="00353AEE">
        <w:t xml:space="preserve"> usage. GPU usage</w:t>
      </w:r>
      <w:r w:rsidR="00AB1056" w:rsidRPr="00353AEE">
        <w:t xml:space="preserve"> in 2D</w:t>
      </w:r>
      <w:r w:rsidRPr="00353AEE">
        <w:t xml:space="preserve"> is mostly related to image-space operations, such as the image presentation and image-related operations (e.g. </w:t>
      </w:r>
      <w:proofErr w:type="spellStart"/>
      <w:r w:rsidRPr="00353AEE">
        <w:t>eological</w:t>
      </w:r>
      <w:proofErr w:type="spellEnd"/>
      <w:r w:rsidRPr="00353AEE">
        <w:t xml:space="preserve">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4CE5696B" w14:textId="28828413"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5F667B"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180A17AC" w14:textId="408044BC" w:rsidR="002160AF" w:rsidRPr="00353AEE" w:rsidRDefault="005F667B" w:rsidP="004B1B4D">
      <w:pPr>
        <w:pStyle w:val="PRec-MainText"/>
      </w:pPr>
      <w:r w:rsidRPr="005F667B">
        <w:lastRenderedPageBreak/>
        <w:t xml:space="preserve">The conclusions of this power consumption study for field apps are manifold. We obtained benchmark measurements for </w:t>
      </w:r>
      <w:proofErr w:type="gramStart"/>
      <w:r w:rsidRPr="005F667B">
        <w:t>GRIT, and</w:t>
      </w:r>
      <w:proofErr w:type="gramEnd"/>
      <w:r w:rsidRPr="005F667B">
        <w:t xml:space="preserve"> </w:t>
      </w:r>
      <w:r w:rsidR="002C0960">
        <w:t>indicate</w:t>
      </w:r>
      <w:r w:rsidR="002C0960" w:rsidRPr="005F667B">
        <w:t xml:space="preserve"> </w:t>
      </w:r>
      <w:r w:rsidRPr="005F667B">
        <w:t>how to replicate the study on Android devices with other field apps in the future</w:t>
      </w:r>
      <w:r w:rsidR="00311464">
        <w:t>.</w:t>
      </w:r>
    </w:p>
    <w:p w14:paraId="2CC6137C" w14:textId="084587AC" w:rsidR="00AB1056" w:rsidRDefault="00AB1056" w:rsidP="008A4640">
      <w:pPr>
        <w:pStyle w:val="PRec-MainText"/>
        <w:spacing w:before="120"/>
      </w:pPr>
    </w:p>
    <w:p w14:paraId="45E64D58" w14:textId="77777777" w:rsidR="00B64B11" w:rsidRDefault="00B64B11" w:rsidP="004B1B4D">
      <w:pPr>
        <w:jc w:val="center"/>
        <w:rPr>
          <w:sz w:val="20"/>
        </w:rPr>
      </w:pPr>
      <w:r>
        <w:rPr>
          <w:noProof/>
          <w:sz w:val="20"/>
          <w:lang w:val="de-DE" w:eastAsia="de-DE"/>
        </w:rPr>
        <w:drawing>
          <wp:inline distT="0" distB="0" distL="0" distR="0" wp14:anchorId="6C48B318" wp14:editId="3C0BA33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7"/>
                    <a:stretch>
                      <a:fillRect/>
                    </a:stretch>
                  </pic:blipFill>
                  <pic:spPr>
                    <a:xfrm>
                      <a:off x="0" y="0"/>
                      <a:ext cx="3870000" cy="1821864"/>
                    </a:xfrm>
                    <a:prstGeom prst="rect">
                      <a:avLst/>
                    </a:prstGeom>
                  </pic:spPr>
                </pic:pic>
              </a:graphicData>
            </a:graphic>
          </wp:inline>
        </w:drawing>
      </w:r>
    </w:p>
    <w:p w14:paraId="2F3205E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2D186B92" w14:textId="77777777" w:rsidR="006C44F6" w:rsidRDefault="00B64B11" w:rsidP="004B1B4D">
      <w:pPr>
        <w:keepNext/>
        <w:jc w:val="center"/>
      </w:pPr>
      <w:r>
        <w:rPr>
          <w:noProof/>
          <w:sz w:val="20"/>
          <w:lang w:val="de-DE" w:eastAsia="de-DE"/>
        </w:rPr>
        <w:drawing>
          <wp:inline distT="0" distB="0" distL="0" distR="0" wp14:anchorId="25816CCB" wp14:editId="71376C3A">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8"/>
                    <a:stretch>
                      <a:fillRect/>
                    </a:stretch>
                  </pic:blipFill>
                  <pic:spPr>
                    <a:xfrm>
                      <a:off x="0" y="0"/>
                      <a:ext cx="3870000" cy="2023172"/>
                    </a:xfrm>
                    <a:prstGeom prst="rect">
                      <a:avLst/>
                    </a:prstGeom>
                  </pic:spPr>
                </pic:pic>
              </a:graphicData>
            </a:graphic>
          </wp:inline>
        </w:drawing>
      </w:r>
    </w:p>
    <w:p w14:paraId="1CE389EC"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602ED9F4" w14:textId="77777777" w:rsidR="00F100F9" w:rsidRPr="006C44F6" w:rsidRDefault="006C44F6" w:rsidP="004B1B4D">
      <w:pPr>
        <w:pStyle w:val="Beschriftung"/>
        <w:rPr>
          <w:sz w:val="20"/>
        </w:rPr>
      </w:pPr>
      <w:bookmarkStart w:id="58" w:name="_Ref513237337"/>
      <w:r>
        <w:t>Fig.</w:t>
      </w:r>
      <w:bookmarkEnd w:id="58"/>
      <w:r w:rsidR="0085304C">
        <w:t xml:space="preserve"> 16 </w:t>
      </w:r>
      <w:r w:rsidR="00F100F9" w:rsidRPr="00F100F9">
        <w:t>Particular operations, such as image rendering and interpretation editing, are interpreted within the bands as they result in a distinct CPU-GPU behaviour.</w:t>
      </w:r>
    </w:p>
    <w:p w14:paraId="58CB49CE" w14:textId="3B7AF281" w:rsidR="00E10DF3" w:rsidRPr="00353AEE" w:rsidRDefault="00C32FD4" w:rsidP="004B1B4D">
      <w:pPr>
        <w:pStyle w:val="PRec-MainText"/>
      </w:pPr>
      <w:r w:rsidRPr="00353AEE">
        <w:t>However</w:t>
      </w:r>
      <w:r w:rsidR="00E10DF3" w:rsidRPr="00353AEE">
        <w:t xml:space="preserve">, we highlight </w:t>
      </w:r>
      <w:r w:rsidR="002C0960">
        <w:t>simple operation time deductions 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09DB44CC" w14:textId="0388B3A1"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w:t>
      </w:r>
      <w:r w:rsidRPr="00353AEE">
        <w:lastRenderedPageBreak/>
        <w:t xml:space="preserve">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3BEB06B3" w14:textId="2F379DB4" w:rsidR="002160AF" w:rsidRPr="00353AEE" w:rsidRDefault="002160AF" w:rsidP="004B1B4D">
      <w:pPr>
        <w:pStyle w:val="PRec-Tabletitle"/>
      </w:pPr>
      <w:bookmarkStart w:id="59" w:name="_Ref513025809"/>
      <w:r w:rsidRPr="00353AEE">
        <w:t xml:space="preserve">Table </w:t>
      </w:r>
      <w:bookmarkEnd w:id="59"/>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76"/>
        <w:gridCol w:w="1875"/>
        <w:gridCol w:w="1876"/>
      </w:tblGrid>
      <w:tr w:rsidR="00311464" w:rsidRPr="004B1B4D" w14:paraId="2B48A5B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26CCA88"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2A2A48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48E1F04" w14:textId="77777777" w:rsidR="00311464" w:rsidRPr="00D0760D" w:rsidRDefault="00311464" w:rsidP="004B1B4D">
            <w:pPr>
              <w:jc w:val="center"/>
              <w:rPr>
                <w:sz w:val="16"/>
                <w:szCs w:val="16"/>
              </w:rPr>
            </w:pPr>
            <w:r w:rsidRPr="00D0760D">
              <w:rPr>
                <w:sz w:val="16"/>
                <w:szCs w:val="16"/>
              </w:rPr>
              <w:t>GRIT (3D)</w:t>
            </w:r>
          </w:p>
        </w:tc>
      </w:tr>
      <w:tr w:rsidR="00311464" w:rsidRPr="004B1B4D" w14:paraId="760F6261"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1D0AE980"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46ACA2ED"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67F32640"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5BBBBA29"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73E0A1D"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3216E38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3322DE6D" w14:textId="77777777" w:rsidR="00311464" w:rsidRPr="00D0760D" w:rsidRDefault="00311464" w:rsidP="004B1B4D">
            <w:pPr>
              <w:jc w:val="center"/>
              <w:rPr>
                <w:sz w:val="16"/>
                <w:szCs w:val="16"/>
              </w:rPr>
            </w:pPr>
            <w:r w:rsidRPr="00D0760D">
              <w:rPr>
                <w:sz w:val="16"/>
                <w:szCs w:val="16"/>
              </w:rPr>
              <w:t>1.72</w:t>
            </w:r>
          </w:p>
        </w:tc>
      </w:tr>
      <w:tr w:rsidR="00311464" w:rsidRPr="004B1B4D" w14:paraId="10DB64D3"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E1AA6F"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2B54419D"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5A65DCFB" w14:textId="77777777" w:rsidR="00311464" w:rsidRPr="00D0760D" w:rsidRDefault="00311464" w:rsidP="004B1B4D">
            <w:pPr>
              <w:jc w:val="center"/>
              <w:rPr>
                <w:sz w:val="16"/>
                <w:szCs w:val="16"/>
              </w:rPr>
            </w:pPr>
            <w:r w:rsidRPr="00D0760D">
              <w:rPr>
                <w:sz w:val="16"/>
                <w:szCs w:val="16"/>
              </w:rPr>
              <w:t>52.05</w:t>
            </w:r>
          </w:p>
        </w:tc>
      </w:tr>
      <w:tr w:rsidR="00311464" w:rsidRPr="004B1B4D" w14:paraId="3B1BC174"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B7ABBF"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6044A7F6"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44EC5F95" w14:textId="77777777" w:rsidR="00311464" w:rsidRPr="00D0760D" w:rsidRDefault="00311464" w:rsidP="00311464">
            <w:pPr>
              <w:jc w:val="center"/>
              <w:rPr>
                <w:sz w:val="16"/>
                <w:szCs w:val="16"/>
              </w:rPr>
            </w:pPr>
            <w:r w:rsidRPr="00710976">
              <w:rPr>
                <w:b/>
                <w:sz w:val="16"/>
                <w:szCs w:val="16"/>
              </w:rPr>
              <w:t>3.88</w:t>
            </w:r>
          </w:p>
        </w:tc>
      </w:tr>
    </w:tbl>
    <w:p w14:paraId="32D94F51" w14:textId="77777777" w:rsidR="00FA0E1F" w:rsidRPr="00353AEE" w:rsidRDefault="00FA0E1F" w:rsidP="004B1B4D">
      <w:pPr>
        <w:pStyle w:val="PRec-Heading1"/>
      </w:pPr>
      <w:r w:rsidRPr="00353AEE">
        <w:t>Conclusions and Discussion</w:t>
      </w:r>
    </w:p>
    <w:p w14:paraId="55C4978A" w14:textId="304177B5" w:rsidR="00FA0E1F" w:rsidRPr="00353AEE" w:rsidRDefault="00FA0E1F" w:rsidP="004B1B4D">
      <w:pPr>
        <w:pStyle w:val="PRec-MainText"/>
      </w:pPr>
      <w:commentRangeStart w:id="60"/>
      <w:commentRangeStart w:id="61"/>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w:t>
      </w:r>
    </w:p>
    <w:p w14:paraId="71F65D0D" w14:textId="45CB3FE2"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135CA659" w14:textId="215E88E3"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r w:rsidR="00A77CD3">
        <w:rPr>
          <w:color w:val="000000" w:themeColor="text1"/>
        </w:rPr>
        <w:t>negligible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64666A17"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xml:space="preserve">. It was shown that the distinction </w:t>
      </w:r>
      <w:r w:rsidR="00FA0E1F" w:rsidRPr="00130270">
        <w:rPr>
          <w:color w:val="000000" w:themeColor="text1"/>
        </w:rPr>
        <w:lastRenderedPageBreak/>
        <w:t>between 2D- and 3D data used by mobile apps significantly drives the power consumption, and therefore the operation time of the mo</w:t>
      </w:r>
      <w:r w:rsidRPr="00130270">
        <w:rPr>
          <w:color w:val="000000" w:themeColor="text1"/>
        </w:rPr>
        <w:t>bile field apps during a study.</w:t>
      </w:r>
    </w:p>
    <w:p w14:paraId="4800D251" w14:textId="144365AB"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r w:rsidR="00A77CD3">
        <w:rPr>
          <w:color w:val="000000" w:themeColor="text1"/>
        </w:rPr>
        <w:t>User feedback is key to the trade-off between power consumption and sensor accuracy</w:t>
      </w:r>
      <w:r w:rsidR="00FA0E1F" w:rsidRPr="00130270">
        <w:rPr>
          <w:color w:val="000000" w:themeColor="text1"/>
        </w:rPr>
        <w:t xml:space="preserve">: it is rarely possible to guarantee the user a correct pose estimation for his </w:t>
      </w:r>
      <w:r w:rsidR="00A77CD3">
        <w:rPr>
          <w:color w:val="000000" w:themeColor="text1"/>
        </w:rPr>
        <w:t>field</w:t>
      </w:r>
      <w:r w:rsidR="00A77CD3" w:rsidRPr="00130270">
        <w:rPr>
          <w:color w:val="000000" w:themeColor="text1"/>
        </w:rPr>
        <w:t xml:space="preserve"> </w:t>
      </w:r>
      <w:r w:rsidR="00FA0E1F" w:rsidRPr="00130270">
        <w:rPr>
          <w:color w:val="000000" w:themeColor="text1"/>
        </w:rPr>
        <w:t>photo, be it individual image or time lapse, upon which annotations and interpretations are done. On mobile devices, it is important to</w:t>
      </w:r>
      <w:r w:rsidR="00A77CD3">
        <w:rPr>
          <w:color w:val="000000" w:themeColor="text1"/>
        </w:rPr>
        <w:t xml:space="preserve"> hence</w:t>
      </w:r>
      <w:r w:rsidR="00FA0E1F" w:rsidRPr="00130270">
        <w:rPr>
          <w:color w:val="000000" w:themeColor="text1"/>
        </w:rPr>
        <w:t xml:space="preserve"> provide early (visual) feedback about the prospective success and quality, so that potential image capture repetitions can be decided early.</w:t>
      </w:r>
    </w:p>
    <w:p w14:paraId="62913EB9"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79201C1D"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60"/>
    <w:p w14:paraId="5FE38DBA" w14:textId="77777777" w:rsidR="00F1217A" w:rsidRPr="00353AEE" w:rsidRDefault="00A77CD3" w:rsidP="004B1B4D">
      <w:pPr>
        <w:pStyle w:val="PRec-Heading1"/>
      </w:pPr>
      <w:r>
        <w:rPr>
          <w:rStyle w:val="Kommentarzeichen"/>
          <w:smallCaps w:val="0"/>
        </w:rPr>
        <w:commentReference w:id="60"/>
      </w:r>
      <w:commentRangeEnd w:id="61"/>
      <w:r w:rsidR="005A3489">
        <w:rPr>
          <w:rStyle w:val="Kommentarzeichen"/>
          <w:smallCaps w:val="0"/>
        </w:rPr>
        <w:commentReference w:id="61"/>
      </w:r>
      <w:r w:rsidR="00241FF5" w:rsidRPr="00353AEE">
        <w:t>Acknowledgements</w:t>
      </w:r>
    </w:p>
    <w:p w14:paraId="37C108E3" w14:textId="77777777"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037ED106" w14:textId="77777777" w:rsidR="00F1217A" w:rsidRPr="00353AEE" w:rsidRDefault="00241FF5" w:rsidP="004B1B4D">
      <w:pPr>
        <w:pStyle w:val="PRec-Heading1"/>
      </w:pPr>
      <w:r w:rsidRPr="004D7DC8">
        <w:t>R</w:t>
      </w:r>
      <w:r w:rsidR="009D6322" w:rsidRPr="004D7DC8">
        <w:t>eferences</w:t>
      </w:r>
    </w:p>
    <w:p w14:paraId="33257D84" w14:textId="77777777"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404CFC7B"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647ED81E" w14:textId="77777777" w:rsidR="004C47A8" w:rsidRPr="00F37847" w:rsidRDefault="004C47A8" w:rsidP="004C47A8">
      <w:pPr>
        <w:pStyle w:val="PRec-Refs"/>
        <w:rPr>
          <w:lang w:val="de-DE"/>
        </w:rPr>
      </w:pPr>
      <w:r w:rsidRPr="004C47A8">
        <w:lastRenderedPageBreak/>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135E424" w14:textId="77777777"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3B7E32D6" w14:textId="77777777"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73711C06" w14:textId="77777777"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554CFBAE"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05601277"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51B100F3" w14:textId="77777777"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0E7E3A14"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B86D5E7"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1EC8C115" w14:textId="77777777" w:rsidR="004C47A8" w:rsidRPr="00DB6EFF" w:rsidRDefault="00B51A67" w:rsidP="004C47A8">
      <w:pPr>
        <w:pStyle w:val="PRec-Refs"/>
        <w:rPr>
          <w:lang w:val="de-DE"/>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16A40505" w14:textId="77777777"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2D6141BF" w14:textId="77777777"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07240752"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0C397A7B" w14:textId="7777777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141C822D"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24BAA262"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26F45F9F" w14:textId="77777777"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08051E52"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768F52C"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20927A78"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2E710D22"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4211AC64" w14:textId="77777777"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3B0F4667"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540CC199"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086BDECE" w14:textId="77777777" w:rsidR="004C47A8" w:rsidRPr="004C47A8" w:rsidRDefault="004C47A8" w:rsidP="004C47A8">
      <w:pPr>
        <w:pStyle w:val="PRec-Refs"/>
      </w:pPr>
      <w:r w:rsidRPr="008D3AD9">
        <w:rPr>
          <w:smallCaps/>
        </w:rPr>
        <w:lastRenderedPageBreak/>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2D4F3E9B"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54219BDF"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28659281"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5BB22632" w14:textId="77777777" w:rsidR="004C47A8" w:rsidRPr="00541C6D"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541C6D">
        <w:rPr>
          <w:i/>
        </w:rPr>
        <w:t xml:space="preserve">Int. Arch. </w:t>
      </w:r>
      <w:proofErr w:type="spellStart"/>
      <w:r w:rsidR="0003784F" w:rsidRPr="00541C6D">
        <w:rPr>
          <w:i/>
        </w:rPr>
        <w:t>Photogramm</w:t>
      </w:r>
      <w:proofErr w:type="spellEnd"/>
      <w:r w:rsidR="0003784F" w:rsidRPr="00541C6D">
        <w:rPr>
          <w:i/>
        </w:rPr>
        <w:t>. Remote Sens. Spatial Inf. Sci</w:t>
      </w:r>
      <w:r w:rsidR="0003784F" w:rsidRPr="00541C6D">
        <w:t xml:space="preserve">. </w:t>
      </w:r>
    </w:p>
    <w:p w14:paraId="5C702301" w14:textId="77777777" w:rsidR="004C47A8" w:rsidRPr="00DB6EFF" w:rsidRDefault="0003784F" w:rsidP="004C47A8">
      <w:pPr>
        <w:pStyle w:val="PRec-Refs"/>
        <w:rPr>
          <w:lang w:val="de-DE"/>
        </w:rPr>
      </w:pPr>
      <w:r w:rsidRPr="00541C6D">
        <w:rPr>
          <w:smallCaps/>
        </w:rPr>
        <w:t xml:space="preserve">Kröhnert, M. </w:t>
      </w:r>
      <w:r w:rsidRPr="00541C6D">
        <w:t>and</w:t>
      </w:r>
      <w:r w:rsidRPr="00541C6D">
        <w:rPr>
          <w:smallCaps/>
        </w:rPr>
        <w:t xml:space="preserve"> </w:t>
      </w:r>
      <w:proofErr w:type="spellStart"/>
      <w:r w:rsidRPr="00541C6D">
        <w:rPr>
          <w:smallCaps/>
        </w:rPr>
        <w:t>Meichsner</w:t>
      </w:r>
      <w:proofErr w:type="spellEnd"/>
      <w:r w:rsidRPr="00541C6D">
        <w:rPr>
          <w:smallCaps/>
        </w:rPr>
        <w:t xml:space="preserve">,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54FBCB35" w14:textId="77777777"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 xml:space="preserve">(Ed. L. Paul, G. </w:t>
      </w:r>
      <w:proofErr w:type="spellStart"/>
      <w:r w:rsidR="006D64C7" w:rsidRPr="00263718">
        <w:t>Stanke</w:t>
      </w:r>
      <w:proofErr w:type="spellEnd"/>
      <w:r w:rsidR="006D64C7" w:rsidRPr="00263718">
        <w:t xml:space="preserve"> and M. </w:t>
      </w:r>
      <w:proofErr w:type="spellStart"/>
      <w:r w:rsidR="006D64C7" w:rsidRPr="00263718">
        <w:t>Pochanke</w:t>
      </w:r>
      <w:proofErr w:type="spellEnd"/>
      <w:r w:rsidR="006D64C7" w:rsidRPr="00263718">
        <w:t>)</w:t>
      </w:r>
      <w:r w:rsidRPr="00263718">
        <w:t>.</w:t>
      </w:r>
      <w:r w:rsidR="006D64C7" w:rsidRPr="00263718">
        <w:t xml:space="preserve"> Berlin, Germany:</w:t>
      </w:r>
      <w:r w:rsidRPr="00263718">
        <w:t xml:space="preserve"> 99-108.</w:t>
      </w:r>
    </w:p>
    <w:p w14:paraId="5AAF9508" w14:textId="77777777" w:rsidR="004C47A8" w:rsidRPr="004C47A8" w:rsidRDefault="004C47A8" w:rsidP="004C47A8">
      <w:pPr>
        <w:pStyle w:val="PRec-Refs"/>
      </w:pPr>
      <w:proofErr w:type="spellStart"/>
      <w:r w:rsidRPr="00CB6362">
        <w:rPr>
          <w:lang w:val="de-DE"/>
        </w:rPr>
        <w:t>L</w:t>
      </w:r>
      <w:r w:rsidR="00A97BBA" w:rsidRPr="00CB6362">
        <w:rPr>
          <w:smallCaps/>
          <w:lang w:val="de-DE"/>
        </w:rPr>
        <w:t>e</w:t>
      </w:r>
      <w:r w:rsidRPr="00CB6362">
        <w:rPr>
          <w:smallCaps/>
          <w:lang w:val="de-DE"/>
        </w:rPr>
        <w:t>skens</w:t>
      </w:r>
      <w:proofErr w:type="spellEnd"/>
      <w:r w:rsidRPr="00CB6362">
        <w:rPr>
          <w:smallCaps/>
          <w:lang w:val="de-DE"/>
        </w:rPr>
        <w:t xml:space="preserve">, J. G., Kehl, C., </w:t>
      </w:r>
      <w:proofErr w:type="spellStart"/>
      <w:r w:rsidRPr="00CB6362">
        <w:rPr>
          <w:smallCaps/>
          <w:lang w:val="de-DE"/>
        </w:rPr>
        <w:t>Tutenel</w:t>
      </w:r>
      <w:proofErr w:type="spellEnd"/>
      <w:r w:rsidRPr="00CB6362">
        <w:rPr>
          <w:smallCaps/>
          <w:lang w:val="de-DE"/>
        </w:rPr>
        <w:t>, T., Ko</w:t>
      </w:r>
      <w:r w:rsidR="008D3AD9" w:rsidRPr="00CB6362">
        <w:rPr>
          <w:smallCaps/>
          <w:lang w:val="de-DE"/>
        </w:rPr>
        <w:t xml:space="preserve">l, T., Haan, G., </w:t>
      </w:r>
      <w:proofErr w:type="spellStart"/>
      <w:r w:rsidR="008D3AD9" w:rsidRPr="00CB6362">
        <w:rPr>
          <w:smallCaps/>
          <w:lang w:val="de-DE"/>
        </w:rPr>
        <w:t>Stelling</w:t>
      </w:r>
      <w:proofErr w:type="spellEnd"/>
      <w:r w:rsidR="008D3AD9" w:rsidRPr="00CB6362">
        <w:rPr>
          <w:smallCaps/>
          <w:lang w:val="de-DE"/>
        </w:rPr>
        <w:t xml:space="preserve">, G. </w:t>
      </w:r>
      <w:r w:rsidR="008D3AD9" w:rsidRPr="00CB6362">
        <w:rPr>
          <w:lang w:val="de-DE"/>
        </w:rPr>
        <w:t>and</w:t>
      </w:r>
      <w:r w:rsidR="006D64C7" w:rsidRPr="00CB6362">
        <w:rPr>
          <w:smallCaps/>
          <w:lang w:val="de-DE"/>
        </w:rPr>
        <w:t xml:space="preserve"> Eisemann, E., </w:t>
      </w:r>
      <w:r w:rsidRPr="00CB6362">
        <w:rPr>
          <w:smallCaps/>
          <w:lang w:val="de-DE"/>
        </w:rPr>
        <w:t>201</w:t>
      </w:r>
      <w:r w:rsidR="00A97BBA" w:rsidRPr="00CB6362">
        <w:rPr>
          <w:smallCaps/>
          <w:lang w:val="de-DE"/>
        </w:rPr>
        <w:t>7</w:t>
      </w:r>
      <w:r w:rsidRPr="00CB6362">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1CF53983" w14:textId="77777777"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06AC15C2" w14:textId="77777777"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12CB6BAD"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20EE882B" w14:textId="77777777"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79EA958F" w14:textId="77777777"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37789B24" w14:textId="77777777"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28E48839"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624ACBDF" w14:textId="77777777"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r w:rsidR="004C47A8" w:rsidRPr="00DB6EFF">
        <w:rPr>
          <w:smallCaps/>
        </w:rPr>
        <w:t>Schmid,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A7C09B1" w14:textId="77777777"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338CC9C8" w14:textId="77777777"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3B25C883" w14:textId="77777777" w:rsidR="004C47A8" w:rsidRPr="004C47A8" w:rsidRDefault="004C47A8" w:rsidP="004C47A8">
      <w:pPr>
        <w:pStyle w:val="PRec-Refs"/>
      </w:pPr>
      <w:proofErr w:type="spell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338A0EAD"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261C875" w14:textId="77777777"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0C540088"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0DA51496"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13744B" w14:textId="77777777" w:rsidR="004C47A8" w:rsidRPr="00DB6EFF" w:rsidRDefault="004C47A8" w:rsidP="004C47A8">
      <w:pPr>
        <w:pStyle w:val="PRec-Refs"/>
      </w:pPr>
      <w:r w:rsidRPr="00634251">
        <w:rPr>
          <w:smallCaps/>
        </w:rPr>
        <w:lastRenderedPageBreak/>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26124C2"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53CBF334"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523DEBBB"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2C89369B"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700B1B3" w14:textId="77777777"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0ADEE40" w14:textId="77777777" w:rsidR="004C47A8" w:rsidRPr="004C47A8" w:rsidRDefault="0003784F" w:rsidP="004C47A8">
      <w:pPr>
        <w:pStyle w:val="PRec-Refs"/>
      </w:pPr>
      <w:r w:rsidRPr="00CB6362">
        <w:rPr>
          <w:smallCaps/>
          <w:lang w:val="en-US"/>
        </w:rPr>
        <w:t xml:space="preserve">Sweeney, C., Flynn, J., </w:t>
      </w:r>
      <w:proofErr w:type="spellStart"/>
      <w:r w:rsidRPr="00CB6362">
        <w:rPr>
          <w:smallCaps/>
          <w:lang w:val="en-US"/>
        </w:rPr>
        <w:t>Nuernberger</w:t>
      </w:r>
      <w:proofErr w:type="spellEnd"/>
      <w:r w:rsidRPr="00CB6362">
        <w:rPr>
          <w:smallCaps/>
          <w:lang w:val="en-US"/>
        </w:rPr>
        <w:t xml:space="preserve">, B., Turk, M. </w:t>
      </w:r>
      <w:r w:rsidRPr="00CB6362">
        <w:rPr>
          <w:lang w:val="en-US"/>
        </w:rPr>
        <w:t xml:space="preserve">and </w:t>
      </w:r>
      <w:proofErr w:type="spellStart"/>
      <w:r w:rsidRPr="00CB6362">
        <w:rPr>
          <w:smallCaps/>
          <w:lang w:val="en-US"/>
        </w:rPr>
        <w:t>Hollerer</w:t>
      </w:r>
      <w:proofErr w:type="spellEnd"/>
      <w:r w:rsidRPr="00CB6362">
        <w:rPr>
          <w:smallCaps/>
          <w:lang w:val="en-US"/>
        </w:rPr>
        <w:t>, T.</w:t>
      </w:r>
      <w:r w:rsidRPr="00CB6362">
        <w:rPr>
          <w:lang w:val="en-US"/>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0B99FF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2DE68521" w14:textId="77777777"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7F8DFD81"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054338C0" w14:textId="77777777"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E4CD07"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2A9A76FC"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2D37BB1" w14:textId="77777777"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063CD620"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6EF2C2B"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007E5458" w14:textId="77777777" w:rsidR="00A202B4" w:rsidRPr="00013B05" w:rsidRDefault="00A202B4" w:rsidP="004C47A8">
      <w:pPr>
        <w:pStyle w:val="PRec-Refs"/>
      </w:pPr>
    </w:p>
    <w:p w14:paraId="09765949" w14:textId="77777777" w:rsidR="00F1217A" w:rsidRPr="00DC5DA2" w:rsidRDefault="00241FF5" w:rsidP="00DC5DA2">
      <w:pPr>
        <w:pStyle w:val="PRec-MainText"/>
        <w:spacing w:before="360" w:after="120"/>
        <w:jc w:val="center"/>
        <w:rPr>
          <w:i/>
          <w:szCs w:val="16"/>
        </w:rPr>
      </w:pPr>
      <w:r w:rsidRPr="00DC5DA2">
        <w:rPr>
          <w:i/>
          <w:szCs w:val="16"/>
        </w:rPr>
        <w:t>Résumé</w:t>
      </w:r>
    </w:p>
    <w:p w14:paraId="1C4C0A88"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2C3CCD8D" w14:textId="77777777" w:rsidR="00DC5DA2" w:rsidRPr="00DC5DA2" w:rsidRDefault="00DC5DA2" w:rsidP="004A32E6">
      <w:pPr>
        <w:pStyle w:val="PRec-MainText"/>
        <w:jc w:val="center"/>
        <w:rPr>
          <w:i/>
          <w:sz w:val="16"/>
          <w:szCs w:val="16"/>
        </w:rPr>
      </w:pPr>
    </w:p>
    <w:p w14:paraId="33A656A7"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0F571E3F"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w:t>
      </w:r>
      <w:r w:rsidR="00682A4D" w:rsidRPr="00013B05">
        <w:rPr>
          <w:i/>
          <w:sz w:val="16"/>
          <w:szCs w:val="16"/>
          <w:lang w:val="de-DE"/>
        </w:rPr>
        <w:lastRenderedPageBreak/>
        <w:t xml:space="preserve">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1C30235B" w14:textId="77777777" w:rsidR="00DC5DA2" w:rsidRPr="00013B05" w:rsidRDefault="00DC5DA2" w:rsidP="004A32E6">
      <w:pPr>
        <w:pStyle w:val="PRec-MainText"/>
        <w:jc w:val="center"/>
        <w:rPr>
          <w:i/>
          <w:sz w:val="16"/>
          <w:szCs w:val="16"/>
          <w:lang w:val="de-DE"/>
        </w:rPr>
      </w:pPr>
    </w:p>
    <w:p w14:paraId="7DC90853"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4514B6E"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5DC79326" w14:textId="77777777" w:rsidR="00DC5DA2" w:rsidRPr="00263718" w:rsidRDefault="00DC5DA2" w:rsidP="004A32E6">
      <w:pPr>
        <w:pStyle w:val="PRec-MainText"/>
        <w:jc w:val="center"/>
        <w:rPr>
          <w:i/>
          <w:sz w:val="16"/>
          <w:szCs w:val="16"/>
          <w:lang w:val="nl-NL"/>
        </w:rPr>
      </w:pPr>
    </w:p>
    <w:p w14:paraId="4C6510FD"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5C49A13C"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w:t>
      </w:r>
      <w:bookmarkStart w:id="62" w:name="_GoBack"/>
      <w:bookmarkEnd w:id="62"/>
      <w:r w:rsidRPr="00DC5DA2">
        <w:rPr>
          <w:rFonts w:ascii="SimSun" w:hAnsi="SimSun"/>
          <w:sz w:val="16"/>
          <w:szCs w:val="16"/>
        </w:rPr>
        <w:t>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reenich Viper" w:date="2018-05-17T13:45:00Z" w:initials="GV">
    <w:p w14:paraId="157660A9" w14:textId="77777777" w:rsidR="00CB6362" w:rsidRDefault="00CB6362">
      <w:pPr>
        <w:pStyle w:val="Kommentartext"/>
      </w:pPr>
      <w:r>
        <w:rPr>
          <w:rStyle w:val="Kommentarzeichen"/>
        </w:rPr>
        <w:annotationRef/>
      </w:r>
      <w:proofErr w:type="spellStart"/>
      <w:r>
        <w:t>wanna</w:t>
      </w:r>
      <w:proofErr w:type="spellEnd"/>
      <w:r>
        <w:t xml:space="preserve"> make it THAT short (in terms of applications</w:t>
      </w:r>
      <w:proofErr w:type="gramStart"/>
      <w:r>
        <w:t>) ?</w:t>
      </w:r>
      <w:proofErr w:type="gramEnd"/>
    </w:p>
    <w:p w14:paraId="7966F567" w14:textId="77777777" w:rsidR="00CB6362" w:rsidRDefault="00CB6362">
      <w:pPr>
        <w:pStyle w:val="Kommentartext"/>
      </w:pPr>
    </w:p>
    <w:p w14:paraId="7DE17197" w14:textId="77777777" w:rsidR="00CB6362" w:rsidRPr="008E218A" w:rsidRDefault="00CB6362">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14:paraId="4CCFB3C0" w14:textId="77777777" w:rsidR="00CB6362" w:rsidRPr="008E218A" w:rsidRDefault="00CB6362">
      <w:pPr>
        <w:pStyle w:val="Kommentartext"/>
        <w:rPr>
          <w:lang w:val="en-US"/>
        </w:rPr>
      </w:pPr>
    </w:p>
    <w:p w14:paraId="572FBD5E" w14:textId="77777777" w:rsidR="00CB6362" w:rsidRPr="008E218A" w:rsidRDefault="00CB6362">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7" w:author="ms699852" w:date="2018-05-23T18:58:00Z" w:initials="m">
    <w:p w14:paraId="5D809936" w14:textId="77777777" w:rsidR="00CB6362" w:rsidRPr="00541C6D" w:rsidRDefault="00CB6362">
      <w:pPr>
        <w:pStyle w:val="Kommentartext"/>
        <w:rPr>
          <w:lang w:val="de-DE"/>
        </w:rPr>
      </w:pPr>
      <w:r>
        <w:rPr>
          <w:rStyle w:val="Kommentarzeichen"/>
        </w:rPr>
        <w:annotationRef/>
      </w:r>
      <w:proofErr w:type="spellStart"/>
      <w:r w:rsidRPr="00541C6D">
        <w:rPr>
          <w:lang w:val="de-DE"/>
        </w:rPr>
        <w:t>Nope</w:t>
      </w:r>
      <w:proofErr w:type="spellEnd"/>
      <w:r w:rsidRPr="00541C6D">
        <w:rPr>
          <w:lang w:val="de-DE"/>
        </w:rPr>
        <w:t xml:space="preserve">, so kurz wollte ich das nicht machen, aber ich habe an der Stelle noch nicht weitergearbeitet. Deshalb der Kommentar in Klammern damit ich das nicht vergesse </w:t>
      </w:r>
      <w:r w:rsidRPr="00541C6D">
        <w:rPr>
          <w:rFonts w:ascii="Segoe UI Emoji" w:hAnsi="Segoe UI Emoji" w:cs="Segoe UI Emoji"/>
        </w:rPr>
        <w:t>😉</w:t>
      </w:r>
    </w:p>
  </w:comment>
  <w:comment w:id="8" w:author="Greenich Viper" w:date="2018-05-17T13:45:00Z" w:initials="GV">
    <w:p w14:paraId="29829332" w14:textId="77777777" w:rsidR="00CB6362" w:rsidRPr="00CF12CD" w:rsidRDefault="00CB6362">
      <w:pPr>
        <w:pStyle w:val="Kommentartext"/>
        <w:rPr>
          <w:lang w:val="en-US"/>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r w:rsidRPr="00CF12CD">
        <w:rPr>
          <w:lang w:val="en-US"/>
        </w:rPr>
        <w:t xml:space="preserve">Bei </w:t>
      </w:r>
      <w:proofErr w:type="spellStart"/>
      <w:r w:rsidRPr="00CF12CD">
        <w:rPr>
          <w:lang w:val="en-US"/>
        </w:rPr>
        <w:t>uns</w:t>
      </w:r>
      <w:proofErr w:type="spellEnd"/>
      <w:r w:rsidRPr="00CF12CD">
        <w:rPr>
          <w:lang w:val="en-US"/>
        </w:rPr>
        <w:t xml:space="preserve"> </w:t>
      </w:r>
      <w:proofErr w:type="spellStart"/>
      <w:r w:rsidRPr="00CF12CD">
        <w:rPr>
          <w:lang w:val="en-US"/>
        </w:rPr>
        <w:t>heißt</w:t>
      </w:r>
      <w:proofErr w:type="spellEnd"/>
      <w:r w:rsidRPr="00CF12CD">
        <w:rPr>
          <w:lang w:val="en-US"/>
        </w:rPr>
        <w:t xml:space="preserve"> </w:t>
      </w:r>
      <w:proofErr w:type="spellStart"/>
      <w:r w:rsidRPr="00CF12CD">
        <w:rPr>
          <w:lang w:val="en-US"/>
        </w:rPr>
        <w:t>es</w:t>
      </w:r>
      <w:proofErr w:type="spellEnd"/>
      <w:r w:rsidRPr="00CF12CD">
        <w:rPr>
          <w:lang w:val="en-US"/>
        </w:rPr>
        <w:t xml:space="preserve"> halt „</w:t>
      </w:r>
      <w:proofErr w:type="gramStart"/>
      <w:r w:rsidRPr="00CF12CD">
        <w:rPr>
          <w:lang w:val="en-US"/>
        </w:rPr>
        <w:t>we“ (</w:t>
      </w:r>
      <w:proofErr w:type="spellStart"/>
      <w:proofErr w:type="gramEnd"/>
      <w:r w:rsidRPr="00CF12CD">
        <w:rPr>
          <w:lang w:val="en-US"/>
        </w:rPr>
        <w:t>wir</w:t>
      </w:r>
      <w:proofErr w:type="spellEnd"/>
      <w:r w:rsidRPr="00CF12CD">
        <w:rPr>
          <w:lang w:val="en-US"/>
        </w:rPr>
        <w:t>).</w:t>
      </w:r>
    </w:p>
  </w:comment>
  <w:comment w:id="9" w:author="ms699852" w:date="2018-05-23T18:59:00Z" w:initials="m">
    <w:p w14:paraId="1155B232" w14:textId="77777777" w:rsidR="00CB6362" w:rsidRDefault="00CB6362">
      <w:pPr>
        <w:pStyle w:val="Kommentartext"/>
      </w:pPr>
      <w:r>
        <w:rPr>
          <w:rStyle w:val="Kommentarzeichen"/>
        </w:rPr>
        <w:annotationRef/>
      </w:r>
      <w:r w:rsidRPr="00541C6D">
        <w:rPr>
          <w:lang w:val="de-DE"/>
        </w:rPr>
        <w:t xml:space="preserve">Also bei uns heißt es eher „passiv“ Hab grad noch mal mit Danilo gesprochen, er meinte auch in der Info ist das wir gängig, bei uns der passiv. </w:t>
      </w:r>
      <w:proofErr w:type="spellStart"/>
      <w:r w:rsidRPr="00541C6D">
        <w:t>Quintessenz</w:t>
      </w:r>
      <w:proofErr w:type="spellEnd"/>
      <w:r w:rsidRPr="00541C6D">
        <w:t xml:space="preserve">… </w:t>
      </w:r>
      <w:r w:rsidRPr="00541C6D">
        <w:rPr>
          <w:rFonts w:ascii="Segoe UI Emoji" w:hAnsi="Segoe UI Emoji" w:cs="Segoe UI Emoji"/>
        </w:rPr>
        <w:t>😉</w:t>
      </w:r>
    </w:p>
  </w:comment>
  <w:comment w:id="14" w:author="ms699852" w:date="2018-05-23T19:19:00Z" w:initials="m">
    <w:p w14:paraId="011B5AAB" w14:textId="5F074E72" w:rsidR="008A4640" w:rsidRDefault="008A4640">
      <w:pPr>
        <w:pStyle w:val="Kommentartext"/>
      </w:pPr>
      <w:r>
        <w:rPr>
          <w:rStyle w:val="Kommentarzeichen"/>
        </w:rPr>
        <w:annotationRef/>
      </w:r>
      <w:r>
        <w:t>@MK references section!</w:t>
      </w:r>
    </w:p>
  </w:comment>
  <w:comment w:id="17" w:author="Greenich Viper" w:date="2018-05-17T13:45:00Z" w:initials="GV">
    <w:p w14:paraId="6AED6195" w14:textId="77777777" w:rsidR="00CB6362" w:rsidRDefault="00CB6362">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14:paraId="2FC58319" w14:textId="77777777" w:rsidR="00CB6362" w:rsidRDefault="00CB6362">
      <w:pPr>
        <w:pStyle w:val="Kommentartext"/>
      </w:pPr>
    </w:p>
    <w:p w14:paraId="47431433" w14:textId="77777777" w:rsidR="00CB6362" w:rsidRDefault="00CB6362">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16" w:author="ms699852" w:date="2018-05-23T18:59:00Z" w:initials="m">
    <w:p w14:paraId="525EC96A" w14:textId="4F5C3AE7" w:rsidR="00CB6362" w:rsidRDefault="00CB6362">
      <w:pPr>
        <w:pStyle w:val="Kommentartext"/>
      </w:pPr>
      <w:r>
        <w:rPr>
          <w:rStyle w:val="Kommentarzeichen"/>
        </w:rPr>
        <w:annotationRef/>
      </w:r>
      <w:r w:rsidR="00B54609">
        <w:t xml:space="preserve">I think we delete this part </w:t>
      </w:r>
      <w:r w:rsidR="00B54609">
        <w:br/>
      </w:r>
      <w:r w:rsidR="00B54609">
        <w:br/>
        <w:t>“</w:t>
      </w:r>
      <w:r w:rsidR="00B54609" w:rsidRPr="00B54609">
        <w:t xml:space="preserve">The world reference frame P is provided by established georeferencing within the geosciences. In our applications, we keep the position sensor data in Universal Transverse Mercator (UTM) coordinates (lateral) with Earth Gravitational Model </w:t>
      </w:r>
      <w:r w:rsidR="00B54609">
        <w:t>(EGM96) altitudes (vertical).”</w:t>
      </w:r>
      <w:r w:rsidR="00B54609">
        <w:br/>
      </w:r>
      <w:r w:rsidR="00B54609">
        <w:br/>
        <w:t>It is a general algorithm description, maybe this may lead to misunderstanding</w:t>
      </w:r>
    </w:p>
  </w:comment>
  <w:comment w:id="18" w:author="ms699852" w:date="2018-05-23T19:22:00Z" w:initials="m">
    <w:p w14:paraId="642AF805" w14:textId="79899FBA" w:rsidR="008A4640" w:rsidRDefault="008A4640">
      <w:pPr>
        <w:pStyle w:val="Kommentartext"/>
      </w:pPr>
      <w:r>
        <w:rPr>
          <w:rStyle w:val="Kommentarzeichen"/>
        </w:rPr>
        <w:annotationRef/>
      </w:r>
      <w:proofErr w:type="gramStart"/>
      <w:r>
        <w:t>Hmm..</w:t>
      </w:r>
      <w:proofErr w:type="gramEnd"/>
      <w:r>
        <w:t xml:space="preserve"> why to bring a reference? The idea may be not </w:t>
      </w:r>
      <w:proofErr w:type="gramStart"/>
      <w:r>
        <w:t>new</w:t>
      </w:r>
      <w:proofErr w:type="gramEnd"/>
      <w:r>
        <w:t xml:space="preserve"> but we don’t adapt any approach. This was the idea o</w:t>
      </w:r>
      <w:r w:rsidR="00B54609">
        <w:t xml:space="preserve">f Richard and me a few years ago and I don´t have an idea who to </w:t>
      </w:r>
      <w:proofErr w:type="gramStart"/>
      <w:r w:rsidR="00B54609">
        <w:t>cite..</w:t>
      </w:r>
      <w:proofErr w:type="gramEnd"/>
    </w:p>
  </w:comment>
  <w:comment w:id="21" w:author="Greenich Viper" w:date="2018-05-17T13:45:00Z" w:initials="GV">
    <w:p w14:paraId="35B738DA" w14:textId="77777777" w:rsidR="002A7AC8" w:rsidRDefault="002A7AC8">
      <w:pPr>
        <w:pStyle w:val="Kommentartext"/>
      </w:pPr>
      <w:r>
        <w:rPr>
          <w:rStyle w:val="Kommentarzeichen"/>
        </w:rPr>
        <w:annotationRef/>
      </w:r>
      <w:r>
        <w:t>Image doesn’t have to be there – just if you think it enhances readability and comprehension.</w:t>
      </w:r>
    </w:p>
  </w:comment>
  <w:comment w:id="22" w:author="ms699852" w:date="2018-05-23T19:06:00Z" w:initials="m">
    <w:p w14:paraId="510CC50E" w14:textId="65DE6BBE" w:rsidR="002A7AC8" w:rsidRDefault="002A7AC8">
      <w:pPr>
        <w:pStyle w:val="Kommentartext"/>
      </w:pPr>
      <w:r>
        <w:rPr>
          <w:rStyle w:val="Kommentarzeichen"/>
        </w:rPr>
        <w:annotationRef/>
      </w:r>
      <w:r w:rsidR="000E0B56">
        <w:t xml:space="preserve">I like </w:t>
      </w:r>
      <w:r w:rsidR="00B54609">
        <w:t>the images very much!!! A</w:t>
      </w:r>
      <w:r w:rsidR="000E0B56">
        <w:t xml:space="preserve">nd </w:t>
      </w:r>
      <w:r w:rsidR="00B54609">
        <w:t xml:space="preserve">I </w:t>
      </w:r>
      <w:r w:rsidRPr="00541C6D">
        <w:t xml:space="preserve">put this both images together with the frustum. </w:t>
      </w:r>
      <w:r w:rsidR="000E0B56">
        <w:t>With t</w:t>
      </w:r>
      <w:r w:rsidR="00B54609">
        <w:t xml:space="preserve">he </w:t>
      </w:r>
      <w:proofErr w:type="spellStart"/>
      <w:r w:rsidR="00B54609">
        <w:t>colors</w:t>
      </w:r>
      <w:proofErr w:type="spellEnd"/>
      <w:r w:rsidR="00B54609">
        <w:t>, all three images are very cool to transfer the idea</w:t>
      </w:r>
    </w:p>
  </w:comment>
  <w:comment w:id="23" w:author="Greenich Viper" w:date="2018-05-17T13:45:00Z" w:initials="GV">
    <w:p w14:paraId="69E1787F" w14:textId="77777777" w:rsidR="00CB6362" w:rsidRDefault="00CB6362">
      <w:pPr>
        <w:pStyle w:val="Kommentartext"/>
      </w:pPr>
      <w:r>
        <w:rPr>
          <w:rStyle w:val="Kommentarzeichen"/>
        </w:rPr>
        <w:annotationRef/>
      </w:r>
      <w:r>
        <w:t xml:space="preserve">is that correctly </w:t>
      </w:r>
      <w:proofErr w:type="gramStart"/>
      <w:r>
        <w:t>understood ?</w:t>
      </w:r>
      <w:proofErr w:type="gramEnd"/>
    </w:p>
  </w:comment>
  <w:comment w:id="24" w:author="ms699852" w:date="2018-05-23T19:06:00Z" w:initials="m">
    <w:p w14:paraId="5A906494" w14:textId="269CC6B3" w:rsidR="00CB6362" w:rsidRDefault="00CB6362">
      <w:pPr>
        <w:pStyle w:val="Kommentartext"/>
      </w:pPr>
      <w:r>
        <w:rPr>
          <w:rStyle w:val="Kommentarzeichen"/>
        </w:rPr>
        <w:annotationRef/>
      </w:r>
      <w:r>
        <w:t>exactly</w:t>
      </w:r>
      <w:r w:rsidR="00B54609">
        <w:t>, thanks for this nice formulation!</w:t>
      </w:r>
    </w:p>
  </w:comment>
  <w:comment w:id="26" w:author="Greenich Viper" w:date="2018-05-17T13:45:00Z" w:initials="GV">
    <w:p w14:paraId="300DD354" w14:textId="77777777" w:rsidR="00CB6362" w:rsidRDefault="00CB6362">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5" w:author="ms699852" w:date="2018-05-23T19:06:00Z" w:initials="m">
    <w:p w14:paraId="1D70FDF5" w14:textId="5A985A79" w:rsidR="00CB6362" w:rsidRDefault="00CB6362">
      <w:pPr>
        <w:pStyle w:val="Kommentartext"/>
      </w:pPr>
      <w:r>
        <w:rPr>
          <w:rStyle w:val="Kommentarzeichen"/>
        </w:rPr>
        <w:annotationRef/>
      </w:r>
      <w:r w:rsidR="00B54609">
        <w:t>Yeah, that´s definitely ok</w:t>
      </w:r>
    </w:p>
  </w:comment>
  <w:comment w:id="27" w:author="ms699852" w:date="2018-05-23T20:09:00Z" w:initials="m">
    <w:p w14:paraId="3101CFAE" w14:textId="1E3E8FFE" w:rsidR="00B54609" w:rsidRDefault="00B54609">
      <w:pPr>
        <w:pStyle w:val="Kommentartext"/>
      </w:pPr>
      <w:r>
        <w:rPr>
          <w:rStyle w:val="Kommentarzeichen"/>
        </w:rPr>
        <w:annotationRef/>
      </w:r>
      <w:r>
        <w:t xml:space="preserve">Added sentence from Christian -&gt; sounds better </w:t>
      </w:r>
      <w:r>
        <w:rPr>
          <w:rFonts w:ascii="Segoe UI Emoji" w:eastAsia="Segoe UI Emoji" w:hAnsi="Segoe UI Emoji" w:cs="Segoe UI Emoji"/>
        </w:rPr>
        <w:t>😉</w:t>
      </w:r>
    </w:p>
  </w:comment>
  <w:comment w:id="30" w:author="ms699852" w:date="2018-05-23T20:06:00Z" w:initials="m">
    <w:p w14:paraId="2D212E4A" w14:textId="4E6937E5" w:rsidR="000E0B56" w:rsidRDefault="000E0B56">
      <w:pPr>
        <w:pStyle w:val="Kommentartext"/>
      </w:pPr>
      <w:r>
        <w:rPr>
          <w:rStyle w:val="Kommentarzeichen"/>
        </w:rPr>
        <w:annotationRef/>
      </w:r>
      <w:r>
        <w:t>@MK check if this must be deleted!</w:t>
      </w:r>
    </w:p>
  </w:comment>
  <w:comment w:id="32" w:author="Greenich Viper" w:date="2018-05-17T13:45:00Z" w:initials="GV">
    <w:p w14:paraId="2A5F4253" w14:textId="77777777" w:rsidR="000E0B56" w:rsidRDefault="000E0B56" w:rsidP="000E0B56">
      <w:pPr>
        <w:pStyle w:val="Kommentartext"/>
      </w:pPr>
      <w:r>
        <w:rPr>
          <w:rStyle w:val="Kommentarzeichen"/>
        </w:rPr>
        <w:annotationRef/>
      </w:r>
      <w:r>
        <w:t>Although this is entirely correct, it may better be placed as a notice at the end of the section when discussing possible algorithmic improvements.</w:t>
      </w:r>
    </w:p>
  </w:comment>
  <w:comment w:id="33" w:author="ms699852" w:date="2018-05-23T19:06:00Z" w:initials="m">
    <w:p w14:paraId="23803768" w14:textId="1C4A27D5" w:rsidR="000E0B56" w:rsidRDefault="000E0B56" w:rsidP="000E0B56">
      <w:pPr>
        <w:pStyle w:val="Kommentartext"/>
      </w:pPr>
      <w:r>
        <w:rPr>
          <w:rStyle w:val="Kommentarzeichen"/>
        </w:rPr>
        <w:annotationRef/>
      </w:r>
      <w:r>
        <w:t>agree</w:t>
      </w:r>
    </w:p>
  </w:comment>
  <w:comment w:id="35" w:author="ms699852" w:date="2018-05-17T13:45:00Z" w:initials="m">
    <w:p w14:paraId="052A2FF1" w14:textId="77777777" w:rsidR="00CB6362" w:rsidRDefault="00CB6362">
      <w:pPr>
        <w:pStyle w:val="Kommentartext"/>
      </w:pPr>
      <w:r>
        <w:rPr>
          <w:rStyle w:val="Kommentarzeichen"/>
        </w:rPr>
        <w:annotationRef/>
      </w:r>
      <w:r>
        <w:t>OCV framework too much information here…</w:t>
      </w:r>
    </w:p>
  </w:comment>
  <w:comment w:id="36" w:author="Greenich Viper" w:date="2018-05-17T13:45:00Z" w:initials="GV">
    <w:p w14:paraId="3E7DEF31" w14:textId="77777777" w:rsidR="00CB6362" w:rsidRDefault="00CB6362">
      <w:pPr>
        <w:pStyle w:val="Kommentartext"/>
      </w:pPr>
      <w:r>
        <w:rPr>
          <w:rStyle w:val="Kommentarzeichen"/>
        </w:rPr>
        <w:annotationRef/>
      </w:r>
      <w:r>
        <w:t>I slightly tend to disagree – it is actually useful information. But I leave it to your good judgement. If you think it can go, it goes.</w:t>
      </w:r>
    </w:p>
  </w:comment>
  <w:comment w:id="37" w:author="ms699852" w:date="2018-05-23T19:07:00Z" w:initials="m">
    <w:p w14:paraId="004DFEF3" w14:textId="77777777" w:rsidR="00CB6362" w:rsidRDefault="00CB6362">
      <w:pPr>
        <w:pStyle w:val="Kommentartext"/>
      </w:pPr>
      <w:r>
        <w:rPr>
          <w:rStyle w:val="Kommentarzeichen"/>
        </w:rPr>
        <w:annotationRef/>
      </w:r>
      <w:r w:rsidRPr="00541C6D">
        <w:t xml:space="preserve">Well, we said that we want to mention the applications exemplary. </w:t>
      </w:r>
      <w:proofErr w:type="gramStart"/>
      <w:r w:rsidRPr="00541C6D">
        <w:t>So</w:t>
      </w:r>
      <w:proofErr w:type="gramEnd"/>
      <w:r w:rsidRPr="00541C6D">
        <w:t xml:space="preserve"> this would be a bit too much in depth I think… but let us decide later.</w:t>
      </w:r>
    </w:p>
  </w:comment>
  <w:comment w:id="57" w:author="ms699852" w:date="2018-05-23T19:17:00Z" w:initials="m">
    <w:p w14:paraId="76B62104" w14:textId="75C956E8" w:rsidR="008A4640" w:rsidRDefault="008A4640">
      <w:pPr>
        <w:pStyle w:val="Kommentartext"/>
      </w:pPr>
      <w:r>
        <w:rPr>
          <w:rStyle w:val="Kommentarzeichen"/>
        </w:rPr>
        <w:annotationRef/>
      </w:r>
      <w:proofErr w:type="spellStart"/>
      <w:r>
        <w:t>Not longer</w:t>
      </w:r>
      <w:proofErr w:type="spellEnd"/>
      <w:r>
        <w:t xml:space="preserve"> available </w:t>
      </w:r>
      <w:r>
        <w:sym w:font="Wingdings" w:char="F0E0"/>
      </w:r>
      <w:r>
        <w:t xml:space="preserve"> @MK change here!</w:t>
      </w:r>
    </w:p>
  </w:comment>
  <w:comment w:id="60" w:author="Greenich Viper" w:date="2018-05-22T22:37:00Z" w:initials="GV">
    <w:p w14:paraId="14CC0BB8" w14:textId="77777777" w:rsidR="00CB6362" w:rsidRDefault="00CB6362">
      <w:pPr>
        <w:pStyle w:val="Kommentartext"/>
      </w:pPr>
      <w:r>
        <w:rPr>
          <w:rStyle w:val="Kommentarzeichen"/>
        </w:rPr>
        <w:annotationRef/>
      </w:r>
      <w:r>
        <w:t>now just needs a bit of a re-arrangement to not jump between technique, technology and utilisation back and forth. Could you please do that ?</w:t>
      </w:r>
    </w:p>
  </w:comment>
  <w:comment w:id="61" w:author="ms699852" w:date="2018-05-23T19:07:00Z" w:initials="m">
    <w:p w14:paraId="3B43D21A" w14:textId="03CE74E6" w:rsidR="00CB6362" w:rsidRDefault="00CB6362">
      <w:pPr>
        <w:pStyle w:val="Kommentartext"/>
      </w:pPr>
      <w:r>
        <w:rPr>
          <w:rStyle w:val="Kommentarzeichen"/>
        </w:rPr>
        <w:annotationRef/>
      </w:r>
      <w:r>
        <w:t xml:space="preserve">yes sure, I just want to do this when we finished the major things regarding the structure and text itself </w:t>
      </w:r>
      <w:r>
        <w:rPr>
          <w:rFonts w:ascii="Segoe UI Emoji" w:eastAsia="Segoe UI Emoji" w:hAnsi="Segoe UI Emoji" w:cs="Segoe UI Emoji"/>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FBD5E" w15:done="0"/>
  <w15:commentEx w15:paraId="5D809936" w15:paraIdParent="572FBD5E" w15:done="0"/>
  <w15:commentEx w15:paraId="29829332" w15:done="0"/>
  <w15:commentEx w15:paraId="1155B232" w15:paraIdParent="29829332" w15:done="0"/>
  <w15:commentEx w15:paraId="011B5AAB" w15:done="0"/>
  <w15:commentEx w15:paraId="47431433" w15:done="0"/>
  <w15:commentEx w15:paraId="525EC96A" w15:paraIdParent="47431433" w15:done="0"/>
  <w15:commentEx w15:paraId="642AF805" w15:done="0"/>
  <w15:commentEx w15:paraId="35B738DA" w15:done="0"/>
  <w15:commentEx w15:paraId="510CC50E" w15:paraIdParent="35B738DA" w15:done="0"/>
  <w15:commentEx w15:paraId="69E1787F" w15:done="0"/>
  <w15:commentEx w15:paraId="5A906494" w15:paraIdParent="69E1787F" w15:done="0"/>
  <w15:commentEx w15:paraId="300DD354" w15:done="0"/>
  <w15:commentEx w15:paraId="1D70FDF5" w15:paraIdParent="300DD354" w15:done="0"/>
  <w15:commentEx w15:paraId="3101CFAE" w15:done="0"/>
  <w15:commentEx w15:paraId="2D212E4A" w15:done="0"/>
  <w15:commentEx w15:paraId="2A5F4253" w15:done="0"/>
  <w15:commentEx w15:paraId="23803768" w15:paraIdParent="2A5F4253" w15:done="0"/>
  <w15:commentEx w15:paraId="052A2FF1" w15:done="0"/>
  <w15:commentEx w15:paraId="3E7DEF31" w15:done="0"/>
  <w15:commentEx w15:paraId="004DFEF3" w15:paraIdParent="3E7DEF31" w15:done="0"/>
  <w15:commentEx w15:paraId="76B62104" w15:done="0"/>
  <w15:commentEx w15:paraId="14CC0BB8" w15:done="0"/>
  <w15:commentEx w15:paraId="3B43D21A" w15:paraIdParent="14CC0B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FBD5E" w16cid:durableId="1EB03846"/>
  <w16cid:commentId w16cid:paraId="5D809936" w16cid:durableId="1EB03873"/>
  <w16cid:commentId w16cid:paraId="29829332" w16cid:durableId="1EB03847"/>
  <w16cid:commentId w16cid:paraId="1155B232" w16cid:durableId="1EB03875"/>
  <w16cid:commentId w16cid:paraId="011B5AAB" w16cid:durableId="1EB03D5F"/>
  <w16cid:commentId w16cid:paraId="525EC96A" w16cid:durableId="1EB03885"/>
  <w16cid:commentId w16cid:paraId="642AF805" w16cid:durableId="1EB03DE4"/>
  <w16cid:commentId w16cid:paraId="35B738DA" w16cid:durableId="1EB0384B"/>
  <w16cid:commentId w16cid:paraId="510CC50E" w16cid:durableId="1EB03A2B"/>
  <w16cid:commentId w16cid:paraId="69E1787F" w16cid:durableId="1EB0384C"/>
  <w16cid:commentId w16cid:paraId="5A906494" w16cid:durableId="1EB03A31"/>
  <w16cid:commentId w16cid:paraId="1D70FDF5" w16cid:durableId="1EB03A4B"/>
  <w16cid:commentId w16cid:paraId="3101CFAE" w16cid:durableId="1EB0490E"/>
  <w16cid:commentId w16cid:paraId="2D212E4A" w16cid:durableId="1EB04834"/>
  <w16cid:commentId w16cid:paraId="052A2FF1" w16cid:durableId="1EB03852"/>
  <w16cid:commentId w16cid:paraId="3E7DEF31" w16cid:durableId="1EB03853"/>
  <w16cid:commentId w16cid:paraId="004DFEF3" w16cid:durableId="1EB03A65"/>
  <w16cid:commentId w16cid:paraId="76B62104" w16cid:durableId="1EB03CAE"/>
  <w16cid:commentId w16cid:paraId="14CC0BB8" w16cid:durableId="1EB03857"/>
  <w16cid:commentId w16cid:paraId="3B43D21A" w16cid:durableId="1EB03A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290FF" w14:textId="77777777" w:rsidR="00E53ADD" w:rsidRDefault="00E53ADD">
      <w:r>
        <w:separator/>
      </w:r>
    </w:p>
  </w:endnote>
  <w:endnote w:type="continuationSeparator" w:id="0">
    <w:p w14:paraId="11D9C109" w14:textId="77777777" w:rsidR="00E53ADD" w:rsidRDefault="00E53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31B04" w14:textId="77777777" w:rsidR="00CB6362" w:rsidRDefault="00CB6362">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2DCAD" w14:textId="77777777" w:rsidR="00CB6362" w:rsidRDefault="00CB6362">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E04F0" w14:textId="77777777" w:rsidR="00CB6362" w:rsidRDefault="00CB6362">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82F7C" w14:textId="77777777" w:rsidR="00E53ADD" w:rsidRDefault="00E53ADD">
      <w:r>
        <w:separator/>
      </w:r>
    </w:p>
  </w:footnote>
  <w:footnote w:type="continuationSeparator" w:id="0">
    <w:p w14:paraId="0E56D362" w14:textId="77777777" w:rsidR="00E53ADD" w:rsidRDefault="00E53ADD">
      <w:r>
        <w:continuationSeparator/>
      </w:r>
    </w:p>
  </w:footnote>
  <w:footnote w:id="1">
    <w:p w14:paraId="5F2C6834" w14:textId="77777777" w:rsidR="00CB6362" w:rsidRPr="00A85D37" w:rsidRDefault="00CB6362"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45A681EF" w14:textId="77777777" w:rsidR="00CB6362" w:rsidRPr="00E21FB0" w:rsidRDefault="00CB6362"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14:paraId="1FD38F02" w14:textId="77777777" w:rsidR="00CB6362" w:rsidRPr="00CE4A8B" w:rsidRDefault="00CB6362"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14:paraId="122209C2" w14:textId="77777777" w:rsidR="00CB6362" w:rsidRPr="00636C17" w:rsidDel="00656023" w:rsidRDefault="00CB6362" w:rsidP="006B1C7D">
      <w:pPr>
        <w:pStyle w:val="Funotentext"/>
        <w:rPr>
          <w:del w:id="39" w:author="ms699852" w:date="2018-05-16T20:34:00Z"/>
          <w:sz w:val="12"/>
          <w:szCs w:val="12"/>
        </w:rPr>
      </w:pPr>
      <w:del w:id="40"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3EDD1CA3" w14:textId="77777777" w:rsidR="00CB6362" w:rsidRPr="00636C17" w:rsidDel="00656023" w:rsidRDefault="00CB6362" w:rsidP="006B1C7D">
      <w:pPr>
        <w:pStyle w:val="Funotentext"/>
        <w:rPr>
          <w:del w:id="41" w:author="ms699852" w:date="2018-05-16T20:34:00Z"/>
        </w:rPr>
      </w:pPr>
      <w:del w:id="42"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3A065CB" w14:textId="77777777" w:rsidR="00CB6362" w:rsidRPr="0034504A" w:rsidRDefault="00CB6362">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7B6DE8A5" w14:textId="77777777" w:rsidR="00CB6362" w:rsidRPr="0015350D" w:rsidRDefault="00CB6362">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42830238" w14:textId="77777777" w:rsidR="00CB6362" w:rsidRPr="0015350D" w:rsidRDefault="00CB6362">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36F8F6FC" w14:textId="77777777" w:rsidR="00CB6362" w:rsidRPr="0015350D" w:rsidRDefault="00CB6362">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0827F6D2" w14:textId="77777777" w:rsidR="00CB6362" w:rsidRPr="00A85D37" w:rsidRDefault="00CB6362">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2CDCE" w14:textId="77777777" w:rsidR="00CB6362" w:rsidRPr="00130270" w:rsidRDefault="00CB6362"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05DC5" w14:textId="77777777" w:rsidR="00CB6362" w:rsidRDefault="00CB6362"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21D47"/>
    <w:rsid w:val="00022163"/>
    <w:rsid w:val="0003753C"/>
    <w:rsid w:val="0003784F"/>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0B56"/>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80A31"/>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6701B"/>
    <w:rsid w:val="00871D0E"/>
    <w:rsid w:val="00876713"/>
    <w:rsid w:val="00880819"/>
    <w:rsid w:val="0089289F"/>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218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77CD3"/>
    <w:rsid w:val="00A85D37"/>
    <w:rsid w:val="00A97BBA"/>
    <w:rsid w:val="00AA159D"/>
    <w:rsid w:val="00AA5066"/>
    <w:rsid w:val="00AB105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4384"/>
    <w:rsid w:val="00B255B2"/>
    <w:rsid w:val="00B301E5"/>
    <w:rsid w:val="00B319EE"/>
    <w:rsid w:val="00B413B6"/>
    <w:rsid w:val="00B4372A"/>
    <w:rsid w:val="00B46533"/>
    <w:rsid w:val="00B51A67"/>
    <w:rsid w:val="00B54609"/>
    <w:rsid w:val="00B55D11"/>
    <w:rsid w:val="00B60D81"/>
    <w:rsid w:val="00B63B68"/>
    <w:rsid w:val="00B64B11"/>
    <w:rsid w:val="00B8076B"/>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21D4"/>
    <w:rsid w:val="00CE4A8B"/>
    <w:rsid w:val="00CE59A5"/>
    <w:rsid w:val="00CF12CD"/>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53ADD"/>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4413"/>
    <w:rsid w:val="00F3715D"/>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4F21BD59"/>
  <w15:docId w15:val="{E60F870A-65B7-4BB8-860E-7A38C0DE2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chart" Target="charts/chart2.xml"/><Relationship Id="rId39" Type="http://schemas.openxmlformats.org/officeDocument/2006/relationships/chart" Target="charts/chart15.xml"/><Relationship Id="rId21" Type="http://schemas.openxmlformats.org/officeDocument/2006/relationships/image" Target="media/image9.png"/><Relationship Id="rId34" Type="http://schemas.openxmlformats.org/officeDocument/2006/relationships/chart" Target="charts/chart10.xml"/><Relationship Id="rId42" Type="http://schemas.openxmlformats.org/officeDocument/2006/relationships/chart" Target="charts/chart18.xml"/><Relationship Id="rId47" Type="http://schemas.openxmlformats.org/officeDocument/2006/relationships/image" Target="media/image15.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chart" Target="charts/chart5.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hart" Target="charts/chart8.xml"/><Relationship Id="rId37" Type="http://schemas.openxmlformats.org/officeDocument/2006/relationships/chart" Target="charts/chart13.xml"/><Relationship Id="rId40" Type="http://schemas.openxmlformats.org/officeDocument/2006/relationships/chart" Target="charts/chart16.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chart" Target="charts/chart7.xml"/><Relationship Id="rId44" Type="http://schemas.openxmlformats.org/officeDocument/2006/relationships/image" Target="media/image1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chart" Target="charts/chart3.xml"/><Relationship Id="rId30" Type="http://schemas.openxmlformats.org/officeDocument/2006/relationships/chart" Target="charts/chart6.xml"/><Relationship Id="rId35" Type="http://schemas.openxmlformats.org/officeDocument/2006/relationships/chart" Target="charts/chart11.xml"/><Relationship Id="rId43" Type="http://schemas.openxmlformats.org/officeDocument/2006/relationships/chart" Target="charts/chart19.xml"/><Relationship Id="rId48" Type="http://schemas.openxmlformats.org/officeDocument/2006/relationships/image" Target="media/image16.png"/><Relationship Id="rId56" Type="http://schemas.openxmlformats.org/officeDocument/2006/relationships/theme" Target="theme/theme1.xml"/><Relationship Id="rId8" Type="http://schemas.openxmlformats.org/officeDocument/2006/relationships/hyperlink" Target="mailto:remondino@fbk.eu"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chart" Target="charts/chart9.xml"/><Relationship Id="rId38" Type="http://schemas.openxmlformats.org/officeDocument/2006/relationships/chart" Target="charts/chart14.xml"/><Relationship Id="rId46" Type="http://schemas.openxmlformats.org/officeDocument/2006/relationships/chart" Target="charts/chart20.xml"/><Relationship Id="rId20" Type="http://schemas.openxmlformats.org/officeDocument/2006/relationships/image" Target="media/image8.png"/><Relationship Id="rId41" Type="http://schemas.openxmlformats.org/officeDocument/2006/relationships/chart" Target="charts/chart17.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chart" Target="charts/chart1.xml"/><Relationship Id="rId28" Type="http://schemas.openxmlformats.org/officeDocument/2006/relationships/chart" Target="charts/chart4.xml"/><Relationship Id="rId36" Type="http://schemas.openxmlformats.org/officeDocument/2006/relationships/chart" Target="charts/chart12.xm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7"/>
          <c:w val="0.89019685039370233"/>
          <c:h val="0.54329249759889353"/>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41851648"/>
        <c:axId val="141874688"/>
      </c:lineChart>
      <c:catAx>
        <c:axId val="14185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74688"/>
        <c:crosses val="autoZero"/>
        <c:auto val="1"/>
        <c:lblAlgn val="ctr"/>
        <c:lblOffset val="100"/>
        <c:noMultiLvlLbl val="0"/>
      </c:catAx>
      <c:valAx>
        <c:axId val="14187468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5164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2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71463808"/>
        <c:axId val="171465344"/>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7146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5344"/>
        <c:crosses val="autoZero"/>
        <c:auto val="1"/>
        <c:lblAlgn val="ctr"/>
        <c:lblOffset val="100"/>
        <c:noMultiLvlLbl val="0"/>
      </c:catAx>
      <c:valAx>
        <c:axId val="17146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38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42290304"/>
        <c:axId val="142324864"/>
        <c:extLst/>
      </c:lineChart>
      <c:catAx>
        <c:axId val="142290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324864"/>
        <c:crosses val="autoZero"/>
        <c:auto val="1"/>
        <c:lblAlgn val="ctr"/>
        <c:lblOffset val="100"/>
        <c:noMultiLvlLbl val="0"/>
      </c:catAx>
      <c:valAx>
        <c:axId val="142324864"/>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30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42447360"/>
        <c:axId val="142448896"/>
        <c:extLst/>
      </c:lineChart>
      <c:catAx>
        <c:axId val="14244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8896"/>
        <c:crosses val="autoZero"/>
        <c:auto val="1"/>
        <c:lblAlgn val="ctr"/>
        <c:lblOffset val="100"/>
        <c:noMultiLvlLbl val="0"/>
      </c:catAx>
      <c:valAx>
        <c:axId val="14244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7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42579584"/>
        <c:axId val="142581120"/>
        <c:extLst/>
      </c:lineChart>
      <c:catAx>
        <c:axId val="1425795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81120"/>
        <c:crosses val="autoZero"/>
        <c:auto val="1"/>
        <c:lblAlgn val="ctr"/>
        <c:lblOffset val="100"/>
        <c:noMultiLvlLbl val="0"/>
      </c:catAx>
      <c:valAx>
        <c:axId val="14258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795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44641024"/>
        <c:axId val="14464691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4641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6912"/>
        <c:crosses val="autoZero"/>
        <c:auto val="1"/>
        <c:lblAlgn val="ctr"/>
        <c:lblOffset val="100"/>
        <c:noMultiLvlLbl val="0"/>
      </c:catAx>
      <c:valAx>
        <c:axId val="14464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10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144667008"/>
        <c:axId val="14466854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6670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8544"/>
        <c:crosses val="autoZero"/>
        <c:auto val="1"/>
        <c:lblAlgn val="ctr"/>
        <c:lblOffset val="100"/>
        <c:noMultiLvlLbl val="0"/>
      </c:catAx>
      <c:valAx>
        <c:axId val="14466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70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144999936"/>
        <c:axId val="14500147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99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001472"/>
        <c:crosses val="autoZero"/>
        <c:auto val="1"/>
        <c:lblAlgn val="ctr"/>
        <c:lblOffset val="100"/>
        <c:noMultiLvlLbl val="0"/>
      </c:catAx>
      <c:valAx>
        <c:axId val="14500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9999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145214080"/>
        <c:axId val="15577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214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71264"/>
        <c:crosses val="autoZero"/>
        <c:auto val="1"/>
        <c:lblAlgn val="ctr"/>
        <c:lblOffset val="100"/>
        <c:noMultiLvlLbl val="0"/>
      </c:catAx>
      <c:valAx>
        <c:axId val="15577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214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155754496"/>
        <c:axId val="155756032"/>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557544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6032"/>
        <c:crosses val="autoZero"/>
        <c:auto val="1"/>
        <c:lblAlgn val="ctr"/>
        <c:lblOffset val="100"/>
        <c:noMultiLvlLbl val="0"/>
      </c:catAx>
      <c:valAx>
        <c:axId val="15575603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44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156755072"/>
        <c:axId val="15675660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567550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6608"/>
        <c:crosses val="autoZero"/>
        <c:auto val="1"/>
        <c:lblAlgn val="ctr"/>
        <c:lblOffset val="100"/>
        <c:noMultiLvlLbl val="0"/>
      </c:catAx>
      <c:valAx>
        <c:axId val="15675660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50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42290944"/>
        <c:axId val="142294400"/>
        <c:extLst/>
      </c:lineChart>
      <c:catAx>
        <c:axId val="142290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4400"/>
        <c:crosses val="autoZero"/>
        <c:auto val="1"/>
        <c:lblAlgn val="ctr"/>
        <c:lblOffset val="100"/>
        <c:noMultiLvlLbl val="0"/>
      </c:catAx>
      <c:valAx>
        <c:axId val="14229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61306112"/>
        <c:axId val="161307648"/>
      </c:lineChart>
      <c:catAx>
        <c:axId val="1613061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7648"/>
        <c:crosses val="autoZero"/>
        <c:auto val="1"/>
        <c:lblAlgn val="ctr"/>
        <c:lblOffset val="100"/>
        <c:noMultiLvlLbl val="0"/>
      </c:catAx>
      <c:valAx>
        <c:axId val="1613076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6112"/>
        <c:crosses val="autoZero"/>
        <c:crossBetween val="between"/>
      </c:valAx>
      <c:spPr>
        <a:noFill/>
        <a:ln>
          <a:noFill/>
        </a:ln>
        <a:effectLst/>
      </c:spPr>
    </c:plotArea>
    <c:legend>
      <c:legendPos val="b"/>
      <c:layout>
        <c:manualLayout>
          <c:xMode val="edge"/>
          <c:yMode val="edge"/>
          <c:x val="0.3139553814388240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55730688"/>
        <c:axId val="155732224"/>
        <c:extLst/>
      </c:lineChart>
      <c:catAx>
        <c:axId val="1557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2224"/>
        <c:crosses val="autoZero"/>
        <c:auto val="1"/>
        <c:lblAlgn val="ctr"/>
        <c:lblOffset val="100"/>
        <c:noMultiLvlLbl val="0"/>
      </c:catAx>
      <c:valAx>
        <c:axId val="155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56828800"/>
        <c:axId val="156830720"/>
        <c:extLst/>
      </c:lineChart>
      <c:catAx>
        <c:axId val="156828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30720"/>
        <c:crosses val="autoZero"/>
        <c:auto val="1"/>
        <c:lblAlgn val="ctr"/>
        <c:lblOffset val="100"/>
        <c:noMultiLvlLbl val="0"/>
      </c:catAx>
      <c:valAx>
        <c:axId val="15683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288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161931648"/>
        <c:axId val="161934336"/>
        <c:extLst/>
      </c:lineChart>
      <c:catAx>
        <c:axId val="16193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4336"/>
        <c:crosses val="autoZero"/>
        <c:auto val="1"/>
        <c:lblAlgn val="ctr"/>
        <c:lblOffset val="100"/>
        <c:noMultiLvlLbl val="0"/>
      </c:catAx>
      <c:valAx>
        <c:axId val="16193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62418048"/>
        <c:axId val="162473088"/>
        <c:extLst/>
      </c:lineChart>
      <c:catAx>
        <c:axId val="162418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73088"/>
        <c:crosses val="autoZero"/>
        <c:auto val="1"/>
        <c:lblAlgn val="ctr"/>
        <c:lblOffset val="100"/>
        <c:noMultiLvlLbl val="0"/>
      </c:catAx>
      <c:valAx>
        <c:axId val="16247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180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63119872"/>
        <c:axId val="163315712"/>
        <c:extLst/>
      </c:lineChart>
      <c:catAx>
        <c:axId val="1631198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315712"/>
        <c:crosses val="autoZero"/>
        <c:auto val="1"/>
        <c:lblAlgn val="ctr"/>
        <c:lblOffset val="100"/>
        <c:noMultiLvlLbl val="0"/>
      </c:catAx>
      <c:valAx>
        <c:axId val="16331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1198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63591296"/>
        <c:axId val="163593216"/>
        <c:extLst/>
      </c:lineChart>
      <c:catAx>
        <c:axId val="163591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3216"/>
        <c:crosses val="autoZero"/>
        <c:auto val="1"/>
        <c:lblAlgn val="ctr"/>
        <c:lblOffset val="100"/>
        <c:noMultiLvlLbl val="0"/>
      </c:catAx>
      <c:valAx>
        <c:axId val="16359321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1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64490240"/>
        <c:axId val="164713216"/>
        <c:extLst/>
      </c:lineChart>
      <c:catAx>
        <c:axId val="164490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713216"/>
        <c:crosses val="autoZero"/>
        <c:auto val="1"/>
        <c:lblAlgn val="ctr"/>
        <c:lblOffset val="100"/>
        <c:noMultiLvlLbl val="0"/>
      </c:catAx>
      <c:valAx>
        <c:axId val="1647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490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2CBC489C-7F8C-4E9E-9AC8-DCE385F0B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24</Pages>
  <Words>10070</Words>
  <Characters>57399</Characters>
  <Application>Microsoft Office Word</Application>
  <DocSecurity>0</DocSecurity>
  <Lines>478</Lines>
  <Paragraphs>134</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67335</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15</cp:revision>
  <cp:lastPrinted>2018-05-16T16:37:00Z</cp:lastPrinted>
  <dcterms:created xsi:type="dcterms:W3CDTF">2018-05-16T17:12:00Z</dcterms:created>
  <dcterms:modified xsi:type="dcterms:W3CDTF">2018-05-23T18:18:00Z</dcterms:modified>
</cp:coreProperties>
</file>