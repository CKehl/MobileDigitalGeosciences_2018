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07B1E5" w14:textId="77777777" w:rsidR="00F1217A" w:rsidRPr="008B65C5" w:rsidRDefault="00241FF5" w:rsidP="004B1B4D">
      <w:pPr>
        <w:jc w:val="center"/>
        <w:rPr>
          <w:sz w:val="16"/>
          <w:szCs w:val="16"/>
        </w:rPr>
      </w:pPr>
      <w:bookmarkStart w:id="0" w:name="_Hlk512788417"/>
      <w:bookmarkEnd w:id="0"/>
      <w:r w:rsidRPr="008B65C5">
        <w:rPr>
          <w:i/>
          <w:sz w:val="16"/>
          <w:szCs w:val="16"/>
        </w:rPr>
        <w:t>Photogrammetric Record,</w:t>
      </w:r>
      <w:r w:rsidRPr="008B65C5">
        <w:rPr>
          <w:sz w:val="16"/>
          <w:szCs w:val="16"/>
        </w:rPr>
        <w:t xml:space="preserve"> xx(xxx): 000–000 (Month 20##)</w:t>
      </w:r>
    </w:p>
    <w:p w14:paraId="55407362" w14:textId="77777777" w:rsidR="00F1217A" w:rsidRPr="008B65C5" w:rsidRDefault="00E21FB0" w:rsidP="004B1B4D">
      <w:pPr>
        <w:pStyle w:val="PRec-Title"/>
        <w:rPr>
          <w:color w:val="000000" w:themeColor="text1"/>
        </w:rPr>
      </w:pPr>
      <w:r w:rsidRPr="008B65C5">
        <w:rPr>
          <w:color w:val="000000" w:themeColor="text1"/>
        </w:rPr>
        <w:t>Enhancing geoscience field studies with image-to-geometry registration on mobile devices</w:t>
      </w:r>
    </w:p>
    <w:p w14:paraId="24976499" w14:textId="77777777" w:rsidR="00F1217A" w:rsidRPr="00013B05" w:rsidRDefault="00241FF5" w:rsidP="004B1B4D">
      <w:pPr>
        <w:pStyle w:val="PRec-Author"/>
        <w:rPr>
          <w:lang w:val="de-DE"/>
        </w:rPr>
      </w:pPr>
      <w:r w:rsidRPr="00013B05">
        <w:rPr>
          <w:lang w:val="de-DE"/>
        </w:rPr>
        <w:t>Melanie Kröhnert</w:t>
      </w:r>
      <w:r w:rsidR="00EB59A5" w:rsidRPr="00013B05">
        <w:rPr>
          <w:lang w:val="de-DE"/>
        </w:rPr>
        <w:t xml:space="preserve"> (melanie.kroehnert@tu-dresden.de)</w:t>
      </w:r>
      <w:r w:rsidRPr="00013B05">
        <w:rPr>
          <w:lang w:val="de-DE"/>
        </w:rPr>
        <w:t>*</w:t>
      </w:r>
    </w:p>
    <w:p w14:paraId="5EFB0DEF" w14:textId="77777777" w:rsidR="00F1217A" w:rsidRPr="008B65C5" w:rsidRDefault="00241FF5" w:rsidP="004B1B4D">
      <w:pPr>
        <w:pStyle w:val="PRec-Author"/>
        <w:spacing w:after="120"/>
      </w:pPr>
      <w:r w:rsidRPr="008B65C5">
        <w:rPr>
          <w:i/>
        </w:rPr>
        <w:t xml:space="preserve">Institute for Photogrammetry &amp; Remote Sensing, TU Dresden, </w:t>
      </w:r>
      <w:proofErr w:type="spellStart"/>
      <w:r w:rsidRPr="008B65C5">
        <w:rPr>
          <w:i/>
        </w:rPr>
        <w:t>Helmholtzstr</w:t>
      </w:r>
      <w:proofErr w:type="spellEnd"/>
      <w:r w:rsidRPr="008B65C5">
        <w:rPr>
          <w:i/>
        </w:rPr>
        <w:t>. 10, 01069 Dresden, Germany</w:t>
      </w:r>
    </w:p>
    <w:p w14:paraId="6052672F" w14:textId="77777777" w:rsidR="00F1217A" w:rsidRPr="008B65C5" w:rsidRDefault="00241FF5" w:rsidP="004B1B4D">
      <w:pPr>
        <w:pStyle w:val="PRec-Author"/>
        <w:spacing w:after="60"/>
        <w:rPr>
          <w:i/>
        </w:rPr>
      </w:pPr>
      <w:r w:rsidRPr="008B65C5">
        <w:t>Christian Kehl (chke</w:t>
      </w:r>
      <w:hyperlink r:id="rId8" w:history="1">
        <w:r w:rsidRPr="008B65C5">
          <w:rPr>
            <w:rStyle w:val="Hyperlink"/>
            <w:color w:val="auto"/>
            <w:u w:val="none"/>
          </w:rPr>
          <w:t>@d</w:t>
        </w:r>
      </w:hyperlink>
      <w:r w:rsidRPr="008B65C5">
        <w:t>tu.dk)</w:t>
      </w:r>
    </w:p>
    <w:p w14:paraId="544D5C5A" w14:textId="77777777" w:rsidR="00F1217A" w:rsidRPr="008B65C5" w:rsidRDefault="00241FF5" w:rsidP="004B1B4D">
      <w:pPr>
        <w:pStyle w:val="PRec-Author"/>
        <w:spacing w:after="120"/>
        <w:rPr>
          <w:i/>
        </w:rPr>
      </w:pPr>
      <w:proofErr w:type="spellStart"/>
      <w:r w:rsidRPr="008B65C5">
        <w:rPr>
          <w:i/>
        </w:rPr>
        <w:t>Danmarks</w:t>
      </w:r>
      <w:proofErr w:type="spellEnd"/>
      <w:r w:rsidRPr="008B65C5">
        <w:rPr>
          <w:i/>
        </w:rPr>
        <w:t xml:space="preserve"> </w:t>
      </w:r>
      <w:proofErr w:type="spellStart"/>
      <w:r w:rsidRPr="008B65C5">
        <w:rPr>
          <w:i/>
        </w:rPr>
        <w:t>Tekniske</w:t>
      </w:r>
      <w:proofErr w:type="spellEnd"/>
      <w:r w:rsidRPr="008B65C5">
        <w:rPr>
          <w:i/>
        </w:rPr>
        <w:t xml:space="preserve"> </w:t>
      </w:r>
      <w:proofErr w:type="spellStart"/>
      <w:r w:rsidRPr="008B65C5">
        <w:rPr>
          <w:i/>
        </w:rPr>
        <w:t>Universitet</w:t>
      </w:r>
      <w:proofErr w:type="spellEnd"/>
      <w:r w:rsidRPr="008B65C5">
        <w:rPr>
          <w:i/>
        </w:rPr>
        <w:t xml:space="preserve">, DTU Compute, Richard </w:t>
      </w:r>
      <w:proofErr w:type="spellStart"/>
      <w:r w:rsidRPr="008B65C5">
        <w:rPr>
          <w:i/>
        </w:rPr>
        <w:t>Petersens</w:t>
      </w:r>
      <w:proofErr w:type="spellEnd"/>
      <w:r w:rsidRPr="008B65C5">
        <w:rPr>
          <w:i/>
        </w:rPr>
        <w:t xml:space="preserve"> </w:t>
      </w:r>
      <w:proofErr w:type="spellStart"/>
      <w:r w:rsidRPr="008B65C5">
        <w:rPr>
          <w:i/>
        </w:rPr>
        <w:t>Plads</w:t>
      </w:r>
      <w:proofErr w:type="spellEnd"/>
      <w:r w:rsidRPr="008B65C5">
        <w:rPr>
          <w:i/>
        </w:rPr>
        <w:t xml:space="preserve">, Building 324, 2800 </w:t>
      </w:r>
      <w:proofErr w:type="spellStart"/>
      <w:r w:rsidRPr="008B65C5">
        <w:rPr>
          <w:i/>
        </w:rPr>
        <w:t>Kongens</w:t>
      </w:r>
      <w:proofErr w:type="spellEnd"/>
      <w:r w:rsidRPr="008B65C5">
        <w:rPr>
          <w:i/>
        </w:rPr>
        <w:t xml:space="preserve"> Lyngby, Denmark</w:t>
      </w:r>
    </w:p>
    <w:p w14:paraId="36DCC036" w14:textId="77777777" w:rsidR="00BA37E0" w:rsidRPr="008B65C5" w:rsidRDefault="00BA37E0" w:rsidP="004B1B4D">
      <w:pPr>
        <w:pStyle w:val="PRec-Author"/>
        <w:spacing w:after="60"/>
        <w:rPr>
          <w:i/>
        </w:rPr>
      </w:pPr>
      <w:r w:rsidRPr="008B65C5">
        <w:t>Simon J. Buckley (</w:t>
      </w:r>
      <w:hyperlink r:id="rId9" w:history="1">
        <w:r w:rsidRPr="008B65C5">
          <w:t>Simon.Buckley@uni.no</w:t>
        </w:r>
      </w:hyperlink>
      <w:r w:rsidRPr="008B65C5">
        <w:t>)</w:t>
      </w:r>
    </w:p>
    <w:p w14:paraId="4DC6B773" w14:textId="77777777" w:rsidR="00BA37E0" w:rsidRPr="008B65C5" w:rsidRDefault="00BA37E0" w:rsidP="004B1B4D">
      <w:pPr>
        <w:pStyle w:val="PRec-Author"/>
        <w:spacing w:after="120"/>
      </w:pPr>
      <w:r w:rsidRPr="008B65C5">
        <w:rPr>
          <w:i/>
        </w:rPr>
        <w:t xml:space="preserve">Uni Research AS CIPR, </w:t>
      </w:r>
      <w:proofErr w:type="spellStart"/>
      <w:r w:rsidRPr="008B65C5">
        <w:rPr>
          <w:i/>
        </w:rPr>
        <w:t>Nygårdsgaten</w:t>
      </w:r>
      <w:proofErr w:type="spellEnd"/>
      <w:r w:rsidRPr="008B65C5">
        <w:rPr>
          <w:i/>
        </w:rPr>
        <w:t xml:space="preserve"> 112, 5008 Bergen, Norway</w:t>
      </w:r>
    </w:p>
    <w:p w14:paraId="5B789CD4" w14:textId="77777777" w:rsidR="00F1217A" w:rsidRPr="008B65C5" w:rsidRDefault="00241FF5" w:rsidP="004B1B4D">
      <w:pPr>
        <w:pStyle w:val="PRec-Affiliation"/>
        <w:jc w:val="left"/>
      </w:pPr>
      <w:r w:rsidRPr="008B65C5">
        <w:t xml:space="preserve">* </w:t>
      </w:r>
      <w:r w:rsidRPr="008B65C5">
        <w:rPr>
          <w:szCs w:val="16"/>
        </w:rPr>
        <w:t>Corresponding author</w:t>
      </w:r>
    </w:p>
    <w:p w14:paraId="3D2559FE" w14:textId="77777777" w:rsidR="00F1217A" w:rsidRPr="008B65C5" w:rsidRDefault="00241FF5" w:rsidP="004B1B4D">
      <w:pPr>
        <w:pStyle w:val="PRec-Abstractheader"/>
        <w:rPr>
          <w:lang w:val="en-GB"/>
        </w:rPr>
      </w:pPr>
      <w:r w:rsidRPr="008B65C5">
        <w:rPr>
          <w:lang w:val="en-GB"/>
        </w:rPr>
        <w:t>Abstract</w:t>
      </w:r>
    </w:p>
    <w:p w14:paraId="5CFA2B1B" w14:textId="096591BF" w:rsidR="00136378" w:rsidRPr="008B65C5" w:rsidRDefault="00A26373" w:rsidP="004B1B4D">
      <w:pPr>
        <w:pStyle w:val="PRec-Abstractheader"/>
        <w:ind w:right="312" w:firstLine="397"/>
        <w:jc w:val="both"/>
        <w:rPr>
          <w:lang w:val="en-GB"/>
        </w:rPr>
      </w:pPr>
      <w:r w:rsidRPr="008B65C5">
        <w:rPr>
          <w:lang w:val="en-GB"/>
        </w:rPr>
        <w:t xml:space="preserve">Thanks to the </w:t>
      </w:r>
      <w:r w:rsidR="00A50A17" w:rsidRPr="008B65C5">
        <w:rPr>
          <w:lang w:val="en-GB"/>
        </w:rPr>
        <w:t>rapid</w:t>
      </w:r>
      <w:r w:rsidRPr="008B65C5">
        <w:rPr>
          <w:lang w:val="en-GB"/>
        </w:rPr>
        <w:t xml:space="preserve"> technological progress </w:t>
      </w:r>
      <w:r w:rsidR="00A50A17" w:rsidRPr="008B65C5">
        <w:rPr>
          <w:lang w:val="en-GB"/>
        </w:rPr>
        <w:t>made to</w:t>
      </w:r>
      <w:r w:rsidRPr="008B65C5">
        <w:rPr>
          <w:lang w:val="en-GB"/>
        </w:rPr>
        <w:t xml:space="preserve"> mobile devices,</w:t>
      </w:r>
      <w:r w:rsidR="00136378" w:rsidRPr="008B65C5">
        <w:rPr>
          <w:lang w:val="en-GB"/>
        </w:rPr>
        <w:t xml:space="preserve"> smartphones </w:t>
      </w:r>
      <w:r w:rsidR="00A50A17" w:rsidRPr="008B65C5">
        <w:rPr>
          <w:lang w:val="en-GB"/>
        </w:rPr>
        <w:t>are increasingly valuable for performing science</w:t>
      </w:r>
      <w:r w:rsidR="007F0C44" w:rsidRPr="008B65C5">
        <w:rPr>
          <w:lang w:val="en-GB"/>
        </w:rPr>
        <w:t>.</w:t>
      </w:r>
      <w:r w:rsidR="00A50A17" w:rsidRPr="008B65C5">
        <w:rPr>
          <w:lang w:val="en-GB"/>
        </w:rPr>
        <w:t xml:space="preserve"> T</w:t>
      </w:r>
      <w:r w:rsidR="007F0C44" w:rsidRPr="008B65C5">
        <w:rPr>
          <w:lang w:val="en-GB"/>
        </w:rPr>
        <w:t>hey can serve as p</w:t>
      </w:r>
      <w:r w:rsidR="00136378" w:rsidRPr="008B65C5">
        <w:rPr>
          <w:lang w:val="en-GB"/>
        </w:rPr>
        <w:t>hotogrammetric measurement devices</w:t>
      </w:r>
      <w:r w:rsidR="007F0C44" w:rsidRPr="008B65C5">
        <w:rPr>
          <w:lang w:val="en-GB"/>
        </w:rPr>
        <w:t xml:space="preserve"> due to inbuilt cameras, </w:t>
      </w:r>
      <w:r w:rsidR="00136378" w:rsidRPr="008B65C5">
        <w:rPr>
          <w:lang w:val="en-GB"/>
        </w:rPr>
        <w:t>sensors for orientation and position assessment</w:t>
      </w:r>
      <w:r w:rsidR="007F0C44" w:rsidRPr="008B65C5">
        <w:rPr>
          <w:lang w:val="en-GB"/>
        </w:rPr>
        <w:t>, as well as powerful</w:t>
      </w:r>
      <w:r w:rsidR="00136378" w:rsidRPr="008B65C5">
        <w:rPr>
          <w:lang w:val="en-GB"/>
        </w:rPr>
        <w:t xml:space="preserve"> processing units</w:t>
      </w:r>
      <w:r w:rsidR="007F0C44" w:rsidRPr="008B65C5">
        <w:rPr>
          <w:lang w:val="en-GB"/>
        </w:rPr>
        <w:t xml:space="preserve"> </w:t>
      </w:r>
      <w:r w:rsidR="00136378" w:rsidRPr="008B65C5">
        <w:rPr>
          <w:lang w:val="en-GB"/>
        </w:rPr>
        <w:t xml:space="preserve">allowing field-based data </w:t>
      </w:r>
      <w:r w:rsidR="007F0C44" w:rsidRPr="008B65C5">
        <w:rPr>
          <w:lang w:val="en-GB"/>
        </w:rPr>
        <w:t xml:space="preserve">acquisition and </w:t>
      </w:r>
      <w:r w:rsidR="00136378" w:rsidRPr="008B65C5">
        <w:rPr>
          <w:lang w:val="en-GB"/>
        </w:rPr>
        <w:t xml:space="preserve">processing. </w:t>
      </w:r>
      <w:r w:rsidR="00353AEE" w:rsidRPr="008B65C5">
        <w:rPr>
          <w:lang w:val="en-GB"/>
        </w:rPr>
        <w:t xml:space="preserve">This </w:t>
      </w:r>
      <w:r w:rsidR="00136378" w:rsidRPr="008B65C5">
        <w:rPr>
          <w:lang w:val="en-GB"/>
        </w:rPr>
        <w:t>paper outlines two</w:t>
      </w:r>
      <w:r w:rsidR="007F0C44" w:rsidRPr="008B65C5">
        <w:rPr>
          <w:lang w:val="en-GB"/>
        </w:rPr>
        <w:t xml:space="preserve"> photogrammetric</w:t>
      </w:r>
      <w:r w:rsidR="00136378" w:rsidRPr="008B65C5">
        <w:rPr>
          <w:lang w:val="en-GB"/>
        </w:rPr>
        <w:t xml:space="preserve"> </w:t>
      </w:r>
      <w:r w:rsidR="001A3C0F" w:rsidRPr="008B65C5">
        <w:rPr>
          <w:lang w:val="en-GB"/>
        </w:rPr>
        <w:t xml:space="preserve">(Android) </w:t>
      </w:r>
      <w:r w:rsidR="00136378" w:rsidRPr="008B65C5">
        <w:rPr>
          <w:lang w:val="en-GB"/>
        </w:rPr>
        <w:t xml:space="preserve">applications for </w:t>
      </w:r>
      <w:r w:rsidR="00A50A17" w:rsidRPr="008B65C5">
        <w:rPr>
          <w:lang w:val="en-GB"/>
        </w:rPr>
        <w:t>annotating</w:t>
      </w:r>
      <w:r w:rsidR="00136378" w:rsidRPr="008B65C5">
        <w:rPr>
          <w:lang w:val="en-GB"/>
        </w:rPr>
        <w:t xml:space="preserve"> </w:t>
      </w:r>
      <w:r w:rsidR="007F0C44" w:rsidRPr="008B65C5">
        <w:rPr>
          <w:lang w:val="en-GB"/>
        </w:rPr>
        <w:t>3D object</w:t>
      </w:r>
      <w:r w:rsidR="00A50A17" w:rsidRPr="008B65C5">
        <w:rPr>
          <w:lang w:val="en-GB"/>
        </w:rPr>
        <w:t>s</w:t>
      </w:r>
      <w:r w:rsidR="00136378" w:rsidRPr="008B65C5">
        <w:rPr>
          <w:lang w:val="en-GB"/>
        </w:rPr>
        <w:t xml:space="preserve"> </w:t>
      </w:r>
      <w:r w:rsidR="00353AEE" w:rsidRPr="008B65C5">
        <w:rPr>
          <w:lang w:val="en-GB"/>
        </w:rPr>
        <w:t xml:space="preserve">via </w:t>
      </w:r>
      <w:r w:rsidR="00136378" w:rsidRPr="008B65C5">
        <w:rPr>
          <w:lang w:val="en-GB"/>
        </w:rPr>
        <w:t>2D image data</w:t>
      </w:r>
      <w:r w:rsidR="007F0C44" w:rsidRPr="008B65C5">
        <w:rPr>
          <w:lang w:val="en-GB"/>
        </w:rPr>
        <w:t xml:space="preserve"> in geo</w:t>
      </w:r>
      <w:r w:rsidR="00353AEE" w:rsidRPr="008B65C5">
        <w:rPr>
          <w:lang w:val="en-GB"/>
        </w:rPr>
        <w:t xml:space="preserve">logy </w:t>
      </w:r>
      <w:r w:rsidR="007F0C44" w:rsidRPr="008B65C5">
        <w:rPr>
          <w:lang w:val="en-GB"/>
        </w:rPr>
        <w:t>and hydrology</w:t>
      </w:r>
      <w:r w:rsidR="00136378" w:rsidRPr="008B65C5">
        <w:rPr>
          <w:lang w:val="en-GB"/>
        </w:rPr>
        <w:t xml:space="preserve">. </w:t>
      </w:r>
      <w:r w:rsidR="00A50A17" w:rsidRPr="008B65C5">
        <w:rPr>
          <w:lang w:val="en-GB"/>
        </w:rPr>
        <w:t>Relevant</w:t>
      </w:r>
      <w:r w:rsidR="001A3C0F" w:rsidRPr="008B65C5">
        <w:rPr>
          <w:lang w:val="en-GB"/>
        </w:rPr>
        <w:t xml:space="preserve"> approaches </w:t>
      </w:r>
      <w:r w:rsidR="007F0C44" w:rsidRPr="008B65C5">
        <w:rPr>
          <w:lang w:val="en-GB"/>
        </w:rPr>
        <w:t xml:space="preserve">for the field-based </w:t>
      </w:r>
      <w:r w:rsidR="00136378" w:rsidRPr="008B65C5">
        <w:rPr>
          <w:lang w:val="en-GB"/>
        </w:rPr>
        <w:t xml:space="preserve">registration of 3D </w:t>
      </w:r>
      <w:r w:rsidR="007351AE" w:rsidRPr="008B65C5">
        <w:rPr>
          <w:lang w:val="en-GB"/>
        </w:rPr>
        <w:t xml:space="preserve">representations </w:t>
      </w:r>
      <w:r w:rsidR="007F0C44" w:rsidRPr="008B65C5">
        <w:rPr>
          <w:lang w:val="en-GB"/>
        </w:rPr>
        <w:t>and</w:t>
      </w:r>
      <w:r w:rsidR="001A3C0F" w:rsidRPr="008B65C5">
        <w:rPr>
          <w:lang w:val="en-GB"/>
        </w:rPr>
        <w:t xml:space="preserve"> 2D </w:t>
      </w:r>
      <w:r w:rsidR="007F0C44" w:rsidRPr="008B65C5">
        <w:rPr>
          <w:lang w:val="en-GB"/>
        </w:rPr>
        <w:t>smartphone images</w:t>
      </w:r>
      <w:r w:rsidR="001A3C0F" w:rsidRPr="008B65C5">
        <w:rPr>
          <w:lang w:val="en-GB"/>
        </w:rPr>
        <w:t xml:space="preserve"> are explained</w:t>
      </w:r>
      <w:r w:rsidR="00A50A17" w:rsidRPr="008B65C5">
        <w:rPr>
          <w:lang w:val="en-GB"/>
        </w:rPr>
        <w:t xml:space="preserve">, based on required </w:t>
      </w:r>
      <w:r w:rsidR="001A3C0F" w:rsidRPr="008B65C5">
        <w:rPr>
          <w:lang w:val="en-GB"/>
        </w:rPr>
        <w:t>information about camera</w:t>
      </w:r>
      <w:r w:rsidR="007F0C44" w:rsidRPr="008B65C5">
        <w:rPr>
          <w:lang w:val="en-GB"/>
        </w:rPr>
        <w:t>s’</w:t>
      </w:r>
      <w:r w:rsidR="001A3C0F" w:rsidRPr="008B65C5">
        <w:rPr>
          <w:lang w:val="en-GB"/>
        </w:rPr>
        <w:t xml:space="preserve"> intrinsic and</w:t>
      </w:r>
      <w:r w:rsidR="00A50A17" w:rsidRPr="008B65C5">
        <w:rPr>
          <w:lang w:val="en-GB"/>
        </w:rPr>
        <w:t xml:space="preserve"> extrinsic parameters including the investigation of </w:t>
      </w:r>
      <w:r w:rsidR="007F0C44" w:rsidRPr="008B65C5">
        <w:rPr>
          <w:lang w:val="en-GB"/>
        </w:rPr>
        <w:t xml:space="preserve">different </w:t>
      </w:r>
      <w:r w:rsidR="00A50A17" w:rsidRPr="008B65C5">
        <w:rPr>
          <w:lang w:val="en-GB"/>
        </w:rPr>
        <w:t xml:space="preserve">sensor fusion </w:t>
      </w:r>
      <w:r w:rsidR="007F0C44" w:rsidRPr="008B65C5">
        <w:rPr>
          <w:lang w:val="en-GB"/>
        </w:rPr>
        <w:t>algorithms</w:t>
      </w:r>
      <w:r w:rsidR="001A3C0F" w:rsidRPr="008B65C5">
        <w:rPr>
          <w:lang w:val="en-GB"/>
        </w:rPr>
        <w:t>.</w:t>
      </w:r>
      <w:r w:rsidR="007F0C44" w:rsidRPr="008B65C5">
        <w:rPr>
          <w:lang w:val="en-GB"/>
        </w:rPr>
        <w:t xml:space="preserve"> </w:t>
      </w:r>
      <w:r w:rsidR="001A3C0F" w:rsidRPr="008B65C5">
        <w:rPr>
          <w:lang w:val="en-GB"/>
        </w:rPr>
        <w:t>Considering the use of mobile devices for field-based work, the power consumption is a significant metric</w:t>
      </w:r>
      <w:ins w:id="1" w:author=" " w:date="2018-05-24T09:04:00Z">
        <w:r w:rsidR="00630905">
          <w:rPr>
            <w:lang w:val="en-GB"/>
          </w:rPr>
          <w:t xml:space="preserve">, which has to be investigated </w:t>
        </w:r>
      </w:ins>
      <w:del w:id="2" w:author=" " w:date="2018-05-24T09:04:00Z">
        <w:r w:rsidR="001A3C0F" w:rsidRPr="008B65C5" w:rsidDel="00630905">
          <w:rPr>
            <w:lang w:val="en-GB"/>
          </w:rPr>
          <w:delText>. Thus, we</w:delText>
        </w:r>
        <w:r w:rsidR="00070EB7" w:rsidRPr="008B65C5" w:rsidDel="00630905">
          <w:rPr>
            <w:lang w:val="en-GB"/>
          </w:rPr>
          <w:delText xml:space="preserve"> investigate </w:delText>
        </w:r>
        <w:r w:rsidR="00353AEE" w:rsidRPr="008B65C5" w:rsidDel="00630905">
          <w:rPr>
            <w:lang w:val="en-GB"/>
          </w:rPr>
          <w:delText>field operation times</w:delText>
        </w:r>
        <w:r w:rsidR="00070EB7" w:rsidRPr="008B65C5" w:rsidDel="00630905">
          <w:rPr>
            <w:lang w:val="en-GB"/>
          </w:rPr>
          <w:delText xml:space="preserve"> </w:delText>
        </w:r>
        <w:r w:rsidR="00353AEE" w:rsidRPr="008B65C5" w:rsidDel="00630905">
          <w:rPr>
            <w:lang w:val="en-GB"/>
          </w:rPr>
          <w:delText xml:space="preserve">for </w:delText>
        </w:r>
        <w:r w:rsidR="007F0C44" w:rsidRPr="008B65C5" w:rsidDel="00630905">
          <w:rPr>
            <w:lang w:val="en-GB"/>
          </w:rPr>
          <w:delText>b</w:delText>
        </w:r>
        <w:r w:rsidR="007F0C44" w:rsidRPr="008B65C5" w:rsidDel="00630905">
          <w:rPr>
            <w:color w:val="000000" w:themeColor="text1"/>
            <w:lang w:val="en-GB"/>
          </w:rPr>
          <w:delText xml:space="preserve">oth apps </w:delText>
        </w:r>
        <w:r w:rsidR="00353AEE" w:rsidRPr="008B65C5" w:rsidDel="00630905">
          <w:rPr>
            <w:color w:val="000000" w:themeColor="text1"/>
            <w:lang w:val="en-GB"/>
          </w:rPr>
          <w:delText xml:space="preserve">with </w:delText>
        </w:r>
      </w:del>
      <w:r w:rsidR="00353AEE" w:rsidRPr="008B65C5">
        <w:rPr>
          <w:color w:val="000000" w:themeColor="text1"/>
          <w:lang w:val="en-GB"/>
        </w:rPr>
        <w:t>respect</w:t>
      </w:r>
      <w:ins w:id="3" w:author=" " w:date="2018-05-24T09:04:00Z">
        <w:r w:rsidR="00630905">
          <w:rPr>
            <w:color w:val="000000" w:themeColor="text1"/>
            <w:lang w:val="en-GB"/>
          </w:rPr>
          <w:t>ing</w:t>
        </w:r>
      </w:ins>
      <w:r w:rsidR="00353AEE" w:rsidRPr="008B65C5">
        <w:rPr>
          <w:color w:val="000000" w:themeColor="text1"/>
          <w:lang w:val="en-GB"/>
        </w:rPr>
        <w:t xml:space="preserve"> </w:t>
      </w:r>
      <w:del w:id="4" w:author=" " w:date="2018-05-24T09:04:00Z">
        <w:r w:rsidR="00353AEE" w:rsidRPr="008B65C5" w:rsidDel="00630905">
          <w:rPr>
            <w:color w:val="000000" w:themeColor="text1"/>
            <w:lang w:val="en-GB"/>
          </w:rPr>
          <w:delText>to</w:delText>
        </w:r>
        <w:r w:rsidR="007F0C44" w:rsidRPr="008B65C5" w:rsidDel="00630905">
          <w:rPr>
            <w:color w:val="000000" w:themeColor="text1"/>
            <w:lang w:val="en-GB"/>
          </w:rPr>
          <w:delText xml:space="preserve"> </w:delText>
        </w:r>
      </w:del>
      <w:r w:rsidR="001A3C0F" w:rsidRPr="008B65C5">
        <w:rPr>
          <w:color w:val="000000" w:themeColor="text1"/>
          <w:lang w:val="en-GB"/>
        </w:rPr>
        <w:t>2D and 3D</w:t>
      </w:r>
      <w:r w:rsidR="007F0C44" w:rsidRPr="008B65C5">
        <w:rPr>
          <w:color w:val="000000" w:themeColor="text1"/>
          <w:lang w:val="en-GB"/>
        </w:rPr>
        <w:t xml:space="preserve"> </w:t>
      </w:r>
      <w:r w:rsidR="004E5D24" w:rsidRPr="008B65C5">
        <w:rPr>
          <w:color w:val="000000" w:themeColor="text1"/>
          <w:lang w:val="en-GB"/>
        </w:rPr>
        <w:t>data interaction modes</w:t>
      </w:r>
      <w:r w:rsidR="00070EB7" w:rsidRPr="008B65C5">
        <w:rPr>
          <w:lang w:val="en-GB"/>
        </w:rPr>
        <w:t xml:space="preserve">. In conclusion, </w:t>
      </w:r>
      <w:del w:id="5" w:author=" " w:date="2018-05-24T09:05:00Z">
        <w:r w:rsidR="00070EB7" w:rsidRPr="008B65C5" w:rsidDel="00630905">
          <w:rPr>
            <w:lang w:val="en-GB"/>
          </w:rPr>
          <w:delText xml:space="preserve">we point out </w:delText>
        </w:r>
      </w:del>
      <w:r w:rsidR="00070EB7" w:rsidRPr="008B65C5">
        <w:rPr>
          <w:lang w:val="en-GB"/>
        </w:rPr>
        <w:t xml:space="preserve">the usability of </w:t>
      </w:r>
      <w:r w:rsidR="00E47713" w:rsidRPr="008B65C5">
        <w:rPr>
          <w:lang w:val="en-GB"/>
        </w:rPr>
        <w:t>l</w:t>
      </w:r>
      <w:r w:rsidR="00070EB7" w:rsidRPr="008B65C5">
        <w:rPr>
          <w:lang w:val="en-GB"/>
        </w:rPr>
        <w:t xml:space="preserve">ow-cost </w:t>
      </w:r>
      <w:r w:rsidR="00E47713" w:rsidRPr="008B65C5">
        <w:rPr>
          <w:lang w:val="en-GB"/>
        </w:rPr>
        <w:t>smartphones for applied geosciences</w:t>
      </w:r>
      <w:ins w:id="6" w:author=" " w:date="2018-05-24T09:05:00Z">
        <w:r w:rsidR="00630905">
          <w:rPr>
            <w:lang w:val="en-GB"/>
          </w:rPr>
          <w:t xml:space="preserve"> is outlined</w:t>
        </w:r>
      </w:ins>
      <w:r w:rsidR="00E47713" w:rsidRPr="008B65C5">
        <w:rPr>
          <w:lang w:val="en-GB"/>
        </w:rPr>
        <w:t>.</w:t>
      </w:r>
    </w:p>
    <w:p w14:paraId="04548FBE" w14:textId="77777777" w:rsidR="00F1217A" w:rsidRPr="008B65C5" w:rsidRDefault="00241FF5" w:rsidP="004B1B4D">
      <w:pPr>
        <w:pStyle w:val="PRec-Keywords"/>
        <w:ind w:right="0"/>
        <w:rPr>
          <w:lang w:val="en-GB"/>
        </w:rPr>
      </w:pPr>
      <w:r w:rsidRPr="008B65C5">
        <w:rPr>
          <w:smallCaps/>
          <w:lang w:val="en-GB"/>
        </w:rPr>
        <w:t>Keywords</w:t>
      </w:r>
      <w:r w:rsidRPr="008B65C5">
        <w:rPr>
          <w:smallCaps/>
          <w:color w:val="171717" w:themeColor="background2" w:themeShade="1A"/>
          <w:lang w:val="en-GB"/>
        </w:rPr>
        <w:t>:</w:t>
      </w:r>
      <w:r w:rsidRPr="008B65C5">
        <w:rPr>
          <w:color w:val="171717" w:themeColor="background2" w:themeShade="1A"/>
          <w:lang w:val="en-GB"/>
        </w:rPr>
        <w:t xml:space="preserve"> </w:t>
      </w:r>
      <w:r w:rsidR="00256604" w:rsidRPr="008B65C5">
        <w:rPr>
          <w:color w:val="171717" w:themeColor="background2" w:themeShade="1A"/>
          <w:lang w:val="en-GB"/>
        </w:rPr>
        <w:t xml:space="preserve">smartphone, orientation, positioning, hydrology, geology, </w:t>
      </w:r>
      <w:r w:rsidR="00C6303E" w:rsidRPr="008B65C5">
        <w:rPr>
          <w:color w:val="171717" w:themeColor="background2" w:themeShade="1A"/>
          <w:lang w:val="en-GB"/>
        </w:rPr>
        <w:t>outdoor usability</w:t>
      </w:r>
      <w:r w:rsidR="00256604" w:rsidRPr="008B65C5">
        <w:rPr>
          <w:color w:val="CC00CC"/>
          <w:lang w:val="en-GB"/>
        </w:rPr>
        <w:t xml:space="preserve"> </w:t>
      </w:r>
    </w:p>
    <w:p w14:paraId="3B1B12D6" w14:textId="77777777" w:rsidR="0098414F" w:rsidRPr="008B65C5" w:rsidRDefault="00241FF5" w:rsidP="004B1B4D">
      <w:pPr>
        <w:pStyle w:val="PRec-Heading1"/>
      </w:pPr>
      <w:r w:rsidRPr="008B65C5">
        <w:t>Introduction</w:t>
      </w:r>
    </w:p>
    <w:p w14:paraId="18AE7908" w14:textId="7202C1F3" w:rsidR="0098414F" w:rsidRPr="00353AEE" w:rsidRDefault="0098414F" w:rsidP="004B1B4D">
      <w:pPr>
        <w:pStyle w:val="PRec-MainText"/>
      </w:pPr>
      <w:r w:rsidRPr="008B65C5">
        <w:t xml:space="preserve">Mobile devices are ubiquitously available in modern society. </w:t>
      </w:r>
      <w:r w:rsidR="00256604" w:rsidRPr="008B65C5">
        <w:t>Applications</w:t>
      </w:r>
      <w:r w:rsidRPr="008B65C5">
        <w:t xml:space="preserve"> for a diverse range of purposes emerged over the past decade. Such mobile devices </w:t>
      </w:r>
      <w:r w:rsidR="00DE2B11">
        <w:t xml:space="preserve">as digital field instruments </w:t>
      </w:r>
      <w:r w:rsidRPr="008B65C5">
        <w:t>are also increasingly</w:t>
      </w:r>
      <w:r w:rsidRPr="00353AEE">
        <w:t xml:space="preserve"> applied for professional use and scientific purposes to solve computational tasks in outdoor- and field study environments</w:t>
      </w:r>
      <w:r w:rsidR="00DE2B11">
        <w:t xml:space="preserve"> </w:t>
      </w:r>
      <w:r w:rsidR="005C6DB3">
        <w:t>(</w:t>
      </w:r>
      <w:r w:rsidR="00CA5711">
        <w:t>Fig. 1</w:t>
      </w:r>
      <w:r w:rsidR="005C6DB3">
        <w:t>).</w:t>
      </w:r>
    </w:p>
    <w:p w14:paraId="7865E0D9" w14:textId="77777777" w:rsidR="00355B20" w:rsidRPr="00353AEE" w:rsidRDefault="00355B20" w:rsidP="004B1B4D">
      <w:pPr>
        <w:pStyle w:val="Textkrper"/>
        <w:ind w:right="1218"/>
      </w:pPr>
    </w:p>
    <w:tbl>
      <w:tblPr>
        <w:tblW w:w="0" w:type="auto"/>
        <w:jc w:val="center"/>
        <w:tblLook w:val="0000" w:firstRow="0" w:lastRow="0" w:firstColumn="0" w:lastColumn="0" w:noHBand="0" w:noVBand="0"/>
      </w:tblPr>
      <w:tblGrid>
        <w:gridCol w:w="3405"/>
        <w:gridCol w:w="222"/>
        <w:gridCol w:w="3399"/>
      </w:tblGrid>
      <w:tr w:rsidR="000C42D5" w:rsidRPr="00353AEE" w14:paraId="06278B68" w14:textId="77777777" w:rsidTr="000C42D5">
        <w:trPr>
          <w:jc w:val="center"/>
        </w:trPr>
        <w:tc>
          <w:tcPr>
            <w:tcW w:w="0" w:type="auto"/>
            <w:shd w:val="clear" w:color="auto" w:fill="auto"/>
            <w:tcMar>
              <w:left w:w="0" w:type="dxa"/>
              <w:right w:w="0" w:type="dxa"/>
            </w:tcMar>
            <w:vAlign w:val="center"/>
          </w:tcPr>
          <w:p w14:paraId="776FE6D4" w14:textId="77777777" w:rsidR="000C42D5" w:rsidRPr="00353AEE" w:rsidRDefault="000C42D5" w:rsidP="004B1B4D">
            <w:pPr>
              <w:rPr>
                <w:color w:val="000000"/>
                <w:szCs w:val="16"/>
              </w:rPr>
            </w:pPr>
            <w:r w:rsidRPr="00E21FB0">
              <w:rPr>
                <w:noProof/>
                <w:lang w:val="de-DE" w:eastAsia="de-DE"/>
              </w:rPr>
              <w:lastRenderedPageBreak/>
              <w:drawing>
                <wp:inline distT="0" distB="0" distL="0" distR="0" wp14:anchorId="0FBB6725" wp14:editId="2370C2F2">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1AF758EA" w14:textId="77777777" w:rsidR="000C42D5" w:rsidRPr="00353AEE" w:rsidRDefault="000C42D5" w:rsidP="004B1B4D">
            <w:pPr>
              <w:rPr>
                <w:noProof/>
              </w:rPr>
            </w:pPr>
          </w:p>
        </w:tc>
        <w:tc>
          <w:tcPr>
            <w:tcW w:w="0" w:type="auto"/>
            <w:shd w:val="clear" w:color="auto" w:fill="auto"/>
            <w:tcMar>
              <w:left w:w="0" w:type="dxa"/>
              <w:right w:w="0" w:type="dxa"/>
            </w:tcMar>
            <w:vAlign w:val="center"/>
          </w:tcPr>
          <w:p w14:paraId="1E1AD344" w14:textId="77777777" w:rsidR="000C42D5" w:rsidRPr="00353AEE" w:rsidRDefault="000C42D5" w:rsidP="004B1B4D">
            <w:pPr>
              <w:keepNext/>
            </w:pPr>
            <w:r w:rsidRPr="00E21FB0">
              <w:rPr>
                <w:noProof/>
                <w:lang w:val="de-DE" w:eastAsia="de-DE"/>
              </w:rPr>
              <w:drawing>
                <wp:inline distT="0" distB="0" distL="0" distR="0" wp14:anchorId="37F382D9" wp14:editId="13EF9CDF">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361BD4FF" w14:textId="77777777" w:rsidR="0098414F" w:rsidRPr="00353AEE" w:rsidRDefault="00E7729B" w:rsidP="004B1B4D">
      <w:pPr>
        <w:pStyle w:val="PRec-Figures"/>
        <w:rPr>
          <w:lang w:eastAsia="en-GB"/>
        </w:rPr>
      </w:pPr>
      <w:bookmarkStart w:id="7" w:name="_Ref512858866"/>
      <w:bookmarkStart w:id="8" w:name="_Hlk512497424"/>
      <w:r w:rsidRPr="00353AEE">
        <w:t>Fig.</w:t>
      </w:r>
      <w:bookmarkEnd w:id="7"/>
      <w:r w:rsidR="00CA5711">
        <w:t> 1</w:t>
      </w:r>
      <w:r w:rsidR="00423F74" w:rsidRPr="00353AEE">
        <w:rPr>
          <w:lang w:eastAsia="en-GB"/>
        </w:rPr>
        <w:t xml:space="preserve"> Illustrative examples for geological interpretation (a) and hydrological annotation (b).</w:t>
      </w:r>
      <w:bookmarkEnd w:id="8"/>
    </w:p>
    <w:p w14:paraId="64C707A9" w14:textId="330CFD69" w:rsidR="00517AA2" w:rsidRDefault="00517AA2" w:rsidP="00517AA2">
      <w:pPr>
        <w:pStyle w:val="PRec-MainText"/>
      </w:pPr>
      <w:r>
        <w:t>Th</w:t>
      </w:r>
      <w:r w:rsidR="00DE2B11">
        <w:t xml:space="preserve">e authors are focussed on </w:t>
      </w:r>
      <w:r w:rsidR="00263718">
        <w:t>mobile device</w:t>
      </w:r>
      <w:r w:rsidR="00DE2B11">
        <w:t xml:space="preserve"> applications</w:t>
      </w:r>
      <w:r w:rsidR="00263718">
        <w:t xml:space="preserve"> (i.e. tablets and smartphones),</w:t>
      </w:r>
      <w:r w:rsidR="00DE2B11">
        <w:t xml:space="preserve"> which try to register </w:t>
      </w:r>
      <w:r w:rsidR="00263718">
        <w:t>inbuilt</w:t>
      </w:r>
      <w:r w:rsidR="00DE2B11">
        <w:t xml:space="preserve"> camera images with previously captured 3D object data in order to </w:t>
      </w:r>
      <w:r w:rsidR="00263718">
        <w:t>annotate topographic surfaces with landmarks or semantic features (e.g. waterlines, geological boundaries)</w:t>
      </w:r>
      <w:r w:rsidR="00DE2B11">
        <w:t xml:space="preserve">. </w:t>
      </w:r>
      <w:r w:rsidRPr="00353AEE">
        <w:t xml:space="preserve">Geoscience apps for assessing </w:t>
      </w:r>
      <w:r>
        <w:t>2D</w:t>
      </w:r>
      <w:r w:rsidRPr="00353AEE">
        <w:t xml:space="preserve"> data have been </w:t>
      </w:r>
      <w:r>
        <w:t>available for several years now, e.g</w:t>
      </w:r>
      <w:r w:rsidRPr="00242235">
        <w:t xml:space="preserve">. </w:t>
      </w:r>
      <w:r w:rsidRPr="007E4598">
        <w:rPr>
          <w:noProof/>
          <w:color w:val="000000" w:themeColor="text1"/>
          <w:lang w:val="en-US"/>
        </w:rPr>
        <w:t>Jordan</w:t>
      </w:r>
      <w:r>
        <w:rPr>
          <w:noProof/>
          <w:color w:val="000000" w:themeColor="text1"/>
          <w:lang w:val="en-US"/>
        </w:rPr>
        <w:t xml:space="preserve"> (</w:t>
      </w:r>
      <w:r w:rsidRPr="007E4598">
        <w:rPr>
          <w:noProof/>
          <w:color w:val="000000" w:themeColor="text1"/>
          <w:lang w:val="en-US"/>
        </w:rPr>
        <w:t>2009)</w:t>
      </w:r>
      <w:r>
        <w:rPr>
          <w:color w:val="000000" w:themeColor="text1"/>
        </w:rPr>
        <w:t>, and</w:t>
      </w:r>
      <w:r w:rsidRPr="00353AEE">
        <w:t xml:space="preserve"> </w:t>
      </w:r>
      <w:r>
        <w:t>t</w:t>
      </w:r>
      <w:r w:rsidRPr="00353AEE">
        <w:t>he application domains benefit from the development in acquisition technology as well as fundamental 3D data processing by being able to analyse the data on small-scale devices right in the field.</w:t>
      </w:r>
      <w:r w:rsidRPr="00517AA2">
        <w:t xml:space="preserve"> </w:t>
      </w:r>
      <w:r w:rsidRPr="00353AEE">
        <w:t xml:space="preserve">Furthermore, crowdsourced data and Volunteered Geographic Information (VGI) contribute to the geoscience data inventory, being acquired by citizen scientists. </w:t>
      </w:r>
    </w:p>
    <w:p w14:paraId="703EF75B" w14:textId="77777777" w:rsidR="00BC326D" w:rsidRPr="00353AEE" w:rsidRDefault="00077C3E" w:rsidP="004B1B4D">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CA5711">
        <w:t>Table I</w:t>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3AA45F50" w14:textId="77777777" w:rsidR="00353AEE" w:rsidRPr="00353AEE" w:rsidRDefault="00BC326D" w:rsidP="004B1B4D">
      <w:pPr>
        <w:pStyle w:val="PRec-Tabletitle"/>
      </w:pPr>
      <w:bookmarkStart w:id="9" w:name="_Ref513112993"/>
      <w:bookmarkStart w:id="10" w:name="_Ref513112978"/>
      <w:r w:rsidRPr="00353AEE">
        <w:t>Table</w:t>
      </w:r>
      <w:bookmarkEnd w:id="9"/>
      <w:r w:rsidR="00CA5711">
        <w:t> I </w:t>
      </w:r>
      <w:r w:rsidRPr="00353AEE">
        <w:t xml:space="preserve">Assessment of mobile devices </w:t>
      </w:r>
      <w:r w:rsidR="0037617F" w:rsidRPr="00353AEE">
        <w:t xml:space="preserve">characteristics </w:t>
      </w:r>
      <w:r w:rsidR="006F282A" w:rsidRPr="00353AEE">
        <w:t>with respect to their usability in geosciences</w:t>
      </w:r>
      <w:r w:rsidR="0037617F" w:rsidRPr="00353AEE">
        <w:t>.</w:t>
      </w:r>
      <w:bookmarkEnd w:id="1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8A1832" w14:paraId="56B337A3" w14:textId="77777777" w:rsidTr="008A1832">
        <w:tc>
          <w:tcPr>
            <w:tcW w:w="3638" w:type="dxa"/>
            <w:tcBorders>
              <w:top w:val="single" w:sz="4" w:space="0" w:color="auto"/>
              <w:bottom w:val="single" w:sz="4" w:space="0" w:color="auto"/>
            </w:tcBorders>
          </w:tcPr>
          <w:p w14:paraId="4EE94047" w14:textId="77777777"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14:paraId="6553B0D1" w14:textId="77777777" w:rsidR="00353AEE" w:rsidRPr="008A1832" w:rsidRDefault="00BC326D" w:rsidP="004B1B4D">
            <w:pPr>
              <w:jc w:val="center"/>
              <w:rPr>
                <w:sz w:val="18"/>
              </w:rPr>
            </w:pPr>
            <w:r w:rsidRPr="008A1832">
              <w:rPr>
                <w:sz w:val="18"/>
              </w:rPr>
              <w:t>Challenges</w:t>
            </w:r>
          </w:p>
        </w:tc>
      </w:tr>
      <w:tr w:rsidR="00BC326D" w:rsidRPr="008A1832" w14:paraId="1DAA8EB2" w14:textId="77777777" w:rsidTr="008A1832">
        <w:tc>
          <w:tcPr>
            <w:tcW w:w="3638" w:type="dxa"/>
            <w:tcBorders>
              <w:top w:val="single" w:sz="4" w:space="0" w:color="auto"/>
              <w:bottom w:val="single" w:sz="4" w:space="0" w:color="auto"/>
            </w:tcBorders>
          </w:tcPr>
          <w:p w14:paraId="346A4FC4" w14:textId="77777777" w:rsidR="00353AEE" w:rsidRPr="008A1832" w:rsidRDefault="00BC326D" w:rsidP="004B1B4D">
            <w:pPr>
              <w:pStyle w:val="Listenabsatz"/>
              <w:numPr>
                <w:ilvl w:val="0"/>
                <w:numId w:val="26"/>
              </w:numPr>
              <w:rPr>
                <w:sz w:val="18"/>
              </w:rPr>
            </w:pPr>
            <w:r w:rsidRPr="008A1832">
              <w:rPr>
                <w:sz w:val="18"/>
              </w:rPr>
              <w:t>mobility of smartphones/ tablets</w:t>
            </w:r>
          </w:p>
          <w:p w14:paraId="6D82ED17" w14:textId="77777777" w:rsidR="00353AEE" w:rsidRPr="008A1832" w:rsidRDefault="00BC326D" w:rsidP="004B1B4D">
            <w:pPr>
              <w:pStyle w:val="Listenabsatz"/>
              <w:numPr>
                <w:ilvl w:val="0"/>
                <w:numId w:val="26"/>
              </w:numPr>
              <w:rPr>
                <w:sz w:val="18"/>
              </w:rPr>
            </w:pPr>
            <w:r w:rsidRPr="008A1832">
              <w:rPr>
                <w:sz w:val="18"/>
              </w:rPr>
              <w:t>array of sensors (position, orientation)</w:t>
            </w:r>
          </w:p>
          <w:p w14:paraId="52CE71DB" w14:textId="77777777" w:rsidR="00353AEE" w:rsidRPr="008A1832" w:rsidRDefault="00BC326D" w:rsidP="004B1B4D">
            <w:pPr>
              <w:pStyle w:val="Listenabsatz"/>
              <w:numPr>
                <w:ilvl w:val="0"/>
                <w:numId w:val="26"/>
              </w:numPr>
              <w:rPr>
                <w:sz w:val="18"/>
              </w:rPr>
            </w:pPr>
            <w:r w:rsidRPr="008A1832">
              <w:rPr>
                <w:sz w:val="18"/>
              </w:rPr>
              <w:t>inbuilt camera for data acquisition</w:t>
            </w:r>
          </w:p>
          <w:p w14:paraId="54F2CAFB" w14:textId="77777777" w:rsidR="00353AEE" w:rsidRPr="008A1832" w:rsidRDefault="00BC326D" w:rsidP="004B1B4D">
            <w:pPr>
              <w:pStyle w:val="Listenabsatz"/>
              <w:numPr>
                <w:ilvl w:val="0"/>
                <w:numId w:val="26"/>
              </w:numPr>
              <w:rPr>
                <w:sz w:val="18"/>
              </w:rPr>
            </w:pPr>
            <w:r w:rsidRPr="008A1832">
              <w:rPr>
                <w:sz w:val="18"/>
              </w:rPr>
              <w:t>high computational qualities compared to device size</w:t>
            </w:r>
          </w:p>
          <w:p w14:paraId="0161D2A8" w14:textId="77777777" w:rsidR="00353AEE" w:rsidRPr="008A1832" w:rsidRDefault="00BC326D" w:rsidP="004B1B4D">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14:paraId="20DB37D9" w14:textId="77777777" w:rsidR="00353AEE" w:rsidRPr="008A1832" w:rsidRDefault="00BC326D" w:rsidP="004B1B4D">
            <w:pPr>
              <w:pStyle w:val="Listenabsatz"/>
              <w:numPr>
                <w:ilvl w:val="0"/>
                <w:numId w:val="26"/>
              </w:numPr>
              <w:rPr>
                <w:sz w:val="18"/>
              </w:rPr>
            </w:pPr>
            <w:r w:rsidRPr="008A1832">
              <w:rPr>
                <w:sz w:val="18"/>
              </w:rPr>
              <w:t>u</w:t>
            </w:r>
            <w:r w:rsidR="001D2DDA" w:rsidRPr="008A1832">
              <w:rPr>
                <w:sz w:val="18"/>
              </w:rPr>
              <w:t>ser interaction via small touch screen only</w:t>
            </w:r>
          </w:p>
          <w:p w14:paraId="14FA37E2" w14:textId="77777777"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14:paraId="5E3E92FB" w14:textId="77777777"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14:paraId="2199A062" w14:textId="77777777"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14:paraId="3330F3E5" w14:textId="77777777" w:rsidR="006F282A" w:rsidRPr="00353AEE" w:rsidRDefault="006F282A" w:rsidP="004B1B4D">
      <w:pPr>
        <w:pStyle w:val="PRec-MainText"/>
      </w:pPr>
    </w:p>
    <w:p w14:paraId="1999FA6C" w14:textId="6116C1B8" w:rsidR="00AC3EA4" w:rsidDel="008955A3" w:rsidRDefault="00D04F20">
      <w:pPr>
        <w:pStyle w:val="PRec-MainText"/>
        <w:rPr>
          <w:del w:id="11" w:author="ms699852" w:date="2018-05-24T09:13:00Z"/>
        </w:rPr>
      </w:pPr>
      <w:ins w:id="12" w:author="ms699852" w:date="2018-05-24T10:55:00Z">
        <w:r w:rsidRPr="00D04F20">
          <w:rPr>
            <w:rPrChange w:id="13" w:author="ms699852" w:date="2018-05-24T11:03:00Z">
              <w:rPr>
                <w:highlight w:val="yellow"/>
              </w:rPr>
            </w:rPrChange>
          </w:rPr>
          <w:t>Beside various advantages, the</w:t>
        </w:r>
      </w:ins>
      <w:ins w:id="14" w:author="ms699852" w:date="2018-05-24T11:02:00Z">
        <w:r w:rsidRPr="00D04F20">
          <w:rPr>
            <w:rPrChange w:id="15" w:author="ms699852" w:date="2018-05-24T11:03:00Z">
              <w:rPr>
                <w:highlight w:val="yellow"/>
              </w:rPr>
            </w:rPrChange>
          </w:rPr>
          <w:t xml:space="preserve"> mentioned</w:t>
        </w:r>
      </w:ins>
      <w:ins w:id="16" w:author="ms699852" w:date="2018-05-24T10:55:00Z">
        <w:r w:rsidRPr="00D04F20">
          <w:rPr>
            <w:rPrChange w:id="17" w:author="ms699852" w:date="2018-05-24T11:03:00Z">
              <w:rPr>
                <w:highlight w:val="yellow"/>
              </w:rPr>
            </w:rPrChange>
          </w:rPr>
          <w:t xml:space="preserve"> challenges </w:t>
        </w:r>
      </w:ins>
      <w:ins w:id="18" w:author="ms699852" w:date="2018-05-24T10:59:00Z">
        <w:r w:rsidRPr="00D04F20">
          <w:rPr>
            <w:rPrChange w:id="19" w:author="ms699852" w:date="2018-05-24T11:03:00Z">
              <w:rPr>
                <w:highlight w:val="yellow"/>
              </w:rPr>
            </w:rPrChange>
          </w:rPr>
          <w:t>must be considered and treated correctly</w:t>
        </w:r>
      </w:ins>
      <w:ins w:id="20" w:author="ms699852" w:date="2018-05-24T10:55:00Z">
        <w:r w:rsidRPr="00D04F20">
          <w:rPr>
            <w:rPrChange w:id="21" w:author="ms699852" w:date="2018-05-24T11:03:00Z">
              <w:rPr>
                <w:highlight w:val="yellow"/>
              </w:rPr>
            </w:rPrChange>
          </w:rPr>
          <w:t xml:space="preserve"> to </w:t>
        </w:r>
      </w:ins>
      <w:ins w:id="22" w:author="ms699852" w:date="2018-05-24T11:04:00Z">
        <w:r>
          <w:t>enhance</w:t>
        </w:r>
      </w:ins>
      <w:ins w:id="23" w:author="ms699852" w:date="2018-05-24T11:11:00Z">
        <w:r w:rsidR="00847584">
          <w:t>, not to impede</w:t>
        </w:r>
      </w:ins>
      <w:ins w:id="24" w:author="ms699852" w:date="2018-05-24T10:57:00Z">
        <w:r w:rsidRPr="00D04F20">
          <w:rPr>
            <w:rPrChange w:id="25" w:author="ms699852" w:date="2018-05-24T11:03:00Z">
              <w:rPr>
                <w:highlight w:val="yellow"/>
              </w:rPr>
            </w:rPrChange>
          </w:rPr>
          <w:t xml:space="preserve"> field-based </w:t>
        </w:r>
      </w:ins>
      <w:ins w:id="26" w:author="ms699852" w:date="2018-05-24T10:58:00Z">
        <w:r w:rsidRPr="00D04F20">
          <w:rPr>
            <w:rPrChange w:id="27" w:author="ms699852" w:date="2018-05-24T11:03:00Z">
              <w:rPr>
                <w:highlight w:val="yellow"/>
              </w:rPr>
            </w:rPrChange>
          </w:rPr>
          <w:t>measurements</w:t>
        </w:r>
      </w:ins>
      <w:ins w:id="28" w:author="ms699852" w:date="2018-05-24T10:57:00Z">
        <w:r w:rsidRPr="00D04F20">
          <w:rPr>
            <w:rPrChange w:id="29" w:author="ms699852" w:date="2018-05-24T11:03:00Z">
              <w:rPr>
                <w:highlight w:val="yellow"/>
              </w:rPr>
            </w:rPrChange>
          </w:rPr>
          <w:t xml:space="preserve"> with the aid of mobile applications. </w:t>
        </w:r>
      </w:ins>
      <w:ins w:id="30" w:author="ms699852" w:date="2018-05-24T09:57:00Z">
        <w:r w:rsidR="00931F84" w:rsidRPr="00D04F20">
          <w:t>In short, the authors provide an significant extended study of earlier published research (Kröhnert et al., 2017)</w:t>
        </w:r>
      </w:ins>
      <w:ins w:id="31" w:author="ms699852" w:date="2018-05-24T11:03:00Z">
        <w:r>
          <w:t xml:space="preserve"> where </w:t>
        </w:r>
      </w:ins>
      <w:commentRangeStart w:id="32"/>
      <w:commentRangeStart w:id="33"/>
      <w:del w:id="34" w:author="ms699852" w:date="2018-05-24T09:13:00Z">
        <w:r w:rsidR="00517AA2" w:rsidDel="008955A3">
          <w:delText xml:space="preserve">In the following, two key applications are presented: water level gauging through field observations for small and medium-sized catchments and geological interpretation of sedimentary features in field geology. </w:delText>
        </w:r>
      </w:del>
    </w:p>
    <w:p w14:paraId="4328C44C" w14:textId="5849CC8F" w:rsidR="00AC3EA4" w:rsidDel="008955A3" w:rsidRDefault="0003784F">
      <w:pPr>
        <w:pStyle w:val="PRec-MainText"/>
        <w:rPr>
          <w:del w:id="35" w:author="ms699852" w:date="2018-05-24T09:13:00Z"/>
        </w:rPr>
      </w:pPr>
      <w:del w:id="36" w:author="ms699852" w:date="2018-05-24T09:13:00Z">
        <w:r w:rsidRPr="008A4640" w:rsidDel="008955A3">
          <w:rPr>
            <w:highlight w:val="yellow"/>
          </w:rPr>
          <w:delText>(</w:delText>
        </w:r>
        <w:r w:rsidRPr="00B54609" w:rsidDel="008955A3">
          <w:rPr>
            <w:highlight w:val="yellow"/>
          </w:rPr>
          <w:delText>Short abstract about the image-to-geometry part regarding both apps and reference to the applications section)</w:delText>
        </w:r>
        <w:commentRangeEnd w:id="32"/>
        <w:r w:rsidR="00263718" w:rsidRPr="00B54609" w:rsidDel="008955A3">
          <w:rPr>
            <w:rStyle w:val="Kommentarzeichen"/>
            <w:highlight w:val="yellow"/>
          </w:rPr>
          <w:commentReference w:id="32"/>
        </w:r>
        <w:commentRangeEnd w:id="33"/>
        <w:r w:rsidR="00541C6D" w:rsidRPr="00B54609" w:rsidDel="008955A3">
          <w:rPr>
            <w:rStyle w:val="Kommentarzeichen"/>
            <w:highlight w:val="yellow"/>
          </w:rPr>
          <w:commentReference w:id="33"/>
        </w:r>
      </w:del>
    </w:p>
    <w:p w14:paraId="0DFF60E5" w14:textId="30CAF424" w:rsidR="00AC3EA4" w:rsidDel="00E90371" w:rsidRDefault="00517AA2">
      <w:pPr>
        <w:pStyle w:val="PRec-MainText"/>
        <w:rPr>
          <w:del w:id="37" w:author="ms699852" w:date="2018-05-24T09:34:00Z"/>
        </w:rPr>
      </w:pPr>
      <w:del w:id="38" w:author="ms699852" w:date="2018-05-24T09:13:00Z">
        <w:r w:rsidDel="008955A3">
          <w:delText>With respect</w:delText>
        </w:r>
        <w:r w:rsidDel="00931F84">
          <w:delText xml:space="preserve"> </w:delText>
        </w:r>
        <w:r w:rsidDel="008955A3">
          <w:delText xml:space="preserve">o the applications, </w:delText>
        </w:r>
        <w:commentRangeStart w:id="39"/>
        <w:commentRangeStart w:id="40"/>
        <w:r w:rsidDel="008955A3">
          <w:delText>the authors</w:delText>
        </w:r>
        <w:commentRangeEnd w:id="39"/>
        <w:r w:rsidR="00AC3EA4" w:rsidDel="008955A3">
          <w:rPr>
            <w:rStyle w:val="Kommentarzeichen"/>
          </w:rPr>
          <w:commentReference w:id="39"/>
        </w:r>
        <w:commentRangeEnd w:id="40"/>
        <w:r w:rsidR="00541C6D" w:rsidDel="008955A3">
          <w:rPr>
            <w:rStyle w:val="Kommentarzeichen"/>
          </w:rPr>
          <w:commentReference w:id="40"/>
        </w:r>
        <w:r w:rsidDel="008955A3">
          <w:delText xml:space="preserve"> address </w:delText>
        </w:r>
        <w:r w:rsidR="00077C3E" w:rsidRPr="00353AEE" w:rsidDel="008955A3">
          <w:delText>the challenges of mobile sensor variability</w:delText>
        </w:r>
        <w:r w:rsidR="00E159D0" w:rsidDel="008955A3">
          <w:delText xml:space="preserve"> </w:delText>
        </w:r>
        <w:r w:rsidR="00C26607" w:rsidDel="008955A3">
          <w:delText>for the</w:delText>
        </w:r>
        <w:r w:rsidR="00E159D0" w:rsidDel="008955A3">
          <w:delText xml:space="preserve"> geoscience</w:delText>
        </w:r>
        <w:r w:rsidR="00C26607" w:rsidDel="008955A3">
          <w:delText>s</w:delText>
        </w:r>
        <w:r w:rsidR="00077C3E" w:rsidRPr="00353AEE" w:rsidDel="008955A3">
          <w:delText xml:space="preserve">, </w:delText>
        </w:r>
      </w:del>
      <w:del w:id="41" w:author="ms699852" w:date="2018-05-24T09:33:00Z">
        <w:r w:rsidR="00077C3E" w:rsidRPr="00353AEE" w:rsidDel="00EB76D2">
          <w:delText xml:space="preserve">their </w:delText>
        </w:r>
        <w:r w:rsidR="00AC3EA4" w:rsidDel="00EB76D2">
          <w:delText>impact on</w:delText>
        </w:r>
        <w:r w:rsidR="00077C3E" w:rsidRPr="00353AEE" w:rsidDel="00EB76D2">
          <w:delText xml:space="preserve"> image-to-geometry registration of point cloud base data</w:delText>
        </w:r>
      </w:del>
      <w:del w:id="42" w:author="ms699852" w:date="2018-05-24T09:24:00Z">
        <w:r w:rsidR="00077C3E" w:rsidRPr="00353AEE" w:rsidDel="00EB76D2">
          <w:delText xml:space="preserve">, and </w:delText>
        </w:r>
      </w:del>
      <w:del w:id="43" w:author="ms699852" w:date="2018-05-24T09:33:00Z">
        <w:r w:rsidR="00077C3E" w:rsidRPr="00353AEE" w:rsidDel="00EB76D2">
          <w:delText xml:space="preserve">the related energy </w:delText>
        </w:r>
        <w:r w:rsidR="00D82E3E" w:rsidRPr="00353AEE" w:rsidDel="00EB76D2">
          <w:delText xml:space="preserve">consumption in comparison to a Digital Surface Model (DSM) </w:delText>
        </w:r>
        <w:r w:rsidR="00077C3E" w:rsidRPr="00353AEE" w:rsidDel="00EB76D2">
          <w:delText xml:space="preserve">base data mobile application. </w:delText>
        </w:r>
      </w:del>
      <w:del w:id="44" w:author="ms699852" w:date="2018-05-24T09:29:00Z">
        <w:r w:rsidR="00077C3E" w:rsidRPr="00353AEE" w:rsidDel="00EB76D2">
          <w:delText xml:space="preserve">The technical research is approached via two use cases within the domains of surface hydrology and (petroleum) geology. </w:delText>
        </w:r>
      </w:del>
      <w:del w:id="45" w:author="ms699852" w:date="2018-05-24T09:21:00Z">
        <w:r w:rsidR="00077C3E" w:rsidRPr="00353AEE" w:rsidDel="008955A3">
          <w:delText xml:space="preserve">The content covered in the article is a significant extension of earlier published research </w:delText>
        </w:r>
        <w:r w:rsidR="001C72A4" w:rsidDel="008955A3">
          <w:rPr>
            <w:noProof/>
          </w:rPr>
          <w:delText>(Kröhnert et al., 2017)</w:delText>
        </w:r>
        <w:r w:rsidR="00077C3E" w:rsidRPr="00353AEE" w:rsidDel="008955A3">
          <w:delText>.</w:delText>
        </w:r>
      </w:del>
    </w:p>
    <w:p w14:paraId="1934D708" w14:textId="564EF8FC" w:rsidR="00077C3E" w:rsidRDefault="00077C3E">
      <w:pPr>
        <w:pStyle w:val="PRec-MainText"/>
        <w:rPr>
          <w:ins w:id="46" w:author="ms699852" w:date="2018-05-24T09:34:00Z"/>
        </w:rPr>
      </w:pPr>
      <w:del w:id="47" w:author="ms699852" w:date="2018-05-24T11:03:00Z">
        <w:r w:rsidRPr="00353AEE" w:rsidDel="00D04F20">
          <w:delText>T</w:delText>
        </w:r>
      </w:del>
      <w:ins w:id="48" w:author="ms699852" w:date="2018-05-24T11:03:00Z">
        <w:r w:rsidR="00D04F20">
          <w:t>t</w:t>
        </w:r>
      </w:ins>
      <w:r w:rsidRPr="00353AEE">
        <w:t xml:space="preserve">he sections within this article adhere to the following structure: First, </w:t>
      </w:r>
      <w:ins w:id="49" w:author="ms699852" w:date="2018-05-24T09:29:00Z">
        <w:r w:rsidR="00EB76D2" w:rsidRPr="00EB76D2">
          <w:t xml:space="preserve">two key applications </w:t>
        </w:r>
        <w:r w:rsidR="00EB76D2" w:rsidRPr="00353AEE">
          <w:t>within the domains of surface hydrology and (petroleum) geology</w:t>
        </w:r>
        <w:r w:rsidR="00EB76D2" w:rsidRPr="00EB76D2">
          <w:t xml:space="preserve"> are presented that adopt the</w:t>
        </w:r>
      </w:ins>
      <w:ins w:id="50" w:author="ms699852" w:date="2018-05-24T09:32:00Z">
        <w:r w:rsidR="00EB76D2">
          <w:t xml:space="preserve"> subsequently</w:t>
        </w:r>
      </w:ins>
      <w:ins w:id="51" w:author="ms699852" w:date="2018-05-24T09:29:00Z">
        <w:r w:rsidR="00EB76D2" w:rsidRPr="00EB76D2">
          <w:t xml:space="preserve"> outlined mobile device-implemented annotation technique in the field to provide a specific operational framework</w:t>
        </w:r>
      </w:ins>
      <w:ins w:id="52" w:author="ms699852" w:date="2018-05-24T09:30:00Z">
        <w:r w:rsidR="00EB76D2">
          <w:t>.</w:t>
        </w:r>
      </w:ins>
      <w:del w:id="53" w:author="ms699852" w:date="2018-05-24T09:30:00Z">
        <w:r w:rsidR="007351AE" w:rsidDel="00EB76D2">
          <w:delText>the</w:delText>
        </w:r>
        <w:r w:rsidR="007351AE" w:rsidRPr="00353AEE" w:rsidDel="00EB76D2">
          <w:delText xml:space="preserve"> </w:delText>
        </w:r>
        <w:r w:rsidR="007351AE" w:rsidDel="00EB76D2">
          <w:delText xml:space="preserve">baseline for </w:delText>
        </w:r>
        <w:r w:rsidRPr="00353AEE" w:rsidDel="00EB76D2">
          <w:delText xml:space="preserve">3D surface data representations </w:delText>
        </w:r>
        <w:r w:rsidR="0023797D" w:rsidDel="00EB76D2">
          <w:delText>and their related algorithms in field-based applications is established, and thus introducing the related literature on the topic.</w:delText>
        </w:r>
      </w:del>
      <w:r w:rsidR="0023797D">
        <w:t xml:space="preserve"> </w:t>
      </w:r>
      <w:ins w:id="54" w:author="ms699852" w:date="2018-05-24T09:31:00Z">
        <w:r w:rsidR="00EB76D2" w:rsidRPr="00630905">
          <w:t xml:space="preserve">The application-driven topic introduction also improves understanding of the </w:t>
        </w:r>
      </w:ins>
      <w:ins w:id="55" w:author="ms699852" w:date="2018-05-24T09:32:00Z">
        <w:r w:rsidR="00EB76D2">
          <w:t xml:space="preserve">further </w:t>
        </w:r>
      </w:ins>
      <w:ins w:id="56" w:author="ms699852" w:date="2018-05-24T09:31:00Z">
        <w:r w:rsidR="00EB76D2" w:rsidRPr="00630905">
          <w:t xml:space="preserve">addressed challenges </w:t>
        </w:r>
      </w:ins>
      <w:ins w:id="57" w:author="ms699852" w:date="2018-05-24T09:33:00Z">
        <w:r w:rsidR="00EB76D2" w:rsidRPr="00353AEE">
          <w:t>of mobile sensor positioning and orientation</w:t>
        </w:r>
        <w:r w:rsidR="00EB76D2" w:rsidRPr="00630905">
          <w:t xml:space="preserve"> </w:t>
        </w:r>
      </w:ins>
      <w:ins w:id="58" w:author="ms699852" w:date="2018-05-24T09:31:00Z">
        <w:r w:rsidR="00EB76D2" w:rsidRPr="00630905">
          <w:t>and their interconnection</w:t>
        </w:r>
      </w:ins>
      <w:del w:id="59" w:author="ms699852" w:date="2018-05-24T09:33:00Z">
        <w:r w:rsidR="0023797D" w:rsidDel="00EB76D2">
          <w:delText>Then</w:delText>
        </w:r>
        <w:r w:rsidRPr="00353AEE" w:rsidDel="00EB76D2">
          <w:delText>, the challenge of mobile sensor positioning and orientation is addressed</w:delText>
        </w:r>
        <w:r w:rsidR="00950AD1" w:rsidRPr="00353AEE" w:rsidDel="00EB76D2">
          <w:delText xml:space="preserve"> </w:delText>
        </w:r>
        <w:r w:rsidR="0023797D" w:rsidDel="00EB76D2">
          <w:delText>by quantifying</w:delText>
        </w:r>
        <w:r w:rsidR="0023797D" w:rsidRPr="00353AEE" w:rsidDel="00EB76D2">
          <w:delText xml:space="preserve"> </w:delText>
        </w:r>
        <w:r w:rsidR="00950AD1" w:rsidRPr="00353AEE" w:rsidDel="00EB76D2">
          <w:delText>their influence</w:delText>
        </w:r>
      </w:del>
      <w:r w:rsidR="00950AD1" w:rsidRPr="00353AEE">
        <w:t xml:space="preserve"> when trying to register images with object data</w:t>
      </w:r>
      <w:r w:rsidR="00D6380C">
        <w:t xml:space="preserve">. </w:t>
      </w:r>
      <w:r w:rsidR="0023797D">
        <w:t>M</w:t>
      </w:r>
      <w:r w:rsidRPr="00353AEE">
        <w:t xml:space="preserve">obile sensors </w:t>
      </w:r>
      <w:r w:rsidR="00BE464E">
        <w:t xml:space="preserve">are measured </w:t>
      </w:r>
      <w:r w:rsidRPr="00353AEE">
        <w:t>and compar</w:t>
      </w:r>
      <w:r w:rsidR="00BE464E">
        <w:t xml:space="preserve">ed </w:t>
      </w:r>
      <w:r w:rsidRPr="00353AEE">
        <w:t xml:space="preserve">to professional </w:t>
      </w:r>
      <w:r w:rsidR="00242A31" w:rsidRPr="00353AEE">
        <w:t>Inertial Measurement Unit (</w:t>
      </w:r>
      <w:r w:rsidRPr="00353AEE">
        <w:t>IMU</w:t>
      </w:r>
      <w:r w:rsidR="00242A31" w:rsidRPr="00353AEE">
        <w:t>)</w:t>
      </w:r>
      <w:r w:rsidRPr="00353AEE">
        <w:t xml:space="preserve"> reference data. </w:t>
      </w:r>
      <w:del w:id="60" w:author="ms699852" w:date="2018-05-24T09:30:00Z">
        <w:r w:rsidRPr="00353AEE" w:rsidDel="00EB76D2">
          <w:delText>Fourth</w:delText>
        </w:r>
      </w:del>
      <w:ins w:id="61" w:author="ms699852" w:date="2018-05-24T09:30:00Z">
        <w:r w:rsidR="00EB76D2">
          <w:t>Beside this</w:t>
        </w:r>
      </w:ins>
      <w:r w:rsidRPr="00353AEE">
        <w:t xml:space="preserve">, power consumption of such 3D surface data mobile applications is </w:t>
      </w:r>
      <w:r w:rsidR="00BE464E">
        <w:t>measured</w:t>
      </w:r>
      <w:ins w:id="62" w:author="ms699852" w:date="2018-05-24T10:53:00Z">
        <w:r w:rsidR="00541A5E">
          <w:t>,</w:t>
        </w:r>
      </w:ins>
      <w:r w:rsidR="00BE464E">
        <w:t xml:space="preserve"> and</w:t>
      </w:r>
      <w:r w:rsidRPr="00353AEE">
        <w:t xml:space="preserve"> energy </w:t>
      </w:r>
      <w:r w:rsidR="00D6380C" w:rsidRPr="00353AEE">
        <w:t>efficien</w:t>
      </w:r>
      <w:r w:rsidR="00D6380C">
        <w:t>cy</w:t>
      </w:r>
      <w:r w:rsidR="00D6380C" w:rsidRPr="00353AEE">
        <w:t xml:space="preserve"> </w:t>
      </w:r>
      <w:r w:rsidRPr="00353AEE">
        <w:lastRenderedPageBreak/>
        <w:t>control parameters</w:t>
      </w:r>
      <w:r w:rsidR="00BE464E">
        <w:t xml:space="preserve"> are derived</w:t>
      </w:r>
      <w:r w:rsidRPr="00353AEE">
        <w:t xml:space="preserve">. </w:t>
      </w:r>
      <w:del w:id="63" w:author="ms699852" w:date="2018-05-24T09:31:00Z">
        <w:r w:rsidR="00BE464E" w:rsidDel="00EB76D2">
          <w:delText>The subsequent</w:delText>
        </w:r>
        <w:r w:rsidRPr="00353AEE" w:rsidDel="00EB76D2">
          <w:delText xml:space="preserve"> section discusse</w:delText>
        </w:r>
        <w:r w:rsidR="00BE464E" w:rsidDel="00EB76D2">
          <w:delText>s</w:delText>
        </w:r>
        <w:r w:rsidRPr="00353AEE" w:rsidDel="00EB76D2">
          <w:delText xml:space="preserve"> how available mobile systems are used in water level gauging and geolo</w:delText>
        </w:r>
        <w:r w:rsidR="00BE464E" w:rsidDel="00EB76D2">
          <w:delText>gical</w:delText>
        </w:r>
        <w:r w:rsidRPr="00353AEE" w:rsidDel="00EB76D2">
          <w:delText xml:space="preserve"> field interpretation to improve data analysis and integrate outdoor measurements in digital workflows.</w:delText>
        </w:r>
        <w:r w:rsidR="00BE464E" w:rsidDel="00EB76D2">
          <w:delText xml:space="preserve"> </w:delText>
        </w:r>
      </w:del>
      <w:r w:rsidR="00BE464E">
        <w:t>T</w:t>
      </w:r>
      <w:r w:rsidRPr="00353AEE">
        <w:t xml:space="preserve">he article </w:t>
      </w:r>
      <w:r w:rsidR="00BE464E">
        <w:t xml:space="preserve">closes </w:t>
      </w:r>
      <w:r w:rsidRPr="00353AEE">
        <w:t>with some concluding remarks and discussions for future developments in this research trajectory.</w:t>
      </w:r>
    </w:p>
    <w:p w14:paraId="1883663A" w14:textId="494F23A3" w:rsidR="00E90371" w:rsidRPr="00353AEE" w:rsidDel="00931F84" w:rsidRDefault="00E90371">
      <w:pPr>
        <w:pStyle w:val="PRec-MainText"/>
        <w:rPr>
          <w:del w:id="64" w:author="ms699852" w:date="2018-05-24T09:57:00Z"/>
        </w:rPr>
      </w:pPr>
    </w:p>
    <w:p w14:paraId="4D0D25A6" w14:textId="77777777" w:rsidR="001D68B6" w:rsidRDefault="001D68B6" w:rsidP="001D68B6">
      <w:pPr>
        <w:pStyle w:val="PRec-Heading1"/>
      </w:pPr>
      <w:r w:rsidRPr="00353AEE">
        <w:t>Applications and Requirements</w:t>
      </w:r>
    </w:p>
    <w:p w14:paraId="0C6A1EDC" w14:textId="77777777" w:rsidR="00AB1056" w:rsidRDefault="0003784F" w:rsidP="00B54609">
      <w:pPr>
        <w:pStyle w:val="PRec-MainText"/>
      </w:pPr>
      <w:ins w:id="65" w:author="ms699852" w:date="2018-05-16T21:37:00Z">
        <w:r w:rsidRPr="00B54609">
          <w:rPr>
            <w:highlight w:val="yellow"/>
          </w:rPr>
          <w:t>Short description here</w:t>
        </w:r>
      </w:ins>
    </w:p>
    <w:p w14:paraId="5E2E9152" w14:textId="77777777" w:rsidR="001D68B6" w:rsidRPr="00353AEE" w:rsidDel="001D68B6" w:rsidRDefault="001D68B6" w:rsidP="001D68B6">
      <w:pPr>
        <w:pStyle w:val="PRec-MainText"/>
        <w:rPr>
          <w:del w:id="66" w:author="ms699852" w:date="2018-05-16T20:38:00Z"/>
        </w:rPr>
      </w:pPr>
      <w:del w:id="67" w:author="ms699852" w:date="2018-05-16T20:38:00Z">
        <w:r w:rsidRPr="00353AEE" w:rsidDel="001D68B6">
          <w:delText>Use cases and application scenarios within the geosciences emerged recently for m</w:delText>
        </w:r>
        <w:r w:rsidDel="001D68B6">
          <w:delText>o</w:delText>
        </w:r>
        <w:r w:rsidRPr="00353AEE" w:rsidDel="001D68B6">
          <w:delText>bile technology due to the increasing usability of mobile devices for field studies. In the following, two key applications are presented: water level gauging through field observations for small and medium-sized catchments</w:delText>
        </w:r>
        <w:r w:rsidDel="001D68B6">
          <w:delText xml:space="preserve"> and</w:delText>
        </w:r>
        <w:r w:rsidRPr="00353AEE" w:rsidDel="001D68B6">
          <w:delText xml:space="preserve"> geological interpretation of sedimentary features in field geology.</w:delText>
        </w:r>
      </w:del>
    </w:p>
    <w:p w14:paraId="3B89E7DB" w14:textId="77777777" w:rsidR="001D68B6" w:rsidRPr="00353AEE" w:rsidRDefault="001D68B6" w:rsidP="001D68B6">
      <w:pPr>
        <w:pStyle w:val="PRec-Heading2"/>
      </w:pPr>
      <w:r w:rsidRPr="00353AEE">
        <w:t>Derivation of hydrological parameters: Water level gauging</w:t>
      </w:r>
    </w:p>
    <w:p w14:paraId="34909A12" w14:textId="0F77A513" w:rsidR="001D68B6" w:rsidRPr="00353AEE" w:rsidRDefault="001D68B6" w:rsidP="001D68B6">
      <w:pPr>
        <w:pStyle w:val="PRec-MainText"/>
      </w:pPr>
      <w:r w:rsidRPr="00353AEE">
        <w:t xml:space="preserve">The past decade is characterized by a continued increase of globally devastating flash floods after heavy rainfalls. </w:t>
      </w:r>
      <w:del w:id="68" w:author="ms699852" w:date="2018-05-24T09:38:00Z">
        <w:r w:rsidRPr="00353AEE" w:rsidDel="00E90371">
          <w:delText xml:space="preserve">Even smallest creeks turned into hazardous streams resulting in floods and landslides. </w:delText>
        </w:r>
      </w:del>
      <w:r w:rsidRPr="00353AEE">
        <w:t xml:space="preserve">Conventional gauging stations provide precise information about water levels measured over short time periods. Because of high costs in purchase and maintenance, gauging stations with their complex sensing devices must be sparsely installed. Thus, many creeks and rivers are not monitored neither during flood events when the most protection is required. Recently, commercial smartphone applications arose to provide tools for crowd sourcing-based water level estimation, e.g. </w:t>
      </w:r>
      <w:r>
        <w:rPr>
          <w:noProof/>
        </w:rPr>
        <w:t>Kisters (2014) or Etter &amp; Strobl (2018)</w:t>
      </w:r>
      <w:r w:rsidRPr="00353AEE">
        <w:t>. All of them have one thing in common: the water level is entered manually by engaged citizens who photograph tide gauges close to rivers that presents potential danger to themselves. Beside this, the technique is still limited to open and visible pre-installed gauges.</w:t>
      </w:r>
    </w:p>
    <w:p w14:paraId="2A737264" w14:textId="2A234E3E" w:rsidR="001D68B6" w:rsidRPr="006A743D" w:rsidRDefault="001D68B6" w:rsidP="001D68B6">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 xml:space="preserve">gauges. For this, the Android application </w:t>
      </w:r>
      <w:ins w:id="69" w:author="ms699852" w:date="2018-05-24T09:39:00Z">
        <w:r w:rsidR="00E90371" w:rsidRPr="00E90371">
          <w:rPr>
            <w:i/>
            <w:color w:val="000000" w:themeColor="text1"/>
            <w:rPrChange w:id="70" w:author="ms699852" w:date="2018-05-24T09:39:00Z">
              <w:rPr>
                <w:color w:val="000000" w:themeColor="text1"/>
              </w:rPr>
            </w:rPrChange>
          </w:rPr>
          <w:t>Open Water Levels</w:t>
        </w:r>
        <w:r w:rsidR="00E90371">
          <w:rPr>
            <w:color w:val="000000" w:themeColor="text1"/>
          </w:rPr>
          <w:t xml:space="preserve"> (</w:t>
        </w:r>
      </w:ins>
      <w:r w:rsidRPr="006A743D">
        <w:rPr>
          <w:color w:val="000000" w:themeColor="text1"/>
        </w:rPr>
        <w:t>OWL</w:t>
      </w:r>
      <w:ins w:id="71" w:author="ms699852" w:date="2018-05-24T09:39:00Z">
        <w:r w:rsidR="00E90371">
          <w:rPr>
            <w:color w:val="000000" w:themeColor="text1"/>
          </w:rPr>
          <w:t>)</w:t>
        </w:r>
      </w:ins>
      <w:r w:rsidRPr="006A743D">
        <w:rPr>
          <w:color w:val="000000" w:themeColor="text1"/>
        </w:rPr>
        <w:t xml:space="preserve"> is </w:t>
      </w:r>
      <w:del w:id="72" w:author="ms699852" w:date="2018-05-24T14:15:00Z">
        <w:r w:rsidRPr="006A743D" w:rsidDel="005E39D0">
          <w:rPr>
            <w:color w:val="000000" w:themeColor="text1"/>
          </w:rPr>
          <w:delText>developed</w:delText>
        </w:r>
      </w:del>
      <w:ins w:id="73" w:author="ms699852" w:date="2018-05-24T14:15:00Z">
        <w:r w:rsidR="005E39D0">
          <w:rPr>
            <w:color w:val="000000" w:themeColor="text1"/>
          </w:rPr>
          <w:t xml:space="preserve">provided for </w:t>
        </w:r>
      </w:ins>
      <w:ins w:id="74" w:author="ms699852" w:date="2018-05-24T14:20:00Z">
        <w:r w:rsidR="00C475F1">
          <w:rPr>
            <w:color w:val="000000" w:themeColor="text1"/>
          </w:rPr>
          <w:t xml:space="preserve">engaged </w:t>
        </w:r>
      </w:ins>
      <w:ins w:id="75" w:author="ms699852" w:date="2018-05-24T14:15:00Z">
        <w:r w:rsidR="005E39D0">
          <w:rPr>
            <w:color w:val="000000" w:themeColor="text1"/>
          </w:rPr>
          <w:t xml:space="preserve">citizen </w:t>
        </w:r>
      </w:ins>
      <w:ins w:id="76" w:author="ms699852" w:date="2018-05-24T14:16:00Z">
        <w:r w:rsidR="005E39D0">
          <w:rPr>
            <w:color w:val="000000" w:themeColor="text1"/>
          </w:rPr>
          <w:t>scientists</w:t>
        </w:r>
      </w:ins>
      <w:r w:rsidRPr="006A743D">
        <w:rPr>
          <w:color w:val="000000" w:themeColor="text1"/>
        </w:rPr>
        <w:t xml:space="preserve">, which uses the freely available open source framework </w:t>
      </w:r>
      <w:r w:rsidRPr="006A743D">
        <w:rPr>
          <w:i/>
          <w:color w:val="000000" w:themeColor="text1"/>
        </w:rPr>
        <w:t>Open Camera</w:t>
      </w:r>
      <w:r w:rsidRPr="006A743D">
        <w:rPr>
          <w:rStyle w:val="Funotenzeichen"/>
          <w:color w:val="000000" w:themeColor="text1"/>
        </w:rPr>
        <w:footnoteReference w:id="1"/>
      </w:r>
      <w:r w:rsidRPr="006A743D">
        <w:rPr>
          <w:color w:val="000000" w:themeColor="text1"/>
        </w:rPr>
        <w:t xml:space="preserve">. Put it in a nutshell, </w:t>
      </w:r>
      <w:del w:id="77" w:author="ms699852" w:date="2018-05-24T09:58:00Z">
        <w:r w:rsidRPr="006A743D" w:rsidDel="00931F84">
          <w:rPr>
            <w:color w:val="000000" w:themeColor="text1"/>
          </w:rPr>
          <w:delText xml:space="preserve">with the aid of </w:delText>
        </w:r>
      </w:del>
      <w:r w:rsidRPr="006A743D">
        <w:rPr>
          <w:color w:val="000000" w:themeColor="text1"/>
        </w:rPr>
        <w:t xml:space="preserve">short, handheld </w:t>
      </w:r>
      <w:ins w:id="78" w:author="ms699852" w:date="2018-05-24T09:58:00Z">
        <w:r w:rsidR="00931F84">
          <w:rPr>
            <w:color w:val="000000" w:themeColor="text1"/>
          </w:rPr>
          <w:t xml:space="preserve">captured </w:t>
        </w:r>
      </w:ins>
      <w:r w:rsidRPr="006A743D">
        <w:rPr>
          <w:color w:val="000000" w:themeColor="text1"/>
        </w:rPr>
        <w:t>time-lapse image sequences</w:t>
      </w:r>
      <w:ins w:id="79" w:author="ms699852" w:date="2018-05-24T09:58:00Z">
        <w:r w:rsidR="00931F84">
          <w:rPr>
            <w:color w:val="000000" w:themeColor="text1"/>
          </w:rPr>
          <w:t xml:space="preserve"> are used to process the</w:t>
        </w:r>
      </w:ins>
      <w:del w:id="80" w:author="ms699852" w:date="2018-05-24T09:58:00Z">
        <w:r w:rsidRPr="006A743D" w:rsidDel="00931F84">
          <w:rPr>
            <w:color w:val="000000" w:themeColor="text1"/>
          </w:rPr>
          <w:delText>, captured by smartphone cameras, the</w:delText>
        </w:r>
      </w:del>
      <w:r w:rsidRPr="006A743D">
        <w:rPr>
          <w:color w:val="000000" w:themeColor="text1"/>
        </w:rPr>
        <w:t xml:space="preserve"> water line </w:t>
      </w:r>
      <w:ins w:id="81" w:author="ms699852" w:date="2018-05-24T09:59:00Z">
        <w:r w:rsidR="00931F84">
          <w:rPr>
            <w:color w:val="000000" w:themeColor="text1"/>
          </w:rPr>
          <w:t xml:space="preserve">directly </w:t>
        </w:r>
      </w:ins>
      <w:del w:id="82" w:author="ms699852" w:date="2018-05-24T09:58:00Z">
        <w:r w:rsidRPr="006A743D" w:rsidDel="00931F84">
          <w:rPr>
            <w:color w:val="000000" w:themeColor="text1"/>
          </w:rPr>
          <w:delText xml:space="preserve">can be processed </w:delText>
        </w:r>
      </w:del>
      <w:r w:rsidRPr="006A743D">
        <w:rPr>
          <w:color w:val="000000" w:themeColor="text1"/>
        </w:rPr>
        <w:t>on the</w:t>
      </w:r>
      <w:ins w:id="83" w:author="ms699852" w:date="2018-05-24T09:59:00Z">
        <w:r w:rsidR="00931F84">
          <w:rPr>
            <w:color w:val="000000" w:themeColor="text1"/>
          </w:rPr>
          <w:t xml:space="preserve"> smartphone</w:t>
        </w:r>
      </w:ins>
      <w:del w:id="84" w:author="ms699852" w:date="2018-05-24T09:59:00Z">
        <w:r w:rsidRPr="006A743D" w:rsidDel="00931F84">
          <w:rPr>
            <w:color w:val="000000" w:themeColor="text1"/>
          </w:rPr>
          <w:delText xml:space="preserve"> device</w:delText>
        </w:r>
      </w:del>
      <w:r w:rsidRPr="006A743D">
        <w:rPr>
          <w:color w:val="000000" w:themeColor="text1"/>
        </w:rPr>
        <w:t xml:space="preserve"> </w:t>
      </w:r>
      <w:r w:rsidRPr="007E4598">
        <w:rPr>
          <w:noProof/>
          <w:color w:val="000000" w:themeColor="text1"/>
        </w:rPr>
        <w:t>(Kröhnert &amp; Meichsner, 2017)</w:t>
      </w:r>
      <w:r w:rsidRPr="006A743D">
        <w:rPr>
          <w:color w:val="000000" w:themeColor="text1"/>
        </w:rPr>
        <w:t xml:space="preserve"> </w:t>
      </w:r>
      <w:del w:id="85" w:author="ms699852" w:date="2018-05-24T09:59:00Z">
        <w:r w:rsidRPr="006A743D" w:rsidDel="00931F84">
          <w:rPr>
            <w:color w:val="000000" w:themeColor="text1"/>
          </w:rPr>
          <w:delText xml:space="preserve">and </w:delText>
        </w:r>
      </w:del>
      <w:ins w:id="86" w:author="ms699852" w:date="2018-05-24T09:59:00Z">
        <w:r w:rsidR="00931F84">
          <w:rPr>
            <w:color w:val="000000" w:themeColor="text1"/>
          </w:rPr>
          <w:t>that is</w:t>
        </w:r>
        <w:r w:rsidR="00931F84" w:rsidRPr="006A743D">
          <w:rPr>
            <w:color w:val="000000" w:themeColor="text1"/>
          </w:rPr>
          <w:t xml:space="preserve"> </w:t>
        </w:r>
      </w:ins>
      <w:r w:rsidRPr="006A743D">
        <w:rPr>
          <w:color w:val="000000" w:themeColor="text1"/>
        </w:rPr>
        <w:t xml:space="preserve">subsequently registered </w:t>
      </w:r>
      <w:ins w:id="87" w:author="ms699852" w:date="2018-05-24T14:28:00Z">
        <w:r w:rsidR="00C475F1">
          <w:rPr>
            <w:color w:val="000000" w:themeColor="text1"/>
          </w:rPr>
          <w:t xml:space="preserve">online </w:t>
        </w:r>
      </w:ins>
      <w:r w:rsidRPr="006A743D">
        <w:rPr>
          <w:color w:val="000000" w:themeColor="text1"/>
        </w:rPr>
        <w:t xml:space="preserve">with </w:t>
      </w:r>
      <w:r>
        <w:rPr>
          <w:color w:val="000000" w:themeColor="text1"/>
        </w:rPr>
        <w:t>existing</w:t>
      </w:r>
      <w:r w:rsidRPr="006A743D">
        <w:rPr>
          <w:color w:val="000000" w:themeColor="text1"/>
        </w:rPr>
        <w:t xml:space="preserve"> 3D object data to obtain the corresponding height values, i.e. water levels</w:t>
      </w:r>
      <w:ins w:id="88" w:author="ms699852" w:date="2018-05-24T10:06:00Z">
        <w:r w:rsidR="00DC6BB1">
          <w:rPr>
            <w:color w:val="000000" w:themeColor="text1"/>
          </w:rPr>
          <w:t xml:space="preserve"> (Kröhnert &amp; </w:t>
        </w:r>
        <w:proofErr w:type="spellStart"/>
        <w:r w:rsidR="00DC6BB1">
          <w:rPr>
            <w:color w:val="000000" w:themeColor="text1"/>
          </w:rPr>
          <w:t>Eltner</w:t>
        </w:r>
        <w:proofErr w:type="spellEnd"/>
        <w:r w:rsidR="00DC6BB1">
          <w:rPr>
            <w:color w:val="000000" w:themeColor="text1"/>
          </w:rPr>
          <w:t>, 2018)</w:t>
        </w:r>
      </w:ins>
      <w:r w:rsidRPr="006A743D">
        <w:rPr>
          <w:color w:val="000000" w:themeColor="text1"/>
        </w:rPr>
        <w:t>.</w:t>
      </w:r>
      <w:ins w:id="89" w:author="ms699852" w:date="2018-05-24T14:27:00Z">
        <w:r w:rsidR="00C475F1">
          <w:rPr>
            <w:color w:val="000000" w:themeColor="text1"/>
          </w:rPr>
          <w:t xml:space="preserve"> </w:t>
        </w:r>
      </w:ins>
      <w:ins w:id="90" w:author="ms699852" w:date="2018-05-24T14:28:00Z">
        <w:r w:rsidR="00C475F1">
          <w:rPr>
            <w:color w:val="000000" w:themeColor="text1"/>
          </w:rPr>
          <w:t xml:space="preserve">Fig. 2 shows the </w:t>
        </w:r>
      </w:ins>
      <w:ins w:id="91" w:author="ms699852" w:date="2018-05-24T14:29:00Z">
        <w:r w:rsidR="00C475F1">
          <w:rPr>
            <w:color w:val="000000" w:themeColor="text1"/>
          </w:rPr>
          <w:t>architecture of this client-server</w:t>
        </w:r>
      </w:ins>
      <w:ins w:id="92" w:author="ms699852" w:date="2018-05-24T14:28:00Z">
        <w:r w:rsidR="00C475F1">
          <w:rPr>
            <w:color w:val="000000" w:themeColor="text1"/>
          </w:rPr>
          <w:t xml:space="preserve"> </w:t>
        </w:r>
      </w:ins>
      <w:ins w:id="93" w:author="ms699852" w:date="2018-05-24T14:29:00Z">
        <w:r w:rsidR="00C475F1">
          <w:rPr>
            <w:color w:val="000000" w:themeColor="text1"/>
          </w:rPr>
          <w:t>concept</w:t>
        </w:r>
      </w:ins>
      <w:ins w:id="94" w:author="ms699852" w:date="2018-05-24T14:28:00Z">
        <w:r w:rsidR="00C475F1">
          <w:rPr>
            <w:color w:val="000000" w:themeColor="text1"/>
          </w:rPr>
          <w:t>.</w:t>
        </w:r>
      </w:ins>
    </w:p>
    <w:p w14:paraId="29F8359B" w14:textId="4687153F" w:rsidR="001D68B6" w:rsidRPr="00353AEE" w:rsidDel="00DC6BB1" w:rsidRDefault="001D68B6" w:rsidP="001D68B6">
      <w:pPr>
        <w:pStyle w:val="PRec-MainText"/>
        <w:rPr>
          <w:del w:id="95" w:author="ms699852" w:date="2018-05-24T10:07:00Z"/>
        </w:rPr>
      </w:pPr>
      <w:del w:id="96" w:author="ms699852" w:date="2018-05-24T09:41:00Z">
        <w:r w:rsidRPr="006A743D" w:rsidDel="00E90371">
          <w:rPr>
            <w:color w:val="000000" w:themeColor="text1"/>
          </w:rPr>
          <w:delText>As figured out</w:delText>
        </w:r>
        <w:r w:rsidRPr="00353AEE" w:rsidDel="00E90371">
          <w:delText xml:space="preserve"> </w:delText>
        </w:r>
        <w:r w:rsidDel="00E90371">
          <w:rPr>
            <w:color w:val="000000" w:themeColor="text1"/>
          </w:rPr>
          <w:delText xml:space="preserve">in section </w:delText>
        </w:r>
        <w:r w:rsidRPr="00542172" w:rsidDel="00E90371">
          <w:rPr>
            <w:i/>
            <w:color w:val="000000" w:themeColor="text1"/>
          </w:rPr>
          <w:delText>Sensors</w:delText>
        </w:r>
      </w:del>
      <w:ins w:id="97" w:author="ms699852" w:date="2018-05-24T09:41:00Z">
        <w:r w:rsidR="00E90371">
          <w:rPr>
            <w:color w:val="000000" w:themeColor="text1"/>
          </w:rPr>
          <w:t>Thus</w:t>
        </w:r>
      </w:ins>
      <w:r w:rsidRPr="00300AC2">
        <w:rPr>
          <w:color w:val="000000" w:themeColor="text1"/>
        </w:rPr>
        <w:t xml:space="preserve">, </w:t>
      </w:r>
      <w:ins w:id="98" w:author="ms699852" w:date="2018-05-24T09:41:00Z">
        <w:r w:rsidR="00E90371">
          <w:rPr>
            <w:color w:val="000000" w:themeColor="text1"/>
          </w:rPr>
          <w:t>knowledge about the camera pose and orientation, i.e. the cameras</w:t>
        </w:r>
      </w:ins>
      <w:ins w:id="99" w:author="ms699852" w:date="2018-05-24T09:42:00Z">
        <w:r w:rsidR="00E90371">
          <w:rPr>
            <w:color w:val="000000" w:themeColor="text1"/>
          </w:rPr>
          <w:t xml:space="preserve">’ extrinsics, </w:t>
        </w:r>
      </w:ins>
      <w:del w:id="100" w:author="ms699852" w:date="2018-05-24T09:42:00Z">
        <w:r w:rsidRPr="00300AC2" w:rsidDel="00E90371">
          <w:rPr>
            <w:color w:val="000000" w:themeColor="text1"/>
          </w:rPr>
          <w:delText>a good</w:delText>
        </w:r>
        <w:r w:rsidRPr="00353AEE" w:rsidDel="00E90371">
          <w:delText xml:space="preserve"> approximation of extrinsic parameters </w:delText>
        </w:r>
      </w:del>
      <w:r w:rsidRPr="00353AEE">
        <w:t xml:space="preserve">is a basic prerequisite for successful 3D annotation whereby </w:t>
      </w:r>
      <w:ins w:id="101" w:author="ms699852" w:date="2018-05-24T09:49:00Z">
        <w:r w:rsidR="00963B6B">
          <w:t xml:space="preserve">studied </w:t>
        </w:r>
      </w:ins>
      <w:r w:rsidRPr="00353AEE">
        <w:t xml:space="preserve">precision and stability is strongly correlated with </w:t>
      </w:r>
      <w:ins w:id="102" w:author="ms699852" w:date="2018-05-24T09:42:00Z">
        <w:r w:rsidR="00E90371">
          <w:t xml:space="preserve">the </w:t>
        </w:r>
      </w:ins>
      <w:r w:rsidRPr="00353AEE">
        <w:t>measuring environment.</w:t>
      </w:r>
      <w:ins w:id="103" w:author="ms699852" w:date="2018-05-24T10:07:00Z">
        <w:r w:rsidR="00DC6BB1">
          <w:t xml:space="preserve"> </w:t>
        </w:r>
      </w:ins>
      <w:del w:id="104" w:author="ms699852" w:date="2018-05-24T10:07:00Z">
        <w:r w:rsidRPr="00353AEE" w:rsidDel="00DC6BB1">
          <w:delText xml:space="preserve"> </w:delText>
        </w:r>
      </w:del>
      <w:del w:id="105" w:author="ms699852" w:date="2018-05-24T09:47:00Z">
        <w:r w:rsidRPr="00353AEE" w:rsidDel="00963B6B">
          <w:delText>Especially magnetic perturbations affect</w:delText>
        </w:r>
        <w:r w:rsidDel="00963B6B">
          <w:delText xml:space="preserve"> the</w:delText>
        </w:r>
        <w:r w:rsidRPr="00353AEE" w:rsidDel="00963B6B">
          <w:delText xml:space="preserve"> user's orientation,</w:delText>
        </w:r>
        <w:r w:rsidDel="00963B6B">
          <w:delText xml:space="preserve"> </w:delText>
        </w:r>
        <w:r w:rsidRPr="00353AEE" w:rsidDel="00963B6B">
          <w:delText xml:space="preserve">and can represent a special problem. </w:delText>
        </w:r>
      </w:del>
      <w:del w:id="106" w:author="ms699852" w:date="2018-05-24T09:45:00Z">
        <w:r w:rsidRPr="00353AEE" w:rsidDel="00963B6B">
          <w:delText xml:space="preserve">The issue can be circumvented for stationary perturbation sources by re-calibration of magnetic sensors just before the measurement, as it is often being done for advanced car navigation. Unfortunately, the magnetic strengths attaching the phone </w:delText>
        </w:r>
        <w:r w:rsidRPr="00300AC2" w:rsidDel="00963B6B">
          <w:rPr>
            <w:color w:val="000000" w:themeColor="text1"/>
          </w:rPr>
          <w:delText xml:space="preserve">may change substantially in short time especially in natural or urban environments. </w:delText>
        </w:r>
      </w:del>
      <w:del w:id="107" w:author="ms699852" w:date="2018-05-24T09:47:00Z">
        <w:r w:rsidDel="00963B6B">
          <w:rPr>
            <w:color w:val="000000" w:themeColor="text1"/>
          </w:rPr>
          <w:delText>As described above</w:delText>
        </w:r>
        <w:r w:rsidRPr="00300AC2" w:rsidDel="00963B6B">
          <w:rPr>
            <w:color w:val="000000" w:themeColor="text1"/>
          </w:rPr>
          <w:delText>, image</w:delText>
        </w:r>
        <w:r w:rsidRPr="00353AEE" w:rsidDel="00963B6B">
          <w:delText>-to-geometry registration is very error-prone for inaccurate exterior parameters except roll angle. The reason for this lies in rendering a synthetic image from coloured 3D reference point clouds using a person's location and orientation</w:delText>
        </w:r>
        <w:r w:rsidRPr="00353AEE" w:rsidDel="00963B6B">
          <w:rPr>
            <w:color w:val="00B050"/>
          </w:rPr>
          <w:delText xml:space="preserve">. </w:delText>
        </w:r>
        <w:r w:rsidRPr="00353AEE" w:rsidDel="00963B6B">
          <w:delTex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lacking overlap). </w:delText>
        </w:r>
        <w:r w:rsidRPr="008D7CCF" w:rsidDel="00963B6B">
          <w:delText>Thus</w:delText>
        </w:r>
        <w:r w:rsidRPr="00E739DA" w:rsidDel="00963B6B">
          <w:delText>, inbuilt</w:delText>
        </w:r>
        <w:r w:rsidRPr="00353AEE" w:rsidDel="00963B6B">
          <w:delText xml:space="preserve"> GNSS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 </w:delText>
        </w:r>
      </w:del>
      <w:del w:id="108" w:author="ms699852" w:date="2018-05-24T09:48:00Z">
        <w:r w:rsidRPr="00353AEE" w:rsidDel="00963B6B">
          <w:delText>OWL provides the possibility of user supported position refinement invoking Google Maps</w:delText>
        </w:r>
        <w:r w:rsidRPr="00353AEE" w:rsidDel="00963B6B">
          <w:rPr>
            <w:rStyle w:val="Funotenzeichen"/>
          </w:rPr>
          <w:footnoteReference w:id="2"/>
        </w:r>
        <w:r w:rsidRPr="00353AEE" w:rsidDel="00963B6B">
          <w:delText xml:space="preserve"> and height optimisation using the underlying DEM data. It is very likely that, in the near future, smartphone GNSS modules are rolled out, solving lateral accuracies of 50 cm </w:delText>
        </w:r>
        <w:r w:rsidDel="00963B6B">
          <w:rPr>
            <w:noProof/>
          </w:rPr>
          <w:delText>(Moore, 2017)</w:delText>
        </w:r>
        <w:r w:rsidRPr="00353AEE" w:rsidDel="00963B6B">
          <w:delTex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delText>
        </w:r>
      </w:del>
    </w:p>
    <w:p w14:paraId="322D3587" w14:textId="60EFD2DA" w:rsidR="001D68B6" w:rsidRDefault="00963B6B" w:rsidP="001D68B6">
      <w:pPr>
        <w:pStyle w:val="PRec-MainText"/>
        <w:rPr>
          <w:ins w:id="111" w:author="ms699852" w:date="2018-05-24T10:44:00Z"/>
        </w:rPr>
      </w:pPr>
      <w:ins w:id="112" w:author="ms699852" w:date="2018-05-24T09:50:00Z">
        <w:r>
          <w:t>Regarding the</w:t>
        </w:r>
      </w:ins>
      <w:ins w:id="113" w:author="ms699852" w:date="2018-05-24T09:51:00Z">
        <w:r>
          <w:t xml:space="preserve"> spatial</w:t>
        </w:r>
      </w:ins>
      <w:ins w:id="114" w:author="ms699852" w:date="2018-05-24T09:50:00Z">
        <w:r>
          <w:t xml:space="preserve"> area of application, </w:t>
        </w:r>
      </w:ins>
      <w:del w:id="115" w:author="ms699852" w:date="2018-05-24T09:50:00Z">
        <w:r w:rsidR="001D68B6" w:rsidRPr="00353AEE" w:rsidDel="00963B6B">
          <w:delText xml:space="preserve">For now, </w:delText>
        </w:r>
      </w:del>
      <w:del w:id="116" w:author="ms699852" w:date="2018-05-24T09:54:00Z">
        <w:r w:rsidR="001D68B6" w:rsidRPr="00353AEE" w:rsidDel="00931F84">
          <w:delText>a</w:delText>
        </w:r>
      </w:del>
      <w:del w:id="117" w:author="ms699852" w:date="2018-05-24T09:50:00Z">
        <w:r w:rsidR="001D68B6" w:rsidRPr="00353AEE" w:rsidDel="00963B6B">
          <w:delText xml:space="preserve">n </w:delText>
        </w:r>
      </w:del>
      <w:del w:id="118" w:author="ms699852" w:date="2018-05-24T09:54:00Z">
        <w:r w:rsidR="001D68B6" w:rsidRPr="00353AEE" w:rsidDel="00931F84">
          <w:delText>issue is the</w:delText>
        </w:r>
      </w:del>
      <w:ins w:id="119" w:author="ms699852" w:date="2018-05-24T09:54:00Z">
        <w:r w:rsidR="00931F84">
          <w:t>the</w:t>
        </w:r>
      </w:ins>
      <w:r w:rsidR="001D68B6" w:rsidRPr="00353AEE">
        <w:t xml:space="preserve"> availability of </w:t>
      </w:r>
      <w:del w:id="120" w:author="ms699852" w:date="2018-05-24T09:54:00Z">
        <w:r w:rsidR="001D68B6" w:rsidRPr="00353AEE" w:rsidDel="00931F84">
          <w:delText xml:space="preserve">free available </w:delText>
        </w:r>
      </w:del>
      <w:r w:rsidR="001D68B6" w:rsidRPr="00353AEE">
        <w:t>3D representations captured close to rivers with focus on shore environment</w:t>
      </w:r>
      <w:ins w:id="121" w:author="ms699852" w:date="2018-05-24T09:54:00Z">
        <w:r w:rsidR="00931F84">
          <w:t xml:space="preserve"> is still an issue</w:t>
        </w:r>
      </w:ins>
      <w:r w:rsidR="001D68B6" w:rsidRPr="00353AEE">
        <w:t>. However, first attempts from Google Street View</w:t>
      </w:r>
      <w:r w:rsidR="001D68B6">
        <w:t xml:space="preserve"> </w:t>
      </w:r>
      <w:r w:rsidR="001D68B6" w:rsidRPr="00353AEE">
        <w:t>to cover near shore environments by river cruises are published</w:t>
      </w:r>
      <w:r w:rsidR="001D68B6" w:rsidRPr="00353AEE">
        <w:rPr>
          <w:rStyle w:val="Funotenzeichen"/>
        </w:rPr>
        <w:footnoteReference w:id="3"/>
      </w:r>
      <w:r w:rsidR="001D68B6"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r w:rsidR="001D68B6">
        <w:rPr>
          <w:noProof/>
        </w:rPr>
        <w:t>(Sardemann et al., 2018)</w:t>
      </w:r>
      <w:r w:rsidR="001D68B6" w:rsidRPr="00353AEE">
        <w:t xml:space="preserve">. </w:t>
      </w:r>
      <w:del w:id="122" w:author="ms699852" w:date="2018-05-24T14:21:00Z">
        <w:r w:rsidR="001D68B6" w:rsidRPr="00353AEE" w:rsidDel="00C475F1">
          <w:delText>Thus</w:delText>
        </w:r>
      </w:del>
      <w:ins w:id="123" w:author="ms699852" w:date="2018-05-24T14:21:00Z">
        <w:r w:rsidR="00C475F1">
          <w:t>In that way</w:t>
        </w:r>
      </w:ins>
      <w:r w:rsidR="001D68B6" w:rsidRPr="00353AEE">
        <w:t>, 3D point sets can be acquired very fast (e.g. using mobile laser scanning or SfM) covering the same place at different times to deal with multiple representations caused by season-dependent vegetation, snow coverage or changed illumination due to the ambient conditions at specific times of the day.</w:t>
      </w:r>
      <w:ins w:id="124" w:author="ms699852" w:date="2018-05-24T09:54:00Z">
        <w:r w:rsidR="00931F84">
          <w:t xml:space="preserve"> As a consequence, </w:t>
        </w:r>
      </w:ins>
      <w:ins w:id="125" w:author="ms699852" w:date="2018-05-24T09:55:00Z">
        <w:r w:rsidR="00931F84">
          <w:t xml:space="preserve">the scope of </w:t>
        </w:r>
      </w:ins>
      <w:ins w:id="126" w:author="ms699852" w:date="2018-05-24T09:54:00Z">
        <w:r w:rsidR="00931F84">
          <w:t>OWL</w:t>
        </w:r>
      </w:ins>
      <w:ins w:id="127" w:author="ms699852" w:date="2018-05-24T09:55:00Z">
        <w:r w:rsidR="00931F84">
          <w:t>, which is currently focussed on some</w:t>
        </w:r>
      </w:ins>
      <w:ins w:id="128" w:author="ms699852" w:date="2018-05-24T09:56:00Z">
        <w:r w:rsidR="00931F84">
          <w:t xml:space="preserve"> urban</w:t>
        </w:r>
      </w:ins>
      <w:ins w:id="129" w:author="ms699852" w:date="2018-05-24T09:55:00Z">
        <w:r w:rsidR="00931F84">
          <w:t xml:space="preserve"> medium-scale catchments</w:t>
        </w:r>
      </w:ins>
      <w:ins w:id="130" w:author="ms699852" w:date="2018-05-24T09:54:00Z">
        <w:r w:rsidR="00931F84">
          <w:t xml:space="preserve"> </w:t>
        </w:r>
      </w:ins>
      <w:ins w:id="131" w:author="ms699852" w:date="2018-05-24T09:56:00Z">
        <w:r w:rsidR="00931F84">
          <w:t xml:space="preserve">in Dresden, Germany, </w:t>
        </w:r>
      </w:ins>
      <w:ins w:id="132" w:author="ms699852" w:date="2018-05-24T09:55:00Z">
        <w:r w:rsidR="00931F84">
          <w:t xml:space="preserve">can be expanded very fast. </w:t>
        </w:r>
      </w:ins>
    </w:p>
    <w:p w14:paraId="70CE99C1" w14:textId="6737DE78" w:rsidR="00F322E7" w:rsidDel="007A4EB7" w:rsidRDefault="00F322E7" w:rsidP="001D68B6">
      <w:pPr>
        <w:pStyle w:val="PRec-Heading2"/>
        <w:rPr>
          <w:del w:id="133" w:author="ms699852" w:date="2018-05-24T14:07:00Z"/>
        </w:rPr>
      </w:pPr>
    </w:p>
    <w:p w14:paraId="655E9821" w14:textId="0F32CE3F" w:rsidR="007A4EB7" w:rsidRDefault="007A4EB7">
      <w:pPr>
        <w:jc w:val="center"/>
        <w:rPr>
          <w:ins w:id="134" w:author="ms699852" w:date="2018-05-24T14:11:00Z"/>
        </w:rPr>
        <w:pPrChange w:id="135" w:author="ms699852" w:date="2018-05-24T14:13:00Z">
          <w:pPr>
            <w:pStyle w:val="PRec-MainText"/>
          </w:pPr>
        </w:pPrChange>
      </w:pPr>
      <w:ins w:id="136" w:author="ms699852" w:date="2018-05-24T14:08:00Z">
        <w:r w:rsidRPr="006C39BE">
          <w:rPr>
            <w:noProof/>
            <w:sz w:val="20"/>
            <w:rPrChange w:id="137" w:author="ms699852" w:date="2018-05-24T14:12:00Z">
              <w:rPr>
                <w:noProof/>
              </w:rPr>
            </w:rPrChange>
          </w:rPr>
          <w:drawing>
            <wp:inline distT="0" distB="0" distL="0" distR="0" wp14:anchorId="4FF469B3" wp14:editId="5E4D63C3">
              <wp:extent cx="4590000" cy="140317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_OWL.png"/>
                      <pic:cNvPicPr/>
                    </pic:nvPicPr>
                    <pic:blipFill>
                      <a:blip r:embed="rId15"/>
                      <a:stretch>
                        <a:fillRect/>
                      </a:stretch>
                    </pic:blipFill>
                    <pic:spPr>
                      <a:xfrm>
                        <a:off x="0" y="0"/>
                        <a:ext cx="4590000" cy="1403178"/>
                      </a:xfrm>
                      <a:prstGeom prst="rect">
                        <a:avLst/>
                      </a:prstGeom>
                    </pic:spPr>
                  </pic:pic>
                </a:graphicData>
              </a:graphic>
            </wp:inline>
          </w:drawing>
        </w:r>
      </w:ins>
    </w:p>
    <w:p w14:paraId="3CD4C177" w14:textId="724876B8" w:rsidR="006C39BE" w:rsidRDefault="006C39BE" w:rsidP="006C39BE">
      <w:pPr>
        <w:pStyle w:val="Beschriftung"/>
        <w:rPr>
          <w:ins w:id="138" w:author="ms699852" w:date="2018-05-24T14:11:00Z"/>
        </w:rPr>
      </w:pPr>
      <w:ins w:id="139" w:author="ms699852" w:date="2018-05-24T14:11:00Z">
        <w:r w:rsidRPr="00353AEE">
          <w:t>Fig.</w:t>
        </w:r>
        <w:r>
          <w:t> </w:t>
        </w:r>
      </w:ins>
      <w:ins w:id="140" w:author="ms699852" w:date="2018-05-24T14:13:00Z">
        <w:r>
          <w:t>2</w:t>
        </w:r>
      </w:ins>
      <w:ins w:id="141" w:author="ms699852" w:date="2018-05-24T14:11:00Z">
        <w:r>
          <w:t xml:space="preserve"> </w:t>
        </w:r>
        <w:r>
          <w:rPr>
            <w:lang w:eastAsia="en-GB"/>
          </w:rPr>
          <w:t xml:space="preserve">Conception of </w:t>
        </w:r>
      </w:ins>
      <w:ins w:id="142" w:author="ms699852" w:date="2018-05-24T14:12:00Z">
        <w:r>
          <w:rPr>
            <w:lang w:eastAsia="en-GB"/>
          </w:rPr>
          <w:t xml:space="preserve">(smartphone) camera-based </w:t>
        </w:r>
      </w:ins>
      <w:ins w:id="143" w:author="ms699852" w:date="2018-05-24T14:11:00Z">
        <w:r>
          <w:rPr>
            <w:lang w:eastAsia="en-GB"/>
          </w:rPr>
          <w:t xml:space="preserve">water level </w:t>
        </w:r>
      </w:ins>
      <w:ins w:id="144" w:author="ms699852" w:date="2018-05-24T14:12:00Z">
        <w:r>
          <w:rPr>
            <w:lang w:eastAsia="en-GB"/>
          </w:rPr>
          <w:t>determination</w:t>
        </w:r>
      </w:ins>
      <w:ins w:id="145" w:author="ms699852" w:date="2018-05-24T14:11:00Z">
        <w:r>
          <w:rPr>
            <w:lang w:eastAsia="en-GB"/>
          </w:rPr>
          <w:t xml:space="preserve"> using OWL</w:t>
        </w:r>
      </w:ins>
      <w:ins w:id="146" w:author="ms699852" w:date="2018-05-24T14:12:00Z">
        <w:r>
          <w:rPr>
            <w:lang w:eastAsia="en-GB"/>
          </w:rPr>
          <w:t>.</w:t>
        </w:r>
      </w:ins>
    </w:p>
    <w:p w14:paraId="0B6B5B0E" w14:textId="77777777" w:rsidR="001D68B6" w:rsidRPr="00353AEE" w:rsidRDefault="001D68B6" w:rsidP="001D68B6">
      <w:pPr>
        <w:pStyle w:val="PRec-Heading2"/>
      </w:pPr>
      <w:r w:rsidRPr="00353AEE">
        <w:t>Field geology</w:t>
      </w:r>
    </w:p>
    <w:p w14:paraId="3090E7DA" w14:textId="27447179" w:rsidR="001D68B6" w:rsidRPr="00353AEE" w:rsidRDefault="001D68B6" w:rsidP="001D68B6">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(seismic) resolutions and physical limitations of the surveying technique. Therefore, surface outcrops are used for the study. Outcrops can be scanned with modern equipment (e.g. </w:t>
      </w:r>
      <w:del w:id="147" w:author="ms699852" w:date="2018-05-24T14:16:00Z">
        <w:r w:rsidDel="005E39D0">
          <w:delText>(</w:delText>
        </w:r>
      </w:del>
      <w:r>
        <w:rPr>
          <w:noProof/>
        </w:rPr>
        <w:t>Buckley et al., 2008; Buckley et al., 2010)</w:t>
      </w:r>
      <w:r w:rsidRPr="00353AEE">
        <w:t xml:space="preserve"> and SfM </w:t>
      </w:r>
      <w:r w:rsidRPr="007E4598">
        <w:rPr>
          <w:noProof/>
          <w:color w:val="000000" w:themeColor="text1"/>
        </w:rPr>
        <w:t>(</w:t>
      </w:r>
      <w:ins w:id="148" w:author="ms699852" w:date="2018-05-24T14:17:00Z">
        <w:r w:rsidR="005E39D0">
          <w:rPr>
            <w:noProof/>
            <w:color w:val="000000" w:themeColor="text1"/>
          </w:rPr>
          <w:t xml:space="preserve">e.g. </w:t>
        </w:r>
      </w:ins>
      <w:r w:rsidRPr="007E4598">
        <w:rPr>
          <w:noProof/>
          <w:color w:val="000000" w:themeColor="text1"/>
        </w:rPr>
        <w:t>Chandler &amp; Buckley, 2016)</w:t>
      </w:r>
      <w:r w:rsidRPr="006A743D">
        <w:rPr>
          <w:color w:val="000000" w:themeColor="text1"/>
        </w:rPr>
        <w:t xml:space="preserve">, inter alia with UAVs </w:t>
      </w:r>
      <w:r>
        <w:rPr>
          <w:noProof/>
          <w:color w:val="000000" w:themeColor="text1"/>
        </w:rPr>
        <w:t>(</w:t>
      </w:r>
      <w:ins w:id="149" w:author="ms699852" w:date="2018-05-24T14:17:00Z">
        <w:r w:rsidR="005E39D0">
          <w:rPr>
            <w:noProof/>
            <w:color w:val="000000" w:themeColor="text1"/>
          </w:rPr>
          <w:t xml:space="preserve">e.g. </w:t>
        </w:r>
      </w:ins>
      <w:r>
        <w:rPr>
          <w:noProof/>
          <w:color w:val="000000" w:themeColor="text1"/>
        </w:rPr>
        <w:t>Dewez et al.</w:t>
      </w:r>
      <w:r w:rsidRPr="007E4598">
        <w:rPr>
          <w:noProof/>
          <w:color w:val="000000" w:themeColor="text1"/>
        </w:rPr>
        <w:t>, 2015)</w:t>
      </w:r>
      <w:del w:id="150" w:author="ms699852" w:date="2018-05-24T14:17:00Z">
        <w:r w:rsidRPr="006A743D" w:rsidDel="005E39D0">
          <w:rPr>
            <w:color w:val="000000" w:themeColor="text1"/>
          </w:rPr>
          <w:delText>)</w:delText>
        </w:r>
      </w:del>
      <w:r w:rsidRPr="006A743D">
        <w:rPr>
          <w:color w:val="000000" w:themeColor="text1"/>
        </w:rPr>
        <w:t xml:space="preserve"> to generate</w:t>
      </w:r>
      <w:r w:rsidRPr="00353AEE">
        <w:t xml:space="preserve"> digital surface representations</w:t>
      </w:r>
    </w:p>
    <w:p w14:paraId="2F361702" w14:textId="36F86CE4" w:rsidR="008E218A" w:rsidRDefault="001D68B6">
      <w:pPr>
        <w:pStyle w:val="PRec-MainText"/>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were, until recently, performed in a two-step process: sketches are drawn by hand in a dedicated field book to document the geologist's observations.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r>
        <w:rPr>
          <w:noProof/>
        </w:rPr>
        <w:t>Kehl et al.</w:t>
      </w:r>
      <w:ins w:id="151" w:author="ms699852" w:date="2018-05-24T14:17:00Z">
        <w:r w:rsidR="005E39D0">
          <w:rPr>
            <w:noProof/>
          </w:rPr>
          <w:t xml:space="preserve">, </w:t>
        </w:r>
      </w:ins>
      <w:del w:id="152" w:author="ms699852" w:date="2018-05-24T14:17:00Z">
        <w:r w:rsidDel="005E39D0">
          <w:rPr>
            <w:noProof/>
          </w:rPr>
          <w:delText xml:space="preserve"> (</w:delText>
        </w:r>
      </w:del>
      <w:r>
        <w:rPr>
          <w:noProof/>
        </w:rPr>
        <w:t>2018</w:t>
      </w:r>
      <w:del w:id="153" w:author="ms699852" w:date="2018-05-24T14:17:00Z">
        <w:r w:rsidDel="005E39D0">
          <w:rPr>
            <w:noProof/>
          </w:rPr>
          <w:delText>)</w:delText>
        </w:r>
      </w:del>
      <w:r>
        <w:rPr>
          <w:noProof/>
        </w:rPr>
        <w:t xml:space="preserve"> </w:t>
      </w:r>
      <w:r w:rsidRPr="00353AEE">
        <w:t>for further details).</w:t>
      </w:r>
    </w:p>
    <w:p w14:paraId="491D66AB" w14:textId="2D1C2BD7" w:rsidR="001D68B6" w:rsidRPr="00353AEE" w:rsidRDefault="001D68B6" w:rsidP="001D68B6">
      <w:pPr>
        <w:pStyle w:val="PRec-MainText"/>
      </w:pPr>
      <w:r w:rsidRPr="00353AEE">
        <w:t xml:space="preserve">One particular challenge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w:t>
      </w:r>
      <w:r w:rsidR="00B60D81">
        <w:t xml:space="preserve">textured </w:t>
      </w:r>
      <w:r w:rsidRPr="00353AEE">
        <w:t>surface</w:t>
      </w:r>
      <w:r w:rsidR="00B60D81">
        <w:t>s</w:t>
      </w:r>
      <w:r w:rsidRPr="00353AEE">
        <w:t xml:space="preserve"> and the outcrop </w:t>
      </w:r>
      <w:r w:rsidR="00B60D81">
        <w:t>photos</w:t>
      </w:r>
      <w:r w:rsidR="00B60D81" w:rsidRPr="00353AEE">
        <w:t xml:space="preserve"> </w:t>
      </w:r>
      <w:r w:rsidRPr="00353AEE">
        <w:t xml:space="preserve">collected during field trips. The issue has been previously discussed in terms of illumination differences </w:t>
      </w:r>
      <w:r>
        <w:rPr>
          <w:noProof/>
        </w:rPr>
        <w:t>(Kehl et al, 2017a)</w:t>
      </w:r>
      <w:r w:rsidRPr="00353AEE">
        <w:t>, but drastic changes in terms of fog and moisture remain challenging for auto-registration algorithms. Therefore, it is advisable to collect digital outcrop models for prominent locations in different seasonal conditions.</w:t>
      </w:r>
    </w:p>
    <w:p w14:paraId="07F877C8" w14:textId="198076EF" w:rsidR="001D68B6" w:rsidRPr="00353AEE" w:rsidRDefault="001D68B6" w:rsidP="001D68B6">
      <w:pPr>
        <w:pStyle w:val="PRec-MainText"/>
      </w:pPr>
      <w:r w:rsidRPr="00353AEE">
        <w:t>Currently available systems that provide digital outcrop interpretation capabilities on mobile devices in 3D include</w:t>
      </w:r>
      <w:ins w:id="154" w:author="ms699852" w:date="2018-05-24T10:06:00Z">
        <w:r w:rsidR="00DC6BB1">
          <w:t xml:space="preserve"> the</w:t>
        </w:r>
      </w:ins>
      <w:r>
        <w:t xml:space="preserve"> </w:t>
      </w:r>
      <w:ins w:id="155" w:author="ms699852" w:date="2018-05-24T10:06:00Z">
        <w:r w:rsidR="00DC6BB1" w:rsidRPr="00DC6BB1">
          <w:rPr>
            <w:i/>
            <w:rPrChange w:id="156" w:author="ms699852" w:date="2018-05-24T10:06:00Z">
              <w:rPr/>
            </w:rPrChange>
          </w:rPr>
          <w:t>Geological Registration and Interpretation Toolbox</w:t>
        </w:r>
        <w:r w:rsidR="00DC6BB1" w:rsidRPr="00DC6BB1">
          <w:t xml:space="preserve"> </w:t>
        </w:r>
      </w:ins>
      <w:r w:rsidRPr="00353AEE">
        <w:t xml:space="preserve">GRIT </w:t>
      </w:r>
      <w:r>
        <w:rPr>
          <w:noProof/>
        </w:rPr>
        <w:t>(Kehl et al., 2016b)</w:t>
      </w:r>
      <w:r w:rsidRPr="00353AEE">
        <w:t xml:space="preserve"> and Outcrop </w:t>
      </w:r>
      <w:r>
        <w:rPr>
          <w:noProof/>
        </w:rPr>
        <w:t>(Viseur et al., 2014)</w:t>
      </w:r>
      <w:r w:rsidRPr="00353AEE">
        <w:t xml:space="preserve">, though earlier prototypes have been demonstrated </w:t>
      </w:r>
      <w:r>
        <w:rPr>
          <w:noProof/>
        </w:rPr>
        <w:t>(Hama et al., 2013)</w:t>
      </w:r>
      <w:r w:rsidRPr="00353AEE">
        <w:t xml:space="preserve">. Outcrop, developed by Centre </w:t>
      </w:r>
      <w:proofErr w:type="spellStart"/>
      <w:r w:rsidRPr="00353AEE">
        <w:t>Européen</w:t>
      </w:r>
      <w:proofErr w:type="spellEnd"/>
      <w:r w:rsidRPr="00353AEE">
        <w:t xml:space="preserve"> de Recherche et </w:t>
      </w:r>
      <w:proofErr w:type="spellStart"/>
      <w:r w:rsidRPr="00353AEE">
        <w:t>d'Enseignement</w:t>
      </w:r>
      <w:proofErr w:type="spellEnd"/>
      <w:r w:rsidRPr="00353AEE">
        <w:t xml:space="preserve"> des </w:t>
      </w:r>
      <w:proofErr w:type="spellStart"/>
      <w:r w:rsidRPr="00353AEE">
        <w:t>Géosciences</w:t>
      </w:r>
      <w:proofErr w:type="spellEnd"/>
      <w:r w:rsidRPr="00353AEE">
        <w:t xml:space="preserve"> de </w:t>
      </w:r>
      <w:proofErr w:type="spellStart"/>
      <w:r w:rsidRPr="00353AEE">
        <w:t>l'Environnement</w:t>
      </w:r>
      <w:proofErr w:type="spellEnd"/>
      <w:r w:rsidRPr="00353AEE">
        <w:t xml:space="preserve"> (CEREGE) at Aix-Marseille </w:t>
      </w:r>
      <w:proofErr w:type="spellStart"/>
      <w:r w:rsidRPr="00353AEE">
        <w:t>Université</w:t>
      </w:r>
      <w:proofErr w:type="spellEnd"/>
      <w:r w:rsidRPr="00353AEE">
        <w:t>, is an app that is able to load and process var</w:t>
      </w:r>
      <w:r>
        <w:t>ious forms of numerical outcrops</w:t>
      </w:r>
      <w:r w:rsidRPr="00353AEE">
        <w:t xml:space="preserve">. Its major focus is the documentation of structural features (e.g. fault areas, fractures and rock deformations) on outcrops using line interpretations. Furthermore, it is possible to pin </w:t>
      </w:r>
      <w:r w:rsidRPr="00353AEE">
        <w:lastRenderedPageBreak/>
        <w:t>notes to points within the model. GRIT, developed as a collaboration between Uni</w:t>
      </w:r>
      <w:r>
        <w:t xml:space="preserve"> </w:t>
      </w:r>
      <w:r w:rsidRPr="00353AEE">
        <w:t>Research AS CIPR, University of Bergen, University of Aberdeen and CEREGE, is an 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t xml:space="preserve"> (Fig. </w:t>
      </w:r>
      <w:del w:id="157" w:author="ms699852" w:date="2018-05-24T14:13:00Z">
        <w:r w:rsidDel="006C39BE">
          <w:delText>17</w:delText>
        </w:r>
      </w:del>
      <w:ins w:id="158" w:author="ms699852" w:date="2018-05-24T14:13:00Z">
        <w:r w:rsidR="006C39BE">
          <w:t>3</w:t>
        </w:r>
      </w:ins>
      <w:r>
        <w:t>)</w:t>
      </w:r>
      <w:r w:rsidRPr="00353AEE">
        <w:t>.</w:t>
      </w:r>
    </w:p>
    <w:p w14:paraId="6217D5F9" w14:textId="77777777" w:rsidR="001D68B6" w:rsidRPr="00353AEE" w:rsidRDefault="001D68B6" w:rsidP="001D68B6">
      <w:pPr>
        <w:pStyle w:val="Textkrper"/>
        <w:ind w:right="1218"/>
      </w:pPr>
    </w:p>
    <w:tbl>
      <w:tblPr>
        <w:tblW w:w="0" w:type="auto"/>
        <w:tblInd w:w="108" w:type="dxa"/>
        <w:tblLayout w:type="fixed"/>
        <w:tblLook w:val="0000" w:firstRow="0" w:lastRow="0" w:firstColumn="0" w:lastColumn="0" w:noHBand="0" w:noVBand="0"/>
      </w:tblPr>
      <w:tblGrid>
        <w:gridCol w:w="3527"/>
        <w:gridCol w:w="3527"/>
      </w:tblGrid>
      <w:tr w:rsidR="001D68B6" w:rsidRPr="004B1B4D" w14:paraId="32DEEDC7" w14:textId="77777777" w:rsidTr="00AC3EA4">
        <w:trPr>
          <w:trHeight w:val="2438"/>
        </w:trPr>
        <w:tc>
          <w:tcPr>
            <w:tcW w:w="3527" w:type="dxa"/>
            <w:shd w:val="clear" w:color="auto" w:fill="auto"/>
            <w:tcMar>
              <w:left w:w="0" w:type="dxa"/>
              <w:right w:w="0" w:type="dxa"/>
            </w:tcMar>
            <w:vAlign w:val="center"/>
          </w:tcPr>
          <w:p w14:paraId="477892A4" w14:textId="77777777" w:rsidR="001D68B6" w:rsidRPr="00D0760D" w:rsidRDefault="001D68B6" w:rsidP="00AC3EA4">
            <w:pPr>
              <w:tabs>
                <w:tab w:val="left" w:pos="1134"/>
              </w:tabs>
              <w:jc w:val="center"/>
              <w:rPr>
                <w:iCs/>
                <w:color w:val="000000"/>
                <w:sz w:val="16"/>
                <w:szCs w:val="16"/>
              </w:rPr>
            </w:pPr>
            <w:r w:rsidRPr="00D0760D">
              <w:rPr>
                <w:noProof/>
                <w:sz w:val="16"/>
                <w:szCs w:val="16"/>
                <w:lang w:val="de-DE" w:eastAsia="de-DE"/>
              </w:rPr>
              <w:drawing>
                <wp:inline distT="0" distB="0" distL="0" distR="0" wp14:anchorId="07972251" wp14:editId="4C0C43C8">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6"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779E679B" w14:textId="77777777" w:rsidR="001D68B6" w:rsidRPr="00D0760D" w:rsidRDefault="001D68B6" w:rsidP="00AC3EA4">
            <w:pPr>
              <w:tabs>
                <w:tab w:val="left" w:pos="1134"/>
              </w:tabs>
              <w:jc w:val="center"/>
              <w:rPr>
                <w:iCs/>
                <w:color w:val="000000"/>
                <w:sz w:val="16"/>
                <w:szCs w:val="16"/>
              </w:rPr>
            </w:pPr>
            <w:r w:rsidRPr="00D0760D">
              <w:rPr>
                <w:iCs/>
                <w:color w:val="000000"/>
                <w:sz w:val="16"/>
                <w:szCs w:val="16"/>
              </w:rPr>
              <w:t>(a) GRIT</w:t>
            </w:r>
          </w:p>
        </w:tc>
        <w:tc>
          <w:tcPr>
            <w:tcW w:w="3527" w:type="dxa"/>
            <w:shd w:val="clear" w:color="auto" w:fill="auto"/>
            <w:tcMar>
              <w:left w:w="0" w:type="dxa"/>
              <w:right w:w="0" w:type="dxa"/>
            </w:tcMar>
            <w:vAlign w:val="center"/>
          </w:tcPr>
          <w:p w14:paraId="12F990D5" w14:textId="77777777" w:rsidR="001D68B6" w:rsidRPr="00D0760D" w:rsidRDefault="001D68B6" w:rsidP="00AC3EA4">
            <w:pPr>
              <w:keepNext/>
              <w:tabs>
                <w:tab w:val="left" w:pos="1134"/>
              </w:tabs>
              <w:jc w:val="center"/>
              <w:rPr>
                <w:sz w:val="16"/>
                <w:szCs w:val="16"/>
              </w:rPr>
            </w:pPr>
            <w:r w:rsidRPr="00D0760D">
              <w:rPr>
                <w:noProof/>
                <w:sz w:val="16"/>
                <w:szCs w:val="16"/>
                <w:lang w:val="de-DE" w:eastAsia="de-DE"/>
              </w:rPr>
              <w:drawing>
                <wp:inline distT="0" distB="0" distL="0" distR="0" wp14:anchorId="0D913F01" wp14:editId="182AB9B2">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0B360809" w14:textId="77777777" w:rsidR="001D68B6" w:rsidRPr="00D0760D" w:rsidRDefault="001D68B6" w:rsidP="00AC3EA4">
            <w:pPr>
              <w:keepNext/>
              <w:tabs>
                <w:tab w:val="left" w:pos="1134"/>
              </w:tabs>
              <w:jc w:val="center"/>
              <w:rPr>
                <w:sz w:val="16"/>
                <w:szCs w:val="16"/>
              </w:rPr>
            </w:pPr>
            <w:r w:rsidRPr="00D0760D">
              <w:rPr>
                <w:sz w:val="16"/>
                <w:szCs w:val="16"/>
              </w:rPr>
              <w:t>(b) Outcrop</w:t>
            </w:r>
          </w:p>
        </w:tc>
      </w:tr>
    </w:tbl>
    <w:p w14:paraId="2D54C116" w14:textId="6DC12850" w:rsidR="001D68B6" w:rsidRDefault="001D68B6" w:rsidP="001D68B6">
      <w:pPr>
        <w:pStyle w:val="Beschriftung"/>
      </w:pPr>
      <w:bookmarkStart w:id="159" w:name="_Ref513237238"/>
      <w:r w:rsidRPr="00353AEE">
        <w:t>Fig.</w:t>
      </w:r>
      <w:bookmarkEnd w:id="159"/>
      <w:r>
        <w:t> </w:t>
      </w:r>
      <w:del w:id="160" w:author="ms699852" w:date="2018-05-24T14:13:00Z">
        <w:r w:rsidR="008A4640" w:rsidRPr="008A4640" w:rsidDel="006C39BE">
          <w:rPr>
            <w:highlight w:val="yellow"/>
          </w:rPr>
          <w:delText>xx</w:delText>
        </w:r>
        <w:r w:rsidDel="006C39BE">
          <w:delText xml:space="preserve"> </w:delText>
        </w:r>
      </w:del>
      <w:ins w:id="161" w:author="ms699852" w:date="2018-05-24T14:13:00Z">
        <w:r w:rsidR="006C39BE">
          <w:t xml:space="preserve">3 </w:t>
        </w:r>
      </w:ins>
      <w:r w:rsidRPr="00353AEE">
        <w:rPr>
          <w:lang w:eastAsia="en-GB"/>
        </w:rPr>
        <w:t>Visual comparison between two 3D mobile apps for DOM interpretation, namely GRIT (a) and Outcrop (b), with a model o</w:t>
      </w:r>
      <w:r>
        <w:rPr>
          <w:lang w:eastAsia="en-GB"/>
        </w:rPr>
        <w:t xml:space="preserve">f the </w:t>
      </w:r>
      <w:proofErr w:type="spellStart"/>
      <w:r>
        <w:rPr>
          <w:lang w:eastAsia="en-GB"/>
        </w:rPr>
        <w:t>Calvisson</w:t>
      </w:r>
      <w:proofErr w:type="spellEnd"/>
      <w:r>
        <w:rPr>
          <w:lang w:eastAsia="en-GB"/>
        </w:rPr>
        <w:t xml:space="preserve"> quarry</w:t>
      </w:r>
      <w:r w:rsidRPr="00353AEE">
        <w:rPr>
          <w:lang w:eastAsia="en-GB"/>
        </w:rPr>
        <w:t xml:space="preserve">. Images taken from </w:t>
      </w:r>
      <w:r>
        <w:rPr>
          <w:noProof/>
          <w:lang w:eastAsia="en-GB"/>
        </w:rPr>
        <w:t>Kehl (2017c)</w:t>
      </w:r>
      <w:r w:rsidRPr="00353AEE">
        <w:rPr>
          <w:lang w:eastAsia="en-GB"/>
        </w:rPr>
        <w:t>.</w:t>
      </w:r>
    </w:p>
    <w:p w14:paraId="53C4BA50" w14:textId="77777777" w:rsidR="00EA640D" w:rsidRPr="00353AEE" w:rsidRDefault="0047705D" w:rsidP="004B1B4D">
      <w:pPr>
        <w:pStyle w:val="PRec-Heading1"/>
      </w:pPr>
      <w:r w:rsidRPr="00353AEE">
        <w:t>Algorithms</w:t>
      </w:r>
    </w:p>
    <w:p w14:paraId="3D2C7FAE" w14:textId="7D68457B" w:rsidR="00423F74" w:rsidRPr="00353AEE" w:rsidRDefault="00B301E5" w:rsidP="004B1B4D">
      <w:pPr>
        <w:pStyle w:val="PRec-MainText"/>
      </w:pPr>
      <w:r w:rsidRPr="00353AEE">
        <w:t xml:space="preserve">This section demonstrates novel- as well as existing algorithms and methods on mobile devices that </w:t>
      </w:r>
      <w:r w:rsidR="008E218A">
        <w:t>support image-based field annotations</w:t>
      </w:r>
      <w:r w:rsidRPr="00353AEE">
        <w:t>.</w:t>
      </w:r>
      <w:r w:rsidR="008E218A">
        <w:t xml:space="preserve"> We first present the techniques necessary for image synthesis for different 3D base data. These image synthesis methods are important in the following image-to-geometry registration as set the limits on image quality, registration accuracy and the precision of 3D positions queried via 2D photo pixels.</w:t>
      </w:r>
    </w:p>
    <w:p w14:paraId="6F2B1046" w14:textId="77777777" w:rsidR="00BB25DE" w:rsidRPr="00353AEE" w:rsidRDefault="00E02E30" w:rsidP="004B1B4D">
      <w:pPr>
        <w:pStyle w:val="PRec-Heading2"/>
      </w:pPr>
      <w:r w:rsidRPr="00353AEE">
        <w:t>Mesh-based rendering</w:t>
      </w:r>
    </w:p>
    <w:p w14:paraId="621C3401" w14:textId="77777777"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14:paraId="6F03FDD3" w14:textId="77777777" w:rsidR="005F3C02" w:rsidRPr="00353AEE" w:rsidRDefault="005F3C02" w:rsidP="004B1B4D">
      <w:pPr>
        <w:pStyle w:val="PRec-MainText"/>
      </w:pPr>
      <w:r w:rsidRPr="00353AEE">
        <w:t xml:space="preserve">Algorithms for rendering textured triangulated surfaces are well-known </w:t>
      </w:r>
      <w:r w:rsidR="00F0659C">
        <w:t>in the community</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072D8456" w14:textId="243E80A3" w:rsidR="005F3C02" w:rsidRPr="00353AEE" w:rsidRDefault="005F3C02" w:rsidP="004B1B4D">
      <w:pPr>
        <w:pStyle w:val="PRec-Heading2"/>
      </w:pPr>
      <w:r w:rsidRPr="00353AEE">
        <w:lastRenderedPageBreak/>
        <w:t>A novel approach to mobile point-based rendering</w:t>
      </w:r>
    </w:p>
    <w:p w14:paraId="7A5875F5" w14:textId="7BE993BF" w:rsidR="005F3C02" w:rsidRPr="00353AEE" w:rsidRDefault="005F3C02" w:rsidP="004B1B4D">
      <w:pPr>
        <w:pStyle w:val="PRec-MainText"/>
      </w:pPr>
      <w:r w:rsidRPr="00353AEE">
        <w:t xml:space="preserve">In comparison to mesh-based rendering, </w:t>
      </w:r>
      <w:del w:id="162" w:author="ms699852" w:date="2018-05-24T15:22:00Z">
        <w:r w:rsidRPr="00353AEE" w:rsidDel="00015E93">
          <w:delText xml:space="preserve">simple </w:delText>
        </w:r>
      </w:del>
      <w:ins w:id="163" w:author="ms699852" w:date="2018-05-24T15:23:00Z">
        <w:r w:rsidR="00015E93">
          <w:t xml:space="preserve">point </w:t>
        </w:r>
      </w:ins>
      <w:ins w:id="164" w:author="ms699852" w:date="2018-05-24T15:22:00Z">
        <w:r w:rsidR="00015E93">
          <w:t xml:space="preserve">projection </w:t>
        </w:r>
      </w:ins>
      <w:del w:id="165" w:author="ms699852" w:date="2018-05-24T15:22:00Z">
        <w:r w:rsidRPr="00353AEE" w:rsidDel="00015E93">
          <w:delText xml:space="preserve">point projection </w:delText>
        </w:r>
      </w:del>
      <w:r w:rsidRPr="00353AEE">
        <w:t>seems to be a nice alternative</w:t>
      </w:r>
      <w:r w:rsidR="00F0659C">
        <w:t xml:space="preserve"> </w:t>
      </w:r>
      <w:ins w:id="166" w:author="ms699852" w:date="2018-05-24T15:21:00Z">
        <w:r w:rsidR="00015E93">
          <w:t xml:space="preserve">in the category of feature-based rendering </w:t>
        </w:r>
      </w:ins>
      <w:r w:rsidR="00F0659C">
        <w:t xml:space="preserve">that saves </w:t>
      </w:r>
      <w:r w:rsidRPr="00353AEE">
        <w:t xml:space="preserve">computational resources. </w:t>
      </w:r>
      <w:r w:rsidR="00002A5B">
        <w:t>Here</w:t>
      </w:r>
      <w:r w:rsidRPr="00353AEE">
        <w:t>, we simply project object points onto an image plane using perspective projection, assuming a distortion-free ideal camera with centred principle point</w:t>
      </w:r>
      <w:r w:rsidR="00BA3ED8">
        <w:t xml:space="preserve"> (e.g</w:t>
      </w:r>
      <w:r w:rsidR="00BA3ED8" w:rsidRPr="00C475F1">
        <w:t xml:space="preserve">. </w:t>
      </w:r>
      <w:proofErr w:type="spellStart"/>
      <w:r w:rsidR="0003784F" w:rsidRPr="00C475F1">
        <w:rPr>
          <w:rPrChange w:id="167" w:author="ms699852" w:date="2018-05-24T14:27:00Z">
            <w:rPr>
              <w:highlight w:val="yellow"/>
            </w:rPr>
          </w:rPrChange>
        </w:rPr>
        <w:t>Meierhold</w:t>
      </w:r>
      <w:proofErr w:type="spellEnd"/>
      <w:r w:rsidR="00BA3ED8" w:rsidRPr="00C475F1">
        <w:rPr>
          <w:rPrChange w:id="168" w:author="ms699852" w:date="2018-05-24T14:27:00Z">
            <w:rPr>
              <w:highlight w:val="yellow"/>
            </w:rPr>
          </w:rPrChange>
        </w:rPr>
        <w:t>,</w:t>
      </w:r>
      <w:r w:rsidR="0003784F" w:rsidRPr="00C475F1">
        <w:rPr>
          <w:rPrChange w:id="169" w:author="ms699852" w:date="2018-05-24T14:27:00Z">
            <w:rPr>
              <w:highlight w:val="yellow"/>
            </w:rPr>
          </w:rPrChange>
        </w:rPr>
        <w:t xml:space="preserve"> 2010</w:t>
      </w:r>
      <w:r w:rsidR="00BA3ED8" w:rsidRPr="00C475F1">
        <w:t>)</w:t>
      </w:r>
      <w:r w:rsidRPr="00C475F1">
        <w:t>.</w:t>
      </w:r>
      <w:r w:rsidR="005D18CB" w:rsidRPr="00353AEE">
        <w:t xml:space="preserve"> </w:t>
      </w:r>
      <w:r w:rsidRPr="00353AEE">
        <w:t xml:space="preserve">First, applying a six-parameter transformation transfers </w:t>
      </w:r>
      <w:r w:rsidR="008E218A">
        <w:t>3D</w:t>
      </w:r>
      <w:r w:rsidRPr="00353AEE">
        <w:t xml:space="preserve"> object points from world reference frame</w:t>
      </w:r>
      <m:oMath>
        <m:r>
          <m:rPr>
            <m:sty m:val="b"/>
          </m:rPr>
          <w:rPr>
            <w:rFonts w:ascii="Cambria Math" w:hAnsi="Cambria Math"/>
            <w:szCs w:val="16"/>
          </w:rPr>
          <m:t xml:space="preserve"> </m:t>
        </m:r>
        <m:r>
          <m:rPr>
            <m:sty m:val="p"/>
          </m:rPr>
          <w:rPr>
            <w:rFonts w:ascii="Cambria Math" w:hAnsi="Cambria Math"/>
            <w:szCs w:val="16"/>
          </w:rPr>
          <m:t>P</m:t>
        </m:r>
      </m:oMath>
      <w:r w:rsidRPr="00353AEE">
        <w:t xml:space="preserve"> into a 3D camera system</w:t>
      </w:r>
      <w:r w:rsidR="007B1876" w:rsidRPr="00353AEE">
        <w:t xml:space="preserve"> </w:t>
      </w:r>
      <m:oMath>
        <m:sSub>
          <m:sSubPr>
            <m:ctrlPr>
              <w:rPr>
                <w:rFonts w:ascii="Cambria Math" w:hAnsi="Cambria Math"/>
                <w:szCs w:val="16"/>
              </w:rPr>
            </m:ctrlPr>
          </m:sSubPr>
          <m:e>
            <m:r>
              <m:rPr>
                <m:sty m:val="p"/>
              </m:rPr>
              <w:rPr>
                <w:rFonts w:ascii="Cambria Math" w:hAnsi="Cambria Math"/>
                <w:szCs w:val="16"/>
              </w:rPr>
              <m:t>P</m:t>
            </m:r>
          </m:e>
          <m:sub>
            <m:r>
              <m:rPr>
                <m:sty m:val="p"/>
              </m:rPr>
              <w:rPr>
                <w:rFonts w:ascii="Cambria Math" w:hAnsi="Cambria Math"/>
                <w:szCs w:val="16"/>
              </w:rPr>
              <m:t>c</m:t>
            </m:r>
          </m:sub>
        </m:sSub>
      </m:oMath>
      <w:r w:rsidR="008E218A">
        <w:rPr>
          <w:szCs w:val="16"/>
        </w:rPr>
        <w:t>.</w:t>
      </w:r>
      <w:r w:rsidR="00710C0D">
        <w:t xml:space="preserve"> </w:t>
      </w:r>
      <w:r w:rsidR="008E218A">
        <w:t>This requires</w:t>
      </w:r>
      <w:r w:rsidR="008D7DEA">
        <w:t xml:space="preserve"> known extrinsic parameters</w:t>
      </w:r>
      <w:r w:rsidR="008E218A">
        <w:t>, which are</w:t>
      </w:r>
      <w:r w:rsidR="008D7DEA">
        <w:t xml:space="preserve"> obtained by </w:t>
      </w:r>
      <w:r w:rsidR="008E218A">
        <w:t xml:space="preserve">the </w:t>
      </w:r>
      <w:r w:rsidR="008D7DEA">
        <w:t xml:space="preserve">smartphones’ location- and orientation sensors system </w:t>
      </w:r>
      <w:r w:rsidRPr="00353AEE">
        <w:t>using</w:t>
      </w:r>
      <w:r w:rsidR="00852178" w:rsidRPr="00353AEE">
        <w:t xml:space="preserve"> equation (eq. 1</w:t>
      </w:r>
      <w:r w:rsidR="00CA5711">
        <w:t>)</w:t>
      </w:r>
      <w:r w:rsidR="00852178" w:rsidRPr="00353AEE">
        <w:t>.</w:t>
      </w:r>
      <w:r w:rsidR="008D7DEA">
        <w:t xml:space="preserve"> </w:t>
      </w:r>
    </w:p>
    <w:p w14:paraId="2EB24180" w14:textId="77777777" w:rsidR="005F3C02" w:rsidRPr="00D0760D" w:rsidRDefault="005F3C02" w:rsidP="004B1B4D">
      <w:pPr>
        <w:pStyle w:val="PRec-MainText"/>
        <w:rPr>
          <w:sz w:val="16"/>
          <w:szCs w:val="16"/>
        </w:rPr>
      </w:pPr>
    </w:p>
    <w:p w14:paraId="07878AF8" w14:textId="77777777" w:rsidR="005F3C02" w:rsidRPr="00D0760D" w:rsidRDefault="00740870" w:rsidP="004B1B4D">
      <w:pPr>
        <w:pStyle w:val="PRec-MainText"/>
        <w:rPr>
          <w:b/>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ctrlPr>
                <w:rPr>
                  <w:rFonts w:ascii="Cambria Math" w:hAnsi="Cambria Math"/>
                  <w:b/>
                  <w:sz w:val="16"/>
                  <w:szCs w:val="16"/>
                </w:rPr>
              </m:ctrlPr>
            </m:dPr>
            <m:e>
              <m:r>
                <m:rPr>
                  <m:sty m:val="p"/>
                </m:rPr>
                <w:rPr>
                  <w:rFonts w:ascii="Cambria Math" w:hAnsi="Cambria Math"/>
                  <w:sz w:val="16"/>
                  <w:szCs w:val="16"/>
                </w:rPr>
                <m:t>P-</m:t>
              </m:r>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e>
          </m:d>
        </m:oMath>
      </m:oMathPara>
    </w:p>
    <w:p w14:paraId="75EAF9CC" w14:textId="77777777" w:rsidR="00AC65B5" w:rsidRPr="00D0760D" w:rsidRDefault="00F100F9" w:rsidP="004B1B4D">
      <w:pPr>
        <w:pStyle w:val="PRec-MainText"/>
        <w:jc w:val="right"/>
        <w:rPr>
          <w:sz w:val="16"/>
          <w:szCs w:val="16"/>
        </w:rPr>
      </w:pPr>
      <w:r w:rsidRPr="00D0760D">
        <w:rPr>
          <w:sz w:val="16"/>
          <w:szCs w:val="16"/>
        </w:rPr>
        <w:t>(1)</w:t>
      </w:r>
    </w:p>
    <w:p w14:paraId="527DFFAB" w14:textId="77777777" w:rsidR="002B35FA" w:rsidRPr="00D0760D" w:rsidRDefault="002B35FA" w:rsidP="00D0760D">
      <w:pPr>
        <w:pStyle w:val="PRec-MainText"/>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r>
          <w:rPr>
            <w:rFonts w:ascii="Cambria Math" w:hAnsi="Cambria Math"/>
            <w:sz w:val="16"/>
            <w:szCs w:val="16"/>
          </w:rPr>
          <m:t xml:space="preserve"> </m:t>
        </m:r>
      </m:oMath>
      <w:r w:rsidRPr="00D0760D">
        <w:rPr>
          <w:sz w:val="16"/>
          <w:szCs w:val="16"/>
        </w:rPr>
        <w:t xml:space="preserve">– rotation matrix;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r w:rsidRPr="00D0760D">
        <w:rPr>
          <w:sz w:val="16"/>
          <w:szCs w:val="16"/>
        </w:rPr>
        <w:t xml:space="preserve"> – translation vector to camera’s projection centre</w:t>
      </w:r>
    </w:p>
    <w:p w14:paraId="46C62700" w14:textId="77777777" w:rsidR="002B35FA" w:rsidRPr="00D0760D" w:rsidRDefault="002B35FA" w:rsidP="004B1B4D">
      <w:pPr>
        <w:pStyle w:val="PRec-MainText"/>
        <w:jc w:val="right"/>
        <w:rPr>
          <w:sz w:val="16"/>
          <w:szCs w:val="16"/>
        </w:rPr>
      </w:pPr>
    </w:p>
    <w:p w14:paraId="4D28555F" w14:textId="382ABF6E" w:rsidR="00AB1056" w:rsidRDefault="00F3715D" w:rsidP="00B54609">
      <w:pPr>
        <w:pStyle w:val="PRec-MainText"/>
        <w:rPr>
          <w:ins w:id="170" w:author="Greenich Viper" w:date="2018-05-17T10:47:00Z"/>
        </w:rPr>
      </w:pPr>
      <w:commentRangeStart w:id="171"/>
      <w:r>
        <w:rPr>
          <w:rStyle w:val="Kommentarzeichen"/>
        </w:rPr>
        <w:commentReference w:id="172"/>
      </w:r>
      <w:commentRangeEnd w:id="171"/>
      <w:r w:rsidR="00541C6D">
        <w:rPr>
          <w:rStyle w:val="Kommentarzeichen"/>
        </w:rPr>
        <w:commentReference w:id="171"/>
      </w:r>
    </w:p>
    <w:p w14:paraId="7654FB5A" w14:textId="5F9E4417" w:rsidR="00AC3EA4" w:rsidRDefault="00CE59A5">
      <w:pPr>
        <w:pStyle w:val="PRec-MainText"/>
      </w:pPr>
      <w:r>
        <w:t>T</w:t>
      </w:r>
      <w:r w:rsidR="005F3C02" w:rsidRPr="00353AEE">
        <w:t xml:space="preserve">he relation between </w:t>
      </w:r>
      <w:r w:rsidR="00ED0FFB">
        <w:t xml:space="preserve">coordinates in an 3D object- and an 2D image space </w:t>
      </w:r>
      <w:r>
        <w:t>is described by the</w:t>
      </w:r>
      <w:r w:rsidR="005F3C02" w:rsidRPr="00353AEE">
        <w:t xml:space="preserve"> depth components</w:t>
      </w:r>
      <w:r w:rsidR="00A40C82">
        <w:t xml:space="preserve"> </w:t>
      </w:r>
      <m:oMath>
        <m:r>
          <m:rPr>
            <m:sty m:val="p"/>
          </m:rPr>
          <w:rPr>
            <w:rFonts w:ascii="Cambria Math" w:hAnsi="Cambria Math"/>
          </w:rPr>
          <m:t>w</m:t>
        </m:r>
      </m:oMath>
      <w:r w:rsidR="00002A5B">
        <w:t xml:space="preserve"> (i.e. fixed focal length, camera constant)</w:t>
      </w:r>
      <w:r w:rsidR="00852178" w:rsidRPr="00353AEE">
        <w:t xml:space="preserve"> </w:t>
      </w:r>
      <w:r w:rsidR="00A40C82" w:rsidRPr="004B1B4D">
        <w:t>and</w:t>
      </w:r>
      <w:r w:rsidR="00002A5B">
        <w:t xml:space="preserve"> the coordinate’s altitude component</w:t>
      </w:r>
      <w:r w:rsidR="00A40C82" w:rsidRPr="004B1B4D">
        <w:t xml:space="preserv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oMath>
      <w:r w:rsidR="00B4372A">
        <w:t>.</w:t>
      </w:r>
      <w:r w:rsidR="00664B20">
        <w:t xml:space="preserve"> Subsequently, the metric 2D image coordinates have to be transformed into </w:t>
      </w:r>
      <w:r w:rsidR="005F3C02" w:rsidRPr="00353AEE">
        <w:t>image pixels</w:t>
      </w:r>
      <w:r w:rsidR="00A475A8">
        <w:t xml:space="preserve"> </w:t>
      </w:r>
      <m:oMath>
        <m:d>
          <m:dPr>
            <m:ctrlPr>
              <w:rPr>
                <w:rFonts w:ascii="Cambria Math" w:hAnsi="Cambria Math"/>
                <w:i/>
              </w:rPr>
            </m:ctrlPr>
          </m:dPr>
          <m:e>
            <m:r>
              <w:rPr>
                <w:rFonts w:ascii="Cambria Math" w:hAnsi="Cambria Math"/>
              </w:rPr>
              <m:t>u,v</m:t>
            </m:r>
          </m:e>
        </m:d>
      </m:oMath>
      <w:r w:rsidR="00664B20">
        <w:t xml:space="preserve">. Thus, </w:t>
      </w:r>
      <w:r w:rsidR="005F3C02" w:rsidRPr="00353AEE">
        <w:t xml:space="preserve">the image coordinate system </w:t>
      </w:r>
      <w:r w:rsidR="00DF00E8" w:rsidRPr="00353AEE">
        <w:t xml:space="preserve">must be shifted </w:t>
      </w:r>
      <w:r w:rsidR="005F3C02" w:rsidRPr="00353AEE">
        <w:t xml:space="preserve">to </w:t>
      </w:r>
      <w:r w:rsidR="00C26607">
        <w:t xml:space="preserve">the </w:t>
      </w:r>
      <w:r w:rsidR="005F3C02" w:rsidRPr="00353AEE">
        <w:t>left upper corner</w:t>
      </w:r>
      <w:r w:rsidR="00C26607">
        <w:t xml:space="preserve"> origin</w:t>
      </w:r>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r w:rsidR="005F3C02" w:rsidRPr="00353AEE">
        <w:t xml:space="preserve"> and scale</w:t>
      </w:r>
      <w:r w:rsidR="00C26607">
        <w:t>d</w:t>
      </w:r>
      <w:r w:rsidR="005F3C02" w:rsidRPr="00353AEE">
        <w:t xml:space="preserve"> from global u</w:t>
      </w:r>
      <w:r w:rsidR="00BB25DE" w:rsidRPr="00353AEE">
        <w:t xml:space="preserve">nits in </w:t>
      </w:r>
      <m:oMath>
        <m: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px</m:t>
            </m:r>
          </m:den>
        </m:f>
        <m:r>
          <m:rPr>
            <m:sty m:val="p"/>
          </m:rPr>
          <w:rPr>
            <w:rFonts w:ascii="Cambria Math" w:hAnsi="Cambria Math"/>
          </w:rPr>
          <m:t>]</m:t>
        </m:r>
      </m:oMath>
      <w:r w:rsidR="00BB25DE" w:rsidRPr="00353AEE">
        <w:t xml:space="preserve"> using</w:t>
      </w:r>
      <w:r w:rsidR="00664B20">
        <w:t xml:space="preserve"> the constant</w:t>
      </w:r>
      <w:r w:rsidR="00BB25DE" w:rsidRPr="00353AEE">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00A475A8">
        <w:t xml:space="preserve"> (</w:t>
      </w:r>
      <w:r w:rsidR="00CA5711">
        <w:t>eq. </w:t>
      </w:r>
      <w:r w:rsidR="00664B20">
        <w:t>2</w:t>
      </w:r>
      <w:r w:rsidR="00A475A8">
        <w:t>)</w:t>
      </w:r>
      <w:r w:rsidR="00852178" w:rsidRPr="00353AEE">
        <w:t>.</w:t>
      </w:r>
    </w:p>
    <w:p w14:paraId="353BB3EA" w14:textId="77777777" w:rsidR="00F100F9" w:rsidRPr="00D0760D" w:rsidRDefault="00F100F9" w:rsidP="004B1B4D">
      <w:pPr>
        <w:pStyle w:val="PRec-MainText"/>
        <w:ind w:firstLine="0"/>
        <w:rPr>
          <w:sz w:val="16"/>
          <w:szCs w:val="16"/>
        </w:rPr>
      </w:pPr>
    </w:p>
    <w:p w14:paraId="4E71FA8A" w14:textId="77777777" w:rsidR="00BB25DE" w:rsidRPr="00D0760D" w:rsidRDefault="00740870"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14:paraId="05A55482" w14:textId="55A70105" w:rsidR="00EE74BB" w:rsidRPr="00D0760D" w:rsidRDefault="00852178" w:rsidP="004B1B4D">
      <w:pPr>
        <w:pStyle w:val="PRec-MainText"/>
        <w:jc w:val="right"/>
        <w:rPr>
          <w:sz w:val="16"/>
          <w:szCs w:val="16"/>
        </w:rPr>
      </w:pPr>
      <w:r w:rsidRPr="00D0760D">
        <w:rPr>
          <w:sz w:val="16"/>
          <w:szCs w:val="16"/>
        </w:rPr>
        <w:t>(</w:t>
      </w:r>
      <w:r w:rsidR="00664B20">
        <w:rPr>
          <w:sz w:val="16"/>
          <w:szCs w:val="16"/>
        </w:rPr>
        <w:t>2</w:t>
      </w:r>
      <w:r w:rsidR="00EE74BB" w:rsidRPr="00D0760D">
        <w:rPr>
          <w:sz w:val="16"/>
          <w:szCs w:val="16"/>
        </w:rPr>
        <w:t>)</w:t>
      </w:r>
    </w:p>
    <w:p w14:paraId="63C7D45C" w14:textId="68ADD8D6" w:rsidR="00480A31" w:rsidRDefault="00CE59A5" w:rsidP="004B1B4D">
      <w:pPr>
        <w:pStyle w:val="PRec-MainText"/>
      </w:pPr>
      <w:r>
        <w:t>Performing the perspective projection for all object points is time consuming, especially i</w:t>
      </w:r>
      <w:r w:rsidR="00CC5F52" w:rsidRPr="00353AEE">
        <w:t>n the mobile rendering scenario</w:t>
      </w:r>
      <w:r>
        <w:t>. Due to object occlusion, observation distance and finite image resolution, it is also unnecessary to project all points to the image plane. Therefore</w:t>
      </w:r>
      <w:r w:rsidR="00762068" w:rsidRPr="00353AEE">
        <w:t>, a</w:t>
      </w:r>
      <w:r w:rsidR="00CC5F52" w:rsidRPr="00353AEE">
        <w:t xml:space="preserve"> region of interest </w:t>
      </w:r>
      <w:r w:rsidR="005865CB">
        <w:t>for the</w:t>
      </w:r>
      <w:r w:rsidR="00CC5F52" w:rsidRPr="00353AEE">
        <w:t xml:space="preserve"> point projection</w:t>
      </w:r>
      <w:r w:rsidR="00762068" w:rsidRPr="00353AEE">
        <w:t xml:space="preserve"> </w:t>
      </w:r>
      <w:r w:rsidR="005865CB">
        <w:t>is</w:t>
      </w:r>
      <w:r w:rsidR="00762068" w:rsidRPr="00353AEE">
        <w:t xml:space="preserve"> defined</w:t>
      </w:r>
      <w:r w:rsidR="00CC5F52" w:rsidRPr="00353AEE">
        <w:t xml:space="preserve"> in order to cull the </w:t>
      </w:r>
      <w:r w:rsidR="005865CB">
        <w:t>render</w:t>
      </w:r>
      <w:r w:rsidR="00CC5F52" w:rsidRPr="00353AEE">
        <w:t xml:space="preserve"> content of the virtual camera to the user's field of view (</w:t>
      </w:r>
      <w:r w:rsidR="00CA5711">
        <w:t>Fig. </w:t>
      </w:r>
      <w:del w:id="173" w:author="ms699852" w:date="2018-05-24T14:30:00Z">
        <w:r w:rsidR="00CA5711" w:rsidDel="00CE1DEF">
          <w:delText>3</w:delText>
        </w:r>
      </w:del>
      <w:ins w:id="174" w:author="ms699852" w:date="2018-05-24T14:30:00Z">
        <w:r w:rsidR="00CE1DEF">
          <w:t>4, right</w:t>
        </w:r>
      </w:ins>
      <w:r w:rsidR="00CC5F52" w:rsidRPr="00353AEE">
        <w:t xml:space="preserve">). The </w:t>
      </w:r>
      <w:r w:rsidR="00664B20">
        <w:t xml:space="preserve">horizontal </w:t>
      </w:r>
      <w:r w:rsidR="00CC5F52" w:rsidRPr="00353AEE">
        <w:t xml:space="preserve">view frustum's bounding box </w:t>
      </w:r>
      <w:r w:rsidR="005865CB">
        <w:t>is</w:t>
      </w:r>
      <w:r w:rsidR="00CC5F52" w:rsidRPr="00353AEE">
        <w:t xml:space="preserve"> calculated using the position and</w:t>
      </w:r>
      <w:r w:rsidR="00664B20">
        <w:t xml:space="preserve"> heading</w:t>
      </w:r>
      <w:r w:rsidR="00CC5F52" w:rsidRPr="00353AEE">
        <w:t xml:space="preserve"> orientation from fused smartphone sensors. Because of uncertainties regarding exterior information (</w:t>
      </w:r>
      <w:r w:rsidR="000A7D0B" w:rsidRPr="003441D3">
        <w:rPr>
          <w:color w:val="000000" w:themeColor="text1"/>
        </w:rPr>
        <w:t xml:space="preserve">see </w:t>
      </w:r>
      <w:r w:rsidR="00CC5F52" w:rsidRPr="003441D3">
        <w:rPr>
          <w:color w:val="000000" w:themeColor="text1"/>
        </w:rPr>
        <w:t xml:space="preserve">section </w:t>
      </w:r>
      <w:r w:rsidR="00542172" w:rsidRPr="00542172">
        <w:rPr>
          <w:i/>
          <w:color w:val="000000" w:themeColor="text1"/>
        </w:rPr>
        <w:t>Sensors</w:t>
      </w:r>
      <w:r w:rsidR="00CC5F52" w:rsidRPr="00353AEE">
        <w:t xml:space="preserve">), the bounding box </w:t>
      </w:r>
      <w:r w:rsidR="005865CB">
        <w:t>should be enlarged to guarantee all visible points are included in the view frustum</w:t>
      </w:r>
      <w:r w:rsidR="00CC5F52" w:rsidRPr="00353AEE">
        <w:t>.</w:t>
      </w:r>
      <w:r w:rsidR="005865CB">
        <w:t xml:space="preserve"> We use the concept of “halo expansion” (see </w:t>
      </w:r>
      <w:del w:id="175" w:author="ms699852" w:date="2018-05-24T14:30:00Z">
        <w:r w:rsidR="005865CB" w:rsidDel="00CE1DEF">
          <w:delText>fig</w:delText>
        </w:r>
      </w:del>
      <w:ins w:id="176" w:author="ms699852" w:date="2018-05-24T14:30:00Z">
        <w:r w:rsidR="00CE1DEF">
          <w:t xml:space="preserve">Fig. 4, left &amp; centre, </w:t>
        </w:r>
      </w:ins>
      <w:del w:id="177" w:author="ms699852" w:date="2018-05-24T14:30:00Z">
        <w:r w:rsidR="005865CB" w:rsidDel="00CE1DEF">
          <w:delText>.</w:delText>
        </w:r>
      </w:del>
      <w:del w:id="178" w:author="ms699852" w:date="2018-05-24T14:31:00Z">
        <w:r w:rsidR="005865CB" w:rsidDel="00CE1DEF">
          <w:delText xml:space="preserve"> XYZ, </w:delText>
        </w:r>
      </w:del>
      <w:ins w:id="179" w:author="ms699852" w:date="2018-05-24T14:31:00Z">
        <w:r w:rsidR="00CE1DEF">
          <w:rPr>
            <w:highlight w:val="yellow"/>
          </w:rPr>
          <w:t>\</w:t>
        </w:r>
      </w:ins>
      <w:del w:id="180" w:author="ms699852" w:date="2018-05-24T14:31:00Z">
        <w:r w:rsidR="005865CB" w:rsidRPr="00C475F1" w:rsidDel="00CE1DEF">
          <w:rPr>
            <w:highlight w:val="yellow"/>
            <w:rPrChange w:id="181" w:author="ms699852" w:date="2018-05-24T14:27:00Z">
              <w:rPr/>
            </w:rPrChange>
          </w:rPr>
          <w:delText>\</w:delText>
        </w:r>
      </w:del>
      <w:r w:rsidR="005865CB" w:rsidRPr="00C475F1">
        <w:rPr>
          <w:highlight w:val="yellow"/>
          <w:rPrChange w:id="182" w:author="ms699852" w:date="2018-05-24T14:27:00Z">
            <w:rPr/>
          </w:rPrChange>
        </w:rPr>
        <w:t>cite{</w:t>
      </w:r>
      <w:commentRangeStart w:id="183"/>
      <w:r w:rsidR="005865CB" w:rsidRPr="00C475F1">
        <w:rPr>
          <w:highlight w:val="yellow"/>
          <w:rPrChange w:id="184" w:author="ms699852" w:date="2018-05-24T14:27:00Z">
            <w:rPr/>
          </w:rPrChange>
        </w:rPr>
        <w:t>XYZ</w:t>
      </w:r>
      <w:commentRangeEnd w:id="183"/>
      <w:r w:rsidR="008A4640" w:rsidRPr="00C475F1">
        <w:rPr>
          <w:rStyle w:val="Kommentarzeichen"/>
          <w:highlight w:val="yellow"/>
          <w:rPrChange w:id="185" w:author="ms699852" w:date="2018-05-24T14:27:00Z">
            <w:rPr>
              <w:rStyle w:val="Kommentarzeichen"/>
            </w:rPr>
          </w:rPrChange>
        </w:rPr>
        <w:commentReference w:id="183"/>
      </w:r>
      <w:r w:rsidR="005865CB" w:rsidRPr="00C475F1">
        <w:rPr>
          <w:highlight w:val="yellow"/>
          <w:rPrChange w:id="186" w:author="ms699852" w:date="2018-05-24T14:27:00Z">
            <w:rPr/>
          </w:rPrChange>
        </w:rPr>
        <w:t>})</w:t>
      </w:r>
      <w:r w:rsidR="005865CB">
        <w:t xml:space="preserve"> from computer graphics to enlarge the frustum.</w:t>
      </w:r>
      <w:r w:rsidR="004A5D10">
        <w:t xml:space="preserve"> An uncertainty correction in depth (i.e. distance) is performed by frustum </w:t>
      </w:r>
      <w:ins w:id="187" w:author="ms699852" w:date="2018-05-23T19:24:00Z">
        <w:r w:rsidR="008A4640">
          <w:t>expansion</w:t>
        </w:r>
      </w:ins>
      <w:del w:id="188" w:author="ms699852" w:date="2018-05-23T19:24:00Z">
        <w:r w:rsidR="004A5D10" w:rsidDel="008A4640">
          <w:delText>shifts</w:delText>
        </w:r>
      </w:del>
      <w:r w:rsidR="004A5D10">
        <w:t xml:space="preserve"> of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004A5D10">
        <w:t>.</w:t>
      </w:r>
      <w:r w:rsidR="00CC5F52" w:rsidRPr="00353AEE">
        <w:t xml:space="preserve"> </w:t>
      </w:r>
    </w:p>
    <w:p w14:paraId="042AA6AA" w14:textId="24FE3268" w:rsidR="00A475A8" w:rsidRDefault="00A475A8" w:rsidP="004B1B4D">
      <w:pPr>
        <w:pStyle w:val="PRec-MainText"/>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28"/>
        <w:gridCol w:w="2429"/>
        <w:gridCol w:w="2429"/>
      </w:tblGrid>
      <w:tr w:rsidR="002A7AC8" w14:paraId="2385565D" w14:textId="7A00BD28" w:rsidTr="00F105D2">
        <w:trPr>
          <w:trHeight w:val="1701"/>
          <w:jc w:val="center"/>
        </w:trPr>
        <w:tc>
          <w:tcPr>
            <w:tcW w:w="2428" w:type="dxa"/>
            <w:vAlign w:val="center"/>
          </w:tcPr>
          <w:p w14:paraId="7348880B" w14:textId="77777777" w:rsidR="002A7AC8" w:rsidRDefault="002A7AC8" w:rsidP="002A7AC8">
            <w:pPr>
              <w:pStyle w:val="PRec-MainText"/>
              <w:ind w:firstLine="0"/>
              <w:jc w:val="center"/>
            </w:pPr>
            <w:commentRangeStart w:id="189"/>
            <w:commentRangeStart w:id="190"/>
            <w:r>
              <w:rPr>
                <w:noProof/>
                <w:lang w:val="de-DE" w:eastAsia="de-DE"/>
              </w:rPr>
              <w:drawing>
                <wp:inline distT="0" distB="0" distL="0" distR="0" wp14:anchorId="70A876E6" wp14:editId="1468D1F1">
                  <wp:extent cx="790190" cy="1078097"/>
                  <wp:effectExtent l="0" t="0" r="0" b="0"/>
                  <wp:docPr id="4" name="Grafik 3" descr="lightbulb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_halo.png"/>
                          <pic:cNvPicPr/>
                        </pic:nvPicPr>
                        <pic:blipFill rotWithShape="1">
                          <a:blip r:embed="rId18"/>
                          <a:srcRect l="13221" r="13485"/>
                          <a:stretch/>
                        </pic:blipFill>
                        <pic:spPr bwMode="auto">
                          <a:xfrm>
                            <a:off x="0" y="0"/>
                            <a:ext cx="791585"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2429" w:type="dxa"/>
            <w:vAlign w:val="center"/>
          </w:tcPr>
          <w:p w14:paraId="4098085B" w14:textId="77777777" w:rsidR="002A7AC8" w:rsidRDefault="002A7AC8" w:rsidP="002A7AC8">
            <w:pPr>
              <w:pStyle w:val="PRec-MainText"/>
              <w:ind w:firstLine="0"/>
              <w:jc w:val="center"/>
            </w:pPr>
            <w:r>
              <w:rPr>
                <w:noProof/>
                <w:lang w:val="de-DE" w:eastAsia="de-DE"/>
              </w:rPr>
              <w:drawing>
                <wp:inline distT="0" distB="0" distL="0" distR="0" wp14:anchorId="645DC642" wp14:editId="10E0C0C4">
                  <wp:extent cx="771690" cy="1078230"/>
                  <wp:effectExtent l="0" t="0" r="0" b="0"/>
                  <wp:docPr id="5" name="Grafik 4" descr="view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halo.png"/>
                          <pic:cNvPicPr/>
                        </pic:nvPicPr>
                        <pic:blipFill rotWithShape="1">
                          <a:blip r:embed="rId19"/>
                          <a:srcRect l="16650" r="11779"/>
                          <a:stretch/>
                        </pic:blipFill>
                        <pic:spPr bwMode="auto">
                          <a:xfrm>
                            <a:off x="0" y="0"/>
                            <a:ext cx="772957"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2429" w:type="dxa"/>
            <w:vAlign w:val="center"/>
          </w:tcPr>
          <w:p w14:paraId="0965A93C" w14:textId="31CE6FF7" w:rsidR="002A7AC8" w:rsidRDefault="002A7AC8" w:rsidP="002A7AC8">
            <w:pPr>
              <w:pStyle w:val="PRec-MainText"/>
              <w:ind w:firstLine="0"/>
              <w:jc w:val="center"/>
              <w:rPr>
                <w:noProof/>
                <w:lang w:val="de-DE" w:eastAsia="de-DE"/>
              </w:rPr>
            </w:pPr>
            <w:r w:rsidRPr="00E76B28">
              <w:rPr>
                <w:noProof/>
                <w:lang w:val="de-DE" w:eastAsia="de-DE"/>
              </w:rPr>
              <w:drawing>
                <wp:inline distT="0" distB="0" distL="0" distR="0" wp14:anchorId="57AA2435" wp14:editId="2A541734">
                  <wp:extent cx="1236440" cy="1080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srcRect b="7327"/>
                          <a:stretch/>
                        </pic:blipFill>
                        <pic:spPr bwMode="auto">
                          <a:xfrm>
                            <a:off x="0" y="0"/>
                            <a:ext cx="1236440"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commentRangeEnd w:id="189"/>
      <w:tr w:rsidR="002A7AC8" w14:paraId="694C54AB" w14:textId="1C1A2676" w:rsidTr="00F105D2">
        <w:trPr>
          <w:jc w:val="center"/>
        </w:trPr>
        <w:tc>
          <w:tcPr>
            <w:tcW w:w="7286" w:type="dxa"/>
            <w:gridSpan w:val="3"/>
          </w:tcPr>
          <w:p w14:paraId="3242312B" w14:textId="2E618950" w:rsidR="002A7AC8" w:rsidRPr="002A7AC8" w:rsidRDefault="002A7AC8" w:rsidP="002A7AC8">
            <w:pPr>
              <w:pStyle w:val="PRec-Figures"/>
              <w:rPr>
                <w:highlight w:val="yellow"/>
              </w:rPr>
            </w:pPr>
            <w:r w:rsidRPr="002A7AC8">
              <w:rPr>
                <w:highlight w:val="yellow"/>
              </w:rPr>
              <w:t xml:space="preserve">Fig. </w:t>
            </w:r>
            <w:del w:id="191" w:author="ms699852" w:date="2018-05-24T14:27:00Z">
              <w:r w:rsidRPr="002A7AC8" w:rsidDel="00C475F1">
                <w:rPr>
                  <w:highlight w:val="yellow"/>
                </w:rPr>
                <w:delText>3</w:delText>
              </w:r>
              <w:r w:rsidDel="00C475F1">
                <w:delText xml:space="preserve"> </w:delText>
              </w:r>
            </w:del>
            <w:ins w:id="192" w:author="ms699852" w:date="2018-05-24T14:27:00Z">
              <w:r w:rsidR="00C475F1">
                <w:t xml:space="preserve">4 </w:t>
              </w:r>
            </w:ins>
            <w:r>
              <w:t>Visual analogue between partial-illumination halo of a light bulb (left), the partial-visibility halo of perspective view and projection (centre) and the defined bounding box (right).</w:t>
            </w:r>
            <w:r>
              <w:rPr>
                <w:rStyle w:val="Kommentarzeichen"/>
              </w:rPr>
              <w:commentReference w:id="189"/>
            </w:r>
            <w:r>
              <w:rPr>
                <w:rStyle w:val="Kommentarzeichen"/>
              </w:rPr>
              <w:commentReference w:id="190"/>
            </w:r>
          </w:p>
        </w:tc>
      </w:tr>
      <w:commentRangeEnd w:id="190"/>
    </w:tbl>
    <w:p w14:paraId="65B102E2" w14:textId="70648718" w:rsidR="00525EFD" w:rsidDel="00CE1DEF" w:rsidRDefault="00525EFD">
      <w:pPr>
        <w:pStyle w:val="PRec-MainText"/>
        <w:ind w:firstLine="0"/>
        <w:rPr>
          <w:del w:id="193" w:author="ms699852" w:date="2018-05-24T14:31:00Z"/>
        </w:rPr>
        <w:pPrChange w:id="194" w:author="ms699852" w:date="2018-05-24T14:31:00Z">
          <w:pPr>
            <w:pStyle w:val="PRec-MainText"/>
          </w:pPr>
        </w:pPrChange>
      </w:pPr>
    </w:p>
    <w:p w14:paraId="52C89216" w14:textId="1B7F248C" w:rsidR="00A475A8" w:rsidRDefault="00A475A8" w:rsidP="004B1B4D">
      <w:pPr>
        <w:pStyle w:val="PRec-MainText"/>
      </w:pPr>
      <w:r w:rsidRPr="00353AEE">
        <w:t xml:space="preserve">The box is widened by the </w:t>
      </w:r>
      <w:r w:rsidR="00664B20">
        <w:t xml:space="preserve">smartphone cameras’ </w:t>
      </w:r>
      <w:r w:rsidRPr="00353AEE">
        <w:t xml:space="preserve">horizontal </w:t>
      </w:r>
      <m:oMath>
        <m:r>
          <m:rPr>
            <m:sty m:val="p"/>
          </m:rPr>
          <w:rPr>
            <w:rFonts w:ascii="Cambria Math" w:hAnsi="Cambria Math"/>
          </w:rPr>
          <m:t>H</m:t>
        </m:r>
      </m:oMath>
      <w:r w:rsidR="009E6695">
        <w:t>-</w:t>
      </w:r>
      <w:r w:rsidRPr="00353AEE">
        <w:t xml:space="preserve"> and vertical </w:t>
      </w:r>
      <m:oMath>
        <m:r>
          <m:rPr>
            <m:sty m:val="p"/>
          </m:rPr>
          <w:rPr>
            <w:rFonts w:ascii="Cambria Math" w:hAnsi="Cambria Math"/>
          </w:rPr>
          <m:t>V</m:t>
        </m:r>
      </m:oMath>
      <w:r w:rsidRPr="00353AEE">
        <w:t xml:space="preserve"> </w:t>
      </w:r>
      <w:r w:rsidR="009E6695">
        <w:t xml:space="preserve">view </w:t>
      </w:r>
      <w:r w:rsidRPr="00353AEE">
        <w:t>angles</w:t>
      </w:r>
      <w:r w:rsidR="00BA3ED8">
        <w:t xml:space="preserve"> </w:t>
      </w:r>
      <w:r w:rsidRPr="00353AEE">
        <w:t xml:space="preserve">with a fixed depth </w:t>
      </w:r>
      <m:oMath>
        <m:r>
          <m:rPr>
            <m:sty m:val="p"/>
          </m:rPr>
          <w:rPr>
            <w:rFonts w:ascii="Cambria Math" w:hAnsi="Cambria Math"/>
          </w:rPr>
          <m:t>d</m:t>
        </m:r>
      </m:oMath>
      <w:r w:rsidRPr="00353AEE">
        <w:t xml:space="preserve">. </w:t>
      </w:r>
      <w:commentRangeStart w:id="195"/>
      <w:commentRangeStart w:id="196"/>
      <w:r w:rsidR="00002A5B">
        <w:t>The degree of parameter inaccuracy is derived from the sensor accuracy estimate</w:t>
      </w:r>
      <w:r w:rsidRPr="00353AEE">
        <w:t xml:space="preserve"> as well as the </w:t>
      </w:r>
      <w:r>
        <w:t>provided</w:t>
      </w:r>
      <w:r w:rsidRPr="00353AEE">
        <w:t xml:space="preserve"> camera characteristics</w:t>
      </w:r>
      <w:commentRangeEnd w:id="195"/>
      <w:r w:rsidR="00002A5B">
        <w:rPr>
          <w:rStyle w:val="Kommentarzeichen"/>
        </w:rPr>
        <w:commentReference w:id="195"/>
      </w:r>
      <w:commentRangeEnd w:id="196"/>
      <w:r w:rsidR="00541C6D">
        <w:rPr>
          <w:rStyle w:val="Kommentarzeichen"/>
        </w:rPr>
        <w:commentReference w:id="196"/>
      </w:r>
      <w:r w:rsidRPr="00353AEE">
        <w:t>.</w:t>
      </w:r>
    </w:p>
    <w:p w14:paraId="2E882F84" w14:textId="77777777" w:rsidR="000E0B56" w:rsidRDefault="000E0B56" w:rsidP="004B1B4D">
      <w:pPr>
        <w:pStyle w:val="PRec-MainText"/>
      </w:pPr>
    </w:p>
    <w:p w14:paraId="03A23FEB" w14:textId="40145EEA" w:rsidR="00CE1DEF" w:rsidRPr="00353AEE" w:rsidDel="00CE1DEF" w:rsidRDefault="00A475A8" w:rsidP="00CE1DEF">
      <w:pPr>
        <w:pStyle w:val="PRec-MainText"/>
        <w:rPr>
          <w:del w:id="197" w:author="ms699852" w:date="2018-05-24T14:32:00Z"/>
          <w:moveTo w:id="198" w:author="ms699852" w:date="2018-05-24T14:32:00Z"/>
        </w:rPr>
      </w:pPr>
      <w:r w:rsidRPr="00353AEE">
        <w:t xml:space="preserve">Using the defined frustum of a pyramid as region of interest with a local reference system, the image plane for 3D point rendering </w:t>
      </w:r>
      <w:r w:rsidR="009E6695">
        <w:t>is</w:t>
      </w:r>
      <w:r w:rsidRPr="00353AEE">
        <w:t xml:space="preserve"> defined by perspective projection of the remote </w:t>
      </w:r>
      <m:oMath>
        <m:r>
          <m:rPr>
            <m:sty m:val="p"/>
          </m:rPr>
          <w:rPr>
            <w:rFonts w:ascii="Cambria Math" w:hAnsi="Cambria Math"/>
          </w:rPr>
          <m:t>XZ</m:t>
        </m:r>
      </m:oMath>
      <w:r w:rsidRPr="00353AEE">
        <w:t>-plane (</w:t>
      </w:r>
      <w:r w:rsidR="0085304C">
        <w:t>Fig 3</w:t>
      </w:r>
      <w:r>
        <w:t>)</w:t>
      </w:r>
      <w:r w:rsidRPr="00353AEE">
        <w:t xml:space="preserve"> with </w:t>
      </w:r>
      <w:r w:rsidR="0085304C">
        <w:rPr>
          <w:color w:val="000000" w:themeColor="text1"/>
        </w:rPr>
        <w:t>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B_ul</m:t>
            </m:r>
          </m:sub>
        </m:sSub>
      </m:oMath>
      <w:r w:rsidR="00A54125" w:rsidRPr="00D0760D">
        <w:t xml:space="preserve"> </w:t>
      </w:r>
      <w:r w:rsidRPr="00353AEE">
        <w:rPr>
          <w:color w:val="000000" w:themeColor="text1"/>
        </w:rPr>
        <w:t>and lower right corne</w:t>
      </w:r>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r w:rsidRPr="00353AEE">
        <w:rPr>
          <w:color w:val="000000" w:themeColor="text1"/>
        </w:rPr>
        <w:t>.</w:t>
      </w:r>
      <w:ins w:id="199" w:author="ms699852" w:date="2018-05-24T14:32:00Z">
        <w:r w:rsidR="00CE1DEF" w:rsidRPr="00CE1DEF">
          <w:rPr>
            <w:rStyle w:val="Kommentarzeichen"/>
          </w:rPr>
          <w:t xml:space="preserve"> </w:t>
        </w:r>
      </w:ins>
      <w:moveToRangeStart w:id="200" w:author="ms699852" w:date="2018-05-24T14:32:00Z" w:name="move514935662"/>
      <w:commentRangeStart w:id="201"/>
      <w:moveTo w:id="202" w:author="ms699852" w:date="2018-05-24T14:32:00Z">
        <w:r w:rsidR="00CE1DEF">
          <w:rPr>
            <w:rStyle w:val="Kommentarzeichen"/>
          </w:rPr>
          <w:commentReference w:id="203"/>
        </w:r>
        <w:commentRangeEnd w:id="201"/>
        <w:r w:rsidR="00CE1DEF">
          <w:rPr>
            <w:rStyle w:val="Kommentarzeichen"/>
          </w:rPr>
          <w:commentReference w:id="201"/>
        </w:r>
        <w:r w:rsidR="00CE1DEF">
          <w:t>Then</w:t>
        </w:r>
        <w:r w:rsidR="00CE1DEF" w:rsidRPr="00353AEE">
          <w:t>, we eliminate points outside the near- and far clipping plane</w:t>
        </w:r>
        <w:r w:rsidR="00CE1DEF">
          <w:t xml:space="preserve"> using the pyramid frustum</w:t>
        </w:r>
        <w:r w:rsidR="00CE1DEF" w:rsidRPr="00353AEE">
          <w:t>.</w:t>
        </w:r>
      </w:moveTo>
    </w:p>
    <w:moveToRangeEnd w:id="200"/>
    <w:p w14:paraId="49A12472" w14:textId="77A9BE36" w:rsidR="00A475A8" w:rsidRDefault="00A475A8">
      <w:pPr>
        <w:pStyle w:val="PRec-MainText"/>
        <w:rPr>
          <w:color w:val="000000" w:themeColor="text1"/>
        </w:rPr>
      </w:pPr>
    </w:p>
    <w:p w14:paraId="45FFF47E" w14:textId="77777777" w:rsidR="00BE464E" w:rsidRPr="00D0760D" w:rsidRDefault="00BE464E" w:rsidP="00D0760D">
      <w:pPr>
        <w:pStyle w:val="PRec-MainText"/>
        <w:ind w:firstLine="0"/>
        <w:rPr>
          <w:sz w:val="16"/>
        </w:rPr>
      </w:pPr>
    </w:p>
    <w:p w14:paraId="07535FC4" w14:textId="77777777" w:rsidR="00BE464E" w:rsidRPr="00D0760D" w:rsidRDefault="00740870">
      <w:pPr>
        <w:pStyle w:val="PRec-MainText"/>
        <w:jc w:val="center"/>
        <w:rPr>
          <w:sz w:val="16"/>
        </w:rPr>
      </w:pP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BE464E" w:rsidRPr="00D0760D">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05B8A8C5" w14:textId="76EB2702" w:rsidR="00CE1DEF" w:rsidRDefault="00BE464E">
      <w:pPr>
        <w:pStyle w:val="PRec-MainText"/>
        <w:jc w:val="right"/>
        <w:rPr>
          <w:ins w:id="204" w:author="ms699852" w:date="2018-05-24T14:32:00Z"/>
          <w:sz w:val="16"/>
        </w:rPr>
        <w:pPrChange w:id="205" w:author="ms699852" w:date="2018-05-24T14:32:00Z">
          <w:pPr>
            <w:pStyle w:val="PRec-MainText"/>
          </w:pPr>
        </w:pPrChange>
      </w:pPr>
      <w:r w:rsidRPr="00D0760D">
        <w:rPr>
          <w:sz w:val="16"/>
        </w:rPr>
        <w:t>(</w:t>
      </w:r>
      <w:del w:id="206" w:author="ms699852" w:date="2018-05-24T14:34:00Z">
        <w:r w:rsidRPr="00D0760D" w:rsidDel="00CE1DEF">
          <w:rPr>
            <w:sz w:val="16"/>
          </w:rPr>
          <w:delText>4</w:delText>
        </w:r>
      </w:del>
      <w:ins w:id="207" w:author="ms699852" w:date="2018-05-24T14:34:00Z">
        <w:r w:rsidR="00CE1DEF">
          <w:rPr>
            <w:sz w:val="16"/>
          </w:rPr>
          <w:t>3</w:t>
        </w:r>
      </w:ins>
      <w:r w:rsidRPr="00D0760D">
        <w:rPr>
          <w:sz w:val="16"/>
        </w:rPr>
        <w:t>)</w:t>
      </w:r>
    </w:p>
    <w:p w14:paraId="248D9B73" w14:textId="51109F36" w:rsidR="00CC5F52" w:rsidRPr="00D0760D" w:rsidDel="00CE1DEF" w:rsidRDefault="00CE1DEF">
      <w:pPr>
        <w:pStyle w:val="PRec-MainText"/>
        <w:jc w:val="right"/>
        <w:rPr>
          <w:del w:id="208" w:author="ms699852" w:date="2018-05-24T14:32:00Z"/>
          <w:sz w:val="16"/>
        </w:rPr>
      </w:pPr>
      <w:ins w:id="209" w:author="ms699852" w:date="2018-05-24T14:32:00Z">
        <w:r w:rsidRPr="00D0760D" w:rsidDel="00CE1DEF">
          <w:rPr>
            <w:sz w:val="16"/>
          </w:rPr>
          <w:t xml:space="preserve"> </w:t>
        </w:r>
      </w:ins>
    </w:p>
    <w:p w14:paraId="67915BEC" w14:textId="517E2F29" w:rsidR="00A475A8" w:rsidRPr="00353AEE" w:rsidDel="00CE1DEF" w:rsidRDefault="00002A5B">
      <w:pPr>
        <w:pStyle w:val="PRec-MainText"/>
        <w:jc w:val="right"/>
        <w:rPr>
          <w:del w:id="210" w:author="ms699852" w:date="2018-05-24T14:32:00Z"/>
          <w:moveFrom w:id="211" w:author="ms699852" w:date="2018-05-24T14:32:00Z"/>
        </w:rPr>
        <w:pPrChange w:id="212" w:author="ms699852" w:date="2018-05-24T14:32:00Z">
          <w:pPr>
            <w:pStyle w:val="PRec-MainText"/>
          </w:pPr>
        </w:pPrChange>
      </w:pPr>
      <w:moveFromRangeStart w:id="213" w:author="ms699852" w:date="2018-05-24T14:32:00Z" w:name="move514935662"/>
      <w:commentRangeStart w:id="214"/>
      <w:moveFrom w:id="215" w:author="ms699852" w:date="2018-05-24T14:32:00Z">
        <w:del w:id="216" w:author="ms699852" w:date="2018-05-24T14:32:00Z">
          <w:r w:rsidDel="00CE1DEF">
            <w:rPr>
              <w:rStyle w:val="Kommentarzeichen"/>
            </w:rPr>
            <w:commentReference w:id="217"/>
          </w:r>
          <w:commentRangeEnd w:id="214"/>
          <w:r w:rsidR="00541C6D" w:rsidDel="00CE1DEF">
            <w:rPr>
              <w:rStyle w:val="Kommentarzeichen"/>
            </w:rPr>
            <w:commentReference w:id="214"/>
          </w:r>
          <w:r w:rsidR="008A6083" w:rsidDel="00CE1DEF">
            <w:delText>Then</w:delText>
          </w:r>
          <w:r w:rsidR="00A475A8" w:rsidRPr="00353AEE" w:rsidDel="00CE1DEF">
            <w:delText>, we eliminate points outside the near- and far clipping plane</w:delText>
          </w:r>
          <w:r w:rsidR="008A6083" w:rsidDel="00CE1DEF">
            <w:delText xml:space="preserve"> using the pyramid frustum</w:delText>
          </w:r>
          <w:r w:rsidR="00A475A8" w:rsidRPr="00353AEE" w:rsidDel="00CE1DEF">
            <w:delText>.</w:delText>
          </w:r>
        </w:del>
      </w:moveFrom>
    </w:p>
    <w:moveFromRangeEnd w:id="213"/>
    <w:p w14:paraId="4E806212" w14:textId="77777777" w:rsidR="00AC076D" w:rsidRDefault="00AC076D">
      <w:pPr>
        <w:pStyle w:val="PRec-MainText"/>
        <w:jc w:val="right"/>
        <w:pPrChange w:id="218" w:author="ms699852" w:date="2018-05-24T14:32:00Z">
          <w:pPr>
            <w:pStyle w:val="PRec-MainText"/>
          </w:pPr>
        </w:pPrChange>
      </w:pPr>
    </w:p>
    <w:p w14:paraId="4A454B2A" w14:textId="4E21FC89" w:rsidR="006F1468" w:rsidRPr="00353AEE" w:rsidRDefault="00B54609" w:rsidP="004B1B4D">
      <w:pPr>
        <w:pStyle w:val="PRec-MainText"/>
      </w:pPr>
      <w:commentRangeStart w:id="219"/>
      <w:r w:rsidRPr="00B54609">
        <w:t>The finite image plane resolution and limited point size during rasterization results in multiple</w:t>
      </w:r>
      <w:commentRangeEnd w:id="219"/>
      <w:r>
        <w:rPr>
          <w:rStyle w:val="Kommentarzeichen"/>
        </w:rPr>
        <w:commentReference w:id="219"/>
      </w:r>
      <w:r w:rsidRPr="00B54609">
        <w:t xml:space="preserve"> </w:t>
      </w:r>
      <w:r w:rsidR="006F1468" w:rsidRPr="00353AEE">
        <w:t xml:space="preserve">3D object points correspond to the same image pixel. Due to inhomogeneous </w:t>
      </w:r>
      <w:r w:rsidR="004C6772" w:rsidRPr="00353AEE">
        <w:t xml:space="preserve">image </w:t>
      </w:r>
      <w:r w:rsidR="006F1468" w:rsidRPr="00353AEE">
        <w:t>coordinates</w:t>
      </w:r>
      <w:r w:rsidR="005006C5">
        <w:t>,</w:t>
      </w:r>
      <w:r w:rsidR="006F1468" w:rsidRPr="00353AEE">
        <w:t xml:space="preserve"> it is not possible to </w:t>
      </w:r>
      <w:r w:rsidR="005006C5">
        <w:t>resolve point</w:t>
      </w:r>
      <w:r w:rsidR="005006C5" w:rsidRPr="00353AEE">
        <w:t xml:space="preserve"> </w:t>
      </w:r>
      <w:r w:rsidR="005006C5">
        <w:t xml:space="preserve">visibility and occlusions </w:t>
      </w:r>
      <w:r w:rsidR="005006C5" w:rsidRPr="00D0760D">
        <w:rPr>
          <w:i/>
        </w:rPr>
        <w:t xml:space="preserve">a </w:t>
      </w:r>
      <w:proofErr w:type="spellStart"/>
      <w:r w:rsidR="005006C5" w:rsidRPr="00D0760D">
        <w:rPr>
          <w:i/>
        </w:rPr>
        <w:t>posteori</w:t>
      </w:r>
      <w:proofErr w:type="spellEnd"/>
      <w:r w:rsidR="00545E5A">
        <w:t xml:space="preserve"> (see Fig. </w:t>
      </w:r>
      <w:del w:id="220" w:author="ms699852" w:date="2018-05-24T14:35:00Z">
        <w:r w:rsidR="00545E5A" w:rsidDel="00CE1DEF">
          <w:delText>4a</w:delText>
        </w:r>
      </w:del>
      <w:ins w:id="221" w:author="ms699852" w:date="2018-05-24T14:35:00Z">
        <w:r w:rsidR="00CE1DEF">
          <w:t>5a</w:t>
        </w:r>
      </w:ins>
      <w:r w:rsidR="00545E5A">
        <w:t>).</w:t>
      </w:r>
      <w:r w:rsidR="006F1468" w:rsidRPr="00353AEE">
        <w:t xml:space="preserve"> </w:t>
      </w:r>
    </w:p>
    <w:p w14:paraId="5F616EE3" w14:textId="0A4803A6" w:rsidR="006F1468" w:rsidRDefault="006F1468" w:rsidP="004B1B4D">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w:t>
      </w:r>
      <w:r w:rsidR="0085304C">
        <w:rPr>
          <w:rStyle w:val="PRec-MainTextZchn"/>
        </w:rPr>
        <w:t xml:space="preserve"> via step-by-step adjustment of</w:t>
      </w:r>
      <w:r w:rsidR="009E6695">
        <w:rPr>
          <w:rStyle w:val="PRec-MainTextZchn"/>
        </w:rPr>
        <w:t xml:space="preserve"> </w:t>
      </w:r>
      <m:oMath>
        <m:r>
          <m:rPr>
            <m:sty m:val="p"/>
          </m:rPr>
          <w:rPr>
            <w:rStyle w:val="PRec-MainTextZchn"/>
            <w:rFonts w:ascii="Cambria Math" w:hAnsi="Cambria Math"/>
          </w:rPr>
          <m:t>k ⋅</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Pr="0085304C">
        <w:rPr>
          <w:rStyle w:val="PRec-MainTextZchn"/>
          <w:color w:val="000000" w:themeColor="text1"/>
        </w:rPr>
        <w:t>(</w:t>
      </w:r>
      <w:r w:rsidR="00545E5A">
        <w:rPr>
          <w:rStyle w:val="PRec-MainTextZchn"/>
          <w:color w:val="000000" w:themeColor="text1"/>
        </w:rPr>
        <w:t xml:space="preserve">see </w:t>
      </w:r>
      <w:r w:rsidR="004C6772" w:rsidRPr="0085304C">
        <w:rPr>
          <w:rStyle w:val="PRec-MainTextZchn"/>
          <w:color w:val="000000" w:themeColor="text1"/>
        </w:rPr>
        <w:t>eq.</w:t>
      </w:r>
      <w:r w:rsidR="0085304C" w:rsidRPr="0085304C">
        <w:rPr>
          <w:rStyle w:val="PRec-MainTextZchn"/>
          <w:color w:val="000000" w:themeColor="text1"/>
        </w:rPr>
        <w:t> </w:t>
      </w:r>
      <w:del w:id="222" w:author="ms699852" w:date="2018-05-24T14:34:00Z">
        <w:r w:rsidR="0085304C" w:rsidRPr="0085304C" w:rsidDel="00CE1DEF">
          <w:rPr>
            <w:rStyle w:val="PRec-MainTextZchn"/>
            <w:color w:val="000000" w:themeColor="text1"/>
          </w:rPr>
          <w:delText>3</w:delText>
        </w:r>
      </w:del>
      <w:ins w:id="223" w:author="ms699852" w:date="2018-05-24T14:34:00Z">
        <w:r w:rsidR="00CE1DEF">
          <w:rPr>
            <w:rStyle w:val="PRec-MainTextZchn"/>
            <w:color w:val="000000" w:themeColor="text1"/>
          </w:rPr>
          <w:t>2</w:t>
        </w:r>
      </w:ins>
      <w:r w:rsidRPr="0085304C">
        <w:rPr>
          <w:rStyle w:val="PRec-MainTextZchn"/>
          <w:color w:val="000000" w:themeColor="text1"/>
        </w:rPr>
        <w:t>) with</w:t>
      </w:r>
      <w:r w:rsidRPr="00353AEE">
        <w:rPr>
          <w:rStyle w:val="PRec-MainTextZchn"/>
        </w:rPr>
        <w:t xml:space="preserve"> </w:t>
      </w:r>
      <w:r w:rsidR="00944C7D" w:rsidRPr="00353AEE">
        <w:rPr>
          <w:rStyle w:val="PRec-MainTextZchn"/>
        </w:rPr>
        <w:t>k = 2,</w:t>
      </w:r>
      <w:r w:rsidRPr="00353AEE">
        <w:rPr>
          <w:rStyle w:val="PRec-MainTextZchn"/>
        </w:rPr>
        <w:t xml:space="preserve"> resulting in hal</w:t>
      </w:r>
      <w:r w:rsidR="005006C5">
        <w:rPr>
          <w:rStyle w:val="PRec-MainTextZchn"/>
        </w:rPr>
        <w:t>f</w:t>
      </w:r>
      <w:r w:rsidRPr="00353AEE">
        <w:rPr>
          <w:rStyle w:val="PRec-MainTextZchn"/>
        </w:rPr>
        <w:t xml:space="preserve"> the number of image rows and columns per layer. Then, the algorithm verifies if</w:t>
      </w:r>
      <w:r w:rsidRPr="00353AEE">
        <w:t xml:space="preserve"> two pixels correspond in two subsequent layers</w:t>
      </w:r>
      <w:r w:rsidR="009E6695">
        <w:t xml:space="preserve"> while</w:t>
      </w:r>
      <w:r w:rsidR="009E6695" w:rsidRPr="00353AEE">
        <w:t xml:space="preserve"> </w:t>
      </w:r>
      <w:r w:rsidRPr="00353AEE">
        <w:t>preserving ed</w:t>
      </w:r>
      <w:r w:rsidR="005B3AFC" w:rsidRPr="00353AEE">
        <w:t>ges (see</w:t>
      </w:r>
      <w:r w:rsidR="00944C7D" w:rsidRPr="00353AEE">
        <w:t xml:space="preserve"> </w:t>
      </w:r>
      <w:r w:rsidR="0085304C">
        <w:t>Fig. </w:t>
      </w:r>
      <w:del w:id="224" w:author="ms699852" w:date="2018-05-24T14:35:00Z">
        <w:r w:rsidR="0085304C" w:rsidDel="00CE1DEF">
          <w:delText>4</w:delText>
        </w:r>
        <w:r w:rsidR="00545E5A" w:rsidDel="00CE1DEF">
          <w:delText>b</w:delText>
        </w:r>
      </w:del>
      <w:ins w:id="225" w:author="ms699852" w:date="2018-05-24T14:35:00Z">
        <w:r w:rsidR="00CE1DEF">
          <w:t>5b</w:t>
        </w:r>
      </w:ins>
      <w:r w:rsidRPr="00353AEE">
        <w:t>).</w:t>
      </w:r>
    </w:p>
    <w:p w14:paraId="37E7D222" w14:textId="77777777" w:rsidR="00BE464E" w:rsidRPr="00D0760D" w:rsidRDefault="00BE464E" w:rsidP="00D0760D">
      <w:pPr>
        <w:rPr>
          <w:sz w:val="16"/>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00"/>
        <w:gridCol w:w="3543"/>
      </w:tblGrid>
      <w:tr w:rsidR="00A07825" w14:paraId="4B8B9EAD" w14:textId="77777777" w:rsidTr="00545E5A">
        <w:tc>
          <w:tcPr>
            <w:tcW w:w="3543" w:type="dxa"/>
            <w:tcMar>
              <w:left w:w="0" w:type="dxa"/>
              <w:right w:w="0" w:type="dxa"/>
            </w:tcMar>
          </w:tcPr>
          <w:p w14:paraId="537529C2" w14:textId="77777777" w:rsidR="00A07825" w:rsidRDefault="00A07825" w:rsidP="00A07825">
            <w:pPr>
              <w:rPr>
                <w:sz w:val="20"/>
              </w:rPr>
            </w:pPr>
            <w:r w:rsidRPr="00E76B28">
              <w:rPr>
                <w:noProof/>
                <w:lang w:val="de-DE" w:eastAsia="de-DE"/>
              </w:rPr>
              <w:drawing>
                <wp:inline distT="0" distB="0" distL="0" distR="0" wp14:anchorId="0FA5A547" wp14:editId="60C23C47">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tretch>
                            <a:fillRect/>
                          </a:stretch>
                        </pic:blipFill>
                        <pic:spPr bwMode="auto">
                          <a:xfrm>
                            <a:off x="0" y="0"/>
                            <a:ext cx="2250000" cy="1203641"/>
                          </a:xfrm>
                          <a:prstGeom prst="rect">
                            <a:avLst/>
                          </a:prstGeom>
                          <a:noFill/>
                          <a:ln>
                            <a:noFill/>
                          </a:ln>
                        </pic:spPr>
                      </pic:pic>
                    </a:graphicData>
                  </a:graphic>
                </wp:inline>
              </w:drawing>
            </w:r>
          </w:p>
        </w:tc>
        <w:tc>
          <w:tcPr>
            <w:tcW w:w="200" w:type="dxa"/>
            <w:tcMar>
              <w:left w:w="0" w:type="dxa"/>
              <w:right w:w="0" w:type="dxa"/>
            </w:tcMar>
          </w:tcPr>
          <w:p w14:paraId="50CFD549" w14:textId="77777777" w:rsidR="00A07825" w:rsidRPr="00E76B28" w:rsidRDefault="00A07825" w:rsidP="00A07825">
            <w:pPr>
              <w:rPr>
                <w:noProof/>
                <w:color w:val="000000"/>
                <w:szCs w:val="16"/>
                <w:lang w:val="de-DE" w:eastAsia="de-DE"/>
              </w:rPr>
            </w:pPr>
          </w:p>
        </w:tc>
        <w:tc>
          <w:tcPr>
            <w:tcW w:w="3543" w:type="dxa"/>
            <w:tcMar>
              <w:left w:w="0" w:type="dxa"/>
              <w:right w:w="0" w:type="dxa"/>
            </w:tcMar>
          </w:tcPr>
          <w:p w14:paraId="50363B3E" w14:textId="77777777" w:rsidR="00A07825" w:rsidRDefault="00A07825" w:rsidP="00A07825">
            <w:pPr>
              <w:rPr>
                <w:sz w:val="20"/>
              </w:rPr>
            </w:pPr>
            <w:r w:rsidRPr="00E76B28">
              <w:rPr>
                <w:noProof/>
                <w:color w:val="000000"/>
                <w:szCs w:val="16"/>
                <w:lang w:val="de-DE" w:eastAsia="de-DE"/>
              </w:rPr>
              <w:drawing>
                <wp:inline distT="0" distB="0" distL="0" distR="0" wp14:anchorId="168F656F" wp14:editId="16330D8C">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tretch>
                            <a:fillRect/>
                          </a:stretch>
                        </pic:blipFill>
                        <pic:spPr bwMode="auto">
                          <a:xfrm>
                            <a:off x="0" y="0"/>
                            <a:ext cx="2250000" cy="1203641"/>
                          </a:xfrm>
                          <a:prstGeom prst="rect">
                            <a:avLst/>
                          </a:prstGeom>
                          <a:noFill/>
                          <a:ln>
                            <a:noFill/>
                          </a:ln>
                        </pic:spPr>
                      </pic:pic>
                    </a:graphicData>
                  </a:graphic>
                </wp:inline>
              </w:drawing>
            </w:r>
          </w:p>
        </w:tc>
      </w:tr>
      <w:tr w:rsidR="00545E5A" w14:paraId="30911158" w14:textId="77777777" w:rsidTr="00545E5A">
        <w:tc>
          <w:tcPr>
            <w:tcW w:w="3543" w:type="dxa"/>
            <w:tcMar>
              <w:left w:w="0" w:type="dxa"/>
              <w:right w:w="0" w:type="dxa"/>
            </w:tcMar>
          </w:tcPr>
          <w:p w14:paraId="465334EE" w14:textId="77777777" w:rsidR="00AB1056" w:rsidRPr="00B54609" w:rsidRDefault="0003784F" w:rsidP="00B54609">
            <w:pPr>
              <w:tabs>
                <w:tab w:val="left" w:pos="2661"/>
              </w:tabs>
              <w:jc w:val="center"/>
              <w:rPr>
                <w:noProof/>
                <w:sz w:val="16"/>
                <w:szCs w:val="16"/>
                <w:lang w:val="de-DE" w:eastAsia="de-DE"/>
              </w:rPr>
            </w:pPr>
            <w:r w:rsidRPr="00B54609">
              <w:rPr>
                <w:noProof/>
                <w:sz w:val="16"/>
                <w:szCs w:val="16"/>
                <w:lang w:val="de-DE" w:eastAsia="de-DE"/>
              </w:rPr>
              <w:t>(a)</w:t>
            </w:r>
          </w:p>
        </w:tc>
        <w:tc>
          <w:tcPr>
            <w:tcW w:w="200" w:type="dxa"/>
            <w:tcMar>
              <w:left w:w="0" w:type="dxa"/>
              <w:right w:w="0" w:type="dxa"/>
            </w:tcMar>
          </w:tcPr>
          <w:p w14:paraId="01225F63" w14:textId="77777777" w:rsidR="00AB1056" w:rsidRPr="00B54609" w:rsidRDefault="00AB1056" w:rsidP="00B54609">
            <w:pPr>
              <w:jc w:val="center"/>
              <w:rPr>
                <w:noProof/>
                <w:color w:val="000000"/>
                <w:sz w:val="16"/>
                <w:szCs w:val="16"/>
                <w:lang w:val="de-DE" w:eastAsia="de-DE"/>
              </w:rPr>
            </w:pPr>
          </w:p>
        </w:tc>
        <w:tc>
          <w:tcPr>
            <w:tcW w:w="3543" w:type="dxa"/>
            <w:tcMar>
              <w:left w:w="0" w:type="dxa"/>
              <w:right w:w="0" w:type="dxa"/>
            </w:tcMar>
          </w:tcPr>
          <w:p w14:paraId="1EB21309" w14:textId="77777777" w:rsidR="00AB1056" w:rsidRPr="00B54609" w:rsidRDefault="00545E5A" w:rsidP="00B54609">
            <w:pPr>
              <w:jc w:val="center"/>
              <w:rPr>
                <w:noProof/>
                <w:color w:val="000000"/>
                <w:sz w:val="16"/>
                <w:szCs w:val="16"/>
                <w:lang w:val="de-DE" w:eastAsia="de-DE"/>
              </w:rPr>
            </w:pPr>
            <w:r w:rsidRPr="00710976">
              <w:rPr>
                <w:noProof/>
                <w:color w:val="000000"/>
                <w:sz w:val="16"/>
                <w:szCs w:val="16"/>
                <w:lang w:val="de-DE" w:eastAsia="de-DE"/>
              </w:rPr>
              <w:t>(b)</w:t>
            </w:r>
          </w:p>
        </w:tc>
      </w:tr>
    </w:tbl>
    <w:p w14:paraId="4853307A" w14:textId="652A1AFD" w:rsidR="005B3AFC" w:rsidRPr="00353AEE" w:rsidRDefault="00944C7D" w:rsidP="004B1B4D">
      <w:pPr>
        <w:pStyle w:val="PRec-Figures"/>
        <w:rPr>
          <w:lang w:eastAsia="en-GB"/>
        </w:rPr>
      </w:pPr>
      <w:bookmarkStart w:id="226" w:name="_Ref512856604"/>
      <w:r w:rsidRPr="00353AEE">
        <w:t>Fig.</w:t>
      </w:r>
      <w:bookmarkEnd w:id="226"/>
      <w:r w:rsidR="0085304C">
        <w:t> </w:t>
      </w:r>
      <w:del w:id="227" w:author="ms699852" w:date="2018-05-24T14:35:00Z">
        <w:r w:rsidR="0085304C" w:rsidDel="00CE1DEF">
          <w:delText xml:space="preserve">4 </w:delText>
        </w:r>
      </w:del>
      <w:ins w:id="228" w:author="ms699852" w:date="2018-05-24T14:35:00Z">
        <w:r w:rsidR="00CE1DEF">
          <w:t xml:space="preserve">5 </w:t>
        </w:r>
      </w:ins>
      <w:r w:rsidR="00545E5A">
        <w:rPr>
          <w:lang w:eastAsia="en-GB"/>
        </w:rPr>
        <w:t>Translucent, falsely mapped</w:t>
      </w:r>
      <w:r w:rsidR="005B3AFC" w:rsidRPr="00353AEE">
        <w:rPr>
          <w:lang w:eastAsia="en-GB"/>
        </w:rPr>
        <w:t xml:space="preserve"> 3D point</w:t>
      </w:r>
      <w:r w:rsidR="004C6772" w:rsidRPr="00353AEE">
        <w:rPr>
          <w:lang w:eastAsia="en-GB"/>
        </w:rPr>
        <w:t>s (</w:t>
      </w:r>
      <w:r w:rsidR="00545E5A">
        <w:rPr>
          <w:lang w:eastAsia="en-GB"/>
        </w:rPr>
        <w:t>a</w:t>
      </w:r>
      <w:r w:rsidR="005B3AFC" w:rsidRPr="00353AEE">
        <w:rPr>
          <w:lang w:eastAsia="en-GB"/>
        </w:rPr>
        <w:t>), edge preserving result after filtering (</w:t>
      </w:r>
      <w:r w:rsidR="004C6772" w:rsidRPr="00353AEE">
        <w:rPr>
          <w:lang w:eastAsia="en-GB"/>
        </w:rPr>
        <w:t>r</w:t>
      </w:r>
      <w:r w:rsidR="005B3AFC" w:rsidRPr="00353AEE">
        <w:rPr>
          <w:lang w:eastAsia="en-GB"/>
        </w:rPr>
        <w:t>).</w:t>
      </w:r>
    </w:p>
    <w:p w14:paraId="17D4749B" w14:textId="3F75AEE7" w:rsidR="008A1832" w:rsidRDefault="00CF12CD" w:rsidP="004B1B4D">
      <w:pPr>
        <w:pStyle w:val="PRec-MainText"/>
      </w:pPr>
      <w:r>
        <w:t>In additional to overlapping point projections, the finite image resolution results in remaining</w:t>
      </w:r>
      <w:r w:rsidR="00545E5A">
        <w:t xml:space="preserve"> gaps between the projected points, impeding e.g. feature-based image-to-geometry registration.</w:t>
      </w:r>
    </w:p>
    <w:p w14:paraId="4C8A1C93" w14:textId="77777777" w:rsidR="00AB1056" w:rsidRDefault="008A1832" w:rsidP="000E0B56">
      <w:pPr>
        <w:spacing w:before="120"/>
        <w:jc w:val="center"/>
      </w:pPr>
      <w:r>
        <w:rPr>
          <w:noProof/>
          <w:lang w:val="de-DE" w:eastAsia="de-DE"/>
        </w:rPr>
        <w:lastRenderedPageBreak/>
        <w:drawing>
          <wp:inline distT="0" distB="0" distL="0" distR="0" wp14:anchorId="3F9B6C81" wp14:editId="631B4D51">
            <wp:extent cx="4590000" cy="1783241"/>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23"/>
                    <a:stretch>
                      <a:fillRect/>
                    </a:stretch>
                  </pic:blipFill>
                  <pic:spPr>
                    <a:xfrm>
                      <a:off x="0" y="0"/>
                      <a:ext cx="4590000" cy="1783241"/>
                    </a:xfrm>
                    <a:prstGeom prst="rect">
                      <a:avLst/>
                    </a:prstGeom>
                  </pic:spPr>
                </pic:pic>
              </a:graphicData>
            </a:graphic>
          </wp:inline>
        </w:drawing>
      </w:r>
    </w:p>
    <w:p w14:paraId="69770B11" w14:textId="08B6C304" w:rsidR="008A1832" w:rsidRPr="00353AEE" w:rsidRDefault="008A1832" w:rsidP="004B1B4D">
      <w:pPr>
        <w:pStyle w:val="PRec-Figures"/>
        <w:rPr>
          <w:lang w:eastAsia="en-GB"/>
        </w:rPr>
      </w:pPr>
      <w:bookmarkStart w:id="229" w:name="_Ref512929386"/>
      <w:r w:rsidRPr="00353AEE">
        <w:t>Fig.</w:t>
      </w:r>
      <w:bookmarkEnd w:id="229"/>
      <w:r w:rsidR="0085304C">
        <w:t> </w:t>
      </w:r>
      <w:del w:id="230" w:author="ms699852" w:date="2018-05-24T14:35:00Z">
        <w:r w:rsidR="0085304C" w:rsidDel="00CE1DEF">
          <w:delText xml:space="preserve">5 </w:delText>
        </w:r>
      </w:del>
      <w:ins w:id="231" w:author="ms699852" w:date="2018-05-24T14:35:00Z">
        <w:r w:rsidR="00CE1DEF">
          <w:t xml:space="preserve">6 </w:t>
        </w:r>
      </w:ins>
      <w:r w:rsidRPr="00353AEE">
        <w:rPr>
          <w:lang w:eastAsia="en-GB"/>
        </w:rPr>
        <w:t>Fill image gaps using nearest neighbour binary search in 3D domain.</w:t>
      </w:r>
    </w:p>
    <w:p w14:paraId="16F078F3" w14:textId="4E67D1EB" w:rsidR="006F1468" w:rsidRDefault="006F1468" w:rsidP="004B1B4D">
      <w:pPr>
        <w:pStyle w:val="PRec-MainText"/>
        <w:rPr>
          <w:ins w:id="232" w:author="ms699852" w:date="2018-05-24T15:20:00Z"/>
        </w:rPr>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w:t>
      </w:r>
      <w:r w:rsidR="00CF12CD">
        <w:t>interpolation</w:t>
      </w:r>
      <w:r w:rsidRPr="00353AEE">
        <w:t xml:space="preserve"> using binary search </w:t>
      </w:r>
      <w:r w:rsidR="00AB2F36">
        <w:rPr>
          <w:noProof/>
        </w:rPr>
        <w:t>(Bentley, 1975)</w:t>
      </w:r>
      <w:r w:rsidR="00C9311B" w:rsidRPr="00353AEE">
        <w:t xml:space="preserve"> </w:t>
      </w:r>
      <w:r w:rsidRPr="00353AEE">
        <w:t xml:space="preserve">in the </w:t>
      </w:r>
      <w:r w:rsidR="00CF12CD">
        <w:t>depth</w:t>
      </w:r>
      <w:r w:rsidR="00CF12CD" w:rsidRPr="00353AEE">
        <w:t xml:space="preserve"> </w:t>
      </w:r>
      <w:r w:rsidRPr="00353AEE">
        <w:t>domain</w:t>
      </w:r>
      <w:r w:rsidR="00CF12CD">
        <w:t xml:space="preserve"> and</w:t>
      </w:r>
      <w:r w:rsidRPr="00353AEE">
        <w:t xml:space="preserve"> apply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w:t>
      </w:r>
      <w:r w:rsidR="00CF12CD">
        <w:t>are</w:t>
      </w:r>
      <w:r w:rsidRPr="00353AEE">
        <w:t xml:space="preserve"> applied to avoid unreasonable gap-filling. </w:t>
      </w:r>
      <w:r w:rsidR="005006C5">
        <w:t>A</w:t>
      </w:r>
      <w:r w:rsidR="005006C5" w:rsidRPr="003441D3">
        <w:rPr>
          <w:color w:val="000000" w:themeColor="text1"/>
        </w:rPr>
        <w:t xml:space="preserve"> before</w:t>
      </w:r>
      <w:r w:rsidR="005006C5" w:rsidRPr="00353AEE">
        <w:t xml:space="preserve">-after comparison of the gap filling is shown in </w:t>
      </w:r>
      <w:r w:rsidR="0085304C">
        <w:t>Fig. </w:t>
      </w:r>
      <w:del w:id="233" w:author="ms699852" w:date="2018-05-24T14:35:00Z">
        <w:r w:rsidR="0085304C" w:rsidDel="00CE1DEF">
          <w:delText>5</w:delText>
        </w:r>
        <w:r w:rsidR="005006C5" w:rsidDel="00CE1DEF">
          <w:delText xml:space="preserve"> </w:delText>
        </w:r>
      </w:del>
      <w:ins w:id="234" w:author="ms699852" w:date="2018-05-24T14:35:00Z">
        <w:r w:rsidR="00CE1DEF">
          <w:t xml:space="preserve">6 </w:t>
        </w:r>
      </w:ins>
      <w:r w:rsidR="005006C5">
        <w:t xml:space="preserve">as an example for </w:t>
      </w:r>
      <w:ins w:id="235" w:author="ms699852" w:date="2018-05-24T14:35:00Z">
        <w:r w:rsidR="00CE1DEF">
          <w:t>mobile</w:t>
        </w:r>
      </w:ins>
      <w:del w:id="236" w:author="ms699852" w:date="2018-05-24T14:35:00Z">
        <w:r w:rsidR="005006C5" w:rsidDel="00CE1DEF">
          <w:delText>the</w:delText>
        </w:r>
      </w:del>
      <w:r w:rsidR="005006C5">
        <w:t xml:space="preserve"> </w:t>
      </w:r>
      <w:del w:id="237" w:author="ms699852" w:date="2018-05-24T14:35:00Z">
        <w:r w:rsidR="00CF12CD" w:rsidDel="00CE1DEF">
          <w:delText xml:space="preserve">hydrological </w:delText>
        </w:r>
        <w:r w:rsidR="005006C5" w:rsidDel="00CE1DEF">
          <w:delText xml:space="preserve">use case </w:delText>
        </w:r>
        <w:r w:rsidR="0003784F" w:rsidRPr="000E0B56" w:rsidDel="00CE1DEF">
          <w:rPr>
            <w:color w:val="000000" w:themeColor="text1"/>
            <w:highlight w:val="yellow"/>
          </w:rPr>
          <w:delText xml:space="preserve">in </w:delText>
        </w:r>
        <w:r w:rsidR="0003784F" w:rsidRPr="000E0B56" w:rsidDel="00CE1DEF">
          <w:rPr>
            <w:i/>
            <w:color w:val="000000" w:themeColor="text1"/>
            <w:highlight w:val="yellow"/>
          </w:rPr>
          <w:delText>Water level gauging</w:delText>
        </w:r>
      </w:del>
      <w:ins w:id="238" w:author="ms699852" w:date="2018-05-24T14:35:00Z">
        <w:r w:rsidR="00CE1DEF">
          <w:t>camera-based water</w:t>
        </w:r>
      </w:ins>
      <w:del w:id="239" w:author="ms699852" w:date="2018-05-24T14:35:00Z">
        <w:r w:rsidR="0003784F" w:rsidRPr="000E0B56" w:rsidDel="00CE1DEF">
          <w:rPr>
            <w:highlight w:val="yellow"/>
          </w:rPr>
          <w:delText>.</w:delText>
        </w:r>
      </w:del>
      <w:ins w:id="240" w:author="ms699852" w:date="2018-05-24T14:35:00Z">
        <w:r w:rsidR="00CE1DEF">
          <w:t xml:space="preserve"> level gauging using OWL.</w:t>
        </w:r>
      </w:ins>
    </w:p>
    <w:p w14:paraId="7FED107D" w14:textId="449E8FBC" w:rsidR="00015E93" w:rsidRDefault="00015E93" w:rsidP="004B1B4D">
      <w:pPr>
        <w:pStyle w:val="PRec-MainText"/>
        <w:rPr>
          <w:ins w:id="241" w:author="ms699852" w:date="2018-05-24T15:20:00Z"/>
        </w:rPr>
      </w:pPr>
    </w:p>
    <w:p w14:paraId="11FCF0BF" w14:textId="3D6449F7" w:rsidR="00015E93" w:rsidRPr="00353AEE" w:rsidRDefault="00015E93" w:rsidP="004B1B4D">
      <w:pPr>
        <w:pStyle w:val="PRec-MainText"/>
      </w:pPr>
      <w:ins w:id="242" w:author="ms699852" w:date="2018-05-24T15:20:00Z">
        <w:r w:rsidRPr="00015E93">
          <w:t>For both options, additional tiling of the 3D base data is advisable for a rapid geometry-in-frustum containment checks.</w:t>
        </w:r>
      </w:ins>
    </w:p>
    <w:p w14:paraId="225CB9BA" w14:textId="77777777" w:rsidR="00021D47" w:rsidRPr="00353AEE" w:rsidRDefault="00021D47" w:rsidP="004B1B4D">
      <w:pPr>
        <w:pStyle w:val="PRec-Heading2"/>
      </w:pPr>
      <w:commentRangeStart w:id="243"/>
      <w:r w:rsidRPr="006A743D">
        <w:t>Image-to-geometry registration</w:t>
      </w:r>
      <w:commentRangeEnd w:id="243"/>
      <w:r w:rsidR="00357D2B">
        <w:rPr>
          <w:rStyle w:val="Kommentarzeichen"/>
          <w:i w:val="0"/>
        </w:rPr>
        <w:commentReference w:id="243"/>
      </w:r>
    </w:p>
    <w:p w14:paraId="5A4DD7EE" w14:textId="6E07BDF3"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w:t>
      </w:r>
      <w:ins w:id="244" w:author=" " w:date="2018-05-24T20:41:00Z">
        <w:r w:rsidR="00740870">
          <w:rPr>
            <w:rStyle w:val="PRec-MainTextZchn"/>
          </w:rPr>
          <w:t xml:space="preserve"> or point dataset</w:t>
        </w:r>
      </w:ins>
      <w:r w:rsidRPr="00353AEE">
        <w:rPr>
          <w:rStyle w:val="PRec-MainTextZchn"/>
        </w:rPr>
        <w:t>, providing a transformation from</w:t>
      </w:r>
      <w:r w:rsidRPr="00353AEE">
        <w:t xml:space="preserve"> the 2D image coordinate system to 3D model coordinate system as follows:</w:t>
      </w:r>
    </w:p>
    <w:bookmarkStart w:id="245" w:name="_Hlk512503593"/>
    <w:p w14:paraId="7761AA9C" w14:textId="77777777" w:rsidR="00353AEE" w:rsidRPr="00D0760D" w:rsidRDefault="00740870" w:rsidP="004B1B4D">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r>
                <m:e>
                  <m: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245"/>
      <w:r w:rsidR="0037617F" w:rsidRPr="00D0760D">
        <w:rPr>
          <w:sz w:val="16"/>
          <w:szCs w:val="16"/>
        </w:rPr>
        <w:t xml:space="preserve"> </w:t>
      </w:r>
      <w:r w:rsidR="0037617F" w:rsidRPr="00D0760D">
        <w:rPr>
          <w:sz w:val="16"/>
          <w:szCs w:val="16"/>
        </w:rPr>
        <w:tab/>
        <w:t>with</w:t>
      </w:r>
      <w:r w:rsidR="0037617F" w:rsidRPr="00D0760D">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78DB2B1D" w14:textId="00820C84" w:rsidR="00353AEE" w:rsidRPr="00D0760D" w:rsidRDefault="00566A3E" w:rsidP="004B1B4D">
      <w:pPr>
        <w:pStyle w:val="PRec-MainText"/>
        <w:ind w:firstLine="0"/>
        <w:jc w:val="right"/>
        <w:rPr>
          <w:sz w:val="16"/>
          <w:szCs w:val="16"/>
        </w:rPr>
      </w:pPr>
      <w:r w:rsidRPr="00D0760D">
        <w:rPr>
          <w:sz w:val="16"/>
          <w:szCs w:val="16"/>
        </w:rPr>
        <w:t>(</w:t>
      </w:r>
      <w:del w:id="246" w:author="ms699852" w:date="2018-05-24T14:36:00Z">
        <w:r w:rsidR="00B4372A" w:rsidRPr="00D0760D" w:rsidDel="00CE1DEF">
          <w:rPr>
            <w:sz w:val="16"/>
            <w:szCs w:val="16"/>
          </w:rPr>
          <w:delText>5</w:delText>
        </w:r>
      </w:del>
      <w:ins w:id="247" w:author="ms699852" w:date="2018-05-24T14:36:00Z">
        <w:r w:rsidR="00CE1DEF">
          <w:rPr>
            <w:sz w:val="16"/>
            <w:szCs w:val="16"/>
          </w:rPr>
          <w:t>4</w:t>
        </w:r>
      </w:ins>
      <w:r w:rsidRPr="00D0760D">
        <w:rPr>
          <w:sz w:val="16"/>
          <w:szCs w:val="16"/>
        </w:rPr>
        <w:t>)</w:t>
      </w:r>
    </w:p>
    <w:p w14:paraId="0B11EEE6" w14:textId="77777777" w:rsidR="00021D47" w:rsidRPr="00D0760D" w:rsidRDefault="00021D47" w:rsidP="004B1B4D">
      <w:pPr>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sidRPr="00D0760D">
        <w:rPr>
          <w:sz w:val="16"/>
          <w:szCs w:val="16"/>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sidRPr="00D0760D">
        <w:rPr>
          <w:sz w:val="16"/>
          <w:szCs w:val="16"/>
        </w:rPr>
        <w:t xml:space="preserve"> – translation vector</w:t>
      </w:r>
    </w:p>
    <w:p w14:paraId="4A06AEAB" w14:textId="77777777" w:rsidR="00021D47" w:rsidRPr="00D0760D" w:rsidRDefault="004C6772" w:rsidP="004B1B4D">
      <w:pPr>
        <w:jc w:val="center"/>
        <w:rPr>
          <w:sz w:val="16"/>
          <w:szCs w:val="16"/>
        </w:rPr>
      </w:pPr>
      <m:oMath>
        <m:r>
          <m:rPr>
            <m:sty m:val="p"/>
          </m:rPr>
          <w:rPr>
            <w:rFonts w:ascii="Cambria Math" w:hAnsi="Cambria Math"/>
            <w:sz w:val="16"/>
            <w:szCs w:val="16"/>
          </w:rPr>
          <m:t>P</m:t>
        </m:r>
      </m:oMath>
      <w:r w:rsidR="00021D47" w:rsidRPr="00D0760D">
        <w:rPr>
          <w:sz w:val="16"/>
          <w:szCs w:val="16"/>
        </w:rPr>
        <w:t xml:space="preserve"> – point of the object; </w:t>
      </w: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oMath>
      <w:r w:rsidR="00021D47" w:rsidRPr="00D0760D">
        <w:rPr>
          <w:sz w:val="16"/>
          <w:szCs w:val="16"/>
        </w:rPr>
        <w:t xml:space="preserve"> – (projected) point of the image plane</w:t>
      </w:r>
    </w:p>
    <w:p w14:paraId="7D67AA0A" w14:textId="77777777" w:rsidR="00021D47" w:rsidRPr="00D0760D" w:rsidRDefault="00740870" w:rsidP="004B1B4D">
      <w:pPr>
        <w:jc w:val="center"/>
        <w:rPr>
          <w:sz w:val="16"/>
          <w:szCs w:val="16"/>
        </w:rPr>
      </w:pPr>
      <m:oMath>
        <m:d>
          <m:dPr>
            <m:ctrlPr>
              <w:rPr>
                <w:rFonts w:ascii="Cambria Math" w:hAnsi="Cambria Math"/>
                <w:sz w:val="16"/>
                <w:szCs w:val="16"/>
              </w:rPr>
            </m:ctrlPr>
          </m:dPr>
          <m:e>
            <m:r>
              <w:rPr>
                <w:rFonts w:ascii="Cambria Math" w:hAnsi="Cambria Math"/>
                <w:sz w:val="16"/>
                <w:szCs w:val="16"/>
              </w:rPr>
              <m:t>x,y,w</m:t>
            </m:r>
          </m:e>
        </m:d>
      </m:oMath>
      <w:r w:rsidR="00021D47" w:rsidRPr="00D0760D">
        <w:rPr>
          <w:sz w:val="16"/>
          <w:szCs w:val="16"/>
        </w:rPr>
        <w:t xml:space="preserve"> – image plane coordinates; </w:t>
      </w:r>
      <m:oMath>
        <m:d>
          <m:dPr>
            <m:ctrlPr>
              <w:rPr>
                <w:rFonts w:ascii="Cambria Math" w:hAnsi="Cambria Math"/>
                <w:sz w:val="16"/>
                <w:szCs w:val="16"/>
              </w:rPr>
            </m:ctrlPr>
          </m:dPr>
          <m:e>
            <m:r>
              <m:rPr>
                <m:sty m:val="p"/>
              </m:rPr>
              <w:rPr>
                <w:rFonts w:ascii="Cambria Math" w:hAnsi="Cambria Math"/>
                <w:sz w:val="16"/>
                <w:szCs w:val="16"/>
              </w:rPr>
              <m:t>X,Y,Z</m:t>
            </m:r>
          </m:e>
        </m:d>
      </m:oMath>
      <w:r w:rsidR="00021D47" w:rsidRPr="00D0760D">
        <w:rPr>
          <w:sz w:val="16"/>
          <w:szCs w:val="16"/>
        </w:rPr>
        <w:t xml:space="preserve"> – world coordinates</w:t>
      </w:r>
    </w:p>
    <w:p w14:paraId="0CF32C42" w14:textId="77777777" w:rsidR="00F13222" w:rsidRPr="00D0760D" w:rsidRDefault="00F13222" w:rsidP="004B1B4D">
      <w:pPr>
        <w:pStyle w:val="Text"/>
        <w:ind w:firstLine="0"/>
        <w:rPr>
          <w:sz w:val="16"/>
          <w:szCs w:val="16"/>
        </w:rPr>
      </w:pPr>
    </w:p>
    <w:p w14:paraId="67F5A5BC" w14:textId="312E5584" w:rsidR="00021D47" w:rsidRPr="00E76B28" w:rsidDel="00CE1DEF" w:rsidRDefault="00021D47" w:rsidP="004B1B4D">
      <w:pPr>
        <w:pStyle w:val="PRec-MainText"/>
        <w:rPr>
          <w:del w:id="248" w:author="ms699852" w:date="2018-05-24T14:40:00Z"/>
          <w:color w:val="000000" w:themeColor="text1"/>
        </w:rPr>
      </w:pPr>
      <w:r w:rsidRPr="00353AEE">
        <w:t>Using this coordinate system transformation in combina</w:t>
      </w:r>
      <w:r w:rsidRPr="00E76B28">
        <w:rPr>
          <w:color w:val="000000" w:themeColor="text1"/>
        </w:rPr>
        <w:t xml:space="preserve">tion with a known interior camera orientation, it is possible to project each image on the </w:t>
      </w:r>
      <w:ins w:id="249" w:author=" " w:date="2018-05-24T20:48:00Z">
        <w:r w:rsidR="00740870">
          <w:rPr>
            <w:color w:val="000000" w:themeColor="text1"/>
          </w:rPr>
          <w:t xml:space="preserve">point cloud/ </w:t>
        </w:r>
      </w:ins>
      <w:r w:rsidRPr="00E76B28">
        <w:rPr>
          <w:color w:val="000000" w:themeColor="text1"/>
        </w:rPr>
        <w:t>surface</w:t>
      </w:r>
      <w:r w:rsidR="004C6772" w:rsidRPr="00E76B28">
        <w:rPr>
          <w:color w:val="000000" w:themeColor="text1"/>
        </w:rPr>
        <w:t xml:space="preserve"> or vice versa.</w:t>
      </w:r>
    </w:p>
    <w:p w14:paraId="613C6F3F" w14:textId="340D5425" w:rsidR="00F96255" w:rsidRDefault="00CE1DEF" w:rsidP="004B1B4D">
      <w:pPr>
        <w:pStyle w:val="PRec-MainText"/>
        <w:rPr>
          <w:ins w:id="250" w:author="ms699852" w:date="2018-05-24T15:26:00Z"/>
          <w:color w:val="000000" w:themeColor="text1"/>
        </w:rPr>
      </w:pPr>
      <w:ins w:id="251" w:author="ms699852" w:date="2018-05-24T14:40:00Z">
        <w:r>
          <w:rPr>
            <w:color w:val="000000" w:themeColor="text1"/>
          </w:rPr>
          <w:t xml:space="preserve"> </w:t>
        </w:r>
      </w:ins>
    </w:p>
    <w:p w14:paraId="2DEAB2BD" w14:textId="1FD7BF6C" w:rsidR="00A309D7" w:rsidRDefault="00A309D7" w:rsidP="004B1B4D">
      <w:pPr>
        <w:pStyle w:val="PRec-MainText"/>
        <w:rPr>
          <w:ins w:id="252" w:author="ms699852" w:date="2018-05-24T15:26:00Z"/>
          <w:color w:val="000000" w:themeColor="text1"/>
        </w:rPr>
      </w:pPr>
    </w:p>
    <w:p w14:paraId="42747AC4" w14:textId="0AEE3D71" w:rsidR="00A309D7" w:rsidRDefault="00A309D7" w:rsidP="0006648C">
      <w:pPr>
        <w:pStyle w:val="PRec-MainText"/>
        <w:rPr>
          <w:ins w:id="253" w:author="ms699852" w:date="2018-05-24T15:27:00Z"/>
          <w:color w:val="000000" w:themeColor="text1"/>
        </w:rPr>
      </w:pPr>
      <w:ins w:id="254" w:author="ms699852" w:date="2018-05-24T15:26:00Z">
        <w:r w:rsidRPr="00A309D7">
          <w:rPr>
            <w:color w:val="000000" w:themeColor="text1"/>
          </w:rPr>
          <w:t xml:space="preserve">In case of triangle mesh models, the 2D feature locations within the rendered image are </w:t>
        </w:r>
        <w:proofErr w:type="spellStart"/>
        <w:r w:rsidRPr="00A309D7">
          <w:rPr>
            <w:color w:val="000000" w:themeColor="text1"/>
          </w:rPr>
          <w:t>raycasted</w:t>
        </w:r>
        <w:proofErr w:type="spellEnd"/>
        <w:r w:rsidRPr="00A309D7">
          <w:rPr>
            <w:color w:val="000000" w:themeColor="text1"/>
          </w:rPr>
          <w:t xml:space="preserve"> using the virtual camera's vanishing point, the imaging plane, and the 3D surface model (</w:t>
        </w:r>
        <w:proofErr w:type="spellStart"/>
        <w:r w:rsidRPr="00A309D7">
          <w:rPr>
            <w:color w:val="000000" w:themeColor="text1"/>
          </w:rPr>
          <w:t>Kehl</w:t>
        </w:r>
        <w:proofErr w:type="spellEnd"/>
        <w:r w:rsidRPr="00A309D7">
          <w:rPr>
            <w:color w:val="000000" w:themeColor="text1"/>
          </w:rPr>
          <w:t xml:space="preserve"> et al., 2016a), resulting in the correlated 3D coordinate of the 2D feature.</w:t>
        </w:r>
      </w:ins>
    </w:p>
    <w:p w14:paraId="0675CC51" w14:textId="77777777" w:rsidR="00740870" w:rsidRDefault="00740870">
      <w:pPr>
        <w:pStyle w:val="PRec-MainText"/>
        <w:rPr>
          <w:ins w:id="255" w:author=" " w:date="2018-05-24T20:50:00Z"/>
          <w:color w:val="000000" w:themeColor="text1"/>
        </w:rPr>
      </w:pPr>
    </w:p>
    <w:p w14:paraId="1F7F67D3" w14:textId="7282DE96" w:rsidR="00A552D7" w:rsidRDefault="00021D47">
      <w:pPr>
        <w:pStyle w:val="PRec-MainText"/>
        <w:rPr>
          <w:ins w:id="256" w:author="ms699852" w:date="2018-05-24T16:27:00Z"/>
        </w:rPr>
      </w:pPr>
      <w:r w:rsidRPr="00E76B28">
        <w:rPr>
          <w:color w:val="000000" w:themeColor="text1"/>
        </w:rPr>
        <w:t>Amongst the published literature, feature-based registration algorithms are most common</w:t>
      </w:r>
      <w:ins w:id="257" w:author="ms699852" w:date="2018-05-24T14:44:00Z">
        <w:r w:rsidR="00F96255" w:rsidRPr="00F96255">
          <w:t xml:space="preserve"> </w:t>
        </w:r>
        <w:r w:rsidR="00F96255">
          <w:t>for image registration</w:t>
        </w:r>
        <w:r w:rsidR="00F96255" w:rsidRPr="00353AEE">
          <w:t xml:space="preserve"> on mobile devices due to </w:t>
        </w:r>
        <w:r w:rsidR="00F96255">
          <w:t>their</w:t>
        </w:r>
        <w:r w:rsidR="00F96255" w:rsidRPr="00353AEE">
          <w:t xml:space="preserve"> implementation simplicity, </w:t>
        </w:r>
        <w:r w:rsidR="00F96255">
          <w:t>their</w:t>
        </w:r>
        <w:r w:rsidR="00F96255" w:rsidRPr="00353AEE">
          <w:t xml:space="preserve"> rapid execution speed, </w:t>
        </w:r>
        <w:r w:rsidR="00F96255">
          <w:t>their</w:t>
        </w:r>
        <w:r w:rsidR="00F96255" w:rsidRPr="00353AEE">
          <w:t xml:space="preserve"> application-specific constraints and the wealth of available code that can be used</w:t>
        </w:r>
      </w:ins>
      <w:r w:rsidRPr="00E76B28">
        <w:rPr>
          <w:color w:val="000000" w:themeColor="text1"/>
        </w:rPr>
        <w:t xml:space="preserve">. </w:t>
      </w:r>
      <w:ins w:id="258" w:author="ms699852" w:date="2018-05-24T14:50:00Z">
        <w:r w:rsidR="0006648C">
          <w:rPr>
            <w:color w:val="000000" w:themeColor="text1"/>
          </w:rPr>
          <w:t xml:space="preserve">Beside the already presented applications, more </w:t>
        </w:r>
        <w:r w:rsidR="0006648C" w:rsidRPr="00353AEE">
          <w:t xml:space="preserve">examples are ample within the literature, </w:t>
        </w:r>
        <w:r w:rsidR="0006648C">
          <w:t xml:space="preserve">e.g. in </w:t>
        </w:r>
        <w:r w:rsidR="0006648C" w:rsidRPr="00353AEE">
          <w:t xml:space="preserve">augmented reality </w:t>
        </w:r>
        <w:r w:rsidR="0006648C">
          <w:rPr>
            <w:noProof/>
          </w:rPr>
          <w:t>(Gauglitz et al., 2014; Sweeney et al., 2015</w:t>
        </w:r>
        <w:commentRangeStart w:id="259"/>
        <w:r w:rsidR="0006648C">
          <w:rPr>
            <w:noProof/>
          </w:rPr>
          <w:t>)</w:t>
        </w:r>
        <w:r w:rsidR="0006648C" w:rsidRPr="00353AEE">
          <w:t xml:space="preserve">. </w:t>
        </w:r>
        <w:commentRangeEnd w:id="259"/>
        <w:r w:rsidR="0006648C">
          <w:rPr>
            <w:rStyle w:val="Kommentarzeichen"/>
          </w:rPr>
          <w:lastRenderedPageBreak/>
          <w:commentReference w:id="259"/>
        </w:r>
        <w:r w:rsidR="0006648C">
          <w:rPr>
            <w:color w:val="000000" w:themeColor="text1"/>
          </w:rPr>
          <w:t xml:space="preserve">Here, </w:t>
        </w:r>
      </w:ins>
      <w:del w:id="260" w:author="ms699852" w:date="2018-05-24T14:50:00Z">
        <w:r w:rsidRPr="00E76B28" w:rsidDel="0006648C">
          <w:rPr>
            <w:color w:val="000000" w:themeColor="text1"/>
          </w:rPr>
          <w:delText xml:space="preserve">Here, </w:delText>
        </w:r>
      </w:del>
      <w:r w:rsidRPr="00E76B28">
        <w:rPr>
          <w:color w:val="000000" w:themeColor="text1"/>
        </w:rPr>
        <w:t xml:space="preserve">salient points </w:t>
      </w:r>
      <w:r w:rsidR="00AB2F36" w:rsidRPr="007E4598">
        <w:rPr>
          <w:noProof/>
          <w:color w:val="000000" w:themeColor="text1"/>
        </w:rPr>
        <w:t>(</w:t>
      </w:r>
      <w:ins w:id="261" w:author="ms699852" w:date="2018-05-24T14:56:00Z">
        <w:r w:rsidR="0006648C">
          <w:rPr>
            <w:noProof/>
            <w:color w:val="000000" w:themeColor="text1"/>
          </w:rPr>
          <w:t xml:space="preserve">e.g. </w:t>
        </w:r>
      </w:ins>
      <w:r w:rsidR="00AB2F36" w:rsidRPr="007E4598">
        <w:rPr>
          <w:noProof/>
          <w:color w:val="000000" w:themeColor="text1"/>
        </w:rPr>
        <w:t>Mikolajczyk &amp; Schmid, 2004)</w:t>
      </w:r>
      <w:r w:rsidR="00D86F78" w:rsidRPr="00E76B28">
        <w:rPr>
          <w:color w:val="000000" w:themeColor="text1"/>
        </w:rPr>
        <w:t xml:space="preserve"> </w:t>
      </w:r>
      <w:r w:rsidRPr="00E76B28">
        <w:rPr>
          <w:color w:val="000000" w:themeColor="text1"/>
        </w:rPr>
        <w:t xml:space="preserve">or edges within the photograph and </w:t>
      </w:r>
      <w:ins w:id="262" w:author="ms699852" w:date="2018-05-24T14:51:00Z">
        <w:r w:rsidR="0006648C">
          <w:rPr>
            <w:color w:val="000000" w:themeColor="text1"/>
          </w:rPr>
          <w:t xml:space="preserve">the </w:t>
        </w:r>
      </w:ins>
      <w:r w:rsidRPr="00E76B28">
        <w:rPr>
          <w:color w:val="000000" w:themeColor="text1"/>
        </w:rPr>
        <w:t xml:space="preserve">rendered image </w:t>
      </w:r>
      <w:r w:rsidRPr="0006648C">
        <w:rPr>
          <w:rPrChange w:id="263" w:author="ms699852" w:date="2018-05-24T14:58:00Z">
            <w:rPr>
              <w:color w:val="000000" w:themeColor="text1"/>
            </w:rPr>
          </w:rPrChange>
        </w:rPr>
        <w:t xml:space="preserve">of the target 3D model are used to establish an </w:t>
      </w:r>
      <w:ins w:id="264" w:author="ms699852" w:date="2018-05-24T14:54:00Z">
        <w:r w:rsidR="0006648C" w:rsidRPr="0006648C">
          <w:rPr>
            <w:rPrChange w:id="265" w:author="ms699852" w:date="2018-05-24T14:58:00Z">
              <w:rPr>
                <w:color w:val="000000" w:themeColor="text1"/>
              </w:rPr>
            </w:rPrChange>
          </w:rPr>
          <w:t xml:space="preserve">(real) </w:t>
        </w:r>
      </w:ins>
      <w:r w:rsidRPr="0006648C">
        <w:rPr>
          <w:rPrChange w:id="266" w:author="ms699852" w:date="2018-05-24T14:58:00Z">
            <w:rPr>
              <w:color w:val="000000" w:themeColor="text1"/>
            </w:rPr>
          </w:rPrChange>
        </w:rPr>
        <w:t>image-to-</w:t>
      </w:r>
      <w:ins w:id="267" w:author="ms699852" w:date="2018-05-24T14:53:00Z">
        <w:r w:rsidR="0006648C" w:rsidRPr="0006648C">
          <w:rPr>
            <w:rPrChange w:id="268" w:author="ms699852" w:date="2018-05-24T14:58:00Z">
              <w:rPr>
                <w:color w:val="000000" w:themeColor="text1"/>
              </w:rPr>
            </w:rPrChange>
          </w:rPr>
          <w:t xml:space="preserve">(synthetic) </w:t>
        </w:r>
      </w:ins>
      <w:r w:rsidRPr="0006648C">
        <w:rPr>
          <w:rPrChange w:id="269" w:author="ms699852" w:date="2018-05-24T14:58:00Z">
            <w:rPr>
              <w:color w:val="000000" w:themeColor="text1"/>
            </w:rPr>
          </w:rPrChange>
        </w:rPr>
        <w:t>image correlation</w:t>
      </w:r>
      <w:ins w:id="270" w:author="ms699852" w:date="2018-05-24T16:04:00Z">
        <w:r w:rsidR="008E0EB5">
          <w:t xml:space="preserve">. Thus, </w:t>
        </w:r>
      </w:ins>
      <w:ins w:id="271" w:author="ms699852" w:date="2018-05-24T15:52:00Z">
        <w:r w:rsidR="00D6007E">
          <w:t xml:space="preserve">common </w:t>
        </w:r>
      </w:ins>
      <w:ins w:id="272" w:author="ms699852" w:date="2018-05-24T16:04:00Z">
        <w:r w:rsidR="008E0EB5">
          <w:t xml:space="preserve">matching </w:t>
        </w:r>
      </w:ins>
      <w:ins w:id="273" w:author="ms699852" w:date="2018-05-24T15:52:00Z">
        <w:r w:rsidR="00D6007E">
          <w:t xml:space="preserve">approaches like </w:t>
        </w:r>
      </w:ins>
      <w:ins w:id="274" w:author="ms699852" w:date="2018-05-24T15:53:00Z">
        <w:r w:rsidR="00D6007E" w:rsidRPr="00D6007E">
          <w:t>Scale Inv</w:t>
        </w:r>
        <w:r w:rsidR="00D6007E">
          <w:t xml:space="preserve">ariant Feature Transform (SIFT, </w:t>
        </w:r>
        <w:r w:rsidR="00D6007E" w:rsidRPr="00D6007E">
          <w:t xml:space="preserve">Lowe, 2004) </w:t>
        </w:r>
      </w:ins>
      <w:ins w:id="275" w:author="ms699852" w:date="2018-05-24T15:52:00Z">
        <w:r w:rsidR="00D6007E">
          <w:t xml:space="preserve">with </w:t>
        </w:r>
      </w:ins>
      <w:ins w:id="276" w:author="ms699852" w:date="2018-05-24T15:53:00Z">
        <w:r w:rsidR="00D6007E">
          <w:t>nearest neighbour</w:t>
        </w:r>
      </w:ins>
      <w:ins w:id="277" w:author="ms699852" w:date="2018-05-24T15:52:00Z">
        <w:r w:rsidR="00D6007E">
          <w:t xml:space="preserve"> matching</w:t>
        </w:r>
      </w:ins>
      <w:ins w:id="278" w:author="ms699852" w:date="2018-05-24T15:53:00Z">
        <w:r w:rsidR="00D6007E">
          <w:t xml:space="preserve"> (</w:t>
        </w:r>
      </w:ins>
      <w:ins w:id="279" w:author="ms699852" w:date="2018-05-24T15:55:00Z">
        <w:r w:rsidR="00D6007E">
          <w:t>Muja &amp; Lowe, 2009)</w:t>
        </w:r>
      </w:ins>
      <w:ins w:id="280" w:author="ms699852" w:date="2018-05-24T16:04:00Z">
        <w:r w:rsidR="008E0EB5">
          <w:t xml:space="preserve"> can be applied (</w:t>
        </w:r>
      </w:ins>
      <w:ins w:id="281" w:author="ms699852" w:date="2018-05-24T16:05:00Z">
        <w:del w:id="282" w:author=" " w:date="2018-05-24T20:50:00Z">
          <w:r w:rsidR="008E0EB5" w:rsidDel="00496494">
            <w:delText xml:space="preserve">see </w:delText>
          </w:r>
        </w:del>
      </w:ins>
      <w:ins w:id="283" w:author="ms699852" w:date="2018-05-24T16:04:00Z">
        <w:r w:rsidR="008E0EB5">
          <w:t>e.g.</w:t>
        </w:r>
      </w:ins>
      <w:del w:id="284" w:author="ms699852" w:date="2018-05-24T16:05:00Z">
        <w:r w:rsidRPr="0006648C" w:rsidDel="008E0EB5">
          <w:rPr>
            <w:rPrChange w:id="285" w:author="ms699852" w:date="2018-05-24T14:58:00Z">
              <w:rPr>
                <w:color w:val="000000" w:themeColor="text1"/>
              </w:rPr>
            </w:rPrChange>
          </w:rPr>
          <w:delText xml:space="preserve">. </w:delText>
        </w:r>
      </w:del>
      <w:ins w:id="286" w:author="ms699852" w:date="2018-05-24T16:05:00Z">
        <w:r w:rsidR="008E0EB5">
          <w:t xml:space="preserve"> </w:t>
        </w:r>
        <w:proofErr w:type="spellStart"/>
        <w:r w:rsidR="008E0EB5">
          <w:t>Sibbing</w:t>
        </w:r>
        <w:proofErr w:type="spellEnd"/>
        <w:r w:rsidR="008E0EB5">
          <w:t xml:space="preserve"> et al.</w:t>
        </w:r>
      </w:ins>
      <w:ins w:id="287" w:author="ms699852" w:date="2018-05-24T16:06:00Z">
        <w:r w:rsidR="008E0EB5">
          <w:t xml:space="preserve">, </w:t>
        </w:r>
      </w:ins>
      <w:ins w:id="288" w:author="ms699852" w:date="2018-05-24T16:05:00Z">
        <w:r w:rsidR="008E0EB5" w:rsidRPr="00015E93">
          <w:t>2013</w:t>
        </w:r>
      </w:ins>
      <w:ins w:id="289" w:author=" " w:date="2018-05-24T20:50:00Z">
        <w:r w:rsidR="00496494">
          <w:t xml:space="preserve">, </w:t>
        </w:r>
      </w:ins>
      <w:ins w:id="290" w:author="ms699852" w:date="2018-05-24T16:05:00Z">
        <w:del w:id="291" w:author=" " w:date="2018-05-24T20:50:00Z">
          <w:r w:rsidR="008E0EB5" w:rsidDel="00496494">
            <w:delText xml:space="preserve"> o</w:delText>
          </w:r>
        </w:del>
      </w:ins>
      <w:ins w:id="292" w:author="ms699852" w:date="2018-05-24T16:06:00Z">
        <w:del w:id="293" w:author=" " w:date="2018-05-24T20:50:00Z">
          <w:r w:rsidR="008E0EB5" w:rsidDel="00496494">
            <w:delText>r</w:delText>
          </w:r>
        </w:del>
      </w:ins>
      <w:ins w:id="294" w:author="ms699852" w:date="2018-05-24T16:05:00Z">
        <w:del w:id="295" w:author=" " w:date="2018-05-24T20:50:00Z">
          <w:r w:rsidR="008E0EB5" w:rsidDel="00496494">
            <w:delText xml:space="preserve"> </w:delText>
          </w:r>
        </w:del>
        <w:r w:rsidR="008E0EB5">
          <w:t xml:space="preserve">Sattler et al., 2011). </w:t>
        </w:r>
      </w:ins>
      <w:ins w:id="296" w:author="ms699852" w:date="2018-05-24T16:06:00Z">
        <w:r w:rsidR="008E0EB5">
          <w:t xml:space="preserve">Instead of salient points, </w:t>
        </w:r>
      </w:ins>
      <w:ins w:id="297" w:author="ms699852" w:date="2018-05-24T15:23:00Z">
        <w:r w:rsidR="00015E93">
          <w:t xml:space="preserve">area features </w:t>
        </w:r>
      </w:ins>
      <w:ins w:id="298" w:author="ms699852" w:date="2018-05-24T15:24:00Z">
        <w:r w:rsidR="00015E93">
          <w:t xml:space="preserve">like </w:t>
        </w:r>
      </w:ins>
      <w:ins w:id="299" w:author="ms699852" w:date="2018-05-24T15:23:00Z">
        <w:r w:rsidR="008E0EB5">
          <w:t>blobs, disks or spheres (e</w:t>
        </w:r>
      </w:ins>
      <w:ins w:id="300" w:author="ms699852" w:date="2018-05-24T16:06:00Z">
        <w:r w:rsidR="008E0EB5">
          <w:t>.g</w:t>
        </w:r>
      </w:ins>
      <w:ins w:id="301" w:author="ms699852" w:date="2018-05-24T16:07:00Z">
        <w:r w:rsidR="008E0EB5">
          <w:t xml:space="preserve">. </w:t>
        </w:r>
      </w:ins>
      <w:ins w:id="302" w:author="ms699852" w:date="2018-05-24T15:23:00Z">
        <w:r w:rsidR="00015E93" w:rsidRPr="00015E93">
          <w:t>Rodrígu</w:t>
        </w:r>
        <w:r w:rsidR="00015E93">
          <w:t>ez et al.,</w:t>
        </w:r>
      </w:ins>
      <w:ins w:id="303" w:author="ms699852" w:date="2018-05-24T15:24:00Z">
        <w:r w:rsidR="00015E93">
          <w:t xml:space="preserve"> </w:t>
        </w:r>
      </w:ins>
      <w:ins w:id="304" w:author="ms699852" w:date="2018-05-24T15:23:00Z">
        <w:r w:rsidR="00015E93">
          <w:t>2012</w:t>
        </w:r>
      </w:ins>
      <w:ins w:id="305" w:author=" " w:date="2018-05-24T20:50:00Z">
        <w:r w:rsidR="00496494">
          <w:t xml:space="preserve">, </w:t>
        </w:r>
      </w:ins>
      <w:ins w:id="306" w:author="ms699852" w:date="2018-05-24T15:23:00Z">
        <w:del w:id="307" w:author=" " w:date="2018-05-24T20:50:00Z">
          <w:r w:rsidR="00015E93" w:rsidDel="00496494">
            <w:delText xml:space="preserve"> or </w:delText>
          </w:r>
        </w:del>
        <w:r w:rsidR="00015E93">
          <w:t>García et al.,</w:t>
        </w:r>
      </w:ins>
      <w:ins w:id="308" w:author="ms699852" w:date="2018-05-24T15:25:00Z">
        <w:r w:rsidR="00015E93">
          <w:t xml:space="preserve"> </w:t>
        </w:r>
      </w:ins>
      <w:ins w:id="309" w:author="ms699852" w:date="2018-05-24T15:23:00Z">
        <w:r w:rsidR="00015E93" w:rsidRPr="00015E93">
          <w:t>2015)</w:t>
        </w:r>
      </w:ins>
      <w:ins w:id="310" w:author="ms699852" w:date="2018-05-24T15:25:00Z">
        <w:r w:rsidR="008E0EB5">
          <w:t xml:space="preserve"> </w:t>
        </w:r>
        <w:r w:rsidR="00015E93">
          <w:t xml:space="preserve">can </w:t>
        </w:r>
      </w:ins>
      <w:ins w:id="311" w:author="ms699852" w:date="2018-05-24T16:07:00Z">
        <w:r w:rsidR="008E0EB5">
          <w:t xml:space="preserve">serve as 3D base to </w:t>
        </w:r>
      </w:ins>
      <w:ins w:id="312" w:author="ms699852" w:date="2018-05-24T15:25:00Z">
        <w:r w:rsidR="00015E93">
          <w:t>be rendered i</w:t>
        </w:r>
      </w:ins>
      <w:ins w:id="313" w:author="ms699852" w:date="2018-05-24T15:23:00Z">
        <w:r w:rsidR="00015E93" w:rsidRPr="00015E93">
          <w:t xml:space="preserve">nto a depth map. </w:t>
        </w:r>
      </w:ins>
      <w:ins w:id="314" w:author="ms699852" w:date="2018-05-24T15:25:00Z">
        <w:r w:rsidR="00015E93">
          <w:t>Thus</w:t>
        </w:r>
      </w:ins>
      <w:ins w:id="315" w:author="ms699852" w:date="2018-05-24T15:23:00Z">
        <w:r w:rsidR="00015E93" w:rsidRPr="00015E93">
          <w:t>, the 3D coordinate of a 2D feature can be inferred directly from the depth map.</w:t>
        </w:r>
      </w:ins>
      <w:ins w:id="316" w:author=" " w:date="2018-05-24T20:53:00Z">
        <w:r w:rsidR="00496494">
          <w:t xml:space="preserve"> However, p</w:t>
        </w:r>
        <w:r w:rsidR="00496494" w:rsidRPr="00496494">
          <w:t xml:space="preserve">roblems in real-world cases </w:t>
        </w:r>
        <w:r w:rsidR="00496494">
          <w:t>may arise from</w:t>
        </w:r>
        <w:r w:rsidR="00496494" w:rsidRPr="00496494">
          <w:t xml:space="preserve"> imaging variances, resulting in reduced reliability (i.e. failing to determine any camera parameters</w:t>
        </w:r>
      </w:ins>
      <w:ins w:id="317" w:author=" " w:date="2018-05-24T20:56:00Z">
        <w:r w:rsidR="00496494">
          <w:t>, see eq. 4</w:t>
        </w:r>
      </w:ins>
      <w:ins w:id="318" w:author=" " w:date="2018-05-24T20:53:00Z">
        <w:r w:rsidR="00496494" w:rsidRPr="00496494">
          <w:t>) and stability (i.e. determining different parameters for the same sets of images) (</w:t>
        </w:r>
        <w:proofErr w:type="spellStart"/>
        <w:r w:rsidR="00496494" w:rsidRPr="00496494">
          <w:t>Kehl</w:t>
        </w:r>
        <w:proofErr w:type="spellEnd"/>
        <w:r w:rsidR="00496494" w:rsidRPr="00496494">
          <w:t xml:space="preserve"> et al., 2017a).</w:t>
        </w:r>
      </w:ins>
    </w:p>
    <w:p w14:paraId="398315E7" w14:textId="5B6EE292" w:rsidR="008E0EB5" w:rsidRPr="00A552D7" w:rsidDel="00496494" w:rsidRDefault="00B05BA9">
      <w:pPr>
        <w:pStyle w:val="PRec-MainText"/>
        <w:rPr>
          <w:ins w:id="319" w:author="ms699852" w:date="2018-05-24T16:04:00Z"/>
          <w:del w:id="320" w:author=" " w:date="2018-05-24T20:56:00Z"/>
          <w:rPrChange w:id="321" w:author="ms699852" w:date="2018-05-24T16:27:00Z">
            <w:rPr>
              <w:ins w:id="322" w:author="ms699852" w:date="2018-05-24T16:04:00Z"/>
              <w:del w:id="323" w:author=" " w:date="2018-05-24T20:56:00Z"/>
              <w:color w:val="000000" w:themeColor="text1"/>
            </w:rPr>
          </w:rPrChange>
        </w:rPr>
      </w:pPr>
      <w:moveToRangeStart w:id="324" w:author="ms699852" w:date="2018-05-24T15:15:00Z" w:name="move514938229"/>
      <w:moveTo w:id="325" w:author="ms699852" w:date="2018-05-24T15:15:00Z">
        <w:r w:rsidRPr="00353AEE">
          <w:t>A</w:t>
        </w:r>
        <w:r>
          <w:t xml:space="preserve">n </w:t>
        </w:r>
        <w:r w:rsidRPr="00353AEE">
          <w:t xml:space="preserve">alternative technique to </w:t>
        </w:r>
        <w:del w:id="326" w:author=" " w:date="2018-05-24T20:52:00Z">
          <w:r w:rsidRPr="00353AEE" w:rsidDel="00496494">
            <w:delText>feature-based methods is</w:delText>
          </w:r>
        </w:del>
      </w:moveTo>
      <w:ins w:id="327" w:author=" " w:date="2018-05-24T20:52:00Z">
        <w:r w:rsidR="00496494">
          <w:t>match image and 3D base data is</w:t>
        </w:r>
      </w:ins>
      <w:moveTo w:id="328" w:author="ms699852" w:date="2018-05-24T15:15:00Z">
        <w:r w:rsidRPr="00353AEE">
          <w:t xml:space="preserve"> Mutual Information (MI) </w:t>
        </w:r>
        <w:r>
          <w:rPr>
            <w:noProof/>
          </w:rPr>
          <w:t>(Viola &amp; Wells, 1997; Corsini et al., 2013)</w:t>
        </w:r>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w:t>
        </w:r>
      </w:moveTo>
      <w:ins w:id="329" w:author="ms699852" w:date="2018-05-24T15:52:00Z">
        <w:r w:rsidR="00D6007E">
          <w:t xml:space="preserve">, </w:t>
        </w:r>
      </w:ins>
      <w:moveTo w:id="330" w:author="ms699852" w:date="2018-05-24T15:15:00Z">
        <w:del w:id="331" w:author="ms699852" w:date="2018-05-24T15:52:00Z">
          <w:r w:rsidRPr="00353AEE" w:rsidDel="00D6007E">
            <w:delText xml:space="preserve"> (</w:delText>
          </w:r>
        </w:del>
        <w:r w:rsidRPr="00353AEE">
          <w:t xml:space="preserve">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del w:id="332" w:author="ms699852" w:date="2018-05-24T15:52:00Z">
          <w:r w:rsidRPr="00353AEE" w:rsidDel="00D6007E">
            <w:delText>)</w:delText>
          </w:r>
        </w:del>
        <w:r w:rsidRPr="00353AEE">
          <w:t xml:space="preserve">. The technique uses self-information and entropy </w:t>
        </w:r>
        <w:r>
          <w:t>for quantifying</w:t>
        </w:r>
        <w:r w:rsidRPr="00353AEE">
          <w:t xml:space="preserve"> the similarity of both image</w:t>
        </w:r>
        <w:r>
          <w:t>s</w:t>
        </w:r>
        <w:r w:rsidRPr="00353AEE">
          <w:t xml:space="preserve">. MI </w:t>
        </w:r>
        <w:r>
          <w:t>is a</w:t>
        </w:r>
        <w:r w:rsidRPr="00353AEE">
          <w:t xml:space="preserve"> challeng</w:t>
        </w:r>
        <w:r>
          <w:t>ing</w:t>
        </w:r>
        <w:r w:rsidRPr="00353AEE">
          <w:t xml:space="preserve"> </w:t>
        </w:r>
        <w:r>
          <w:t>numerical</w:t>
        </w:r>
        <w:r w:rsidRPr="00353AEE">
          <w:t xml:space="preserve"> process: the optimization of a 7 degree-of-freedom equation system is unstable and prone to rest in local function minima. Only few optimisation </w:t>
        </w:r>
        <w:r>
          <w:t>methods</w:t>
        </w:r>
        <w:r w:rsidRPr="00353AEE">
          <w:t xml:space="preserve"> can solve such equation systems reliably and provide stable results - most notably NEWUOA, i.e. Powell's method </w:t>
        </w:r>
        <w:r>
          <w:rPr>
            <w:noProof/>
          </w:rPr>
          <w:t>(Powell, 2006)</w:t>
        </w:r>
        <w:r w:rsidRPr="00353AEE">
          <w:t xml:space="preserve"> </w:t>
        </w:r>
        <w:r w:rsidRPr="00E21FB0">
          <w:rPr>
            <w:color w:val="000000" w:themeColor="text1"/>
          </w:rPr>
          <w:t xml:space="preserve">used by </w:t>
        </w:r>
        <w:r w:rsidRPr="007E4598">
          <w:rPr>
            <w:noProof/>
            <w:color w:val="000000" w:themeColor="text1"/>
          </w:rPr>
          <w:t>(Corsini et al., 2013)</w:t>
        </w:r>
        <w:r w:rsidRPr="00E21FB0">
          <w:rPr>
            <w:color w:val="000000" w:themeColor="text1"/>
          </w:rPr>
          <w:t>. None of the advanced solvers is available in modern- and mobile</w:t>
        </w:r>
        <w:r>
          <w:rPr>
            <w:color w:val="000000" w:themeColor="text1"/>
          </w:rPr>
          <w:t xml:space="preserve"> </w:t>
        </w:r>
        <w:r w:rsidRPr="00E21FB0">
          <w:rPr>
            <w:color w:val="000000" w:themeColor="text1"/>
          </w:rPr>
          <w:t>device</w:t>
        </w:r>
        <w:r>
          <w:rPr>
            <w:color w:val="000000" w:themeColor="text1"/>
          </w:rPr>
          <w:t>-</w:t>
        </w:r>
        <w:r w:rsidRPr="00E21FB0">
          <w:rPr>
            <w:color w:val="000000" w:themeColor="text1"/>
          </w:rPr>
          <w:t>programming languages, thus the use of MI on mobile platforms is currently prohibited.</w:t>
        </w:r>
      </w:moveTo>
    </w:p>
    <w:p w14:paraId="20E057C1" w14:textId="21A2233F" w:rsidR="008E0EB5" w:rsidDel="00496494" w:rsidRDefault="008E0EB5" w:rsidP="00496494">
      <w:pPr>
        <w:pStyle w:val="PRec-MainText"/>
        <w:ind w:firstLine="0"/>
        <w:rPr>
          <w:ins w:id="333" w:author="ms699852" w:date="2018-05-24T16:04:00Z"/>
          <w:del w:id="334" w:author=" " w:date="2018-05-24T20:56:00Z"/>
          <w:color w:val="000000" w:themeColor="text1"/>
        </w:rPr>
        <w:pPrChange w:id="335" w:author=" " w:date="2018-05-24T20:56:00Z">
          <w:pPr>
            <w:pStyle w:val="PRec-MainText"/>
          </w:pPr>
        </w:pPrChange>
      </w:pPr>
    </w:p>
    <w:p w14:paraId="3C11BAAB" w14:textId="221B1044" w:rsidR="00B05BA9" w:rsidRPr="00E21FB0" w:rsidDel="00496494" w:rsidRDefault="008E0EB5" w:rsidP="00496494">
      <w:pPr>
        <w:pStyle w:val="PRec-MainText"/>
        <w:ind w:firstLine="0"/>
        <w:rPr>
          <w:del w:id="336" w:author=" " w:date="2018-05-24T20:52:00Z"/>
          <w:moveTo w:id="337" w:author="ms699852" w:date="2018-05-24T15:15:00Z"/>
          <w:color w:val="000000" w:themeColor="text1"/>
        </w:rPr>
        <w:pPrChange w:id="338" w:author=" " w:date="2018-05-24T20:56:00Z">
          <w:pPr>
            <w:pStyle w:val="PRec-MainText"/>
          </w:pPr>
        </w:pPrChange>
      </w:pPr>
      <w:commentRangeStart w:id="339"/>
      <w:ins w:id="340" w:author="ms699852" w:date="2018-05-24T16:04:00Z">
        <w:del w:id="341" w:author=" " w:date="2018-05-24T20:52:00Z">
          <w:r w:rsidRPr="0005580C" w:rsidDel="00496494">
            <w:rPr>
              <w:highlight w:val="yellow"/>
              <w:rPrChange w:id="342" w:author="ms699852" w:date="2018-05-24T16:24:00Z">
                <w:rPr/>
              </w:rPrChange>
            </w:rPr>
            <w:delText xml:space="preserve">Problems </w:delText>
          </w:r>
          <w:commentRangeEnd w:id="339"/>
          <w:r w:rsidRPr="0005580C" w:rsidDel="00496494">
            <w:rPr>
              <w:rStyle w:val="Kommentarzeichen"/>
              <w:highlight w:val="yellow"/>
              <w:rPrChange w:id="343" w:author="ms699852" w:date="2018-05-24T16:24:00Z">
                <w:rPr>
                  <w:rStyle w:val="Kommentarzeichen"/>
                </w:rPr>
              </w:rPrChange>
            </w:rPr>
            <w:commentReference w:id="339"/>
          </w:r>
          <w:r w:rsidRPr="0005580C" w:rsidDel="00496494">
            <w:rPr>
              <w:highlight w:val="yellow"/>
              <w:rPrChange w:id="344" w:author="ms699852" w:date="2018-05-24T16:24:00Z">
                <w:rPr/>
              </w:rPrChange>
            </w:rPr>
            <w:delText xml:space="preserve">in real-world cases are caused by imaging variances, resulting in reduced reliability (i.e. failing to determine any camera parameters) and stability (i.e. determining different parameters for the same sets of images) </w:delText>
          </w:r>
          <w:r w:rsidRPr="0005580C" w:rsidDel="00496494">
            <w:rPr>
              <w:noProof/>
              <w:highlight w:val="yellow"/>
              <w:rPrChange w:id="345" w:author="ms699852" w:date="2018-05-24T16:24:00Z">
                <w:rPr>
                  <w:noProof/>
                </w:rPr>
              </w:rPrChange>
            </w:rPr>
            <w:delText>(Kehl et al., 2017a)</w:delText>
          </w:r>
          <w:r w:rsidRPr="0005580C" w:rsidDel="00496494">
            <w:rPr>
              <w:highlight w:val="yellow"/>
              <w:rPrChange w:id="346" w:author="ms699852" w:date="2018-05-24T16:24:00Z">
                <w:rPr/>
              </w:rPrChange>
            </w:rPr>
            <w:delText>.</w:delText>
          </w:r>
        </w:del>
      </w:ins>
    </w:p>
    <w:moveToRangeEnd w:id="324"/>
    <w:p w14:paraId="31C66791" w14:textId="37721B08" w:rsidR="0006648C" w:rsidRDefault="0006648C" w:rsidP="00496494">
      <w:pPr>
        <w:pStyle w:val="PRec-MainText"/>
        <w:rPr>
          <w:ins w:id="347" w:author="ms699852" w:date="2018-05-24T15:06:00Z"/>
          <w:color w:val="000000" w:themeColor="text1"/>
        </w:rPr>
        <w:pPrChange w:id="348" w:author=" " w:date="2018-05-24T20:56:00Z">
          <w:pPr>
            <w:pStyle w:val="PRec-MainText"/>
          </w:pPr>
        </w:pPrChange>
      </w:pPr>
    </w:p>
    <w:p w14:paraId="55E3FB42" w14:textId="5993477A" w:rsidR="00021D47" w:rsidDel="008E0EB5" w:rsidRDefault="00021D47" w:rsidP="004B1B4D">
      <w:pPr>
        <w:pStyle w:val="PRec-MainText"/>
        <w:rPr>
          <w:del w:id="349" w:author="ms699852" w:date="2018-05-24T14:40:00Z"/>
          <w:color w:val="000000" w:themeColor="text1"/>
        </w:rPr>
      </w:pPr>
    </w:p>
    <w:p w14:paraId="0229EE4A" w14:textId="77777777" w:rsidR="008E0EB5" w:rsidRPr="00E76B28" w:rsidRDefault="008E0EB5">
      <w:pPr>
        <w:pStyle w:val="PRec-MainText"/>
        <w:rPr>
          <w:ins w:id="350" w:author="ms699852" w:date="2018-05-24T16:04:00Z"/>
          <w:color w:val="000000" w:themeColor="text1"/>
        </w:rPr>
      </w:pPr>
    </w:p>
    <w:p w14:paraId="760EA1BA" w14:textId="1D5215CB" w:rsidR="000E0B56" w:rsidDel="0006648C" w:rsidRDefault="00F13222" w:rsidP="0006648C">
      <w:pPr>
        <w:pStyle w:val="PRec-MainText"/>
        <w:rPr>
          <w:del w:id="351" w:author="ms699852" w:date="2018-05-24T14:54:00Z"/>
        </w:rPr>
      </w:pPr>
      <w:del w:id="352" w:author="ms699852" w:date="2018-05-24T14:50:00Z">
        <w:r w:rsidRPr="00E76B28" w:rsidDel="0006648C">
          <w:rPr>
            <w:color w:val="000000" w:themeColor="text1"/>
          </w:rPr>
          <w:delText>In order to establish a 2D</w:delText>
        </w:r>
        <w:r w:rsidR="00021D47" w:rsidRPr="00E76B28" w:rsidDel="0006648C">
          <w:rPr>
            <w:color w:val="000000" w:themeColor="text1"/>
          </w:rPr>
          <w:delText>-3D correlation</w:delText>
        </w:r>
      </w:del>
      <w:del w:id="353" w:author="ms699852" w:date="2018-05-24T14:52:00Z">
        <w:r w:rsidR="00021D47" w:rsidRPr="00E76B28" w:rsidDel="0006648C">
          <w:rPr>
            <w:color w:val="000000" w:themeColor="text1"/>
          </w:rPr>
          <w:delText>, ther</w:delText>
        </w:r>
        <w:r w:rsidR="00021D47" w:rsidRPr="00353AEE" w:rsidDel="0006648C">
          <w:delText xml:space="preserve">e are two approaches available: </w:delText>
        </w:r>
      </w:del>
      <w:del w:id="354" w:author="ms699852" w:date="2018-05-24T15:07:00Z">
        <w:r w:rsidR="00021D47" w:rsidRPr="00353AEE" w:rsidDel="00B05BA9">
          <w:delText xml:space="preserve">for triangle mesh models, </w:delText>
        </w:r>
      </w:del>
      <w:del w:id="355" w:author="ms699852" w:date="2018-05-24T15:26:00Z">
        <w:r w:rsidR="00021D47" w:rsidRPr="00353AEE" w:rsidDel="00A309D7">
          <w:delText xml:space="preserve">the 2D feature locations within the rendered image are raycasted using the virtual camera's vanishing point, the imaging plane, and the 3D surface model </w:delText>
        </w:r>
        <w:r w:rsidR="00AB2F36" w:rsidDel="00A309D7">
          <w:rPr>
            <w:noProof/>
          </w:rPr>
          <w:delText>(Kehl et al., 2016a)</w:delText>
        </w:r>
        <w:r w:rsidR="006B1C7D" w:rsidRPr="00353AEE" w:rsidDel="00A309D7">
          <w:delText xml:space="preserve">, resulting </w:delText>
        </w:r>
        <w:r w:rsidR="00021D47" w:rsidRPr="00353AEE" w:rsidDel="00A309D7">
          <w:delText xml:space="preserve">in the correlated 3D coordinate of the 2D feature. </w:delText>
        </w:r>
      </w:del>
      <w:del w:id="356" w:author="ms699852" w:date="2018-05-24T14:54:00Z">
        <w:r w:rsidR="00021D47" w:rsidRPr="00353AEE" w:rsidDel="0006648C">
          <w:delText>An alternative approach is needed for point-based models because raycasting does not apply to point representations (i.e. points cannot be intersected directly due to their zero-extent). The alter</w:delText>
        </w:r>
        <w:r w:rsidR="00C9311B" w:rsidRPr="00353AEE" w:rsidDel="0006648C">
          <w:delText xml:space="preserve">native approach, </w:delText>
        </w:r>
        <w:r w:rsidR="00021D47" w:rsidRPr="00353AEE" w:rsidDel="0006648C">
          <w:delText xml:space="preserve">see </w:delText>
        </w:r>
        <w:r w:rsidR="00AB2F36" w:rsidDel="0006648C">
          <w:rPr>
            <w:noProof/>
          </w:rPr>
          <w:delText>(Sibbing et al., 2013; Sattler et al., 2011; Rodríguez et al., 2012; García et al., 2015)</w:delText>
        </w:r>
        <w:r w:rsidR="006B1C7D" w:rsidRPr="00353AEE" w:rsidDel="0006648C">
          <w:delText>,</w:delText>
        </w:r>
        <w:r w:rsidR="00021D47" w:rsidRPr="00353AEE" w:rsidDel="0006648C">
          <w:delText xml:space="preserve"> employs smart rendering techniques that virtually expand the point into an area feature (e.g. blob, disk or sphere), which is subsequently rendered into a depth map. </w:delText>
        </w:r>
        <w:r w:rsidR="00021D47" w:rsidRPr="00E76B28" w:rsidDel="0006648C">
          <w:rPr>
            <w:color w:val="000000" w:themeColor="text1"/>
          </w:rPr>
          <w:delText>Afterwards, the 3D coordinate of a 2D feature can be inferred directly from the depth map.</w:delText>
        </w:r>
        <w:r w:rsidR="000E0B56" w:rsidDel="0006648C">
          <w:delText xml:space="preserve"> </w:delText>
        </w:r>
      </w:del>
      <w:del w:id="357" w:author="ms699852" w:date="2018-05-24T14:41:00Z">
        <w:r w:rsidR="000E0B56" w:rsidRPr="00353AEE" w:rsidDel="00F96255">
          <w:delText>A</w:delText>
        </w:r>
      </w:del>
      <w:del w:id="358" w:author="ms699852" w:date="2018-05-24T14:54:00Z">
        <w:r w:rsidR="000E0B56" w:rsidRPr="00353AEE" w:rsidDel="0006648C">
          <w:delText>dditional tiling of the 3D base data is advisable for a rapid geometry-in-frustum containment checks.</w:delText>
        </w:r>
        <w:r w:rsidR="000E0B56" w:rsidDel="0006648C">
          <w:rPr>
            <w:rStyle w:val="Kommentarzeichen"/>
          </w:rPr>
          <w:commentReference w:id="359"/>
        </w:r>
        <w:r w:rsidR="000E0B56" w:rsidDel="0006648C">
          <w:rPr>
            <w:rStyle w:val="Kommentarzeichen"/>
          </w:rPr>
          <w:commentReference w:id="360"/>
        </w:r>
        <w:r w:rsidR="000E0B56" w:rsidRPr="00A475A8" w:rsidDel="0006648C">
          <w:delText xml:space="preserve"> </w:delText>
        </w:r>
      </w:del>
    </w:p>
    <w:p w14:paraId="262AE447" w14:textId="5FF3B43D" w:rsidR="006B1C7D" w:rsidRPr="00353AEE" w:rsidDel="00B05BA9" w:rsidRDefault="006B1C7D" w:rsidP="004B1B4D">
      <w:pPr>
        <w:pStyle w:val="PRec-MainText"/>
        <w:rPr>
          <w:del w:id="361" w:author="ms699852" w:date="2018-05-24T15:08:00Z"/>
        </w:rPr>
      </w:pPr>
    </w:p>
    <w:p w14:paraId="56842E57" w14:textId="23DB8DB9" w:rsidR="00CE21D4" w:rsidDel="00F96255" w:rsidRDefault="006B1C7D" w:rsidP="004B1B4D">
      <w:pPr>
        <w:pStyle w:val="PRec-MainText"/>
        <w:rPr>
          <w:ins w:id="362" w:author="Greenich Viper" w:date="2018-05-17T13:39:00Z"/>
          <w:del w:id="363" w:author="ms699852" w:date="2018-05-24T14:44:00Z"/>
        </w:rPr>
      </w:pPr>
      <w:del w:id="364" w:author="ms699852" w:date="2018-05-24T14:44:00Z">
        <w:r w:rsidRPr="00353AEE" w:rsidDel="00F96255">
          <w:delText xml:space="preserve">Feature-based </w:delText>
        </w:r>
        <w:r w:rsidR="00257614" w:rsidDel="00F96255">
          <w:delText>approaches are most common for image registration</w:delText>
        </w:r>
        <w:r w:rsidRPr="00353AEE" w:rsidDel="00F96255">
          <w:delText xml:space="preserve"> on mobile devices due to </w:delText>
        </w:r>
        <w:r w:rsidR="00257614" w:rsidDel="00F96255">
          <w:delText>their</w:delText>
        </w:r>
        <w:r w:rsidR="00257614" w:rsidRPr="00353AEE" w:rsidDel="00F96255">
          <w:delText xml:space="preserve"> </w:delText>
        </w:r>
        <w:r w:rsidRPr="00353AEE" w:rsidDel="00F96255">
          <w:delText xml:space="preserve">implementation simplicity, </w:delText>
        </w:r>
        <w:r w:rsidR="00257614" w:rsidDel="00F96255">
          <w:delText>the</w:delText>
        </w:r>
        <w:r w:rsidR="00257614" w:rsidDel="00B05BA9">
          <w:delText>i</w:delText>
        </w:r>
        <w:r w:rsidR="00257614" w:rsidRPr="00353AEE" w:rsidDel="00F96255">
          <w:delText xml:space="preserve"> </w:delText>
        </w:r>
        <w:r w:rsidRPr="00353AEE" w:rsidDel="00F96255">
          <w:delText xml:space="preserve">rapid execution speed, </w:delText>
        </w:r>
        <w:r w:rsidR="00257614" w:rsidDel="00F96255">
          <w:delText>their</w:delText>
        </w:r>
        <w:r w:rsidRPr="00353AEE" w:rsidDel="00F96255">
          <w:delText xml:space="preserve"> application-specific constraints and the wealth of available code that can be used. Application examples are ample within the literature, ranging from augmented reality </w:delText>
        </w:r>
        <w:r w:rsidR="00AB2F36" w:rsidDel="00F96255">
          <w:rPr>
            <w:noProof/>
          </w:rPr>
          <w:delText>(Gauglitz et al., 2014; Sweeney et al., 2015)</w:delText>
        </w:r>
        <w:r w:rsidRPr="00353AEE" w:rsidDel="00F96255">
          <w:delText xml:space="preserve"> over field geology </w:delText>
        </w:r>
        <w:r w:rsidR="00AB2F36" w:rsidDel="00F96255">
          <w:rPr>
            <w:noProof/>
          </w:rPr>
          <w:delText>(Kehl et al., 2016a; Kehl et al., 2017b)</w:delText>
        </w:r>
        <w:r w:rsidRPr="00353AEE" w:rsidDel="00F96255">
          <w:delText xml:space="preserve">, to surface hydrology </w:delText>
        </w:r>
        <w:r w:rsidR="00AB2F36" w:rsidDel="00F96255">
          <w:rPr>
            <w:noProof/>
          </w:rPr>
          <w:delText xml:space="preserve">(Kröhnert &amp; Meichsner, 2017; Kröhnert &amp; Eltner, </w:delText>
        </w:r>
        <w:r w:rsidR="00771EC9" w:rsidDel="00F96255">
          <w:rPr>
            <w:noProof/>
          </w:rPr>
          <w:delText>2018</w:delText>
        </w:r>
        <w:r w:rsidR="00AB2F36" w:rsidDel="00F96255">
          <w:rPr>
            <w:noProof/>
          </w:rPr>
          <w:delText>)</w:delText>
        </w:r>
        <w:r w:rsidRPr="00353AEE" w:rsidDel="00F96255">
          <w:delText xml:space="preserve">. </w:delText>
        </w:r>
      </w:del>
      <w:commentRangeStart w:id="365"/>
      <w:commentRangeStart w:id="366"/>
      <w:commentRangeStart w:id="367"/>
      <w:del w:id="368" w:author="ms699852" w:date="2018-05-16T20:34:00Z">
        <w:r w:rsidRPr="00353AEE" w:rsidDel="00656023">
          <w:delText>These mobile apps utilize the OpenCV4Android</w:delText>
        </w:r>
        <w:r w:rsidRPr="00353AEE" w:rsidDel="00656023">
          <w:rPr>
            <w:rStyle w:val="Funotenzeichen"/>
          </w:rPr>
          <w:footnoteReference w:id="4"/>
        </w:r>
        <w:r w:rsidR="00257614" w:rsidDel="00656023">
          <w:delText xml:space="preserve"> library</w:delText>
        </w:r>
        <w:r w:rsidRPr="00353AEE" w:rsidDel="00656023">
          <w:delText>, which is also employed in this work</w:delText>
        </w:r>
        <w:r w:rsidRPr="00353AEE" w:rsidDel="00656023">
          <w:rPr>
            <w:rStyle w:val="Funotenzeichen"/>
          </w:rPr>
          <w:footnoteReference w:id="5"/>
        </w:r>
        <w:r w:rsidRPr="00353AEE" w:rsidDel="00656023">
          <w:delText xml:space="preserve">. </w:delText>
        </w:r>
      </w:del>
      <w:del w:id="373" w:author="ms699852" w:date="2018-05-24T14:44:00Z">
        <w:r w:rsidRPr="00353AEE" w:rsidDel="00F96255">
          <w:rPr>
            <w:color w:val="000000" w:themeColor="text1"/>
          </w:rPr>
          <w:delText>Problems</w:delText>
        </w:r>
        <w:commentRangeEnd w:id="365"/>
        <w:r w:rsidR="00656023" w:rsidDel="00F96255">
          <w:rPr>
            <w:rStyle w:val="Kommentarzeichen"/>
          </w:rPr>
          <w:commentReference w:id="365"/>
        </w:r>
        <w:commentRangeEnd w:id="366"/>
        <w:r w:rsidR="00CE21D4" w:rsidDel="00F96255">
          <w:rPr>
            <w:rStyle w:val="Kommentarzeichen"/>
          </w:rPr>
          <w:commentReference w:id="366"/>
        </w:r>
        <w:commentRangeEnd w:id="367"/>
        <w:r w:rsidR="00541C6D" w:rsidDel="00F96255">
          <w:rPr>
            <w:rStyle w:val="Kommentarzeichen"/>
          </w:rPr>
          <w:commentReference w:id="367"/>
        </w:r>
        <w:r w:rsidRPr="00353AEE" w:rsidDel="00F96255">
          <w:rPr>
            <w:color w:val="000000" w:themeColor="text1"/>
          </w:rPr>
          <w:delText xml:space="preserve"> </w:delText>
        </w:r>
        <w:r w:rsidRPr="00353AEE" w:rsidDel="00F96255">
          <w:delText xml:space="preserve">in real-world cases are caused by imaging variances, resulting in reduced reliability (i.e. failing to determine any camera parameters) and stability (i.e. determining different parameters for the same sets of images) </w:delText>
        </w:r>
        <w:r w:rsidR="00AB2F36" w:rsidDel="00F96255">
          <w:rPr>
            <w:noProof/>
          </w:rPr>
          <w:delText>(Kehl et al., 2017a)</w:delText>
        </w:r>
        <w:r w:rsidRPr="00353AEE" w:rsidDel="00F96255">
          <w:delText xml:space="preserve">. </w:delText>
        </w:r>
      </w:del>
    </w:p>
    <w:p w14:paraId="27F2A270" w14:textId="0E8BC483" w:rsidR="006B1C7D" w:rsidRPr="00E21FB0" w:rsidDel="00B05BA9" w:rsidRDefault="006B1C7D" w:rsidP="004B1B4D">
      <w:pPr>
        <w:pStyle w:val="PRec-MainText"/>
        <w:rPr>
          <w:moveFrom w:id="374" w:author="ms699852" w:date="2018-05-24T15:15:00Z"/>
          <w:color w:val="000000" w:themeColor="text1"/>
        </w:rPr>
      </w:pPr>
      <w:moveFromRangeStart w:id="375" w:author="ms699852" w:date="2018-05-24T15:15:00Z" w:name="move514938229"/>
      <w:moveFrom w:id="376" w:author="ms699852" w:date="2018-05-24T15:15:00Z">
        <w:r w:rsidRPr="00353AEE" w:rsidDel="00B05BA9">
          <w:t>A</w:t>
        </w:r>
        <w:r w:rsidR="00F23A30" w:rsidDel="00B05BA9">
          <w:t xml:space="preserve">n </w:t>
        </w:r>
        <w:r w:rsidRPr="00353AEE" w:rsidDel="00B05BA9">
          <w:t xml:space="preserve">alternative technique to feature-based methods is Mutual Information (MI) </w:t>
        </w:r>
        <w:r w:rsidR="00AB2F36" w:rsidDel="00B05BA9">
          <w:rPr>
            <w:noProof/>
          </w:rPr>
          <w:t>(Viola &amp; Wells, 1997; Corsini et al., 2013)</w:t>
        </w:r>
        <w:r w:rsidRPr="00353AEE" w:rsidDel="00B05BA9">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rsidDel="00B05BA9">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rsidDel="00B05BA9">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rsidDel="00B05BA9">
          <w:t xml:space="preserve">). The technique uses self-information and entropy </w:t>
        </w:r>
        <w:r w:rsidR="00F23A30" w:rsidDel="00B05BA9">
          <w:t>for quantifying</w:t>
        </w:r>
        <w:r w:rsidRPr="00353AEE" w:rsidDel="00B05BA9">
          <w:t xml:space="preserve"> the similarity of both image</w:t>
        </w:r>
        <w:r w:rsidR="00F23A30" w:rsidDel="00B05BA9">
          <w:t>s</w:t>
        </w:r>
        <w:r w:rsidRPr="00353AEE" w:rsidDel="00B05BA9">
          <w:t xml:space="preserve">. MI </w:t>
        </w:r>
        <w:r w:rsidR="00FA473B" w:rsidDel="00B05BA9">
          <w:t>is a</w:t>
        </w:r>
        <w:r w:rsidR="00FA473B" w:rsidRPr="00353AEE" w:rsidDel="00B05BA9">
          <w:t xml:space="preserve"> </w:t>
        </w:r>
        <w:r w:rsidRPr="00353AEE" w:rsidDel="00B05BA9">
          <w:t>challeng</w:t>
        </w:r>
        <w:r w:rsidR="00FA473B" w:rsidDel="00B05BA9">
          <w:t>ing</w:t>
        </w:r>
        <w:r w:rsidRPr="00353AEE" w:rsidDel="00B05BA9">
          <w:t xml:space="preserve"> </w:t>
        </w:r>
        <w:r w:rsidR="00FA473B" w:rsidDel="00B05BA9">
          <w:t>numerical</w:t>
        </w:r>
        <w:r w:rsidRPr="00353AEE" w:rsidDel="00B05BA9">
          <w:t xml:space="preserve"> process: the optimization of a 7 degree-of-freedom equation system is unstable and prone to rest in local function minima. Only few optimisation </w:t>
        </w:r>
        <w:r w:rsidR="00CE21D4" w:rsidDel="00B05BA9">
          <w:t>methods</w:t>
        </w:r>
        <w:r w:rsidRPr="00353AEE" w:rsidDel="00B05BA9">
          <w:t xml:space="preserve"> can solve such equation systems reliably and provide stable</w:t>
        </w:r>
        <w:r w:rsidR="006E0AE7" w:rsidRPr="00353AEE" w:rsidDel="00B05BA9">
          <w:t xml:space="preserve"> results - most notably NEWUOA, </w:t>
        </w:r>
        <w:r w:rsidRPr="00353AEE" w:rsidDel="00B05BA9">
          <w:t xml:space="preserve">i.e. Powell's method </w:t>
        </w:r>
        <w:r w:rsidR="00AB2F36" w:rsidDel="00B05BA9">
          <w:rPr>
            <w:noProof/>
          </w:rPr>
          <w:t>(Powell, 2006)</w:t>
        </w:r>
        <w:r w:rsidRPr="00353AEE" w:rsidDel="00B05BA9">
          <w:t xml:space="preserve"> </w:t>
        </w:r>
        <w:r w:rsidRPr="00E21FB0" w:rsidDel="00B05BA9">
          <w:rPr>
            <w:color w:val="000000" w:themeColor="text1"/>
          </w:rPr>
          <w:t xml:space="preserve">used by </w:t>
        </w:r>
        <w:r w:rsidR="00AB2F36" w:rsidRPr="007E4598" w:rsidDel="00B05BA9">
          <w:rPr>
            <w:noProof/>
            <w:color w:val="000000" w:themeColor="text1"/>
          </w:rPr>
          <w:t>(Corsini et al., 2013)</w:t>
        </w:r>
        <w:r w:rsidRPr="00E21FB0" w:rsidDel="00B05BA9">
          <w:rPr>
            <w:color w:val="000000" w:themeColor="text1"/>
          </w:rPr>
          <w:t>. None of the advanced solvers is available in modern- and mobile</w:t>
        </w:r>
        <w:r w:rsidR="00CE21D4" w:rsidDel="00B05BA9">
          <w:rPr>
            <w:color w:val="000000" w:themeColor="text1"/>
          </w:rPr>
          <w:t xml:space="preserve"> </w:t>
        </w:r>
        <w:r w:rsidR="00CE21D4" w:rsidRPr="00E21FB0" w:rsidDel="00B05BA9">
          <w:rPr>
            <w:color w:val="000000" w:themeColor="text1"/>
          </w:rPr>
          <w:t>device</w:t>
        </w:r>
        <w:r w:rsidR="00CE21D4" w:rsidDel="00B05BA9">
          <w:rPr>
            <w:color w:val="000000" w:themeColor="text1"/>
          </w:rPr>
          <w:t>-</w:t>
        </w:r>
        <w:r w:rsidRPr="00E21FB0" w:rsidDel="00B05BA9">
          <w:rPr>
            <w:color w:val="000000" w:themeColor="text1"/>
          </w:rPr>
          <w:t>programming languages, thus the use of MI on mobile platforms is currently prohibited.</w:t>
        </w:r>
      </w:moveFrom>
    </w:p>
    <w:moveFromRangeEnd w:id="375"/>
    <w:p w14:paraId="224E6C92" w14:textId="4C62CA4C"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xml:space="preserve">, the stability of inbuilt smartphone cameras is critical and </w:t>
      </w:r>
      <w:r w:rsidR="00CE21D4">
        <w:rPr>
          <w:color w:val="000000" w:themeColor="text1"/>
        </w:rPr>
        <w:t>so is</w:t>
      </w:r>
      <w:r w:rsidR="00CE21D4" w:rsidRPr="00E21FB0">
        <w:rPr>
          <w:color w:val="000000" w:themeColor="text1"/>
        </w:rPr>
        <w:t xml:space="preserve"> </w:t>
      </w:r>
      <w:r w:rsidR="00D157DA" w:rsidRPr="00E21FB0">
        <w:rPr>
          <w:color w:val="000000" w:themeColor="text1"/>
        </w:rPr>
        <w:t>their calibration</w:t>
      </w:r>
      <w:r w:rsidR="00F729AF" w:rsidRPr="00E21FB0">
        <w:rPr>
          <w:color w:val="000000" w:themeColor="text1"/>
        </w:rPr>
        <w:t xml:space="preserve"> </w:t>
      </w:r>
      <w:r w:rsidR="00AB2F36" w:rsidRPr="007E4598">
        <w:rPr>
          <w:noProof/>
          <w:color w:val="000000" w:themeColor="text1"/>
        </w:rPr>
        <w:t>(Kr</w:t>
      </w:r>
      <w:r w:rsidR="00AB2F36">
        <w:rPr>
          <w:noProof/>
          <w:color w:val="000000" w:themeColor="text1"/>
        </w:rPr>
        <w:t>öhnert et al.,</w:t>
      </w:r>
      <w:r w:rsidR="00AB2F36" w:rsidRPr="007E4598">
        <w:rPr>
          <w:noProof/>
          <w:color w:val="000000" w:themeColor="text1"/>
        </w:rPr>
        <w:t xml:space="preserve"> 2017)</w:t>
      </w:r>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r w:rsidR="00C4726F">
        <w:rPr>
          <w:color w:val="000000" w:themeColor="text1"/>
        </w:rPr>
        <w:t xml:space="preserve"> a</w:t>
      </w:r>
      <w:r w:rsidR="00D157DA" w:rsidRPr="00E21FB0">
        <w:rPr>
          <w:color w:val="000000" w:themeColor="text1"/>
        </w:rPr>
        <w:t>nd lens distortion can be refined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r w:rsidR="00AB2F36">
        <w:rPr>
          <w:noProof/>
        </w:rPr>
        <w:t>(Torr &amp; Zisserman, 2000)</w:t>
      </w:r>
      <w:r w:rsidRPr="00353AEE">
        <w:t xml:space="preserve">. The whole process can easily be executed on mobile devices </w:t>
      </w:r>
      <w:r w:rsidR="00AB2F36">
        <w:rPr>
          <w:noProof/>
        </w:rPr>
        <w:t>(Kehl C. et al., 2016a)</w:t>
      </w:r>
      <w:r w:rsidRPr="00353AEE">
        <w:t>. One of the prevalent practical challenges when employing feature-based image-to-geometry registration is to achieve a reliable feature correlation, which is often achieved by introducing application-specific constraints (e.g. horizon alignment</w:t>
      </w:r>
      <w:ins w:id="377" w:author="ms699852" w:date="2018-05-24T15:28:00Z">
        <w:r w:rsidR="00A309D7">
          <w:rPr>
            <w:noProof/>
          </w:rPr>
          <w:t xml:space="preserve">, see </w:t>
        </w:r>
      </w:ins>
      <w:del w:id="378" w:author="ms699852" w:date="2018-05-24T15:28:00Z">
        <w:r w:rsidR="007828E1" w:rsidRPr="00353AEE" w:rsidDel="00A309D7">
          <w:delText xml:space="preserve"> </w:delText>
        </w:r>
        <w:r w:rsidR="00AB2F36" w:rsidDel="00A309D7">
          <w:rPr>
            <w:noProof/>
          </w:rPr>
          <w:delText>(</w:delText>
        </w:r>
      </w:del>
      <w:r w:rsidR="00AB2F36">
        <w:rPr>
          <w:noProof/>
        </w:rPr>
        <w:t>Sánchez-García et al.</w:t>
      </w:r>
      <w:ins w:id="379" w:author="ms699852" w:date="2018-05-24T15:28:00Z">
        <w:r w:rsidR="00A309D7">
          <w:rPr>
            <w:noProof/>
          </w:rPr>
          <w:t xml:space="preserve"> (</w:t>
        </w:r>
      </w:ins>
      <w:del w:id="380" w:author="ms699852" w:date="2018-05-24T15:28:00Z">
        <w:r w:rsidR="00AB2F36" w:rsidDel="00A309D7">
          <w:rPr>
            <w:noProof/>
          </w:rPr>
          <w:delText xml:space="preserve">, </w:delText>
        </w:r>
      </w:del>
      <w:r w:rsidR="00AB2F36">
        <w:rPr>
          <w:noProof/>
        </w:rPr>
        <w:t>2017)</w:t>
      </w:r>
      <w:r w:rsidR="00CE21D4">
        <w:rPr>
          <w:noProof/>
        </w:rPr>
        <w:t>,</w:t>
      </w:r>
      <w:r w:rsidR="00D86F78" w:rsidRPr="00353AEE">
        <w:t xml:space="preserve"> </w:t>
      </w:r>
      <w:r w:rsidRPr="00353AEE">
        <w:t xml:space="preserve">straight-edge enforcement or object outlines). </w:t>
      </w:r>
    </w:p>
    <w:p w14:paraId="35A7D443" w14:textId="77777777" w:rsidR="00F830A5" w:rsidRPr="00353AEE" w:rsidRDefault="0017374A" w:rsidP="004B1B4D">
      <w:pPr>
        <w:pStyle w:val="PRec-Heading1"/>
        <w:rPr>
          <w:lang w:eastAsia="en-GB"/>
        </w:rPr>
      </w:pPr>
      <w:r w:rsidRPr="00353AEE">
        <w:rPr>
          <w:lang w:eastAsia="en-GB"/>
        </w:rPr>
        <w:t>Sensors</w:t>
      </w:r>
    </w:p>
    <w:p w14:paraId="0286E32A" w14:textId="77777777" w:rsidR="00F830A5" w:rsidRPr="00353AEE" w:rsidRDefault="00F830A5" w:rsidP="004B1B4D">
      <w:pPr>
        <w:pStyle w:val="PRec-MainText"/>
        <w:rPr>
          <w:lang w:eastAsia="en-GB"/>
        </w:rPr>
      </w:pPr>
      <w:r w:rsidRPr="00353AEE">
        <w:rPr>
          <w:rStyle w:val="PRec-MainTextZchn"/>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r w:rsidR="003564BF">
        <w:rPr>
          <w:rStyle w:val="PRec-MainTextZchn"/>
        </w:rPr>
        <w:t>s</w:t>
      </w:r>
      <w:r w:rsidRPr="00353AEE">
        <w:rPr>
          <w:rStyle w:val="PRec-MainTextZchn"/>
        </w:rPr>
        <w:t>.</w:t>
      </w:r>
    </w:p>
    <w:p w14:paraId="0BC5670D" w14:textId="77777777" w:rsidR="00F830A5" w:rsidRPr="00353AEE" w:rsidRDefault="00F830A5" w:rsidP="004B1B4D">
      <w:pPr>
        <w:pStyle w:val="PRec-Heading2"/>
        <w:rPr>
          <w:lang w:eastAsia="en-GB"/>
        </w:rPr>
      </w:pPr>
      <w:r w:rsidRPr="00353AEE">
        <w:rPr>
          <w:lang w:eastAsia="en-GB"/>
        </w:rPr>
        <w:lastRenderedPageBreak/>
        <w:t>Localisation</w:t>
      </w:r>
    </w:p>
    <w:p w14:paraId="2F0F1852" w14:textId="77777777" w:rsidR="00F830A5" w:rsidRPr="00353AEE" w:rsidRDefault="00F830A5" w:rsidP="004B1B4D">
      <w:pPr>
        <w:pStyle w:val="PRec-MainText"/>
        <w:rPr>
          <w:lang w:eastAsia="en-GB"/>
        </w:rPr>
      </w:pPr>
      <w:r w:rsidRPr="00353AEE">
        <w:rPr>
          <w:lang w:eastAsia="en-GB"/>
        </w:rPr>
        <w:t>Compared to the years 2008 and 2009, sales volume for navigation systems declined sharply and</w:t>
      </w:r>
      <w:r w:rsidR="006B1C7D" w:rsidRPr="00353AEE">
        <w:rPr>
          <w:lang w:eastAsia="en-GB"/>
        </w:rPr>
        <w:t xml:space="preserve"> constantly by approximately 70 % </w:t>
      </w:r>
      <w:r w:rsidRPr="00353AEE">
        <w:rPr>
          <w:lang w:eastAsia="en-GB"/>
        </w:rPr>
        <w:t>compared to 2017 in Germany</w:t>
      </w:r>
      <w:r w:rsidR="0034504A" w:rsidRPr="00353AEE">
        <w:rPr>
          <w:rStyle w:val="Funotenzeichen"/>
          <w:lang w:eastAsia="en-GB"/>
        </w:rPr>
        <w:footnoteReference w:id="6"/>
      </w:r>
      <w:r w:rsidR="0034504A" w:rsidRPr="00353AEE">
        <w:rPr>
          <w:lang w:eastAsia="en-GB"/>
        </w:rPr>
        <w:t>.</w:t>
      </w:r>
      <w:r w:rsidRPr="00353AEE">
        <w:rPr>
          <w:lang w:eastAsia="en-GB"/>
        </w:rPr>
        <w:t>One of the most important factors behind this may lie in the distribution of smartphones with inbuilt positioning systems, providing quite interesting alternatives to former navigation systems.</w:t>
      </w:r>
    </w:p>
    <w:p w14:paraId="7124CDE7" w14:textId="77777777" w:rsidR="00F830A5" w:rsidRPr="00353AEE" w:rsidRDefault="00F830A5" w:rsidP="004B1B4D">
      <w:pPr>
        <w:pStyle w:val="PRec-MainText"/>
        <w:rPr>
          <w:lang w:eastAsia="en-GB"/>
        </w:rPr>
      </w:pPr>
      <w:r w:rsidRPr="00353AEE">
        <w:rPr>
          <w:lang w:eastAsia="en-GB"/>
        </w:rPr>
        <w:t>For this, most of today's smartphones are equipped with</w:t>
      </w:r>
      <w:r w:rsidR="00C32FD4" w:rsidRPr="00353AEE">
        <w:rPr>
          <w:lang w:eastAsia="en-GB"/>
        </w:rPr>
        <w:t xml:space="preserve"> absolute Global Positioning System (GPS)</w:t>
      </w:r>
      <w:r w:rsidRPr="00353AEE">
        <w:rPr>
          <w:lang w:eastAsia="en-GB"/>
        </w:rPr>
        <w:t xml:space="preserve"> receivers that are able to </w:t>
      </w:r>
      <w:r w:rsidR="003564BF">
        <w:rPr>
          <w:lang w:eastAsia="en-GB"/>
        </w:rPr>
        <w:t>gather</w:t>
      </w:r>
      <w:r w:rsidR="003564BF" w:rsidRPr="00353AEE">
        <w:rPr>
          <w:lang w:eastAsia="en-GB"/>
        </w:rPr>
        <w:t xml:space="preserve"> </w:t>
      </w:r>
      <w:r w:rsidRPr="00353AEE">
        <w:rPr>
          <w:lang w:eastAsia="en-GB"/>
        </w:rPr>
        <w:t xml:space="preserve">data from American GPS, Russian GLONASS and increasingly European GALILEO as well as Chinese BAIDOU. Even within the geosciences, smartphones gain more and more popularity e.g. for mobile mapping </w:t>
      </w:r>
      <w:r w:rsidR="00AB2F36">
        <w:rPr>
          <w:noProof/>
          <w:lang w:eastAsia="en-GB"/>
        </w:rPr>
        <w:t>(Westhead et al., 2013; Masiero</w:t>
      </w:r>
      <w:r w:rsidR="004C1EE6">
        <w:rPr>
          <w:noProof/>
          <w:lang w:eastAsia="en-GB"/>
        </w:rPr>
        <w:t xml:space="preserve"> et al.</w:t>
      </w:r>
      <w:r w:rsidR="00AB2F36">
        <w:rPr>
          <w:noProof/>
          <w:lang w:eastAsia="en-GB"/>
        </w:rPr>
        <w:t>, 2016)</w:t>
      </w:r>
      <w:r w:rsidRPr="00353AEE">
        <w:rPr>
          <w:lang w:eastAsia="en-GB"/>
        </w:rPr>
        <w:t xml:space="preserve">, or actually 3D reconstruction </w:t>
      </w:r>
      <w:r w:rsidR="004C1EE6">
        <w:rPr>
          <w:noProof/>
          <w:lang w:eastAsia="en-GB"/>
        </w:rPr>
        <w:t>(Muratov et al., 2016; Ishihara et al., 2017)</w:t>
      </w:r>
      <w:r w:rsidRPr="00353AEE">
        <w:rPr>
          <w:lang w:eastAsia="en-GB"/>
        </w:rPr>
        <w:t xml:space="preserve">. </w:t>
      </w:r>
    </w:p>
    <w:p w14:paraId="2BFC1CDB" w14:textId="77777777" w:rsidR="00F830A5" w:rsidRPr="00353AEE" w:rsidRDefault="00F830A5" w:rsidP="004B1B4D">
      <w:pPr>
        <w:pStyle w:val="PRec-MainText"/>
        <w:rPr>
          <w:lang w:eastAsia="en-GB"/>
        </w:rPr>
      </w:pPr>
      <w:r w:rsidRPr="00353AEE">
        <w:rPr>
          <w:lang w:eastAsia="en-GB"/>
        </w:rPr>
        <w:t xml:space="preserve">Based on these facts, many research groups recently discussed the potential of smartphone localisation strategies whereby we want to focus on outdoor use cases based on </w:t>
      </w:r>
      <w:r w:rsidR="0037617F" w:rsidRPr="00353AEE">
        <w:rPr>
          <w:lang w:eastAsia="en-GB"/>
        </w:rPr>
        <w:t>Global Navigation Satellite Systems (GNSSs)</w:t>
      </w:r>
      <w:r w:rsidRPr="00353AEE">
        <w:rPr>
          <w:lang w:eastAsia="en-GB"/>
        </w:rPr>
        <w:t xml:space="preserve">. </w:t>
      </w:r>
      <w:r w:rsidR="004C1EE6">
        <w:rPr>
          <w:noProof/>
          <w:lang w:eastAsia="en-GB"/>
        </w:rPr>
        <w:t>Blum et al. (2013)</w:t>
      </w:r>
      <w:r w:rsidRPr="00353AEE">
        <w:rPr>
          <w:lang w:eastAsia="en-GB"/>
        </w:rPr>
        <w:t xml:space="preserve"> observe the positioning for Android smartphone Samsung Galaxy Nexus and Apple </w:t>
      </w:r>
      <w:proofErr w:type="spellStart"/>
      <w:r w:rsidRPr="00353AEE">
        <w:rPr>
          <w:lang w:eastAsia="en-GB"/>
        </w:rPr>
        <w:t>Iphone</w:t>
      </w:r>
      <w:proofErr w:type="spellEnd"/>
      <w:r w:rsidRPr="00353AEE">
        <w:rPr>
          <w:lang w:eastAsia="en-GB"/>
        </w:rPr>
        <w:t xml:space="preserve"> 4 with different environmental conditions. Walking through the city they get lateral accuracies of about 10-15</w:t>
      </w:r>
      <w:r w:rsidR="000130C0" w:rsidRPr="00353AEE">
        <w:rPr>
          <w:lang w:eastAsia="en-GB"/>
        </w:rPr>
        <w:t> </w:t>
      </w:r>
      <w:r w:rsidRPr="00353AEE">
        <w:rPr>
          <w:lang w:eastAsia="en-GB"/>
        </w:rPr>
        <w:t>m close to buildings no taller than three stories. Near skyscrapers, errors of about 30</w:t>
      </w:r>
      <w:r w:rsidR="000130C0" w:rsidRPr="00353AEE">
        <w:rPr>
          <w:lang w:eastAsia="en-GB"/>
        </w:rPr>
        <w:t> </w:t>
      </w:r>
      <w:r w:rsidRPr="00353AEE">
        <w:rPr>
          <w:lang w:eastAsia="en-GB"/>
        </w:rPr>
        <w:t xml:space="preserve">m should be expected with local </w:t>
      </w:r>
      <w:r w:rsidR="00ED3F70" w:rsidRPr="00353AEE">
        <w:rPr>
          <w:lang w:eastAsia="en-GB"/>
        </w:rPr>
        <w:t>extremes</w:t>
      </w:r>
      <w:r w:rsidRPr="00353AEE">
        <w:rPr>
          <w:lang w:eastAsia="en-GB"/>
        </w:rPr>
        <w:t xml:space="preserve"> up to 60</w:t>
      </w:r>
      <w:r w:rsidR="00ED3F70" w:rsidRPr="00353AEE">
        <w:rPr>
          <w:lang w:eastAsia="en-GB"/>
        </w:rPr>
        <w:t> </w:t>
      </w:r>
      <w:r w:rsidRPr="00353AEE">
        <w:rPr>
          <w:lang w:eastAsia="en-GB"/>
        </w:rPr>
        <w:t xml:space="preserve">m. Similar things are published by </w:t>
      </w:r>
      <w:r w:rsidR="004C1EE6">
        <w:rPr>
          <w:noProof/>
          <w:lang w:eastAsia="en-GB"/>
        </w:rPr>
        <w:t>Fritsch et al. (2011)</w:t>
      </w:r>
      <w:r w:rsidR="00ED3F70" w:rsidRPr="00353AEE">
        <w:rPr>
          <w:lang w:eastAsia="en-GB"/>
        </w:rPr>
        <w:t xml:space="preserve"> </w:t>
      </w:r>
      <w:r w:rsidRPr="00353AEE">
        <w:rPr>
          <w:lang w:eastAsia="en-GB"/>
        </w:rPr>
        <w:t>who determined a</w:t>
      </w:r>
      <w:r w:rsidR="00ED3F70" w:rsidRPr="00353AEE">
        <w:rPr>
          <w:lang w:eastAsia="en-GB"/>
        </w:rPr>
        <w:t>n</w:t>
      </w:r>
      <w:r w:rsidRPr="00353AEE">
        <w:rPr>
          <w:lang w:eastAsia="en-GB"/>
        </w:rPr>
        <w:t xml:space="preserve"> overall accuracy for Android smartphone HTC Hero of 15-25 m valid in 95 % of cases which was also estimated by </w:t>
      </w:r>
      <w:r w:rsidR="004C1EE6">
        <w:rPr>
          <w:noProof/>
          <w:lang w:eastAsia="en-GB"/>
        </w:rPr>
        <w:t>Zhu &amp; Chen (2013) and Zandbergen &amp; Barbeau (2011)</w:t>
      </w:r>
      <w:r w:rsidRPr="00353AEE">
        <w:rPr>
          <w:lang w:eastAsia="en-GB"/>
        </w:rPr>
        <w:t xml:space="preserve">. Exemplary for open spaces, </w:t>
      </w:r>
      <w:r w:rsidR="004C1EE6">
        <w:rPr>
          <w:noProof/>
          <w:lang w:eastAsia="en-GB"/>
        </w:rPr>
        <w:t xml:space="preserve">Meek et al. (2013) </w:t>
      </w:r>
      <w:r w:rsidR="00C32FD4" w:rsidRPr="00353AEE">
        <w:rPr>
          <w:lang w:eastAsia="en-GB"/>
        </w:rPr>
        <w:t xml:space="preserve">observe an average </w:t>
      </w:r>
      <w:r w:rsidRPr="00353AEE">
        <w:rPr>
          <w:lang w:eastAsia="en-GB"/>
        </w:rPr>
        <w:t>GPS accuracy of 6.8</w:t>
      </w:r>
      <w:r w:rsidR="000130C0" w:rsidRPr="00353AEE">
        <w:rPr>
          <w:lang w:eastAsia="en-GB"/>
        </w:rPr>
        <w:t> </w:t>
      </w:r>
      <w:r w:rsidRPr="00353AEE">
        <w:rPr>
          <w:lang w:eastAsia="en-GB"/>
        </w:rPr>
        <w:t xml:space="preserve">m using a Google Nexus S smartphone. However, height estimation seems to be more critical where </w:t>
      </w:r>
      <w:r w:rsidR="004C1EE6">
        <w:rPr>
          <w:noProof/>
          <w:lang w:eastAsia="en-GB"/>
        </w:rPr>
        <w:t>Liu et al. (2014)</w:t>
      </w:r>
      <w:r w:rsidRPr="00353AEE">
        <w:rPr>
          <w:lang w:eastAsia="en-GB"/>
        </w:rPr>
        <w:t xml:space="preserve"> name error margins for altitude determination using smartphone's inbuilt </w:t>
      </w:r>
      <w:r w:rsidR="00C32FD4" w:rsidRPr="00353AEE">
        <w:rPr>
          <w:lang w:eastAsia="en-GB"/>
        </w:rPr>
        <w:t xml:space="preserve">absolute </w:t>
      </w:r>
      <w:r w:rsidRPr="00353AEE">
        <w:rPr>
          <w:lang w:eastAsia="en-GB"/>
        </w:rPr>
        <w:t>GPS which seem to be 2.5 times more than the horizontal component and recommend the alternative usage of barometric approaches, providing height accuracies up to 3</w:t>
      </w:r>
      <w:r w:rsidR="00ED3F70" w:rsidRPr="00353AEE">
        <w:rPr>
          <w:lang w:eastAsia="en-GB"/>
        </w:rPr>
        <w:t> </w:t>
      </w:r>
      <w:r w:rsidRPr="00353AEE">
        <w:rPr>
          <w:lang w:eastAsia="en-GB"/>
        </w:rPr>
        <w:t>m. Unfortunately, only a few of common smartphones have inbuilt barometers and reference data, necessary for barometric altitudes, is quite difficult to obtain.</w:t>
      </w:r>
    </w:p>
    <w:p w14:paraId="01EBB815" w14:textId="77777777" w:rsidR="006F1468" w:rsidRPr="00353AEE" w:rsidRDefault="00F830A5" w:rsidP="004B1B4D">
      <w:pPr>
        <w:pStyle w:val="PRec-Heading2"/>
        <w:rPr>
          <w:lang w:eastAsia="en-GB"/>
        </w:rPr>
      </w:pPr>
      <w:r w:rsidRPr="00353AEE">
        <w:rPr>
          <w:lang w:eastAsia="en-GB"/>
        </w:rPr>
        <w:t>Location sensitivity</w:t>
      </w:r>
      <w:bookmarkStart w:id="381" w:name="_Hlk512507183"/>
    </w:p>
    <w:p w14:paraId="4B01ABC9" w14:textId="0C72BC88" w:rsidR="0000387C" w:rsidRPr="00353AEE" w:rsidRDefault="0000387C" w:rsidP="004B1B4D">
      <w:pPr>
        <w:pStyle w:val="PRec-MainText"/>
        <w:rPr>
          <w:lang w:eastAsia="en-GB"/>
        </w:rPr>
      </w:pPr>
      <w:r w:rsidRPr="00353AEE">
        <w:rPr>
          <w:lang w:eastAsia="en-GB"/>
        </w:rPr>
        <w:t>Pre-knowledge about an</w:t>
      </w:r>
      <w:bookmarkEnd w:id="381"/>
      <w:r w:rsidRPr="00353AEE">
        <w:rPr>
          <w:lang w:eastAsia="en-GB"/>
        </w:rPr>
        <w:t xml:space="preserve"> image's position is </w:t>
      </w:r>
      <w:r w:rsidR="00636C17" w:rsidRPr="00353AEE">
        <w:rPr>
          <w:lang w:eastAsia="en-GB"/>
        </w:rPr>
        <w:t>a prerequisite</w:t>
      </w:r>
      <w:r w:rsidRPr="00353AEE">
        <w:rPr>
          <w:lang w:eastAsia="en-GB"/>
        </w:rPr>
        <w:t xml:space="preserve"> for image-to-geometry registration</w:t>
      </w:r>
      <w:ins w:id="382" w:author=" " w:date="2018-05-24T21:16:00Z">
        <w:r w:rsidR="003C3F28">
          <w:rPr>
            <w:lang w:eastAsia="en-GB"/>
          </w:rPr>
          <w:t xml:space="preserve"> </w:t>
        </w:r>
      </w:ins>
      <w:ins w:id="383" w:author=" " w:date="2018-05-24T21:17:00Z">
        <w:r w:rsidR="003C3F28">
          <w:rPr>
            <w:lang w:eastAsia="en-GB"/>
          </w:rPr>
          <w:t xml:space="preserve">especially </w:t>
        </w:r>
      </w:ins>
      <w:ins w:id="384" w:author=" " w:date="2018-05-24T21:18:00Z">
        <w:r w:rsidR="003C3F28">
          <w:rPr>
            <w:lang w:eastAsia="en-GB"/>
          </w:rPr>
          <w:t xml:space="preserve">when generating the virtual image renderings of 3D base data. </w:t>
        </w:r>
      </w:ins>
      <w:del w:id="385" w:author=" " w:date="2018-05-24T21:18:00Z">
        <w:r w:rsidRPr="00353AEE" w:rsidDel="003C3F28">
          <w:rPr>
            <w:lang w:eastAsia="en-GB"/>
          </w:rPr>
          <w:delText xml:space="preserve">. </w:delText>
        </w:r>
      </w:del>
      <w:r w:rsidRPr="00353AEE">
        <w:rPr>
          <w:lang w:eastAsia="en-GB"/>
        </w:rPr>
        <w:t xml:space="preserve">Thus, </w:t>
      </w:r>
      <w:del w:id="386" w:author=" " w:date="2018-05-24T21:05:00Z">
        <w:r w:rsidRPr="00353AEE" w:rsidDel="004A7DAC">
          <w:rPr>
            <w:lang w:eastAsia="en-GB"/>
          </w:rPr>
          <w:delText>we are</w:delText>
        </w:r>
      </w:del>
      <w:ins w:id="387" w:author=" " w:date="2018-05-24T21:05:00Z">
        <w:r w:rsidR="005F36E8">
          <w:rPr>
            <w:lang w:eastAsia="en-GB"/>
          </w:rPr>
          <w:t xml:space="preserve">the authors ask </w:t>
        </w:r>
      </w:ins>
      <w:del w:id="388" w:author=" " w:date="2018-05-24T21:11:00Z">
        <w:r w:rsidRPr="00353AEE" w:rsidDel="005F36E8">
          <w:rPr>
            <w:lang w:eastAsia="en-GB"/>
          </w:rPr>
          <w:delText xml:space="preserve"> asking</w:delText>
        </w:r>
      </w:del>
      <w:ins w:id="389" w:author=" " w:date="2018-05-24T21:10:00Z">
        <w:r w:rsidR="005F36E8">
          <w:rPr>
            <w:lang w:eastAsia="en-GB"/>
          </w:rPr>
          <w:t>themselves</w:t>
        </w:r>
      </w:ins>
      <w:r w:rsidRPr="00353AEE">
        <w:rPr>
          <w:lang w:eastAsia="en-GB"/>
        </w:rPr>
        <w:t xml:space="preserve"> </w:t>
      </w:r>
      <w:del w:id="390" w:author=" " w:date="2018-05-24T21:10:00Z">
        <w:r w:rsidRPr="00353AEE" w:rsidDel="005F36E8">
          <w:rPr>
            <w:lang w:eastAsia="en-GB"/>
          </w:rPr>
          <w:delText xml:space="preserve">for </w:delText>
        </w:r>
      </w:del>
      <w:r w:rsidRPr="00353AEE">
        <w:rPr>
          <w:lang w:eastAsia="en-GB"/>
        </w:rPr>
        <w:t>how uncertainties</w:t>
      </w:r>
      <w:r w:rsidR="003564BF">
        <w:rPr>
          <w:lang w:eastAsia="en-GB"/>
        </w:rPr>
        <w:t xml:space="preserve"> affect</w:t>
      </w:r>
      <w:r w:rsidRPr="00353AEE">
        <w:rPr>
          <w:lang w:eastAsia="en-GB"/>
        </w:rPr>
        <w:t xml:space="preserve"> </w:t>
      </w:r>
      <w:r w:rsidR="003564BF">
        <w:rPr>
          <w:lang w:eastAsia="en-GB"/>
        </w:rPr>
        <w:t>the</w:t>
      </w:r>
      <w:r w:rsidR="003564BF" w:rsidRPr="00353AEE">
        <w:rPr>
          <w:lang w:eastAsia="en-GB"/>
        </w:rPr>
        <w:t xml:space="preserve"> </w:t>
      </w:r>
      <w:del w:id="391" w:author=" " w:date="2018-05-24T21:19:00Z">
        <w:r w:rsidRPr="00353AEE" w:rsidDel="003C3F28">
          <w:rPr>
            <w:lang w:eastAsia="en-GB"/>
          </w:rPr>
          <w:delText xml:space="preserve">positioning </w:delText>
        </w:r>
        <w:r w:rsidR="003564BF" w:rsidDel="003C3F28">
          <w:rPr>
            <w:lang w:eastAsia="en-GB"/>
          </w:rPr>
          <w:delText xml:space="preserve">accuracy </w:delText>
        </w:r>
      </w:del>
      <w:del w:id="392" w:author=" " w:date="2018-05-24T21:11:00Z">
        <w:r w:rsidR="003564BF" w:rsidDel="005F36E8">
          <w:rPr>
            <w:lang w:eastAsia="en-GB"/>
          </w:rPr>
          <w:delText>for</w:delText>
        </w:r>
        <w:r w:rsidR="003564BF" w:rsidRPr="00353AEE" w:rsidDel="005F36E8">
          <w:rPr>
            <w:lang w:eastAsia="en-GB"/>
          </w:rPr>
          <w:delText xml:space="preserve"> </w:delText>
        </w:r>
      </w:del>
      <w:del w:id="393" w:author=" " w:date="2018-05-24T21:19:00Z">
        <w:r w:rsidRPr="00353AEE" w:rsidDel="003C3F28">
          <w:rPr>
            <w:lang w:eastAsia="en-GB"/>
          </w:rPr>
          <w:delText xml:space="preserve">feature detection and </w:delText>
        </w:r>
      </w:del>
      <w:del w:id="394" w:author=" " w:date="2018-05-24T21:11:00Z">
        <w:r w:rsidRPr="00353AEE" w:rsidDel="005F36E8">
          <w:rPr>
            <w:lang w:eastAsia="en-GB"/>
          </w:rPr>
          <w:delText>f</w:delText>
        </w:r>
        <w:r w:rsidR="00935D4F" w:rsidRPr="00353AEE" w:rsidDel="005F36E8">
          <w:rPr>
            <w:lang w:eastAsia="en-GB"/>
          </w:rPr>
          <w:delText xml:space="preserve">urthermore the </w:delText>
        </w:r>
      </w:del>
      <w:del w:id="395" w:author=" " w:date="2018-05-24T21:19:00Z">
        <w:r w:rsidR="00935D4F" w:rsidRPr="00353AEE" w:rsidDel="003C3F28">
          <w:rPr>
            <w:lang w:eastAsia="en-GB"/>
          </w:rPr>
          <w:delText>matching</w:delText>
        </w:r>
      </w:del>
      <w:del w:id="396" w:author=" " w:date="2018-05-24T21:11:00Z">
        <w:r w:rsidR="00935D4F" w:rsidRPr="00353AEE" w:rsidDel="005F36E8">
          <w:rPr>
            <w:lang w:eastAsia="en-GB"/>
          </w:rPr>
          <w:delText xml:space="preserve"> results</w:delText>
        </w:r>
      </w:del>
      <w:del w:id="397" w:author=" " w:date="2018-05-24T21:19:00Z">
        <w:r w:rsidR="00935D4F" w:rsidRPr="00353AEE" w:rsidDel="003C3F28">
          <w:rPr>
            <w:lang w:eastAsia="en-GB"/>
          </w:rPr>
          <w:delText xml:space="preserve">. </w:delText>
        </w:r>
      </w:del>
      <w:del w:id="398" w:author=" " w:date="2018-05-24T21:06:00Z">
        <w:r w:rsidRPr="00353AEE" w:rsidDel="005F36E8">
          <w:rPr>
            <w:color w:val="000000" w:themeColor="text1"/>
            <w:lang w:eastAsia="en-GB"/>
          </w:rPr>
          <w:delText xml:space="preserve">We observe </w:delText>
        </w:r>
      </w:del>
      <w:del w:id="399" w:author=" " w:date="2018-05-24T21:19:00Z">
        <w:r w:rsidRPr="00353AEE" w:rsidDel="003C3F28">
          <w:rPr>
            <w:color w:val="000000" w:themeColor="text1"/>
            <w:lang w:eastAsia="en-GB"/>
          </w:rPr>
          <w:delText xml:space="preserve">the </w:delText>
        </w:r>
      </w:del>
      <w:r w:rsidR="008C5BEE" w:rsidRPr="00353AEE">
        <w:rPr>
          <w:color w:val="000000" w:themeColor="text1"/>
          <w:lang w:eastAsia="en-GB"/>
        </w:rPr>
        <w:t xml:space="preserve">reliability of </w:t>
      </w:r>
      <w:ins w:id="400" w:author=" " w:date="2018-05-24T21:19:00Z">
        <w:r w:rsidR="003C3F28">
          <w:rPr>
            <w:color w:val="000000" w:themeColor="text1"/>
            <w:lang w:eastAsia="en-GB"/>
          </w:rPr>
          <w:t xml:space="preserve">feature detection and </w:t>
        </w:r>
      </w:ins>
      <w:r w:rsidR="008C5BEE" w:rsidRPr="00353AEE">
        <w:rPr>
          <w:color w:val="000000" w:themeColor="text1"/>
          <w:lang w:eastAsia="en-GB"/>
        </w:rPr>
        <w:t xml:space="preserve">image matching </w:t>
      </w:r>
      <w:r w:rsidRPr="00353AEE">
        <w:rPr>
          <w:color w:val="000000" w:themeColor="text1"/>
          <w:lang w:eastAsia="en-GB"/>
        </w:rPr>
        <w:t xml:space="preserve">using </w:t>
      </w:r>
      <w:r w:rsidR="00935D4F" w:rsidRPr="00353AEE">
        <w:rPr>
          <w:color w:val="000000" w:themeColor="text1"/>
          <w:lang w:eastAsia="en-GB"/>
        </w:rPr>
        <w:t>a</w:t>
      </w:r>
      <w:r w:rsidR="008C5BEE" w:rsidRPr="00353AEE">
        <w:rPr>
          <w:color w:val="000000" w:themeColor="text1"/>
          <w:lang w:eastAsia="en-GB"/>
        </w:rPr>
        <w:t>n</w:t>
      </w:r>
      <w:r w:rsidR="00935D4F" w:rsidRPr="00353AEE">
        <w:rPr>
          <w:color w:val="000000" w:themeColor="text1"/>
          <w:lang w:eastAsia="en-GB"/>
        </w:rPr>
        <w:t xml:space="preserve"> </w:t>
      </w:r>
      <w:r w:rsidR="008C5BEE" w:rsidRPr="00353AEE">
        <w:rPr>
          <w:color w:val="000000" w:themeColor="text1"/>
          <w:lang w:eastAsia="en-GB"/>
        </w:rPr>
        <w:t xml:space="preserve">initially </w:t>
      </w:r>
      <w:r w:rsidRPr="00353AEE">
        <w:rPr>
          <w:color w:val="000000" w:themeColor="text1"/>
          <w:lang w:eastAsia="en-GB"/>
        </w:rPr>
        <w:t xml:space="preserve">manually registered </w:t>
      </w:r>
      <w:r w:rsidR="00935D4F" w:rsidRPr="00353AEE">
        <w:rPr>
          <w:color w:val="000000" w:themeColor="text1"/>
          <w:lang w:eastAsia="en-GB"/>
        </w:rPr>
        <w:t xml:space="preserve">image pair of a real and a </w:t>
      </w:r>
      <w:del w:id="401" w:author=" " w:date="2018-05-24T21:14:00Z">
        <w:r w:rsidR="00935D4F" w:rsidRPr="00353AEE" w:rsidDel="005F36E8">
          <w:rPr>
            <w:color w:val="000000" w:themeColor="text1"/>
            <w:lang w:eastAsia="en-GB"/>
          </w:rPr>
          <w:delText>virtually rendered</w:delText>
        </w:r>
      </w:del>
      <w:ins w:id="402" w:author=" " w:date="2018-05-24T21:14:00Z">
        <w:r w:rsidR="005F36E8">
          <w:rPr>
            <w:color w:val="000000" w:themeColor="text1"/>
            <w:lang w:eastAsia="en-GB"/>
          </w:rPr>
          <w:t>synthetic</w:t>
        </w:r>
      </w:ins>
      <w:r w:rsidR="00935D4F" w:rsidRPr="00353AEE">
        <w:rPr>
          <w:color w:val="000000" w:themeColor="text1"/>
          <w:lang w:eastAsia="en-GB"/>
        </w:rPr>
        <w:t xml:space="preserve"> image</w:t>
      </w:r>
      <w:ins w:id="403" w:author=" " w:date="2018-05-24T21:19:00Z">
        <w:r w:rsidR="003C3F28">
          <w:rPr>
            <w:color w:val="000000" w:themeColor="text1"/>
            <w:lang w:eastAsia="en-GB"/>
          </w:rPr>
          <w:t xml:space="preserve">. Thus, </w:t>
        </w:r>
      </w:ins>
      <w:del w:id="404" w:author=" " w:date="2018-05-24T21:07:00Z">
        <w:r w:rsidR="00935D4F" w:rsidRPr="00353AEE" w:rsidDel="005F36E8">
          <w:rPr>
            <w:color w:val="000000" w:themeColor="text1"/>
            <w:lang w:eastAsia="en-GB"/>
          </w:rPr>
          <w:delText xml:space="preserve"> to observe</w:delText>
        </w:r>
      </w:del>
      <w:del w:id="405" w:author=" " w:date="2018-05-24T21:14:00Z">
        <w:r w:rsidR="00935D4F" w:rsidRPr="00353AEE" w:rsidDel="005F36E8">
          <w:rPr>
            <w:color w:val="000000" w:themeColor="text1"/>
            <w:lang w:eastAsia="en-GB"/>
          </w:rPr>
          <w:delText xml:space="preserve"> the</w:delText>
        </w:r>
        <w:r w:rsidR="008C5BEE" w:rsidRPr="00353AEE" w:rsidDel="005F36E8">
          <w:rPr>
            <w:color w:val="000000" w:themeColor="text1"/>
            <w:lang w:eastAsia="en-GB"/>
          </w:rPr>
          <w:delText xml:space="preserve">ir matching results </w:delText>
        </w:r>
      </w:del>
      <w:del w:id="406" w:author=" " w:date="2018-05-24T21:19:00Z">
        <w:r w:rsidR="008C5BEE" w:rsidRPr="00353AEE" w:rsidDel="003C3F28">
          <w:rPr>
            <w:color w:val="000000" w:themeColor="text1"/>
            <w:lang w:eastAsia="en-GB"/>
          </w:rPr>
          <w:delText>when manipulating the image position</w:delText>
        </w:r>
        <w:r w:rsidRPr="00353AEE" w:rsidDel="003C3F28">
          <w:rPr>
            <w:color w:val="000000" w:themeColor="text1"/>
            <w:lang w:eastAsia="en-GB"/>
          </w:rPr>
          <w:delText>.</w:delText>
        </w:r>
        <w:r w:rsidR="008C5BEE" w:rsidRPr="00353AEE" w:rsidDel="003C3F28">
          <w:rPr>
            <w:color w:val="000000" w:themeColor="text1"/>
            <w:lang w:eastAsia="en-GB"/>
          </w:rPr>
          <w:delText xml:space="preserve"> </w:delText>
        </w:r>
        <w:r w:rsidR="00935D4F" w:rsidRPr="00353AEE" w:rsidDel="003C3F28">
          <w:rPr>
            <w:color w:val="000000" w:themeColor="text1"/>
            <w:lang w:eastAsia="en-GB"/>
          </w:rPr>
          <w:delText>W</w:delText>
        </w:r>
        <w:r w:rsidRPr="00353AEE" w:rsidDel="003C3F28">
          <w:rPr>
            <w:lang w:eastAsia="en-GB"/>
          </w:rPr>
          <w:delText xml:space="preserve">e </w:delText>
        </w:r>
        <w:r w:rsidR="008C5BEE" w:rsidRPr="00353AEE" w:rsidDel="003C3F28">
          <w:rPr>
            <w:lang w:eastAsia="en-GB"/>
          </w:rPr>
          <w:delText xml:space="preserve">change </w:delText>
        </w:r>
      </w:del>
      <w:r w:rsidR="008C5BEE" w:rsidRPr="00353AEE">
        <w:rPr>
          <w:lang w:eastAsia="en-GB"/>
        </w:rPr>
        <w:t>the lateral and height components</w:t>
      </w:r>
      <w:r w:rsidR="00935D4F" w:rsidRPr="00353AEE">
        <w:rPr>
          <w:lang w:eastAsia="en-GB"/>
        </w:rPr>
        <w:t xml:space="preserve"> </w:t>
      </w:r>
      <w:ins w:id="407" w:author=" " w:date="2018-05-24T21:19:00Z">
        <w:r w:rsidR="003C3F28">
          <w:rPr>
            <w:lang w:eastAsia="en-GB"/>
          </w:rPr>
          <w:t xml:space="preserve">are manipulated </w:t>
        </w:r>
      </w:ins>
      <w:r w:rsidRPr="00353AEE">
        <w:rPr>
          <w:lang w:eastAsia="en-GB"/>
        </w:rPr>
        <w:t>in steps of 2.5</w:t>
      </w:r>
      <w:r w:rsidR="0015350D" w:rsidRPr="00353AEE">
        <w:rPr>
          <w:lang w:eastAsia="en-GB"/>
        </w:rPr>
        <w:t> </w:t>
      </w:r>
      <w:r w:rsidRPr="00353AEE">
        <w:rPr>
          <w:lang w:eastAsia="en-GB"/>
        </w:rPr>
        <w:t>m up to a deviation of 25</w:t>
      </w:r>
      <w:r w:rsidR="0015350D" w:rsidRPr="00353AEE">
        <w:rPr>
          <w:lang w:eastAsia="en-GB"/>
        </w:rPr>
        <w:t> </w:t>
      </w:r>
      <w:r w:rsidRPr="00353AEE">
        <w:rPr>
          <w:lang w:eastAsia="en-GB"/>
        </w:rPr>
        <w:t>m</w:t>
      </w:r>
      <w:r w:rsidR="00935D4F" w:rsidRPr="00353AEE">
        <w:rPr>
          <w:lang w:eastAsia="en-GB"/>
        </w:rPr>
        <w:t>, respectively</w:t>
      </w:r>
      <w:r w:rsidR="008C5BEE" w:rsidRPr="00353AEE">
        <w:rPr>
          <w:lang w:eastAsia="en-GB"/>
        </w:rPr>
        <w:t xml:space="preserve"> </w:t>
      </w:r>
      <w:del w:id="408" w:author=" " w:date="2018-05-24T21:22:00Z">
        <w:r w:rsidR="008C5BEE" w:rsidRPr="00353AEE" w:rsidDel="003C3F28">
          <w:rPr>
            <w:lang w:eastAsia="en-GB"/>
          </w:rPr>
          <w:delText>and observe</w:delText>
        </w:r>
      </w:del>
      <w:ins w:id="409" w:author=" " w:date="2018-05-24T21:22:00Z">
        <w:r w:rsidR="003C3F28">
          <w:rPr>
            <w:lang w:eastAsia="en-GB"/>
          </w:rPr>
          <w:t>observing</w:t>
        </w:r>
      </w:ins>
      <w:r w:rsidR="008C5BEE" w:rsidRPr="00353AEE">
        <w:rPr>
          <w:lang w:eastAsia="en-GB"/>
        </w:rPr>
        <w:t xml:space="preserve"> the distribution of matched inlier</w:t>
      </w:r>
      <w:r w:rsidR="00935D4F" w:rsidRPr="00353AEE">
        <w:rPr>
          <w:lang w:eastAsia="en-GB"/>
        </w:rPr>
        <w:t>.</w:t>
      </w:r>
      <w:r w:rsidR="008C5BEE" w:rsidRPr="00353AEE">
        <w:rPr>
          <w:lang w:eastAsia="en-GB"/>
        </w:rPr>
        <w:t xml:space="preserve"> </w:t>
      </w:r>
      <w:r w:rsidR="0085304C">
        <w:rPr>
          <w:lang w:eastAsia="en-GB"/>
        </w:rPr>
        <w:t>Fig. </w:t>
      </w:r>
      <w:ins w:id="410" w:author=" " w:date="2018-05-24T21:16:00Z">
        <w:r w:rsidR="003C3F28">
          <w:rPr>
            <w:lang w:eastAsia="en-GB"/>
          </w:rPr>
          <w:t>7</w:t>
        </w:r>
      </w:ins>
      <w:del w:id="411" w:author=" " w:date="2018-05-24T21:16:00Z">
        <w:r w:rsidR="0085304C" w:rsidDel="003C3F28">
          <w:rPr>
            <w:lang w:eastAsia="en-GB"/>
          </w:rPr>
          <w:delText>6</w:delText>
        </w:r>
      </w:del>
      <w:r w:rsidR="008C5BEE" w:rsidRPr="00353AEE">
        <w:rPr>
          <w:lang w:eastAsia="en-GB"/>
        </w:rPr>
        <w:t xml:space="preserve"> shows the percentage of inliers whereas the maximum refers to the highest distribution. </w:t>
      </w:r>
    </w:p>
    <w:p w14:paraId="1A2813AB" w14:textId="2340F95B" w:rsidR="00EF2D14" w:rsidRPr="00D0760D" w:rsidRDefault="0000387C" w:rsidP="004B1B4D">
      <w:pPr>
        <w:pStyle w:val="PRec-MainText"/>
      </w:pPr>
      <w:r w:rsidRPr="00353AEE">
        <w:rPr>
          <w:lang w:eastAsia="en-GB"/>
        </w:rPr>
        <w:t>Surprisingly, all components are rather equal affected by erroneous locations which rapidly leads to infeasible matchings when location differs more than 2.5</w:t>
      </w:r>
      <w:r w:rsidR="0015350D" w:rsidRPr="00353AEE">
        <w:rPr>
          <w:lang w:eastAsia="en-GB"/>
        </w:rPr>
        <w:t> </w:t>
      </w:r>
      <w:r w:rsidRPr="00353AEE">
        <w:rPr>
          <w:lang w:eastAsia="en-GB"/>
        </w:rPr>
        <w:t>m</w:t>
      </w:r>
      <w:ins w:id="412" w:author=" " w:date="2018-05-24T21:20:00Z">
        <w:r w:rsidR="003C3F28">
          <w:rPr>
            <w:lang w:eastAsia="en-GB"/>
          </w:rPr>
          <w:t xml:space="preserve"> and </w:t>
        </w:r>
      </w:ins>
      <w:del w:id="413" w:author=" " w:date="2018-05-24T21:20:00Z">
        <w:r w:rsidRPr="00353AEE" w:rsidDel="003C3F28">
          <w:rPr>
            <w:lang w:eastAsia="en-GB"/>
          </w:rPr>
          <w:delText>/</w:delText>
        </w:r>
        <w:r w:rsidR="0015350D" w:rsidRPr="00353AEE" w:rsidDel="003C3F28">
          <w:rPr>
            <w:lang w:eastAsia="en-GB"/>
          </w:rPr>
          <w:delText xml:space="preserve"> </w:delText>
        </w:r>
      </w:del>
      <w:r w:rsidRPr="00353AEE">
        <w:rPr>
          <w:lang w:eastAsia="en-GB"/>
        </w:rPr>
        <w:t>5</w:t>
      </w:r>
      <w:r w:rsidR="0015350D" w:rsidRPr="00353AEE">
        <w:rPr>
          <w:lang w:eastAsia="en-GB"/>
        </w:rPr>
        <w:t> </w:t>
      </w:r>
      <w:r w:rsidRPr="00353AEE">
        <w:rPr>
          <w:lang w:eastAsia="en-GB"/>
        </w:rPr>
        <w:t>m</w:t>
      </w:r>
      <w:ins w:id="414" w:author=" " w:date="2018-05-24T21:23:00Z">
        <w:r w:rsidR="003C3F28">
          <w:rPr>
            <w:lang w:eastAsia="en-GB"/>
          </w:rPr>
          <w:t>,</w:t>
        </w:r>
      </w:ins>
      <w:r w:rsidRPr="00353AEE">
        <w:rPr>
          <w:lang w:eastAsia="en-GB"/>
        </w:rPr>
        <w:t xml:space="preserve"> </w:t>
      </w:r>
      <w:ins w:id="415" w:author=" " w:date="2018-05-24T21:20:00Z">
        <w:r w:rsidR="003C3F28">
          <w:rPr>
            <w:lang w:eastAsia="en-GB"/>
          </w:rPr>
          <w:t>respectively</w:t>
        </w:r>
      </w:ins>
      <w:ins w:id="416" w:author=" " w:date="2018-05-24T21:23:00Z">
        <w:r w:rsidR="003C3F28">
          <w:rPr>
            <w:lang w:eastAsia="en-GB"/>
          </w:rPr>
          <w:t>,</w:t>
        </w:r>
      </w:ins>
      <w:ins w:id="417" w:author=" " w:date="2018-05-24T21:20:00Z">
        <w:r w:rsidR="003C3F28">
          <w:rPr>
            <w:lang w:eastAsia="en-GB"/>
          </w:rPr>
          <w:t xml:space="preserve"> for northing and easting</w:t>
        </w:r>
      </w:ins>
      <w:del w:id="418" w:author=" " w:date="2018-05-24T21:20:00Z">
        <w:r w:rsidRPr="00353AEE" w:rsidDel="003C3F28">
          <w:rPr>
            <w:lang w:eastAsia="en-GB"/>
          </w:rPr>
          <w:delText>(northing/</w:delText>
        </w:r>
        <w:r w:rsidR="00EE7318" w:rsidDel="003C3F28">
          <w:rPr>
            <w:lang w:eastAsia="en-GB"/>
          </w:rPr>
          <w:delText xml:space="preserve"> </w:delText>
        </w:r>
        <w:r w:rsidRPr="00353AEE" w:rsidDel="003C3F28">
          <w:rPr>
            <w:lang w:eastAsia="en-GB"/>
          </w:rPr>
          <w:delText>easting)</w:delText>
        </w:r>
      </w:del>
      <w:r w:rsidRPr="00353AEE">
        <w:rPr>
          <w:lang w:eastAsia="en-GB"/>
        </w:rPr>
        <w:t xml:space="preserve">. </w:t>
      </w:r>
      <w:del w:id="419" w:author=" " w:date="2018-05-24T21:24:00Z">
        <w:r w:rsidRPr="00353AEE" w:rsidDel="003C3F28">
          <w:rPr>
            <w:lang w:eastAsia="en-GB"/>
          </w:rPr>
          <w:delText xml:space="preserve">For </w:delText>
        </w:r>
      </w:del>
      <w:ins w:id="420" w:author=" " w:date="2018-05-24T21:24:00Z">
        <w:r w:rsidR="003C3F28">
          <w:rPr>
            <w:lang w:eastAsia="en-GB"/>
          </w:rPr>
          <w:t>In terms of</w:t>
        </w:r>
        <w:r w:rsidR="003C3F28" w:rsidRPr="00353AEE">
          <w:rPr>
            <w:lang w:eastAsia="en-GB"/>
          </w:rPr>
          <w:t xml:space="preserve"> </w:t>
        </w:r>
      </w:ins>
      <w:ins w:id="421" w:author=" " w:date="2018-05-24T21:20:00Z">
        <w:r w:rsidR="003C3F28">
          <w:rPr>
            <w:lang w:eastAsia="en-GB"/>
          </w:rPr>
          <w:t xml:space="preserve">the </w:t>
        </w:r>
      </w:ins>
      <w:r w:rsidRPr="00353AEE">
        <w:rPr>
          <w:lang w:eastAsia="en-GB"/>
        </w:rPr>
        <w:t>height</w:t>
      </w:r>
      <w:del w:id="422" w:author=" " w:date="2018-05-24T21:20:00Z">
        <w:r w:rsidRPr="00353AEE" w:rsidDel="003C3F28">
          <w:rPr>
            <w:lang w:eastAsia="en-GB"/>
          </w:rPr>
          <w:delText xml:space="preserve"> component</w:delText>
        </w:r>
      </w:del>
      <w:r w:rsidRPr="00353AEE">
        <w:rPr>
          <w:lang w:eastAsia="en-GB"/>
        </w:rPr>
        <w:t>, the results are quite unstab</w:t>
      </w:r>
      <w:r w:rsidR="008C5BEE" w:rsidRPr="00353AEE">
        <w:rPr>
          <w:lang w:eastAsia="en-GB"/>
        </w:rPr>
        <w:t>le regarding inlier occurrences</w:t>
      </w:r>
      <w:r w:rsidRPr="00353AEE">
        <w:rPr>
          <w:lang w:eastAsia="en-GB"/>
        </w:rPr>
        <w:t>. Compared to</w:t>
      </w:r>
      <w:r w:rsidR="008C5BEE" w:rsidRPr="00353AEE">
        <w:rPr>
          <w:lang w:eastAsia="en-GB"/>
        </w:rPr>
        <w:t xml:space="preserve"> the</w:t>
      </w:r>
      <w:r w:rsidRPr="00353AEE">
        <w:rPr>
          <w:lang w:eastAsia="en-GB"/>
        </w:rPr>
        <w:t xml:space="preserve"> observed ac</w:t>
      </w:r>
      <w:r w:rsidR="00D82E3E" w:rsidRPr="00353AEE">
        <w:rPr>
          <w:lang w:eastAsia="en-GB"/>
        </w:rPr>
        <w:t>curacies of smartphone inbuilt GNSS</w:t>
      </w:r>
      <w:r w:rsidRPr="00353AEE">
        <w:rPr>
          <w:lang w:eastAsia="en-GB"/>
        </w:rPr>
        <w:t>, the results refer to be n</w:t>
      </w:r>
      <w:r w:rsidR="00F25A90" w:rsidRPr="00353AEE">
        <w:rPr>
          <w:lang w:eastAsia="en-GB"/>
        </w:rPr>
        <w:t>on-negligible issues</w:t>
      </w:r>
      <w:r w:rsidR="00F25A90" w:rsidRPr="00D0760D">
        <w:t xml:space="preserve">. </w:t>
      </w:r>
    </w:p>
    <w:p w14:paraId="0E8742D8" w14:textId="77777777" w:rsidR="00944C7D" w:rsidRPr="00D0760D" w:rsidRDefault="00EF2D14" w:rsidP="004B1B4D">
      <w:pPr>
        <w:keepNext/>
        <w:jc w:val="center"/>
        <w:rPr>
          <w:sz w:val="16"/>
          <w:szCs w:val="16"/>
        </w:rPr>
      </w:pPr>
      <w:r w:rsidRPr="00D0760D">
        <w:rPr>
          <w:noProof/>
          <w:sz w:val="16"/>
          <w:szCs w:val="16"/>
          <w:lang w:val="de-DE" w:eastAsia="de-DE"/>
        </w:rPr>
        <w:lastRenderedPageBreak/>
        <w:drawing>
          <wp:inline distT="0" distB="0" distL="0" distR="0" wp14:anchorId="0247B7DB" wp14:editId="14650E46">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61C0306" w14:textId="28BC8F7D" w:rsidR="00423F74" w:rsidRPr="00353AEE" w:rsidRDefault="00944C7D" w:rsidP="004B1B4D">
      <w:pPr>
        <w:pStyle w:val="PRec-Figures"/>
      </w:pPr>
      <w:bookmarkStart w:id="423" w:name="_Ref512929438"/>
      <w:r w:rsidRPr="00353AEE">
        <w:t>Fig.</w:t>
      </w:r>
      <w:bookmarkEnd w:id="423"/>
      <w:r w:rsidR="0085304C">
        <w:t> </w:t>
      </w:r>
      <w:ins w:id="424" w:author=" " w:date="2018-05-24T21:16:00Z">
        <w:r w:rsidR="003C3F28">
          <w:t>7</w:t>
        </w:r>
      </w:ins>
      <w:del w:id="425" w:author=" " w:date="2018-05-24T21:16:00Z">
        <w:r w:rsidR="0085304C" w:rsidDel="003C3F28">
          <w:delText>6</w:delText>
        </w:r>
      </w:del>
      <w:r w:rsidR="0085304C">
        <w:t xml:space="preserve"> </w:t>
      </w:r>
      <w:r w:rsidR="005F3046" w:rsidRPr="00353AEE">
        <w:t>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14:paraId="2BAD03FA" w14:textId="77777777" w:rsidR="0000387C" w:rsidRPr="00353AEE" w:rsidRDefault="0000387C" w:rsidP="004B1B4D">
      <w:pPr>
        <w:pStyle w:val="PRec-Heading2"/>
        <w:rPr>
          <w:lang w:eastAsia="en-GB"/>
        </w:rPr>
      </w:pPr>
      <w:r w:rsidRPr="00353AEE">
        <w:rPr>
          <w:lang w:eastAsia="en-GB"/>
        </w:rPr>
        <w:t>Orientation</w:t>
      </w:r>
    </w:p>
    <w:p w14:paraId="277E5EF8" w14:textId="77777777" w:rsidR="0000387C" w:rsidRPr="00353AEE" w:rsidRDefault="0000387C" w:rsidP="004B1B4D">
      <w:pPr>
        <w:pStyle w:val="PRec-MainText"/>
      </w:pPr>
      <w:r w:rsidRPr="00353AEE">
        <w:rPr>
          <w:lang w:eastAsia="en-GB"/>
        </w:rPr>
        <w:t>Nothing to say that low-cost sensor systems for orientation determination, as they are integrated in smartphones, may not have precision and stab</w:t>
      </w:r>
      <w:r w:rsidR="00574C69" w:rsidRPr="00353AEE">
        <w:rPr>
          <w:lang w:eastAsia="en-GB"/>
        </w:rPr>
        <w:t>ility compared to professional IMUs</w:t>
      </w:r>
      <w:r w:rsidRPr="00353AEE">
        <w:rPr>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14:paraId="360E1F12" w14:textId="77777777" w:rsidR="0000387C" w:rsidRPr="00353AEE" w:rsidRDefault="0000387C" w:rsidP="004B1B4D">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56CABA3F" w14:textId="77777777"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3A57F261" w14:textId="77777777" w:rsidR="00423F74" w:rsidRPr="00353AEE" w:rsidRDefault="004C1EE6" w:rsidP="004B1B4D">
      <w:pPr>
        <w:pStyle w:val="PRec-MainText"/>
      </w:pPr>
      <w:r>
        <w:rPr>
          <w:noProof/>
        </w:rPr>
        <w:t>Pacha (2015)</w:t>
      </w:r>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7"/>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85304C">
        <w:t>Table II</w:t>
      </w:r>
      <w:r w:rsidR="0015350D" w:rsidRPr="00353AEE">
        <w:rPr>
          <w:rStyle w:val="Funotenzeichen"/>
        </w:rPr>
        <w:footnoteReference w:id="8"/>
      </w:r>
      <w:r w:rsidR="0015350D" w:rsidRPr="00353AEE">
        <w:t xml:space="preserve"> and</w:t>
      </w:r>
      <w:r w:rsidR="0085304C">
        <w:t xml:space="preserve"> Table III</w:t>
      </w:r>
      <w:r w:rsidR="0015350D" w:rsidRPr="00353AEE">
        <w:rPr>
          <w:rStyle w:val="Funotenzeichen"/>
        </w:rPr>
        <w:footnoteReference w:id="9"/>
      </w:r>
      <w:r w:rsidR="0015350D" w:rsidRPr="00353AEE">
        <w:t>).</w:t>
      </w:r>
    </w:p>
    <w:p w14:paraId="5AFA57DE" w14:textId="77777777" w:rsidR="00252215" w:rsidRPr="004B1B4D" w:rsidRDefault="00252215" w:rsidP="004B1B4D">
      <w:pPr>
        <w:pStyle w:val="PRec-Tabletitle"/>
        <w:keepNext/>
        <w:rPr>
          <w:szCs w:val="16"/>
        </w:rPr>
      </w:pPr>
      <w:bookmarkStart w:id="426" w:name="_Ref512850893"/>
      <w:bookmarkStart w:id="427" w:name="_Ref512850882"/>
      <w:r w:rsidRPr="004B1B4D">
        <w:rPr>
          <w:szCs w:val="16"/>
        </w:rPr>
        <w:lastRenderedPageBreak/>
        <w:t>Table</w:t>
      </w:r>
      <w:bookmarkEnd w:id="426"/>
      <w:r w:rsidR="0085304C">
        <w:rPr>
          <w:szCs w:val="16"/>
        </w:rPr>
        <w:t> II</w:t>
      </w:r>
      <w:r w:rsidRPr="004B1B4D">
        <w:rPr>
          <w:smallCaps/>
          <w:szCs w:val="16"/>
        </w:rPr>
        <w:t xml:space="preserve">. </w:t>
      </w:r>
      <w:r w:rsidRPr="004B1B4D">
        <w:rPr>
          <w:szCs w:val="16"/>
        </w:rPr>
        <w:t>Orientation sensor specifications for Google Nexus 5 and Samsung Galaxy S8.</w:t>
      </w:r>
      <w:bookmarkEnd w:id="427"/>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4B1B4D" w14:paraId="62A96D29" w14:textId="77777777" w:rsidTr="00D076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5109B750" w14:textId="77777777" w:rsidR="00896273" w:rsidRPr="00D0760D" w:rsidRDefault="00896273" w:rsidP="004B1B4D">
            <w:pPr>
              <w:rPr>
                <w:sz w:val="16"/>
                <w:szCs w:val="16"/>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7CCA65D4" w14:textId="77777777" w:rsidR="00896273" w:rsidRPr="00D0760D" w:rsidRDefault="00896273" w:rsidP="004B1B4D">
            <w:pPr>
              <w:rPr>
                <w:sz w:val="16"/>
                <w:szCs w:val="16"/>
              </w:rPr>
            </w:pPr>
            <w:r w:rsidRPr="00D0760D">
              <w:rPr>
                <w:sz w:val="16"/>
                <w:szCs w:val="16"/>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7BB17A30" w14:textId="77777777" w:rsidR="00896273" w:rsidRPr="00D0760D" w:rsidRDefault="00896273" w:rsidP="004B1B4D">
            <w:pPr>
              <w:rPr>
                <w:sz w:val="16"/>
                <w:szCs w:val="16"/>
              </w:rPr>
            </w:pPr>
            <w:r w:rsidRPr="00D0760D">
              <w:rPr>
                <w:sz w:val="16"/>
                <w:szCs w:val="16"/>
              </w:rPr>
              <w:t>Samsung Galaxy S8</w:t>
            </w:r>
          </w:p>
        </w:tc>
      </w:tr>
      <w:tr w:rsidR="00896273" w:rsidRPr="004B1B4D" w14:paraId="45FFB118" w14:textId="77777777" w:rsidTr="00D0760D">
        <w:trPr>
          <w:cantSplit/>
          <w:jc w:val="center"/>
        </w:trPr>
        <w:tc>
          <w:tcPr>
            <w:tcW w:w="0" w:type="auto"/>
            <w:tcBorders>
              <w:top w:val="single" w:sz="4" w:space="0" w:color="auto"/>
            </w:tcBorders>
            <w:shd w:val="clear" w:color="auto" w:fill="auto"/>
            <w:noWrap/>
            <w:tcMar>
              <w:top w:w="57" w:type="dxa"/>
              <w:left w:w="108" w:type="dxa"/>
              <w:bottom w:w="57" w:type="dxa"/>
              <w:right w:w="108" w:type="dxa"/>
            </w:tcMar>
            <w:vAlign w:val="center"/>
          </w:tcPr>
          <w:p w14:paraId="18CDA320" w14:textId="77777777" w:rsidR="00896273" w:rsidRPr="00D0760D" w:rsidRDefault="00896273" w:rsidP="004B1B4D">
            <w:pPr>
              <w:rPr>
                <w:sz w:val="16"/>
                <w:szCs w:val="16"/>
              </w:rPr>
            </w:pPr>
            <w:r w:rsidRPr="00D0760D">
              <w:rPr>
                <w:sz w:val="16"/>
                <w:szCs w:val="16"/>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23F7C550" w14:textId="77777777" w:rsidR="00896273" w:rsidRPr="00D0760D" w:rsidRDefault="00896273" w:rsidP="004B1B4D">
            <w:pPr>
              <w:rPr>
                <w:sz w:val="16"/>
                <w:szCs w:val="16"/>
              </w:rPr>
            </w:pPr>
            <w:proofErr w:type="spellStart"/>
            <w:r w:rsidRPr="00D0760D">
              <w:rPr>
                <w:sz w:val="16"/>
                <w:szCs w:val="16"/>
              </w:rPr>
              <w:t>InvenSense</w:t>
            </w:r>
            <w:proofErr w:type="spellEnd"/>
            <w:r w:rsidRPr="00D0760D">
              <w:rPr>
                <w:sz w:val="16"/>
                <w:szCs w:val="16"/>
              </w:rPr>
              <w:t xml:space="preserv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73595ADC" w14:textId="77777777" w:rsidR="00896273" w:rsidRPr="00D0760D" w:rsidRDefault="00896273" w:rsidP="004B1B4D">
            <w:pPr>
              <w:rPr>
                <w:sz w:val="16"/>
                <w:szCs w:val="16"/>
              </w:rPr>
            </w:pPr>
            <w:r w:rsidRPr="00D0760D">
              <w:rPr>
                <w:sz w:val="16"/>
                <w:szCs w:val="16"/>
              </w:rPr>
              <w:t>ST Microelectronics LSM6DSL (6-axes)</w:t>
            </w:r>
          </w:p>
        </w:tc>
      </w:tr>
      <w:tr w:rsidR="00896273" w:rsidRPr="004B1B4D" w14:paraId="5FF50FE1" w14:textId="77777777" w:rsidTr="00D0760D">
        <w:trPr>
          <w:cantSplit/>
          <w:jc w:val="center"/>
        </w:trPr>
        <w:tc>
          <w:tcPr>
            <w:tcW w:w="0" w:type="auto"/>
            <w:shd w:val="clear" w:color="auto" w:fill="auto"/>
            <w:noWrap/>
            <w:tcMar>
              <w:top w:w="57" w:type="dxa"/>
              <w:left w:w="108" w:type="dxa"/>
              <w:bottom w:w="57" w:type="dxa"/>
              <w:right w:w="108" w:type="dxa"/>
            </w:tcMar>
            <w:vAlign w:val="center"/>
          </w:tcPr>
          <w:p w14:paraId="7D39B344" w14:textId="77777777" w:rsidR="00896273" w:rsidRPr="00D0760D" w:rsidRDefault="00896273" w:rsidP="004B1B4D">
            <w:pPr>
              <w:rPr>
                <w:sz w:val="16"/>
                <w:szCs w:val="16"/>
              </w:rPr>
            </w:pPr>
            <w:r w:rsidRPr="00D0760D">
              <w:rPr>
                <w:sz w:val="16"/>
                <w:szCs w:val="16"/>
              </w:rPr>
              <w:t>Magnetic compass</w:t>
            </w:r>
          </w:p>
        </w:tc>
        <w:tc>
          <w:tcPr>
            <w:tcW w:w="0" w:type="auto"/>
            <w:shd w:val="clear" w:color="auto" w:fill="auto"/>
            <w:noWrap/>
            <w:tcMar>
              <w:top w:w="57" w:type="dxa"/>
              <w:left w:w="108" w:type="dxa"/>
              <w:bottom w:w="57" w:type="dxa"/>
              <w:right w:w="108" w:type="dxa"/>
            </w:tcMar>
            <w:vAlign w:val="center"/>
          </w:tcPr>
          <w:p w14:paraId="299F37D5" w14:textId="77777777" w:rsidR="00896273" w:rsidRPr="00D0760D" w:rsidRDefault="00896273" w:rsidP="004B1B4D">
            <w:pPr>
              <w:rPr>
                <w:sz w:val="16"/>
                <w:szCs w:val="16"/>
              </w:rPr>
            </w:pPr>
            <w:r w:rsidRPr="00D0760D">
              <w:rPr>
                <w:sz w:val="16"/>
                <w:szCs w:val="16"/>
              </w:rPr>
              <w:t>Asahi Kasei AK8963</w:t>
            </w:r>
          </w:p>
        </w:tc>
        <w:tc>
          <w:tcPr>
            <w:tcW w:w="0" w:type="auto"/>
            <w:shd w:val="clear" w:color="auto" w:fill="auto"/>
            <w:noWrap/>
            <w:tcMar>
              <w:top w:w="57" w:type="dxa"/>
              <w:left w:w="108" w:type="dxa"/>
              <w:bottom w:w="57" w:type="dxa"/>
              <w:right w:w="108" w:type="dxa"/>
            </w:tcMar>
            <w:vAlign w:val="center"/>
          </w:tcPr>
          <w:p w14:paraId="5C2DB13B" w14:textId="77777777" w:rsidR="00896273" w:rsidRPr="00D0760D" w:rsidRDefault="00896273" w:rsidP="004B1B4D">
            <w:pPr>
              <w:rPr>
                <w:sz w:val="16"/>
                <w:szCs w:val="16"/>
              </w:rPr>
            </w:pPr>
            <w:r w:rsidRPr="00D0760D">
              <w:rPr>
                <w:sz w:val="16"/>
                <w:szCs w:val="16"/>
              </w:rPr>
              <w:t>Asahi Kasei AK09916C</w:t>
            </w:r>
          </w:p>
        </w:tc>
      </w:tr>
      <w:tr w:rsidR="00896273" w:rsidRPr="004B1B4D" w14:paraId="1B0BC390" w14:textId="77777777" w:rsidTr="00D0760D">
        <w:trPr>
          <w:cantSplit/>
          <w:jc w:val="center"/>
        </w:trPr>
        <w:tc>
          <w:tcPr>
            <w:tcW w:w="0" w:type="auto"/>
            <w:tcBorders>
              <w:bottom w:val="single" w:sz="4" w:space="0" w:color="auto"/>
            </w:tcBorders>
            <w:shd w:val="clear" w:color="auto" w:fill="auto"/>
            <w:noWrap/>
            <w:tcMar>
              <w:top w:w="57" w:type="dxa"/>
              <w:left w:w="108" w:type="dxa"/>
              <w:bottom w:w="57" w:type="dxa"/>
              <w:right w:w="108" w:type="dxa"/>
            </w:tcMar>
            <w:vAlign w:val="center"/>
          </w:tcPr>
          <w:p w14:paraId="576F16B5" w14:textId="77777777" w:rsidR="00896273" w:rsidRPr="00D0760D" w:rsidRDefault="00896273" w:rsidP="004B1B4D">
            <w:pPr>
              <w:rPr>
                <w:sz w:val="16"/>
                <w:szCs w:val="16"/>
              </w:rPr>
            </w:pPr>
            <w:r w:rsidRPr="00D0760D">
              <w:rPr>
                <w:sz w:val="16"/>
                <w:szCs w:val="16"/>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5BC71424" w14:textId="77777777" w:rsidR="00896273" w:rsidRPr="00D0760D" w:rsidRDefault="00896273" w:rsidP="004B1B4D">
            <w:pPr>
              <w:rPr>
                <w:sz w:val="16"/>
                <w:szCs w:val="16"/>
              </w:rPr>
            </w:pPr>
            <w:r w:rsidRPr="00D0760D">
              <w:rPr>
                <w:sz w:val="16"/>
                <w:szCs w:val="16"/>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7F5C829D" w14:textId="77777777" w:rsidR="00896273" w:rsidRPr="00D0760D" w:rsidRDefault="00896273" w:rsidP="004B1B4D">
            <w:pPr>
              <w:rPr>
                <w:sz w:val="16"/>
                <w:szCs w:val="16"/>
              </w:rPr>
            </w:pPr>
            <w:r w:rsidRPr="00D0760D">
              <w:rPr>
                <w:sz w:val="16"/>
                <w:szCs w:val="16"/>
              </w:rPr>
              <w:t>6.50 USD</w:t>
            </w:r>
          </w:p>
        </w:tc>
      </w:tr>
    </w:tbl>
    <w:p w14:paraId="2D5A2EF9" w14:textId="77777777" w:rsidR="00252215" w:rsidRPr="004B1B4D" w:rsidRDefault="00252215" w:rsidP="004B1B4D">
      <w:pPr>
        <w:pStyle w:val="PRec-Tabletitle"/>
        <w:keepNext/>
        <w:rPr>
          <w:szCs w:val="16"/>
        </w:rPr>
      </w:pPr>
      <w:bookmarkStart w:id="428" w:name="_Ref512851001"/>
      <w:r w:rsidRPr="004B1B4D">
        <w:rPr>
          <w:szCs w:val="16"/>
        </w:rPr>
        <w:t>Table</w:t>
      </w:r>
      <w:bookmarkEnd w:id="428"/>
      <w:r w:rsidR="0085304C">
        <w:rPr>
          <w:szCs w:val="16"/>
        </w:rPr>
        <w:t> III</w:t>
      </w:r>
      <w:r w:rsidRPr="004B1B4D">
        <w:rPr>
          <w:szCs w:val="16"/>
        </w:rPr>
        <w:t xml:space="preserve">. </w:t>
      </w:r>
      <w:r w:rsidR="000A7D0B" w:rsidRPr="004B1B4D">
        <w:rPr>
          <w:szCs w:val="16"/>
        </w:rPr>
        <w:t xml:space="preserve">IMU specifications/ accuracies </w:t>
      </w:r>
      <w:r w:rsidRPr="004B1B4D">
        <w:rPr>
          <w:szCs w:val="16"/>
        </w:rPr>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4B1B4D" w14:paraId="2F434F43"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77C8E11E" w14:textId="77777777" w:rsidR="002160AF" w:rsidRPr="00D0760D" w:rsidRDefault="002160AF" w:rsidP="004B1B4D">
            <w:pPr>
              <w:rPr>
                <w:sz w:val="16"/>
                <w:szCs w:val="16"/>
              </w:rPr>
            </w:pPr>
            <w:r w:rsidRPr="00D0760D">
              <w:rPr>
                <w:sz w:val="16"/>
                <w:szCs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707133DB" w14:textId="77777777" w:rsidR="002160AF" w:rsidRPr="00D0760D" w:rsidRDefault="002160AF" w:rsidP="004B1B4D">
            <w:pPr>
              <w:rPr>
                <w:sz w:val="16"/>
                <w:szCs w:val="16"/>
              </w:rPr>
            </w:pPr>
            <w:r w:rsidRPr="00D0760D">
              <w:rPr>
                <w:sz w:val="16"/>
                <w:szCs w:val="16"/>
              </w:rPr>
              <w:t>Dynamic</w:t>
            </w:r>
          </w:p>
        </w:tc>
        <w:tc>
          <w:tcPr>
            <w:tcW w:w="0" w:type="auto"/>
            <w:tcBorders>
              <w:top w:val="single" w:sz="4" w:space="0" w:color="auto"/>
              <w:left w:val="single" w:sz="4" w:space="0" w:color="auto"/>
              <w:bottom w:val="single" w:sz="4" w:space="0" w:color="auto"/>
            </w:tcBorders>
          </w:tcPr>
          <w:p w14:paraId="41DF516B" w14:textId="77777777" w:rsidR="002160AF" w:rsidRPr="00D0760D" w:rsidRDefault="002160AF" w:rsidP="004B1B4D">
            <w:pPr>
              <w:rPr>
                <w:sz w:val="16"/>
                <w:szCs w:val="16"/>
              </w:rPr>
            </w:pPr>
          </w:p>
        </w:tc>
      </w:tr>
      <w:tr w:rsidR="006F282A" w:rsidRPr="004B1B4D" w14:paraId="2406634E"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44448B91" w14:textId="77777777" w:rsidR="006F282A" w:rsidRPr="00D0760D" w:rsidRDefault="006F282A" w:rsidP="004B1B4D">
            <w:pPr>
              <w:rPr>
                <w:sz w:val="16"/>
                <w:szCs w:val="16"/>
              </w:rPr>
            </w:pPr>
            <w:r w:rsidRPr="00D0760D">
              <w:rPr>
                <w:sz w:val="16"/>
                <w:szCs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14AB056E"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tcBorders>
            <w:tcMar>
              <w:left w:w="113" w:type="dxa"/>
              <w:right w:w="113" w:type="dxa"/>
            </w:tcMar>
          </w:tcPr>
          <w:p w14:paraId="7FFC18EF" w14:textId="77777777" w:rsidR="006F282A" w:rsidRPr="00D0760D" w:rsidRDefault="006F282A" w:rsidP="004B1B4D">
            <w:pPr>
              <w:rPr>
                <w:sz w:val="16"/>
                <w:szCs w:val="16"/>
              </w:rPr>
            </w:pPr>
            <w:r w:rsidRPr="00D0760D">
              <w:rPr>
                <w:sz w:val="16"/>
                <w:szCs w:val="16"/>
              </w:rPr>
              <w:t xml:space="preserve">Heading </w:t>
            </w:r>
            <w:r w:rsidRPr="00D0760D">
              <w:rPr>
                <w:sz w:val="16"/>
                <w:szCs w:val="16"/>
              </w:rPr>
              <w:br/>
              <w:t>(with GNSS)</w:t>
            </w:r>
          </w:p>
        </w:tc>
        <w:tc>
          <w:tcPr>
            <w:tcW w:w="0" w:type="auto"/>
            <w:tcBorders>
              <w:top w:val="single" w:sz="4" w:space="0" w:color="auto"/>
            </w:tcBorders>
            <w:tcMar>
              <w:left w:w="113" w:type="dxa"/>
              <w:right w:w="113" w:type="dxa"/>
            </w:tcMar>
          </w:tcPr>
          <w:p w14:paraId="05559013" w14:textId="77777777" w:rsidR="006F282A" w:rsidRPr="00D0760D" w:rsidRDefault="006F282A" w:rsidP="004B1B4D">
            <w:pPr>
              <w:rPr>
                <w:sz w:val="16"/>
                <w:szCs w:val="16"/>
              </w:rPr>
            </w:pPr>
            <w:r w:rsidRPr="00D0760D">
              <w:rPr>
                <w:sz w:val="16"/>
                <w:szCs w:val="16"/>
              </w:rPr>
              <w:t>Heading</w:t>
            </w:r>
          </w:p>
          <w:p w14:paraId="3E84D722" w14:textId="77777777" w:rsidR="006F282A" w:rsidRPr="00D0760D" w:rsidRDefault="006F282A" w:rsidP="004B1B4D">
            <w:pPr>
              <w:rPr>
                <w:sz w:val="16"/>
                <w:szCs w:val="16"/>
              </w:rPr>
            </w:pPr>
            <w:r w:rsidRPr="00D0760D">
              <w:rPr>
                <w:sz w:val="16"/>
                <w:szCs w:val="16"/>
              </w:rPr>
              <w:t>(magnetic only)</w:t>
            </w:r>
          </w:p>
        </w:tc>
        <w:tc>
          <w:tcPr>
            <w:tcW w:w="0" w:type="auto"/>
            <w:tcBorders>
              <w:top w:val="single" w:sz="4" w:space="0" w:color="auto"/>
              <w:right w:val="single" w:sz="4" w:space="0" w:color="auto"/>
            </w:tcBorders>
            <w:tcMar>
              <w:left w:w="113" w:type="dxa"/>
              <w:right w:w="113" w:type="dxa"/>
            </w:tcMar>
            <w:vAlign w:val="center"/>
          </w:tcPr>
          <w:p w14:paraId="093E0FF7"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left w:val="single" w:sz="4" w:space="0" w:color="auto"/>
            </w:tcBorders>
            <w:vAlign w:val="center"/>
          </w:tcPr>
          <w:p w14:paraId="2CF73DB0" w14:textId="77777777" w:rsidR="006F282A" w:rsidRPr="00D0760D" w:rsidRDefault="006F282A" w:rsidP="004B1B4D">
            <w:pPr>
              <w:jc w:val="center"/>
              <w:rPr>
                <w:sz w:val="16"/>
                <w:szCs w:val="16"/>
              </w:rPr>
            </w:pPr>
            <w:r w:rsidRPr="00D0760D">
              <w:rPr>
                <w:sz w:val="16"/>
                <w:szCs w:val="16"/>
              </w:rPr>
              <w:t>Pricing</w:t>
            </w:r>
          </w:p>
        </w:tc>
      </w:tr>
      <w:tr w:rsidR="006F282A" w:rsidRPr="004B1B4D" w14:paraId="1A2BBB66"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241C5D10" w14:textId="77777777" w:rsidR="006F282A" w:rsidRPr="00D0760D" w:rsidRDefault="006F282A" w:rsidP="004B1B4D">
            <w:pPr>
              <w:rPr>
                <w:sz w:val="16"/>
                <w:szCs w:val="16"/>
              </w:rPr>
            </w:pPr>
            <w:r w:rsidRPr="00D0760D">
              <w:rPr>
                <w:sz w:val="16"/>
                <w:szCs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6F2AEB5A" w14:textId="77777777" w:rsidR="006F282A" w:rsidRPr="00D0760D" w:rsidRDefault="006F282A" w:rsidP="004B1B4D">
            <w:pPr>
              <w:rPr>
                <w:sz w:val="16"/>
                <w:szCs w:val="16"/>
              </w:rPr>
            </w:pPr>
            <w:r w:rsidRPr="00D0760D">
              <w:rPr>
                <w:sz w:val="16"/>
                <w:szCs w:val="16"/>
              </w:rPr>
              <w:t>0.1 °</w:t>
            </w:r>
          </w:p>
        </w:tc>
        <w:tc>
          <w:tcPr>
            <w:tcW w:w="0" w:type="auto"/>
            <w:tcBorders>
              <w:bottom w:val="single" w:sz="4" w:space="0" w:color="auto"/>
            </w:tcBorders>
            <w:tcMar>
              <w:left w:w="113" w:type="dxa"/>
              <w:right w:w="113" w:type="dxa"/>
            </w:tcMar>
          </w:tcPr>
          <w:p w14:paraId="5C93D2E8" w14:textId="77777777" w:rsidR="006F282A" w:rsidRPr="00D0760D" w:rsidRDefault="006F282A" w:rsidP="004B1B4D">
            <w:pPr>
              <w:rPr>
                <w:sz w:val="16"/>
                <w:szCs w:val="16"/>
              </w:rPr>
            </w:pPr>
            <w:r w:rsidRPr="00D0760D">
              <w:rPr>
                <w:sz w:val="16"/>
                <w:szCs w:val="16"/>
              </w:rPr>
              <w:t>0.2 °</w:t>
            </w:r>
          </w:p>
        </w:tc>
        <w:tc>
          <w:tcPr>
            <w:tcW w:w="0" w:type="auto"/>
            <w:tcBorders>
              <w:bottom w:val="single" w:sz="4" w:space="0" w:color="auto"/>
            </w:tcBorders>
            <w:tcMar>
              <w:left w:w="113" w:type="dxa"/>
              <w:right w:w="113" w:type="dxa"/>
            </w:tcMar>
          </w:tcPr>
          <w:p w14:paraId="2E0EE7D2" w14:textId="77777777" w:rsidR="006F282A" w:rsidRPr="00D0760D" w:rsidRDefault="006F282A" w:rsidP="004B1B4D">
            <w:pPr>
              <w:rPr>
                <w:sz w:val="16"/>
                <w:szCs w:val="16"/>
              </w:rPr>
            </w:pPr>
            <w:r w:rsidRPr="00D0760D">
              <w:rPr>
                <w:sz w:val="16"/>
                <w:szCs w:val="16"/>
              </w:rPr>
              <w:t>0.8 °</w:t>
            </w:r>
          </w:p>
        </w:tc>
        <w:tc>
          <w:tcPr>
            <w:tcW w:w="0" w:type="auto"/>
            <w:tcBorders>
              <w:bottom w:val="single" w:sz="4" w:space="0" w:color="auto"/>
              <w:right w:val="single" w:sz="4" w:space="0" w:color="auto"/>
            </w:tcBorders>
            <w:tcMar>
              <w:left w:w="113" w:type="dxa"/>
              <w:right w:w="113" w:type="dxa"/>
            </w:tcMar>
          </w:tcPr>
          <w:p w14:paraId="0CE03F74" w14:textId="77777777" w:rsidR="006F282A" w:rsidRPr="00D0760D" w:rsidRDefault="006F282A" w:rsidP="004B1B4D">
            <w:pPr>
              <w:rPr>
                <w:sz w:val="16"/>
                <w:szCs w:val="16"/>
              </w:rPr>
            </w:pPr>
            <w:r w:rsidRPr="00D0760D">
              <w:rPr>
                <w:sz w:val="16"/>
                <w:szCs w:val="16"/>
              </w:rPr>
              <w:t>0.2 °</w:t>
            </w:r>
          </w:p>
        </w:tc>
        <w:tc>
          <w:tcPr>
            <w:tcW w:w="0" w:type="auto"/>
            <w:tcBorders>
              <w:left w:val="single" w:sz="4" w:space="0" w:color="auto"/>
              <w:bottom w:val="single" w:sz="4" w:space="0" w:color="auto"/>
            </w:tcBorders>
            <w:vAlign w:val="center"/>
          </w:tcPr>
          <w:p w14:paraId="11EF08A7" w14:textId="77777777" w:rsidR="006F282A" w:rsidRPr="00D0760D" w:rsidRDefault="006F282A" w:rsidP="004B1B4D">
            <w:pPr>
              <w:rPr>
                <w:sz w:val="16"/>
                <w:szCs w:val="16"/>
              </w:rPr>
            </w:pPr>
            <w:r w:rsidRPr="00D0760D">
              <w:rPr>
                <w:sz w:val="16"/>
                <w:szCs w:val="16"/>
              </w:rPr>
              <w:t>3.500 USD</w:t>
            </w:r>
          </w:p>
        </w:tc>
      </w:tr>
    </w:tbl>
    <w:p w14:paraId="1AC0EB88" w14:textId="77777777" w:rsidR="00352103" w:rsidRPr="00E21FB0" w:rsidRDefault="00352103" w:rsidP="004B1B4D">
      <w:pPr>
        <w:pStyle w:val="Text"/>
        <w:rPr>
          <w:lang w:eastAsia="de-DE"/>
        </w:rPr>
      </w:pPr>
    </w:p>
    <w:p w14:paraId="76189213" w14:textId="77777777" w:rsidR="00352103" w:rsidRPr="00E21FB0" w:rsidRDefault="00352103" w:rsidP="004B1B4D">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C4726F">
        <w:rPr>
          <w:lang w:eastAsia="de-DE"/>
        </w:rPr>
        <w:t>2.5</w:t>
      </w:r>
      <w:r w:rsidR="006A384C" w:rsidRPr="00E21FB0">
        <w:rPr>
          <w:lang w:eastAsia="de-DE"/>
        </w:rPr>
        <w:t> </w:t>
      </w:r>
      <w:r w:rsidRPr="00E21FB0">
        <w:rPr>
          <w:lang w:eastAsia="de-DE"/>
        </w:rPr>
        <w:t xml:space="preserve">min. </w:t>
      </w:r>
    </w:p>
    <w:p w14:paraId="27A8E2A8" w14:textId="77777777" w:rsidR="00944C7D" w:rsidRPr="00353AEE" w:rsidRDefault="00352103" w:rsidP="004B1B4D">
      <w:pPr>
        <w:keepNext/>
        <w:jc w:val="center"/>
      </w:pPr>
      <w:r w:rsidRPr="00E21FB0">
        <w:rPr>
          <w:noProof/>
          <w:lang w:val="de-DE" w:eastAsia="de-DE"/>
        </w:rPr>
        <w:drawing>
          <wp:inline distT="0" distB="0" distL="0" distR="0" wp14:anchorId="03E15260" wp14:editId="7621E72B">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a:ext>
                    </a:extLst>
                  </pic:spPr>
                </pic:pic>
              </a:graphicData>
            </a:graphic>
          </wp:inline>
        </w:drawing>
      </w:r>
    </w:p>
    <w:p w14:paraId="150C1556" w14:textId="46AAE762" w:rsidR="00352103" w:rsidRPr="00353AEE" w:rsidRDefault="00944C7D" w:rsidP="004B1B4D">
      <w:pPr>
        <w:pStyle w:val="PRec-Figures"/>
      </w:pPr>
      <w:bookmarkStart w:id="429" w:name="_Ref512929641"/>
      <w:r w:rsidRPr="00353AEE">
        <w:t>Fig.</w:t>
      </w:r>
      <w:bookmarkEnd w:id="429"/>
      <w:r w:rsidR="0085304C">
        <w:t> </w:t>
      </w:r>
      <w:del w:id="430" w:author="ms699852" w:date="2018-05-24T21:28:00Z">
        <w:r w:rsidR="0085304C" w:rsidDel="00FF5479">
          <w:delText>7</w:delText>
        </w:r>
      </w:del>
      <w:ins w:id="431" w:author="ms699852" w:date="2018-05-24T21:28:00Z">
        <w:r w:rsidR="00FF5479">
          <w:t>8</w:t>
        </w:r>
      </w:ins>
      <w:r w:rsidR="0085304C">
        <w:t xml:space="preserve"> </w:t>
      </w:r>
      <w:r w:rsidR="000C4BCF" w:rsidRPr="00353AEE">
        <w:t xml:space="preserve">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0B9B309A" w14:textId="1A8FF292" w:rsidR="00720CCB" w:rsidRDefault="00720CCB" w:rsidP="004B1B4D">
      <w:pPr>
        <w:pStyle w:val="PRec-MainText"/>
        <w:rPr>
          <w:lang w:eastAsia="de-DE"/>
        </w:rPr>
      </w:pPr>
      <w:r w:rsidRPr="00E21FB0">
        <w:rPr>
          <w:lang w:eastAsia="de-DE"/>
        </w:rPr>
        <w:t>For comparison, smartphone and IMU are mounted on an inflexible non-metallic wooden stick at a distance of 1.0 m (to avoid mutual magnetic interferences) with aligned (native) coordinate systems (</w:t>
      </w:r>
      <w:r w:rsidR="0085304C">
        <w:rPr>
          <w:lang w:eastAsia="de-DE"/>
        </w:rPr>
        <w:t>Fig.</w:t>
      </w:r>
      <w:ins w:id="432" w:author="ms699852" w:date="2018-05-24T21:28:00Z">
        <w:r w:rsidR="00FF5479">
          <w:rPr>
            <w:lang w:eastAsia="de-DE"/>
          </w:rPr>
          <w:t xml:space="preserve"> 8</w:t>
        </w:r>
      </w:ins>
      <w:del w:id="433" w:author="ms699852" w:date="2018-05-24T21:28:00Z">
        <w:r w:rsidR="0085304C" w:rsidDel="00FF5479">
          <w:rPr>
            <w:lang w:eastAsia="de-DE"/>
          </w:rPr>
          <w:delText> 7</w:delText>
        </w:r>
        <w:r w:rsidR="00CB6362" w:rsidDel="00FF5479">
          <w:fldChar w:fldCharType="begin"/>
        </w:r>
        <w:r w:rsidR="00CB6362" w:rsidDel="00FF5479">
          <w:delInstrText xml:space="preserve"> REF _Ref512929641 \h  \* MERGEFORMAT </w:delInstrText>
        </w:r>
        <w:r w:rsidR="00CB6362" w:rsidDel="00FF5479">
          <w:fldChar w:fldCharType="separate"/>
        </w:r>
        <w:r w:rsidR="00DB6EFF" w:rsidRPr="00353AEE" w:rsidDel="00FF5479">
          <w:delText>Fig.</w:delText>
        </w:r>
        <w:r w:rsidR="00CB6362" w:rsidDel="00FF5479">
          <w:fldChar w:fldCharType="end"/>
        </w:r>
      </w:del>
      <w:r w:rsidRPr="00E21FB0">
        <w:rPr>
          <w:lang w:eastAsia="de-DE"/>
        </w:rPr>
        <w:t>). Only for pitch angle the opposite direction of rotation must be kept in mind.</w:t>
      </w:r>
    </w:p>
    <w:p w14:paraId="5BA44BCD" w14:textId="25DF56D3" w:rsidR="00EA0E86" w:rsidRDefault="002A3E9D" w:rsidP="00D0760D">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r w:rsidR="00C4726F">
        <w:t>s</w:t>
      </w:r>
      <w:r w:rsidR="00C4726F" w:rsidRPr="00353AEE">
        <w:t xml:space="preserve"> </w:t>
      </w:r>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85304C">
        <w:t>Fig. </w:t>
      </w:r>
      <w:ins w:id="434" w:author="ms699852" w:date="2018-05-24T21:28:00Z">
        <w:r w:rsidR="00FF5479">
          <w:t>10</w:t>
        </w:r>
      </w:ins>
      <w:del w:id="435" w:author="ms699852" w:date="2018-05-24T21:28:00Z">
        <w:r w:rsidR="0085304C" w:rsidDel="00FF5479">
          <w:delText>9</w:delText>
        </w:r>
      </w:del>
      <w:r w:rsidR="0085304C">
        <w:noBreakHyphen/>
        <w:t>1</w:t>
      </w:r>
      <w:ins w:id="436" w:author="ms699852" w:date="2018-05-24T21:28:00Z">
        <w:r w:rsidR="00FF5479">
          <w:t>2</w:t>
        </w:r>
      </w:ins>
      <w:del w:id="437" w:author="ms699852" w:date="2018-05-24T21:28:00Z">
        <w:r w:rsidR="0085304C" w:rsidDel="00FF5479">
          <w:delText>1</w:delText>
        </w:r>
      </w:del>
      <w:r w:rsidR="00E70336" w:rsidRPr="00353AEE">
        <w:t>)</w:t>
      </w:r>
      <w:r w:rsidR="00352103" w:rsidRPr="00353AEE">
        <w:t xml:space="preserve"> collectively use the same legend, which is given in</w:t>
      </w:r>
      <w:r w:rsidR="0085304C">
        <w:t xml:space="preserve"> Fig. </w:t>
      </w:r>
      <w:ins w:id="438" w:author="ms699852" w:date="2018-05-24T21:28:00Z">
        <w:r w:rsidR="00FF5479">
          <w:t>9</w:t>
        </w:r>
      </w:ins>
      <w:del w:id="439" w:author="ms699852" w:date="2018-05-24T21:28:00Z">
        <w:r w:rsidR="0085304C" w:rsidDel="00FF5479">
          <w:delText>8</w:delText>
        </w:r>
      </w:del>
      <w:r w:rsidR="00352103" w:rsidRPr="00353AEE">
        <w:t>.</w:t>
      </w:r>
    </w:p>
    <w:p w14:paraId="48FCD8BB" w14:textId="77777777" w:rsidR="00944C7D" w:rsidRPr="00353AEE" w:rsidRDefault="00C6426F" w:rsidP="00D0760D">
      <w:pPr>
        <w:keepNext/>
        <w:spacing w:before="120"/>
        <w:jc w:val="center"/>
      </w:pPr>
      <w:r w:rsidRPr="00E21FB0">
        <w:rPr>
          <w:noProof/>
          <w:lang w:val="de-DE" w:eastAsia="de-DE"/>
        </w:rPr>
        <w:drawing>
          <wp:inline distT="0" distB="0" distL="0" distR="0" wp14:anchorId="0DAE429A" wp14:editId="713DC9A9">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106299"/>
                    </a:xfrm>
                    <a:prstGeom prst="rect">
                      <a:avLst/>
                    </a:prstGeom>
                  </pic:spPr>
                </pic:pic>
              </a:graphicData>
            </a:graphic>
          </wp:inline>
        </w:drawing>
      </w:r>
    </w:p>
    <w:p w14:paraId="27134EEF" w14:textId="041299DF" w:rsidR="00E406DF" w:rsidRPr="00353AEE" w:rsidRDefault="00944C7D" w:rsidP="004B1B4D">
      <w:pPr>
        <w:pStyle w:val="PRec-Figures"/>
      </w:pPr>
      <w:bookmarkStart w:id="440" w:name="_Ref512929676"/>
      <w:r w:rsidRPr="00353AEE">
        <w:t>Fig.</w:t>
      </w:r>
      <w:bookmarkEnd w:id="440"/>
      <w:r w:rsidR="0085304C">
        <w:t> </w:t>
      </w:r>
      <w:ins w:id="441" w:author="ms699852" w:date="2018-05-24T21:28:00Z">
        <w:r w:rsidR="00FF5479">
          <w:t>9</w:t>
        </w:r>
      </w:ins>
      <w:del w:id="442" w:author="ms699852" w:date="2018-05-24T21:28:00Z">
        <w:r w:rsidR="0085304C" w:rsidDel="00FF5479">
          <w:delText>8</w:delText>
        </w:r>
      </w:del>
      <w:r w:rsidR="0085304C">
        <w:t xml:space="preserve"> </w:t>
      </w:r>
      <w:r w:rsidR="003A1137" w:rsidRPr="00353AEE">
        <w:t>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2D0C5BCE" w14:textId="77777777" w:rsidTr="00F100F9">
        <w:tc>
          <w:tcPr>
            <w:tcW w:w="0" w:type="auto"/>
            <w:tcMar>
              <w:left w:w="0" w:type="dxa"/>
              <w:right w:w="0" w:type="dxa"/>
            </w:tcMar>
          </w:tcPr>
          <w:p w14:paraId="2AC7E7DD" w14:textId="77777777" w:rsidR="00F100F9" w:rsidRPr="00D0760D" w:rsidRDefault="00F100F9" w:rsidP="004B1B4D">
            <w:pPr>
              <w:jc w:val="center"/>
              <w:rPr>
                <w:noProof/>
                <w:sz w:val="16"/>
                <w:szCs w:val="16"/>
                <w:lang w:eastAsia="de-DE"/>
              </w:rPr>
            </w:pPr>
            <w:r w:rsidRPr="00D0760D">
              <w:rPr>
                <w:noProof/>
                <w:sz w:val="16"/>
                <w:szCs w:val="16"/>
                <w:lang w:eastAsia="de-DE"/>
              </w:rPr>
              <w:lastRenderedPageBreak/>
              <w:t>Heading</w:t>
            </w:r>
          </w:p>
        </w:tc>
        <w:tc>
          <w:tcPr>
            <w:tcW w:w="0" w:type="auto"/>
            <w:tcMar>
              <w:left w:w="0" w:type="dxa"/>
              <w:right w:w="0" w:type="dxa"/>
            </w:tcMar>
          </w:tcPr>
          <w:p w14:paraId="5216D63C" w14:textId="77777777" w:rsidR="00F100F9" w:rsidRPr="00D0760D" w:rsidRDefault="00F100F9" w:rsidP="004B1B4D">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14:paraId="5125AA8A" w14:textId="77777777" w:rsidR="00F100F9" w:rsidRPr="00D0760D" w:rsidRDefault="00F100F9" w:rsidP="004B1B4D">
            <w:pPr>
              <w:jc w:val="center"/>
              <w:rPr>
                <w:noProof/>
                <w:sz w:val="16"/>
                <w:szCs w:val="16"/>
                <w:lang w:eastAsia="de-DE"/>
              </w:rPr>
            </w:pPr>
            <w:r w:rsidRPr="00D0760D">
              <w:rPr>
                <w:noProof/>
                <w:sz w:val="16"/>
                <w:szCs w:val="16"/>
                <w:lang w:eastAsia="de-DE"/>
              </w:rPr>
              <w:t>Roll</w:t>
            </w:r>
          </w:p>
        </w:tc>
      </w:tr>
      <w:tr w:rsidR="007D0A58" w:rsidRPr="00353AEE" w14:paraId="16481BCF" w14:textId="77777777" w:rsidTr="00F100F9">
        <w:tc>
          <w:tcPr>
            <w:tcW w:w="0" w:type="auto"/>
            <w:tcMar>
              <w:left w:w="0" w:type="dxa"/>
              <w:right w:w="0" w:type="dxa"/>
            </w:tcMar>
          </w:tcPr>
          <w:p w14:paraId="4E2AC859"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6A6E4FAE" wp14:editId="24F3A6A5">
                  <wp:extent cx="1494000" cy="1008000"/>
                  <wp:effectExtent l="0" t="0" r="0" b="1905"/>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5A54E85B"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324CD904" wp14:editId="492E3675">
                  <wp:extent cx="1494000" cy="1008000"/>
                  <wp:effectExtent l="0" t="0" r="0" b="1905"/>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14:paraId="0662C5BA"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0CEC15B3" wp14:editId="58093CC8">
                  <wp:extent cx="1494000" cy="1008000"/>
                  <wp:effectExtent l="0" t="0" r="0" b="1905"/>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7D0A58" w:rsidRPr="00353AEE" w14:paraId="261E05E8" w14:textId="77777777" w:rsidTr="00F100F9">
        <w:tc>
          <w:tcPr>
            <w:tcW w:w="0" w:type="auto"/>
            <w:tcMar>
              <w:left w:w="0" w:type="dxa"/>
              <w:right w:w="0" w:type="dxa"/>
            </w:tcMar>
          </w:tcPr>
          <w:p w14:paraId="675F8041"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756DACCE" wp14:editId="0B8B471C">
                  <wp:extent cx="1494000" cy="1008000"/>
                  <wp:effectExtent l="0" t="0" r="0" b="1905"/>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55C83652"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7933C2C7" wp14:editId="51C442AE">
                  <wp:extent cx="1494000" cy="1008000"/>
                  <wp:effectExtent l="0" t="0" r="0" b="1905"/>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14:paraId="7CD8D987" w14:textId="77777777" w:rsidR="007D0A58" w:rsidRPr="00D0760D" w:rsidRDefault="007D0A58" w:rsidP="004B1B4D">
            <w:pPr>
              <w:keepNext/>
              <w:rPr>
                <w:sz w:val="16"/>
                <w:szCs w:val="16"/>
              </w:rPr>
            </w:pPr>
            <w:r w:rsidRPr="00D0760D">
              <w:rPr>
                <w:noProof/>
                <w:sz w:val="16"/>
                <w:szCs w:val="16"/>
                <w:lang w:val="de-DE" w:eastAsia="de-DE"/>
              </w:rPr>
              <w:drawing>
                <wp:inline distT="0" distB="0" distL="0" distR="0" wp14:anchorId="713EE6BF" wp14:editId="15272FEA">
                  <wp:extent cx="1494000" cy="1008000"/>
                  <wp:effectExtent l="0" t="0" r="0" b="1905"/>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14:paraId="68D5647A" w14:textId="6A30D991" w:rsidR="00F100F9" w:rsidRPr="00353AEE" w:rsidRDefault="00E70336" w:rsidP="00D0760D">
      <w:pPr>
        <w:pStyle w:val="PRec-Figures"/>
      </w:pPr>
      <w:bookmarkStart w:id="443" w:name="_Ref512856961"/>
      <w:r w:rsidRPr="00353AEE">
        <w:t>Fig.</w:t>
      </w:r>
      <w:bookmarkEnd w:id="443"/>
      <w:r w:rsidR="0085304C">
        <w:t> </w:t>
      </w:r>
      <w:ins w:id="444" w:author="ms699852" w:date="2018-05-24T21:28:00Z">
        <w:r w:rsidR="00FF5479">
          <w:t>10</w:t>
        </w:r>
      </w:ins>
      <w:del w:id="445" w:author="ms699852" w:date="2018-05-24T21:28:00Z">
        <w:r w:rsidR="0085304C" w:rsidDel="00FF5479">
          <w:delText>9</w:delText>
        </w:r>
      </w:del>
      <w:r w:rsidR="0085304C">
        <w:t xml:space="preserve"> </w:t>
      </w:r>
      <w:r w:rsidR="00355B8C">
        <w:t>Measure orientation. D</w:t>
      </w:r>
      <w:r w:rsidR="007D0A58" w:rsidRPr="00353AEE">
        <w:t>evices in rest</w:t>
      </w:r>
      <w:r w:rsidR="00355B8C">
        <w:t>,</w:t>
      </w:r>
      <w:r w:rsidR="007D0A58" w:rsidRPr="00353AEE">
        <w:t xml:space="preserve"> free (</w:t>
      </w:r>
      <w:r w:rsidR="00C15227">
        <w:t>up</w:t>
      </w:r>
      <w:r w:rsidR="007D0A58" w:rsidRPr="00353AEE">
        <w:t>)</w:t>
      </w:r>
      <w:r w:rsidR="00355B8C">
        <w:t xml:space="preserve">/ </w:t>
      </w:r>
      <w:r w:rsidR="00C15227">
        <w:t>with</w:t>
      </w:r>
      <w:r w:rsidR="007D0A58" w:rsidRPr="00353AEE">
        <w:t xml:space="preserve"> (</w:t>
      </w:r>
      <w:r w:rsidR="00C15227">
        <w:t>down</w:t>
      </w:r>
      <w:r w:rsidR="007D0A58" w:rsidRPr="00353AEE">
        <w:t xml:space="preserve">) magnetic </w:t>
      </w:r>
      <w:r w:rsidR="00C15227">
        <w:t>influence</w:t>
      </w:r>
      <w:r w:rsidR="007D0A58"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4472099C" w14:textId="77777777" w:rsidTr="00F100F9">
        <w:tc>
          <w:tcPr>
            <w:tcW w:w="0" w:type="auto"/>
            <w:tcMar>
              <w:left w:w="0" w:type="dxa"/>
              <w:right w:w="0" w:type="dxa"/>
            </w:tcMar>
          </w:tcPr>
          <w:p w14:paraId="5D7C9C4C"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1B65E7AC" wp14:editId="2F7565C9">
                  <wp:extent cx="1494000" cy="1008000"/>
                  <wp:effectExtent l="0" t="0" r="0" b="1905"/>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1084F2BE"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45CEA19E" wp14:editId="231AFCD2">
                  <wp:extent cx="1494000" cy="1008000"/>
                  <wp:effectExtent l="0" t="0" r="0" b="1905"/>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14:paraId="57612269"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5D61D6A2" wp14:editId="0D73F699">
                  <wp:extent cx="1494000" cy="1008000"/>
                  <wp:effectExtent l="0" t="0" r="0" b="1905"/>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r w:rsidR="00F100F9" w:rsidRPr="00353AEE" w14:paraId="514757C7" w14:textId="77777777" w:rsidTr="00F100F9">
        <w:tc>
          <w:tcPr>
            <w:tcW w:w="0" w:type="auto"/>
            <w:tcMar>
              <w:left w:w="0" w:type="dxa"/>
              <w:right w:w="0" w:type="dxa"/>
            </w:tcMar>
          </w:tcPr>
          <w:p w14:paraId="65E77BFD"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4C7F4B8" wp14:editId="760405F7">
                  <wp:extent cx="1494000" cy="1008000"/>
                  <wp:effectExtent l="0" t="0" r="0" b="1905"/>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7C8C7C56"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1365CDBE" wp14:editId="4392B2FD">
                  <wp:extent cx="1494000" cy="1008000"/>
                  <wp:effectExtent l="0" t="0" r="0" b="1905"/>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14:paraId="348AF0DF"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DE959E4" wp14:editId="2C2A72B2">
                  <wp:extent cx="1494000" cy="1008000"/>
                  <wp:effectExtent l="0" t="0" r="0" b="1905"/>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bl>
    <w:p w14:paraId="38FF530C" w14:textId="4C896040" w:rsidR="00267F73" w:rsidRPr="00353AEE" w:rsidRDefault="00E70336" w:rsidP="004B1B4D">
      <w:pPr>
        <w:pStyle w:val="PRec-Figures"/>
      </w:pPr>
      <w:bookmarkStart w:id="446" w:name="_Ref512856965"/>
      <w:r w:rsidRPr="00353AEE">
        <w:t>Fig.</w:t>
      </w:r>
      <w:r w:rsidR="0085304C">
        <w:t> </w:t>
      </w:r>
      <w:del w:id="447" w:author="ms699852" w:date="2018-05-24T21:28:00Z">
        <w:r w:rsidR="0085304C" w:rsidDel="00FF5479">
          <w:delText>10</w:delText>
        </w:r>
        <w:bookmarkStart w:id="448" w:name="_Hlk512509504"/>
        <w:bookmarkEnd w:id="446"/>
        <w:r w:rsidRPr="00353AEE" w:rsidDel="00FF5479">
          <w:delText xml:space="preserve"> </w:delText>
        </w:r>
      </w:del>
      <w:ins w:id="449" w:author="ms699852" w:date="2018-05-24T21:28:00Z">
        <w:r w:rsidR="00FF5479">
          <w:t>11</w:t>
        </w:r>
        <w:r w:rsidR="00FF5479" w:rsidRPr="00353AEE">
          <w:t xml:space="preserve"> </w:t>
        </w:r>
      </w:ins>
      <w:r w:rsidR="00355B8C">
        <w:t>Measure orientation</w:t>
      </w:r>
      <w:r w:rsidR="00267F73" w:rsidRPr="00353AEE">
        <w:t xml:space="preserve">. </w:t>
      </w:r>
      <w:r w:rsidR="00355B8C">
        <w:t>Devices</w:t>
      </w:r>
      <w:r w:rsidR="00267F73" w:rsidRPr="00353AEE">
        <w:t xml:space="preserve"> in rest</w:t>
      </w:r>
      <w:r w:rsidR="00B06EE2" w:rsidRPr="00353AEE">
        <w:t xml:space="preserve"> after </w:t>
      </w:r>
      <w:proofErr w:type="gramStart"/>
      <w:r w:rsidR="00C15227">
        <w:t>warm</w:t>
      </w:r>
      <w:proofErr w:type="gramEnd"/>
      <w:r w:rsidR="00C15227">
        <w:t xml:space="preserve"> up (</w:t>
      </w:r>
      <w:r w:rsidR="00C15227" w:rsidRPr="00C15227">
        <w:t>30 s</w:t>
      </w:r>
      <w:r w:rsidR="00C15227">
        <w:t>)</w:t>
      </w:r>
      <w:r w:rsidR="00355B8C">
        <w:t>,</w:t>
      </w:r>
      <w:r w:rsidR="00267F73" w:rsidRPr="00353AEE">
        <w:t xml:space="preserve"> free (</w:t>
      </w:r>
      <w:r w:rsidR="00C15227">
        <w:t>up</w:t>
      </w:r>
      <w:r w:rsidR="00267F73" w:rsidRPr="00353AEE">
        <w:t>)</w:t>
      </w:r>
      <w:r w:rsidR="00C15227">
        <w:t xml:space="preserve">/ with </w:t>
      </w:r>
      <w:r w:rsidR="00B06EE2" w:rsidRPr="00353AEE">
        <w:t>(</w:t>
      </w:r>
      <w:r w:rsidR="00C15227">
        <w:t>down</w:t>
      </w:r>
      <w:r w:rsidR="00B06EE2" w:rsidRPr="00353AEE">
        <w:t xml:space="preserve">) </w:t>
      </w:r>
      <w:r w:rsidR="00267F73" w:rsidRPr="00353AEE">
        <w:t xml:space="preserve">magnetic </w:t>
      </w:r>
      <w:r w:rsidR="00C15227">
        <w:t>influence</w:t>
      </w:r>
      <w:r w:rsidR="00267F73"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2181D321" w14:textId="77777777" w:rsidTr="00A202B4">
        <w:tc>
          <w:tcPr>
            <w:tcW w:w="0" w:type="auto"/>
            <w:tcMar>
              <w:left w:w="0" w:type="dxa"/>
              <w:right w:w="0" w:type="dxa"/>
            </w:tcMar>
          </w:tcPr>
          <w:p w14:paraId="3621C076"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37EDBAC" wp14:editId="64BE3A7C">
                  <wp:extent cx="1494000" cy="1008000"/>
                  <wp:effectExtent l="0" t="0" r="0" b="1905"/>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0" w:type="auto"/>
            <w:tcMar>
              <w:left w:w="0" w:type="dxa"/>
              <w:right w:w="0" w:type="dxa"/>
            </w:tcMar>
          </w:tcPr>
          <w:p w14:paraId="47E1452F"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0D6A18D" wp14:editId="75009DBF">
                  <wp:extent cx="1494000" cy="1008000"/>
                  <wp:effectExtent l="0" t="0" r="0" b="1905"/>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0" w:type="auto"/>
            <w:tcMar>
              <w:left w:w="0" w:type="dxa"/>
              <w:right w:w="0" w:type="dxa"/>
            </w:tcMar>
          </w:tcPr>
          <w:p w14:paraId="2827FF81"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3B0AE96" wp14:editId="1C267042">
                  <wp:extent cx="1494000" cy="1008000"/>
                  <wp:effectExtent l="0" t="0" r="0" b="1905"/>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r w:rsidR="00F100F9" w:rsidRPr="00353AEE" w14:paraId="251FEAAA" w14:textId="77777777" w:rsidTr="00A202B4">
        <w:tc>
          <w:tcPr>
            <w:tcW w:w="0" w:type="auto"/>
            <w:tcMar>
              <w:left w:w="0" w:type="dxa"/>
              <w:right w:w="0" w:type="dxa"/>
            </w:tcMar>
          </w:tcPr>
          <w:p w14:paraId="0C8D559C"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9AD5D8F" wp14:editId="5AEAF8A9">
                  <wp:extent cx="1494000" cy="1008000"/>
                  <wp:effectExtent l="0" t="0" r="0" b="1905"/>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0" w:type="auto"/>
            <w:tcMar>
              <w:left w:w="0" w:type="dxa"/>
              <w:right w:w="0" w:type="dxa"/>
            </w:tcMar>
          </w:tcPr>
          <w:p w14:paraId="2519F320"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35250B4" wp14:editId="07EEACB0">
                  <wp:extent cx="1494000" cy="1008000"/>
                  <wp:effectExtent l="0" t="0" r="0" b="1905"/>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0" w:type="auto"/>
            <w:tcMar>
              <w:left w:w="0" w:type="dxa"/>
              <w:right w:w="0" w:type="dxa"/>
            </w:tcMar>
          </w:tcPr>
          <w:p w14:paraId="6F90E7F7"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A637E41" wp14:editId="05EF7BCB">
                  <wp:extent cx="1494000" cy="1008000"/>
                  <wp:effectExtent l="0" t="0" r="0" b="1905"/>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c>
      </w:tr>
    </w:tbl>
    <w:p w14:paraId="547A4004" w14:textId="1E780307" w:rsidR="003D4743" w:rsidRPr="00353AEE" w:rsidRDefault="00E70336" w:rsidP="004B1B4D">
      <w:pPr>
        <w:pStyle w:val="PRec-Figures"/>
      </w:pPr>
      <w:bookmarkStart w:id="450" w:name="_Ref512856974"/>
      <w:r w:rsidRPr="00353AEE">
        <w:t>Fig.</w:t>
      </w:r>
      <w:r w:rsidR="0085304C">
        <w:t> </w:t>
      </w:r>
      <w:del w:id="451" w:author="ms699852" w:date="2018-05-24T21:28:00Z">
        <w:r w:rsidR="0085304C" w:rsidDel="00FF5479">
          <w:delText>11</w:delText>
        </w:r>
        <w:bookmarkEnd w:id="448"/>
        <w:bookmarkEnd w:id="450"/>
        <w:r w:rsidRPr="00353AEE" w:rsidDel="00FF5479">
          <w:delText xml:space="preserve"> </w:delText>
        </w:r>
      </w:del>
      <w:ins w:id="452" w:author="ms699852" w:date="2018-05-24T21:28:00Z">
        <w:r w:rsidR="00FF5479">
          <w:t>12</w:t>
        </w:r>
        <w:r w:rsidR="00FF5479" w:rsidRPr="00353AEE">
          <w:t xml:space="preserve"> </w:t>
        </w:r>
      </w:ins>
      <w:r w:rsidR="00355B8C">
        <w:rPr>
          <w:lang w:eastAsia="en-GB"/>
        </w:rPr>
        <w:t>Orientation measurement. Moved d</w:t>
      </w:r>
      <w:r w:rsidR="00B06EE2" w:rsidRPr="00353AEE">
        <w:rPr>
          <w:lang w:eastAsia="en-GB"/>
        </w:rPr>
        <w:t>evices</w:t>
      </w:r>
      <w:r w:rsidR="00355B8C">
        <w:rPr>
          <w:lang w:eastAsia="en-GB"/>
        </w:rPr>
        <w:t>,</w:t>
      </w:r>
      <w:r w:rsidR="00B06EE2" w:rsidRPr="00353AEE">
        <w:rPr>
          <w:lang w:eastAsia="en-GB"/>
        </w:rPr>
        <w:t xml:space="preserve"> free (</w:t>
      </w:r>
      <w:r w:rsidR="00C15227">
        <w:rPr>
          <w:lang w:eastAsia="en-GB"/>
        </w:rPr>
        <w:t>up</w:t>
      </w:r>
      <w:r w:rsidR="00B06EE2" w:rsidRPr="00353AEE">
        <w:rPr>
          <w:lang w:eastAsia="en-GB"/>
        </w:rPr>
        <w:t>)</w:t>
      </w:r>
      <w:r w:rsidR="00355B8C">
        <w:rPr>
          <w:lang w:eastAsia="en-GB"/>
        </w:rPr>
        <w:t xml:space="preserve">/ </w:t>
      </w:r>
      <w:r w:rsidR="00C15227">
        <w:rPr>
          <w:lang w:eastAsia="en-GB"/>
        </w:rPr>
        <w:t>with</w:t>
      </w:r>
      <w:r w:rsidR="00B06EE2" w:rsidRPr="00353AEE">
        <w:rPr>
          <w:lang w:eastAsia="en-GB"/>
        </w:rPr>
        <w:t xml:space="preserve"> (</w:t>
      </w:r>
      <w:r w:rsidR="00C15227">
        <w:rPr>
          <w:lang w:eastAsia="en-GB"/>
        </w:rPr>
        <w:t>down)</w:t>
      </w:r>
      <w:r w:rsidR="00B06EE2" w:rsidRPr="00353AEE">
        <w:rPr>
          <w:lang w:eastAsia="en-GB"/>
        </w:rPr>
        <w:t xml:space="preserve"> magnetic </w:t>
      </w:r>
      <w:r w:rsidR="00C15227">
        <w:rPr>
          <w:lang w:eastAsia="en-GB"/>
        </w:rPr>
        <w:t>influence</w:t>
      </w:r>
      <w:r w:rsidR="00B06EE2" w:rsidRPr="00353AEE">
        <w:rPr>
          <w:lang w:eastAsia="en-GB"/>
        </w:rPr>
        <w:t>.</w:t>
      </w:r>
    </w:p>
    <w:p w14:paraId="70F6C57F" w14:textId="77777777" w:rsidR="00E70336" w:rsidRPr="00353AEE" w:rsidRDefault="003D4743" w:rsidP="004B1B4D">
      <w:pPr>
        <w:keepNext/>
        <w:jc w:val="center"/>
      </w:pPr>
      <w:r w:rsidRPr="00E21FB0">
        <w:rPr>
          <w:noProof/>
          <w:lang w:val="de-DE" w:eastAsia="de-DE"/>
        </w:rPr>
        <w:lastRenderedPageBreak/>
        <w:drawing>
          <wp:inline distT="0" distB="0" distL="0" distR="0" wp14:anchorId="4F6CCC6C" wp14:editId="1BEB357C">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5"/>
                    <a:stretch>
                      <a:fillRect/>
                    </a:stretch>
                  </pic:blipFill>
                  <pic:spPr>
                    <a:xfrm>
                      <a:off x="0" y="0"/>
                      <a:ext cx="4589997" cy="1033201"/>
                    </a:xfrm>
                    <a:prstGeom prst="rect">
                      <a:avLst/>
                    </a:prstGeom>
                  </pic:spPr>
                </pic:pic>
              </a:graphicData>
            </a:graphic>
          </wp:inline>
        </w:drawing>
      </w:r>
    </w:p>
    <w:p w14:paraId="4603967E" w14:textId="3DE68203" w:rsidR="00AB410F" w:rsidRPr="00353AEE" w:rsidRDefault="00E70336" w:rsidP="004B1B4D">
      <w:pPr>
        <w:pStyle w:val="PRec-Figures"/>
      </w:pPr>
      <w:bookmarkStart w:id="453" w:name="_Ref513021535"/>
      <w:r w:rsidRPr="00353AEE">
        <w:t>Fig.</w:t>
      </w:r>
      <w:bookmarkEnd w:id="453"/>
      <w:r w:rsidR="0085304C">
        <w:t> 1</w:t>
      </w:r>
      <w:del w:id="454" w:author="ms699852" w:date="2018-05-24T21:29:00Z">
        <w:r w:rsidR="0085304C" w:rsidDel="00FF5479">
          <w:delText>2</w:delText>
        </w:r>
      </w:del>
      <w:ins w:id="455" w:author="ms699852" w:date="2018-05-24T21:29:00Z">
        <w:r w:rsidR="00FF5479">
          <w:t>3</w:t>
        </w:r>
      </w:ins>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12B13545" w14:textId="77777777" w:rsidR="00AB410F" w:rsidRPr="00353AEE" w:rsidRDefault="00AB410F" w:rsidP="004B1B4D">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33555536" w14:textId="336DDB84" w:rsidR="009B3644" w:rsidRPr="00353AEE" w:rsidRDefault="0085304C" w:rsidP="004B1B4D">
      <w:pPr>
        <w:pStyle w:val="PRec-MainText"/>
      </w:pPr>
      <w:r>
        <w:t>Fig</w:t>
      </w:r>
      <w:ins w:id="456" w:author="ms699852" w:date="2018-05-24T21:31:00Z">
        <w:r w:rsidR="00FF5479">
          <w:t>.</w:t>
        </w:r>
      </w:ins>
      <w:r>
        <w:t> 1</w:t>
      </w:r>
      <w:ins w:id="457" w:author="ms699852" w:date="2018-05-24T21:29:00Z">
        <w:r w:rsidR="00FF5479">
          <w:t>3</w:t>
        </w:r>
      </w:ins>
      <w:del w:id="458" w:author="ms699852" w:date="2018-05-24T21:29:00Z">
        <w:r w:rsidDel="00FF5479">
          <w:delText>2</w:delText>
        </w:r>
      </w:del>
      <w:r>
        <w:t xml:space="preserve"> </w:t>
      </w:r>
      <w:r w:rsidR="00F1334E" w:rsidRPr="00EA0E86">
        <w:t>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r w:rsidR="004C1EE6">
        <w:rPr>
          <w:noProof/>
        </w:rPr>
        <w:t xml:space="preserve">Blum et al. (2013)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r w:rsidR="004C1EE6">
        <w:rPr>
          <w:noProof/>
        </w:rPr>
        <w:t xml:space="preserve">Kok et al. (2017) </w:t>
      </w:r>
      <w:r w:rsidR="00AB410F" w:rsidRPr="00353AEE">
        <w:t xml:space="preserve">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14:paraId="6BB2B47C" w14:textId="77777777" w:rsidR="00AB410F" w:rsidRPr="00353AEE" w:rsidRDefault="009B3644" w:rsidP="004B1B4D">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41C2D7E8" w14:textId="77777777" w:rsidR="00AB410F" w:rsidRPr="00353AEE" w:rsidRDefault="00975ABA" w:rsidP="004B1B4D">
      <w:pPr>
        <w:pStyle w:val="PRec-Heading2"/>
      </w:pPr>
      <w:r w:rsidRPr="00353AEE">
        <w:t>Orientation</w:t>
      </w:r>
      <w:r w:rsidR="00AB410F" w:rsidRPr="00353AEE">
        <w:t xml:space="preserve"> stability</w:t>
      </w:r>
    </w:p>
    <w:p w14:paraId="6AE1B79F" w14:textId="073911D5"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85304C">
        <w:t>Fig</w:t>
      </w:r>
      <w:ins w:id="459" w:author="ms699852" w:date="2018-05-24T21:30:00Z">
        <w:r w:rsidR="00FF5479">
          <w:t>.</w:t>
        </w:r>
      </w:ins>
      <w:r w:rsidR="0085304C">
        <w:t> 1</w:t>
      </w:r>
      <w:ins w:id="460" w:author="ms699852" w:date="2018-05-24T21:29:00Z">
        <w:r w:rsidR="00FF5479">
          <w:t>4</w:t>
        </w:r>
      </w:ins>
      <w:del w:id="461" w:author="ms699852" w:date="2018-05-24T21:29:00Z">
        <w:r w:rsidR="0085304C" w:rsidDel="00FF5479">
          <w:delText>3</w:delText>
        </w:r>
      </w:del>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 xml:space="preserve">In comparison to this, </w:t>
      </w:r>
      <w:r w:rsidR="000D7AF2" w:rsidRPr="00353AEE">
        <w:lastRenderedPageBreak/>
        <w:t>the standard deviation regarding heading angle raises up significantly having a m</w:t>
      </w:r>
      <w:r w:rsidR="00B63B68">
        <w:t>agnetic-interfered environment.</w:t>
      </w:r>
    </w:p>
    <w:p w14:paraId="704E2E84" w14:textId="77777777" w:rsidR="00B63B68" w:rsidRPr="00353AEE" w:rsidRDefault="00B63B68" w:rsidP="004B1B4D">
      <w:pPr>
        <w:pStyle w:val="PRec-MainText"/>
        <w:ind w:firstLine="0"/>
      </w:pPr>
    </w:p>
    <w:p w14:paraId="025B838E" w14:textId="5B709564" w:rsidR="000D7AF2" w:rsidRPr="00353AEE" w:rsidRDefault="00E94029" w:rsidP="004B1B4D">
      <w:pPr>
        <w:jc w:val="center"/>
      </w:pPr>
      <w:r>
        <w:rPr>
          <w:noProof/>
          <w:lang w:eastAsia="de-DE"/>
        </w:rPr>
        <mc:AlternateContent>
          <mc:Choice Requires="wps">
            <w:drawing>
              <wp:anchor distT="0" distB="0" distL="114299" distR="114299" simplePos="0" relativeHeight="251658240" behindDoc="0" locked="0" layoutInCell="1" allowOverlap="1" wp14:anchorId="296F9F41" wp14:editId="22EF8FE9">
                <wp:simplePos x="0" y="0"/>
                <wp:positionH relativeFrom="column">
                  <wp:posOffset>3455034</wp:posOffset>
                </wp:positionH>
                <wp:positionV relativeFrom="paragraph">
                  <wp:posOffset>21590</wp:posOffset>
                </wp:positionV>
                <wp:extent cx="0" cy="896620"/>
                <wp:effectExtent l="0" t="0" r="19050" b="17780"/>
                <wp:wrapNone/>
                <wp:docPr id="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6620"/>
                        </a:xfrm>
                        <a:prstGeom prst="straightConnector1">
                          <a:avLst/>
                        </a:prstGeom>
                        <a:noFill/>
                        <a:ln w="9525" cap="rnd">
                          <a:solidFill>
                            <a:srgbClr val="B2B2B2"/>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DFA4AB8" id="_x0000_t32" coordsize="21600,21600" o:spt="32" o:oned="t" path="m,l21600,21600e" filled="f">
                <v:path arrowok="t" fillok="f" o:connecttype="none"/>
                <o:lock v:ext="edit" shapetype="t"/>
              </v:shapetype>
              <v:shape id="AutoShape 2" o:spid="_x0000_s1026" type="#_x0000_t32" style="position:absolute;margin-left:272.05pt;margin-top:1.7pt;width:0;height:70.6pt;z-index:2516582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mc:Fallback>
        </mc:AlternateContent>
      </w:r>
      <w:r w:rsidR="000D7AF2" w:rsidRPr="00E21FB0">
        <w:rPr>
          <w:noProof/>
          <w:lang w:val="de-DE" w:eastAsia="de-DE"/>
        </w:rPr>
        <w:drawing>
          <wp:inline distT="0" distB="0" distL="0" distR="0" wp14:anchorId="3A3D45D9" wp14:editId="5BAD6960">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6"/>
                    <a:stretch>
                      <a:fillRect/>
                    </a:stretch>
                  </pic:blipFill>
                  <pic:spPr>
                    <a:xfrm>
                      <a:off x="0" y="0"/>
                      <a:ext cx="4590000" cy="1138806"/>
                    </a:xfrm>
                    <a:prstGeom prst="rect">
                      <a:avLst/>
                    </a:prstGeom>
                  </pic:spPr>
                </pic:pic>
              </a:graphicData>
            </a:graphic>
          </wp:inline>
        </w:drawing>
      </w:r>
    </w:p>
    <w:p w14:paraId="0BD28CF8" w14:textId="22696B90" w:rsidR="000D7AF2" w:rsidRPr="00353AEE" w:rsidRDefault="000D7AF2" w:rsidP="004B1B4D">
      <w:pPr>
        <w:pStyle w:val="PRec-Figures"/>
      </w:pPr>
      <w:bookmarkStart w:id="462" w:name="_Ref513023737"/>
      <w:r w:rsidRPr="00353AEE">
        <w:t>Fig.</w:t>
      </w:r>
      <w:bookmarkEnd w:id="462"/>
      <w:r w:rsidR="0085304C">
        <w:t> 1</w:t>
      </w:r>
      <w:ins w:id="463" w:author="ms699852" w:date="2018-05-24T21:29:00Z">
        <w:r w:rsidR="00FF5479">
          <w:t>4</w:t>
        </w:r>
      </w:ins>
      <w:del w:id="464" w:author="ms699852" w:date="2018-05-24T21:29:00Z">
        <w:r w:rsidR="0085304C" w:rsidDel="00FF5479">
          <w:delText>3</w:delText>
        </w:r>
      </w:del>
      <w:r w:rsidR="0085304C">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2776CA48" w14:textId="77777777"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r w:rsidR="004C1EE6">
        <w:rPr>
          <w:noProof/>
        </w:rPr>
        <w:t>Fritsch et al. (2011)</w:t>
      </w:r>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r w:rsidR="004C1EE6">
        <w:rPr>
          <w:noProof/>
        </w:rPr>
        <w:t>Meek et al. (2013)</w:t>
      </w:r>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133B01DE" w14:textId="5D68EB71" w:rsidR="00AB410F" w:rsidRPr="00353AEE" w:rsidRDefault="00AB410F" w:rsidP="004B1B4D">
      <w:pPr>
        <w:pStyle w:val="PRec-MainText"/>
        <w:rPr>
          <w:i/>
        </w:rPr>
      </w:pPr>
      <w:r w:rsidRPr="00353AEE">
        <w:t>Including gyroscopes, heading is vulnera</w:t>
      </w:r>
      <w:r w:rsidR="006A384C" w:rsidRPr="00353AEE">
        <w:t xml:space="preserve">ble for large drifts over time </w:t>
      </w:r>
      <w:r w:rsidR="004C1EE6">
        <w:rPr>
          <w:noProof/>
        </w:rPr>
        <w:t>Kok et al. (2017)</w:t>
      </w:r>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85304C">
        <w:t>Fig. </w:t>
      </w:r>
      <w:del w:id="465" w:author="ms699852" w:date="2018-05-24T21:29:00Z">
        <w:r w:rsidR="0085304C" w:rsidDel="00FF5479">
          <w:delText>9</w:delText>
        </w:r>
      </w:del>
      <w:ins w:id="466" w:author="ms699852" w:date="2018-05-24T21:29:00Z">
        <w:r w:rsidR="00FF5479">
          <w:t>10</w:t>
        </w:r>
      </w:ins>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59C36472" w14:textId="77777777" w:rsidR="002F46E2" w:rsidRPr="00353AEE" w:rsidRDefault="000D7AF2" w:rsidP="004B1B4D">
      <w:pPr>
        <w:pStyle w:val="PRec-Heading2"/>
      </w:pPr>
      <w:r w:rsidRPr="00353AEE">
        <w:t>Orientation</w:t>
      </w:r>
      <w:r w:rsidR="002F46E2" w:rsidRPr="00353AEE">
        <w:t xml:space="preserve"> sensitivity</w:t>
      </w:r>
    </w:p>
    <w:p w14:paraId="37F153DA" w14:textId="77777777" w:rsidR="002F46E2" w:rsidRPr="00353AEE" w:rsidRDefault="002F46E2" w:rsidP="004B1B4D">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14:paraId="402A99AD" w14:textId="3BBEBB9D" w:rsidR="002F46E2" w:rsidRPr="00353AEE" w:rsidRDefault="002F46E2" w:rsidP="004B1B4D">
      <w:pPr>
        <w:pStyle w:val="PRec-MainText"/>
      </w:pPr>
      <w:r w:rsidRPr="00353AEE">
        <w:t>As shown in</w:t>
      </w:r>
      <w:r w:rsidR="0085304C">
        <w:t xml:space="preserve"> Fig. 1</w:t>
      </w:r>
      <w:del w:id="467" w:author="ms699852" w:date="2018-05-24T21:29:00Z">
        <w:r w:rsidR="0085304C" w:rsidDel="00FF5479">
          <w:delText>4</w:delText>
        </w:r>
      </w:del>
      <w:ins w:id="468" w:author="ms699852" w:date="2018-05-24T21:29:00Z">
        <w:r w:rsidR="00FF5479">
          <w:t>5</w:t>
        </w:r>
      </w:ins>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w:t>
      </w:r>
      <w:r w:rsidRPr="00FF5479">
        <w:rPr>
          <w:rPrChange w:id="469" w:author="ms699852" w:date="2018-05-24T21:27:00Z">
            <w:rPr/>
          </w:rPrChange>
        </w:rPr>
        <w:t>compass) direction (regarding heading). Compared to these two angles, the roll angle</w:t>
      </w:r>
      <w:r w:rsidR="000D7AF2" w:rsidRPr="00FF5479">
        <w:rPr>
          <w:rPrChange w:id="470" w:author="ms699852" w:date="2018-05-24T21:27:00Z">
            <w:rPr/>
          </w:rPrChange>
        </w:rPr>
        <w:t>s</w:t>
      </w:r>
      <w:r w:rsidRPr="00FF5479">
        <w:rPr>
          <w:rPrChange w:id="471" w:author="ms699852" w:date="2018-05-24T21:27:00Z">
            <w:rPr/>
          </w:rPrChange>
        </w:rPr>
        <w:t xml:space="preserve"> show</w:t>
      </w:r>
      <w:r w:rsidR="000D7AF2" w:rsidRPr="00FF5479">
        <w:rPr>
          <w:rPrChange w:id="472" w:author="ms699852" w:date="2018-05-24T21:27:00Z">
            <w:rPr/>
          </w:rPrChange>
        </w:rPr>
        <w:t xml:space="preserve"> a</w:t>
      </w:r>
      <w:r w:rsidRPr="00FF5479">
        <w:rPr>
          <w:rPrChange w:id="473" w:author="ms699852" w:date="2018-05-24T21:27:00Z">
            <w:rPr/>
          </w:rPrChange>
        </w:rPr>
        <w:t xml:space="preserve"> different behaviour. </w:t>
      </w:r>
      <w:del w:id="474" w:author=" " w:date="2018-05-24T21:25:00Z">
        <w:r w:rsidRPr="00FF5479" w:rsidDel="003C3F28">
          <w:rPr>
            <w:rPrChange w:id="475" w:author="ms699852" w:date="2018-05-24T21:27:00Z">
              <w:rPr/>
            </w:rPrChange>
          </w:rPr>
          <w:delText xml:space="preserve">For </w:delText>
        </w:r>
      </w:del>
      <w:ins w:id="476" w:author=" " w:date="2018-05-24T21:25:00Z">
        <w:del w:id="477" w:author="ms699852" w:date="2018-05-24T21:26:00Z">
          <w:r w:rsidR="003C3F28" w:rsidRPr="00FF5479" w:rsidDel="00FF5479">
            <w:rPr>
              <w:rPrChange w:id="478" w:author="ms699852" w:date="2018-05-24T21:27:00Z">
                <w:rPr>
                  <w:highlight w:val="yellow"/>
                </w:rPr>
              </w:rPrChange>
            </w:rPr>
            <w:delText>In</w:delText>
          </w:r>
        </w:del>
      </w:ins>
      <w:ins w:id="479" w:author="ms699852" w:date="2018-05-24T21:26:00Z">
        <w:r w:rsidR="00FF5479" w:rsidRPr="00FF5479">
          <w:rPr>
            <w:rPrChange w:id="480" w:author="ms699852" w:date="2018-05-24T21:27:00Z">
              <w:rPr>
                <w:highlight w:val="yellow"/>
              </w:rPr>
            </w:rPrChange>
          </w:rPr>
          <w:t>Referring to</w:t>
        </w:r>
      </w:ins>
      <w:ins w:id="481" w:author=" " w:date="2018-05-24T21:25:00Z">
        <w:r w:rsidR="003C3F28" w:rsidRPr="00FF5479">
          <w:rPr>
            <w:rPrChange w:id="482" w:author="ms699852" w:date="2018-05-24T21:27:00Z">
              <w:rPr/>
            </w:rPrChange>
          </w:rPr>
          <w:t xml:space="preserve"> </w:t>
        </w:r>
      </w:ins>
      <w:r w:rsidRPr="00FF5479">
        <w:rPr>
          <w:rPrChange w:id="483" w:author="ms699852" w:date="2018-05-24T21:27:00Z">
            <w:rPr/>
          </w:rPrChange>
        </w:rPr>
        <w:t>image</w:t>
      </w:r>
      <w:r w:rsidR="00450A39" w:rsidRPr="00FF5479">
        <w:rPr>
          <w:rPrChange w:id="484" w:author="ms699852" w:date="2018-05-24T21:27:00Z">
            <w:rPr/>
          </w:rPrChange>
        </w:rPr>
        <w:t xml:space="preserve"> matching</w:t>
      </w:r>
      <w:ins w:id="485" w:author=" " w:date="2018-05-24T21:25:00Z">
        <w:r w:rsidR="003C3F28" w:rsidRPr="00FF5479">
          <w:rPr>
            <w:rPrChange w:id="486" w:author="ms699852" w:date="2018-05-24T21:27:00Z">
              <w:rPr>
                <w:highlight w:val="yellow"/>
              </w:rPr>
            </w:rPrChange>
          </w:rPr>
          <w:t>, the</w:t>
        </w:r>
      </w:ins>
      <w:ins w:id="487" w:author="ms699852" w:date="2018-05-24T21:27:00Z">
        <w:r w:rsidR="00FF5479" w:rsidRPr="00FF5479">
          <w:rPr>
            <w:rPrChange w:id="488" w:author="ms699852" w:date="2018-05-24T21:27:00Z">
              <w:rPr>
                <w:highlight w:val="yellow"/>
              </w:rPr>
            </w:rPrChange>
          </w:rPr>
          <w:t xml:space="preserve"> applied</w:t>
        </w:r>
      </w:ins>
      <w:ins w:id="489" w:author=" " w:date="2018-05-24T21:25:00Z">
        <w:r w:rsidR="003C3F28" w:rsidRPr="00FF5479">
          <w:rPr>
            <w:rPrChange w:id="490" w:author="ms699852" w:date="2018-05-24T21:27:00Z">
              <w:rPr>
                <w:highlight w:val="yellow"/>
              </w:rPr>
            </w:rPrChange>
          </w:rPr>
          <w:t xml:space="preserve"> </w:t>
        </w:r>
      </w:ins>
      <w:ins w:id="491" w:author="ms699852" w:date="2018-05-24T21:26:00Z">
        <w:r w:rsidR="00FF5479" w:rsidRPr="00FF5479">
          <w:rPr>
            <w:rPrChange w:id="492" w:author="ms699852" w:date="2018-05-24T21:27:00Z">
              <w:rPr>
                <w:highlight w:val="yellow"/>
              </w:rPr>
            </w:rPrChange>
          </w:rPr>
          <w:t xml:space="preserve">rotation invariant </w:t>
        </w:r>
      </w:ins>
      <w:ins w:id="493" w:author=" " w:date="2018-05-24T21:25:00Z">
        <w:del w:id="494" w:author="ms699852" w:date="2018-05-24T21:26:00Z">
          <w:r w:rsidR="003C3F28" w:rsidRPr="00FF5479" w:rsidDel="00FF5479">
            <w:rPr>
              <w:rPrChange w:id="495" w:author="ms699852" w:date="2018-05-24T21:27:00Z">
                <w:rPr>
                  <w:highlight w:val="yellow"/>
                </w:rPr>
              </w:rPrChange>
            </w:rPr>
            <w:delText xml:space="preserve">chosen </w:delText>
          </w:r>
        </w:del>
        <w:r w:rsidR="003C3F28" w:rsidRPr="00FF5479">
          <w:rPr>
            <w:rPrChange w:id="496" w:author="ms699852" w:date="2018-05-24T21:27:00Z">
              <w:rPr>
                <w:highlight w:val="yellow"/>
              </w:rPr>
            </w:rPrChange>
          </w:rPr>
          <w:t>SIFT</w:t>
        </w:r>
      </w:ins>
      <w:ins w:id="497" w:author="ms699852" w:date="2018-05-24T21:25:00Z">
        <w:r w:rsidR="003C3F28" w:rsidRPr="00FF5479">
          <w:rPr>
            <w:rPrChange w:id="498" w:author="ms699852" w:date="2018-05-24T21:27:00Z">
              <w:rPr>
                <w:highlight w:val="yellow"/>
              </w:rPr>
            </w:rPrChange>
          </w:rPr>
          <w:t xml:space="preserve"> detector and descriptor</w:t>
        </w:r>
      </w:ins>
      <w:ins w:id="499" w:author=" " w:date="2018-05-24T21:25:00Z">
        <w:del w:id="500" w:author="ms699852" w:date="2018-05-24T21:25:00Z">
          <w:r w:rsidR="003C3F28" w:rsidRPr="00FF5479" w:rsidDel="003C3F28">
            <w:rPr>
              <w:rPrChange w:id="501" w:author="ms699852" w:date="2018-05-24T21:27:00Z">
                <w:rPr>
                  <w:highlight w:val="yellow"/>
                </w:rPr>
              </w:rPrChange>
            </w:rPr>
            <w:delText xml:space="preserve"> </w:delText>
          </w:r>
        </w:del>
      </w:ins>
      <w:r w:rsidR="00450A39" w:rsidRPr="00FF5479">
        <w:rPr>
          <w:rPrChange w:id="502" w:author="ms699852" w:date="2018-05-24T21:27:00Z">
            <w:rPr/>
          </w:rPrChange>
        </w:rPr>
        <w:t xml:space="preserve"> </w:t>
      </w:r>
      <w:del w:id="503" w:author="ms699852" w:date="2018-05-24T21:26:00Z">
        <w:r w:rsidR="00450A39" w:rsidRPr="00FF5479" w:rsidDel="00FF5479">
          <w:rPr>
            <w:rPrChange w:id="504" w:author="ms699852" w:date="2018-05-24T21:27:00Z">
              <w:rPr/>
            </w:rPrChange>
          </w:rPr>
          <w:delText>we chose the (rotation and)</w:delText>
        </w:r>
        <w:r w:rsidRPr="00FF5479" w:rsidDel="00FF5479">
          <w:rPr>
            <w:rPrChange w:id="505" w:author="ms699852" w:date="2018-05-24T21:27:00Z">
              <w:rPr/>
            </w:rPrChange>
          </w:rPr>
          <w:delText xml:space="preserve"> </w:delText>
        </w:r>
        <w:r w:rsidR="00450A39" w:rsidRPr="00FF5479" w:rsidDel="00FF5479">
          <w:rPr>
            <w:rPrChange w:id="506" w:author="ms699852" w:date="2018-05-24T21:27:00Z">
              <w:rPr/>
            </w:rPrChange>
          </w:rPr>
          <w:delText>Scale Invariant Feature Transform (SIFT)</w:delText>
        </w:r>
        <w:r w:rsidRPr="00FF5479" w:rsidDel="00FF5479">
          <w:rPr>
            <w:rPrChange w:id="507" w:author="ms699852" w:date="2018-05-24T21:27:00Z">
              <w:rPr/>
            </w:rPrChange>
          </w:rPr>
          <w:delText xml:space="preserve"> descriptor </w:delText>
        </w:r>
        <w:r w:rsidR="009A20A3" w:rsidRPr="00FF5479" w:rsidDel="00FF5479">
          <w:rPr>
            <w:noProof/>
            <w:rPrChange w:id="508" w:author="ms699852" w:date="2018-05-24T21:27:00Z">
              <w:rPr>
                <w:noProof/>
              </w:rPr>
            </w:rPrChange>
          </w:rPr>
          <w:delText>(Lowe, 2004)</w:delText>
        </w:r>
        <w:r w:rsidRPr="00FF5479" w:rsidDel="00FF5479">
          <w:rPr>
            <w:rPrChange w:id="509" w:author="ms699852" w:date="2018-05-24T21:27:00Z">
              <w:rPr/>
            </w:rPrChange>
          </w:rPr>
          <w:delText xml:space="preserve"> and thus,</w:delText>
        </w:r>
      </w:del>
      <w:ins w:id="510" w:author="ms699852" w:date="2018-05-24T21:27:00Z">
        <w:r w:rsidR="00FF5479" w:rsidRPr="00FF5479">
          <w:rPr>
            <w:rPrChange w:id="511" w:author="ms699852" w:date="2018-05-24T21:27:00Z">
              <w:rPr>
                <w:highlight w:val="yellow"/>
              </w:rPr>
            </w:rPrChange>
          </w:rPr>
          <w:t xml:space="preserve">explains why </w:t>
        </w:r>
      </w:ins>
      <w:del w:id="512" w:author="ms699852" w:date="2018-05-24T21:27:00Z">
        <w:r w:rsidRPr="00FF5479" w:rsidDel="00FF5479">
          <w:rPr>
            <w:rPrChange w:id="513" w:author="ms699852" w:date="2018-05-24T21:27:00Z">
              <w:rPr/>
            </w:rPrChange>
          </w:rPr>
          <w:delText xml:space="preserve"> </w:delText>
        </w:r>
      </w:del>
      <w:r w:rsidRPr="00FF5479">
        <w:rPr>
          <w:rPrChange w:id="514" w:author="ms699852" w:date="2018-05-24T21:27:00Z">
            <w:rPr/>
          </w:rPrChange>
        </w:rPr>
        <w:t>changing the roll angle does not have</w:t>
      </w:r>
      <w:r w:rsidR="00450A39" w:rsidRPr="00FF5479">
        <w:rPr>
          <w:rPrChange w:id="515" w:author="ms699852" w:date="2018-05-24T21:27:00Z">
            <w:rPr/>
          </w:rPrChange>
        </w:rPr>
        <w:t xml:space="preserve"> major influence on the outcome.</w:t>
      </w:r>
    </w:p>
    <w:p w14:paraId="3D5666A0" w14:textId="77777777" w:rsidR="00A64438" w:rsidRPr="00353AEE" w:rsidRDefault="002F46E2" w:rsidP="004B1B4D">
      <w:pPr>
        <w:pStyle w:val="PRec-MainText"/>
      </w:pPr>
      <w:r w:rsidRPr="00353AEE">
        <w:lastRenderedPageBreak/>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36ABEDBB" w14:textId="77777777" w:rsidR="00E96DE8" w:rsidRPr="00353AEE" w:rsidRDefault="00E96DE8" w:rsidP="004B1B4D">
      <w:pPr>
        <w:pStyle w:val="Text"/>
      </w:pPr>
    </w:p>
    <w:p w14:paraId="7CCBDE18" w14:textId="77777777" w:rsidR="00E70336" w:rsidRPr="00353AEE" w:rsidRDefault="00E96DE8" w:rsidP="004B1B4D">
      <w:pPr>
        <w:keepNext/>
        <w:jc w:val="center"/>
      </w:pPr>
      <w:r w:rsidRPr="00E21FB0">
        <w:rPr>
          <w:noProof/>
          <w:lang w:val="de-DE" w:eastAsia="de-DE"/>
        </w:rPr>
        <w:drawing>
          <wp:inline distT="0" distB="0" distL="0" distR="0" wp14:anchorId="26B07605" wp14:editId="5AAC781B">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41443A5" w14:textId="1D1D46FD" w:rsidR="0052734B" w:rsidRPr="00353AEE" w:rsidRDefault="00E70336" w:rsidP="004B1B4D">
      <w:pPr>
        <w:pStyle w:val="PRec-Figures"/>
      </w:pPr>
      <w:bookmarkStart w:id="516" w:name="_Ref513024772"/>
      <w:r w:rsidRPr="00353AEE">
        <w:t>Fig.</w:t>
      </w:r>
      <w:bookmarkEnd w:id="516"/>
      <w:r w:rsidR="0085304C">
        <w:t> 1</w:t>
      </w:r>
      <w:ins w:id="517" w:author="ms699852" w:date="2018-05-24T21:30:00Z">
        <w:r w:rsidR="00FF5479">
          <w:t>5</w:t>
        </w:r>
      </w:ins>
      <w:del w:id="518" w:author="ms699852" w:date="2018-05-24T21:30:00Z">
        <w:r w:rsidR="0085304C" w:rsidDel="00FF5479">
          <w:delText>4</w:delText>
        </w:r>
      </w:del>
      <w:r w:rsidR="0085304C">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0873CD6A" w14:textId="77777777" w:rsidR="0052734B" w:rsidRPr="00353AEE" w:rsidRDefault="0052734B" w:rsidP="004B1B4D">
      <w:pPr>
        <w:pStyle w:val="PRec-Heading2"/>
      </w:pPr>
      <w:r w:rsidRPr="00353AEE">
        <w:t>Power consumption</w:t>
      </w:r>
    </w:p>
    <w:p w14:paraId="5D9BFF06" w14:textId="77777777"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449366C4" w14:textId="4FE5C0EA" w:rsidR="00CC4B2C" w:rsidRPr="00353AEE" w:rsidRDefault="0052734B" w:rsidP="004B1B4D">
      <w:pPr>
        <w:pStyle w:val="PRec-MainText"/>
      </w:pPr>
      <w:r w:rsidRPr="00353AEE">
        <w:t>We measured the energy consumption of</w:t>
      </w:r>
      <w:r w:rsidR="00C32FD4" w:rsidRPr="00353AEE">
        <w:t xml:space="preserve"> the Android application</w:t>
      </w:r>
      <w:r w:rsidR="00311464">
        <w:t xml:space="preserve"> </w:t>
      </w:r>
      <w:r w:rsidR="00C32FD4" w:rsidRPr="00353AEE">
        <w:t>GRIT</w:t>
      </w:r>
      <w:r w:rsidR="00311464">
        <w:t xml:space="preserve"> </w:t>
      </w:r>
      <w:del w:id="519" w:author="ms699852" w:date="2018-05-24T21:33:00Z">
        <w:r w:rsidR="0003784F" w:rsidRPr="008A4640" w:rsidDel="00FF5479">
          <w:rPr>
            <w:highlight w:val="yellow"/>
          </w:rPr>
          <w:delText>(</w:delText>
        </w:r>
        <w:r w:rsidR="00AB1056" w:rsidRPr="008A4640" w:rsidDel="00FF5479">
          <w:rPr>
            <w:highlight w:val="yellow"/>
          </w:rPr>
          <w:delText xml:space="preserve">see section on </w:delText>
        </w:r>
        <w:commentRangeStart w:id="520"/>
        <w:r w:rsidR="00AB1056" w:rsidRPr="008A4640" w:rsidDel="00FF5479">
          <w:rPr>
            <w:i/>
            <w:highlight w:val="yellow"/>
          </w:rPr>
          <w:delText>Field Geology</w:delText>
        </w:r>
        <w:commentRangeEnd w:id="520"/>
        <w:r w:rsidR="008A4640" w:rsidDel="00FF5479">
          <w:rPr>
            <w:rStyle w:val="Kommentarzeichen"/>
          </w:rPr>
          <w:commentReference w:id="520"/>
        </w:r>
        <w:r w:rsidR="0003784F" w:rsidRPr="008A4640" w:rsidDel="00FF5479">
          <w:rPr>
            <w:highlight w:val="yellow"/>
          </w:rPr>
          <w:delText>)</w:delText>
        </w:r>
        <w:r w:rsidR="00C32FD4" w:rsidRPr="00353AEE" w:rsidDel="00FF5479">
          <w:delText xml:space="preserve"> </w:delText>
        </w:r>
      </w:del>
      <w:r w:rsidRPr="00353AEE">
        <w:t>in realistic settings for field interpretation</w:t>
      </w:r>
      <w:r w:rsidR="00311464">
        <w:t xml:space="preserve"> using a Google Nexus 5 smartphone (released in 2013, currently installed operation system: Android 6.0.1)</w:t>
      </w:r>
      <w:r w:rsidRPr="00353AEE">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r w:rsidR="009A20A3">
        <w:rPr>
          <w:noProof/>
        </w:rPr>
        <w:t>(Carroll &amp; Heiser, 2010)</w:t>
      </w:r>
      <w:r w:rsidRPr="00353AEE">
        <w:t xml:space="preserve">. This study utilised the </w:t>
      </w:r>
      <w:r w:rsidR="00D343E6" w:rsidRPr="00353AEE">
        <w:t xml:space="preserve">App </w:t>
      </w:r>
      <w:del w:id="521" w:author="ms699852" w:date="2018-05-24T21:33:00Z">
        <w:r w:rsidR="00D343E6" w:rsidRPr="00FF5479" w:rsidDel="00FF5479">
          <w:rPr>
            <w:i/>
            <w:rPrChange w:id="522" w:author="ms699852" w:date="2018-05-24T21:33:00Z">
              <w:rPr/>
            </w:rPrChange>
          </w:rPr>
          <w:delText>“</w:delText>
        </w:r>
      </w:del>
      <w:proofErr w:type="spellStart"/>
      <w:r w:rsidRPr="00FF5479">
        <w:rPr>
          <w:i/>
          <w:rPrChange w:id="523" w:author="ms699852" w:date="2018-05-24T21:33:00Z">
            <w:rPr/>
          </w:rPrChange>
        </w:rPr>
        <w:t>Trepn</w:t>
      </w:r>
      <w:proofErr w:type="spellEnd"/>
      <w:r w:rsidRPr="00FF5479">
        <w:rPr>
          <w:i/>
          <w:rPrChange w:id="524" w:author="ms699852" w:date="2018-05-24T21:33:00Z">
            <w:rPr/>
          </w:rPrChange>
        </w:rPr>
        <w:t xml:space="preserve"> Profiler</w:t>
      </w:r>
      <w:del w:id="525" w:author="ms699852" w:date="2018-05-24T21:33:00Z">
        <w:r w:rsidR="00D343E6" w:rsidRPr="00353AEE" w:rsidDel="00FF5479">
          <w:delText>”</w:delText>
        </w:r>
      </w:del>
      <w:r w:rsidR="00A85D37" w:rsidRPr="00353AEE">
        <w:rPr>
          <w:rStyle w:val="Funotenzeichen"/>
        </w:rPr>
        <w:footnoteReference w:id="10"/>
      </w:r>
      <w:r w:rsidRPr="00353AEE">
        <w:t>, whi</w:t>
      </w:r>
      <w:r w:rsidR="00D343E6" w:rsidRPr="00353AEE">
        <w:t>ch is currently the only known a</w:t>
      </w:r>
      <w:r w:rsidRPr="00353AEE">
        <w:t>pp that facilitate</w:t>
      </w:r>
      <w:r w:rsidR="00CC4B2C">
        <w:t>s</w:t>
      </w:r>
      <w:r w:rsidRPr="00353AEE">
        <w:t xml:space="preserve"> app-specific measurements. </w:t>
      </w:r>
    </w:p>
    <w:p w14:paraId="65DA4205" w14:textId="08E67E51" w:rsidR="00774F37" w:rsidRDefault="00765B50" w:rsidP="004B1B4D">
      <w:pPr>
        <w:pStyle w:val="PRec-MainText"/>
      </w:pPr>
      <w:r w:rsidRPr="00353AEE">
        <w:t xml:space="preserve">Our tests involve the quantification of energy consumption contribution from application-specific tasks that relate to </w:t>
      </w:r>
      <w:r w:rsidR="00AB1056">
        <w:t>central</w:t>
      </w:r>
      <w:r w:rsidR="00311464">
        <w:t xml:space="preserve"> </w:t>
      </w:r>
      <w:r w:rsidR="00AB1056">
        <w:t>p</w:t>
      </w:r>
      <w:r w:rsidR="00311464">
        <w:t xml:space="preserve">rocessing </w:t>
      </w:r>
      <w:r w:rsidR="00AB1056">
        <w:t>u</w:t>
      </w:r>
      <w:r w:rsidR="00311464">
        <w:t>nit (</w:t>
      </w:r>
      <w:r w:rsidRPr="00353AEE">
        <w:t>CPU</w:t>
      </w:r>
      <w:r w:rsidR="00311464">
        <w:t>)</w:t>
      </w:r>
      <w:r w:rsidR="00D343E6" w:rsidRPr="00353AEE">
        <w:t>-</w:t>
      </w:r>
      <w:r w:rsidRPr="00353AEE">
        <w:t xml:space="preserve"> and </w:t>
      </w:r>
      <w:r w:rsidR="00AB1056">
        <w:t>g</w:t>
      </w:r>
      <w:r w:rsidR="00311464">
        <w:t>raphic</w:t>
      </w:r>
      <w:r w:rsidR="00AB1056">
        <w:t>s</w:t>
      </w:r>
      <w:r w:rsidR="00311464">
        <w:t xml:space="preserve"> </w:t>
      </w:r>
      <w:r w:rsidR="00AB1056">
        <w:t>p</w:t>
      </w:r>
      <w:r w:rsidR="00311464">
        <w:t xml:space="preserve">rocessing </w:t>
      </w:r>
      <w:r w:rsidR="00AB1056">
        <w:t>u</w:t>
      </w:r>
      <w:r w:rsidR="00311464">
        <w:t>nit (</w:t>
      </w:r>
      <w:r w:rsidRPr="00353AEE">
        <w:t>GPU</w:t>
      </w:r>
      <w:r w:rsidR="00311464">
        <w:t>)</w:t>
      </w:r>
      <w:r w:rsidRPr="00353AEE">
        <w:t xml:space="preserve"> usage. GPU usage</w:t>
      </w:r>
      <w:r w:rsidR="00AB1056" w:rsidRPr="00353AEE">
        <w:t xml:space="preserve"> in 2D</w:t>
      </w:r>
      <w:r w:rsidRPr="00353AEE">
        <w:t xml:space="preserve"> is mostly related to image-space operations, such as the image presentation and image-related operations (e.g. </w:t>
      </w:r>
      <w:commentRangeStart w:id="526"/>
      <w:r w:rsidRPr="00353AEE">
        <w:t>e</w:t>
      </w:r>
      <w:ins w:id="527" w:author="ms699852" w:date="2018-05-24T21:35:00Z">
        <w:r w:rsidR="00FF5479">
          <w:t>c</w:t>
        </w:r>
      </w:ins>
      <w:r w:rsidRPr="00353AEE">
        <w:t xml:space="preserve">ological </w:t>
      </w:r>
      <w:commentRangeEnd w:id="526"/>
      <w:r w:rsidR="00FF5479">
        <w:rPr>
          <w:rStyle w:val="Kommentarzeichen"/>
        </w:rPr>
        <w:commentReference w:id="526"/>
      </w:r>
      <w:r w:rsidRPr="00353AEE">
        <w:t xml:space="preserve">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w:t>
      </w:r>
    </w:p>
    <w:p w14:paraId="4CE5696B" w14:textId="28828413" w:rsidR="00AB1056" w:rsidRDefault="00765B50" w:rsidP="008A4640">
      <w:pPr>
        <w:pStyle w:val="PRec-MainText"/>
      </w:pPr>
      <w:r w:rsidRPr="00353AEE">
        <w:t xml:space="preserve">The </w:t>
      </w:r>
      <w:r w:rsidR="00311464">
        <w:t xml:space="preserve">clear </w:t>
      </w:r>
      <w:r w:rsidRPr="00353AEE">
        <w:t>dependency of power con</w:t>
      </w:r>
      <w:r w:rsidR="00D343E6" w:rsidRPr="00353AEE">
        <w:t xml:space="preserve">sumption, CPU- </w:t>
      </w:r>
      <w:r w:rsidRPr="00353AEE">
        <w:t xml:space="preserve">and GPU load is shown </w:t>
      </w:r>
      <w:r w:rsidR="00975ABA" w:rsidRPr="00353AEE">
        <w:t xml:space="preserve">in </w:t>
      </w:r>
      <w:r w:rsidR="0085304C">
        <w:t>Fig. 16</w:t>
      </w:r>
      <w:r w:rsidR="00311464">
        <w:t xml:space="preserve"> with direct correlations of irregular</w:t>
      </w:r>
      <w:r w:rsidR="00AB1056">
        <w:t>ly</w:t>
      </w:r>
      <w:r w:rsidR="00311464">
        <w:t xml:space="preserve"> distributed peak loads.</w:t>
      </w:r>
      <w:r w:rsidR="00774F37">
        <w:t xml:space="preserve"> </w:t>
      </w:r>
      <w:r w:rsidR="005F667B" w:rsidRPr="005F667B">
        <w:t>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r w:rsidR="00774F37">
        <w:t xml:space="preserve"> Comparing </w:t>
      </w:r>
      <w:r w:rsidR="005F667B" w:rsidRPr="005F667B">
        <w:t>2D and 3D operations, the 3D operations result in a</w:t>
      </w:r>
      <w:r w:rsidR="00745011">
        <w:t>n additional</w:t>
      </w:r>
      <w:r w:rsidR="005F667B" w:rsidRPr="005F667B">
        <w:t xml:space="preserve"> </w:t>
      </w:r>
      <w:r w:rsidR="005F667B" w:rsidRPr="005F667B">
        <w:lastRenderedPageBreak/>
        <w:t xml:space="preserve">energy cost, raising the average power consumption by </w:t>
      </w:r>
      <w:r w:rsidR="00774F37">
        <w:t>around 20 %</w:t>
      </w:r>
      <w:r w:rsidR="005F667B" w:rsidRPr="005F667B">
        <w:t xml:space="preserve">. </w:t>
      </w:r>
      <w:r w:rsidR="008D7DEA" w:rsidRPr="008D7DEA">
        <w:t xml:space="preserve">Key measures on power consumption, and related metrics of processor temperature and memory usage, are given in Table IV for both applications. </w:t>
      </w:r>
      <w:r w:rsidR="005F667B" w:rsidRPr="005F667B">
        <w:t>In contrast to novice expectation, the CPU load also increases in a 3D data processing setting because the main processors deliver the geometric- and texture data to the GPU. Additionally, the CPU needs to decompress the image textures, resulting in a higher processing load.</w:t>
      </w:r>
      <w:r w:rsidR="005F667B">
        <w:t xml:space="preserve"> </w:t>
      </w:r>
    </w:p>
    <w:p w14:paraId="180A17AC" w14:textId="408044BC" w:rsidR="002160AF" w:rsidRPr="00353AEE" w:rsidRDefault="005F667B" w:rsidP="004B1B4D">
      <w:pPr>
        <w:pStyle w:val="PRec-MainText"/>
      </w:pPr>
      <w:r w:rsidRPr="005F667B">
        <w:t xml:space="preserve">The conclusions of this power consumption study for field apps are manifold. We obtained benchmark measurements for </w:t>
      </w:r>
      <w:proofErr w:type="gramStart"/>
      <w:r w:rsidRPr="005F667B">
        <w:t>GRIT, and</w:t>
      </w:r>
      <w:proofErr w:type="gramEnd"/>
      <w:r w:rsidRPr="005F667B">
        <w:t xml:space="preserve"> </w:t>
      </w:r>
      <w:r w:rsidR="002C0960">
        <w:t>indicate</w:t>
      </w:r>
      <w:r w:rsidR="002C0960" w:rsidRPr="005F667B">
        <w:t xml:space="preserve"> </w:t>
      </w:r>
      <w:r w:rsidRPr="005F667B">
        <w:t>how to replicate the study on Android devices with other field apps in the future</w:t>
      </w:r>
      <w:r w:rsidR="00311464">
        <w:t>.</w:t>
      </w:r>
    </w:p>
    <w:p w14:paraId="2CC6137C" w14:textId="084587AC" w:rsidR="00AB1056" w:rsidRDefault="00AB1056" w:rsidP="008A4640">
      <w:pPr>
        <w:pStyle w:val="PRec-MainText"/>
        <w:spacing w:before="120"/>
      </w:pPr>
    </w:p>
    <w:p w14:paraId="45E64D58" w14:textId="77777777" w:rsidR="00B64B11" w:rsidRDefault="00B64B11" w:rsidP="004B1B4D">
      <w:pPr>
        <w:jc w:val="center"/>
        <w:rPr>
          <w:sz w:val="20"/>
        </w:rPr>
      </w:pPr>
      <w:r>
        <w:rPr>
          <w:noProof/>
          <w:sz w:val="20"/>
          <w:lang w:val="de-DE" w:eastAsia="de-DE"/>
        </w:rPr>
        <w:drawing>
          <wp:inline distT="0" distB="0" distL="0" distR="0" wp14:anchorId="6C48B318" wp14:editId="3C0BA338">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8"/>
                    <a:stretch>
                      <a:fillRect/>
                    </a:stretch>
                  </pic:blipFill>
                  <pic:spPr>
                    <a:xfrm>
                      <a:off x="0" y="0"/>
                      <a:ext cx="3870000" cy="1821864"/>
                    </a:xfrm>
                    <a:prstGeom prst="rect">
                      <a:avLst/>
                    </a:prstGeom>
                  </pic:spPr>
                </pic:pic>
              </a:graphicData>
            </a:graphic>
          </wp:inline>
        </w:drawing>
      </w:r>
    </w:p>
    <w:p w14:paraId="2F3205E2" w14:textId="77777777" w:rsidR="00B64B11" w:rsidRDefault="00E47713" w:rsidP="004B1B4D">
      <w:pPr>
        <w:pStyle w:val="Beschriftung"/>
        <w:numPr>
          <w:ilvl w:val="0"/>
          <w:numId w:val="27"/>
        </w:numPr>
      </w:pPr>
      <w:r w:rsidRPr="00E47713">
        <w:t>Integrated diagram of power consumption, CPU- &amp; GPU load of GRIT in 2D</w:t>
      </w:r>
      <w:r>
        <w:t xml:space="preserve"> mode.</w:t>
      </w:r>
    </w:p>
    <w:p w14:paraId="2D186B92" w14:textId="77777777" w:rsidR="006C44F6" w:rsidRDefault="00B64B11" w:rsidP="004B1B4D">
      <w:pPr>
        <w:keepNext/>
        <w:jc w:val="center"/>
      </w:pPr>
      <w:r>
        <w:rPr>
          <w:noProof/>
          <w:sz w:val="20"/>
          <w:lang w:val="de-DE" w:eastAsia="de-DE"/>
        </w:rPr>
        <w:drawing>
          <wp:inline distT="0" distB="0" distL="0" distR="0" wp14:anchorId="25816CCB" wp14:editId="71376C3A">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9"/>
                    <a:stretch>
                      <a:fillRect/>
                    </a:stretch>
                  </pic:blipFill>
                  <pic:spPr>
                    <a:xfrm>
                      <a:off x="0" y="0"/>
                      <a:ext cx="3870000" cy="2023172"/>
                    </a:xfrm>
                    <a:prstGeom prst="rect">
                      <a:avLst/>
                    </a:prstGeom>
                  </pic:spPr>
                </pic:pic>
              </a:graphicData>
            </a:graphic>
          </wp:inline>
        </w:drawing>
      </w:r>
    </w:p>
    <w:p w14:paraId="1CE389EC" w14:textId="77777777"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14:paraId="602ED9F4" w14:textId="77777777" w:rsidR="00F100F9" w:rsidRPr="006C44F6" w:rsidRDefault="006C44F6" w:rsidP="004B1B4D">
      <w:pPr>
        <w:pStyle w:val="Beschriftung"/>
        <w:rPr>
          <w:sz w:val="20"/>
        </w:rPr>
      </w:pPr>
      <w:bookmarkStart w:id="528" w:name="_Ref513237337"/>
      <w:r>
        <w:t>Fig.</w:t>
      </w:r>
      <w:bookmarkEnd w:id="528"/>
      <w:r w:rsidR="0085304C">
        <w:t xml:space="preserve"> 16 </w:t>
      </w:r>
      <w:r w:rsidR="00F100F9" w:rsidRPr="00F100F9">
        <w:t>Particular operations, such as image rendering and interpretation editing, are interpreted within the bands as they result in a distinct CPU-GPU behaviour.</w:t>
      </w:r>
    </w:p>
    <w:p w14:paraId="58CB49CE" w14:textId="3B7AF281" w:rsidR="00E10DF3" w:rsidRPr="00353AEE" w:rsidRDefault="00C32FD4" w:rsidP="004B1B4D">
      <w:pPr>
        <w:pStyle w:val="PRec-MainText"/>
      </w:pPr>
      <w:r w:rsidRPr="00353AEE">
        <w:t>However</w:t>
      </w:r>
      <w:r w:rsidR="00E10DF3" w:rsidRPr="00353AEE">
        <w:t xml:space="preserve">, we highlight </w:t>
      </w:r>
      <w:r w:rsidR="002C0960">
        <w:t>simple operation time deductions from t</w:t>
      </w:r>
      <w:r w:rsidR="008A4640">
        <w:t>h</w:t>
      </w:r>
      <w:r w:rsidR="002C0960">
        <w:t>e power consumption are rather theoretical</w:t>
      </w:r>
      <w:r w:rsidR="00E10DF3" w:rsidRPr="00353AEE">
        <w:t xml:space="preserve"> because most users have other apps and background services open on their mobile device that simultaneously consume power. </w:t>
      </w:r>
      <w:r w:rsidR="002C0960">
        <w:t>Also</w:t>
      </w:r>
      <w:r w:rsidR="00E10DF3" w:rsidRPr="00353AEE">
        <w:t xml:space="preserve">, as stated by </w:t>
      </w:r>
      <w:r w:rsidR="009A20A3">
        <w:rPr>
          <w:noProof/>
        </w:rPr>
        <w:t>Carroll &amp; Heiser (2010)</w:t>
      </w:r>
      <w:r w:rsidR="00E10DF3" w:rsidRPr="00353AEE">
        <w:t>, the app-specific co</w:t>
      </w:r>
      <w:r w:rsidR="00240CDB" w:rsidRPr="00353AEE">
        <w:t>nsumption (in particular with “visual apps”</w:t>
      </w:r>
      <w:r w:rsidR="00E10DF3" w:rsidRPr="00353AEE">
        <w:t xml:space="preserve"> and the sensor applications) depends on the screen br</w:t>
      </w:r>
      <w:r w:rsidR="002160AF" w:rsidRPr="00353AEE">
        <w:t xml:space="preserve">ightness and the sensor usage. </w:t>
      </w:r>
    </w:p>
    <w:p w14:paraId="09DB44CC" w14:textId="0388B3A1" w:rsidR="00AB410F" w:rsidRPr="00353AEE" w:rsidRDefault="001666A5" w:rsidP="004B1B4D">
      <w:pPr>
        <w:pStyle w:val="PRec-MainText"/>
      </w:pPr>
      <w:r w:rsidRPr="00353AEE">
        <w:lastRenderedPageBreak/>
        <w:t>In more general terms</w:t>
      </w:r>
      <w:r w:rsidR="00EA2EF9" w:rsidRPr="00353AEE">
        <w:t>,</w:t>
      </w:r>
      <w:r w:rsidRPr="00353AEE">
        <w:t xml:space="preserve"> the study shows that </w:t>
      </w:r>
      <w:r w:rsidR="00EA2EF9" w:rsidRPr="00353AEE">
        <w:t xml:space="preserve">application domain practitioners </w:t>
      </w:r>
      <w:r w:rsidRPr="00353AEE">
        <w:t xml:space="preserve">need to be aware of what data they are dealing with in order to get the maximum operation time and most efficient workload done during the field study. This will have implications for fieldwork planning for </w:t>
      </w:r>
      <w:r w:rsidR="002C0960">
        <w:t>experts</w:t>
      </w:r>
      <w:r w:rsidRPr="00353AEE">
        <w:t>, as they can modify their stud</w:t>
      </w:r>
      <w:r w:rsidR="00DB13F1" w:rsidRPr="00353AEE">
        <w:t xml:space="preserve">y plan to first collect photos and observations </w:t>
      </w:r>
      <w:r w:rsidRPr="00353AEE">
        <w:t>from several viewpoints of their study objective</w:t>
      </w:r>
      <w:r w:rsidR="002C0960">
        <w:t>.</w:t>
      </w:r>
      <w:r w:rsidRPr="00353AEE">
        <w:t xml:space="preserve"> </w:t>
      </w:r>
      <w:r w:rsidR="002C0960">
        <w:t>T</w:t>
      </w:r>
      <w:r w:rsidR="00DB13F1" w:rsidRPr="00353AEE">
        <w:t>hen</w:t>
      </w:r>
      <w:r w:rsidR="002C0960">
        <w:t>, they</w:t>
      </w:r>
      <w:r w:rsidR="00DB13F1" w:rsidRPr="00353AEE">
        <w:t xml:space="preserve">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w:t>
      </w:r>
      <w:bookmarkStart w:id="529" w:name="_GoBack"/>
      <w:bookmarkEnd w:id="529"/>
      <w:r w:rsidRPr="00353AEE">
        <w:t xml:space="preserve">nt planning and an overuse of 3D field app features can reduce </w:t>
      </w:r>
      <w:r w:rsidR="004C0B7D" w:rsidRPr="00353AEE">
        <w:t xml:space="preserve">the effective </w:t>
      </w:r>
      <w:r w:rsidR="00E121FC" w:rsidRPr="00353AEE">
        <w:t>“digital fieldwork” time</w:t>
      </w:r>
      <w:r w:rsidR="002C0960">
        <w:t xml:space="preserve"> below domain expert expectations</w:t>
      </w:r>
      <w:r w:rsidR="00774F37">
        <w:t>.</w:t>
      </w:r>
    </w:p>
    <w:p w14:paraId="3BEB06B3" w14:textId="2F379DB4" w:rsidR="002160AF" w:rsidRPr="00353AEE" w:rsidRDefault="002160AF" w:rsidP="004B1B4D">
      <w:pPr>
        <w:pStyle w:val="PRec-Tabletitle"/>
      </w:pPr>
      <w:bookmarkStart w:id="530" w:name="_Ref513025809"/>
      <w:r w:rsidRPr="00353AEE">
        <w:t xml:space="preserve">Table </w:t>
      </w:r>
      <w:bookmarkEnd w:id="530"/>
      <w:r w:rsidR="0085304C">
        <w:t>IV</w:t>
      </w:r>
      <w:r w:rsidRPr="00353AEE">
        <w:t xml:space="preserve"> Average measurements of GRIT </w:t>
      </w:r>
      <w:r w:rsidR="00876713">
        <w:t>using Google Nexus 5</w:t>
      </w:r>
      <w:r w:rsidRPr="00353AEE">
        <w:t>.</w:t>
      </w:r>
    </w:p>
    <w:tbl>
      <w:tblPr>
        <w:tblW w:w="3750" w:type="pct"/>
        <w:jc w:val="center"/>
        <w:tblBorders>
          <w:top w:val="single" w:sz="4" w:space="0" w:color="auto"/>
          <w:bottom w:val="single" w:sz="4" w:space="0" w:color="auto"/>
        </w:tblBorders>
        <w:tblLayout w:type="fixed"/>
        <w:tblCellMar>
          <w:left w:w="28" w:type="dxa"/>
          <w:right w:w="28" w:type="dxa"/>
        </w:tblCellMar>
        <w:tblLook w:val="0000" w:firstRow="0" w:lastRow="0" w:firstColumn="0" w:lastColumn="0" w:noHBand="0" w:noVBand="0"/>
      </w:tblPr>
      <w:tblGrid>
        <w:gridCol w:w="1822"/>
        <w:gridCol w:w="1821"/>
        <w:gridCol w:w="1822"/>
      </w:tblGrid>
      <w:tr w:rsidR="00311464" w:rsidRPr="004B1B4D" w14:paraId="2B48A5BC" w14:textId="77777777" w:rsidTr="008A4640">
        <w:trPr>
          <w:cantSplit/>
          <w:jc w:val="center"/>
        </w:trPr>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26CCA88" w14:textId="77777777" w:rsidR="00311464" w:rsidRPr="00D0760D" w:rsidRDefault="00311464" w:rsidP="004B1B4D">
            <w:pPr>
              <w:jc w:val="center"/>
              <w:rPr>
                <w:sz w:val="16"/>
                <w:szCs w:val="16"/>
              </w:rPr>
            </w:pPr>
          </w:p>
        </w:tc>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2A2A483" w14:textId="77777777" w:rsidR="00311464" w:rsidRPr="00D0760D" w:rsidRDefault="00311464" w:rsidP="004B1B4D">
            <w:pPr>
              <w:jc w:val="center"/>
              <w:rPr>
                <w:sz w:val="16"/>
                <w:szCs w:val="16"/>
              </w:rPr>
            </w:pPr>
            <w:r w:rsidRPr="00D0760D">
              <w:rPr>
                <w:sz w:val="16"/>
                <w:szCs w:val="16"/>
              </w:rPr>
              <w:t>GRIT (2D)</w:t>
            </w:r>
          </w:p>
        </w:tc>
        <w:tc>
          <w:tcPr>
            <w:tcW w:w="1667"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48E1F04" w14:textId="77777777" w:rsidR="00311464" w:rsidRPr="00D0760D" w:rsidRDefault="00311464" w:rsidP="004B1B4D">
            <w:pPr>
              <w:jc w:val="center"/>
              <w:rPr>
                <w:sz w:val="16"/>
                <w:szCs w:val="16"/>
              </w:rPr>
            </w:pPr>
            <w:r w:rsidRPr="00D0760D">
              <w:rPr>
                <w:sz w:val="16"/>
                <w:szCs w:val="16"/>
              </w:rPr>
              <w:t>GRIT (3D)</w:t>
            </w:r>
          </w:p>
        </w:tc>
      </w:tr>
      <w:tr w:rsidR="00311464" w:rsidRPr="004B1B4D" w14:paraId="760F6261" w14:textId="77777777" w:rsidTr="008A4640">
        <w:trPr>
          <w:cantSplit/>
          <w:jc w:val="center"/>
        </w:trPr>
        <w:tc>
          <w:tcPr>
            <w:tcW w:w="1666" w:type="pct"/>
            <w:tcBorders>
              <w:top w:val="single" w:sz="4" w:space="0" w:color="auto"/>
            </w:tcBorders>
            <w:shd w:val="clear" w:color="auto" w:fill="auto"/>
            <w:noWrap/>
            <w:tcMar>
              <w:top w:w="57" w:type="dxa"/>
              <w:left w:w="108" w:type="dxa"/>
              <w:bottom w:w="57" w:type="dxa"/>
              <w:right w:w="108" w:type="dxa"/>
            </w:tcMar>
            <w:vAlign w:val="center"/>
          </w:tcPr>
          <w:p w14:paraId="1D0AE980" w14:textId="77777777" w:rsidR="00311464" w:rsidRPr="00D0760D" w:rsidRDefault="00311464" w:rsidP="004B1B4D">
            <w:pPr>
              <w:jc w:val="center"/>
              <w:rPr>
                <w:sz w:val="16"/>
                <w:szCs w:val="16"/>
              </w:rPr>
            </w:pPr>
            <w:r w:rsidRPr="00D0760D">
              <w:rPr>
                <w:sz w:val="16"/>
                <w:szCs w:val="16"/>
              </w:rPr>
              <w:t>power consumption</w:t>
            </w:r>
          </w:p>
        </w:tc>
        <w:tc>
          <w:tcPr>
            <w:tcW w:w="1666" w:type="pct"/>
            <w:tcBorders>
              <w:top w:val="single" w:sz="4" w:space="0" w:color="auto"/>
            </w:tcBorders>
            <w:shd w:val="clear" w:color="auto" w:fill="auto"/>
            <w:noWrap/>
            <w:tcMar>
              <w:top w:w="57" w:type="dxa"/>
              <w:left w:w="108" w:type="dxa"/>
              <w:bottom w:w="57" w:type="dxa"/>
              <w:right w:w="108" w:type="dxa"/>
            </w:tcMar>
            <w:vAlign w:val="center"/>
          </w:tcPr>
          <w:p w14:paraId="46ACA2ED" w14:textId="77777777" w:rsidR="00311464" w:rsidRPr="00D0760D" w:rsidRDefault="00311464" w:rsidP="004B1B4D">
            <w:pPr>
              <w:jc w:val="center"/>
              <w:rPr>
                <w:sz w:val="16"/>
                <w:szCs w:val="16"/>
              </w:rPr>
            </w:pPr>
            <w:r w:rsidRPr="00D0760D">
              <w:rPr>
                <w:sz w:val="16"/>
                <w:szCs w:val="16"/>
              </w:rPr>
              <w:t>491.44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667" w:type="pct"/>
            <w:tcBorders>
              <w:top w:val="single" w:sz="4" w:space="0" w:color="auto"/>
            </w:tcBorders>
            <w:shd w:val="clear" w:color="auto" w:fill="auto"/>
            <w:noWrap/>
            <w:tcMar>
              <w:top w:w="57" w:type="dxa"/>
              <w:left w:w="108" w:type="dxa"/>
              <w:bottom w:w="57" w:type="dxa"/>
              <w:right w:w="108" w:type="dxa"/>
            </w:tcMar>
            <w:vAlign w:val="center"/>
          </w:tcPr>
          <w:p w14:paraId="67F32640" w14:textId="77777777" w:rsidR="00311464" w:rsidRPr="00D0760D" w:rsidRDefault="00311464" w:rsidP="004B1B4D">
            <w:pPr>
              <w:jc w:val="center"/>
              <w:rPr>
                <w:sz w:val="16"/>
                <w:szCs w:val="16"/>
              </w:rPr>
            </w:pPr>
            <w:r w:rsidRPr="00D0760D">
              <w:rPr>
                <w:sz w:val="16"/>
                <w:szCs w:val="16"/>
              </w:rPr>
              <w:t>592.04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r>
      <w:tr w:rsidR="00311464" w:rsidRPr="004B1B4D" w14:paraId="5BBBBA29"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473E0A1D" w14:textId="77777777" w:rsidR="00311464" w:rsidRPr="00D0760D" w:rsidRDefault="00311464" w:rsidP="004B1B4D">
            <w:pPr>
              <w:jc w:val="center"/>
              <w:rPr>
                <w:sz w:val="16"/>
                <w:szCs w:val="16"/>
              </w:rPr>
            </w:pPr>
            <w:r w:rsidRPr="00D0760D">
              <w:rPr>
                <w:sz w:val="16"/>
                <w:szCs w:val="16"/>
              </w:rPr>
              <w:t>memory usage (avg.) [GB]</w:t>
            </w:r>
          </w:p>
        </w:tc>
        <w:tc>
          <w:tcPr>
            <w:tcW w:w="1666" w:type="pct"/>
            <w:shd w:val="clear" w:color="auto" w:fill="auto"/>
            <w:noWrap/>
            <w:tcMar>
              <w:top w:w="57" w:type="dxa"/>
              <w:left w:w="108" w:type="dxa"/>
              <w:bottom w:w="57" w:type="dxa"/>
              <w:right w:w="108" w:type="dxa"/>
            </w:tcMar>
            <w:vAlign w:val="center"/>
          </w:tcPr>
          <w:p w14:paraId="3216E383" w14:textId="77777777" w:rsidR="00311464" w:rsidRPr="00D0760D" w:rsidRDefault="00311464" w:rsidP="004B1B4D">
            <w:pPr>
              <w:jc w:val="center"/>
              <w:rPr>
                <w:sz w:val="16"/>
                <w:szCs w:val="16"/>
              </w:rPr>
            </w:pPr>
            <w:r w:rsidRPr="00D0760D">
              <w:rPr>
                <w:sz w:val="16"/>
                <w:szCs w:val="16"/>
              </w:rPr>
              <w:t>1.75</w:t>
            </w:r>
          </w:p>
        </w:tc>
        <w:tc>
          <w:tcPr>
            <w:tcW w:w="1667" w:type="pct"/>
            <w:shd w:val="clear" w:color="auto" w:fill="auto"/>
            <w:noWrap/>
            <w:tcMar>
              <w:top w:w="57" w:type="dxa"/>
              <w:left w:w="108" w:type="dxa"/>
              <w:bottom w:w="57" w:type="dxa"/>
              <w:right w:w="108" w:type="dxa"/>
            </w:tcMar>
            <w:vAlign w:val="center"/>
          </w:tcPr>
          <w:p w14:paraId="3322DE6D" w14:textId="77777777" w:rsidR="00311464" w:rsidRPr="00D0760D" w:rsidRDefault="00311464" w:rsidP="004B1B4D">
            <w:pPr>
              <w:jc w:val="center"/>
              <w:rPr>
                <w:sz w:val="16"/>
                <w:szCs w:val="16"/>
              </w:rPr>
            </w:pPr>
            <w:r w:rsidRPr="00D0760D">
              <w:rPr>
                <w:sz w:val="16"/>
                <w:szCs w:val="16"/>
              </w:rPr>
              <w:t>1.72</w:t>
            </w:r>
          </w:p>
        </w:tc>
      </w:tr>
      <w:tr w:rsidR="00311464" w:rsidRPr="004B1B4D" w14:paraId="10DB64D3"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4BE1AA6F" w14:textId="77777777" w:rsidR="00311464" w:rsidRPr="00D0760D" w:rsidRDefault="00311464" w:rsidP="004B1B4D">
            <w:pPr>
              <w:jc w:val="center"/>
              <w:rPr>
                <w:sz w:val="16"/>
                <w:szCs w:val="16"/>
              </w:rPr>
            </w:pPr>
            <w:r w:rsidRPr="00D0760D">
              <w:rPr>
                <w:sz w:val="16"/>
                <w:szCs w:val="16"/>
              </w:rPr>
              <w:t>temperature [°C]</w:t>
            </w:r>
          </w:p>
        </w:tc>
        <w:tc>
          <w:tcPr>
            <w:tcW w:w="1666" w:type="pct"/>
            <w:shd w:val="clear" w:color="auto" w:fill="auto"/>
            <w:noWrap/>
            <w:tcMar>
              <w:top w:w="57" w:type="dxa"/>
              <w:left w:w="108" w:type="dxa"/>
              <w:bottom w:w="57" w:type="dxa"/>
              <w:right w:w="108" w:type="dxa"/>
            </w:tcMar>
            <w:vAlign w:val="center"/>
          </w:tcPr>
          <w:p w14:paraId="2B54419D" w14:textId="77777777" w:rsidR="00311464" w:rsidRPr="00D0760D" w:rsidRDefault="00311464" w:rsidP="004B1B4D">
            <w:pPr>
              <w:jc w:val="center"/>
              <w:rPr>
                <w:sz w:val="16"/>
                <w:szCs w:val="16"/>
              </w:rPr>
            </w:pPr>
            <w:r w:rsidRPr="00D0760D">
              <w:rPr>
                <w:sz w:val="16"/>
                <w:szCs w:val="16"/>
              </w:rPr>
              <w:t>49.91</w:t>
            </w:r>
          </w:p>
        </w:tc>
        <w:tc>
          <w:tcPr>
            <w:tcW w:w="1667" w:type="pct"/>
            <w:shd w:val="clear" w:color="auto" w:fill="auto"/>
            <w:noWrap/>
            <w:tcMar>
              <w:top w:w="57" w:type="dxa"/>
              <w:left w:w="108" w:type="dxa"/>
              <w:bottom w:w="57" w:type="dxa"/>
              <w:right w:w="108" w:type="dxa"/>
            </w:tcMar>
            <w:vAlign w:val="center"/>
          </w:tcPr>
          <w:p w14:paraId="5A65DCFB" w14:textId="77777777" w:rsidR="00311464" w:rsidRPr="00D0760D" w:rsidRDefault="00311464" w:rsidP="004B1B4D">
            <w:pPr>
              <w:jc w:val="center"/>
              <w:rPr>
                <w:sz w:val="16"/>
                <w:szCs w:val="16"/>
              </w:rPr>
            </w:pPr>
            <w:r w:rsidRPr="00D0760D">
              <w:rPr>
                <w:sz w:val="16"/>
                <w:szCs w:val="16"/>
              </w:rPr>
              <w:t>52.05</w:t>
            </w:r>
          </w:p>
        </w:tc>
      </w:tr>
      <w:tr w:rsidR="00311464" w:rsidRPr="004B1B4D" w14:paraId="3B1BC174"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4BB7ABBF" w14:textId="77777777" w:rsidR="00311464" w:rsidRPr="00D0760D" w:rsidRDefault="00311464" w:rsidP="00311464">
            <w:pPr>
              <w:jc w:val="center"/>
              <w:rPr>
                <w:sz w:val="16"/>
                <w:szCs w:val="16"/>
              </w:rPr>
            </w:pPr>
            <w:r>
              <w:rPr>
                <w:sz w:val="16"/>
                <w:szCs w:val="16"/>
              </w:rPr>
              <w:t>Operation time [hrs]</w:t>
            </w:r>
          </w:p>
        </w:tc>
        <w:tc>
          <w:tcPr>
            <w:tcW w:w="1666" w:type="pct"/>
            <w:shd w:val="clear" w:color="auto" w:fill="auto"/>
            <w:noWrap/>
            <w:tcMar>
              <w:top w:w="57" w:type="dxa"/>
              <w:left w:w="108" w:type="dxa"/>
              <w:bottom w:w="57" w:type="dxa"/>
              <w:right w:w="108" w:type="dxa"/>
            </w:tcMar>
            <w:vAlign w:val="center"/>
          </w:tcPr>
          <w:p w14:paraId="6044A7F6" w14:textId="77777777" w:rsidR="00311464" w:rsidRPr="00D0760D" w:rsidRDefault="00311464" w:rsidP="00311464">
            <w:pPr>
              <w:jc w:val="center"/>
              <w:rPr>
                <w:sz w:val="16"/>
                <w:szCs w:val="16"/>
              </w:rPr>
            </w:pPr>
            <w:r w:rsidRPr="00710976">
              <w:rPr>
                <w:b/>
                <w:sz w:val="16"/>
                <w:szCs w:val="16"/>
              </w:rPr>
              <w:t>4.68</w:t>
            </w:r>
          </w:p>
        </w:tc>
        <w:tc>
          <w:tcPr>
            <w:tcW w:w="1667" w:type="pct"/>
            <w:shd w:val="clear" w:color="auto" w:fill="auto"/>
            <w:noWrap/>
            <w:tcMar>
              <w:top w:w="57" w:type="dxa"/>
              <w:left w:w="108" w:type="dxa"/>
              <w:bottom w:w="57" w:type="dxa"/>
              <w:right w:w="108" w:type="dxa"/>
            </w:tcMar>
            <w:vAlign w:val="center"/>
          </w:tcPr>
          <w:p w14:paraId="44EC5F95" w14:textId="77777777" w:rsidR="00311464" w:rsidRPr="00D0760D" w:rsidRDefault="00311464" w:rsidP="00311464">
            <w:pPr>
              <w:jc w:val="center"/>
              <w:rPr>
                <w:sz w:val="16"/>
                <w:szCs w:val="16"/>
              </w:rPr>
            </w:pPr>
            <w:r w:rsidRPr="00710976">
              <w:rPr>
                <w:b/>
                <w:sz w:val="16"/>
                <w:szCs w:val="16"/>
              </w:rPr>
              <w:t>3.88</w:t>
            </w:r>
          </w:p>
        </w:tc>
      </w:tr>
    </w:tbl>
    <w:p w14:paraId="32D94F51" w14:textId="77777777" w:rsidR="00FA0E1F" w:rsidRPr="00353AEE" w:rsidRDefault="00FA0E1F" w:rsidP="004B1B4D">
      <w:pPr>
        <w:pStyle w:val="PRec-Heading1"/>
      </w:pPr>
      <w:commentRangeStart w:id="531"/>
      <w:r w:rsidRPr="00353AEE">
        <w:t>Conclusions and Discussion</w:t>
      </w:r>
      <w:commentRangeEnd w:id="531"/>
      <w:r w:rsidR="00AE36D8">
        <w:rPr>
          <w:rStyle w:val="Kommentarzeichen"/>
          <w:smallCaps w:val="0"/>
        </w:rPr>
        <w:commentReference w:id="531"/>
      </w:r>
    </w:p>
    <w:p w14:paraId="55C4978A" w14:textId="304177B5" w:rsidR="00FA0E1F" w:rsidRPr="00353AEE" w:rsidRDefault="00FA0E1F" w:rsidP="004B1B4D">
      <w:pPr>
        <w:pStyle w:val="PRec-MainText"/>
      </w:pPr>
      <w:commentRangeStart w:id="532"/>
      <w:commentRangeStart w:id="533"/>
      <w:r w:rsidRPr="00353AEE">
        <w:t xml:space="preserve">This article </w:t>
      </w:r>
      <w:r w:rsidR="00B319EE" w:rsidRPr="00353AEE">
        <w:t>addresses challenges for employing mobile devices and dig</w:t>
      </w:r>
      <w:r w:rsidR="0086701B">
        <w:t>i</w:t>
      </w:r>
      <w:r w:rsidR="00B319EE" w:rsidRPr="00353AEE">
        <w:t xml:space="preserve">tal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w:t>
      </w:r>
    </w:p>
    <w:p w14:paraId="71F65D0D" w14:textId="45CB3FE2" w:rsidR="00FA0E1F" w:rsidRPr="00130270" w:rsidRDefault="009A20A3" w:rsidP="004B1B4D">
      <w:pPr>
        <w:pStyle w:val="PRec-MainText"/>
        <w:rPr>
          <w:color w:val="000000" w:themeColor="text1"/>
        </w:rPr>
      </w:pPr>
      <w:r>
        <w:rPr>
          <w:noProof/>
        </w:rPr>
        <w:t>McCaffrey et al. (2005)</w:t>
      </w:r>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r>
        <w:rPr>
          <w:noProof/>
        </w:rPr>
        <w:t>(Kröhnert et al., 2017)</w:t>
      </w:r>
      <w:r w:rsidR="00FA0E1F" w:rsidRPr="00353AEE">
        <w:t>, algorithmic proposals for image-to-geometry registration (</w:t>
      </w:r>
      <w:r>
        <w:rPr>
          <w:noProof/>
        </w:rPr>
        <w:t>Gauglitz et al., 2014; Kehl et al., 2017b)</w:t>
      </w:r>
      <w:r w:rsidR="00FA0E1F" w:rsidRPr="00353AEE">
        <w:t xml:space="preserve"> and 3D rendering (as presented in </w:t>
      </w:r>
      <w:proofErr w:type="spellStart"/>
      <w:r>
        <w:t>Agus</w:t>
      </w:r>
      <w:proofErr w:type="spellEnd"/>
      <w:r>
        <w:t xml:space="preserve"> et al. (2017) </w:t>
      </w:r>
      <w:r w:rsidR="00FA0E1F" w:rsidRPr="00353AEE">
        <w:t xml:space="preserve">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r w:rsidR="004C47A8">
        <w:rPr>
          <w:noProof/>
        </w:rPr>
        <w:t>(Eltner et al., 2017)</w:t>
      </w:r>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community. </w:t>
      </w:r>
      <w:r w:rsidR="00FA473B">
        <w:t>C</w:t>
      </w:r>
      <w:r w:rsidR="00FA0E1F" w:rsidRPr="00353AEE">
        <w:t>hallenges such as image registration under changing illumination conditions and with reduced image resolution can be viewed as ''sufficiently solved</w:t>
      </w:r>
      <w:r w:rsidR="00FA473B">
        <w:t>”</w:t>
      </w:r>
      <w:r w:rsidR="00FA0E1F" w:rsidRPr="00353AEE">
        <w:t xml:space="preserve"> to </w:t>
      </w:r>
      <w:r w:rsidR="00FA473B">
        <w:t>apply the technology in</w:t>
      </w:r>
      <w:r w:rsidR="00FA0E1F" w:rsidRPr="00353AEE">
        <w:t xml:space="preserve"> real-world outdoor settings, while still leaving space for improvement </w:t>
      </w:r>
      <w:r w:rsidR="006E5846" w:rsidRPr="00353AEE">
        <w:t>in</w:t>
      </w:r>
      <w:r w:rsidR="00FA0E1F" w:rsidRPr="00353AEE">
        <w:t xml:space="preserve"> quality and performance</w:t>
      </w:r>
      <w:r w:rsidR="00FA0E1F" w:rsidRPr="00130270">
        <w:t xml:space="preserve">. </w:t>
      </w:r>
    </w:p>
    <w:p w14:paraId="135CA659" w14:textId="215E88E3" w:rsidR="00FA0E1F" w:rsidRPr="00130270" w:rsidRDefault="00FA0E1F" w:rsidP="004B1B4D">
      <w:pPr>
        <w:pStyle w:val="PRec-MainText"/>
        <w:rPr>
          <w:color w:val="000000" w:themeColor="text1"/>
        </w:rPr>
      </w:pPr>
      <w:r w:rsidRPr="00130270">
        <w:rPr>
          <w:color w:val="000000" w:themeColor="text1"/>
        </w:rPr>
        <w:t xml:space="preserve">The </w:t>
      </w:r>
      <w:r w:rsidR="008508D7">
        <w:rPr>
          <w:color w:val="000000" w:themeColor="text1"/>
        </w:rPr>
        <w:t xml:space="preserve">presented </w:t>
      </w:r>
      <w:r w:rsidRPr="00130270">
        <w:rPr>
          <w:color w:val="000000" w:themeColor="text1"/>
        </w:rPr>
        <w:t xml:space="preserve">measurements </w:t>
      </w:r>
      <w:r w:rsidR="008508D7">
        <w:rPr>
          <w:color w:val="000000" w:themeColor="text1"/>
        </w:rPr>
        <w:t xml:space="preserve">as well as related studies </w:t>
      </w:r>
      <w:r w:rsidRPr="00130270">
        <w:rPr>
          <w:color w:val="000000" w:themeColor="text1"/>
        </w:rPr>
        <w:t>suggest that localisation and orientation of mobile device sensors with respect to the application-specific accuracy requirements is a persisting challenge</w:t>
      </w:r>
      <w:r w:rsidR="008508D7">
        <w:rPr>
          <w:color w:val="000000" w:themeColor="text1"/>
        </w:rPr>
        <w:t xml:space="preserve"> due to non-</w:t>
      </w:r>
      <w:r w:rsidR="00A77CD3">
        <w:rPr>
          <w:color w:val="000000" w:themeColor="text1"/>
        </w:rPr>
        <w:t>negligible</w:t>
      </w:r>
      <w:r w:rsidR="006E0AE7" w:rsidRPr="00130270">
        <w:rPr>
          <w:color w:val="000000" w:themeColor="text1"/>
        </w:rPr>
        <w:t xml:space="preser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w:t>
      </w:r>
      <w:r w:rsidR="006E0AE7" w:rsidRPr="00130270">
        <w:rPr>
          <w:color w:val="000000" w:themeColor="text1"/>
        </w:rPr>
        <w:lastRenderedPageBreak/>
        <w:t>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14:paraId="64666A17" w14:textId="77777777" w:rsidR="00FA0E1F" w:rsidRPr="00130270" w:rsidRDefault="00A26373" w:rsidP="004B1B4D">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 xml:space="preserve">overview about the energy consumption of mobile apps employing 3D </w:t>
      </w:r>
      <w:r w:rsidR="008508D7" w:rsidRPr="00130270">
        <w:rPr>
          <w:color w:val="000000" w:themeColor="text1"/>
        </w:rPr>
        <w:t>surface</w:t>
      </w:r>
      <w:r w:rsidR="008508D7">
        <w:rPr>
          <w:color w:val="000000" w:themeColor="text1"/>
        </w:rPr>
        <w:t xml:space="preserve"> rendering and annotation</w:t>
      </w:r>
      <w:r w:rsidR="00FA0E1F" w:rsidRPr="00130270">
        <w:rPr>
          <w:color w:val="000000" w:themeColor="text1"/>
        </w:rPr>
        <w:t>. It was shown that the distinction between 2D- and 3D data used by mobile apps significantly drives the power consumption, and therefore the operation time of the mo</w:t>
      </w:r>
      <w:r w:rsidRPr="00130270">
        <w:rPr>
          <w:color w:val="000000" w:themeColor="text1"/>
        </w:rPr>
        <w:t>bile field apps during a study.</w:t>
      </w:r>
    </w:p>
    <w:p w14:paraId="4800D251" w14:textId="144365AB" w:rsidR="00FA0E1F" w:rsidRPr="00130270" w:rsidRDefault="00A26373" w:rsidP="004B1B4D">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xml:space="preserve">- to generate surface-based annotations and interpretations. </w:t>
      </w:r>
      <w:r w:rsidR="00A77CD3">
        <w:rPr>
          <w:color w:val="000000" w:themeColor="text1"/>
        </w:rPr>
        <w:t>User feedback is key to the trade-off between power consumption and sensor accuracy</w:t>
      </w:r>
      <w:r w:rsidR="00FA0E1F" w:rsidRPr="00130270">
        <w:rPr>
          <w:color w:val="000000" w:themeColor="text1"/>
        </w:rPr>
        <w:t xml:space="preserve">: it is rarely possible to guarantee the user a correct pose estimation for his </w:t>
      </w:r>
      <w:r w:rsidR="00A77CD3">
        <w:rPr>
          <w:color w:val="000000" w:themeColor="text1"/>
        </w:rPr>
        <w:t>field</w:t>
      </w:r>
      <w:r w:rsidR="00A77CD3" w:rsidRPr="00130270">
        <w:rPr>
          <w:color w:val="000000" w:themeColor="text1"/>
        </w:rPr>
        <w:t xml:space="preserve"> </w:t>
      </w:r>
      <w:r w:rsidR="00FA0E1F" w:rsidRPr="00130270">
        <w:rPr>
          <w:color w:val="000000" w:themeColor="text1"/>
        </w:rPr>
        <w:t>photo, be it individual image or time lapse, upon which annotations and interpretations are done. On mobile devices, it is important to</w:t>
      </w:r>
      <w:r w:rsidR="00A77CD3">
        <w:rPr>
          <w:color w:val="000000" w:themeColor="text1"/>
        </w:rPr>
        <w:t xml:space="preserve"> hence</w:t>
      </w:r>
      <w:r w:rsidR="00FA0E1F" w:rsidRPr="00130270">
        <w:rPr>
          <w:color w:val="000000" w:themeColor="text1"/>
        </w:rPr>
        <w:t xml:space="preserve"> provide early (visual) feedback about the prospective success and quality, so that potential image capture repetitions can be decided early.</w:t>
      </w:r>
    </w:p>
    <w:p w14:paraId="62913EB9" w14:textId="77777777" w:rsidR="00CD3049" w:rsidRPr="00130270" w:rsidRDefault="00362C84" w:rsidP="004B1B4D">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14:paraId="79201C1D" w14:textId="77777777" w:rsidR="00F1217A" w:rsidRPr="00353AEE" w:rsidRDefault="00FA0E1F" w:rsidP="004B1B4D">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commentRangeEnd w:id="532"/>
    <w:p w14:paraId="5FE38DBA" w14:textId="77777777" w:rsidR="00F1217A" w:rsidRPr="00353AEE" w:rsidRDefault="00A77CD3" w:rsidP="004B1B4D">
      <w:pPr>
        <w:pStyle w:val="PRec-Heading1"/>
      </w:pPr>
      <w:r>
        <w:rPr>
          <w:rStyle w:val="Kommentarzeichen"/>
          <w:smallCaps w:val="0"/>
        </w:rPr>
        <w:commentReference w:id="532"/>
      </w:r>
      <w:commentRangeEnd w:id="533"/>
      <w:r w:rsidR="005A3489">
        <w:rPr>
          <w:rStyle w:val="Kommentarzeichen"/>
          <w:smallCaps w:val="0"/>
        </w:rPr>
        <w:commentReference w:id="533"/>
      </w:r>
      <w:r w:rsidR="00241FF5" w:rsidRPr="00353AEE">
        <w:t>Acknowledgements</w:t>
      </w:r>
    </w:p>
    <w:p w14:paraId="37C108E3" w14:textId="77777777" w:rsidR="00FA0E1F" w:rsidRPr="00353AEE" w:rsidRDefault="00FA0E1F" w:rsidP="004B1B4D">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Aspects of this work were funded by the Research Council of Norway (RCN) and the FORCE consortium</w:t>
      </w:r>
      <w:r w:rsidR="00BA37E0">
        <w:t xml:space="preserve"> (</w:t>
      </w:r>
      <w:proofErr w:type="spellStart"/>
      <w:r w:rsidR="00BA37E0">
        <w:t>Petromaks</w:t>
      </w:r>
      <w:proofErr w:type="spellEnd"/>
      <w:r w:rsidR="00BA37E0">
        <w:t xml:space="preserve"> 2 project 234111).</w:t>
      </w:r>
    </w:p>
    <w:p w14:paraId="037ED106" w14:textId="77777777" w:rsidR="00F1217A" w:rsidRPr="00353AEE" w:rsidRDefault="00241FF5" w:rsidP="004B1B4D">
      <w:pPr>
        <w:pStyle w:val="PRec-Heading1"/>
      </w:pPr>
      <w:r w:rsidRPr="004D7DC8">
        <w:lastRenderedPageBreak/>
        <w:t>R</w:t>
      </w:r>
      <w:r w:rsidR="009D6322" w:rsidRPr="004D7DC8">
        <w:t>eferences</w:t>
      </w:r>
    </w:p>
    <w:p w14:paraId="33257D84" w14:textId="77777777" w:rsidR="004C47A8" w:rsidRPr="004C47A8" w:rsidRDefault="004C47A8" w:rsidP="004C47A8">
      <w:pPr>
        <w:pStyle w:val="PRec-Refs"/>
      </w:pPr>
      <w:proofErr w:type="spellStart"/>
      <w:r w:rsidRPr="004C47A8">
        <w:rPr>
          <w:smallCaps/>
        </w:rPr>
        <w:t>Agus</w:t>
      </w:r>
      <w:proofErr w:type="spellEnd"/>
      <w:r w:rsidRPr="004C47A8">
        <w:rPr>
          <w:smallCaps/>
        </w:rPr>
        <w:t xml:space="preserve">, M., </w:t>
      </w:r>
      <w:proofErr w:type="spellStart"/>
      <w:r w:rsidRPr="004C47A8">
        <w:rPr>
          <w:smallCaps/>
        </w:rPr>
        <w:t>Gobbetti</w:t>
      </w:r>
      <w:proofErr w:type="spellEnd"/>
      <w:r w:rsidRPr="004C47A8">
        <w:rPr>
          <w:smallCaps/>
        </w:rPr>
        <w:t xml:space="preserve">, E., </w:t>
      </w:r>
      <w:proofErr w:type="spellStart"/>
      <w:r w:rsidRPr="004C47A8">
        <w:rPr>
          <w:smallCaps/>
        </w:rPr>
        <w:t>Marton</w:t>
      </w:r>
      <w:proofErr w:type="spellEnd"/>
      <w:r w:rsidRPr="004C47A8">
        <w:rPr>
          <w:smallCaps/>
        </w:rPr>
        <w:t>, F.</w:t>
      </w:r>
      <w:r>
        <w:rPr>
          <w:smallCaps/>
        </w:rPr>
        <w:t xml:space="preserve">, </w:t>
      </w:r>
      <w:proofErr w:type="spellStart"/>
      <w:r>
        <w:rPr>
          <w:smallCaps/>
        </w:rPr>
        <w:t>Pintore</w:t>
      </w:r>
      <w:proofErr w:type="spellEnd"/>
      <w:r>
        <w:rPr>
          <w:smallCaps/>
        </w:rPr>
        <w:t>, G.</w:t>
      </w:r>
      <w:r w:rsidRPr="004C47A8">
        <w:t xml:space="preserve"> and </w:t>
      </w:r>
      <w:r w:rsidRPr="004C47A8">
        <w:rPr>
          <w:smallCaps/>
        </w:rPr>
        <w:t>Vázquez, P.-P.,</w:t>
      </w:r>
      <w:r>
        <w:t xml:space="preserve"> 2017</w:t>
      </w:r>
      <w:r w:rsidRPr="004C47A8">
        <w:t xml:space="preserve">. </w:t>
      </w:r>
      <w:r w:rsidRPr="00DB6EFF">
        <w:t xml:space="preserve">Mobile Graphics. </w:t>
      </w:r>
      <w:r w:rsidRPr="004C47A8">
        <w:rPr>
          <w:i/>
        </w:rPr>
        <w:t>European Association for Computer Graphics (</w:t>
      </w:r>
      <w:proofErr w:type="spellStart"/>
      <w:r w:rsidRPr="004C47A8">
        <w:rPr>
          <w:i/>
        </w:rPr>
        <w:t>Eurographics</w:t>
      </w:r>
      <w:proofErr w:type="spellEnd"/>
      <w:r w:rsidRPr="004C47A8">
        <w:rPr>
          <w:i/>
        </w:rPr>
        <w:t>)</w:t>
      </w:r>
      <w:r w:rsidRPr="004C47A8">
        <w:t>.</w:t>
      </w:r>
      <w:r>
        <w:t xml:space="preserve"> 5 pages.</w:t>
      </w:r>
    </w:p>
    <w:p w14:paraId="404CFC7B" w14:textId="77777777" w:rsidR="004C47A8" w:rsidRPr="004C47A8" w:rsidRDefault="004C47A8" w:rsidP="004C47A8">
      <w:pPr>
        <w:pStyle w:val="PRec-Refs"/>
      </w:pPr>
      <w:r w:rsidRPr="004C47A8">
        <w:rPr>
          <w:smallCaps/>
        </w:rPr>
        <w:t>Bentley, J. L.</w:t>
      </w:r>
      <w:r>
        <w:t>, 1975</w:t>
      </w:r>
      <w:r w:rsidRPr="004C47A8">
        <w:t>. Multidimensional binary search trees used for associative searching.</w:t>
      </w:r>
      <w:r w:rsidRPr="004C47A8">
        <w:rPr>
          <w:i/>
        </w:rPr>
        <w:t xml:space="preserve"> Communications of the ACM</w:t>
      </w:r>
      <w:r>
        <w:t>, 18</w:t>
      </w:r>
      <w:r w:rsidR="004C32E7">
        <w:t>(9)</w:t>
      </w:r>
      <w:r>
        <w:t xml:space="preserve">: </w:t>
      </w:r>
      <w:r w:rsidRPr="004C47A8">
        <w:t>509-517.</w:t>
      </w:r>
    </w:p>
    <w:p w14:paraId="647ED81E" w14:textId="77777777" w:rsidR="004C47A8" w:rsidRPr="00F37847" w:rsidRDefault="004C47A8" w:rsidP="004C47A8">
      <w:pPr>
        <w:pStyle w:val="PRec-Refs"/>
        <w:rPr>
          <w:lang w:val="de-DE"/>
        </w:rPr>
      </w:pPr>
      <w:r w:rsidRPr="004C47A8">
        <w:t>B</w:t>
      </w:r>
      <w:r w:rsidRPr="004C47A8">
        <w:rPr>
          <w:smallCaps/>
        </w:rPr>
        <w:t xml:space="preserve">lum, J. R., </w:t>
      </w:r>
      <w:proofErr w:type="spellStart"/>
      <w:r w:rsidRPr="004C47A8">
        <w:rPr>
          <w:smallCaps/>
        </w:rPr>
        <w:t>Greencor</w:t>
      </w:r>
      <w:r>
        <w:rPr>
          <w:smallCaps/>
        </w:rPr>
        <w:t>n</w:t>
      </w:r>
      <w:proofErr w:type="spellEnd"/>
      <w:r>
        <w:rPr>
          <w:smallCaps/>
        </w:rPr>
        <w:t>, D. G.</w:t>
      </w:r>
      <w:r w:rsidR="00F37847" w:rsidRPr="00F37847">
        <w:t xml:space="preserve"> and</w:t>
      </w:r>
      <w:r w:rsidRPr="00F37847">
        <w:t xml:space="preserve"> </w:t>
      </w:r>
      <w:proofErr w:type="spellStart"/>
      <w:r>
        <w:rPr>
          <w:smallCaps/>
        </w:rPr>
        <w:t>Cooperstock</w:t>
      </w:r>
      <w:proofErr w:type="spellEnd"/>
      <w:r>
        <w:rPr>
          <w:smallCaps/>
        </w:rPr>
        <w:t xml:space="preserve">, J. R., </w:t>
      </w:r>
      <w:r w:rsidRPr="004C47A8">
        <w:rPr>
          <w:smallCaps/>
        </w:rPr>
        <w:t xml:space="preserve">2013. </w:t>
      </w:r>
      <w:r w:rsidRPr="004C47A8">
        <w:t xml:space="preserve">Smartphone Sensor Reliability for Augmented Reality Applications. In </w:t>
      </w:r>
      <w:r w:rsidRPr="00F37847">
        <w:rPr>
          <w:i/>
        </w:rPr>
        <w:t>Mobile and Ubiquitous Systems: Computing, Networking, and Services</w:t>
      </w:r>
      <w:r w:rsidR="00F37847">
        <w:t xml:space="preserve"> (Ed. K. Zheng, M. Li and H. Jiang). </w:t>
      </w:r>
      <w:r w:rsidRPr="00F37847">
        <w:rPr>
          <w:lang w:val="de-DE"/>
        </w:rPr>
        <w:t>Springer Berlin Heidelberg</w:t>
      </w:r>
      <w:r w:rsidR="00F37847" w:rsidRPr="00F37847">
        <w:rPr>
          <w:lang w:val="de-DE"/>
        </w:rPr>
        <w:t>, Berlin, Germany</w:t>
      </w:r>
      <w:r w:rsidRPr="00F37847">
        <w:rPr>
          <w:lang w:val="de-DE"/>
        </w:rPr>
        <w:t>.</w:t>
      </w:r>
      <w:r w:rsidR="00F37847" w:rsidRPr="00F37847">
        <w:rPr>
          <w:lang w:val="de-DE"/>
        </w:rPr>
        <w:t xml:space="preserve"> 233-248.</w:t>
      </w:r>
    </w:p>
    <w:p w14:paraId="7135E424" w14:textId="77777777" w:rsidR="004C47A8" w:rsidRPr="004C47A8" w:rsidRDefault="00F37847" w:rsidP="004C47A8">
      <w:pPr>
        <w:pStyle w:val="PRec-Refs"/>
      </w:pPr>
      <w:proofErr w:type="spellStart"/>
      <w:r>
        <w:rPr>
          <w:smallCaps/>
          <w:lang w:val="de-DE"/>
        </w:rPr>
        <w:t>Boerner</w:t>
      </w:r>
      <w:proofErr w:type="spellEnd"/>
      <w:r>
        <w:rPr>
          <w:smallCaps/>
          <w:lang w:val="de-DE"/>
        </w:rPr>
        <w:t>, R.</w:t>
      </w:r>
      <w:r w:rsidR="004C47A8" w:rsidRPr="00F37847">
        <w:rPr>
          <w:lang w:val="de-DE"/>
        </w:rPr>
        <w:t xml:space="preserve"> </w:t>
      </w:r>
      <w:r w:rsidRPr="00F37847">
        <w:rPr>
          <w:lang w:val="de-DE"/>
        </w:rPr>
        <w:t>and</w:t>
      </w:r>
      <w:r w:rsidR="004C47A8" w:rsidRPr="00F37847">
        <w:rPr>
          <w:lang w:val="de-DE"/>
        </w:rPr>
        <w:t xml:space="preserve"> </w:t>
      </w:r>
      <w:r w:rsidR="004C47A8" w:rsidRPr="00F37847">
        <w:rPr>
          <w:smallCaps/>
          <w:lang w:val="de-DE"/>
        </w:rPr>
        <w:t>Kröhnert, M.</w:t>
      </w:r>
      <w:r>
        <w:rPr>
          <w:lang w:val="de-DE"/>
        </w:rPr>
        <w:t>, 2016</w:t>
      </w:r>
      <w:r w:rsidR="004C47A8" w:rsidRPr="00F37847">
        <w:rPr>
          <w:lang w:val="de-DE"/>
        </w:rPr>
        <w:t xml:space="preserve">. </w:t>
      </w:r>
      <w:r w:rsidR="004C47A8" w:rsidRPr="004C47A8">
        <w:t>Brute Force Matching Between Camera Shots and Synthetic Images from Point Clouds.</w:t>
      </w:r>
      <w:r>
        <w:t xml:space="preserve"> </w:t>
      </w:r>
      <w:r w:rsidRPr="00F37847">
        <w:rPr>
          <w:i/>
        </w:rPr>
        <w:t xml:space="preserve">Int. Arch. </w:t>
      </w:r>
      <w:proofErr w:type="spellStart"/>
      <w:r w:rsidRPr="00F37847">
        <w:rPr>
          <w:i/>
        </w:rPr>
        <w:t>Photogramm</w:t>
      </w:r>
      <w:proofErr w:type="spellEnd"/>
      <w:r w:rsidRPr="00F37847">
        <w:rPr>
          <w:i/>
        </w:rPr>
        <w:t>. Remote Sens. Spatial Inf. Sci.</w:t>
      </w:r>
      <w:r>
        <w:t>, XLI(</w:t>
      </w:r>
      <w:r w:rsidR="004C47A8" w:rsidRPr="004C47A8">
        <w:t>B5</w:t>
      </w:r>
      <w:r>
        <w:t>):</w:t>
      </w:r>
      <w:r w:rsidR="004C47A8" w:rsidRPr="004C47A8">
        <w:t xml:space="preserve"> 771-777.</w:t>
      </w:r>
    </w:p>
    <w:p w14:paraId="3B7E32D6" w14:textId="77777777" w:rsidR="004C47A8" w:rsidRPr="004C47A8" w:rsidRDefault="004C47A8" w:rsidP="004C47A8">
      <w:pPr>
        <w:pStyle w:val="PRec-Refs"/>
      </w:pPr>
      <w:proofErr w:type="spellStart"/>
      <w:r w:rsidRPr="00677A65">
        <w:rPr>
          <w:smallCaps/>
        </w:rPr>
        <w:t>Borgeat</w:t>
      </w:r>
      <w:proofErr w:type="spellEnd"/>
      <w:r w:rsidRPr="00677A65">
        <w:rPr>
          <w:smallCaps/>
        </w:rPr>
        <w:t>, L., Godin</w:t>
      </w:r>
      <w:r w:rsidR="00677A65">
        <w:rPr>
          <w:smallCaps/>
        </w:rPr>
        <w:t xml:space="preserve">, G., </w:t>
      </w:r>
      <w:proofErr w:type="spellStart"/>
      <w:r w:rsidR="00677A65">
        <w:rPr>
          <w:smallCaps/>
        </w:rPr>
        <w:t>Blais</w:t>
      </w:r>
      <w:proofErr w:type="spellEnd"/>
      <w:r w:rsidR="00677A65">
        <w:rPr>
          <w:smallCaps/>
        </w:rPr>
        <w:t xml:space="preserve">, F., </w:t>
      </w:r>
      <w:proofErr w:type="spellStart"/>
      <w:r w:rsidR="00677A65">
        <w:rPr>
          <w:smallCaps/>
        </w:rPr>
        <w:t>Massicotte</w:t>
      </w:r>
      <w:proofErr w:type="spellEnd"/>
      <w:r w:rsidR="00677A65">
        <w:rPr>
          <w:smallCaps/>
        </w:rPr>
        <w:t>, P.</w:t>
      </w:r>
      <w:r w:rsidR="00677A65">
        <w:t xml:space="preserve"> and</w:t>
      </w:r>
      <w:r w:rsidRPr="004C47A8">
        <w:t xml:space="preserve"> </w:t>
      </w:r>
      <w:proofErr w:type="spellStart"/>
      <w:r w:rsidRPr="00677A65">
        <w:rPr>
          <w:smallCaps/>
        </w:rPr>
        <w:t>Lahanier</w:t>
      </w:r>
      <w:proofErr w:type="spellEnd"/>
      <w:r w:rsidRPr="00677A65">
        <w:rPr>
          <w:smallCaps/>
        </w:rPr>
        <w:t>, C.</w:t>
      </w:r>
      <w:r w:rsidR="00677A65">
        <w:t>, 2005</w:t>
      </w:r>
      <w:r w:rsidRPr="004C47A8">
        <w:t xml:space="preserve">. </w:t>
      </w:r>
      <w:proofErr w:type="spellStart"/>
      <w:r w:rsidRPr="004C47A8">
        <w:t>GoLD</w:t>
      </w:r>
      <w:proofErr w:type="spellEnd"/>
      <w:r w:rsidRPr="004C47A8">
        <w:t xml:space="preserve">: Interactive Display of Huge </w:t>
      </w:r>
      <w:proofErr w:type="spellStart"/>
      <w:r w:rsidRPr="004C47A8">
        <w:t>Colored</w:t>
      </w:r>
      <w:proofErr w:type="spellEnd"/>
      <w:r w:rsidRPr="004C47A8">
        <w:t xml:space="preserve"> and Textured Models. </w:t>
      </w:r>
      <w:r w:rsidR="00276FD9" w:rsidRPr="00276FD9">
        <w:rPr>
          <w:i/>
        </w:rPr>
        <w:t>ACM Transactions on Graphics (TOG)</w:t>
      </w:r>
      <w:r w:rsidRPr="004C47A8">
        <w:t>, 24</w:t>
      </w:r>
      <w:r w:rsidR="00276FD9">
        <w:t>(3)</w:t>
      </w:r>
      <w:r w:rsidR="00677A65">
        <w:t xml:space="preserve">: </w:t>
      </w:r>
      <w:r w:rsidRPr="004C47A8">
        <w:t>869-877.</w:t>
      </w:r>
    </w:p>
    <w:p w14:paraId="73711C06" w14:textId="77777777" w:rsidR="004C47A8" w:rsidRPr="004C47A8" w:rsidRDefault="004C47A8" w:rsidP="004C47A8">
      <w:pPr>
        <w:pStyle w:val="PRec-Refs"/>
      </w:pPr>
      <w:r w:rsidRPr="00677A65">
        <w:rPr>
          <w:smallCaps/>
        </w:rPr>
        <w:t xml:space="preserve">Buckley, S. J., Howell, J. A., </w:t>
      </w:r>
      <w:proofErr w:type="spellStart"/>
      <w:r w:rsidRPr="00677A65">
        <w:rPr>
          <w:smallCaps/>
        </w:rPr>
        <w:t>Enge</w:t>
      </w:r>
      <w:proofErr w:type="spellEnd"/>
      <w:r w:rsidRPr="00677A65">
        <w:rPr>
          <w:smallCaps/>
        </w:rPr>
        <w:t>, H.</w:t>
      </w:r>
      <w:r w:rsidR="00677A65" w:rsidRPr="00677A65">
        <w:rPr>
          <w:smallCaps/>
        </w:rPr>
        <w:t xml:space="preserve"> D.</w:t>
      </w:r>
      <w:r w:rsidR="00677A65">
        <w:t xml:space="preserve"> and</w:t>
      </w:r>
      <w:r w:rsidRPr="004C47A8">
        <w:t xml:space="preserve"> </w:t>
      </w:r>
      <w:proofErr w:type="spellStart"/>
      <w:r w:rsidR="00677A65">
        <w:rPr>
          <w:smallCaps/>
        </w:rPr>
        <w:t>Kurz</w:t>
      </w:r>
      <w:proofErr w:type="spellEnd"/>
      <w:r w:rsidR="00677A65">
        <w:rPr>
          <w:smallCaps/>
        </w:rPr>
        <w:t xml:space="preserve">, T. H., </w:t>
      </w:r>
      <w:r w:rsidR="00677A65">
        <w:t>2008</w:t>
      </w:r>
      <w:r w:rsidRPr="004C47A8">
        <w:t xml:space="preserve">. Terrestrial laser scanning in geology: data acquisition, processing and accuracy considerations. </w:t>
      </w:r>
      <w:r w:rsidRPr="00677A65">
        <w:rPr>
          <w:i/>
        </w:rPr>
        <w:t>Journal of the Geological Society</w:t>
      </w:r>
      <w:r w:rsidR="00677A65">
        <w:t>, 165</w:t>
      </w:r>
      <w:r w:rsidR="00276FD9">
        <w:t>(3)</w:t>
      </w:r>
      <w:r w:rsidR="00677A65">
        <w:t>:</w:t>
      </w:r>
      <w:r w:rsidRPr="004C47A8">
        <w:t xml:space="preserve"> 625-638.</w:t>
      </w:r>
    </w:p>
    <w:p w14:paraId="554CFBAE" w14:textId="77777777" w:rsidR="004C47A8" w:rsidRPr="004C47A8" w:rsidRDefault="004C47A8" w:rsidP="004C47A8">
      <w:pPr>
        <w:pStyle w:val="PRec-Refs"/>
      </w:pPr>
      <w:r w:rsidRPr="00677A65">
        <w:rPr>
          <w:smallCaps/>
        </w:rPr>
        <w:t>Buckley, S. J., Schwarz,</w:t>
      </w:r>
      <w:r w:rsidR="00677A65" w:rsidRPr="00677A65">
        <w:rPr>
          <w:smallCaps/>
        </w:rPr>
        <w:t xml:space="preserve"> E., </w:t>
      </w:r>
      <w:proofErr w:type="spellStart"/>
      <w:r w:rsidR="00677A65" w:rsidRPr="00677A65">
        <w:rPr>
          <w:smallCaps/>
        </w:rPr>
        <w:t>Terlaky</w:t>
      </w:r>
      <w:proofErr w:type="spellEnd"/>
      <w:r w:rsidR="00677A65" w:rsidRPr="00677A65">
        <w:rPr>
          <w:smallCaps/>
        </w:rPr>
        <w:t>, V., Howell, J. A.</w:t>
      </w:r>
      <w:r w:rsidRPr="004C47A8">
        <w:t xml:space="preserve"> </w:t>
      </w:r>
      <w:r w:rsidR="00677A65">
        <w:t>and</w:t>
      </w:r>
      <w:r w:rsidRPr="004C47A8">
        <w:t xml:space="preserve"> </w:t>
      </w:r>
      <w:r w:rsidRPr="00677A65">
        <w:rPr>
          <w:smallCaps/>
        </w:rPr>
        <w:t>Arnott, R. W.</w:t>
      </w:r>
      <w:r w:rsidR="00677A65">
        <w:t>, 2010</w:t>
      </w:r>
      <w:r w:rsidRPr="004C47A8">
        <w:t xml:space="preserve">. Combining Aerial Photogrammetry and Terrestrial Lidar for Reservoir Analog </w:t>
      </w:r>
      <w:proofErr w:type="spellStart"/>
      <w:r w:rsidRPr="004C47A8">
        <w:t>Modeling</w:t>
      </w:r>
      <w:proofErr w:type="spellEnd"/>
      <w:r w:rsidRPr="004C47A8">
        <w:t xml:space="preserve">. </w:t>
      </w:r>
      <w:r w:rsidRPr="00677A65">
        <w:rPr>
          <w:i/>
        </w:rPr>
        <w:t>Photogrammetric Engineering &amp; Remote Sensing</w:t>
      </w:r>
      <w:r w:rsidR="00677A65">
        <w:t>, 76</w:t>
      </w:r>
      <w:r w:rsidR="00276FD9">
        <w:t>(8)</w:t>
      </w:r>
      <w:r w:rsidR="00677A65">
        <w:t xml:space="preserve">: </w:t>
      </w:r>
      <w:r w:rsidRPr="004C47A8">
        <w:t>953-963.</w:t>
      </w:r>
    </w:p>
    <w:p w14:paraId="05601277" w14:textId="77777777" w:rsidR="004C47A8" w:rsidRPr="004C47A8" w:rsidRDefault="00677A65" w:rsidP="004C47A8">
      <w:pPr>
        <w:pStyle w:val="PRec-Refs"/>
      </w:pPr>
      <w:r w:rsidRPr="00677A65">
        <w:rPr>
          <w:smallCaps/>
        </w:rPr>
        <w:t>Carroll, A.</w:t>
      </w:r>
      <w:r>
        <w:t xml:space="preserve"> and</w:t>
      </w:r>
      <w:r w:rsidR="004C47A8" w:rsidRPr="004C47A8">
        <w:t xml:space="preserve"> </w:t>
      </w:r>
      <w:proofErr w:type="spellStart"/>
      <w:r w:rsidR="004C47A8" w:rsidRPr="00677A65">
        <w:rPr>
          <w:smallCaps/>
        </w:rPr>
        <w:t>Heiser</w:t>
      </w:r>
      <w:proofErr w:type="spellEnd"/>
      <w:r w:rsidR="004C47A8" w:rsidRPr="00677A65">
        <w:rPr>
          <w:smallCaps/>
        </w:rPr>
        <w:t>, G.</w:t>
      </w:r>
      <w:r w:rsidRPr="00677A65">
        <w:rPr>
          <w:smallCaps/>
        </w:rPr>
        <w:t>,</w:t>
      </w:r>
      <w:r>
        <w:t xml:space="preserve"> 2010</w:t>
      </w:r>
      <w:r w:rsidR="004C47A8" w:rsidRPr="004C47A8">
        <w:t xml:space="preserve">. An Analysis of Power Consumption in a Smartphone. </w:t>
      </w:r>
      <w:r w:rsidR="004C47A8" w:rsidRPr="00677A65">
        <w:rPr>
          <w:i/>
        </w:rPr>
        <w:t>USENIX annual technical conference</w:t>
      </w:r>
      <w:r w:rsidR="004C47A8" w:rsidRPr="00677A65">
        <w:t>,</w:t>
      </w:r>
      <w:r>
        <w:t xml:space="preserve"> 14: </w:t>
      </w:r>
      <w:r w:rsidR="004C47A8" w:rsidRPr="004C47A8">
        <w:t>21</w:t>
      </w:r>
      <w:r w:rsidR="00C64B7F">
        <w:t>ff</w:t>
      </w:r>
      <w:r w:rsidR="004C47A8" w:rsidRPr="004C47A8">
        <w:t>.</w:t>
      </w:r>
    </w:p>
    <w:p w14:paraId="51B100F3" w14:textId="77777777" w:rsidR="004C47A8" w:rsidRPr="004C47A8" w:rsidRDefault="004C47A8" w:rsidP="004C47A8">
      <w:pPr>
        <w:pStyle w:val="PRec-Refs"/>
      </w:pPr>
      <w:proofErr w:type="spellStart"/>
      <w:r w:rsidRPr="00C64B7F">
        <w:rPr>
          <w:smallCaps/>
        </w:rPr>
        <w:t>Ca</w:t>
      </w:r>
      <w:r w:rsidR="00B51A67">
        <w:rPr>
          <w:smallCaps/>
        </w:rPr>
        <w:t>umon</w:t>
      </w:r>
      <w:proofErr w:type="spellEnd"/>
      <w:r w:rsidR="00B51A67">
        <w:rPr>
          <w:smallCaps/>
        </w:rPr>
        <w:t>, G., Gray, G., Antoine, C.</w:t>
      </w:r>
      <w:r w:rsidR="00C64B7F">
        <w:t xml:space="preserve"> and</w:t>
      </w:r>
      <w:r w:rsidRPr="004C47A8">
        <w:t xml:space="preserve"> </w:t>
      </w:r>
      <w:proofErr w:type="spellStart"/>
      <w:r w:rsidRPr="00C64B7F">
        <w:rPr>
          <w:smallCaps/>
        </w:rPr>
        <w:t>Titeux</w:t>
      </w:r>
      <w:proofErr w:type="spellEnd"/>
      <w:r w:rsidRPr="00C64B7F">
        <w:rPr>
          <w:smallCaps/>
        </w:rPr>
        <w:t>, M. O.</w:t>
      </w:r>
      <w:r w:rsidR="00C64B7F">
        <w:t>, 2013</w:t>
      </w:r>
      <w:r w:rsidRPr="004C47A8">
        <w:t xml:space="preserve">. Three-Dimensional Implicit Stratigraphic Model Building </w:t>
      </w:r>
      <w:proofErr w:type="gramStart"/>
      <w:r w:rsidRPr="004C47A8">
        <w:t>From</w:t>
      </w:r>
      <w:proofErr w:type="gramEnd"/>
      <w:r w:rsidRPr="004C47A8">
        <w:t xml:space="preserve"> Remote Sensing Data on Tetrahedral Meshes: Theory and Application to a Regional Model of La </w:t>
      </w:r>
      <w:proofErr w:type="spellStart"/>
      <w:r w:rsidRPr="004C47A8">
        <w:t>Popa</w:t>
      </w:r>
      <w:proofErr w:type="spellEnd"/>
      <w:r w:rsidRPr="004C47A8">
        <w:t xml:space="preserve"> Basin, NE Mexico. </w:t>
      </w:r>
      <w:r w:rsidRPr="00C64B7F">
        <w:rPr>
          <w:i/>
        </w:rPr>
        <w:t>IEEE Transactions on Geoscience and Remote Sensing</w:t>
      </w:r>
      <w:r w:rsidR="00C64B7F">
        <w:t>, 51</w:t>
      </w:r>
      <w:r w:rsidR="00276FD9">
        <w:t>(3)</w:t>
      </w:r>
      <w:r w:rsidR="00C64B7F">
        <w:t xml:space="preserve">: </w:t>
      </w:r>
      <w:r w:rsidRPr="004C47A8">
        <w:t>1613-1621.</w:t>
      </w:r>
    </w:p>
    <w:p w14:paraId="0E7E3A14" w14:textId="77777777" w:rsidR="004C47A8" w:rsidRPr="004C47A8" w:rsidRDefault="00B51A67" w:rsidP="00B51A67">
      <w:pPr>
        <w:pStyle w:val="PRec-Refs"/>
      </w:pPr>
      <w:r>
        <w:rPr>
          <w:smallCaps/>
        </w:rPr>
        <w:t>Chandler, J. H.</w:t>
      </w:r>
      <w:r w:rsidR="004C47A8" w:rsidRPr="004C47A8">
        <w:t xml:space="preserve"> </w:t>
      </w:r>
      <w:r>
        <w:t>and</w:t>
      </w:r>
      <w:r w:rsidR="004C47A8" w:rsidRPr="004C47A8">
        <w:t xml:space="preserve"> </w:t>
      </w:r>
      <w:r w:rsidR="004C47A8" w:rsidRPr="00B51A67">
        <w:rPr>
          <w:smallCaps/>
        </w:rPr>
        <w:t>Buckley, S. J.</w:t>
      </w:r>
      <w:r>
        <w:t>, 2016</w:t>
      </w:r>
      <w:r w:rsidR="004C47A8" w:rsidRPr="004C47A8">
        <w:t xml:space="preserve">. Structure from motion (SFM) photogrammetry vs terrestrial laser scanning. </w:t>
      </w:r>
      <w:r>
        <w:t xml:space="preserve">Geoscience Handbook 2016: AGI Data Sheets, 5th ed. Alexandria, VA: American Geosciences Institute, Section 20.1 (Ed. M. B. Carpenter and </w:t>
      </w:r>
      <w:r w:rsidRPr="00B51A67">
        <w:t>C. M. Keane</w:t>
      </w:r>
      <w:r>
        <w:t>)</w:t>
      </w:r>
      <w:r w:rsidR="004C47A8" w:rsidRPr="004C47A8">
        <w:t>.</w:t>
      </w:r>
      <w:r>
        <w:t xml:space="preserve"> 5 pages.</w:t>
      </w:r>
    </w:p>
    <w:p w14:paraId="1B86D5E7" w14:textId="77777777" w:rsidR="004C47A8" w:rsidRPr="004C47A8" w:rsidRDefault="004C47A8" w:rsidP="004C47A8">
      <w:pPr>
        <w:pStyle w:val="PRec-Refs"/>
      </w:pPr>
      <w:r w:rsidRPr="00DB6EFF">
        <w:rPr>
          <w:smallCaps/>
        </w:rPr>
        <w:t xml:space="preserve">Corsini, M., Dellepiane, M., </w:t>
      </w:r>
      <w:proofErr w:type="spellStart"/>
      <w:r w:rsidRPr="00DB6EFF">
        <w:rPr>
          <w:smallCaps/>
        </w:rPr>
        <w:t>Ganovelli</w:t>
      </w:r>
      <w:proofErr w:type="spellEnd"/>
      <w:r w:rsidRPr="00DB6EFF">
        <w:rPr>
          <w:smallCaps/>
        </w:rPr>
        <w:t>, F</w:t>
      </w:r>
      <w:r w:rsidR="00B51A67" w:rsidRPr="00DB6EFF">
        <w:rPr>
          <w:smallCaps/>
        </w:rPr>
        <w:t xml:space="preserve">., </w:t>
      </w:r>
      <w:proofErr w:type="spellStart"/>
      <w:r w:rsidR="00B51A67" w:rsidRPr="00DB6EFF">
        <w:rPr>
          <w:smallCaps/>
        </w:rPr>
        <w:t>Gherardi</w:t>
      </w:r>
      <w:proofErr w:type="spellEnd"/>
      <w:r w:rsidR="00B51A67" w:rsidRPr="00DB6EFF">
        <w:rPr>
          <w:smallCaps/>
        </w:rPr>
        <w:t xml:space="preserve">, R., </w:t>
      </w:r>
      <w:proofErr w:type="spellStart"/>
      <w:r w:rsidR="00B51A67" w:rsidRPr="00DB6EFF">
        <w:rPr>
          <w:smallCaps/>
        </w:rPr>
        <w:t>Fusiello</w:t>
      </w:r>
      <w:proofErr w:type="spellEnd"/>
      <w:r w:rsidR="00B51A67" w:rsidRPr="00DB6EFF">
        <w:rPr>
          <w:smallCaps/>
        </w:rPr>
        <w:t xml:space="preserve">, A. </w:t>
      </w:r>
      <w:r w:rsidR="00B51A67" w:rsidRPr="00DB6EFF">
        <w:t>and</w:t>
      </w:r>
      <w:r w:rsidRPr="00DB6EFF">
        <w:rPr>
          <w:smallCaps/>
        </w:rPr>
        <w:t xml:space="preserve"> </w:t>
      </w:r>
      <w:proofErr w:type="spellStart"/>
      <w:r w:rsidRPr="00B51A67">
        <w:rPr>
          <w:smallCaps/>
        </w:rPr>
        <w:t>Scopigno</w:t>
      </w:r>
      <w:proofErr w:type="spellEnd"/>
      <w:r w:rsidRPr="00B51A67">
        <w:rPr>
          <w:smallCaps/>
        </w:rPr>
        <w:t>, R.</w:t>
      </w:r>
      <w:r w:rsidR="00B51A67">
        <w:t xml:space="preserve">, </w:t>
      </w:r>
      <w:r w:rsidRPr="004C47A8">
        <w:t xml:space="preserve">2013. Fully Automatic Registration of Image Sets on Approximate Geometry. </w:t>
      </w:r>
      <w:r w:rsidRPr="00B51A67">
        <w:rPr>
          <w:i/>
        </w:rPr>
        <w:t>International journal of computer vision</w:t>
      </w:r>
      <w:r w:rsidRPr="004C47A8">
        <w:t>, 102</w:t>
      </w:r>
      <w:r w:rsidR="00276FD9">
        <w:t>(1-3)</w:t>
      </w:r>
      <w:r w:rsidR="00B51A67">
        <w:t>:</w:t>
      </w:r>
      <w:r w:rsidRPr="004C47A8">
        <w:t xml:space="preserve"> 91-111.</w:t>
      </w:r>
    </w:p>
    <w:p w14:paraId="1EC8C115" w14:textId="77777777" w:rsidR="004C47A8" w:rsidRPr="00DB6EFF" w:rsidRDefault="00B51A67" w:rsidP="004C47A8">
      <w:pPr>
        <w:pStyle w:val="PRec-Refs"/>
        <w:rPr>
          <w:lang w:val="de-DE"/>
        </w:rPr>
      </w:pPr>
      <w:proofErr w:type="spellStart"/>
      <w:r w:rsidRPr="00B51A67">
        <w:rPr>
          <w:smallCaps/>
        </w:rPr>
        <w:t>Dewez</w:t>
      </w:r>
      <w:proofErr w:type="spellEnd"/>
      <w:r w:rsidRPr="00B51A67">
        <w:rPr>
          <w:smallCaps/>
        </w:rPr>
        <w:t>, T. J., Leroux, J.</w:t>
      </w:r>
      <w:r>
        <w:t xml:space="preserve"> and</w:t>
      </w:r>
      <w:r w:rsidR="004C47A8" w:rsidRPr="004C47A8">
        <w:t xml:space="preserve"> </w:t>
      </w:r>
      <w:r w:rsidR="004C47A8" w:rsidRPr="00B51A67">
        <w:rPr>
          <w:smallCaps/>
        </w:rPr>
        <w:t>Morelli, S.</w:t>
      </w:r>
      <w:r>
        <w:t>, 2015</w:t>
      </w:r>
      <w:r w:rsidR="004C47A8" w:rsidRPr="004C47A8">
        <w:t xml:space="preserve">. UAV sensing of coastal cliff topography for rock fall hazard applications. </w:t>
      </w:r>
      <w:proofErr w:type="spellStart"/>
      <w:r w:rsidR="004C47A8" w:rsidRPr="00DB6EFF">
        <w:rPr>
          <w:i/>
          <w:lang w:val="de-DE"/>
        </w:rPr>
        <w:t>Journées</w:t>
      </w:r>
      <w:proofErr w:type="spellEnd"/>
      <w:r w:rsidR="004C47A8" w:rsidRPr="00DB6EFF">
        <w:rPr>
          <w:i/>
          <w:lang w:val="de-DE"/>
        </w:rPr>
        <w:t xml:space="preserve"> </w:t>
      </w:r>
      <w:proofErr w:type="spellStart"/>
      <w:r w:rsidR="004C47A8" w:rsidRPr="00DB6EFF">
        <w:rPr>
          <w:i/>
          <w:lang w:val="de-DE"/>
        </w:rPr>
        <w:t>Aléas</w:t>
      </w:r>
      <w:proofErr w:type="spellEnd"/>
      <w:r w:rsidR="004C47A8" w:rsidRPr="00DB6EFF">
        <w:rPr>
          <w:i/>
          <w:lang w:val="de-DE"/>
        </w:rPr>
        <w:t xml:space="preserve"> </w:t>
      </w:r>
      <w:proofErr w:type="spellStart"/>
      <w:r w:rsidR="004C47A8" w:rsidRPr="00DB6EFF">
        <w:rPr>
          <w:i/>
          <w:lang w:val="de-DE"/>
        </w:rPr>
        <w:t>Gravitaires</w:t>
      </w:r>
      <w:proofErr w:type="spellEnd"/>
      <w:r w:rsidR="004C47A8" w:rsidRPr="00DB6EFF">
        <w:rPr>
          <w:i/>
          <w:lang w:val="de-DE"/>
        </w:rPr>
        <w:t xml:space="preserve"> </w:t>
      </w:r>
      <w:r w:rsidRPr="00DB6EFF">
        <w:rPr>
          <w:i/>
          <w:lang w:val="de-DE"/>
        </w:rPr>
        <w:t>J</w:t>
      </w:r>
      <w:r w:rsidR="004C47A8" w:rsidRPr="00DB6EFF">
        <w:rPr>
          <w:i/>
          <w:lang w:val="de-DE"/>
        </w:rPr>
        <w:t xml:space="preserve">AG </w:t>
      </w:r>
      <w:r w:rsidRPr="00DB6EFF">
        <w:rPr>
          <w:i/>
          <w:lang w:val="de-DE"/>
        </w:rPr>
        <w:t>09/</w:t>
      </w:r>
      <w:r w:rsidR="004C47A8" w:rsidRPr="00DB6EFF">
        <w:rPr>
          <w:i/>
          <w:lang w:val="de-DE"/>
        </w:rPr>
        <w:t>2015</w:t>
      </w:r>
      <w:r w:rsidR="007765DD" w:rsidRPr="00DB6EFF">
        <w:rPr>
          <w:lang w:val="de-DE"/>
        </w:rPr>
        <w:t>.</w:t>
      </w:r>
      <w:r w:rsidRPr="00DB6EFF">
        <w:rPr>
          <w:lang w:val="de-DE"/>
        </w:rPr>
        <w:t xml:space="preserve"> Caen, France</w:t>
      </w:r>
      <w:r w:rsidR="004C47A8" w:rsidRPr="00DB6EFF">
        <w:rPr>
          <w:lang w:val="de-DE"/>
        </w:rPr>
        <w:t xml:space="preserve">. </w:t>
      </w:r>
    </w:p>
    <w:p w14:paraId="16A40505" w14:textId="77777777" w:rsidR="004C47A8" w:rsidRPr="004C47A8" w:rsidRDefault="004C47A8" w:rsidP="004C47A8">
      <w:pPr>
        <w:pStyle w:val="PRec-Refs"/>
      </w:pPr>
      <w:proofErr w:type="spellStart"/>
      <w:r w:rsidRPr="00DB6EFF">
        <w:rPr>
          <w:smallCaps/>
          <w:lang w:val="de-DE"/>
        </w:rPr>
        <w:t>Eltner</w:t>
      </w:r>
      <w:proofErr w:type="spellEnd"/>
      <w:r w:rsidRPr="00DB6EFF">
        <w:rPr>
          <w:smallCaps/>
          <w:lang w:val="de-DE"/>
        </w:rPr>
        <w:t>, A.</w:t>
      </w:r>
      <w:r w:rsidR="00B51A67" w:rsidRPr="00DB6EFF">
        <w:rPr>
          <w:smallCaps/>
          <w:lang w:val="de-DE"/>
        </w:rPr>
        <w:t xml:space="preserve">, </w:t>
      </w:r>
      <w:proofErr w:type="spellStart"/>
      <w:r w:rsidR="00B51A67" w:rsidRPr="00DB6EFF">
        <w:rPr>
          <w:smallCaps/>
          <w:lang w:val="de-DE"/>
        </w:rPr>
        <w:t>Sardemann</w:t>
      </w:r>
      <w:proofErr w:type="spellEnd"/>
      <w:r w:rsidR="00B51A67" w:rsidRPr="00DB6EFF">
        <w:rPr>
          <w:smallCaps/>
          <w:lang w:val="de-DE"/>
        </w:rPr>
        <w:t xml:space="preserve">, H., Kröhnert, M. </w:t>
      </w:r>
      <w:r w:rsidR="00B51A67" w:rsidRPr="00DB6EFF">
        <w:rPr>
          <w:lang w:val="de-DE"/>
        </w:rPr>
        <w:t>and</w:t>
      </w:r>
      <w:r w:rsidRPr="00DB6EFF">
        <w:rPr>
          <w:smallCaps/>
          <w:lang w:val="de-DE"/>
        </w:rPr>
        <w:t xml:space="preserve"> Schwalbe, E.</w:t>
      </w:r>
      <w:r w:rsidR="00B51A67" w:rsidRPr="00DB6EFF">
        <w:rPr>
          <w:lang w:val="de-DE"/>
        </w:rPr>
        <w:t>, 2017</w:t>
      </w:r>
      <w:r w:rsidRPr="00DB6EFF">
        <w:rPr>
          <w:lang w:val="de-DE"/>
        </w:rPr>
        <w:t xml:space="preserve">. </w:t>
      </w:r>
      <w:r w:rsidRPr="004C47A8">
        <w:t xml:space="preserve">Camera based low-cost system to monitor hydrological parameters in small catchments. </w:t>
      </w:r>
      <w:r w:rsidRPr="00B51A67">
        <w:rPr>
          <w:i/>
        </w:rPr>
        <w:t>EGU General Assembly Conference Abstracts</w:t>
      </w:r>
      <w:r w:rsidR="00B51A67">
        <w:t xml:space="preserve">, 19: </w:t>
      </w:r>
      <w:r w:rsidRPr="004C47A8">
        <w:t>6698.</w:t>
      </w:r>
    </w:p>
    <w:p w14:paraId="2D6141BF" w14:textId="77777777" w:rsidR="004C47A8" w:rsidRPr="004C47A8" w:rsidRDefault="004C47A8" w:rsidP="004C47A8">
      <w:pPr>
        <w:pStyle w:val="PRec-Refs"/>
      </w:pPr>
      <w:proofErr w:type="spellStart"/>
      <w:r w:rsidRPr="00DB6EFF">
        <w:rPr>
          <w:smallCaps/>
        </w:rPr>
        <w:t>Eltner</w:t>
      </w:r>
      <w:proofErr w:type="spellEnd"/>
      <w:r w:rsidRPr="00DB6EFF">
        <w:rPr>
          <w:smallCaps/>
        </w:rPr>
        <w:t xml:space="preserve">, A., </w:t>
      </w:r>
      <w:proofErr w:type="spellStart"/>
      <w:r w:rsidRPr="00DB6EFF">
        <w:rPr>
          <w:smallCaps/>
        </w:rPr>
        <w:t>Sardemann</w:t>
      </w:r>
      <w:proofErr w:type="spellEnd"/>
      <w:r w:rsidRPr="00DB6EFF">
        <w:rPr>
          <w:smallCaps/>
        </w:rPr>
        <w:t xml:space="preserve">, </w:t>
      </w:r>
      <w:r w:rsidR="00B51A67" w:rsidRPr="00DB6EFF">
        <w:rPr>
          <w:smallCaps/>
        </w:rPr>
        <w:t xml:space="preserve">H., Kröhnert, M. </w:t>
      </w:r>
      <w:r w:rsidR="00B51A67" w:rsidRPr="00DB6EFF">
        <w:t>and</w:t>
      </w:r>
      <w:r w:rsidR="00B51A67" w:rsidRPr="00DB6EFF">
        <w:rPr>
          <w:smallCaps/>
        </w:rPr>
        <w:t xml:space="preserve"> </w:t>
      </w:r>
      <w:proofErr w:type="spellStart"/>
      <w:r w:rsidR="00B51A67" w:rsidRPr="00DB6EFF">
        <w:rPr>
          <w:smallCaps/>
        </w:rPr>
        <w:t>Spieler</w:t>
      </w:r>
      <w:proofErr w:type="spellEnd"/>
      <w:r w:rsidR="00B51A67" w:rsidRPr="00DB6EFF">
        <w:rPr>
          <w:smallCaps/>
        </w:rPr>
        <w:t>, D.,</w:t>
      </w:r>
      <w:r w:rsidR="00B51A67" w:rsidRPr="00DB6EFF">
        <w:t xml:space="preserve"> in review</w:t>
      </w:r>
      <w:r w:rsidRPr="00DB6EFF">
        <w:t xml:space="preserve">. </w:t>
      </w:r>
      <w:r w:rsidRPr="004C47A8">
        <w:t xml:space="preserve">Image-based hydrometric measurements in ungauged catchments. </w:t>
      </w:r>
      <w:r w:rsidRPr="00B51A67">
        <w:rPr>
          <w:i/>
        </w:rPr>
        <w:t>Water Resources Research</w:t>
      </w:r>
      <w:r w:rsidRPr="004C47A8">
        <w:t>.</w:t>
      </w:r>
    </w:p>
    <w:p w14:paraId="07240752" w14:textId="77777777" w:rsidR="004C47A8" w:rsidRPr="004C47A8" w:rsidRDefault="007765DD" w:rsidP="004C47A8">
      <w:pPr>
        <w:pStyle w:val="PRec-Refs"/>
      </w:pPr>
      <w:proofErr w:type="spellStart"/>
      <w:r>
        <w:rPr>
          <w:smallCaps/>
        </w:rPr>
        <w:t>Etter</w:t>
      </w:r>
      <w:proofErr w:type="spellEnd"/>
      <w:r>
        <w:rPr>
          <w:smallCaps/>
        </w:rPr>
        <w:t xml:space="preserve">, S. </w:t>
      </w:r>
      <w:r w:rsidR="00B51A67" w:rsidRPr="00B51A67">
        <w:t>and</w:t>
      </w:r>
      <w:r w:rsidR="004C47A8" w:rsidRPr="00B51A67">
        <w:rPr>
          <w:smallCaps/>
        </w:rPr>
        <w:t xml:space="preserve"> Strobl, B</w:t>
      </w:r>
      <w:r w:rsidR="00B51A67">
        <w:rPr>
          <w:smallCaps/>
        </w:rPr>
        <w:t>., 2018</w:t>
      </w:r>
      <w:r w:rsidR="004C47A8" w:rsidRPr="00B51A67">
        <w:rPr>
          <w:smallCaps/>
        </w:rPr>
        <w:t>.</w:t>
      </w:r>
      <w:r w:rsidR="004C47A8" w:rsidRPr="004C47A8">
        <w:t xml:space="preserve"> </w:t>
      </w:r>
      <w:proofErr w:type="spellStart"/>
      <w:r w:rsidR="004C47A8" w:rsidRPr="004C47A8">
        <w:t>CrowdWater</w:t>
      </w:r>
      <w:proofErr w:type="spellEnd"/>
      <w:r w:rsidR="004C47A8" w:rsidRPr="004C47A8">
        <w:t>. http://www.crowdwater.ch/de/home/</w:t>
      </w:r>
      <w:r>
        <w:t xml:space="preserve"> (Accessed 06th</w:t>
      </w:r>
      <w:r w:rsidRPr="007765DD">
        <w:t xml:space="preserve"> March </w:t>
      </w:r>
      <w:r>
        <w:t>2018).</w:t>
      </w:r>
    </w:p>
    <w:p w14:paraId="0C397A7B" w14:textId="77777777" w:rsidR="004C47A8" w:rsidRPr="004C47A8" w:rsidRDefault="004C47A8" w:rsidP="004C47A8">
      <w:pPr>
        <w:pStyle w:val="PRec-Refs"/>
      </w:pPr>
      <w:r w:rsidRPr="007765DD">
        <w:rPr>
          <w:smallCaps/>
          <w:lang w:val="de-DE"/>
        </w:rPr>
        <w:t xml:space="preserve">Fritsch, D., </w:t>
      </w:r>
      <w:proofErr w:type="spellStart"/>
      <w:r w:rsidRPr="007765DD">
        <w:rPr>
          <w:smallCaps/>
          <w:lang w:val="de-DE"/>
        </w:rPr>
        <w:t>K</w:t>
      </w:r>
      <w:r w:rsidR="007765DD">
        <w:rPr>
          <w:smallCaps/>
          <w:lang w:val="de-DE"/>
        </w:rPr>
        <w:t>hosravani</w:t>
      </w:r>
      <w:proofErr w:type="spellEnd"/>
      <w:r w:rsidR="007765DD">
        <w:rPr>
          <w:smallCaps/>
          <w:lang w:val="de-DE"/>
        </w:rPr>
        <w:t xml:space="preserve">, A. M., </w:t>
      </w:r>
      <w:proofErr w:type="spellStart"/>
      <w:r w:rsidR="007765DD">
        <w:rPr>
          <w:smallCaps/>
          <w:lang w:val="de-DE"/>
        </w:rPr>
        <w:t>Cefalu</w:t>
      </w:r>
      <w:proofErr w:type="spellEnd"/>
      <w:r w:rsidR="007765DD">
        <w:rPr>
          <w:smallCaps/>
          <w:lang w:val="de-DE"/>
        </w:rPr>
        <w:t>, A.</w:t>
      </w:r>
      <w:r w:rsidR="007765DD" w:rsidRPr="007765DD">
        <w:rPr>
          <w:lang w:val="de-DE"/>
        </w:rPr>
        <w:t xml:space="preserve"> and </w:t>
      </w:r>
      <w:r w:rsidRPr="007765DD">
        <w:rPr>
          <w:smallCaps/>
          <w:lang w:val="de-DE"/>
        </w:rPr>
        <w:t>Wenzel, K.</w:t>
      </w:r>
      <w:r w:rsidR="007765DD">
        <w:rPr>
          <w:lang w:val="de-DE"/>
        </w:rPr>
        <w:t>, 2011</w:t>
      </w:r>
      <w:r w:rsidRPr="004C47A8">
        <w:rPr>
          <w:lang w:val="de-DE"/>
        </w:rPr>
        <w:t xml:space="preserve">. </w:t>
      </w:r>
      <w:r w:rsidRPr="004C47A8">
        <w:t xml:space="preserve">Multi-sensors and </w:t>
      </w:r>
      <w:proofErr w:type="spellStart"/>
      <w:r w:rsidRPr="004C47A8">
        <w:t>multiray</w:t>
      </w:r>
      <w:proofErr w:type="spellEnd"/>
      <w:r w:rsidRPr="004C47A8">
        <w:t xml:space="preserve"> reconstruction for digital preservation. </w:t>
      </w:r>
      <w:r w:rsidRPr="007765DD">
        <w:rPr>
          <w:i/>
        </w:rPr>
        <w:t>Photogrammetric Week</w:t>
      </w:r>
      <w:r w:rsidR="007765DD">
        <w:t xml:space="preserve">, 11: </w:t>
      </w:r>
      <w:r w:rsidRPr="004C47A8">
        <w:t>305-323.</w:t>
      </w:r>
    </w:p>
    <w:p w14:paraId="141C822D" w14:textId="77777777" w:rsidR="004C47A8" w:rsidRPr="004C47A8" w:rsidRDefault="004C47A8" w:rsidP="004C47A8">
      <w:pPr>
        <w:pStyle w:val="PRec-Refs"/>
      </w:pPr>
      <w:r w:rsidRPr="007765DD">
        <w:rPr>
          <w:smallCaps/>
        </w:rPr>
        <w:t xml:space="preserve">García, S., </w:t>
      </w:r>
      <w:proofErr w:type="spellStart"/>
      <w:r w:rsidRPr="007765DD">
        <w:rPr>
          <w:smallCaps/>
        </w:rPr>
        <w:t>Pagés</w:t>
      </w:r>
      <w:proofErr w:type="spellEnd"/>
      <w:r w:rsidRPr="007765DD">
        <w:rPr>
          <w:smallCaps/>
        </w:rPr>
        <w:t xml:space="preserve">, R., </w:t>
      </w:r>
      <w:proofErr w:type="spellStart"/>
      <w:r w:rsidRPr="007765DD">
        <w:rPr>
          <w:smallCaps/>
        </w:rPr>
        <w:t>Berjón</w:t>
      </w:r>
      <w:proofErr w:type="spellEnd"/>
      <w:r w:rsidRPr="007765DD">
        <w:rPr>
          <w:smallCaps/>
        </w:rPr>
        <w:t>, D.</w:t>
      </w:r>
      <w:r w:rsidR="007765DD">
        <w:t xml:space="preserve"> and</w:t>
      </w:r>
      <w:r w:rsidRPr="004C47A8">
        <w:t xml:space="preserve"> </w:t>
      </w:r>
      <w:proofErr w:type="spellStart"/>
      <w:r w:rsidRPr="007765DD">
        <w:rPr>
          <w:smallCaps/>
        </w:rPr>
        <w:t>Morán</w:t>
      </w:r>
      <w:proofErr w:type="spellEnd"/>
      <w:r w:rsidRPr="007765DD">
        <w:rPr>
          <w:smallCaps/>
        </w:rPr>
        <w:t>, F.</w:t>
      </w:r>
      <w:r w:rsidR="007765DD">
        <w:t>, 2015</w:t>
      </w:r>
      <w:r w:rsidRPr="004C47A8">
        <w:t xml:space="preserve">. Textured Splat-based Point Clouds for Rendering in Handheld Devices. </w:t>
      </w:r>
      <w:r w:rsidRPr="007765DD">
        <w:rPr>
          <w:i/>
        </w:rPr>
        <w:t>Proceedings of the 20th International Conference on 3D Web Technology</w:t>
      </w:r>
      <w:r w:rsidR="007765DD">
        <w:t>.</w:t>
      </w:r>
      <w:r w:rsidRPr="004C47A8">
        <w:t xml:space="preserve"> </w:t>
      </w:r>
      <w:r w:rsidR="007765DD">
        <w:t xml:space="preserve">ACM, New York, USA: </w:t>
      </w:r>
      <w:r w:rsidRPr="004C47A8">
        <w:t>227-230.</w:t>
      </w:r>
    </w:p>
    <w:p w14:paraId="24BAA262" w14:textId="77777777" w:rsidR="004C47A8" w:rsidRPr="004C47A8" w:rsidRDefault="004C47A8" w:rsidP="004C47A8">
      <w:pPr>
        <w:pStyle w:val="PRec-Refs"/>
      </w:pPr>
      <w:r w:rsidRPr="007765DD">
        <w:rPr>
          <w:smallCaps/>
        </w:rPr>
        <w:t>Gauglitz, S., Sweeney,</w:t>
      </w:r>
      <w:r w:rsidR="007765DD" w:rsidRPr="007765DD">
        <w:rPr>
          <w:smallCaps/>
        </w:rPr>
        <w:t xml:space="preserve"> C., Ventura, J., Turk, M.</w:t>
      </w:r>
      <w:r w:rsidR="007765DD">
        <w:t xml:space="preserve"> and</w:t>
      </w:r>
      <w:r w:rsidRPr="004C47A8">
        <w:t xml:space="preserve"> </w:t>
      </w:r>
      <w:proofErr w:type="spellStart"/>
      <w:r w:rsidRPr="007765DD">
        <w:rPr>
          <w:smallCaps/>
        </w:rPr>
        <w:t>Hollerer</w:t>
      </w:r>
      <w:proofErr w:type="spellEnd"/>
      <w:r w:rsidRPr="007765DD">
        <w:rPr>
          <w:smallCaps/>
        </w:rPr>
        <w:t>, T.</w:t>
      </w:r>
      <w:r w:rsidR="007765DD">
        <w:t>, 2014</w:t>
      </w:r>
      <w:r w:rsidRPr="004C47A8">
        <w:t>. Model Estimation and Selection Towards Unconstrained Real-Time Tracking and Mapping.</w:t>
      </w:r>
      <w:r w:rsidR="007765DD">
        <w:t xml:space="preserve"> </w:t>
      </w:r>
      <w:r w:rsidRPr="007765DD">
        <w:rPr>
          <w:i/>
        </w:rPr>
        <w:t>IEEE Transactions on</w:t>
      </w:r>
      <w:r w:rsidR="007765DD" w:rsidRPr="007765DD">
        <w:rPr>
          <w:i/>
        </w:rPr>
        <w:t xml:space="preserve"> Visualization and Computer Graphics</w:t>
      </w:r>
      <w:r w:rsidR="007765DD">
        <w:t>, 20</w:t>
      </w:r>
      <w:r w:rsidR="00276FD9">
        <w:t>(6)</w:t>
      </w:r>
      <w:r w:rsidR="007765DD">
        <w:t xml:space="preserve">: </w:t>
      </w:r>
      <w:r w:rsidRPr="004C47A8">
        <w:t>825-838.</w:t>
      </w:r>
    </w:p>
    <w:p w14:paraId="26F45F9F" w14:textId="77777777" w:rsidR="004C47A8" w:rsidRPr="004C47A8" w:rsidRDefault="004C47A8" w:rsidP="004C47A8">
      <w:pPr>
        <w:pStyle w:val="PRec-Refs"/>
      </w:pPr>
      <w:proofErr w:type="spellStart"/>
      <w:r w:rsidRPr="00CD265A">
        <w:rPr>
          <w:smallCaps/>
        </w:rPr>
        <w:t>Goesele</w:t>
      </w:r>
      <w:proofErr w:type="spellEnd"/>
      <w:r w:rsidRPr="00CD265A">
        <w:rPr>
          <w:smallCaps/>
        </w:rPr>
        <w:t xml:space="preserve">, M., Snavely, N., </w:t>
      </w:r>
      <w:proofErr w:type="spellStart"/>
      <w:r w:rsidRPr="00CD265A">
        <w:rPr>
          <w:smallCaps/>
        </w:rPr>
        <w:t>Curless</w:t>
      </w:r>
      <w:proofErr w:type="spellEnd"/>
      <w:r w:rsidRPr="00CD265A">
        <w:rPr>
          <w:smallCaps/>
        </w:rPr>
        <w:t>, B., Hoppe, H.</w:t>
      </w:r>
      <w:r w:rsidR="00CD265A">
        <w:rPr>
          <w:smallCaps/>
        </w:rPr>
        <w:t xml:space="preserve"> </w:t>
      </w:r>
      <w:r w:rsidR="00CD265A" w:rsidRPr="00CD265A">
        <w:t>and</w:t>
      </w:r>
      <w:r w:rsidR="00CD265A">
        <w:rPr>
          <w:smallCaps/>
        </w:rPr>
        <w:t xml:space="preserve"> Seitz, S. M., </w:t>
      </w:r>
      <w:r w:rsidR="00CD265A">
        <w:t>2007</w:t>
      </w:r>
      <w:r w:rsidRPr="004C47A8">
        <w:t xml:space="preserve">. Multi-view stereo for community photo collections. </w:t>
      </w:r>
      <w:r w:rsidRPr="00CD265A">
        <w:rPr>
          <w:i/>
        </w:rPr>
        <w:t>IEEE 11th International Conference on Computer Vision (ICCV) 2007</w:t>
      </w:r>
      <w:r w:rsidR="00CD265A">
        <w:t>: 1-8</w:t>
      </w:r>
      <w:r w:rsidRPr="004C47A8">
        <w:t>.</w:t>
      </w:r>
    </w:p>
    <w:p w14:paraId="08051E52" w14:textId="77777777" w:rsidR="004C47A8" w:rsidRPr="004C47A8" w:rsidRDefault="00CD265A" w:rsidP="004C47A8">
      <w:pPr>
        <w:pStyle w:val="PRec-Refs"/>
      </w:pPr>
      <w:r>
        <w:rPr>
          <w:smallCaps/>
        </w:rPr>
        <w:t xml:space="preserve">Hama, L., </w:t>
      </w:r>
      <w:proofErr w:type="spellStart"/>
      <w:r>
        <w:rPr>
          <w:smallCaps/>
        </w:rPr>
        <w:t>Ruddle</w:t>
      </w:r>
      <w:proofErr w:type="spellEnd"/>
      <w:r>
        <w:rPr>
          <w:smallCaps/>
        </w:rPr>
        <w:t xml:space="preserve">, R. A. </w:t>
      </w:r>
      <w:r w:rsidRPr="00CD265A">
        <w:t>and</w:t>
      </w:r>
      <w:r>
        <w:rPr>
          <w:smallCaps/>
        </w:rPr>
        <w:t xml:space="preserve"> Paton, D., </w:t>
      </w:r>
      <w:r w:rsidR="004C47A8" w:rsidRPr="00CD265A">
        <w:rPr>
          <w:smallCaps/>
        </w:rPr>
        <w:t>2013</w:t>
      </w:r>
      <w:r w:rsidR="004C47A8" w:rsidRPr="004C47A8">
        <w:t xml:space="preserve">. 3D Mobile Visualization Techniques in Field Geology Interpretation: Evaluation of Modern Tablet Applications. </w:t>
      </w:r>
      <w:r w:rsidR="004C47A8" w:rsidRPr="00CD265A">
        <w:rPr>
          <w:i/>
        </w:rPr>
        <w:t>AAPG Hedberg Research Conference: 3D Structural Geologic Interpretation: Earth, Mind and Machine</w:t>
      </w:r>
      <w:r w:rsidR="004C47A8" w:rsidRPr="004C47A8">
        <w:t xml:space="preserve">. </w:t>
      </w:r>
    </w:p>
    <w:p w14:paraId="4768F52C" w14:textId="77777777" w:rsidR="004C47A8" w:rsidRPr="004C47A8" w:rsidRDefault="004C47A8" w:rsidP="004C47A8">
      <w:pPr>
        <w:pStyle w:val="PRec-Refs"/>
      </w:pPr>
      <w:r w:rsidRPr="00CD265A">
        <w:rPr>
          <w:smallCaps/>
        </w:rPr>
        <w:t xml:space="preserve">Ishihara, T., </w:t>
      </w:r>
      <w:proofErr w:type="spellStart"/>
      <w:r w:rsidRPr="00CD265A">
        <w:rPr>
          <w:smallCaps/>
        </w:rPr>
        <w:t>Von</w:t>
      </w:r>
      <w:r w:rsidR="00CD265A">
        <w:rPr>
          <w:smallCaps/>
        </w:rPr>
        <w:t>gkulbhisal</w:t>
      </w:r>
      <w:proofErr w:type="spellEnd"/>
      <w:r w:rsidR="00CD265A">
        <w:rPr>
          <w:smallCaps/>
        </w:rPr>
        <w:t xml:space="preserve">, J., </w:t>
      </w:r>
      <w:proofErr w:type="spellStart"/>
      <w:r w:rsidR="00CD265A">
        <w:rPr>
          <w:smallCaps/>
        </w:rPr>
        <w:t>Kitani</w:t>
      </w:r>
      <w:proofErr w:type="spellEnd"/>
      <w:r w:rsidR="00CD265A">
        <w:rPr>
          <w:smallCaps/>
        </w:rPr>
        <w:t xml:space="preserve">, K. M. </w:t>
      </w:r>
      <w:r w:rsidR="00CD265A" w:rsidRPr="00CD265A">
        <w:t>and</w:t>
      </w:r>
      <w:r w:rsidR="00CD265A">
        <w:rPr>
          <w:smallCaps/>
        </w:rPr>
        <w:t xml:space="preserve"> Asakawa, C., </w:t>
      </w:r>
      <w:r w:rsidR="00CD265A">
        <w:t>2017</w:t>
      </w:r>
      <w:r w:rsidRPr="004C47A8">
        <w:t xml:space="preserve">. Beacon-Guided Structure from Motion for Smartphone-Based Navigation. </w:t>
      </w:r>
      <w:r w:rsidRPr="00CD265A">
        <w:rPr>
          <w:i/>
        </w:rPr>
        <w:t>IEEE Winter Conference on Applica</w:t>
      </w:r>
      <w:r w:rsidR="00CD265A" w:rsidRPr="00CD265A">
        <w:rPr>
          <w:i/>
        </w:rPr>
        <w:t>tions of Computer Vision (WACV)</w:t>
      </w:r>
      <w:r w:rsidRPr="00CD265A">
        <w:rPr>
          <w:i/>
        </w:rPr>
        <w:t xml:space="preserve"> </w:t>
      </w:r>
      <w:r w:rsidR="00CD265A" w:rsidRPr="00CD265A">
        <w:rPr>
          <w:i/>
        </w:rPr>
        <w:t>2017</w:t>
      </w:r>
      <w:r w:rsidR="00276FD9">
        <w:t>. Santa Rosa, CA</w:t>
      </w:r>
      <w:r w:rsidR="00CD265A">
        <w:t>: 769-777</w:t>
      </w:r>
      <w:r w:rsidRPr="004C47A8">
        <w:t>.</w:t>
      </w:r>
    </w:p>
    <w:p w14:paraId="20927A78" w14:textId="77777777" w:rsidR="004C47A8" w:rsidRPr="004C47A8" w:rsidRDefault="004C47A8" w:rsidP="004C47A8">
      <w:pPr>
        <w:pStyle w:val="PRec-Refs"/>
      </w:pPr>
      <w:r w:rsidRPr="00CD265A">
        <w:rPr>
          <w:smallCaps/>
        </w:rPr>
        <w:t>Jordan, C</w:t>
      </w:r>
      <w:r w:rsidR="00CD265A">
        <w:t>., 2009</w:t>
      </w:r>
      <w:r w:rsidRPr="004C47A8">
        <w:t xml:space="preserve">. </w:t>
      </w:r>
      <w:proofErr w:type="spellStart"/>
      <w:r w:rsidRPr="004C47A8">
        <w:t>SIGMAmobile</w:t>
      </w:r>
      <w:proofErr w:type="spellEnd"/>
      <w:r w:rsidRPr="004C47A8">
        <w:t>: the BGS digital field mapping system in actio</w:t>
      </w:r>
      <w:r w:rsidR="00276FD9">
        <w:t>n: in the United Arab Emirates. In</w:t>
      </w:r>
      <w:r w:rsidR="00276FD9" w:rsidRPr="00276FD9">
        <w:t xml:space="preserve"> </w:t>
      </w:r>
      <w:r w:rsidR="00276FD9" w:rsidRPr="00276FD9">
        <w:rPr>
          <w:i/>
        </w:rPr>
        <w:t>Digital Mapping Techniques 09</w:t>
      </w:r>
      <w:r w:rsidR="00276FD9">
        <w:t xml:space="preserve">: </w:t>
      </w:r>
      <w:r w:rsidR="00276FD9" w:rsidRPr="00276FD9">
        <w:rPr>
          <w:i/>
        </w:rPr>
        <w:t>British Geological Survey</w:t>
      </w:r>
      <w:r w:rsidR="00276FD9" w:rsidRPr="00276FD9">
        <w:t xml:space="preserve">. </w:t>
      </w:r>
      <w:r w:rsidR="00276FD9">
        <w:t>West Virginia, USA: unpublished.</w:t>
      </w:r>
    </w:p>
    <w:p w14:paraId="2E710D22" w14:textId="77777777" w:rsidR="004C47A8" w:rsidRPr="004C47A8" w:rsidRDefault="00CD265A" w:rsidP="004C47A8">
      <w:pPr>
        <w:pStyle w:val="PRec-Refs"/>
      </w:pPr>
      <w:r>
        <w:rPr>
          <w:smallCaps/>
        </w:rPr>
        <w:t xml:space="preserve">Kehl, C., </w:t>
      </w:r>
      <w:r>
        <w:t>2017c</w:t>
      </w:r>
      <w:r w:rsidR="004C47A8" w:rsidRPr="004C47A8">
        <w:t xml:space="preserve">. </w:t>
      </w:r>
      <w:r w:rsidR="004C47A8" w:rsidRPr="00CD265A">
        <w:rPr>
          <w:i/>
        </w:rPr>
        <w:t>Visual Techniques for Geological Fieldwork using Mobile Devices</w:t>
      </w:r>
      <w:r w:rsidR="004C47A8" w:rsidRPr="004C47A8">
        <w:t xml:space="preserve">. </w:t>
      </w:r>
      <w:r>
        <w:t>Doctoral thesis.</w:t>
      </w:r>
      <w:r w:rsidR="004C47A8" w:rsidRPr="004C47A8">
        <w:t xml:space="preserve"> University of Bergen.</w:t>
      </w:r>
    </w:p>
    <w:p w14:paraId="4211AC64" w14:textId="77777777" w:rsidR="004C47A8" w:rsidRPr="004C47A8" w:rsidRDefault="004C47A8" w:rsidP="004C47A8">
      <w:pPr>
        <w:pStyle w:val="PRec-Refs"/>
      </w:pPr>
      <w:r w:rsidRPr="00CD265A">
        <w:rPr>
          <w:smallCaps/>
        </w:rPr>
        <w:t>Kehl, C., Buckley, S. J.</w:t>
      </w:r>
      <w:r w:rsidR="00CD265A">
        <w:rPr>
          <w:smallCaps/>
        </w:rPr>
        <w:t xml:space="preserve">, </w:t>
      </w:r>
      <w:proofErr w:type="spellStart"/>
      <w:r w:rsidR="00CD265A">
        <w:rPr>
          <w:smallCaps/>
        </w:rPr>
        <w:t>Gawthorpe</w:t>
      </w:r>
      <w:proofErr w:type="spellEnd"/>
      <w:r w:rsidR="00CD265A">
        <w:rPr>
          <w:smallCaps/>
        </w:rPr>
        <w:t>, R. L., Viola, I.</w:t>
      </w:r>
      <w:r w:rsidR="00CD265A" w:rsidRPr="00CD265A">
        <w:t xml:space="preserve"> and</w:t>
      </w:r>
      <w:r w:rsidR="00CD265A">
        <w:rPr>
          <w:smallCaps/>
        </w:rPr>
        <w:t xml:space="preserve"> Howell, J. A., </w:t>
      </w:r>
      <w:r w:rsidR="00CD265A">
        <w:t>2016a</w:t>
      </w:r>
      <w:r w:rsidRPr="004C47A8">
        <w:t xml:space="preserve">. Direct Image-to-Geometry Registration Using Mobile Sensor Data. </w:t>
      </w:r>
      <w:r w:rsidR="008D3AD9" w:rsidRPr="008D3AD9">
        <w:rPr>
          <w:i/>
        </w:rPr>
        <w:t xml:space="preserve">ISPRS Ann. </w:t>
      </w:r>
      <w:proofErr w:type="spellStart"/>
      <w:r w:rsidR="008D3AD9" w:rsidRPr="008D3AD9">
        <w:rPr>
          <w:i/>
        </w:rPr>
        <w:t>Photogramm</w:t>
      </w:r>
      <w:proofErr w:type="spellEnd"/>
      <w:r w:rsidR="008D3AD9" w:rsidRPr="008D3AD9">
        <w:rPr>
          <w:i/>
        </w:rPr>
        <w:t>. Remote Sens. Spatial Inf. Sci.</w:t>
      </w:r>
      <w:r w:rsidR="008D3AD9">
        <w:t xml:space="preserve">, </w:t>
      </w:r>
      <w:proofErr w:type="gramStart"/>
      <w:r w:rsidR="008D3AD9">
        <w:t>III(</w:t>
      </w:r>
      <w:proofErr w:type="gramEnd"/>
      <w:r w:rsidR="008D3AD9">
        <w:t xml:space="preserve">2): </w:t>
      </w:r>
      <w:r w:rsidRPr="004C47A8">
        <w:t>121-128.</w:t>
      </w:r>
    </w:p>
    <w:p w14:paraId="3B0F4667" w14:textId="77777777" w:rsidR="004C47A8" w:rsidRPr="004C47A8" w:rsidRDefault="004C47A8" w:rsidP="004C47A8">
      <w:pPr>
        <w:pStyle w:val="PRec-Refs"/>
      </w:pPr>
      <w:r w:rsidRPr="008D3AD9">
        <w:rPr>
          <w:smallCaps/>
        </w:rPr>
        <w:lastRenderedPageBreak/>
        <w:t xml:space="preserve">Kehl, C., Buckley, S. J., Viseur, S., </w:t>
      </w:r>
      <w:proofErr w:type="spellStart"/>
      <w:r w:rsidRPr="008D3AD9">
        <w:rPr>
          <w:smallCaps/>
        </w:rPr>
        <w:t>Gawth</w:t>
      </w:r>
      <w:r w:rsidR="008D3AD9" w:rsidRPr="008D3AD9">
        <w:rPr>
          <w:smallCaps/>
        </w:rPr>
        <w:t>orpe</w:t>
      </w:r>
      <w:proofErr w:type="spellEnd"/>
      <w:r w:rsidR="008D3AD9" w:rsidRPr="008D3AD9">
        <w:rPr>
          <w:smallCaps/>
        </w:rPr>
        <w:t>, R. L.</w:t>
      </w:r>
      <w:r w:rsidR="008D3AD9" w:rsidRPr="008D3AD9">
        <w:t xml:space="preserve"> and </w:t>
      </w:r>
      <w:r w:rsidR="008D3AD9" w:rsidRPr="008D3AD9">
        <w:rPr>
          <w:smallCaps/>
        </w:rPr>
        <w:t>Howell, J. A</w:t>
      </w:r>
      <w:r w:rsidR="008D3AD9">
        <w:t>., 2017a</w:t>
      </w:r>
      <w:r w:rsidRPr="004C47A8">
        <w:t xml:space="preserve">. Automatic illumination-invariant image-to-geometry registration in outdoor environments. </w:t>
      </w:r>
      <w:r w:rsidRPr="008D3AD9">
        <w:rPr>
          <w:i/>
        </w:rPr>
        <w:t>The Photogrammetric Record</w:t>
      </w:r>
      <w:r w:rsidR="008D3AD9">
        <w:t>, 32</w:t>
      </w:r>
      <w:r w:rsidR="00276FD9">
        <w:t>(158)</w:t>
      </w:r>
      <w:r w:rsidR="008D3AD9">
        <w:t xml:space="preserve">: </w:t>
      </w:r>
      <w:r w:rsidRPr="004C47A8">
        <w:t>93-118.</w:t>
      </w:r>
    </w:p>
    <w:p w14:paraId="540CC199" w14:textId="77777777" w:rsidR="004C47A8" w:rsidRPr="004C47A8" w:rsidRDefault="004C47A8" w:rsidP="004C47A8">
      <w:pPr>
        <w:pStyle w:val="PRec-Refs"/>
      </w:pPr>
      <w:r w:rsidRPr="008D3AD9">
        <w:rPr>
          <w:smallCaps/>
        </w:rPr>
        <w:t xml:space="preserve">Kehl, C., Buckley, S. J., Viseur, S., </w:t>
      </w:r>
      <w:proofErr w:type="spellStart"/>
      <w:r w:rsidRPr="008D3AD9">
        <w:rPr>
          <w:smallCaps/>
        </w:rPr>
        <w:t>G</w:t>
      </w:r>
      <w:r w:rsidR="008D3AD9">
        <w:rPr>
          <w:smallCaps/>
        </w:rPr>
        <w:t>awthorpe</w:t>
      </w:r>
      <w:proofErr w:type="spellEnd"/>
      <w:r w:rsidR="008D3AD9">
        <w:rPr>
          <w:smallCaps/>
        </w:rPr>
        <w:t>, R. L., Mullins, J. R.</w:t>
      </w:r>
      <w:r w:rsidRPr="008D3AD9">
        <w:rPr>
          <w:smallCaps/>
        </w:rPr>
        <w:t xml:space="preserve"> </w:t>
      </w:r>
      <w:r w:rsidR="008D3AD9">
        <w:t>and</w:t>
      </w:r>
      <w:r w:rsidR="008D3AD9">
        <w:rPr>
          <w:smallCaps/>
        </w:rPr>
        <w:t xml:space="preserve"> Howell, J. A.,</w:t>
      </w:r>
      <w:r w:rsidR="008D3AD9">
        <w:t xml:space="preserve"> 2017b</w:t>
      </w:r>
      <w:r w:rsidRPr="004C47A8">
        <w:t xml:space="preserve">. Mapping field photos to textured surface meshes directly on mobile devices. </w:t>
      </w:r>
      <w:r w:rsidRPr="008D3AD9">
        <w:rPr>
          <w:i/>
        </w:rPr>
        <w:t>The Photogrammetric Record</w:t>
      </w:r>
      <w:r w:rsidR="008D3AD9">
        <w:t>, 32</w:t>
      </w:r>
      <w:r w:rsidR="00276FD9">
        <w:t>(160)</w:t>
      </w:r>
      <w:r w:rsidR="008D3AD9">
        <w:t>:</w:t>
      </w:r>
      <w:r w:rsidRPr="004C47A8">
        <w:t xml:space="preserve"> 398-423.</w:t>
      </w:r>
    </w:p>
    <w:p w14:paraId="086BDECE" w14:textId="77777777" w:rsidR="004C47A8" w:rsidRPr="004C47A8" w:rsidRDefault="004C47A8" w:rsidP="004C47A8">
      <w:pPr>
        <w:pStyle w:val="PRec-Refs"/>
      </w:pPr>
      <w:r w:rsidRPr="008D3AD9">
        <w:rPr>
          <w:smallCaps/>
        </w:rPr>
        <w:t xml:space="preserve">Kehl, C., Mullins, J. R., Buckley, S. J., </w:t>
      </w:r>
      <w:proofErr w:type="spellStart"/>
      <w:r w:rsidRPr="008D3AD9">
        <w:rPr>
          <w:smallCaps/>
        </w:rPr>
        <w:t>Gawthorpe</w:t>
      </w:r>
      <w:proofErr w:type="spellEnd"/>
      <w:r w:rsidRPr="008D3AD9">
        <w:rPr>
          <w:smallCaps/>
        </w:rPr>
        <w:t>, R.</w:t>
      </w:r>
      <w:r w:rsidR="008D3AD9">
        <w:rPr>
          <w:smallCaps/>
        </w:rPr>
        <w:t xml:space="preserve"> L., Howell, J. A., Viola, I. </w:t>
      </w:r>
      <w:r w:rsidR="008D3AD9">
        <w:t>and</w:t>
      </w:r>
      <w:r w:rsidRPr="008D3AD9">
        <w:rPr>
          <w:smallCaps/>
        </w:rPr>
        <w:t xml:space="preserve"> Viseur, S.</w:t>
      </w:r>
      <w:r w:rsidR="008D3AD9">
        <w:t>, 2016b</w:t>
      </w:r>
      <w:r w:rsidRPr="004C47A8">
        <w:t xml:space="preserve">. Geological Registration and Interpretation Toolbox (GRIT): A Visual and Interactive Approach for Geological Interpretation in the Field. </w:t>
      </w:r>
      <w:r w:rsidRPr="008D3AD9">
        <w:rPr>
          <w:i/>
        </w:rPr>
        <w:t>Proceedings of 2nd Virtual Geoscience Conference</w:t>
      </w:r>
      <w:r w:rsidR="008D3AD9">
        <w:t>: 59-60</w:t>
      </w:r>
      <w:r w:rsidRPr="004C47A8">
        <w:t>.</w:t>
      </w:r>
    </w:p>
    <w:p w14:paraId="2D4F3E9B" w14:textId="77777777" w:rsidR="004C47A8" w:rsidRPr="00DB6EFF" w:rsidRDefault="004C47A8" w:rsidP="004C47A8">
      <w:pPr>
        <w:pStyle w:val="PRec-Refs"/>
      </w:pPr>
      <w:r w:rsidRPr="008D3AD9">
        <w:rPr>
          <w:smallCaps/>
        </w:rPr>
        <w:t xml:space="preserve">Kehl, C., Mullins, J. R., </w:t>
      </w:r>
      <w:r w:rsidR="008D3AD9">
        <w:rPr>
          <w:smallCaps/>
        </w:rPr>
        <w:t xml:space="preserve">Buckley, S. J., Howell, J. A. </w:t>
      </w:r>
      <w:r w:rsidR="008D3AD9">
        <w:t>and</w:t>
      </w:r>
      <w:r w:rsidR="008D3AD9">
        <w:rPr>
          <w:smallCaps/>
        </w:rPr>
        <w:t xml:space="preserve"> </w:t>
      </w:r>
      <w:proofErr w:type="spellStart"/>
      <w:r w:rsidR="008D3AD9">
        <w:rPr>
          <w:smallCaps/>
        </w:rPr>
        <w:t>Gawthorpe</w:t>
      </w:r>
      <w:proofErr w:type="spellEnd"/>
      <w:r w:rsidR="008D3AD9">
        <w:rPr>
          <w:smallCaps/>
        </w:rPr>
        <w:t>, R. L., 2018</w:t>
      </w:r>
      <w:r w:rsidRPr="008D3AD9">
        <w:rPr>
          <w:smallCaps/>
        </w:rPr>
        <w:t>.</w:t>
      </w:r>
      <w:r w:rsidRPr="004C47A8">
        <w:t xml:space="preserve"> Interpretation and mapping of geological features using mobile devices in outcrop geology - A case study of the </w:t>
      </w:r>
      <w:proofErr w:type="spellStart"/>
      <w:r w:rsidRPr="004C47A8">
        <w:t>Saltwick</w:t>
      </w:r>
      <w:proofErr w:type="spellEnd"/>
      <w:r w:rsidRPr="004C47A8">
        <w:t xml:space="preserve"> Formation, North Yorkshire, UK. </w:t>
      </w:r>
      <w:r w:rsidRPr="00DB6EFF">
        <w:rPr>
          <w:i/>
        </w:rPr>
        <w:t>AGU Books - Special Issue</w:t>
      </w:r>
      <w:r w:rsidRPr="00DB6EFF">
        <w:t>.</w:t>
      </w:r>
    </w:p>
    <w:p w14:paraId="54219BDF" w14:textId="77777777" w:rsidR="004C47A8" w:rsidRPr="00C127F3" w:rsidRDefault="00C127F3" w:rsidP="004C47A8">
      <w:pPr>
        <w:pStyle w:val="PRec-Refs"/>
      </w:pPr>
      <w:proofErr w:type="spellStart"/>
      <w:r w:rsidRPr="00C127F3">
        <w:rPr>
          <w:smallCaps/>
        </w:rPr>
        <w:t>Kisters</w:t>
      </w:r>
      <w:proofErr w:type="spellEnd"/>
      <w:r w:rsidRPr="00C127F3">
        <w:rPr>
          <w:smallCaps/>
        </w:rPr>
        <w:t xml:space="preserve">, </w:t>
      </w:r>
      <w:r w:rsidRPr="00C127F3">
        <w:t>2014</w:t>
      </w:r>
      <w:r w:rsidR="004C47A8" w:rsidRPr="00C127F3">
        <w:t>. https://www.kisters.de/fileadmin/user_upload/Wasser/Produkte/WISKI/Produktblaetter/</w:t>
      </w:r>
      <w:r w:rsidRPr="00C127F3">
        <w:t xml:space="preserve"> </w:t>
      </w:r>
      <w:r w:rsidR="004C47A8" w:rsidRPr="00C127F3">
        <w:t>MobileWaterTrack</w:t>
      </w:r>
      <w:r w:rsidRPr="00C127F3">
        <w:t>er_de_mail.pdf (Accessed 04th April 2018).</w:t>
      </w:r>
    </w:p>
    <w:p w14:paraId="28659281" w14:textId="77777777" w:rsidR="004C47A8" w:rsidRPr="00A97BBA" w:rsidRDefault="008D3AD9" w:rsidP="004C47A8">
      <w:pPr>
        <w:pStyle w:val="PRec-Refs"/>
      </w:pPr>
      <w:proofErr w:type="spellStart"/>
      <w:r w:rsidRPr="008D3AD9">
        <w:rPr>
          <w:smallCaps/>
        </w:rPr>
        <w:t>Kok</w:t>
      </w:r>
      <w:proofErr w:type="spellEnd"/>
      <w:r w:rsidRPr="008D3AD9">
        <w:rPr>
          <w:smallCaps/>
        </w:rPr>
        <w:t xml:space="preserve">, M., </w:t>
      </w:r>
      <w:proofErr w:type="spellStart"/>
      <w:r w:rsidRPr="008D3AD9">
        <w:rPr>
          <w:smallCaps/>
        </w:rPr>
        <w:t>Hol</w:t>
      </w:r>
      <w:proofErr w:type="spellEnd"/>
      <w:r w:rsidRPr="008D3AD9">
        <w:rPr>
          <w:smallCaps/>
        </w:rPr>
        <w:t xml:space="preserve">, J. D. </w:t>
      </w:r>
      <w:r w:rsidRPr="008D3AD9">
        <w:t>and</w:t>
      </w:r>
      <w:r w:rsidR="00C127F3">
        <w:rPr>
          <w:smallCaps/>
        </w:rPr>
        <w:t xml:space="preserve"> Schön, T. B., 2017</w:t>
      </w:r>
      <w:r w:rsidR="004C47A8" w:rsidRPr="008D3AD9">
        <w:rPr>
          <w:smallCaps/>
        </w:rPr>
        <w:t xml:space="preserve">. </w:t>
      </w:r>
      <w:r w:rsidR="004C47A8" w:rsidRPr="004C47A8">
        <w:t xml:space="preserve">Using Inertial Sensors for Position and Orientation Estimation. </w:t>
      </w:r>
      <w:proofErr w:type="spellStart"/>
      <w:r w:rsidR="00A97BBA">
        <w:rPr>
          <w:i/>
        </w:rPr>
        <w:t>CoRR</w:t>
      </w:r>
      <w:proofErr w:type="spellEnd"/>
      <w:r w:rsidR="00A97BBA">
        <w:t>, abs/1704.06053: 1-92.</w:t>
      </w:r>
    </w:p>
    <w:p w14:paraId="5BB22632" w14:textId="77777777" w:rsidR="004C47A8" w:rsidRPr="00541C6D" w:rsidRDefault="008D3AD9" w:rsidP="004C47A8">
      <w:pPr>
        <w:pStyle w:val="PRec-Refs"/>
      </w:pPr>
      <w:r w:rsidRPr="00DB6EFF">
        <w:rPr>
          <w:smallCaps/>
        </w:rPr>
        <w:t xml:space="preserve">Kröhnert, M. </w:t>
      </w:r>
      <w:r w:rsidRPr="00DB6EFF">
        <w:t>and</w:t>
      </w:r>
      <w:r w:rsidR="004C47A8" w:rsidRPr="00DB6EFF">
        <w:rPr>
          <w:smallCaps/>
        </w:rPr>
        <w:t xml:space="preserve"> </w:t>
      </w:r>
      <w:proofErr w:type="spellStart"/>
      <w:r w:rsidR="004C47A8" w:rsidRPr="00DB6EFF">
        <w:rPr>
          <w:smallCaps/>
        </w:rPr>
        <w:t>Eltner</w:t>
      </w:r>
      <w:proofErr w:type="spellEnd"/>
      <w:r w:rsidR="004C47A8" w:rsidRPr="00DB6EFF">
        <w:rPr>
          <w:smallCaps/>
        </w:rPr>
        <w:t>, A.</w:t>
      </w:r>
      <w:r w:rsidR="00C127F3" w:rsidRPr="00DB6EFF">
        <w:t xml:space="preserve">, </w:t>
      </w:r>
      <w:r w:rsidR="00771EC9" w:rsidRPr="00DB6EFF">
        <w:t>2018 (</w:t>
      </w:r>
      <w:r w:rsidR="00C127F3" w:rsidRPr="00DB6EFF">
        <w:t>in press</w:t>
      </w:r>
      <w:r w:rsidR="00771EC9" w:rsidRPr="00DB6EFF">
        <w:t>)</w:t>
      </w:r>
      <w:r w:rsidR="004C47A8" w:rsidRPr="00DB6EFF">
        <w:t xml:space="preserve">. </w:t>
      </w:r>
      <w:r w:rsidR="004C47A8" w:rsidRPr="004C47A8">
        <w:t xml:space="preserve">Versatile mobile and stationary low-cost approaches for hydrological measurements. </w:t>
      </w:r>
      <w:r w:rsidR="0003784F" w:rsidRPr="00541C6D">
        <w:rPr>
          <w:i/>
        </w:rPr>
        <w:t xml:space="preserve">Int. Arch. </w:t>
      </w:r>
      <w:proofErr w:type="spellStart"/>
      <w:r w:rsidR="0003784F" w:rsidRPr="00541C6D">
        <w:rPr>
          <w:i/>
        </w:rPr>
        <w:t>Photogramm</w:t>
      </w:r>
      <w:proofErr w:type="spellEnd"/>
      <w:r w:rsidR="0003784F" w:rsidRPr="00541C6D">
        <w:rPr>
          <w:i/>
        </w:rPr>
        <w:t>. Remote Sens. Spatial Inf. Sci</w:t>
      </w:r>
      <w:r w:rsidR="0003784F" w:rsidRPr="00541C6D">
        <w:t xml:space="preserve">. </w:t>
      </w:r>
    </w:p>
    <w:p w14:paraId="5C702301" w14:textId="77777777" w:rsidR="004C47A8" w:rsidRPr="00DB6EFF" w:rsidRDefault="0003784F" w:rsidP="004C47A8">
      <w:pPr>
        <w:pStyle w:val="PRec-Refs"/>
        <w:rPr>
          <w:lang w:val="de-DE"/>
        </w:rPr>
      </w:pPr>
      <w:r w:rsidRPr="00541C6D">
        <w:rPr>
          <w:smallCaps/>
        </w:rPr>
        <w:t xml:space="preserve">Kröhnert, M. </w:t>
      </w:r>
      <w:r w:rsidRPr="00541C6D">
        <w:t>and</w:t>
      </w:r>
      <w:r w:rsidRPr="00541C6D">
        <w:rPr>
          <w:smallCaps/>
        </w:rPr>
        <w:t xml:space="preserve"> </w:t>
      </w:r>
      <w:proofErr w:type="spellStart"/>
      <w:r w:rsidRPr="00541C6D">
        <w:rPr>
          <w:smallCaps/>
        </w:rPr>
        <w:t>Meichsner</w:t>
      </w:r>
      <w:proofErr w:type="spellEnd"/>
      <w:r w:rsidRPr="00541C6D">
        <w:rPr>
          <w:smallCaps/>
        </w:rPr>
        <w:t xml:space="preserve">, R., 2017. </w:t>
      </w:r>
      <w:r w:rsidR="004C47A8" w:rsidRPr="004C47A8">
        <w:t xml:space="preserve">Segmentation of environmental time lapse image sequences for the determination of shore lines captured by hand-held smartphone cameras. </w:t>
      </w:r>
      <w:r w:rsidR="00C127F3" w:rsidRPr="00DB6EFF">
        <w:rPr>
          <w:i/>
          <w:lang w:val="de-DE"/>
        </w:rPr>
        <w:t xml:space="preserve">ISPRS Ann. Photogramm. Remote Sens. </w:t>
      </w:r>
      <w:proofErr w:type="spellStart"/>
      <w:r w:rsidR="00C127F3" w:rsidRPr="00DB6EFF">
        <w:rPr>
          <w:i/>
          <w:lang w:val="de-DE"/>
        </w:rPr>
        <w:t>Spatial</w:t>
      </w:r>
      <w:proofErr w:type="spellEnd"/>
      <w:r w:rsidR="00C127F3" w:rsidRPr="00DB6EFF">
        <w:rPr>
          <w:i/>
          <w:lang w:val="de-DE"/>
        </w:rPr>
        <w:t xml:space="preserve"> Inf. </w:t>
      </w:r>
      <w:proofErr w:type="spellStart"/>
      <w:r w:rsidR="00C127F3" w:rsidRPr="00DB6EFF">
        <w:rPr>
          <w:i/>
          <w:lang w:val="de-DE"/>
        </w:rPr>
        <w:t>Sci</w:t>
      </w:r>
      <w:proofErr w:type="spellEnd"/>
      <w:r w:rsidR="00C127F3" w:rsidRPr="00DB6EFF">
        <w:rPr>
          <w:i/>
          <w:lang w:val="de-DE"/>
        </w:rPr>
        <w:t>.</w:t>
      </w:r>
      <w:r w:rsidR="00C127F3" w:rsidRPr="00DB6EFF">
        <w:rPr>
          <w:lang w:val="de-DE"/>
        </w:rPr>
        <w:t>, IV-2(</w:t>
      </w:r>
      <w:r w:rsidR="004C47A8" w:rsidRPr="00DB6EFF">
        <w:rPr>
          <w:lang w:val="de-DE"/>
        </w:rPr>
        <w:t>W4</w:t>
      </w:r>
      <w:r w:rsidR="00C127F3" w:rsidRPr="00DB6EFF">
        <w:rPr>
          <w:lang w:val="de-DE"/>
        </w:rPr>
        <w:t xml:space="preserve">): </w:t>
      </w:r>
      <w:r w:rsidR="004C47A8" w:rsidRPr="00DB6EFF">
        <w:rPr>
          <w:lang w:val="de-DE"/>
        </w:rPr>
        <w:t>1-8.</w:t>
      </w:r>
    </w:p>
    <w:p w14:paraId="54FBCB35" w14:textId="77777777" w:rsidR="004C47A8" w:rsidRPr="00630905" w:rsidRDefault="004C47A8" w:rsidP="004C47A8">
      <w:pPr>
        <w:pStyle w:val="PRec-Refs"/>
        <w:rPr>
          <w:lang w:val="de-DE"/>
          <w:rPrChange w:id="534" w:author=" " w:date="2018-05-24T09:04:00Z">
            <w:rPr/>
          </w:rPrChange>
        </w:rPr>
      </w:pPr>
      <w:r w:rsidRPr="00C127F3">
        <w:rPr>
          <w:smallCaps/>
          <w:lang w:val="de-DE"/>
        </w:rPr>
        <w:t xml:space="preserve">Kröhnert, </w:t>
      </w:r>
      <w:r w:rsidR="008D3AD9" w:rsidRPr="00C127F3">
        <w:rPr>
          <w:smallCaps/>
          <w:lang w:val="de-DE"/>
        </w:rPr>
        <w:t xml:space="preserve">M., Kehl, C., </w:t>
      </w:r>
      <w:proofErr w:type="spellStart"/>
      <w:r w:rsidR="008D3AD9" w:rsidRPr="00C127F3">
        <w:rPr>
          <w:smallCaps/>
          <w:lang w:val="de-DE"/>
        </w:rPr>
        <w:t>Litschke</w:t>
      </w:r>
      <w:proofErr w:type="spellEnd"/>
      <w:r w:rsidR="008D3AD9" w:rsidRPr="00C127F3">
        <w:rPr>
          <w:smallCaps/>
          <w:lang w:val="de-DE"/>
        </w:rPr>
        <w:t xml:space="preserve">, H. </w:t>
      </w:r>
      <w:r w:rsidR="008D3AD9" w:rsidRPr="00C127F3">
        <w:rPr>
          <w:lang w:val="de-DE"/>
        </w:rPr>
        <w:t>and</w:t>
      </w:r>
      <w:r w:rsidR="00C127F3" w:rsidRPr="00C127F3">
        <w:rPr>
          <w:smallCaps/>
          <w:lang w:val="de-DE"/>
        </w:rPr>
        <w:t xml:space="preserve"> Buckley, S. J.,</w:t>
      </w:r>
      <w:r w:rsidR="00C127F3">
        <w:rPr>
          <w:smallCaps/>
          <w:lang w:val="de-DE"/>
        </w:rPr>
        <w:t xml:space="preserve"> 2017</w:t>
      </w:r>
      <w:r w:rsidRPr="00C127F3">
        <w:rPr>
          <w:smallCaps/>
          <w:lang w:val="de-DE"/>
        </w:rPr>
        <w:t xml:space="preserve">. </w:t>
      </w:r>
      <w:r w:rsidRPr="004C47A8">
        <w:t xml:space="preserve">Image-to-Geometry Registration on Mobile Devices - Concepts, Challenges and Applications. </w:t>
      </w:r>
      <w:r w:rsidRPr="00630905">
        <w:rPr>
          <w:i/>
          <w:lang w:val="de-DE"/>
          <w:rPrChange w:id="535" w:author=" " w:date="2018-05-24T09:04:00Z">
            <w:rPr>
              <w:i/>
            </w:rPr>
          </w:rPrChange>
        </w:rPr>
        <w:t>3D-</w:t>
      </w:r>
      <w:r w:rsidRPr="00630905">
        <w:rPr>
          <w:lang w:val="de-DE"/>
          <w:rPrChange w:id="536" w:author=" " w:date="2018-05-24T09:04:00Z">
            <w:rPr/>
          </w:rPrChange>
        </w:rPr>
        <w:t>NordOst</w:t>
      </w:r>
      <w:r w:rsidR="00A97BBA" w:rsidRPr="00630905">
        <w:rPr>
          <w:lang w:val="de-DE"/>
          <w:rPrChange w:id="537" w:author=" " w:date="2018-05-24T09:04:00Z">
            <w:rPr/>
          </w:rPrChange>
        </w:rPr>
        <w:t xml:space="preserve">, </w:t>
      </w:r>
      <w:r w:rsidR="006D64C7" w:rsidRPr="00630905">
        <w:rPr>
          <w:lang w:val="de-DE"/>
          <w:rPrChange w:id="538" w:author=" " w:date="2018-05-24T09:04:00Z">
            <w:rPr/>
          </w:rPrChange>
        </w:rPr>
        <w:t>20</w:t>
      </w:r>
      <w:r w:rsidR="00C127F3" w:rsidRPr="00630905">
        <w:rPr>
          <w:lang w:val="de-DE"/>
          <w:rPrChange w:id="539" w:author=" " w:date="2018-05-24T09:04:00Z">
            <w:rPr/>
          </w:rPrChange>
        </w:rPr>
        <w:t xml:space="preserve"> </w:t>
      </w:r>
      <w:r w:rsidR="006D64C7" w:rsidRPr="00630905">
        <w:rPr>
          <w:lang w:val="de-DE"/>
          <w:rPrChange w:id="540" w:author=" " w:date="2018-05-24T09:04:00Z">
            <w:rPr/>
          </w:rPrChange>
        </w:rPr>
        <w:t xml:space="preserve">(Ed. L. Paul, G. Stanke and M. </w:t>
      </w:r>
      <w:proofErr w:type="spellStart"/>
      <w:r w:rsidR="006D64C7" w:rsidRPr="00630905">
        <w:rPr>
          <w:lang w:val="de-DE"/>
          <w:rPrChange w:id="541" w:author=" " w:date="2018-05-24T09:04:00Z">
            <w:rPr/>
          </w:rPrChange>
        </w:rPr>
        <w:t>Pochanke</w:t>
      </w:r>
      <w:proofErr w:type="spellEnd"/>
      <w:r w:rsidR="006D64C7" w:rsidRPr="00630905">
        <w:rPr>
          <w:lang w:val="de-DE"/>
          <w:rPrChange w:id="542" w:author=" " w:date="2018-05-24T09:04:00Z">
            <w:rPr/>
          </w:rPrChange>
        </w:rPr>
        <w:t>)</w:t>
      </w:r>
      <w:r w:rsidRPr="00630905">
        <w:rPr>
          <w:lang w:val="de-DE"/>
          <w:rPrChange w:id="543" w:author=" " w:date="2018-05-24T09:04:00Z">
            <w:rPr/>
          </w:rPrChange>
        </w:rPr>
        <w:t>.</w:t>
      </w:r>
      <w:r w:rsidR="006D64C7" w:rsidRPr="00630905">
        <w:rPr>
          <w:lang w:val="de-DE"/>
          <w:rPrChange w:id="544" w:author=" " w:date="2018-05-24T09:04:00Z">
            <w:rPr/>
          </w:rPrChange>
        </w:rPr>
        <w:t xml:space="preserve"> Berlin, Germany:</w:t>
      </w:r>
      <w:r w:rsidRPr="00630905">
        <w:rPr>
          <w:lang w:val="de-DE"/>
          <w:rPrChange w:id="545" w:author=" " w:date="2018-05-24T09:04:00Z">
            <w:rPr/>
          </w:rPrChange>
        </w:rPr>
        <w:t xml:space="preserve"> 99-108.</w:t>
      </w:r>
    </w:p>
    <w:p w14:paraId="5AAF9508" w14:textId="77777777" w:rsidR="004C47A8" w:rsidRPr="004C47A8" w:rsidRDefault="004C47A8" w:rsidP="004C47A8">
      <w:pPr>
        <w:pStyle w:val="PRec-Refs"/>
      </w:pPr>
      <w:proofErr w:type="spellStart"/>
      <w:r w:rsidRPr="00CB6362">
        <w:rPr>
          <w:lang w:val="de-DE"/>
        </w:rPr>
        <w:t>L</w:t>
      </w:r>
      <w:r w:rsidR="00A97BBA" w:rsidRPr="00CB6362">
        <w:rPr>
          <w:smallCaps/>
          <w:lang w:val="de-DE"/>
        </w:rPr>
        <w:t>e</w:t>
      </w:r>
      <w:r w:rsidRPr="00CB6362">
        <w:rPr>
          <w:smallCaps/>
          <w:lang w:val="de-DE"/>
        </w:rPr>
        <w:t>skens</w:t>
      </w:r>
      <w:proofErr w:type="spellEnd"/>
      <w:r w:rsidRPr="00CB6362">
        <w:rPr>
          <w:smallCaps/>
          <w:lang w:val="de-DE"/>
        </w:rPr>
        <w:t xml:space="preserve">, J. G., Kehl, C., </w:t>
      </w:r>
      <w:proofErr w:type="spellStart"/>
      <w:r w:rsidRPr="00CB6362">
        <w:rPr>
          <w:smallCaps/>
          <w:lang w:val="de-DE"/>
        </w:rPr>
        <w:t>Tutenel</w:t>
      </w:r>
      <w:proofErr w:type="spellEnd"/>
      <w:r w:rsidRPr="00CB6362">
        <w:rPr>
          <w:smallCaps/>
          <w:lang w:val="de-DE"/>
        </w:rPr>
        <w:t>, T., Ko</w:t>
      </w:r>
      <w:r w:rsidR="008D3AD9" w:rsidRPr="00CB6362">
        <w:rPr>
          <w:smallCaps/>
          <w:lang w:val="de-DE"/>
        </w:rPr>
        <w:t xml:space="preserve">l, T., Haan, G., </w:t>
      </w:r>
      <w:proofErr w:type="spellStart"/>
      <w:r w:rsidR="008D3AD9" w:rsidRPr="00CB6362">
        <w:rPr>
          <w:smallCaps/>
          <w:lang w:val="de-DE"/>
        </w:rPr>
        <w:t>Stelling</w:t>
      </w:r>
      <w:proofErr w:type="spellEnd"/>
      <w:r w:rsidR="008D3AD9" w:rsidRPr="00CB6362">
        <w:rPr>
          <w:smallCaps/>
          <w:lang w:val="de-DE"/>
        </w:rPr>
        <w:t xml:space="preserve">, G. </w:t>
      </w:r>
      <w:r w:rsidR="008D3AD9" w:rsidRPr="00CB6362">
        <w:rPr>
          <w:lang w:val="de-DE"/>
        </w:rPr>
        <w:t>and</w:t>
      </w:r>
      <w:r w:rsidR="006D64C7" w:rsidRPr="00CB6362">
        <w:rPr>
          <w:smallCaps/>
          <w:lang w:val="de-DE"/>
        </w:rPr>
        <w:t xml:space="preserve"> Eisemann, E., </w:t>
      </w:r>
      <w:r w:rsidRPr="00CB6362">
        <w:rPr>
          <w:smallCaps/>
          <w:lang w:val="de-DE"/>
        </w:rPr>
        <w:t>201</w:t>
      </w:r>
      <w:r w:rsidR="00A97BBA" w:rsidRPr="00CB6362">
        <w:rPr>
          <w:smallCaps/>
          <w:lang w:val="de-DE"/>
        </w:rPr>
        <w:t>7</w:t>
      </w:r>
      <w:r w:rsidRPr="00CB6362">
        <w:rPr>
          <w:lang w:val="de-DE"/>
        </w:rPr>
        <w:t xml:space="preserve">. </w:t>
      </w:r>
      <w:r w:rsidRPr="004C47A8">
        <w:t xml:space="preserve">An interactive simulation and visualization tool for flood analysis usable for practitioners. </w:t>
      </w:r>
      <w:r w:rsidRPr="006D64C7">
        <w:rPr>
          <w:i/>
        </w:rPr>
        <w:t>Mitigation and Adaptation Strategies for Global Change</w:t>
      </w:r>
      <w:r w:rsidR="00A97BBA">
        <w:t>, 22(2):</w:t>
      </w:r>
      <w:r w:rsidR="006D64C7">
        <w:t xml:space="preserve"> </w:t>
      </w:r>
      <w:r w:rsidR="00A97BBA">
        <w:t>307-324</w:t>
      </w:r>
      <w:r w:rsidRPr="004C47A8">
        <w:t>.</w:t>
      </w:r>
    </w:p>
    <w:p w14:paraId="1CF53983" w14:textId="77777777" w:rsidR="004C47A8" w:rsidRPr="004C47A8" w:rsidRDefault="004C47A8" w:rsidP="004C47A8">
      <w:pPr>
        <w:pStyle w:val="PRec-Refs"/>
      </w:pPr>
      <w:proofErr w:type="spellStart"/>
      <w:r w:rsidRPr="006D64C7">
        <w:rPr>
          <w:smallCaps/>
        </w:rPr>
        <w:t>Letortu</w:t>
      </w:r>
      <w:proofErr w:type="spellEnd"/>
      <w:r w:rsidRPr="006D64C7">
        <w:rPr>
          <w:smallCaps/>
        </w:rPr>
        <w:t xml:space="preserve">, P., </w:t>
      </w:r>
      <w:proofErr w:type="spellStart"/>
      <w:r w:rsidRPr="006D64C7">
        <w:rPr>
          <w:smallCaps/>
        </w:rPr>
        <w:t>Jaud</w:t>
      </w:r>
      <w:proofErr w:type="spellEnd"/>
      <w:r w:rsidRPr="006D64C7">
        <w:rPr>
          <w:smallCaps/>
        </w:rPr>
        <w:t xml:space="preserve">, M., </w:t>
      </w:r>
      <w:proofErr w:type="spellStart"/>
      <w:r w:rsidRPr="006D64C7">
        <w:rPr>
          <w:smallCaps/>
        </w:rPr>
        <w:t>Grandjean</w:t>
      </w:r>
      <w:proofErr w:type="spellEnd"/>
      <w:r w:rsidRPr="006D64C7">
        <w:rPr>
          <w:smallCaps/>
        </w:rPr>
        <w:t xml:space="preserve">, P., Ammann, J., Costa, S., </w:t>
      </w:r>
      <w:proofErr w:type="spellStart"/>
      <w:r w:rsidRPr="006D64C7">
        <w:rPr>
          <w:smallCaps/>
        </w:rPr>
        <w:t>Maquaire</w:t>
      </w:r>
      <w:proofErr w:type="spellEnd"/>
      <w:r w:rsidRPr="006D64C7">
        <w:rPr>
          <w:smallCaps/>
        </w:rPr>
        <w:t xml:space="preserve">, O., </w:t>
      </w:r>
      <w:r w:rsidR="006D64C7" w:rsidRPr="006D64C7">
        <w:rPr>
          <w:smallCaps/>
        </w:rPr>
        <w:t>Davidson,</w:t>
      </w:r>
      <w:r w:rsidR="006D64C7">
        <w:rPr>
          <w:smallCaps/>
        </w:rPr>
        <w:t xml:space="preserve"> R., Le </w:t>
      </w:r>
      <w:proofErr w:type="spellStart"/>
      <w:r w:rsidR="006D64C7">
        <w:rPr>
          <w:smallCaps/>
        </w:rPr>
        <w:t>Dantec</w:t>
      </w:r>
      <w:proofErr w:type="spellEnd"/>
      <w:r w:rsidR="006D64C7">
        <w:rPr>
          <w:smallCaps/>
        </w:rPr>
        <w:t>, N.</w:t>
      </w:r>
      <w:r w:rsidR="006D64C7" w:rsidRPr="006D64C7">
        <w:t xml:space="preserve"> and </w:t>
      </w:r>
      <w:proofErr w:type="spellStart"/>
      <w:r w:rsidR="006D64C7" w:rsidRPr="006D64C7">
        <w:rPr>
          <w:smallCaps/>
        </w:rPr>
        <w:t>Delacourt</w:t>
      </w:r>
      <w:proofErr w:type="spellEnd"/>
      <w:r w:rsidR="006D64C7" w:rsidRPr="006D64C7">
        <w:rPr>
          <w:smallCaps/>
        </w:rPr>
        <w:t>, C.</w:t>
      </w:r>
      <w:r w:rsidR="006D64C7">
        <w:t>, 2017</w:t>
      </w:r>
      <w:r w:rsidRPr="004C47A8">
        <w:t xml:space="preserve">. Examining high-resolution survey methods for monitoring cliff erosion at an operational scale. </w:t>
      </w:r>
      <w:proofErr w:type="spellStart"/>
      <w:r w:rsidRPr="006D64C7">
        <w:rPr>
          <w:i/>
        </w:rPr>
        <w:t>GIScience</w:t>
      </w:r>
      <w:proofErr w:type="spellEnd"/>
      <w:r w:rsidRPr="006D64C7">
        <w:rPr>
          <w:i/>
        </w:rPr>
        <w:t xml:space="preserve"> &amp; Remote Sensing</w:t>
      </w:r>
      <w:r w:rsidRPr="004C47A8">
        <w:t xml:space="preserve">, </w:t>
      </w:r>
      <w:r w:rsidR="006D64C7">
        <w:t>55(4): 457-476</w:t>
      </w:r>
      <w:r w:rsidRPr="004C47A8">
        <w:t>.</w:t>
      </w:r>
    </w:p>
    <w:p w14:paraId="06AC15C2" w14:textId="77777777" w:rsidR="006D64C7" w:rsidRDefault="004C47A8" w:rsidP="004C47A8">
      <w:pPr>
        <w:pStyle w:val="PRec-Refs"/>
        <w:rPr>
          <w:i/>
        </w:rPr>
      </w:pPr>
      <w:r w:rsidRPr="006D64C7">
        <w:rPr>
          <w:smallCaps/>
        </w:rPr>
        <w:t xml:space="preserve">Liu, G., Hossain, K. M., Iwai, M., Ito, M., </w:t>
      </w:r>
      <w:proofErr w:type="spellStart"/>
      <w:r w:rsidRPr="006D64C7">
        <w:rPr>
          <w:smallCaps/>
        </w:rPr>
        <w:t>Tobe</w:t>
      </w:r>
      <w:proofErr w:type="spellEnd"/>
      <w:r w:rsidRPr="006D64C7">
        <w:rPr>
          <w:smallCaps/>
        </w:rPr>
        <w:t xml:space="preserve">, Y., </w:t>
      </w:r>
      <w:proofErr w:type="spellStart"/>
      <w:r w:rsidRPr="006D64C7">
        <w:rPr>
          <w:smallCaps/>
        </w:rPr>
        <w:t>Sezaki</w:t>
      </w:r>
      <w:proofErr w:type="spellEnd"/>
      <w:r w:rsidRPr="006D64C7">
        <w:rPr>
          <w:smallCaps/>
        </w:rPr>
        <w:t>, K</w:t>
      </w:r>
      <w:r w:rsidR="006D64C7">
        <w:rPr>
          <w:smallCaps/>
        </w:rPr>
        <w:t>.</w:t>
      </w:r>
      <w:r w:rsidR="006D64C7" w:rsidRPr="006D64C7">
        <w:t xml:space="preserve"> and</w:t>
      </w:r>
      <w:r w:rsidRPr="006D64C7">
        <w:rPr>
          <w:smallCaps/>
        </w:rPr>
        <w:t xml:space="preserve"> </w:t>
      </w:r>
      <w:proofErr w:type="spellStart"/>
      <w:r w:rsidRPr="006D64C7">
        <w:rPr>
          <w:smallCaps/>
        </w:rPr>
        <w:t>Matekenya</w:t>
      </w:r>
      <w:proofErr w:type="spellEnd"/>
      <w:r w:rsidRPr="006D64C7">
        <w:rPr>
          <w:smallCaps/>
        </w:rPr>
        <w:t>, D.</w:t>
      </w:r>
      <w:r w:rsidR="006D64C7">
        <w:t>, 2014</w:t>
      </w:r>
      <w:r w:rsidRPr="004C47A8">
        <w:t xml:space="preserve">. Beyond horizontal location context: measuring elevation using smartphone's barometer. </w:t>
      </w:r>
      <w:r w:rsidR="006D64C7" w:rsidRPr="006D64C7">
        <w:rPr>
          <w:i/>
        </w:rPr>
        <w:t>Proceedings of the 2014 ACM International Joint Conference on Pervasive and Ubiquitous Computing: Adjunct Publication (</w:t>
      </w:r>
      <w:proofErr w:type="spellStart"/>
      <w:r w:rsidR="006D64C7" w:rsidRPr="006D64C7">
        <w:rPr>
          <w:i/>
        </w:rPr>
        <w:t>UbiComp</w:t>
      </w:r>
      <w:proofErr w:type="spellEnd"/>
      <w:r w:rsidR="006D64C7" w:rsidRPr="006D64C7">
        <w:rPr>
          <w:i/>
        </w:rPr>
        <w:t xml:space="preserve"> '14 Adjunct). </w:t>
      </w:r>
      <w:r w:rsidR="006D64C7">
        <w:t xml:space="preserve">ACM, New York, NY, USA: </w:t>
      </w:r>
      <w:r w:rsidR="006D64C7" w:rsidRPr="006D64C7">
        <w:t>459-468.</w:t>
      </w:r>
    </w:p>
    <w:p w14:paraId="12CB6BAD" w14:textId="77777777" w:rsidR="004C47A8" w:rsidRPr="004C47A8" w:rsidRDefault="004C47A8" w:rsidP="004C47A8">
      <w:pPr>
        <w:pStyle w:val="PRec-Refs"/>
      </w:pPr>
      <w:r w:rsidRPr="006D64C7">
        <w:rPr>
          <w:smallCaps/>
        </w:rPr>
        <w:t>Lowe, D. G.</w:t>
      </w:r>
      <w:r w:rsidR="006D64C7">
        <w:t>, 2004</w:t>
      </w:r>
      <w:r w:rsidRPr="004C47A8">
        <w:t xml:space="preserve">. Distinctive Image Features from Scale-Invariant </w:t>
      </w:r>
      <w:proofErr w:type="spellStart"/>
      <w:r w:rsidRPr="004C47A8">
        <w:t>Keypoints</w:t>
      </w:r>
      <w:proofErr w:type="spellEnd"/>
      <w:r w:rsidRPr="004C47A8">
        <w:t xml:space="preserve">. </w:t>
      </w:r>
      <w:r w:rsidRPr="006D64C7">
        <w:rPr>
          <w:i/>
        </w:rPr>
        <w:t>International Journal of Computer Vision</w:t>
      </w:r>
      <w:r w:rsidR="006D64C7">
        <w:t>, 60</w:t>
      </w:r>
      <w:r w:rsidR="00A97BBA">
        <w:t>(2)</w:t>
      </w:r>
      <w:r w:rsidR="006D64C7">
        <w:t xml:space="preserve">: </w:t>
      </w:r>
      <w:r w:rsidRPr="004C47A8">
        <w:t>91-110.</w:t>
      </w:r>
    </w:p>
    <w:p w14:paraId="20EE882B" w14:textId="77777777" w:rsidR="004C47A8" w:rsidRPr="004C47A8" w:rsidRDefault="004C47A8" w:rsidP="004C47A8">
      <w:pPr>
        <w:pStyle w:val="PRec-Refs"/>
      </w:pPr>
      <w:proofErr w:type="spellStart"/>
      <w:r w:rsidRPr="00DC65D4">
        <w:rPr>
          <w:smallCaps/>
        </w:rPr>
        <w:t>Masiero</w:t>
      </w:r>
      <w:proofErr w:type="spellEnd"/>
      <w:r w:rsidRPr="00DC65D4">
        <w:rPr>
          <w:smallCaps/>
        </w:rPr>
        <w:t xml:space="preserve">, A., </w:t>
      </w:r>
      <w:proofErr w:type="spellStart"/>
      <w:r w:rsidRPr="00DC65D4">
        <w:rPr>
          <w:smallCaps/>
        </w:rPr>
        <w:t>Fissore</w:t>
      </w:r>
      <w:proofErr w:type="spellEnd"/>
      <w:r w:rsidRPr="00DC65D4">
        <w:rPr>
          <w:smallCaps/>
        </w:rPr>
        <w:t>, F</w:t>
      </w:r>
      <w:r w:rsidR="00DC65D4">
        <w:rPr>
          <w:smallCaps/>
        </w:rPr>
        <w:t xml:space="preserve">., </w:t>
      </w:r>
      <w:proofErr w:type="spellStart"/>
      <w:r w:rsidR="00DC65D4">
        <w:rPr>
          <w:smallCaps/>
        </w:rPr>
        <w:t>Pirotti</w:t>
      </w:r>
      <w:proofErr w:type="spellEnd"/>
      <w:r w:rsidR="00DC65D4">
        <w:rPr>
          <w:smallCaps/>
        </w:rPr>
        <w:t xml:space="preserve">, F., </w:t>
      </w:r>
      <w:proofErr w:type="spellStart"/>
      <w:r w:rsidR="00DC65D4">
        <w:rPr>
          <w:smallCaps/>
        </w:rPr>
        <w:t>Guarnieri</w:t>
      </w:r>
      <w:proofErr w:type="spellEnd"/>
      <w:r w:rsidR="00DC65D4">
        <w:rPr>
          <w:smallCaps/>
        </w:rPr>
        <w:t xml:space="preserve">, A. </w:t>
      </w:r>
      <w:r w:rsidR="00DC65D4" w:rsidRPr="00DC65D4">
        <w:t>and</w:t>
      </w:r>
      <w:r w:rsidR="00DC65D4">
        <w:rPr>
          <w:smallCaps/>
        </w:rPr>
        <w:t xml:space="preserve"> </w:t>
      </w:r>
      <w:proofErr w:type="spellStart"/>
      <w:r w:rsidR="00DC65D4">
        <w:rPr>
          <w:smallCaps/>
        </w:rPr>
        <w:t>Vettore</w:t>
      </w:r>
      <w:proofErr w:type="spellEnd"/>
      <w:r w:rsidR="00DC65D4">
        <w:rPr>
          <w:smallCaps/>
        </w:rPr>
        <w:t xml:space="preserve">, A., </w:t>
      </w:r>
      <w:r w:rsidR="00DC65D4">
        <w:t>2016</w:t>
      </w:r>
      <w:r w:rsidRPr="004C47A8">
        <w:t xml:space="preserve">. Toward the use of smartphones for mobile mapping. </w:t>
      </w:r>
      <w:r w:rsidRPr="00DC65D4">
        <w:rPr>
          <w:i/>
        </w:rPr>
        <w:t>Geo-spatial Information Science</w:t>
      </w:r>
      <w:r w:rsidR="00DC65D4">
        <w:t>, 19</w:t>
      </w:r>
      <w:r w:rsidR="00A97BBA">
        <w:t>(3)</w:t>
      </w:r>
      <w:r w:rsidR="00DC65D4">
        <w:t>:</w:t>
      </w:r>
      <w:r w:rsidRPr="004C47A8">
        <w:t xml:space="preserve"> 210-221.</w:t>
      </w:r>
    </w:p>
    <w:p w14:paraId="79EA958F" w14:textId="77777777" w:rsidR="004C47A8" w:rsidRPr="004C47A8" w:rsidRDefault="004C47A8" w:rsidP="004C47A8">
      <w:pPr>
        <w:pStyle w:val="PRec-Refs"/>
      </w:pPr>
      <w:r w:rsidRPr="00DC65D4">
        <w:rPr>
          <w:smallCaps/>
        </w:rPr>
        <w:t xml:space="preserve">McCaffrey, K. J., Jones, R. R., </w:t>
      </w:r>
      <w:proofErr w:type="spellStart"/>
      <w:r w:rsidRPr="00DC65D4">
        <w:rPr>
          <w:smallCaps/>
        </w:rPr>
        <w:t>Holdsworth</w:t>
      </w:r>
      <w:proofErr w:type="spellEnd"/>
      <w:r w:rsidRPr="00DC65D4">
        <w:rPr>
          <w:smallCaps/>
        </w:rPr>
        <w:t xml:space="preserve">, R. E., Wilson, R. W., Clegg, P., </w:t>
      </w:r>
      <w:proofErr w:type="spellStart"/>
      <w:r w:rsidRPr="00DC65D4">
        <w:rPr>
          <w:smallCaps/>
        </w:rPr>
        <w:t>Imber</w:t>
      </w:r>
      <w:proofErr w:type="spellEnd"/>
      <w:r w:rsidRPr="00DC65D4">
        <w:rPr>
          <w:smallCaps/>
        </w:rPr>
        <w:t xml:space="preserve">, J., </w:t>
      </w:r>
      <w:r w:rsidR="00DC65D4" w:rsidRPr="00DC65D4">
        <w:rPr>
          <w:smallCaps/>
        </w:rPr>
        <w:t xml:space="preserve">Holliman, N. </w:t>
      </w:r>
      <w:r w:rsidR="00DC65D4" w:rsidRPr="00DC65D4">
        <w:t>and</w:t>
      </w:r>
      <w:r w:rsidR="00DC65D4" w:rsidRPr="00DC65D4">
        <w:rPr>
          <w:smallCaps/>
        </w:rPr>
        <w:t xml:space="preserve"> </w:t>
      </w:r>
      <w:proofErr w:type="spellStart"/>
      <w:r w:rsidR="00DC65D4">
        <w:rPr>
          <w:smallCaps/>
        </w:rPr>
        <w:t>Trinks</w:t>
      </w:r>
      <w:proofErr w:type="spellEnd"/>
      <w:r w:rsidR="00DC65D4">
        <w:rPr>
          <w:smallCaps/>
        </w:rPr>
        <w:t>, I., 2005</w:t>
      </w:r>
      <w:r w:rsidRPr="004C47A8">
        <w:t xml:space="preserve">. Unlocking the spatial dimension: digital technologies and the future of geoscience fieldwork. </w:t>
      </w:r>
      <w:r w:rsidRPr="00DC65D4">
        <w:rPr>
          <w:i/>
        </w:rPr>
        <w:t>Journal of the Geological Society</w:t>
      </w:r>
      <w:r w:rsidR="00DC65D4">
        <w:t>, 162</w:t>
      </w:r>
      <w:r w:rsidR="00A97BBA">
        <w:t>(2)</w:t>
      </w:r>
      <w:r w:rsidR="00DC65D4">
        <w:t xml:space="preserve">: </w:t>
      </w:r>
      <w:r w:rsidRPr="004C47A8">
        <w:t>927-938.</w:t>
      </w:r>
    </w:p>
    <w:p w14:paraId="37789B24" w14:textId="77777777" w:rsidR="004C47A8" w:rsidRPr="004C47A8" w:rsidRDefault="004C47A8" w:rsidP="004C47A8">
      <w:pPr>
        <w:pStyle w:val="PRec-Refs"/>
      </w:pPr>
      <w:proofErr w:type="spellStart"/>
      <w:r w:rsidRPr="007E3EFC">
        <w:rPr>
          <w:smallCaps/>
        </w:rPr>
        <w:t>Medjkane</w:t>
      </w:r>
      <w:proofErr w:type="spellEnd"/>
      <w:r w:rsidRPr="007E3EFC">
        <w:rPr>
          <w:smallCaps/>
        </w:rPr>
        <w:t xml:space="preserve">, M., </w:t>
      </w:r>
      <w:proofErr w:type="spellStart"/>
      <w:r w:rsidRPr="007E3EFC">
        <w:rPr>
          <w:smallCaps/>
        </w:rPr>
        <w:t>Maquaire</w:t>
      </w:r>
      <w:proofErr w:type="spellEnd"/>
      <w:r w:rsidRPr="007E3EFC">
        <w:rPr>
          <w:smallCaps/>
        </w:rPr>
        <w:t xml:space="preserve">, O., Costa, S., </w:t>
      </w:r>
      <w:proofErr w:type="spellStart"/>
      <w:r w:rsidRPr="007E3EFC">
        <w:rPr>
          <w:smallCaps/>
        </w:rPr>
        <w:t>Roulland</w:t>
      </w:r>
      <w:proofErr w:type="spellEnd"/>
      <w:r w:rsidRPr="007E3EFC">
        <w:rPr>
          <w:smallCaps/>
        </w:rPr>
        <w:t xml:space="preserve">, </w:t>
      </w:r>
      <w:r w:rsidR="007E3EFC" w:rsidRPr="007E3EFC">
        <w:rPr>
          <w:smallCaps/>
        </w:rPr>
        <w:t xml:space="preserve">T., </w:t>
      </w:r>
      <w:proofErr w:type="spellStart"/>
      <w:r w:rsidR="007E3EFC" w:rsidRPr="007E3EFC">
        <w:rPr>
          <w:smallCaps/>
        </w:rPr>
        <w:t>Letortu</w:t>
      </w:r>
      <w:proofErr w:type="spellEnd"/>
      <w:r w:rsidR="007E3EFC" w:rsidRPr="007E3EFC">
        <w:rPr>
          <w:smallCaps/>
        </w:rPr>
        <w:t xml:space="preserve">, P., Fauchard, C., Antoine, R. </w:t>
      </w:r>
      <w:r w:rsidR="007E3EFC" w:rsidRPr="00634251">
        <w:t>and</w:t>
      </w:r>
      <w:r w:rsidRPr="007E3EFC">
        <w:rPr>
          <w:smallCaps/>
        </w:rPr>
        <w:t xml:space="preserve"> Davidson, R.</w:t>
      </w:r>
      <w:r w:rsidR="00634251">
        <w:t>, 2018</w:t>
      </w:r>
      <w:r w:rsidRPr="004C47A8">
        <w:t>. High-resolution monitoring of complex coastal morphology changes: cross-efficiency of SfM and TLS-based survey (</w:t>
      </w:r>
      <w:proofErr w:type="spellStart"/>
      <w:r w:rsidRPr="004C47A8">
        <w:t>Vaches-Noires</w:t>
      </w:r>
      <w:proofErr w:type="spellEnd"/>
      <w:r w:rsidRPr="004C47A8">
        <w:t xml:space="preserve"> cliffs, Normandy, France). </w:t>
      </w:r>
      <w:r w:rsidRPr="00634251">
        <w:rPr>
          <w:i/>
        </w:rPr>
        <w:t>Landslides</w:t>
      </w:r>
      <w:r w:rsidR="00634251">
        <w:t>, 15(6): 1097-1108.</w:t>
      </w:r>
    </w:p>
    <w:p w14:paraId="28E48839" w14:textId="77777777" w:rsidR="004C47A8" w:rsidRPr="004C47A8" w:rsidRDefault="004C47A8" w:rsidP="004C47A8">
      <w:pPr>
        <w:pStyle w:val="PRec-Refs"/>
      </w:pPr>
      <w:r w:rsidRPr="00634251">
        <w:rPr>
          <w:smallCaps/>
        </w:rPr>
        <w:t xml:space="preserve">Meek, S., </w:t>
      </w:r>
      <w:proofErr w:type="spellStart"/>
      <w:r w:rsidRPr="00634251">
        <w:rPr>
          <w:smallCaps/>
        </w:rPr>
        <w:t>Priestnall</w:t>
      </w:r>
      <w:proofErr w:type="spellEnd"/>
      <w:r w:rsidRPr="00634251">
        <w:rPr>
          <w:smallCaps/>
        </w:rPr>
        <w:t>, G., S</w:t>
      </w:r>
      <w:r w:rsidR="00634251" w:rsidRPr="00634251">
        <w:rPr>
          <w:smallCaps/>
        </w:rPr>
        <w:t xml:space="preserve">harples, M. </w:t>
      </w:r>
      <w:r w:rsidR="00634251" w:rsidRPr="00634251">
        <w:t>and</w:t>
      </w:r>
      <w:r w:rsidR="00634251" w:rsidRPr="00634251">
        <w:rPr>
          <w:smallCaps/>
        </w:rPr>
        <w:t xml:space="preserve"> Goulding, J.</w:t>
      </w:r>
      <w:r w:rsidR="00634251">
        <w:t>, 2013</w:t>
      </w:r>
      <w:r w:rsidRPr="004C47A8">
        <w:t xml:space="preserve">. Mobile capture of remote points of interest using line of sight modelling. </w:t>
      </w:r>
      <w:r w:rsidRPr="00634251">
        <w:rPr>
          <w:i/>
        </w:rPr>
        <w:t>Computers &amp; Geosciences</w:t>
      </w:r>
      <w:r w:rsidR="00634251">
        <w:t xml:space="preserve">, 52: </w:t>
      </w:r>
      <w:r w:rsidRPr="004C47A8">
        <w:t>334-344.</w:t>
      </w:r>
    </w:p>
    <w:p w14:paraId="14945EFB" w14:textId="00AD1B98" w:rsidR="00C475F1" w:rsidRPr="00C475F1" w:rsidRDefault="00C475F1" w:rsidP="004C47A8">
      <w:pPr>
        <w:pStyle w:val="PRec-Refs"/>
        <w:rPr>
          <w:ins w:id="546" w:author="ms699852" w:date="2018-05-24T14:23:00Z"/>
          <w:smallCaps/>
        </w:rPr>
      </w:pPr>
      <w:proofErr w:type="spellStart"/>
      <w:ins w:id="547" w:author="ms699852" w:date="2018-05-24T14:23:00Z">
        <w:r w:rsidRPr="00C475F1">
          <w:rPr>
            <w:smallCaps/>
          </w:rPr>
          <w:t>Meierhold</w:t>
        </w:r>
        <w:proofErr w:type="spellEnd"/>
        <w:r w:rsidRPr="00C475F1">
          <w:rPr>
            <w:smallCaps/>
          </w:rPr>
          <w:t xml:space="preserve">, N., </w:t>
        </w:r>
        <w:proofErr w:type="spellStart"/>
        <w:r w:rsidRPr="00C475F1">
          <w:rPr>
            <w:smallCaps/>
          </w:rPr>
          <w:t>Spehr</w:t>
        </w:r>
        <w:proofErr w:type="spellEnd"/>
        <w:r w:rsidRPr="00C475F1">
          <w:rPr>
            <w:smallCaps/>
          </w:rPr>
          <w:t>, M., Schilling, A.,</w:t>
        </w:r>
      </w:ins>
      <w:ins w:id="548" w:author="ms699852" w:date="2018-05-24T14:24:00Z">
        <w:r w:rsidRPr="00C475F1">
          <w:rPr>
            <w:smallCaps/>
            <w:rPrChange w:id="549" w:author="ms699852" w:date="2018-05-24T14:24:00Z">
              <w:rPr>
                <w:smallCaps/>
                <w:lang w:val="de-DE"/>
              </w:rPr>
            </w:rPrChange>
          </w:rPr>
          <w:t xml:space="preserve"> </w:t>
        </w:r>
        <w:proofErr w:type="spellStart"/>
        <w:r w:rsidRPr="00C475F1">
          <w:rPr>
            <w:smallCaps/>
            <w:rPrChange w:id="550" w:author="ms699852" w:date="2018-05-24T14:24:00Z">
              <w:rPr>
                <w:smallCaps/>
                <w:lang w:val="de-DE"/>
              </w:rPr>
            </w:rPrChange>
          </w:rPr>
          <w:t>Gumhold</w:t>
        </w:r>
        <w:proofErr w:type="spellEnd"/>
        <w:r w:rsidRPr="00C475F1">
          <w:rPr>
            <w:smallCaps/>
            <w:rPrChange w:id="551" w:author="ms699852" w:date="2018-05-24T14:24:00Z">
              <w:rPr>
                <w:smallCaps/>
                <w:lang w:val="de-DE"/>
              </w:rPr>
            </w:rPrChange>
          </w:rPr>
          <w:t xml:space="preserve">, S. </w:t>
        </w:r>
        <w:r w:rsidRPr="00C475F1">
          <w:rPr>
            <w:rPrChange w:id="552" w:author="ms699852" w:date="2018-05-24T14:24:00Z">
              <w:rPr>
                <w:smallCaps/>
                <w:lang w:val="de-DE"/>
              </w:rPr>
            </w:rPrChange>
          </w:rPr>
          <w:t>and</w:t>
        </w:r>
        <w:r w:rsidRPr="00C475F1">
          <w:rPr>
            <w:smallCaps/>
            <w:rPrChange w:id="553" w:author="ms699852" w:date="2018-05-24T14:24:00Z">
              <w:rPr>
                <w:smallCaps/>
                <w:lang w:val="de-DE"/>
              </w:rPr>
            </w:rPrChange>
          </w:rPr>
          <w:t xml:space="preserve"> Maas, H.-G., 2010.</w:t>
        </w:r>
        <w:r w:rsidRPr="00C475F1">
          <w:rPr>
            <w:rPrChange w:id="554" w:author="ms699852" w:date="2018-05-24T14:24:00Z">
              <w:rPr>
                <w:smallCaps/>
                <w:lang w:val="de-DE"/>
              </w:rPr>
            </w:rPrChange>
          </w:rPr>
          <w:t xml:space="preserve"> Automatic feature matching between digital images and 2D representations of</w:t>
        </w:r>
        <w:r>
          <w:t xml:space="preserve"> a 3D laser scanner point cloud. </w:t>
        </w:r>
      </w:ins>
      <w:ins w:id="555" w:author="ms699852" w:date="2018-05-24T14:25:00Z">
        <w:r w:rsidRPr="00541C6D">
          <w:rPr>
            <w:i/>
          </w:rPr>
          <w:t xml:space="preserve">Int. Arch. </w:t>
        </w:r>
        <w:proofErr w:type="spellStart"/>
        <w:r w:rsidRPr="00541C6D">
          <w:rPr>
            <w:i/>
          </w:rPr>
          <w:t>Photogramm</w:t>
        </w:r>
        <w:proofErr w:type="spellEnd"/>
        <w:r w:rsidRPr="00541C6D">
          <w:rPr>
            <w:i/>
          </w:rPr>
          <w:t>. Remote Sens. Spatial Inf. Sci</w:t>
        </w:r>
        <w:r>
          <w:t xml:space="preserve">, </w:t>
        </w:r>
        <w:proofErr w:type="gramStart"/>
        <w:r>
          <w:t>XXXVIII(</w:t>
        </w:r>
        <w:proofErr w:type="gramEnd"/>
        <w:r>
          <w:t xml:space="preserve">5): </w:t>
        </w:r>
      </w:ins>
      <w:ins w:id="556" w:author="ms699852" w:date="2018-05-24T14:26:00Z">
        <w:r>
          <w:t>446-451.</w:t>
        </w:r>
      </w:ins>
    </w:p>
    <w:p w14:paraId="624ACBDF" w14:textId="6B78CE6F" w:rsidR="004C47A8" w:rsidRPr="004C47A8" w:rsidRDefault="00634251" w:rsidP="004C47A8">
      <w:pPr>
        <w:pStyle w:val="PRec-Refs"/>
      </w:pPr>
      <w:proofErr w:type="spellStart"/>
      <w:r w:rsidRPr="00740870">
        <w:rPr>
          <w:smallCaps/>
          <w:rPrChange w:id="557" w:author=" " w:date="2018-05-24T20:41:00Z">
            <w:rPr>
              <w:smallCaps/>
            </w:rPr>
          </w:rPrChange>
        </w:rPr>
        <w:t>Mikolajczyk</w:t>
      </w:r>
      <w:proofErr w:type="spellEnd"/>
      <w:r w:rsidRPr="00740870">
        <w:rPr>
          <w:smallCaps/>
          <w:rPrChange w:id="558" w:author=" " w:date="2018-05-24T20:41:00Z">
            <w:rPr>
              <w:smallCaps/>
            </w:rPr>
          </w:rPrChange>
        </w:rPr>
        <w:t xml:space="preserve">, K. </w:t>
      </w:r>
      <w:r w:rsidRPr="00740870">
        <w:rPr>
          <w:rPrChange w:id="559" w:author=" " w:date="2018-05-24T20:41:00Z">
            <w:rPr/>
          </w:rPrChange>
        </w:rPr>
        <w:t>and</w:t>
      </w:r>
      <w:r w:rsidRPr="00740870">
        <w:rPr>
          <w:smallCaps/>
          <w:rPrChange w:id="560" w:author=" " w:date="2018-05-24T20:41:00Z">
            <w:rPr>
              <w:smallCaps/>
            </w:rPr>
          </w:rPrChange>
        </w:rPr>
        <w:t xml:space="preserve"> </w:t>
      </w:r>
      <w:r w:rsidR="004C47A8" w:rsidRPr="00740870">
        <w:rPr>
          <w:smallCaps/>
          <w:rPrChange w:id="561" w:author=" " w:date="2018-05-24T20:41:00Z">
            <w:rPr>
              <w:smallCaps/>
            </w:rPr>
          </w:rPrChange>
        </w:rPr>
        <w:t>Schmid, C.</w:t>
      </w:r>
      <w:r w:rsidRPr="00740870">
        <w:rPr>
          <w:rPrChange w:id="562" w:author=" " w:date="2018-05-24T20:41:00Z">
            <w:rPr/>
          </w:rPrChange>
        </w:rPr>
        <w:t>, 2004</w:t>
      </w:r>
      <w:r w:rsidR="004C47A8" w:rsidRPr="00740870">
        <w:rPr>
          <w:rPrChange w:id="563" w:author=" " w:date="2018-05-24T20:41:00Z">
            <w:rPr/>
          </w:rPrChange>
        </w:rPr>
        <w:t xml:space="preserve">. </w:t>
      </w:r>
      <w:r w:rsidR="004C47A8" w:rsidRPr="004C47A8">
        <w:t xml:space="preserve">Scale &amp; affine invariant interest point detectors. </w:t>
      </w:r>
      <w:r w:rsidR="004C47A8" w:rsidRPr="00634251">
        <w:rPr>
          <w:i/>
        </w:rPr>
        <w:t>International journal of computer vision</w:t>
      </w:r>
      <w:r>
        <w:t xml:space="preserve">, 1(60): </w:t>
      </w:r>
      <w:r w:rsidR="004C47A8" w:rsidRPr="004C47A8">
        <w:t>63-86.</w:t>
      </w:r>
    </w:p>
    <w:p w14:paraId="6A7C09B1" w14:textId="77777777" w:rsidR="004C47A8" w:rsidRPr="00634251" w:rsidRDefault="00634251" w:rsidP="004C47A8">
      <w:pPr>
        <w:pStyle w:val="PRec-Refs"/>
      </w:pPr>
      <w:r w:rsidRPr="00634251">
        <w:rPr>
          <w:smallCaps/>
        </w:rPr>
        <w:t xml:space="preserve">Moore, S. K., </w:t>
      </w:r>
      <w:r>
        <w:t>2017</w:t>
      </w:r>
      <w:r w:rsidR="004C47A8" w:rsidRPr="004C47A8">
        <w:t xml:space="preserve">. </w:t>
      </w:r>
      <w:proofErr w:type="spellStart"/>
      <w:r w:rsidR="004C47A8" w:rsidRPr="004C47A8">
        <w:t>Superaccurate</w:t>
      </w:r>
      <w:proofErr w:type="spellEnd"/>
      <w:r w:rsidR="004C47A8" w:rsidRPr="004C47A8">
        <w:t xml:space="preserve"> GP</w:t>
      </w:r>
      <w:r>
        <w:t>S Coming to Smartphones in 2018 -</w:t>
      </w:r>
      <w:r w:rsidR="004C47A8" w:rsidRPr="004C47A8">
        <w:t xml:space="preserve"> </w:t>
      </w:r>
      <w:r>
        <w:t>IEEE Spectrum.</w:t>
      </w:r>
      <w:r w:rsidR="004C47A8" w:rsidRPr="00634251">
        <w:t xml:space="preserve"> https://spectrum.ieee.org/semiconductors/design/superaccurate-gps-coming-to-smartphones-in-2018 </w:t>
      </w:r>
      <w:r>
        <w:t>(Accessed 03rd March 2018).</w:t>
      </w:r>
    </w:p>
    <w:p w14:paraId="338CC9C8" w14:textId="568D1F07" w:rsidR="004C47A8" w:rsidRDefault="00634251" w:rsidP="004C47A8">
      <w:pPr>
        <w:pStyle w:val="PRec-Refs"/>
        <w:rPr>
          <w:ins w:id="564" w:author="ms699852" w:date="2018-05-24T15:55:00Z"/>
        </w:rPr>
      </w:pPr>
      <w:r w:rsidRPr="00DB6EFF">
        <w:rPr>
          <w:smallCaps/>
        </w:rPr>
        <w:t xml:space="preserve">Mueller, E. N. </w:t>
      </w:r>
      <w:r w:rsidRPr="00DB6EFF">
        <w:t>and</w:t>
      </w:r>
      <w:r w:rsidR="004C47A8" w:rsidRPr="00DB6EFF">
        <w:rPr>
          <w:smallCaps/>
        </w:rPr>
        <w:t xml:space="preserve"> Pfister, A.</w:t>
      </w:r>
      <w:r w:rsidRPr="00DB6EFF">
        <w:t>, 2011</w:t>
      </w:r>
      <w:r w:rsidR="004C47A8" w:rsidRPr="00DB6EFF">
        <w:t xml:space="preserve">. </w:t>
      </w:r>
      <w:r w:rsidR="004C47A8" w:rsidRPr="004C47A8">
        <w:t xml:space="preserve">Increasing occurrence of high-intensity rainstorm events relevant for the generation of soil erosion in a temperate lowland region in Central Europe. </w:t>
      </w:r>
      <w:r w:rsidR="004C47A8" w:rsidRPr="00634251">
        <w:rPr>
          <w:i/>
        </w:rPr>
        <w:t>Journal of Hydrology</w:t>
      </w:r>
      <w:r>
        <w:t>, 411</w:t>
      </w:r>
      <w:r w:rsidR="002A051E">
        <w:t>(3-4)</w:t>
      </w:r>
      <w:r>
        <w:t xml:space="preserve">: </w:t>
      </w:r>
      <w:r w:rsidR="004C47A8" w:rsidRPr="004C47A8">
        <w:t>266-278.</w:t>
      </w:r>
    </w:p>
    <w:p w14:paraId="7EEC4314" w14:textId="2DE0B396" w:rsidR="00D6007E" w:rsidRPr="004C47A8" w:rsidRDefault="00D6007E" w:rsidP="004C47A8">
      <w:pPr>
        <w:pStyle w:val="PRec-Refs"/>
      </w:pPr>
      <w:ins w:id="565" w:author="ms699852" w:date="2018-05-24T15:55:00Z">
        <w:r w:rsidRPr="00D6007E">
          <w:rPr>
            <w:smallCaps/>
            <w:rPrChange w:id="566" w:author="ms699852" w:date="2018-05-24T15:55:00Z">
              <w:rPr/>
            </w:rPrChange>
          </w:rPr>
          <w:t xml:space="preserve">Muja, M., &amp; Lowe, </w:t>
        </w:r>
      </w:ins>
      <w:ins w:id="567" w:author="ms699852" w:date="2018-05-24T15:57:00Z">
        <w:r>
          <w:rPr>
            <w:smallCaps/>
          </w:rPr>
          <w:t>D</w:t>
        </w:r>
      </w:ins>
      <w:ins w:id="568" w:author="ms699852" w:date="2018-05-24T15:55:00Z">
        <w:r w:rsidRPr="00D6007E">
          <w:rPr>
            <w:smallCaps/>
            <w:rPrChange w:id="569" w:author="ms699852" w:date="2018-05-24T15:55:00Z">
              <w:rPr/>
            </w:rPrChange>
          </w:rPr>
          <w:t xml:space="preserve">. </w:t>
        </w:r>
      </w:ins>
      <w:ins w:id="570" w:author="ms699852" w:date="2018-05-24T15:57:00Z">
        <w:r>
          <w:rPr>
            <w:smallCaps/>
          </w:rPr>
          <w:t>G</w:t>
        </w:r>
      </w:ins>
      <w:ins w:id="571" w:author="ms699852" w:date="2018-05-24T15:55:00Z">
        <w:r w:rsidRPr="00D6007E">
          <w:rPr>
            <w:smallCaps/>
            <w:rPrChange w:id="572" w:author="ms699852" w:date="2018-05-24T15:55:00Z">
              <w:rPr/>
            </w:rPrChange>
          </w:rPr>
          <w:t xml:space="preserve">. </w:t>
        </w:r>
        <w:r w:rsidRPr="00D6007E">
          <w:t xml:space="preserve">(2009). Fast approximate nearest </w:t>
        </w:r>
        <w:proofErr w:type="spellStart"/>
        <w:r w:rsidRPr="00D6007E">
          <w:t>neighbors</w:t>
        </w:r>
        <w:proofErr w:type="spellEnd"/>
        <w:r w:rsidRPr="00D6007E">
          <w:t xml:space="preserve"> with automatic algorithm configuration. </w:t>
        </w:r>
        <w:r w:rsidRPr="00D6007E">
          <w:rPr>
            <w:i/>
            <w:rPrChange w:id="573" w:author="ms699852" w:date="2018-05-24T15:56:00Z">
              <w:rPr/>
            </w:rPrChange>
          </w:rPr>
          <w:t>VISAPP</w:t>
        </w:r>
        <w:r>
          <w:t xml:space="preserve"> (1)</w:t>
        </w:r>
        <w:r w:rsidRPr="00D6007E">
          <w:t>2</w:t>
        </w:r>
      </w:ins>
      <w:ins w:id="574" w:author="ms699852" w:date="2018-05-24T15:56:00Z">
        <w:r>
          <w:t xml:space="preserve">: </w:t>
        </w:r>
      </w:ins>
      <w:ins w:id="575" w:author="ms699852" w:date="2018-05-24T15:55:00Z">
        <w:r>
          <w:t>331-340.</w:t>
        </w:r>
      </w:ins>
    </w:p>
    <w:p w14:paraId="3B25C883" w14:textId="77777777" w:rsidR="004C47A8" w:rsidRPr="004C47A8" w:rsidRDefault="004C47A8" w:rsidP="004C47A8">
      <w:pPr>
        <w:pStyle w:val="PRec-Refs"/>
      </w:pPr>
      <w:proofErr w:type="spellStart"/>
      <w:r w:rsidRPr="00C475F1">
        <w:rPr>
          <w:smallCaps/>
          <w:rPrChange w:id="576" w:author="ms699852" w:date="2018-05-24T14:23:00Z">
            <w:rPr/>
          </w:rPrChange>
        </w:rPr>
        <w:lastRenderedPageBreak/>
        <w:t>Murato</w:t>
      </w:r>
      <w:r w:rsidRPr="00C475F1">
        <w:rPr>
          <w:smallCaps/>
        </w:rPr>
        <w:t>v</w:t>
      </w:r>
      <w:proofErr w:type="spellEnd"/>
      <w:r w:rsidRPr="00634251">
        <w:rPr>
          <w:smallCaps/>
        </w:rPr>
        <w:t xml:space="preserve">, O., </w:t>
      </w:r>
      <w:proofErr w:type="spellStart"/>
      <w:r w:rsidRPr="00634251">
        <w:rPr>
          <w:smallCaps/>
        </w:rPr>
        <w:t>Slynko</w:t>
      </w:r>
      <w:proofErr w:type="spellEnd"/>
      <w:r w:rsidRPr="00634251">
        <w:rPr>
          <w:smallCaps/>
        </w:rPr>
        <w:t xml:space="preserve">, Y., </w:t>
      </w:r>
      <w:proofErr w:type="spellStart"/>
      <w:r w:rsidRPr="00634251">
        <w:rPr>
          <w:smallCaps/>
        </w:rPr>
        <w:t>Chernov</w:t>
      </w:r>
      <w:proofErr w:type="spellEnd"/>
      <w:r w:rsidRPr="00634251">
        <w:rPr>
          <w:smallCaps/>
        </w:rPr>
        <w:t xml:space="preserve">, V., </w:t>
      </w:r>
      <w:proofErr w:type="spellStart"/>
      <w:r w:rsidRPr="00634251">
        <w:rPr>
          <w:smallCaps/>
        </w:rPr>
        <w:t>Ly</w:t>
      </w:r>
      <w:r w:rsidR="00634251">
        <w:rPr>
          <w:smallCaps/>
        </w:rPr>
        <w:t>ubimtseva</w:t>
      </w:r>
      <w:proofErr w:type="spellEnd"/>
      <w:r w:rsidR="00634251">
        <w:rPr>
          <w:smallCaps/>
        </w:rPr>
        <w:t xml:space="preserve">, M., </w:t>
      </w:r>
      <w:proofErr w:type="spellStart"/>
      <w:r w:rsidR="00634251">
        <w:rPr>
          <w:smallCaps/>
        </w:rPr>
        <w:t>Shamsuarov</w:t>
      </w:r>
      <w:proofErr w:type="spellEnd"/>
      <w:r w:rsidR="00634251">
        <w:rPr>
          <w:smallCaps/>
        </w:rPr>
        <w:t xml:space="preserve">, A. </w:t>
      </w:r>
      <w:r w:rsidR="00634251" w:rsidRPr="00634251">
        <w:t>and</w:t>
      </w:r>
      <w:r w:rsidRPr="00634251">
        <w:rPr>
          <w:smallCaps/>
        </w:rPr>
        <w:t xml:space="preserve"> </w:t>
      </w:r>
      <w:proofErr w:type="spellStart"/>
      <w:r w:rsidRPr="00634251">
        <w:rPr>
          <w:smallCaps/>
        </w:rPr>
        <w:t>Bucha</w:t>
      </w:r>
      <w:proofErr w:type="spellEnd"/>
      <w:r w:rsidRPr="00634251">
        <w:rPr>
          <w:smallCaps/>
        </w:rPr>
        <w:t>, V.</w:t>
      </w:r>
      <w:r w:rsidR="00634251">
        <w:t xml:space="preserve"> (</w:t>
      </w:r>
      <w:r w:rsidRPr="004C47A8">
        <w:t xml:space="preserve">2016). 3DCapture: 3D Reconstruction for a Smartphone. </w:t>
      </w:r>
      <w:r w:rsidRPr="00634251">
        <w:rPr>
          <w:i/>
        </w:rPr>
        <w:t>IEEE Conference on Computer Vision and Pattern Recognition Workshops (CVPRW)</w:t>
      </w:r>
      <w:r w:rsidR="00634251">
        <w:rPr>
          <w:i/>
        </w:rPr>
        <w:t xml:space="preserve"> 2016</w:t>
      </w:r>
      <w:r w:rsidR="00634251">
        <w:t>: 893-900</w:t>
      </w:r>
      <w:r w:rsidRPr="004C47A8">
        <w:t>.</w:t>
      </w:r>
    </w:p>
    <w:p w14:paraId="338A0EAD" w14:textId="77777777" w:rsidR="004C47A8" w:rsidRPr="004C47A8" w:rsidRDefault="004C47A8" w:rsidP="004C47A8">
      <w:pPr>
        <w:pStyle w:val="PRec-Refs"/>
      </w:pPr>
      <w:proofErr w:type="spellStart"/>
      <w:r w:rsidRPr="00634251">
        <w:rPr>
          <w:smallCaps/>
        </w:rPr>
        <w:t>Pacha</w:t>
      </w:r>
      <w:proofErr w:type="spellEnd"/>
      <w:r w:rsidRPr="00634251">
        <w:rPr>
          <w:smallCaps/>
        </w:rPr>
        <w:t>, A.</w:t>
      </w:r>
      <w:r w:rsidR="00634251">
        <w:t>, 2015</w:t>
      </w:r>
      <w:r w:rsidRPr="004C47A8">
        <w:t xml:space="preserve">. </w:t>
      </w:r>
      <w:r w:rsidRPr="00634251">
        <w:rPr>
          <w:i/>
        </w:rPr>
        <w:t>Sensor Fusion for Robust Outdoor Augmented Reality Tracking on Mobile Devices</w:t>
      </w:r>
      <w:r w:rsidRPr="004C47A8">
        <w:t>.</w:t>
      </w:r>
      <w:r w:rsidR="00634251">
        <w:t xml:space="preserve"> Diploma Thesis. GRIN Publishing, USA. 108 pages.</w:t>
      </w:r>
    </w:p>
    <w:p w14:paraId="5261C875" w14:textId="77777777" w:rsidR="004C47A8" w:rsidRPr="004C47A8" w:rsidRDefault="00634251" w:rsidP="004C47A8">
      <w:pPr>
        <w:pStyle w:val="PRec-Refs"/>
      </w:pPr>
      <w:proofErr w:type="spellStart"/>
      <w:r w:rsidRPr="00634251">
        <w:rPr>
          <w:smallCaps/>
        </w:rPr>
        <w:t>Ponchio</w:t>
      </w:r>
      <w:proofErr w:type="spellEnd"/>
      <w:r w:rsidRPr="00634251">
        <w:rPr>
          <w:smallCaps/>
        </w:rPr>
        <w:t xml:space="preserve">, F. </w:t>
      </w:r>
      <w:r w:rsidRPr="00634251">
        <w:t>and</w:t>
      </w:r>
      <w:r w:rsidR="004C47A8" w:rsidRPr="00634251">
        <w:rPr>
          <w:smallCaps/>
        </w:rPr>
        <w:t xml:space="preserve"> Dellepiane, M.</w:t>
      </w:r>
      <w:r>
        <w:t>, 2016</w:t>
      </w:r>
      <w:r w:rsidR="004C47A8" w:rsidRPr="004C47A8">
        <w:t xml:space="preserve">. Multiresolution and fast decompression for optimal web-based rendering. </w:t>
      </w:r>
      <w:r w:rsidR="004C47A8" w:rsidRPr="00634251">
        <w:rPr>
          <w:i/>
        </w:rPr>
        <w:t>Graphical Models</w:t>
      </w:r>
      <w:r>
        <w:t xml:space="preserve">, 88: </w:t>
      </w:r>
      <w:r w:rsidR="004C47A8" w:rsidRPr="004C47A8">
        <w:t>1-11.</w:t>
      </w:r>
    </w:p>
    <w:p w14:paraId="0C540088" w14:textId="77777777" w:rsidR="004C47A8" w:rsidRPr="004C47A8" w:rsidRDefault="004C47A8" w:rsidP="004C47A8">
      <w:pPr>
        <w:pStyle w:val="PRec-Refs"/>
      </w:pPr>
      <w:r w:rsidRPr="00634251">
        <w:rPr>
          <w:smallCaps/>
        </w:rPr>
        <w:t xml:space="preserve">Powell, M. J. </w:t>
      </w:r>
      <w:r w:rsidR="00634251" w:rsidRPr="00634251">
        <w:rPr>
          <w:smallCaps/>
        </w:rPr>
        <w:t>D.,</w:t>
      </w:r>
      <w:r w:rsidR="00634251">
        <w:t xml:space="preserve"> 2006.</w:t>
      </w:r>
      <w:r w:rsidRPr="004C47A8">
        <w:t xml:space="preserve"> The NEWUOA software for unconstrained optimization without derivatives. </w:t>
      </w:r>
      <w:r w:rsidR="00634251">
        <w:t xml:space="preserve">In </w:t>
      </w:r>
      <w:r w:rsidRPr="00634251">
        <w:rPr>
          <w:i/>
        </w:rPr>
        <w:t>Large-scale nonlinear optimization</w:t>
      </w:r>
      <w:r w:rsidR="00634251">
        <w:t>, 83</w:t>
      </w:r>
      <w:r w:rsidRPr="00634251">
        <w:rPr>
          <w:i/>
        </w:rPr>
        <w:t xml:space="preserve"> </w:t>
      </w:r>
      <w:r w:rsidRPr="004C47A8">
        <w:t>(</w:t>
      </w:r>
      <w:r w:rsidR="00634251">
        <w:t xml:space="preserve">Ed. G. Di </w:t>
      </w:r>
      <w:proofErr w:type="spellStart"/>
      <w:r w:rsidR="00634251">
        <w:t>Pillo</w:t>
      </w:r>
      <w:proofErr w:type="spellEnd"/>
      <w:r w:rsidR="00634251">
        <w:t xml:space="preserve"> and M. Roma). Springer, Boston, MA: 255-297</w:t>
      </w:r>
      <w:r w:rsidRPr="004C47A8">
        <w:t>.</w:t>
      </w:r>
    </w:p>
    <w:p w14:paraId="0DA51496" w14:textId="77777777" w:rsidR="004C47A8" w:rsidRPr="00634251" w:rsidRDefault="004C47A8" w:rsidP="004C47A8">
      <w:pPr>
        <w:pStyle w:val="PRec-Refs"/>
      </w:pPr>
      <w:r w:rsidRPr="00634251">
        <w:rPr>
          <w:smallCaps/>
        </w:rPr>
        <w:t xml:space="preserve">Rodríguez, M. B., </w:t>
      </w:r>
      <w:proofErr w:type="spellStart"/>
      <w:r w:rsidRPr="00634251">
        <w:rPr>
          <w:smallCaps/>
        </w:rPr>
        <w:t>Gobbetti</w:t>
      </w:r>
      <w:proofErr w:type="spellEnd"/>
      <w:r w:rsidRPr="00634251">
        <w:rPr>
          <w:smallCaps/>
        </w:rPr>
        <w:t xml:space="preserve">, E., </w:t>
      </w:r>
      <w:proofErr w:type="spellStart"/>
      <w:r w:rsidRPr="00634251">
        <w:rPr>
          <w:smallCaps/>
        </w:rPr>
        <w:t>Marto</w:t>
      </w:r>
      <w:r w:rsidR="00634251">
        <w:rPr>
          <w:smallCaps/>
        </w:rPr>
        <w:t>n</w:t>
      </w:r>
      <w:proofErr w:type="spellEnd"/>
      <w:r w:rsidR="00634251">
        <w:rPr>
          <w:smallCaps/>
        </w:rPr>
        <w:t xml:space="preserve">, F., Pintus, R., </w:t>
      </w:r>
      <w:proofErr w:type="spellStart"/>
      <w:r w:rsidR="00634251">
        <w:rPr>
          <w:smallCaps/>
        </w:rPr>
        <w:t>Pintore</w:t>
      </w:r>
      <w:proofErr w:type="spellEnd"/>
      <w:r w:rsidR="00634251">
        <w:rPr>
          <w:smallCaps/>
        </w:rPr>
        <w:t xml:space="preserve">, G. </w:t>
      </w:r>
      <w:r w:rsidR="00634251" w:rsidRPr="00634251">
        <w:t>and</w:t>
      </w:r>
      <w:r w:rsidR="00634251">
        <w:rPr>
          <w:smallCaps/>
        </w:rPr>
        <w:t xml:space="preserve"> </w:t>
      </w:r>
      <w:proofErr w:type="spellStart"/>
      <w:r w:rsidR="00634251">
        <w:rPr>
          <w:smallCaps/>
        </w:rPr>
        <w:t>Tinti</w:t>
      </w:r>
      <w:proofErr w:type="spellEnd"/>
      <w:r w:rsidR="00634251">
        <w:rPr>
          <w:smallCaps/>
        </w:rPr>
        <w:t xml:space="preserve">, A., </w:t>
      </w:r>
      <w:r w:rsidR="00634251">
        <w:t>2012</w:t>
      </w:r>
      <w:r w:rsidRPr="004C47A8">
        <w:t xml:space="preserve">. Interactive exploration of gigantic point clouds on mobile devices. </w:t>
      </w:r>
      <w:r w:rsidRPr="00634251">
        <w:rPr>
          <w:i/>
        </w:rPr>
        <w:t>The 14th International Symposium on Virtual Reality, Ar</w:t>
      </w:r>
      <w:r w:rsidR="00634251">
        <w:rPr>
          <w:i/>
        </w:rPr>
        <w:t>chaeology and Cultural Heritage</w:t>
      </w:r>
      <w:r w:rsidR="00634251" w:rsidRPr="00634251">
        <w:t xml:space="preserve">: </w:t>
      </w:r>
      <w:r w:rsidR="00634251">
        <w:t>57-64.</w:t>
      </w:r>
    </w:p>
    <w:p w14:paraId="1113744B" w14:textId="77777777" w:rsidR="004C47A8" w:rsidRPr="00DB6EFF" w:rsidRDefault="004C47A8" w:rsidP="004C47A8">
      <w:pPr>
        <w:pStyle w:val="PRec-Refs"/>
      </w:pPr>
      <w:r w:rsidRPr="00634251">
        <w:rPr>
          <w:smallCaps/>
        </w:rPr>
        <w:t>Sánchez-García, E., Balaguer-</w:t>
      </w:r>
      <w:proofErr w:type="spellStart"/>
      <w:r w:rsidRPr="00634251">
        <w:rPr>
          <w:smallCaps/>
        </w:rPr>
        <w:t>Beser</w:t>
      </w:r>
      <w:proofErr w:type="spellEnd"/>
      <w:r w:rsidRPr="00634251">
        <w:rPr>
          <w:smallCaps/>
        </w:rPr>
        <w:t>, A.</w:t>
      </w:r>
      <w:r w:rsidRPr="00634251">
        <w:t xml:space="preserve"> </w:t>
      </w:r>
      <w:r w:rsidR="00634251" w:rsidRPr="00634251">
        <w:t>and</w:t>
      </w:r>
      <w:r w:rsidRPr="00634251">
        <w:rPr>
          <w:smallCaps/>
        </w:rPr>
        <w:t xml:space="preserve"> Pardo-</w:t>
      </w:r>
      <w:r w:rsidR="00634251">
        <w:rPr>
          <w:smallCaps/>
        </w:rPr>
        <w:t xml:space="preserve">Pascual, J., </w:t>
      </w:r>
      <w:r w:rsidR="00634251">
        <w:t>2017</w:t>
      </w:r>
      <w:r w:rsidRPr="004C47A8">
        <w:t xml:space="preserve">. C-Pro: A coastal projector monitoring system using terrestrial photogrammetry with a geometric horizon constraint. </w:t>
      </w:r>
      <w:r w:rsidRPr="00DB6EFF">
        <w:rPr>
          <w:i/>
        </w:rPr>
        <w:t>ISPRS Journal of Photogrammetry and Remote Sensing</w:t>
      </w:r>
      <w:r w:rsidR="00634251" w:rsidRPr="00DB6EFF">
        <w:t xml:space="preserve">, 128: </w:t>
      </w:r>
      <w:r w:rsidRPr="00DB6EFF">
        <w:t>255-273.</w:t>
      </w:r>
    </w:p>
    <w:p w14:paraId="326124C2" w14:textId="77777777" w:rsidR="004C47A8" w:rsidRPr="004C47A8" w:rsidRDefault="004C47A8" w:rsidP="00771EC9">
      <w:pPr>
        <w:pStyle w:val="PRec-Refs"/>
      </w:pPr>
      <w:proofErr w:type="spellStart"/>
      <w:r w:rsidRPr="00DB6EFF">
        <w:rPr>
          <w:smallCaps/>
        </w:rPr>
        <w:t>Sardeman</w:t>
      </w:r>
      <w:r w:rsidR="00111DCB" w:rsidRPr="00DB6EFF">
        <w:rPr>
          <w:smallCaps/>
        </w:rPr>
        <w:t>n</w:t>
      </w:r>
      <w:proofErr w:type="spellEnd"/>
      <w:r w:rsidR="00111DCB" w:rsidRPr="00DB6EFF">
        <w:rPr>
          <w:smallCaps/>
        </w:rPr>
        <w:t xml:space="preserve">, H., </w:t>
      </w:r>
      <w:proofErr w:type="spellStart"/>
      <w:r w:rsidR="00111DCB" w:rsidRPr="00DB6EFF">
        <w:rPr>
          <w:smallCaps/>
        </w:rPr>
        <w:t>Eltner</w:t>
      </w:r>
      <w:proofErr w:type="spellEnd"/>
      <w:r w:rsidR="00111DCB" w:rsidRPr="00DB6EFF">
        <w:rPr>
          <w:smallCaps/>
        </w:rPr>
        <w:t xml:space="preserve">, A. </w:t>
      </w:r>
      <w:r w:rsidR="00111DCB" w:rsidRPr="00DB6EFF">
        <w:t>and</w:t>
      </w:r>
      <w:r w:rsidR="00111DCB" w:rsidRPr="00DB6EFF">
        <w:rPr>
          <w:smallCaps/>
        </w:rPr>
        <w:t xml:space="preserve"> Maas, H.-G.,</w:t>
      </w:r>
      <w:r w:rsidR="00111DCB" w:rsidRPr="00DB6EFF">
        <w:t xml:space="preserve"> </w:t>
      </w:r>
      <w:r w:rsidR="00771EC9" w:rsidRPr="00DB6EFF">
        <w:t>2018 (in press)</w:t>
      </w:r>
      <w:r w:rsidRPr="00DB6EFF">
        <w:rPr>
          <w:smallCaps/>
        </w:rPr>
        <w:t xml:space="preserve">. </w:t>
      </w:r>
      <w:r w:rsidR="00771EC9" w:rsidRPr="00771EC9">
        <w:t>Acquisition of geometrical data of small rivers with an unmanned water vehicle</w:t>
      </w:r>
      <w:r w:rsidRPr="00771EC9">
        <w:t xml:space="preserve">. </w:t>
      </w:r>
      <w:r w:rsidR="00771EC9" w:rsidRPr="00771EC9">
        <w:rPr>
          <w:i/>
        </w:rPr>
        <w:t xml:space="preserve">Int. Arch. </w:t>
      </w:r>
      <w:proofErr w:type="spellStart"/>
      <w:r w:rsidR="00771EC9" w:rsidRPr="00771EC9">
        <w:rPr>
          <w:i/>
        </w:rPr>
        <w:t>Photogramm</w:t>
      </w:r>
      <w:proofErr w:type="spellEnd"/>
      <w:r w:rsidR="00771EC9" w:rsidRPr="00771EC9">
        <w:rPr>
          <w:i/>
        </w:rPr>
        <w:t>. Remote Sens. Spatial Inf. Sci</w:t>
      </w:r>
      <w:r w:rsidR="00111DCB" w:rsidRPr="00111DCB">
        <w:t>.</w:t>
      </w:r>
    </w:p>
    <w:p w14:paraId="53CBF334" w14:textId="77777777" w:rsidR="004C47A8" w:rsidRPr="004C47A8" w:rsidRDefault="004C47A8" w:rsidP="004C47A8">
      <w:pPr>
        <w:pStyle w:val="PRec-Refs"/>
      </w:pPr>
      <w:r w:rsidRPr="00DB6EFF">
        <w:rPr>
          <w:smallCaps/>
        </w:rPr>
        <w:t>Sattler</w:t>
      </w:r>
      <w:r w:rsidR="00111DCB" w:rsidRPr="00DB6EFF">
        <w:rPr>
          <w:smallCaps/>
        </w:rPr>
        <w:t xml:space="preserve">, T., </w:t>
      </w:r>
      <w:proofErr w:type="spellStart"/>
      <w:r w:rsidR="00111DCB" w:rsidRPr="00DB6EFF">
        <w:rPr>
          <w:smallCaps/>
        </w:rPr>
        <w:t>Leibe</w:t>
      </w:r>
      <w:proofErr w:type="spellEnd"/>
      <w:r w:rsidR="00111DCB" w:rsidRPr="00DB6EFF">
        <w:rPr>
          <w:smallCaps/>
        </w:rPr>
        <w:t>, B.</w:t>
      </w:r>
      <w:r w:rsidR="00111DCB" w:rsidRPr="00DB6EFF">
        <w:t xml:space="preserve"> and </w:t>
      </w:r>
      <w:proofErr w:type="spellStart"/>
      <w:r w:rsidR="00111DCB" w:rsidRPr="00DB6EFF">
        <w:rPr>
          <w:smallCaps/>
        </w:rPr>
        <w:t>Kobbelt</w:t>
      </w:r>
      <w:proofErr w:type="spellEnd"/>
      <w:r w:rsidR="00111DCB" w:rsidRPr="00DB6EFF">
        <w:rPr>
          <w:smallCaps/>
        </w:rPr>
        <w:t xml:space="preserve">, L., </w:t>
      </w:r>
      <w:r w:rsidR="00111DCB" w:rsidRPr="00DB6EFF">
        <w:t>2011</w:t>
      </w:r>
      <w:r w:rsidRPr="00DB6EFF">
        <w:t xml:space="preserve">. </w:t>
      </w:r>
      <w:r w:rsidRPr="004C47A8">
        <w:t>Fast image-based localization usin</w:t>
      </w:r>
      <w:r w:rsidR="00111DCB">
        <w:t xml:space="preserve">g direct 2D-to-3D matching. </w:t>
      </w:r>
      <w:r w:rsidR="00111DCB" w:rsidRPr="00111DCB">
        <w:rPr>
          <w:i/>
        </w:rPr>
        <w:t>IEEE</w:t>
      </w:r>
      <w:r w:rsidRPr="00111DCB">
        <w:rPr>
          <w:i/>
        </w:rPr>
        <w:t xml:space="preserve"> International Conference on Computer Vision</w:t>
      </w:r>
      <w:r w:rsidR="00111DCB" w:rsidRPr="00111DCB">
        <w:rPr>
          <w:i/>
        </w:rPr>
        <w:t xml:space="preserve"> 2010</w:t>
      </w:r>
      <w:r w:rsidR="002A051E">
        <w:t>: 667-674.</w:t>
      </w:r>
    </w:p>
    <w:p w14:paraId="523DEBBB" w14:textId="77777777" w:rsidR="004C47A8" w:rsidRPr="004C47A8" w:rsidRDefault="00111DCB" w:rsidP="004C47A8">
      <w:pPr>
        <w:pStyle w:val="PRec-Refs"/>
      </w:pPr>
      <w:r w:rsidRPr="00111DCB">
        <w:rPr>
          <w:smallCaps/>
        </w:rPr>
        <w:t>Schwalbe, E.</w:t>
      </w:r>
      <w:r w:rsidRPr="00111DCB">
        <w:t xml:space="preserve"> and </w:t>
      </w:r>
      <w:r w:rsidR="004C47A8" w:rsidRPr="00111DCB">
        <w:rPr>
          <w:smallCaps/>
        </w:rPr>
        <w:t>Maas, H.-G.</w:t>
      </w:r>
      <w:r w:rsidRPr="00111DCB">
        <w:t>,</w:t>
      </w:r>
      <w:r>
        <w:t xml:space="preserve"> 2017</w:t>
      </w:r>
      <w:r w:rsidR="004C47A8" w:rsidRPr="00111DCB">
        <w:t xml:space="preserve">. </w:t>
      </w:r>
      <w:r w:rsidR="004C47A8" w:rsidRPr="004C47A8">
        <w:t xml:space="preserve">The determination of high-resolution spatio-temporal glacier motion fields from time-lapse sequences. </w:t>
      </w:r>
      <w:r w:rsidR="004C47A8" w:rsidRPr="00111DCB">
        <w:rPr>
          <w:i/>
        </w:rPr>
        <w:t>Earth Surface Dynamics</w:t>
      </w:r>
      <w:r>
        <w:t>, 5</w:t>
      </w:r>
      <w:r w:rsidR="002A051E">
        <w:t>(4)</w:t>
      </w:r>
      <w:r>
        <w:t xml:space="preserve">: </w:t>
      </w:r>
      <w:r w:rsidR="004C47A8" w:rsidRPr="004C47A8">
        <w:t>861-879.</w:t>
      </w:r>
    </w:p>
    <w:p w14:paraId="2C89369B" w14:textId="77777777" w:rsidR="004C47A8" w:rsidRPr="00DB6EFF" w:rsidRDefault="004C47A8" w:rsidP="004C47A8">
      <w:pPr>
        <w:pStyle w:val="PRec-Refs"/>
      </w:pPr>
      <w:proofErr w:type="spellStart"/>
      <w:r w:rsidRPr="00111DCB">
        <w:rPr>
          <w:smallCaps/>
        </w:rPr>
        <w:t>Sibbin</w:t>
      </w:r>
      <w:r w:rsidR="00111DCB" w:rsidRPr="00111DCB">
        <w:rPr>
          <w:smallCaps/>
        </w:rPr>
        <w:t>g</w:t>
      </w:r>
      <w:proofErr w:type="spellEnd"/>
      <w:r w:rsidR="00111DCB" w:rsidRPr="00111DCB">
        <w:rPr>
          <w:smallCaps/>
        </w:rPr>
        <w:t xml:space="preserve">, D., Sattler, T., </w:t>
      </w:r>
      <w:proofErr w:type="spellStart"/>
      <w:r w:rsidR="00111DCB" w:rsidRPr="00111DCB">
        <w:rPr>
          <w:smallCaps/>
        </w:rPr>
        <w:t>Leibe</w:t>
      </w:r>
      <w:proofErr w:type="spellEnd"/>
      <w:r w:rsidR="00111DCB" w:rsidRPr="00111DCB">
        <w:rPr>
          <w:smallCaps/>
        </w:rPr>
        <w:t>, B.</w:t>
      </w:r>
      <w:r w:rsidR="00111DCB" w:rsidRPr="00111DCB">
        <w:t xml:space="preserve"> and</w:t>
      </w:r>
      <w:r w:rsidRPr="00111DCB">
        <w:t xml:space="preserve"> </w:t>
      </w:r>
      <w:proofErr w:type="spellStart"/>
      <w:r w:rsidRPr="00111DCB">
        <w:rPr>
          <w:smallCaps/>
        </w:rPr>
        <w:t>Kobbelt</w:t>
      </w:r>
      <w:proofErr w:type="spellEnd"/>
      <w:r w:rsidRPr="00111DCB">
        <w:rPr>
          <w:smallCaps/>
        </w:rPr>
        <w:t>, L.</w:t>
      </w:r>
      <w:r w:rsidR="00111DCB" w:rsidRPr="00111DCB">
        <w:t>,</w:t>
      </w:r>
      <w:r w:rsidR="00111DCB">
        <w:t xml:space="preserve"> 2013</w:t>
      </w:r>
      <w:r w:rsidRPr="00111DCB">
        <w:t xml:space="preserve">. </w:t>
      </w:r>
      <w:r w:rsidRPr="004C47A8">
        <w:t>SIFT-Realistic Rendering</w:t>
      </w:r>
      <w:r w:rsidRPr="00111DCB">
        <w:rPr>
          <w:i/>
        </w:rPr>
        <w:t xml:space="preserve">. </w:t>
      </w:r>
      <w:r w:rsidRPr="00DB6EFF">
        <w:rPr>
          <w:i/>
        </w:rPr>
        <w:t>2013 International Con</w:t>
      </w:r>
      <w:r w:rsidR="00111DCB" w:rsidRPr="00DB6EFF">
        <w:rPr>
          <w:i/>
        </w:rPr>
        <w:t xml:space="preserve">ference on 3D Vision - 3DV </w:t>
      </w:r>
      <w:r w:rsidR="00111DCB" w:rsidRPr="00DB6EFF">
        <w:t xml:space="preserve">2013: </w:t>
      </w:r>
      <w:r w:rsidRPr="00DB6EFF">
        <w:t>56</w:t>
      </w:r>
      <w:r w:rsidR="00111DCB" w:rsidRPr="00DB6EFF">
        <w:t>-63</w:t>
      </w:r>
      <w:r w:rsidRPr="00DB6EFF">
        <w:t>.</w:t>
      </w:r>
    </w:p>
    <w:p w14:paraId="2700B1B3" w14:textId="77777777" w:rsidR="004C47A8" w:rsidRPr="00111DCB" w:rsidRDefault="00111DCB" w:rsidP="004C47A8">
      <w:pPr>
        <w:pStyle w:val="PRec-Refs"/>
        <w:rPr>
          <w:lang w:val="de-DE"/>
        </w:rPr>
      </w:pPr>
      <w:proofErr w:type="spellStart"/>
      <w:r w:rsidRPr="00111DCB">
        <w:rPr>
          <w:smallCaps/>
          <w:lang w:val="de-DE"/>
        </w:rPr>
        <w:t>Siedschlag</w:t>
      </w:r>
      <w:proofErr w:type="spellEnd"/>
      <w:r w:rsidRPr="00111DCB">
        <w:rPr>
          <w:smallCaps/>
          <w:lang w:val="de-DE"/>
        </w:rPr>
        <w:t>, S.,</w:t>
      </w:r>
      <w:r>
        <w:rPr>
          <w:smallCaps/>
          <w:lang w:val="de-DE"/>
        </w:rPr>
        <w:t xml:space="preserve"> 2015</w:t>
      </w:r>
      <w:r w:rsidR="004C47A8" w:rsidRPr="00111DCB">
        <w:rPr>
          <w:smallCaps/>
          <w:lang w:val="de-DE"/>
        </w:rPr>
        <w:t>.</w:t>
      </w:r>
      <w:r w:rsidR="004C47A8" w:rsidRPr="00111DCB">
        <w:rPr>
          <w:lang w:val="de-DE"/>
        </w:rPr>
        <w:t xml:space="preserve"> Wasserständ</w:t>
      </w:r>
      <w:r w:rsidR="004C47A8" w:rsidRPr="004C47A8">
        <w:rPr>
          <w:lang w:val="de-DE"/>
        </w:rPr>
        <w:t xml:space="preserve">e und Durchflüsse - Messen, Speichern und Übertragen im digitalen Zeitalter. </w:t>
      </w:r>
      <w:r w:rsidR="004C47A8" w:rsidRPr="00111DCB">
        <w:rPr>
          <w:i/>
          <w:lang w:val="de-DE"/>
        </w:rPr>
        <w:t>Dresdner Wasserbauliche Mitteilungen</w:t>
      </w:r>
      <w:r w:rsidR="004C47A8" w:rsidRPr="00111DCB">
        <w:rPr>
          <w:lang w:val="de-DE"/>
        </w:rPr>
        <w:t xml:space="preserve">, 53. </w:t>
      </w:r>
    </w:p>
    <w:p w14:paraId="60ADEE40" w14:textId="77777777" w:rsidR="004C47A8" w:rsidRPr="004C47A8" w:rsidRDefault="0003784F" w:rsidP="004C47A8">
      <w:pPr>
        <w:pStyle w:val="PRec-Refs"/>
      </w:pPr>
      <w:r w:rsidRPr="00630905">
        <w:rPr>
          <w:smallCaps/>
          <w:lang w:val="de-DE"/>
          <w:rPrChange w:id="577" w:author=" " w:date="2018-05-24T09:04:00Z">
            <w:rPr>
              <w:smallCaps/>
              <w:lang w:val="en-US"/>
            </w:rPr>
          </w:rPrChange>
        </w:rPr>
        <w:t xml:space="preserve">Sweeney, C., Flynn, J., </w:t>
      </w:r>
      <w:proofErr w:type="spellStart"/>
      <w:r w:rsidRPr="00630905">
        <w:rPr>
          <w:smallCaps/>
          <w:lang w:val="de-DE"/>
          <w:rPrChange w:id="578" w:author=" " w:date="2018-05-24T09:04:00Z">
            <w:rPr>
              <w:smallCaps/>
              <w:lang w:val="en-US"/>
            </w:rPr>
          </w:rPrChange>
        </w:rPr>
        <w:t>Nuernberger</w:t>
      </w:r>
      <w:proofErr w:type="spellEnd"/>
      <w:r w:rsidRPr="00630905">
        <w:rPr>
          <w:smallCaps/>
          <w:lang w:val="de-DE"/>
          <w:rPrChange w:id="579" w:author=" " w:date="2018-05-24T09:04:00Z">
            <w:rPr>
              <w:smallCaps/>
              <w:lang w:val="en-US"/>
            </w:rPr>
          </w:rPrChange>
        </w:rPr>
        <w:t xml:space="preserve">, B., Turk, M. </w:t>
      </w:r>
      <w:r w:rsidRPr="00630905">
        <w:rPr>
          <w:lang w:val="de-DE"/>
          <w:rPrChange w:id="580" w:author=" " w:date="2018-05-24T09:04:00Z">
            <w:rPr>
              <w:lang w:val="en-US"/>
            </w:rPr>
          </w:rPrChange>
        </w:rPr>
        <w:t xml:space="preserve">and </w:t>
      </w:r>
      <w:proofErr w:type="spellStart"/>
      <w:r w:rsidRPr="00630905">
        <w:rPr>
          <w:smallCaps/>
          <w:lang w:val="de-DE"/>
          <w:rPrChange w:id="581" w:author=" " w:date="2018-05-24T09:04:00Z">
            <w:rPr>
              <w:smallCaps/>
              <w:lang w:val="en-US"/>
            </w:rPr>
          </w:rPrChange>
        </w:rPr>
        <w:t>Hollerer</w:t>
      </w:r>
      <w:proofErr w:type="spellEnd"/>
      <w:r w:rsidRPr="00630905">
        <w:rPr>
          <w:smallCaps/>
          <w:lang w:val="de-DE"/>
          <w:rPrChange w:id="582" w:author=" " w:date="2018-05-24T09:04:00Z">
            <w:rPr>
              <w:smallCaps/>
              <w:lang w:val="en-US"/>
            </w:rPr>
          </w:rPrChange>
        </w:rPr>
        <w:t>, T.</w:t>
      </w:r>
      <w:r w:rsidRPr="00630905">
        <w:rPr>
          <w:lang w:val="de-DE"/>
          <w:rPrChange w:id="583" w:author=" " w:date="2018-05-24T09:04:00Z">
            <w:rPr>
              <w:lang w:val="en-US"/>
            </w:rPr>
          </w:rPrChange>
        </w:rPr>
        <w:t xml:space="preserve">, 2015. </w:t>
      </w:r>
      <w:r w:rsidR="004C47A8" w:rsidRPr="00DB6EFF">
        <w:t xml:space="preserve">Efficient Computation of Absolute Pose for Gravity-Aware Augmented Reality. </w:t>
      </w:r>
      <w:r w:rsidR="004C47A8" w:rsidRPr="00111DCB">
        <w:rPr>
          <w:i/>
        </w:rPr>
        <w:t>IEEE International Symposium on Mixed and Augmented Reality (ISMAR), 2015</w:t>
      </w:r>
      <w:r w:rsidR="00111DCB">
        <w:t>: 19-24</w:t>
      </w:r>
      <w:r w:rsidR="004C47A8" w:rsidRPr="004C47A8">
        <w:t>.</w:t>
      </w:r>
    </w:p>
    <w:p w14:paraId="0B99FF5F" w14:textId="77777777" w:rsidR="004C47A8" w:rsidRPr="004C47A8" w:rsidRDefault="00111DCB" w:rsidP="004C47A8">
      <w:pPr>
        <w:pStyle w:val="PRec-Refs"/>
      </w:pPr>
      <w:r w:rsidRPr="00DB6EFF">
        <w:rPr>
          <w:smallCaps/>
        </w:rPr>
        <w:t xml:space="preserve">Torr, P. H., </w:t>
      </w:r>
      <w:r w:rsidRPr="00DB6EFF">
        <w:t>and</w:t>
      </w:r>
      <w:r w:rsidR="004C47A8" w:rsidRPr="00DB6EFF">
        <w:rPr>
          <w:smallCaps/>
        </w:rPr>
        <w:t xml:space="preserve"> Zisserman, A.</w:t>
      </w:r>
      <w:r w:rsidRPr="00DB6EFF">
        <w:t>, 2000</w:t>
      </w:r>
      <w:r w:rsidR="004C47A8" w:rsidRPr="00DB6EFF">
        <w:t xml:space="preserve">. </w:t>
      </w:r>
      <w:r w:rsidR="004C47A8" w:rsidRPr="004C47A8">
        <w:t xml:space="preserve">MLESAC: A New Robust Estimator with Application to Estimating Image Geometry. </w:t>
      </w:r>
      <w:r w:rsidR="004C47A8" w:rsidRPr="00111DCB">
        <w:rPr>
          <w:i/>
        </w:rPr>
        <w:t>Computer Vision and Image</w:t>
      </w:r>
      <w:r w:rsidRPr="00111DCB">
        <w:rPr>
          <w:i/>
        </w:rPr>
        <w:t xml:space="preserve"> Understanding</w:t>
      </w:r>
      <w:r>
        <w:t>, 78</w:t>
      </w:r>
      <w:r w:rsidR="002A051E">
        <w:t>(1)</w:t>
      </w:r>
      <w:r>
        <w:t xml:space="preserve">: </w:t>
      </w:r>
      <w:r w:rsidR="004C47A8" w:rsidRPr="004C47A8">
        <w:t>138-156.</w:t>
      </w:r>
    </w:p>
    <w:p w14:paraId="2DE68521" w14:textId="77777777" w:rsidR="004C47A8" w:rsidRPr="004C47A8" w:rsidRDefault="004C47A8" w:rsidP="004C47A8">
      <w:pPr>
        <w:pStyle w:val="PRec-Refs"/>
      </w:pPr>
      <w:proofErr w:type="spellStart"/>
      <w:r w:rsidRPr="00111DCB">
        <w:rPr>
          <w:smallCaps/>
        </w:rPr>
        <w:t>Trinks</w:t>
      </w:r>
      <w:proofErr w:type="spellEnd"/>
      <w:r w:rsidRPr="00111DCB">
        <w:rPr>
          <w:smallCaps/>
        </w:rPr>
        <w:t>, I., Clegg, P., McCaffrey, K., Jones,</w:t>
      </w:r>
      <w:r w:rsidR="00111DCB" w:rsidRPr="00111DCB">
        <w:rPr>
          <w:smallCaps/>
        </w:rPr>
        <w:t xml:space="preserve"> R., Hobbs, R., </w:t>
      </w:r>
      <w:proofErr w:type="spellStart"/>
      <w:r w:rsidR="00111DCB" w:rsidRPr="00111DCB">
        <w:rPr>
          <w:smallCaps/>
        </w:rPr>
        <w:t>Holdsworth</w:t>
      </w:r>
      <w:proofErr w:type="spellEnd"/>
      <w:r w:rsidR="00111DCB" w:rsidRPr="00111DCB">
        <w:rPr>
          <w:smallCaps/>
        </w:rPr>
        <w:t xml:space="preserve">, B., Holliman, N., </w:t>
      </w:r>
      <w:proofErr w:type="spellStart"/>
      <w:r w:rsidR="00111DCB" w:rsidRPr="00111DCB">
        <w:rPr>
          <w:smallCaps/>
        </w:rPr>
        <w:t>Imber</w:t>
      </w:r>
      <w:proofErr w:type="spellEnd"/>
      <w:r w:rsidR="00111DCB" w:rsidRPr="00111DCB">
        <w:rPr>
          <w:smallCaps/>
        </w:rPr>
        <w:t xml:space="preserve">, J., </w:t>
      </w:r>
      <w:proofErr w:type="spellStart"/>
      <w:r w:rsidR="00111DCB" w:rsidRPr="00111DCB">
        <w:rPr>
          <w:smallCaps/>
        </w:rPr>
        <w:t>Waggott</w:t>
      </w:r>
      <w:proofErr w:type="spellEnd"/>
      <w:r w:rsidR="00111DCB" w:rsidRPr="00111DCB">
        <w:rPr>
          <w:smallCaps/>
        </w:rPr>
        <w:t xml:space="preserve">, S. </w:t>
      </w:r>
      <w:r w:rsidR="00111DCB" w:rsidRPr="00111DCB">
        <w:t>and</w:t>
      </w:r>
      <w:r w:rsidR="00111DCB" w:rsidRPr="00111DCB">
        <w:rPr>
          <w:smallCaps/>
        </w:rPr>
        <w:t xml:space="preserve"> </w:t>
      </w:r>
      <w:r w:rsidR="00111DCB">
        <w:rPr>
          <w:smallCaps/>
        </w:rPr>
        <w:t>Wilson, R., 2005</w:t>
      </w:r>
      <w:r w:rsidRPr="00111DCB">
        <w:rPr>
          <w:smallCaps/>
        </w:rPr>
        <w:t>.</w:t>
      </w:r>
      <w:r w:rsidRPr="004C47A8">
        <w:t xml:space="preserve"> Mapping and analysing virtual outcrops. </w:t>
      </w:r>
      <w:r w:rsidRPr="00111DCB">
        <w:rPr>
          <w:i/>
        </w:rPr>
        <w:t>Visual Geosciences</w:t>
      </w:r>
      <w:r w:rsidR="00111DCB">
        <w:t>, 10</w:t>
      </w:r>
      <w:r w:rsidR="002A051E">
        <w:t>(1)</w:t>
      </w:r>
      <w:r w:rsidR="00111DCB">
        <w:t xml:space="preserve">: </w:t>
      </w:r>
      <w:r w:rsidRPr="004C47A8">
        <w:t>13-19.</w:t>
      </w:r>
    </w:p>
    <w:p w14:paraId="7F8DFD81" w14:textId="77777777" w:rsidR="004C47A8" w:rsidRPr="004C47A8" w:rsidRDefault="00111DCB" w:rsidP="004C47A8">
      <w:pPr>
        <w:pStyle w:val="PRec-Refs"/>
      </w:pPr>
      <w:r>
        <w:rPr>
          <w:smallCaps/>
        </w:rPr>
        <w:t xml:space="preserve">Viola, P. </w:t>
      </w:r>
      <w:r>
        <w:t>and</w:t>
      </w:r>
      <w:r w:rsidR="004C47A8" w:rsidRPr="00111DCB">
        <w:rPr>
          <w:smallCaps/>
        </w:rPr>
        <w:t xml:space="preserve"> Wells, W. M.</w:t>
      </w:r>
      <w:r>
        <w:t>, 1997</w:t>
      </w:r>
      <w:r w:rsidR="004C47A8" w:rsidRPr="004C47A8">
        <w:t xml:space="preserve">. Alignment by maximization of mutual information. </w:t>
      </w:r>
      <w:r w:rsidR="004C47A8" w:rsidRPr="00111DCB">
        <w:rPr>
          <w:i/>
        </w:rPr>
        <w:t>International journal of computer vision,</w:t>
      </w:r>
      <w:r>
        <w:t xml:space="preserve"> 24</w:t>
      </w:r>
      <w:r w:rsidR="002A051E">
        <w:t>(2)</w:t>
      </w:r>
      <w:r>
        <w:t xml:space="preserve">: </w:t>
      </w:r>
      <w:r w:rsidR="004C47A8" w:rsidRPr="004C47A8">
        <w:t>137-154.</w:t>
      </w:r>
    </w:p>
    <w:p w14:paraId="054338C0" w14:textId="77777777" w:rsidR="004C47A8" w:rsidRPr="004C47A8" w:rsidRDefault="004C47A8" w:rsidP="004C47A8">
      <w:pPr>
        <w:pStyle w:val="PRec-Refs"/>
      </w:pPr>
      <w:r w:rsidRPr="00111DCB">
        <w:rPr>
          <w:smallCaps/>
        </w:rPr>
        <w:t xml:space="preserve">Viseur, S., </w:t>
      </w:r>
      <w:proofErr w:type="spellStart"/>
      <w:r w:rsidRPr="00111DCB">
        <w:rPr>
          <w:smallCaps/>
        </w:rPr>
        <w:t>Roudaut</w:t>
      </w:r>
      <w:proofErr w:type="spellEnd"/>
      <w:r w:rsidRPr="00111DCB">
        <w:rPr>
          <w:smallCaps/>
        </w:rPr>
        <w:t>, R</w:t>
      </w:r>
      <w:r w:rsidR="00111DCB">
        <w:rPr>
          <w:smallCaps/>
        </w:rPr>
        <w:t xml:space="preserve">., </w:t>
      </w:r>
      <w:proofErr w:type="spellStart"/>
      <w:r w:rsidR="00111DCB">
        <w:rPr>
          <w:smallCaps/>
        </w:rPr>
        <w:t>Bertozzi</w:t>
      </w:r>
      <w:proofErr w:type="spellEnd"/>
      <w:r w:rsidR="00111DCB">
        <w:rPr>
          <w:smallCaps/>
        </w:rPr>
        <w:t>, R., Castelli, M.</w:t>
      </w:r>
      <w:r w:rsidR="00111DCB" w:rsidRPr="00111DCB">
        <w:t xml:space="preserve"> and</w:t>
      </w:r>
      <w:r w:rsidR="00111DCB">
        <w:rPr>
          <w:smallCaps/>
        </w:rPr>
        <w:t xml:space="preserve"> Mari, J.-L., 2014</w:t>
      </w:r>
      <w:r w:rsidRPr="00111DCB">
        <w:rPr>
          <w:smallCaps/>
        </w:rPr>
        <w:t>.</w:t>
      </w:r>
      <w:r w:rsidRPr="004C47A8">
        <w:t xml:space="preserve"> 3D interactive geological interpretations on digital outcrops using a touch pad. </w:t>
      </w:r>
      <w:r w:rsidRPr="00111DCB">
        <w:rPr>
          <w:i/>
        </w:rPr>
        <w:t>Vertical Geology Conference (VGC)</w:t>
      </w:r>
      <w:r w:rsidRPr="004C47A8">
        <w:t xml:space="preserve">. </w:t>
      </w:r>
    </w:p>
    <w:p w14:paraId="7EE4CD07" w14:textId="77777777" w:rsidR="004C47A8" w:rsidRPr="004C47A8" w:rsidRDefault="00111DCB" w:rsidP="004C47A8">
      <w:pPr>
        <w:pStyle w:val="PRec-Refs"/>
      </w:pPr>
      <w:r>
        <w:rPr>
          <w:smallCaps/>
        </w:rPr>
        <w:t xml:space="preserve">Watanabe, Y. </w:t>
      </w:r>
      <w:r>
        <w:t>and</w:t>
      </w:r>
      <w:r>
        <w:rPr>
          <w:smallCaps/>
        </w:rPr>
        <w:t xml:space="preserve"> Kawahara, Y., </w:t>
      </w:r>
      <w:r>
        <w:t>2016</w:t>
      </w:r>
      <w:r w:rsidR="004C47A8" w:rsidRPr="004C47A8">
        <w:t xml:space="preserve">. UAV Photogrammetry for Monitoring Changes in River Topography and Vegetation. </w:t>
      </w:r>
      <w:r w:rsidR="004C47A8" w:rsidRPr="00111DCB">
        <w:rPr>
          <w:i/>
        </w:rPr>
        <w:t>Procedia Engineering</w:t>
      </w:r>
      <w:r>
        <w:t xml:space="preserve">, 154: </w:t>
      </w:r>
      <w:r w:rsidR="004C47A8" w:rsidRPr="004C47A8">
        <w:t>317-325.</w:t>
      </w:r>
    </w:p>
    <w:p w14:paraId="2A9A76FC" w14:textId="77777777" w:rsidR="004C47A8" w:rsidRPr="004C47A8" w:rsidRDefault="004C47A8" w:rsidP="004C47A8">
      <w:pPr>
        <w:pStyle w:val="PRec-Refs"/>
      </w:pPr>
      <w:r w:rsidRPr="00111DCB">
        <w:rPr>
          <w:smallCaps/>
        </w:rPr>
        <w:t>Westhead, R. K., Smith, M., Shelley, W.</w:t>
      </w:r>
      <w:r w:rsidR="00111DCB">
        <w:rPr>
          <w:smallCaps/>
        </w:rPr>
        <w:t xml:space="preserve"> A., </w:t>
      </w:r>
      <w:proofErr w:type="spellStart"/>
      <w:r w:rsidR="00111DCB">
        <w:rPr>
          <w:smallCaps/>
        </w:rPr>
        <w:t>Pedley</w:t>
      </w:r>
      <w:proofErr w:type="spellEnd"/>
      <w:r w:rsidR="00111DCB">
        <w:rPr>
          <w:smallCaps/>
        </w:rPr>
        <w:t xml:space="preserve">, R. C., Ford, J. </w:t>
      </w:r>
      <w:r w:rsidR="00111DCB">
        <w:t xml:space="preserve">and </w:t>
      </w:r>
      <w:r w:rsidRPr="00111DCB">
        <w:rPr>
          <w:smallCaps/>
        </w:rPr>
        <w:t>Napier, B.</w:t>
      </w:r>
      <w:r w:rsidR="00111DCB">
        <w:t>, 2013</w:t>
      </w:r>
      <w:r w:rsidRPr="004C47A8">
        <w:t xml:space="preserve">. Mobile spatial mapping and augmented reality applications for environmental geoscience. </w:t>
      </w:r>
      <w:r w:rsidRPr="00111DCB">
        <w:rPr>
          <w:i/>
        </w:rPr>
        <w:t>Journal of Internet Technology and Secured Transactions</w:t>
      </w:r>
      <w:r w:rsidR="00111DCB">
        <w:t>, 2</w:t>
      </w:r>
      <w:r w:rsidR="002A051E">
        <w:t>(1-4)</w:t>
      </w:r>
      <w:r w:rsidR="00111DCB">
        <w:t xml:space="preserve">: </w:t>
      </w:r>
      <w:r w:rsidRPr="004C47A8">
        <w:t>185-190.</w:t>
      </w:r>
    </w:p>
    <w:p w14:paraId="02D37BB1" w14:textId="77777777" w:rsidR="004C47A8" w:rsidRPr="004C47A8" w:rsidRDefault="00111DCB" w:rsidP="004C47A8">
      <w:pPr>
        <w:pStyle w:val="PRec-Refs"/>
      </w:pPr>
      <w:r w:rsidRPr="00111DCB">
        <w:rPr>
          <w:smallCaps/>
        </w:rPr>
        <w:t xml:space="preserve">Wu, C., </w:t>
      </w:r>
      <w:r>
        <w:t>2013</w:t>
      </w:r>
      <w:r w:rsidR="004C47A8" w:rsidRPr="004C47A8">
        <w:t xml:space="preserve">. Towards Linear-Time Incremental Structure from Motion. </w:t>
      </w:r>
      <w:r w:rsidR="004C47A8" w:rsidRPr="00111DCB">
        <w:rPr>
          <w:i/>
        </w:rPr>
        <w:t>2013 International Conference on 3D Vision - 3DV 2013</w:t>
      </w:r>
      <w:r w:rsidR="002A051E">
        <w:t>. Seattle, WA:</w:t>
      </w:r>
      <w:r>
        <w:t xml:space="preserve"> 127-134</w:t>
      </w:r>
      <w:r w:rsidR="004C47A8" w:rsidRPr="004C47A8">
        <w:t>.</w:t>
      </w:r>
    </w:p>
    <w:p w14:paraId="063CD620" w14:textId="77777777" w:rsidR="004C47A8" w:rsidRPr="004C47A8" w:rsidRDefault="00111DCB" w:rsidP="004C47A8">
      <w:pPr>
        <w:pStyle w:val="PRec-Refs"/>
      </w:pPr>
      <w:proofErr w:type="spellStart"/>
      <w:r>
        <w:rPr>
          <w:smallCaps/>
        </w:rPr>
        <w:t>Zandbergen</w:t>
      </w:r>
      <w:proofErr w:type="spellEnd"/>
      <w:r>
        <w:rPr>
          <w:smallCaps/>
        </w:rPr>
        <w:t xml:space="preserve">, P. A. </w:t>
      </w:r>
      <w:r>
        <w:t>and</w:t>
      </w:r>
      <w:r w:rsidR="004C47A8" w:rsidRPr="00111DCB">
        <w:rPr>
          <w:smallCaps/>
        </w:rPr>
        <w:t xml:space="preserve"> </w:t>
      </w:r>
      <w:proofErr w:type="spellStart"/>
      <w:r w:rsidR="004C47A8" w:rsidRPr="00111DCB">
        <w:rPr>
          <w:smallCaps/>
        </w:rPr>
        <w:t>Barbeau</w:t>
      </w:r>
      <w:proofErr w:type="spellEnd"/>
      <w:r w:rsidR="004C47A8" w:rsidRPr="00111DCB">
        <w:rPr>
          <w:smallCaps/>
        </w:rPr>
        <w:t>, S. J.</w:t>
      </w:r>
      <w:r>
        <w:t>, 2011</w:t>
      </w:r>
      <w:r w:rsidR="004C47A8" w:rsidRPr="004C47A8">
        <w:t xml:space="preserve">. Positional Accuracy of Assisted GPS Data from High-Sensitivity GPS-enabled Mobile Phones. </w:t>
      </w:r>
      <w:r w:rsidR="004C47A8" w:rsidRPr="00111DCB">
        <w:rPr>
          <w:i/>
        </w:rPr>
        <w:t>Journal of Navigation</w:t>
      </w:r>
      <w:r w:rsidR="004C47A8" w:rsidRPr="004C47A8">
        <w:t>, 64</w:t>
      </w:r>
      <w:r w:rsidR="002A051E">
        <w:t>(3)</w:t>
      </w:r>
      <w:r w:rsidR="004C47A8" w:rsidRPr="004C47A8">
        <w:t>, 381-399.</w:t>
      </w:r>
    </w:p>
    <w:p w14:paraId="66EF2C2B" w14:textId="77777777" w:rsidR="004C47A8" w:rsidRPr="004C47A8" w:rsidRDefault="00111DCB" w:rsidP="004C47A8">
      <w:pPr>
        <w:pStyle w:val="PRec-Refs"/>
      </w:pPr>
      <w:r w:rsidRPr="00111DCB">
        <w:rPr>
          <w:smallCaps/>
        </w:rPr>
        <w:t xml:space="preserve">Zhu, X., Li, Q. </w:t>
      </w:r>
      <w:r w:rsidRPr="00111DCB">
        <w:t>and</w:t>
      </w:r>
      <w:r>
        <w:rPr>
          <w:smallCaps/>
        </w:rPr>
        <w:t xml:space="preserve"> Chen, G., </w:t>
      </w:r>
      <w:r w:rsidR="004C47A8" w:rsidRPr="00111DCB">
        <w:t xml:space="preserve">2013. </w:t>
      </w:r>
      <w:r w:rsidR="004C47A8" w:rsidRPr="004C47A8">
        <w:t xml:space="preserve">APT: Accurate outdoor pedestrian tracking with smartphones. </w:t>
      </w:r>
      <w:r w:rsidRPr="00111DCB">
        <w:rPr>
          <w:i/>
        </w:rPr>
        <w:t xml:space="preserve">IEEE </w:t>
      </w:r>
      <w:r w:rsidR="004C47A8" w:rsidRPr="00111DCB">
        <w:rPr>
          <w:i/>
        </w:rPr>
        <w:t>Proceedings INFOCOM</w:t>
      </w:r>
      <w:r w:rsidRPr="00111DCB">
        <w:rPr>
          <w:i/>
        </w:rPr>
        <w:t xml:space="preserve"> 2013</w:t>
      </w:r>
      <w:r>
        <w:t xml:space="preserve">: </w:t>
      </w:r>
      <w:r w:rsidR="004C47A8" w:rsidRPr="004C47A8">
        <w:t>2508-2516.</w:t>
      </w:r>
    </w:p>
    <w:p w14:paraId="007E5458" w14:textId="77777777" w:rsidR="00A202B4" w:rsidRPr="00013B05" w:rsidRDefault="00A202B4" w:rsidP="004C47A8">
      <w:pPr>
        <w:pStyle w:val="PRec-Refs"/>
      </w:pPr>
    </w:p>
    <w:p w14:paraId="09765949" w14:textId="77777777" w:rsidR="00F1217A" w:rsidRPr="00DC5DA2" w:rsidRDefault="00241FF5" w:rsidP="00DC5DA2">
      <w:pPr>
        <w:pStyle w:val="PRec-MainText"/>
        <w:spacing w:before="360" w:after="120"/>
        <w:jc w:val="center"/>
        <w:rPr>
          <w:i/>
          <w:szCs w:val="16"/>
        </w:rPr>
      </w:pPr>
      <w:r w:rsidRPr="00DC5DA2">
        <w:rPr>
          <w:i/>
          <w:szCs w:val="16"/>
        </w:rPr>
        <w:t>Résumé</w:t>
      </w:r>
    </w:p>
    <w:p w14:paraId="1C4C0A88" w14:textId="77777777" w:rsidR="00203D57" w:rsidRDefault="00241FF5" w:rsidP="00DC5DA2">
      <w:pPr>
        <w:pStyle w:val="PRec-MainText"/>
        <w:ind w:left="284"/>
        <w:rPr>
          <w:i/>
          <w:sz w:val="16"/>
          <w:szCs w:val="16"/>
        </w:rPr>
      </w:pPr>
      <w:proofErr w:type="spellStart"/>
      <w:r w:rsidRPr="00DC5DA2">
        <w:rPr>
          <w:i/>
          <w:sz w:val="16"/>
          <w:szCs w:val="16"/>
        </w:rPr>
        <w:t>L’histoire</w:t>
      </w:r>
      <w:proofErr w:type="spellEnd"/>
      <w:r w:rsidRPr="00DC5DA2">
        <w:rPr>
          <w:i/>
          <w:sz w:val="16"/>
          <w:szCs w:val="16"/>
        </w:rPr>
        <w:t xml:space="preserve"> de </w:t>
      </w:r>
      <w:proofErr w:type="spellStart"/>
      <w:r w:rsidRPr="00DC5DA2">
        <w:rPr>
          <w:i/>
          <w:sz w:val="16"/>
          <w:szCs w:val="16"/>
        </w:rPr>
        <w:t>l’appariement</w:t>
      </w:r>
      <w:proofErr w:type="spellEnd"/>
      <w:r w:rsidRPr="00DC5DA2">
        <w:rPr>
          <w:i/>
          <w:sz w:val="16"/>
          <w:szCs w:val="16"/>
        </w:rPr>
        <w:t xml:space="preserve"> </w:t>
      </w:r>
      <w:proofErr w:type="spellStart"/>
      <w:r w:rsidRPr="00DC5DA2">
        <w:rPr>
          <w:i/>
          <w:sz w:val="16"/>
          <w:szCs w:val="16"/>
        </w:rPr>
        <w:t>d’images</w:t>
      </w:r>
      <w:proofErr w:type="spellEnd"/>
      <w:r w:rsidRPr="00DC5DA2">
        <w:rPr>
          <w:i/>
          <w:sz w:val="16"/>
          <w:szCs w:val="16"/>
        </w:rPr>
        <w:t xml:space="preserve"> </w:t>
      </w:r>
      <w:proofErr w:type="spellStart"/>
      <w:r w:rsidRPr="00DC5DA2">
        <w:rPr>
          <w:i/>
          <w:sz w:val="16"/>
          <w:szCs w:val="16"/>
        </w:rPr>
        <w:t>remonte</w:t>
      </w:r>
      <w:proofErr w:type="spellEnd"/>
      <w:r w:rsidRPr="00DC5DA2">
        <w:rPr>
          <w:i/>
          <w:sz w:val="16"/>
          <w:szCs w:val="16"/>
        </w:rPr>
        <w:t xml:space="preserve"> à plus de </w:t>
      </w:r>
      <w:proofErr w:type="spellStart"/>
      <w:r w:rsidRPr="00DC5DA2">
        <w:rPr>
          <w:i/>
          <w:sz w:val="16"/>
          <w:szCs w:val="16"/>
        </w:rPr>
        <w:t>cinquante</w:t>
      </w:r>
      <w:proofErr w:type="spellEnd"/>
      <w:r w:rsidRPr="00DC5DA2">
        <w:rPr>
          <w:i/>
          <w:sz w:val="16"/>
          <w:szCs w:val="16"/>
        </w:rPr>
        <w:t xml:space="preserve"> </w:t>
      </w:r>
      <w:proofErr w:type="spellStart"/>
      <w:r w:rsidRPr="00DC5DA2">
        <w:rPr>
          <w:i/>
          <w:sz w:val="16"/>
          <w:szCs w:val="16"/>
        </w:rPr>
        <w:t>ans</w:t>
      </w:r>
      <w:proofErr w:type="spellEnd"/>
      <w:r w:rsidRPr="00DC5DA2">
        <w:rPr>
          <w:i/>
          <w:sz w:val="16"/>
          <w:szCs w:val="16"/>
        </w:rPr>
        <w:t xml:space="preserve">, </w:t>
      </w:r>
      <w:proofErr w:type="spellStart"/>
      <w:r w:rsidRPr="00DC5DA2">
        <w:rPr>
          <w:i/>
          <w:sz w:val="16"/>
          <w:szCs w:val="16"/>
        </w:rPr>
        <w:t>lorsque</w:t>
      </w:r>
      <w:proofErr w:type="spellEnd"/>
      <w:r w:rsidRPr="00DC5DA2">
        <w:rPr>
          <w:i/>
          <w:sz w:val="16"/>
          <w:szCs w:val="16"/>
        </w:rPr>
        <w:t xml:space="preserve"> les premières …</w:t>
      </w:r>
    </w:p>
    <w:p w14:paraId="2C3CCD8D" w14:textId="77777777" w:rsidR="00DC5DA2" w:rsidRPr="00DC5DA2" w:rsidRDefault="00DC5DA2" w:rsidP="004A32E6">
      <w:pPr>
        <w:pStyle w:val="PRec-MainText"/>
        <w:jc w:val="center"/>
        <w:rPr>
          <w:i/>
          <w:sz w:val="16"/>
          <w:szCs w:val="16"/>
        </w:rPr>
      </w:pPr>
    </w:p>
    <w:p w14:paraId="33A656A7" w14:textId="77777777" w:rsidR="00F1217A" w:rsidRPr="00DC5DA2" w:rsidRDefault="00241FF5" w:rsidP="00DC5DA2">
      <w:pPr>
        <w:pStyle w:val="PRec-MainText"/>
        <w:spacing w:before="360" w:after="120"/>
        <w:ind w:firstLine="0"/>
        <w:jc w:val="center"/>
        <w:rPr>
          <w:i/>
          <w:szCs w:val="16"/>
          <w:lang w:val="de-DE"/>
        </w:rPr>
      </w:pPr>
      <w:r w:rsidRPr="00013B05">
        <w:rPr>
          <w:i/>
          <w:szCs w:val="16"/>
          <w:lang w:val="de-DE"/>
        </w:rPr>
        <w:t>Zusammenfassung</w:t>
      </w:r>
    </w:p>
    <w:p w14:paraId="0F571E3F" w14:textId="77777777" w:rsidR="00D414E9" w:rsidRPr="00013B05" w:rsidRDefault="00E45DB3" w:rsidP="00DC5DA2">
      <w:pPr>
        <w:pStyle w:val="PRec-MainText"/>
        <w:ind w:left="284"/>
        <w:rPr>
          <w:i/>
          <w:sz w:val="16"/>
          <w:szCs w:val="16"/>
          <w:lang w:val="de-DE"/>
        </w:rPr>
      </w:pPr>
      <w:r w:rsidRPr="00013B05">
        <w:rPr>
          <w:i/>
          <w:sz w:val="16"/>
          <w:szCs w:val="16"/>
          <w:lang w:val="de-DE"/>
        </w:rPr>
        <w:t xml:space="preserve">Infolge der rasanten technischen Smartphone-Entwicklung stellt sich die Frage, ob Smartphones nunmehr für den wissenschaftlichen Einsatz attraktiv sind. Ausgestattet mit umfassender Sensorik zur </w:t>
      </w:r>
      <w:r w:rsidR="0051798B" w:rsidRPr="00013B05">
        <w:rPr>
          <w:i/>
          <w:sz w:val="16"/>
          <w:szCs w:val="16"/>
          <w:lang w:val="de-DE"/>
        </w:rPr>
        <w:lastRenderedPageBreak/>
        <w:t>Positions</w:t>
      </w:r>
      <w:r w:rsidRPr="00013B05">
        <w:rPr>
          <w:i/>
          <w:sz w:val="16"/>
          <w:szCs w:val="16"/>
          <w:lang w:val="de-DE"/>
        </w:rPr>
        <w:t>- und Orientierungsbestimmung, Kameras sowie leistungsfähigen Prozessoren</w:t>
      </w:r>
      <w:r w:rsidR="00682A4D" w:rsidRPr="00013B05">
        <w:rPr>
          <w:i/>
          <w:sz w:val="16"/>
          <w:szCs w:val="16"/>
          <w:lang w:val="de-DE"/>
        </w:rPr>
        <w:t>,</w:t>
      </w:r>
      <w:r w:rsidRPr="00013B05">
        <w:rPr>
          <w:i/>
          <w:sz w:val="16"/>
          <w:szCs w:val="16"/>
          <w:lang w:val="de-DE"/>
        </w:rPr>
        <w:t xml:space="preserve"> scheinen Smartphones prädestiniert für die </w:t>
      </w:r>
      <w:r w:rsidR="0051798B" w:rsidRPr="00013B05">
        <w:rPr>
          <w:i/>
          <w:sz w:val="16"/>
          <w:szCs w:val="16"/>
          <w:lang w:val="de-DE"/>
        </w:rPr>
        <w:t>feld-basierte Datenakquisition, -prozessierung und -analyse.</w:t>
      </w:r>
      <w:r w:rsidR="004A32E6" w:rsidRPr="00013B05">
        <w:rPr>
          <w:i/>
          <w:sz w:val="16"/>
          <w:szCs w:val="16"/>
          <w:lang w:val="de-DE"/>
        </w:rPr>
        <w:t xml:space="preserve"> </w:t>
      </w:r>
      <w:r w:rsidR="005250C9" w:rsidRPr="00013B05">
        <w:rPr>
          <w:i/>
          <w:sz w:val="16"/>
          <w:szCs w:val="16"/>
          <w:lang w:val="de-DE"/>
        </w:rPr>
        <w:t>Der vorliegende Artikel</w:t>
      </w:r>
      <w:r w:rsidRPr="00013B05">
        <w:rPr>
          <w:i/>
          <w:sz w:val="16"/>
          <w:szCs w:val="16"/>
          <w:lang w:val="de-DE"/>
        </w:rPr>
        <w:t xml:space="preserve"> stellt zwei (Android) Anwendungen </w:t>
      </w:r>
      <w:r w:rsidR="0051798B" w:rsidRPr="00013B05">
        <w:rPr>
          <w:i/>
          <w:sz w:val="16"/>
          <w:szCs w:val="16"/>
          <w:lang w:val="de-DE"/>
        </w:rPr>
        <w:t>mit hydrologischem sowie geologischem Hintergrund vor</w:t>
      </w:r>
      <w:r w:rsidR="00705CD1" w:rsidRPr="00013B05">
        <w:rPr>
          <w:i/>
          <w:sz w:val="16"/>
          <w:szCs w:val="16"/>
          <w:lang w:val="de-DE"/>
        </w:rPr>
        <w:t xml:space="preserve">, welche </w:t>
      </w:r>
      <w:r w:rsidR="009525BC" w:rsidRPr="00013B05">
        <w:rPr>
          <w:i/>
          <w:sz w:val="16"/>
          <w:szCs w:val="16"/>
          <w:lang w:val="de-DE"/>
        </w:rPr>
        <w:t>zur</w:t>
      </w:r>
      <w:r w:rsidR="0051798B" w:rsidRPr="00013B05">
        <w:rPr>
          <w:i/>
          <w:sz w:val="16"/>
          <w:szCs w:val="16"/>
          <w:lang w:val="de-DE"/>
        </w:rPr>
        <w:t xml:space="preserve"> Annotation</w:t>
      </w:r>
      <w:r w:rsidR="009525BC" w:rsidRPr="00013B05">
        <w:rPr>
          <w:i/>
          <w:sz w:val="16"/>
          <w:szCs w:val="16"/>
          <w:lang w:val="de-DE"/>
        </w:rPr>
        <w:t xml:space="preserve"> </w:t>
      </w:r>
      <w:r w:rsidR="00705CD1" w:rsidRPr="00013B05">
        <w:rPr>
          <w:i/>
          <w:sz w:val="16"/>
          <w:szCs w:val="16"/>
          <w:lang w:val="de-DE"/>
        </w:rPr>
        <w:t xml:space="preserve">von 3D-Objekt- </w:t>
      </w:r>
      <w:r w:rsidR="009525BC" w:rsidRPr="00013B05">
        <w:rPr>
          <w:i/>
          <w:sz w:val="16"/>
          <w:szCs w:val="16"/>
          <w:lang w:val="de-DE"/>
        </w:rPr>
        <w:t>via 2D-Bilddaten</w:t>
      </w:r>
      <w:r w:rsidR="00705CD1" w:rsidRPr="00013B05">
        <w:rPr>
          <w:i/>
          <w:sz w:val="16"/>
          <w:szCs w:val="16"/>
          <w:lang w:val="de-DE"/>
        </w:rPr>
        <w:t xml:space="preserve"> dienen. Beide verwenden</w:t>
      </w:r>
      <w:r w:rsidR="009525BC" w:rsidRPr="00013B05">
        <w:rPr>
          <w:i/>
          <w:sz w:val="16"/>
          <w:szCs w:val="16"/>
          <w:lang w:val="de-DE"/>
        </w:rPr>
        <w:t xml:space="preserve"> jedoch unterschiedliche</w:t>
      </w:r>
      <w:r w:rsidR="00D414E9" w:rsidRPr="00013B05">
        <w:rPr>
          <w:i/>
          <w:sz w:val="16"/>
          <w:szCs w:val="16"/>
          <w:lang w:val="de-DE"/>
        </w:rPr>
        <w:t>, hier beschriebene,</w:t>
      </w:r>
      <w:r w:rsidR="009525BC" w:rsidRPr="00013B05">
        <w:rPr>
          <w:i/>
          <w:sz w:val="16"/>
          <w:szCs w:val="16"/>
          <w:lang w:val="de-DE"/>
        </w:rPr>
        <w:t xml:space="preserve"> Vorgehensweisen</w:t>
      </w:r>
      <w:r w:rsidR="00D414E9" w:rsidRPr="00013B05">
        <w:rPr>
          <w:i/>
          <w:sz w:val="16"/>
          <w:szCs w:val="16"/>
          <w:lang w:val="de-DE"/>
        </w:rPr>
        <w:t xml:space="preserve"> um einerseits colorierte 3D-Punktwolken, andererseits Oberflächenmodelle mit </w:t>
      </w:r>
      <w:r w:rsidR="00705CD1" w:rsidRPr="00013B05">
        <w:rPr>
          <w:i/>
          <w:sz w:val="16"/>
          <w:szCs w:val="16"/>
          <w:lang w:val="de-DE"/>
        </w:rPr>
        <w:t xml:space="preserve">Smartphone-Aufnahmen zu </w:t>
      </w:r>
      <w:r w:rsidR="00D414E9" w:rsidRPr="00013B05">
        <w:rPr>
          <w:i/>
          <w:sz w:val="16"/>
          <w:szCs w:val="16"/>
          <w:lang w:val="de-DE"/>
        </w:rPr>
        <w:t>registrieren. Dazu sind Informatione</w:t>
      </w:r>
      <w:r w:rsidR="00705CD1" w:rsidRPr="00013B05">
        <w:rPr>
          <w:i/>
          <w:sz w:val="16"/>
          <w:szCs w:val="16"/>
          <w:lang w:val="de-DE"/>
        </w:rPr>
        <w:t xml:space="preserve">n über die innere sowie äußere </w:t>
      </w:r>
      <w:r w:rsidR="00D414E9" w:rsidRPr="00013B05">
        <w:rPr>
          <w:i/>
          <w:sz w:val="16"/>
          <w:szCs w:val="16"/>
          <w:lang w:val="de-DE"/>
        </w:rPr>
        <w:t xml:space="preserve">Kameraorientierung unerlässlich, weshalb das Potential von handelsüblichen Smartphone Sensoren zur Bestimmung </w:t>
      </w:r>
      <w:r w:rsidR="00705CD1" w:rsidRPr="00013B05">
        <w:rPr>
          <w:i/>
          <w:sz w:val="16"/>
          <w:szCs w:val="16"/>
          <w:lang w:val="de-DE"/>
        </w:rPr>
        <w:t>von Position und Orientierung</w:t>
      </w:r>
      <w:r w:rsidR="00D414E9" w:rsidRPr="00013B05">
        <w:rPr>
          <w:i/>
          <w:sz w:val="16"/>
          <w:szCs w:val="16"/>
          <w:lang w:val="de-DE"/>
        </w:rPr>
        <w:t xml:space="preserve"> erörtert wird. Darin inbegriffen ist die Analyse verschiedener Sensor Fusion Ansätze zur Ermittlung präziser sowie stabiler O</w:t>
      </w:r>
      <w:r w:rsidR="00682A4D" w:rsidRPr="00013B05">
        <w:rPr>
          <w:i/>
          <w:sz w:val="16"/>
          <w:szCs w:val="16"/>
          <w:lang w:val="de-DE"/>
        </w:rPr>
        <w:t xml:space="preserve">rientierungsdaten. Der </w:t>
      </w:r>
      <w:r w:rsidR="00705CD1" w:rsidRPr="00013B05">
        <w:rPr>
          <w:i/>
          <w:sz w:val="16"/>
          <w:szCs w:val="16"/>
          <w:lang w:val="de-DE"/>
        </w:rPr>
        <w:t>entscheidende</w:t>
      </w:r>
      <w:r w:rsidR="00682A4D" w:rsidRPr="00013B05">
        <w:rPr>
          <w:i/>
          <w:sz w:val="16"/>
          <w:szCs w:val="16"/>
          <w:lang w:val="de-DE"/>
        </w:rPr>
        <w:t xml:space="preserve"> Vorteil von Smartphones</w:t>
      </w:r>
      <w:r w:rsidR="00705CD1" w:rsidRPr="00013B05">
        <w:rPr>
          <w:i/>
          <w:sz w:val="16"/>
          <w:szCs w:val="16"/>
          <w:lang w:val="de-DE"/>
        </w:rPr>
        <w:t xml:space="preserve"> als Messinstrument und </w:t>
      </w:r>
      <w:r w:rsidR="00CA0E83" w:rsidRPr="00013B05">
        <w:rPr>
          <w:i/>
          <w:sz w:val="16"/>
          <w:szCs w:val="16"/>
          <w:lang w:val="de-DE"/>
        </w:rPr>
        <w:t>digitales Arbeitsgerät</w:t>
      </w:r>
      <w:r w:rsidR="00705CD1" w:rsidRPr="00013B05">
        <w:rPr>
          <w:i/>
          <w:sz w:val="16"/>
          <w:szCs w:val="16"/>
          <w:lang w:val="de-DE"/>
        </w:rPr>
        <w:t xml:space="preserve"> gegenüber konventionellen Systemen liegt in deren Mobilität.</w:t>
      </w:r>
      <w:r w:rsidR="00682A4D" w:rsidRPr="00013B05">
        <w:rPr>
          <w:i/>
          <w:sz w:val="16"/>
          <w:szCs w:val="16"/>
          <w:lang w:val="de-DE"/>
        </w:rPr>
        <w:t xml:space="preserve"> </w:t>
      </w:r>
      <w:r w:rsidR="00705CD1" w:rsidRPr="00013B05">
        <w:rPr>
          <w:i/>
          <w:sz w:val="16"/>
          <w:szCs w:val="16"/>
          <w:lang w:val="de-DE"/>
        </w:rPr>
        <w:t xml:space="preserve">Nahezu </w:t>
      </w:r>
      <w:r w:rsidR="00682A4D" w:rsidRPr="00013B05">
        <w:rPr>
          <w:i/>
          <w:sz w:val="16"/>
          <w:szCs w:val="16"/>
          <w:lang w:val="de-DE"/>
        </w:rPr>
        <w:t>alle Verarbeitungsschritte</w:t>
      </w:r>
      <w:r w:rsidR="00705CD1" w:rsidRPr="00013B05">
        <w:rPr>
          <w:i/>
          <w:sz w:val="16"/>
          <w:szCs w:val="16"/>
          <w:lang w:val="de-DE"/>
        </w:rPr>
        <w:t>,</w:t>
      </w:r>
      <w:r w:rsidR="00682A4D" w:rsidRPr="00013B05">
        <w:rPr>
          <w:i/>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sidRPr="00013B05">
        <w:rPr>
          <w:i/>
          <w:sz w:val="16"/>
          <w:szCs w:val="16"/>
          <w:lang w:val="de-DE"/>
        </w:rPr>
        <w:t xml:space="preserve">anhand der genannten Applikationen </w:t>
      </w:r>
      <w:r w:rsidR="00682A4D" w:rsidRPr="00013B05">
        <w:rPr>
          <w:i/>
          <w:sz w:val="16"/>
          <w:szCs w:val="16"/>
          <w:lang w:val="de-DE"/>
        </w:rPr>
        <w:t xml:space="preserve">analysiert </w:t>
      </w:r>
      <w:r w:rsidR="00705CD1" w:rsidRPr="00013B05">
        <w:rPr>
          <w:i/>
          <w:sz w:val="16"/>
          <w:szCs w:val="16"/>
          <w:lang w:val="de-DE"/>
        </w:rPr>
        <w:t>wird</w:t>
      </w:r>
      <w:r w:rsidR="00682A4D" w:rsidRPr="00013B05">
        <w:rPr>
          <w:i/>
          <w:sz w:val="16"/>
          <w:szCs w:val="16"/>
          <w:lang w:val="de-DE"/>
        </w:rPr>
        <w:t xml:space="preserve">. </w:t>
      </w:r>
      <w:r w:rsidR="00705CD1" w:rsidRPr="00013B05">
        <w:rPr>
          <w:i/>
          <w:sz w:val="16"/>
          <w:szCs w:val="16"/>
          <w:lang w:val="de-DE"/>
        </w:rPr>
        <w:t>Abschließend lässt sich die</w:t>
      </w:r>
      <w:r w:rsidR="00682A4D" w:rsidRPr="00013B05">
        <w:rPr>
          <w:i/>
          <w:sz w:val="16"/>
          <w:szCs w:val="16"/>
          <w:lang w:val="de-DE"/>
        </w:rPr>
        <w:t xml:space="preserve"> Einsatzfähigkeit aktueller, handelsübliche Smartphones für geowissenschaftliche Fragestellungen </w:t>
      </w:r>
      <w:r w:rsidR="00705CD1" w:rsidRPr="00013B05">
        <w:rPr>
          <w:i/>
          <w:sz w:val="16"/>
          <w:szCs w:val="16"/>
          <w:lang w:val="de-DE"/>
        </w:rPr>
        <w:t>klären und bewerten</w:t>
      </w:r>
      <w:r w:rsidR="00682A4D" w:rsidRPr="00013B05">
        <w:rPr>
          <w:i/>
          <w:sz w:val="16"/>
          <w:szCs w:val="16"/>
          <w:lang w:val="de-DE"/>
        </w:rPr>
        <w:t>.</w:t>
      </w:r>
    </w:p>
    <w:p w14:paraId="1C30235B" w14:textId="77777777" w:rsidR="00DC5DA2" w:rsidRPr="00013B05" w:rsidRDefault="00DC5DA2" w:rsidP="004A32E6">
      <w:pPr>
        <w:pStyle w:val="PRec-MainText"/>
        <w:jc w:val="center"/>
        <w:rPr>
          <w:i/>
          <w:sz w:val="16"/>
          <w:szCs w:val="16"/>
          <w:lang w:val="de-DE"/>
        </w:rPr>
      </w:pPr>
    </w:p>
    <w:p w14:paraId="7DC90853" w14:textId="77777777" w:rsidR="00F1217A" w:rsidRPr="00DC5DA2" w:rsidRDefault="00241FF5" w:rsidP="00DC5DA2">
      <w:pPr>
        <w:pStyle w:val="PRec-MainText"/>
        <w:spacing w:before="360" w:after="120"/>
        <w:ind w:firstLine="0"/>
        <w:jc w:val="center"/>
        <w:rPr>
          <w:i/>
          <w:sz w:val="16"/>
          <w:szCs w:val="16"/>
          <w:lang w:val="nl-NL"/>
        </w:rPr>
      </w:pPr>
      <w:r w:rsidRPr="00DC5DA2">
        <w:rPr>
          <w:i/>
          <w:szCs w:val="16"/>
          <w:lang w:val="nl-NL"/>
        </w:rPr>
        <w:t>Resumen</w:t>
      </w:r>
    </w:p>
    <w:p w14:paraId="24514B6E" w14:textId="77777777" w:rsidR="00F1217A" w:rsidRPr="00DC5DA2" w:rsidRDefault="00241FF5" w:rsidP="00DC5DA2">
      <w:pPr>
        <w:pStyle w:val="PRec-MainText"/>
        <w:ind w:left="284"/>
        <w:rPr>
          <w:i/>
          <w:sz w:val="16"/>
          <w:szCs w:val="16"/>
          <w:lang w:val="nl-NL"/>
        </w:rPr>
      </w:pPr>
      <w:r w:rsidRPr="00DC5DA2">
        <w:rPr>
          <w:i/>
          <w:sz w:val="16"/>
          <w:szCs w:val="16"/>
          <w:lang w:val="nl-NL"/>
        </w:rPr>
        <w:t>La correspondencia de imágenes tiene una historia de más de 50 años, desde los primeros …</w:t>
      </w:r>
    </w:p>
    <w:p w14:paraId="5DC79326" w14:textId="77777777" w:rsidR="00DC5DA2" w:rsidRPr="00263718" w:rsidRDefault="00DC5DA2" w:rsidP="004A32E6">
      <w:pPr>
        <w:pStyle w:val="PRec-MainText"/>
        <w:jc w:val="center"/>
        <w:rPr>
          <w:i/>
          <w:sz w:val="16"/>
          <w:szCs w:val="16"/>
          <w:lang w:val="nl-NL"/>
        </w:rPr>
      </w:pPr>
    </w:p>
    <w:p w14:paraId="4C6510FD" w14:textId="77777777" w:rsidR="00F1217A" w:rsidRPr="00DC5DA2" w:rsidRDefault="00241FF5" w:rsidP="00DC5DA2">
      <w:pPr>
        <w:pStyle w:val="PRec-MainText"/>
        <w:spacing w:before="360" w:after="120"/>
        <w:ind w:firstLine="0"/>
        <w:jc w:val="center"/>
        <w:rPr>
          <w:szCs w:val="16"/>
          <w:lang w:val="nl-NL"/>
        </w:rPr>
      </w:pPr>
      <w:r w:rsidRPr="00DC5DA2">
        <w:rPr>
          <w:szCs w:val="16"/>
        </w:rPr>
        <w:t>摘要</w:t>
      </w:r>
    </w:p>
    <w:p w14:paraId="5C49A13C" w14:textId="77777777" w:rsidR="00241FF5" w:rsidRPr="00DC5DA2" w:rsidRDefault="00241FF5" w:rsidP="00DC5DA2">
      <w:pPr>
        <w:pStyle w:val="PRec-MainText"/>
        <w:ind w:left="284"/>
        <w:rPr>
          <w:rFonts w:ascii="SimSun" w:hAnsi="SimSun"/>
          <w:sz w:val="16"/>
          <w:szCs w:val="16"/>
          <w:lang w:val="nl-NL"/>
        </w:rPr>
      </w:pPr>
      <w:r w:rsidRPr="00DC5DA2">
        <w:rPr>
          <w:rFonts w:ascii="SimSun" w:hAnsi="SimSun"/>
          <w:sz w:val="16"/>
          <w:szCs w:val="16"/>
        </w:rPr>
        <w:t>影像匹配技术在模拟摄影测量中首次应用开始</w:t>
      </w:r>
      <w:r w:rsidRPr="00DC5DA2">
        <w:rPr>
          <w:rFonts w:ascii="SimSun" w:hAnsi="SimSun"/>
          <w:sz w:val="16"/>
          <w:szCs w:val="16"/>
          <w:lang w:val="nl-NL"/>
        </w:rPr>
        <w:t>，</w:t>
      </w:r>
      <w:r w:rsidRPr="00DC5DA2">
        <w:rPr>
          <w:rFonts w:ascii="SimSun" w:hAnsi="SimSun"/>
          <w:sz w:val="16"/>
          <w:szCs w:val="16"/>
        </w:rPr>
        <w:t>已经有</w:t>
      </w:r>
      <w:r w:rsidRPr="00DC5DA2">
        <w:rPr>
          <w:rFonts w:ascii="SimSun" w:hAnsi="SimSun"/>
          <w:sz w:val="16"/>
          <w:szCs w:val="16"/>
          <w:lang w:val="nl-NL"/>
        </w:rPr>
        <w:t>50</w:t>
      </w:r>
      <w:r w:rsidRPr="00DC5DA2">
        <w:rPr>
          <w:rFonts w:ascii="SimSun" w:hAnsi="SimSun"/>
          <w:sz w:val="16"/>
          <w:szCs w:val="16"/>
        </w:rPr>
        <w:t>年的发展</w:t>
      </w:r>
      <w:r w:rsidRPr="00DC5DA2">
        <w:rPr>
          <w:rFonts w:ascii="SimSun" w:hAnsi="SimSun"/>
          <w:sz w:val="16"/>
          <w:szCs w:val="16"/>
          <w:lang w:val="nl-NL"/>
        </w:rPr>
        <w:t xml:space="preserve"> …</w:t>
      </w:r>
    </w:p>
    <w:sectPr w:rsidR="00241FF5" w:rsidRPr="00DC5DA2" w:rsidSect="004C4058">
      <w:headerReference w:type="even" r:id="rId50"/>
      <w:headerReference w:type="default" r:id="rId51"/>
      <w:footerReference w:type="even" r:id="rId52"/>
      <w:footerReference w:type="default" r:id="rId53"/>
      <w:footerReference w:type="first" r:id="rId54"/>
      <w:pgSz w:w="9639" w:h="13608"/>
      <w:pgMar w:top="1134" w:right="1219" w:bottom="1134" w:left="1134"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 w:author="Greenich Viper" w:date="2018-05-17T13:45:00Z" w:initials="GV">
    <w:p w14:paraId="157660A9" w14:textId="77777777" w:rsidR="00740870" w:rsidRDefault="00740870">
      <w:pPr>
        <w:pStyle w:val="Kommentartext"/>
      </w:pPr>
      <w:r>
        <w:rPr>
          <w:rStyle w:val="Kommentarzeichen"/>
        </w:rPr>
        <w:annotationRef/>
      </w:r>
      <w:proofErr w:type="spellStart"/>
      <w:r>
        <w:t>wanna</w:t>
      </w:r>
      <w:proofErr w:type="spellEnd"/>
      <w:r>
        <w:t xml:space="preserve"> make it THAT short (in terms of applications</w:t>
      </w:r>
      <w:proofErr w:type="gramStart"/>
      <w:r>
        <w:t>) ?</w:t>
      </w:r>
      <w:proofErr w:type="gramEnd"/>
    </w:p>
    <w:p w14:paraId="7966F567" w14:textId="77777777" w:rsidR="00740870" w:rsidRDefault="00740870">
      <w:pPr>
        <w:pStyle w:val="Kommentartext"/>
      </w:pPr>
    </w:p>
    <w:p w14:paraId="7DE17197" w14:textId="77777777" w:rsidR="00740870" w:rsidRPr="008E218A" w:rsidRDefault="00740870">
      <w:pPr>
        <w:pStyle w:val="Kommentartext"/>
        <w:rPr>
          <w:lang w:val="en-US"/>
        </w:rPr>
      </w:pPr>
      <w:r w:rsidRPr="00263718">
        <w:rPr>
          <w:lang w:val="de-DE"/>
        </w:rPr>
        <w:t xml:space="preserve">Also, die Anwendungen hoch zu ziehen </w:t>
      </w:r>
      <w:proofErr w:type="spellStart"/>
      <w:r w:rsidRPr="00263718">
        <w:rPr>
          <w:lang w:val="de-DE"/>
        </w:rPr>
        <w:t>is</w:t>
      </w:r>
      <w:proofErr w:type="spellEnd"/>
      <w:r w:rsidRPr="00263718">
        <w:rPr>
          <w:lang w:val="de-DE"/>
        </w:rPr>
        <w:t xml:space="preserve"> </w:t>
      </w:r>
      <w:proofErr w:type="spellStart"/>
      <w:r w:rsidRPr="00263718">
        <w:rPr>
          <w:lang w:val="de-DE"/>
        </w:rPr>
        <w:t>ne</w:t>
      </w:r>
      <w:proofErr w:type="spellEnd"/>
      <w:r w:rsidRPr="00263718">
        <w:rPr>
          <w:lang w:val="de-DE"/>
        </w:rPr>
        <w:t xml:space="preserve"> gute Idee, und sie zu kürzen auch. </w:t>
      </w:r>
      <w:r>
        <w:rPr>
          <w:lang w:val="de-DE"/>
        </w:rPr>
        <w:t xml:space="preserve">Aber soweit ? Eine eigentliche Einleitung in diesem Sinne sollte nicht mehr als 2 Seiten sein – der grobe thematische Umriss. </w:t>
      </w:r>
      <w:r w:rsidRPr="008E218A">
        <w:rPr>
          <w:lang w:val="en-US"/>
        </w:rPr>
        <w:t xml:space="preserve">Mein </w:t>
      </w:r>
      <w:proofErr w:type="spellStart"/>
      <w:r w:rsidRPr="008E218A">
        <w:rPr>
          <w:lang w:val="en-US"/>
        </w:rPr>
        <w:t>Vorschlag</w:t>
      </w:r>
      <w:proofErr w:type="spellEnd"/>
      <w:r w:rsidRPr="008E218A">
        <w:rPr>
          <w:lang w:val="en-US"/>
        </w:rPr>
        <w:t>:</w:t>
      </w:r>
    </w:p>
    <w:p w14:paraId="4CCFB3C0" w14:textId="77777777" w:rsidR="00740870" w:rsidRPr="008E218A" w:rsidRDefault="00740870">
      <w:pPr>
        <w:pStyle w:val="Kommentartext"/>
        <w:rPr>
          <w:lang w:val="en-US"/>
        </w:rPr>
      </w:pPr>
    </w:p>
    <w:p w14:paraId="572FBD5E" w14:textId="77777777" w:rsidR="00740870" w:rsidRPr="008E218A" w:rsidRDefault="00740870">
      <w:pPr>
        <w:pStyle w:val="Kommentartext"/>
        <w:rPr>
          <w:lang w:val="de-DE"/>
        </w:rPr>
      </w:pPr>
      <w:r w:rsidRPr="00263718">
        <w:rPr>
          <w:lang w:val="en-US"/>
        </w:rPr>
        <w:t>Mobile devices are versatile and can be applied for multiple field scenarios</w:t>
      </w:r>
      <w:r>
        <w:rPr>
          <w:lang w:val="en-US"/>
        </w:rPr>
        <w:t xml:space="preserve"> in the geosciences. We initially present two key applications that already adopt the outlined mobile device-implemented annotation technique in the field to provide a specific operational framework. The application-driven topic introduction also improves understanding of the addressed challenges and their interconnection. </w:t>
      </w:r>
      <w:r w:rsidRPr="008E218A">
        <w:rPr>
          <w:lang w:val="de-DE"/>
        </w:rPr>
        <w:t xml:space="preserve">In </w:t>
      </w:r>
      <w:proofErr w:type="spellStart"/>
      <w:r w:rsidRPr="008E218A">
        <w:rPr>
          <w:lang w:val="de-DE"/>
        </w:rPr>
        <w:t>short</w:t>
      </w:r>
      <w:proofErr w:type="spellEnd"/>
      <w:r w:rsidRPr="008E218A">
        <w:rPr>
          <w:lang w:val="de-DE"/>
        </w:rPr>
        <w:t xml:space="preserve">, </w:t>
      </w:r>
      <w:proofErr w:type="spellStart"/>
      <w:r w:rsidRPr="008E218A">
        <w:rPr>
          <w:lang w:val="de-DE"/>
        </w:rPr>
        <w:t>we</w:t>
      </w:r>
      <w:proofErr w:type="spellEnd"/>
      <w:r w:rsidRPr="008E218A">
        <w:rPr>
          <w:lang w:val="de-DE"/>
        </w:rPr>
        <w:t>/</w:t>
      </w:r>
      <w:proofErr w:type="spellStart"/>
      <w:r w:rsidRPr="008E218A">
        <w:rPr>
          <w:lang w:val="de-DE"/>
        </w:rPr>
        <w:t>the</w:t>
      </w:r>
      <w:proofErr w:type="spellEnd"/>
      <w:r w:rsidRPr="008E218A">
        <w:rPr>
          <w:lang w:val="de-DE"/>
        </w:rPr>
        <w:t xml:space="preserve"> </w:t>
      </w:r>
      <w:proofErr w:type="spellStart"/>
      <w:r w:rsidRPr="008E218A">
        <w:rPr>
          <w:lang w:val="de-DE"/>
        </w:rPr>
        <w:t>authors</w:t>
      </w:r>
      <w:proofErr w:type="spellEnd"/>
      <w:r w:rsidRPr="008E218A">
        <w:rPr>
          <w:lang w:val="de-DE"/>
        </w:rPr>
        <w:t xml:space="preserve"> </w:t>
      </w:r>
      <w:proofErr w:type="spellStart"/>
      <w:r w:rsidRPr="008E218A">
        <w:rPr>
          <w:lang w:val="de-DE"/>
        </w:rPr>
        <w:t>study</w:t>
      </w:r>
      <w:proofErr w:type="spellEnd"/>
      <w:r w:rsidRPr="008E218A">
        <w:rPr>
          <w:lang w:val="de-DE"/>
        </w:rPr>
        <w:t xml:space="preserve"> mobile </w:t>
      </w:r>
      <w:proofErr w:type="spellStart"/>
      <w:r w:rsidRPr="008E218A">
        <w:rPr>
          <w:lang w:val="de-DE"/>
        </w:rPr>
        <w:t>sensor</w:t>
      </w:r>
      <w:proofErr w:type="spellEnd"/>
      <w:r w:rsidRPr="008E218A">
        <w:rPr>
          <w:lang w:val="de-DE"/>
        </w:rPr>
        <w:t xml:space="preserve"> </w:t>
      </w:r>
      <w:proofErr w:type="spellStart"/>
      <w:r w:rsidRPr="008E218A">
        <w:rPr>
          <w:lang w:val="de-DE"/>
        </w:rPr>
        <w:t>variability</w:t>
      </w:r>
      <w:proofErr w:type="spellEnd"/>
      <w:r w:rsidRPr="008E218A">
        <w:rPr>
          <w:lang w:val="de-DE"/>
        </w:rPr>
        <w:t>, …</w:t>
      </w:r>
    </w:p>
  </w:comment>
  <w:comment w:id="33" w:author="ms699852" w:date="2018-05-23T18:58:00Z" w:initials="m">
    <w:p w14:paraId="5D809936" w14:textId="77777777" w:rsidR="00740870" w:rsidRPr="00541C6D" w:rsidRDefault="00740870">
      <w:pPr>
        <w:pStyle w:val="Kommentartext"/>
        <w:rPr>
          <w:lang w:val="de-DE"/>
        </w:rPr>
      </w:pPr>
      <w:r>
        <w:rPr>
          <w:rStyle w:val="Kommentarzeichen"/>
        </w:rPr>
        <w:annotationRef/>
      </w:r>
      <w:proofErr w:type="spellStart"/>
      <w:r w:rsidRPr="00541C6D">
        <w:rPr>
          <w:lang w:val="de-DE"/>
        </w:rPr>
        <w:t>Nope</w:t>
      </w:r>
      <w:proofErr w:type="spellEnd"/>
      <w:r w:rsidRPr="00541C6D">
        <w:rPr>
          <w:lang w:val="de-DE"/>
        </w:rPr>
        <w:t xml:space="preserve">, so kurz wollte ich das nicht machen, aber ich habe an der Stelle noch nicht weitergearbeitet. Deshalb der Kommentar in Klammern damit ich das nicht vergesse </w:t>
      </w:r>
      <w:r w:rsidRPr="00541C6D">
        <w:rPr>
          <w:rFonts w:ascii="Segoe UI Emoji" w:hAnsi="Segoe UI Emoji" w:cs="Segoe UI Emoji"/>
        </w:rPr>
        <w:t>😉</w:t>
      </w:r>
    </w:p>
  </w:comment>
  <w:comment w:id="39" w:author="Greenich Viper" w:date="2018-05-17T13:45:00Z" w:initials="GV">
    <w:p w14:paraId="29829332" w14:textId="77777777" w:rsidR="00740870" w:rsidRPr="00630905" w:rsidRDefault="00740870">
      <w:pPr>
        <w:pStyle w:val="Kommentartext"/>
        <w:rPr>
          <w:lang w:val="de-DE"/>
        </w:rPr>
      </w:pPr>
      <w:r>
        <w:rPr>
          <w:rStyle w:val="Kommentarzeichen"/>
        </w:rPr>
        <w:annotationRef/>
      </w:r>
      <w:r w:rsidRPr="008E218A">
        <w:rPr>
          <w:lang w:val="de-DE"/>
        </w:rPr>
        <w:t xml:space="preserve">Hm, ich find’s gut das passiv wegzulassen (allerdings: wird Simon nicht ganz so gefallen – naja, muss er mit leben), klingt aktiver. </w:t>
      </w:r>
      <w:r w:rsidRPr="00AC3EA4">
        <w:rPr>
          <w:lang w:val="de-DE"/>
        </w:rPr>
        <w:t>Allerdings das mit “</w:t>
      </w:r>
      <w:proofErr w:type="spellStart"/>
      <w:r w:rsidRPr="00AC3EA4">
        <w:rPr>
          <w:lang w:val="de-DE"/>
        </w:rPr>
        <w:t>the</w:t>
      </w:r>
      <w:proofErr w:type="spellEnd"/>
      <w:r w:rsidRPr="00AC3EA4">
        <w:rPr>
          <w:lang w:val="de-DE"/>
        </w:rPr>
        <w:t xml:space="preserve"> </w:t>
      </w:r>
      <w:proofErr w:type="spellStart"/>
      <w:r w:rsidRPr="00AC3EA4">
        <w:rPr>
          <w:lang w:val="de-DE"/>
        </w:rPr>
        <w:t>authors</w:t>
      </w:r>
      <w:proofErr w:type="spellEnd"/>
      <w:r w:rsidRPr="00AC3EA4">
        <w:rPr>
          <w:lang w:val="de-DE"/>
        </w:rPr>
        <w:t>” (und “</w:t>
      </w:r>
      <w:proofErr w:type="spellStart"/>
      <w:r w:rsidRPr="00AC3EA4">
        <w:rPr>
          <w:lang w:val="de-DE"/>
        </w:rPr>
        <w:t>one</w:t>
      </w:r>
      <w:proofErr w:type="spellEnd"/>
      <w:r w:rsidRPr="00AC3EA4">
        <w:rPr>
          <w:lang w:val="de-DE"/>
        </w:rPr>
        <w:t xml:space="preserve"> </w:t>
      </w:r>
      <w:proofErr w:type="spellStart"/>
      <w:r w:rsidRPr="00AC3EA4">
        <w:rPr>
          <w:lang w:val="de-DE"/>
        </w:rPr>
        <w:t>can</w:t>
      </w:r>
      <w:proofErr w:type="spellEnd"/>
      <w:r w:rsidRPr="00AC3EA4">
        <w:rPr>
          <w:lang w:val="de-DE"/>
        </w:rPr>
        <w:t xml:space="preserve">”, etc.) zu ersetzen – weiß </w:t>
      </w:r>
      <w:proofErr w:type="spellStart"/>
      <w:r w:rsidRPr="00AC3EA4">
        <w:rPr>
          <w:lang w:val="de-DE"/>
        </w:rPr>
        <w:t>net</w:t>
      </w:r>
      <w:proofErr w:type="spellEnd"/>
      <w:r w:rsidRPr="00AC3EA4">
        <w:rPr>
          <w:lang w:val="de-DE"/>
        </w:rPr>
        <w:t xml:space="preserve">, ist das möglich mit PHOR ? </w:t>
      </w:r>
      <w:r w:rsidRPr="00630905">
        <w:rPr>
          <w:lang w:val="de-DE"/>
        </w:rPr>
        <w:t>Bei uns heißt es halt „</w:t>
      </w:r>
      <w:proofErr w:type="spellStart"/>
      <w:r w:rsidRPr="00630905">
        <w:rPr>
          <w:lang w:val="de-DE"/>
        </w:rPr>
        <w:t>we</w:t>
      </w:r>
      <w:proofErr w:type="spellEnd"/>
      <w:r w:rsidRPr="00630905">
        <w:rPr>
          <w:lang w:val="de-DE"/>
        </w:rPr>
        <w:t>“ (wir).</w:t>
      </w:r>
    </w:p>
  </w:comment>
  <w:comment w:id="40" w:author="ms699852" w:date="2018-05-23T18:59:00Z" w:initials="m">
    <w:p w14:paraId="1155B232" w14:textId="77777777" w:rsidR="00740870" w:rsidRDefault="00740870">
      <w:pPr>
        <w:pStyle w:val="Kommentartext"/>
      </w:pPr>
      <w:r>
        <w:rPr>
          <w:rStyle w:val="Kommentarzeichen"/>
        </w:rPr>
        <w:annotationRef/>
      </w:r>
      <w:r w:rsidRPr="00541C6D">
        <w:rPr>
          <w:lang w:val="de-DE"/>
        </w:rPr>
        <w:t xml:space="preserve">Also bei uns heißt es eher „passiv“ Hab grad noch mal mit Danilo gesprochen, er meinte auch in der Info ist das wir gängig, bei uns der passiv. </w:t>
      </w:r>
      <w:proofErr w:type="spellStart"/>
      <w:r w:rsidRPr="00541C6D">
        <w:t>Quintessenz</w:t>
      </w:r>
      <w:proofErr w:type="spellEnd"/>
      <w:r w:rsidRPr="00541C6D">
        <w:t xml:space="preserve">… </w:t>
      </w:r>
      <w:r w:rsidRPr="00541C6D">
        <w:rPr>
          <w:rFonts w:ascii="Segoe UI Emoji" w:hAnsi="Segoe UI Emoji" w:cs="Segoe UI Emoji"/>
        </w:rPr>
        <w:t>😉</w:t>
      </w:r>
    </w:p>
  </w:comment>
  <w:comment w:id="172" w:author="Greenich Viper" w:date="2018-05-17T13:45:00Z" w:initials="GV">
    <w:p w14:paraId="6AED6195" w14:textId="77777777" w:rsidR="00740870" w:rsidRDefault="00740870">
      <w:pPr>
        <w:pStyle w:val="Kommentartext"/>
      </w:pPr>
      <w:r>
        <w:rPr>
          <w:rStyle w:val="Kommentarzeichen"/>
        </w:rPr>
        <w:annotationRef/>
      </w:r>
      <w:r>
        <w:t>I would keep that information in cause it’s important (you need to know what the initial reference frame is if all other transforms are relative). Just make the connection to the “world reference frame” you explained above.</w:t>
      </w:r>
    </w:p>
    <w:p w14:paraId="2FC58319" w14:textId="77777777" w:rsidR="00740870" w:rsidRDefault="00740870">
      <w:pPr>
        <w:pStyle w:val="Kommentartext"/>
      </w:pPr>
    </w:p>
    <w:p w14:paraId="47431433" w14:textId="77777777" w:rsidR="00740870" w:rsidRDefault="00740870">
      <w:pPr>
        <w:pStyle w:val="Kommentartext"/>
      </w:pPr>
      <w:r>
        <w:t>THOUGH: thinking about it –HGM may be right here: we talk here about the algorithm in general, so the information that the world reference frame P must be known in advance is the only thing needed. So this COULD be removed.</w:t>
      </w:r>
    </w:p>
  </w:comment>
  <w:comment w:id="171" w:author="ms699852" w:date="2018-05-23T18:59:00Z" w:initials="m">
    <w:p w14:paraId="525EC96A" w14:textId="4F5C3AE7" w:rsidR="00740870" w:rsidRDefault="00740870">
      <w:pPr>
        <w:pStyle w:val="Kommentartext"/>
      </w:pPr>
      <w:r>
        <w:rPr>
          <w:rStyle w:val="Kommentarzeichen"/>
        </w:rPr>
        <w:annotationRef/>
      </w:r>
      <w:r>
        <w:t xml:space="preserve">I think we delete this part </w:t>
      </w:r>
      <w:r>
        <w:br/>
      </w:r>
      <w:r>
        <w:br/>
        <w:t>“</w:t>
      </w:r>
      <w:r w:rsidRPr="00B54609">
        <w:t xml:space="preserve">The world reference frame P is provided by established georeferencing within the geosciences. In our applications, we keep the position sensor data in Universal Transverse Mercator (UTM) coordinates (lateral) with Earth Gravitational Model </w:t>
      </w:r>
      <w:r>
        <w:t>(EGM96) altitudes (vertical).”</w:t>
      </w:r>
      <w:r>
        <w:br/>
      </w:r>
      <w:r>
        <w:br/>
        <w:t>It is a general algorithm description, maybe this may lead to misunderstanding</w:t>
      </w:r>
    </w:p>
  </w:comment>
  <w:comment w:id="183" w:author="ms699852" w:date="2018-05-23T19:22:00Z" w:initials="m">
    <w:p w14:paraId="642AF805" w14:textId="79899FBA" w:rsidR="00740870" w:rsidRDefault="00740870">
      <w:pPr>
        <w:pStyle w:val="Kommentartext"/>
      </w:pPr>
      <w:r>
        <w:rPr>
          <w:rStyle w:val="Kommentarzeichen"/>
        </w:rPr>
        <w:annotationRef/>
      </w:r>
      <w:proofErr w:type="gramStart"/>
      <w:r>
        <w:t>Hmm..</w:t>
      </w:r>
      <w:proofErr w:type="gramEnd"/>
      <w:r>
        <w:t xml:space="preserve"> why to bring a reference? The idea may be not </w:t>
      </w:r>
      <w:proofErr w:type="gramStart"/>
      <w:r>
        <w:t>new</w:t>
      </w:r>
      <w:proofErr w:type="gramEnd"/>
      <w:r>
        <w:t xml:space="preserve"> but we don’t adapt any approach. This was the idea of Richard and me a few years ago and I don´t have an idea who to </w:t>
      </w:r>
      <w:proofErr w:type="gramStart"/>
      <w:r>
        <w:t>cite..</w:t>
      </w:r>
      <w:proofErr w:type="gramEnd"/>
    </w:p>
  </w:comment>
  <w:comment w:id="189" w:author="Greenich Viper" w:date="2018-05-17T13:45:00Z" w:initials="GV">
    <w:p w14:paraId="35B738DA" w14:textId="77777777" w:rsidR="00740870" w:rsidRDefault="00740870">
      <w:pPr>
        <w:pStyle w:val="Kommentartext"/>
      </w:pPr>
      <w:r>
        <w:rPr>
          <w:rStyle w:val="Kommentarzeichen"/>
        </w:rPr>
        <w:annotationRef/>
      </w:r>
      <w:r>
        <w:t>Image doesn’t have to be there – just if you think it enhances readability and comprehension.</w:t>
      </w:r>
    </w:p>
  </w:comment>
  <w:comment w:id="190" w:author="ms699852" w:date="2018-05-23T19:06:00Z" w:initials="m">
    <w:p w14:paraId="510CC50E" w14:textId="65DE6BBE" w:rsidR="00740870" w:rsidRDefault="00740870">
      <w:pPr>
        <w:pStyle w:val="Kommentartext"/>
      </w:pPr>
      <w:r>
        <w:rPr>
          <w:rStyle w:val="Kommentarzeichen"/>
        </w:rPr>
        <w:annotationRef/>
      </w:r>
      <w:r>
        <w:t xml:space="preserve">I like the images very much!!! And I </w:t>
      </w:r>
      <w:r w:rsidRPr="00541C6D">
        <w:t xml:space="preserve">put this both images together with the frustum. </w:t>
      </w:r>
      <w:r>
        <w:t xml:space="preserve">With the </w:t>
      </w:r>
      <w:proofErr w:type="spellStart"/>
      <w:r>
        <w:t>colors</w:t>
      </w:r>
      <w:proofErr w:type="spellEnd"/>
      <w:r>
        <w:t>, all three images are very cool to transfer the idea</w:t>
      </w:r>
    </w:p>
  </w:comment>
  <w:comment w:id="195" w:author="Greenich Viper" w:date="2018-05-17T13:45:00Z" w:initials="GV">
    <w:p w14:paraId="69E1787F" w14:textId="77777777" w:rsidR="00740870" w:rsidRDefault="00740870">
      <w:pPr>
        <w:pStyle w:val="Kommentartext"/>
      </w:pPr>
      <w:r>
        <w:rPr>
          <w:rStyle w:val="Kommentarzeichen"/>
        </w:rPr>
        <w:annotationRef/>
      </w:r>
      <w:r>
        <w:t xml:space="preserve">is that correctly </w:t>
      </w:r>
      <w:proofErr w:type="gramStart"/>
      <w:r>
        <w:t>understood ?</w:t>
      </w:r>
      <w:proofErr w:type="gramEnd"/>
    </w:p>
  </w:comment>
  <w:comment w:id="196" w:author="ms699852" w:date="2018-05-23T19:06:00Z" w:initials="m">
    <w:p w14:paraId="5A906494" w14:textId="269CC6B3" w:rsidR="00740870" w:rsidRDefault="00740870">
      <w:pPr>
        <w:pStyle w:val="Kommentartext"/>
      </w:pPr>
      <w:r>
        <w:rPr>
          <w:rStyle w:val="Kommentarzeichen"/>
        </w:rPr>
        <w:annotationRef/>
      </w:r>
      <w:r>
        <w:t>exactly, thanks for this nice formulation!</w:t>
      </w:r>
    </w:p>
  </w:comment>
  <w:comment w:id="203" w:author="Greenich Viper" w:date="2018-05-17T13:45:00Z" w:initials="GV">
    <w:p w14:paraId="027AD232" w14:textId="77777777" w:rsidR="00740870" w:rsidRDefault="00740870" w:rsidP="00CE1DEF">
      <w:pPr>
        <w:pStyle w:val="Kommentartext"/>
      </w:pPr>
      <w:r>
        <w:rPr>
          <w:rStyle w:val="Kommentarzeichen"/>
        </w:rPr>
        <w:annotationRef/>
      </w:r>
      <w:r>
        <w:t xml:space="preserve">I moved that info up where </w:t>
      </w:r>
      <w:proofErr w:type="spellStart"/>
      <w:r>
        <w:t>z_c</w:t>
      </w:r>
      <w:proofErr w:type="spellEnd"/>
      <w:r>
        <w:t xml:space="preserve"> is mentioned the first time, for clarity.</w:t>
      </w:r>
    </w:p>
  </w:comment>
  <w:comment w:id="201" w:author="ms699852" w:date="2018-05-23T19:06:00Z" w:initials="m">
    <w:p w14:paraId="3CDE8801" w14:textId="77777777" w:rsidR="00740870" w:rsidRDefault="00740870" w:rsidP="00CE1DEF">
      <w:pPr>
        <w:pStyle w:val="Kommentartext"/>
      </w:pPr>
      <w:r>
        <w:rPr>
          <w:rStyle w:val="Kommentarzeichen"/>
        </w:rPr>
        <w:annotationRef/>
      </w:r>
      <w:r>
        <w:t>Yeah, that´s definitely ok</w:t>
      </w:r>
    </w:p>
  </w:comment>
  <w:comment w:id="217" w:author="Greenich Viper" w:date="2018-05-17T13:45:00Z" w:initials="GV">
    <w:p w14:paraId="300DD354" w14:textId="77777777" w:rsidR="00740870" w:rsidRDefault="00740870">
      <w:pPr>
        <w:pStyle w:val="Kommentartext"/>
      </w:pPr>
      <w:r>
        <w:rPr>
          <w:rStyle w:val="Kommentarzeichen"/>
        </w:rPr>
        <w:annotationRef/>
      </w:r>
      <w:r>
        <w:t xml:space="preserve">I moved that info up where </w:t>
      </w:r>
      <w:proofErr w:type="spellStart"/>
      <w:r>
        <w:t>z_c</w:t>
      </w:r>
      <w:proofErr w:type="spellEnd"/>
      <w:r>
        <w:t xml:space="preserve"> is mentioned the first time, for clarity.</w:t>
      </w:r>
    </w:p>
  </w:comment>
  <w:comment w:id="214" w:author="ms699852" w:date="2018-05-23T19:06:00Z" w:initials="m">
    <w:p w14:paraId="1D70FDF5" w14:textId="5A985A79" w:rsidR="00740870" w:rsidRDefault="00740870">
      <w:pPr>
        <w:pStyle w:val="Kommentartext"/>
      </w:pPr>
      <w:r>
        <w:rPr>
          <w:rStyle w:val="Kommentarzeichen"/>
        </w:rPr>
        <w:annotationRef/>
      </w:r>
      <w:r>
        <w:t>Yeah, that´s definitely ok</w:t>
      </w:r>
    </w:p>
  </w:comment>
  <w:comment w:id="219" w:author="ms699852" w:date="2018-05-23T20:09:00Z" w:initials="m">
    <w:p w14:paraId="3101CFAE" w14:textId="1E3E8FFE" w:rsidR="00740870" w:rsidRDefault="00740870">
      <w:pPr>
        <w:pStyle w:val="Kommentartext"/>
      </w:pPr>
      <w:r>
        <w:rPr>
          <w:rStyle w:val="Kommentarzeichen"/>
        </w:rPr>
        <w:annotationRef/>
      </w:r>
      <w:r>
        <w:t xml:space="preserve">Added sentence from Christian -&gt; sounds better </w:t>
      </w:r>
      <w:r>
        <w:rPr>
          <w:rFonts w:ascii="Segoe UI Emoji" w:eastAsia="Segoe UI Emoji" w:hAnsi="Segoe UI Emoji" w:cs="Segoe UI Emoji"/>
        </w:rPr>
        <w:t>😉</w:t>
      </w:r>
    </w:p>
  </w:comment>
  <w:comment w:id="243" w:author="ms699852" w:date="2018-05-24T15:42:00Z" w:initials="m">
    <w:p w14:paraId="225BAEA8" w14:textId="77777777" w:rsidR="00740870" w:rsidRDefault="00740870">
      <w:pPr>
        <w:pStyle w:val="Kommentartext"/>
      </w:pPr>
      <w:r>
        <w:rPr>
          <w:rStyle w:val="Kommentarzeichen"/>
        </w:rPr>
        <w:annotationRef/>
      </w:r>
      <w:r>
        <w:t xml:space="preserve">The structure of this topic was not </w:t>
      </w:r>
      <w:proofErr w:type="spellStart"/>
      <w:r>
        <w:t>soooooooooooooo</w:t>
      </w:r>
      <w:proofErr w:type="spellEnd"/>
      <w:r>
        <w:t xml:space="preserve"> ideal. Partly, we used almost the same sentences in different paragraphs. Thus, I tried to change the structure: </w:t>
      </w:r>
    </w:p>
    <w:p w14:paraId="17F0C625" w14:textId="77777777" w:rsidR="00740870" w:rsidRDefault="00740870">
      <w:pPr>
        <w:pStyle w:val="Kommentartext"/>
      </w:pPr>
      <w:proofErr w:type="gramStart"/>
      <w:r>
        <w:t>First :</w:t>
      </w:r>
      <w:proofErr w:type="gramEnd"/>
      <w:r>
        <w:t xml:space="preserve"> the general things, </w:t>
      </w:r>
    </w:p>
    <w:p w14:paraId="596C909C" w14:textId="32483A49" w:rsidR="00740870" w:rsidRDefault="00740870">
      <w:pPr>
        <w:pStyle w:val="Kommentartext"/>
      </w:pPr>
      <w:r>
        <w:t xml:space="preserve">Second: how to achieve the registration between 2D and 3D having meshes, feature points or area features, or performing MI and the last, what is done when the data sets (2D, 3D) are successfully matched. </w:t>
      </w:r>
    </w:p>
  </w:comment>
  <w:comment w:id="259" w:author="ms699852" w:date="2018-05-24T14:48:00Z" w:initials="m">
    <w:p w14:paraId="149A733B" w14:textId="77777777" w:rsidR="00740870" w:rsidRDefault="00740870" w:rsidP="0006648C">
      <w:pPr>
        <w:pStyle w:val="Kommentartext"/>
      </w:pPr>
      <w:r>
        <w:rPr>
          <w:rStyle w:val="Kommentarzeichen"/>
        </w:rPr>
        <w:annotationRef/>
      </w:r>
      <w:r>
        <w:t>We already presented our applications. No need for redundant references.</w:t>
      </w:r>
    </w:p>
  </w:comment>
  <w:comment w:id="339" w:author="ms699852" w:date="2018-05-24T14:49:00Z" w:initials="m">
    <w:p w14:paraId="6F23F702" w14:textId="77777777" w:rsidR="00740870" w:rsidRDefault="00740870" w:rsidP="008E0EB5">
      <w:pPr>
        <w:pStyle w:val="Kommentartext"/>
      </w:pPr>
      <w:r>
        <w:rPr>
          <w:rStyle w:val="Kommentarzeichen"/>
        </w:rPr>
        <w:annotationRef/>
      </w:r>
      <w:r>
        <w:t xml:space="preserve">Position here is not so cool… maybe we should place this into the conclusion part (if this is not already </w:t>
      </w:r>
      <w:proofErr w:type="gramStart"/>
      <w:r>
        <w:t>be</w:t>
      </w:r>
      <w:proofErr w:type="gramEnd"/>
      <w:r>
        <w:t xml:space="preserve"> done…)</w:t>
      </w:r>
    </w:p>
  </w:comment>
  <w:comment w:id="359" w:author="Greenich Viper" w:date="2018-05-17T13:45:00Z" w:initials="GV">
    <w:p w14:paraId="2A5F4253" w14:textId="77777777" w:rsidR="00740870" w:rsidRDefault="00740870" w:rsidP="000E0B56">
      <w:pPr>
        <w:pStyle w:val="Kommentartext"/>
      </w:pPr>
      <w:r>
        <w:rPr>
          <w:rStyle w:val="Kommentarzeichen"/>
        </w:rPr>
        <w:annotationRef/>
      </w:r>
      <w:r>
        <w:t>Although this is entirely correct, it may better be placed as a notice at the end of the section when discussing possible algorithmic improvements.</w:t>
      </w:r>
    </w:p>
  </w:comment>
  <w:comment w:id="360" w:author="ms699852" w:date="2018-05-23T19:06:00Z" w:initials="m">
    <w:p w14:paraId="23803768" w14:textId="1C4A27D5" w:rsidR="00740870" w:rsidRDefault="00740870" w:rsidP="000E0B56">
      <w:pPr>
        <w:pStyle w:val="Kommentartext"/>
      </w:pPr>
      <w:r>
        <w:rPr>
          <w:rStyle w:val="Kommentarzeichen"/>
        </w:rPr>
        <w:annotationRef/>
      </w:r>
      <w:r>
        <w:t>agree</w:t>
      </w:r>
    </w:p>
  </w:comment>
  <w:comment w:id="365" w:author="ms699852" w:date="2018-05-17T13:45:00Z" w:initials="m">
    <w:p w14:paraId="052A2FF1" w14:textId="77777777" w:rsidR="00740870" w:rsidRDefault="00740870">
      <w:pPr>
        <w:pStyle w:val="Kommentartext"/>
      </w:pPr>
      <w:r>
        <w:rPr>
          <w:rStyle w:val="Kommentarzeichen"/>
        </w:rPr>
        <w:annotationRef/>
      </w:r>
      <w:r>
        <w:t>OCV framework too much information here…</w:t>
      </w:r>
    </w:p>
  </w:comment>
  <w:comment w:id="366" w:author="Greenich Viper" w:date="2018-05-17T13:45:00Z" w:initials="GV">
    <w:p w14:paraId="3E7DEF31" w14:textId="77777777" w:rsidR="00740870" w:rsidRDefault="00740870">
      <w:pPr>
        <w:pStyle w:val="Kommentartext"/>
      </w:pPr>
      <w:r>
        <w:rPr>
          <w:rStyle w:val="Kommentarzeichen"/>
        </w:rPr>
        <w:annotationRef/>
      </w:r>
      <w:r>
        <w:t>I slightly tend to disagree – it is actually useful information. But I leave it to your good judgement. If you think it can go, it goes.</w:t>
      </w:r>
    </w:p>
  </w:comment>
  <w:comment w:id="367" w:author="ms699852" w:date="2018-05-23T19:07:00Z" w:initials="m">
    <w:p w14:paraId="004DFEF3" w14:textId="77777777" w:rsidR="00740870" w:rsidRDefault="00740870">
      <w:pPr>
        <w:pStyle w:val="Kommentartext"/>
      </w:pPr>
      <w:r>
        <w:rPr>
          <w:rStyle w:val="Kommentarzeichen"/>
        </w:rPr>
        <w:annotationRef/>
      </w:r>
      <w:r w:rsidRPr="00541C6D">
        <w:t xml:space="preserve">Well, we said that we want to mention the applications exemplary. </w:t>
      </w:r>
      <w:proofErr w:type="gramStart"/>
      <w:r w:rsidRPr="00541C6D">
        <w:t>So</w:t>
      </w:r>
      <w:proofErr w:type="gramEnd"/>
      <w:r w:rsidRPr="00541C6D">
        <w:t xml:space="preserve"> this would be a bit too much in depth I think… but let us decide later.</w:t>
      </w:r>
    </w:p>
  </w:comment>
  <w:comment w:id="520" w:author="ms699852" w:date="2018-05-23T19:17:00Z" w:initials="m">
    <w:p w14:paraId="76B62104" w14:textId="75C956E8" w:rsidR="00740870" w:rsidRDefault="00740870">
      <w:pPr>
        <w:pStyle w:val="Kommentartext"/>
      </w:pPr>
      <w:r>
        <w:rPr>
          <w:rStyle w:val="Kommentarzeichen"/>
        </w:rPr>
        <w:annotationRef/>
      </w:r>
      <w:proofErr w:type="spellStart"/>
      <w:r>
        <w:t>Not longer</w:t>
      </w:r>
      <w:proofErr w:type="spellEnd"/>
      <w:r>
        <w:t xml:space="preserve"> available </w:t>
      </w:r>
      <w:r>
        <w:sym w:font="Wingdings" w:char="F0E0"/>
      </w:r>
      <w:r>
        <w:t xml:space="preserve"> @MK change here!</w:t>
      </w:r>
    </w:p>
  </w:comment>
  <w:comment w:id="526" w:author="ms699852" w:date="2018-05-24T21:35:00Z" w:initials="m">
    <w:p w14:paraId="0D889915" w14:textId="524BF6DD" w:rsidR="00FF5479" w:rsidRDefault="00FF5479">
      <w:pPr>
        <w:pStyle w:val="Kommentartext"/>
      </w:pPr>
      <w:r>
        <w:rPr>
          <w:rStyle w:val="Kommentarzeichen"/>
        </w:rPr>
        <w:annotationRef/>
      </w:r>
      <w:r>
        <w:t>You have written “</w:t>
      </w:r>
      <w:proofErr w:type="spellStart"/>
      <w:r>
        <w:t>eological</w:t>
      </w:r>
      <w:proofErr w:type="spellEnd"/>
      <w:r>
        <w:t>” – do you mean ecological or is this a specific term?</w:t>
      </w:r>
    </w:p>
  </w:comment>
  <w:comment w:id="531" w:author="ms699852" w:date="2018-05-24T21:38:00Z" w:initials="m">
    <w:p w14:paraId="3E38D88C" w14:textId="516B46AB" w:rsidR="00AE36D8" w:rsidRDefault="00AE36D8">
      <w:pPr>
        <w:pStyle w:val="Kommentartext"/>
      </w:pPr>
      <w:r>
        <w:rPr>
          <w:rStyle w:val="Kommentarzeichen"/>
        </w:rPr>
        <w:annotationRef/>
      </w:r>
      <w:r>
        <w:t>Must be still done (@MK)</w:t>
      </w:r>
    </w:p>
  </w:comment>
  <w:comment w:id="532" w:author="Greenich Viper" w:date="2018-05-22T22:37:00Z" w:initials="GV">
    <w:p w14:paraId="14CC0BB8" w14:textId="77777777" w:rsidR="00740870" w:rsidRDefault="00740870">
      <w:pPr>
        <w:pStyle w:val="Kommentartext"/>
      </w:pPr>
      <w:r>
        <w:rPr>
          <w:rStyle w:val="Kommentarzeichen"/>
        </w:rPr>
        <w:annotationRef/>
      </w:r>
      <w:r>
        <w:t>now just needs a bit of a re-arrangement to not jump between technique, technology and utilisation back and forth. Could you please do that ?</w:t>
      </w:r>
    </w:p>
  </w:comment>
  <w:comment w:id="533" w:author="ms699852" w:date="2018-05-23T19:07:00Z" w:initials="m">
    <w:p w14:paraId="3B43D21A" w14:textId="03CE74E6" w:rsidR="00740870" w:rsidRDefault="00740870">
      <w:pPr>
        <w:pStyle w:val="Kommentartext"/>
      </w:pPr>
      <w:r>
        <w:rPr>
          <w:rStyle w:val="Kommentarzeichen"/>
        </w:rPr>
        <w:annotationRef/>
      </w:r>
      <w:r>
        <w:t xml:space="preserve">yes sure, I just want to do this when we finished the major things regarding the structure and text itself </w:t>
      </w:r>
      <w:r>
        <w:rPr>
          <w:rFonts w:ascii="Segoe UI Emoji" w:eastAsia="Segoe UI Emoji" w:hAnsi="Segoe UI Emoji" w:cs="Segoe UI Emoji"/>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2FBD5E" w15:done="0"/>
  <w15:commentEx w15:paraId="5D809936" w15:paraIdParent="572FBD5E" w15:done="0"/>
  <w15:commentEx w15:paraId="29829332" w15:done="0"/>
  <w15:commentEx w15:paraId="1155B232" w15:paraIdParent="29829332" w15:done="0"/>
  <w15:commentEx w15:paraId="47431433" w15:done="0"/>
  <w15:commentEx w15:paraId="525EC96A" w15:paraIdParent="47431433" w15:done="0"/>
  <w15:commentEx w15:paraId="642AF805" w15:done="0"/>
  <w15:commentEx w15:paraId="35B738DA" w15:done="0"/>
  <w15:commentEx w15:paraId="510CC50E" w15:paraIdParent="35B738DA" w15:done="0"/>
  <w15:commentEx w15:paraId="69E1787F" w15:done="0"/>
  <w15:commentEx w15:paraId="5A906494" w15:paraIdParent="69E1787F" w15:done="0"/>
  <w15:commentEx w15:paraId="027AD232" w15:done="0"/>
  <w15:commentEx w15:paraId="3CDE8801" w15:paraIdParent="027AD232" w15:done="0"/>
  <w15:commentEx w15:paraId="300DD354" w15:done="0"/>
  <w15:commentEx w15:paraId="1D70FDF5" w15:paraIdParent="300DD354" w15:done="0"/>
  <w15:commentEx w15:paraId="3101CFAE" w15:done="0"/>
  <w15:commentEx w15:paraId="596C909C" w15:done="0"/>
  <w15:commentEx w15:paraId="149A733B" w15:done="0"/>
  <w15:commentEx w15:paraId="6F23F702" w15:done="0"/>
  <w15:commentEx w15:paraId="2A5F4253" w15:done="0"/>
  <w15:commentEx w15:paraId="23803768" w15:paraIdParent="2A5F4253" w15:done="0"/>
  <w15:commentEx w15:paraId="052A2FF1" w15:done="0"/>
  <w15:commentEx w15:paraId="3E7DEF31" w15:done="0"/>
  <w15:commentEx w15:paraId="004DFEF3" w15:paraIdParent="3E7DEF31" w15:done="0"/>
  <w15:commentEx w15:paraId="76B62104" w15:done="0"/>
  <w15:commentEx w15:paraId="0D889915" w15:done="0"/>
  <w15:commentEx w15:paraId="3E38D88C" w15:done="0"/>
  <w15:commentEx w15:paraId="14CC0BB8" w15:done="0"/>
  <w15:commentEx w15:paraId="3B43D21A" w15:paraIdParent="14CC0BB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2FBD5E" w16cid:durableId="1EB03846"/>
  <w16cid:commentId w16cid:paraId="5D809936" w16cid:durableId="1EB03873"/>
  <w16cid:commentId w16cid:paraId="29829332" w16cid:durableId="1EB03847"/>
  <w16cid:commentId w16cid:paraId="1155B232" w16cid:durableId="1EB03875"/>
  <w16cid:commentId w16cid:paraId="525EC96A" w16cid:durableId="1EB03885"/>
  <w16cid:commentId w16cid:paraId="642AF805" w16cid:durableId="1EB03DE4"/>
  <w16cid:commentId w16cid:paraId="35B738DA" w16cid:durableId="1EB0384B"/>
  <w16cid:commentId w16cid:paraId="510CC50E" w16cid:durableId="1EB03A2B"/>
  <w16cid:commentId w16cid:paraId="69E1787F" w16cid:durableId="1EB0384C"/>
  <w16cid:commentId w16cid:paraId="5A906494" w16cid:durableId="1EB03A31"/>
  <w16cid:commentId w16cid:paraId="3CDE8801" w16cid:durableId="1EB14B6E"/>
  <w16cid:commentId w16cid:paraId="1D70FDF5" w16cid:durableId="1EB03A4B"/>
  <w16cid:commentId w16cid:paraId="3101CFAE" w16cid:durableId="1EB0490E"/>
  <w16cid:commentId w16cid:paraId="596C909C" w16cid:durableId="1EB15BF3"/>
  <w16cid:commentId w16cid:paraId="149A733B" w16cid:durableId="1EB14F37"/>
  <w16cid:commentId w16cid:paraId="6F23F702" w16cid:durableId="1EB14F5F"/>
  <w16cid:commentId w16cid:paraId="052A2FF1" w16cid:durableId="1EB03852"/>
  <w16cid:commentId w16cid:paraId="3E7DEF31" w16cid:durableId="1EB03853"/>
  <w16cid:commentId w16cid:paraId="004DFEF3" w16cid:durableId="1EB03A65"/>
  <w16cid:commentId w16cid:paraId="76B62104" w16cid:durableId="1EB03CAE"/>
  <w16cid:commentId w16cid:paraId="0D889915" w16cid:durableId="1EB1AE99"/>
  <w16cid:commentId w16cid:paraId="3E38D88C" w16cid:durableId="1EB1AF52"/>
  <w16cid:commentId w16cid:paraId="14CC0BB8" w16cid:durableId="1EB03857"/>
  <w16cid:commentId w16cid:paraId="3B43D21A" w16cid:durableId="1EB03A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1559D6" w14:textId="77777777" w:rsidR="00BB2325" w:rsidRDefault="00BB2325">
      <w:r>
        <w:separator/>
      </w:r>
    </w:p>
  </w:endnote>
  <w:endnote w:type="continuationSeparator" w:id="0">
    <w:p w14:paraId="6D4A82C4" w14:textId="77777777" w:rsidR="00BB2325" w:rsidRDefault="00BB2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31B04" w14:textId="77777777" w:rsidR="00740870" w:rsidRDefault="00740870">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24</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2DCAD" w14:textId="77777777" w:rsidR="00740870" w:rsidRDefault="00740870">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25</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EE04F0" w14:textId="77777777" w:rsidR="00740870" w:rsidRDefault="00740870">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96015D" w14:textId="77777777" w:rsidR="00BB2325" w:rsidRDefault="00BB2325">
      <w:r>
        <w:separator/>
      </w:r>
    </w:p>
  </w:footnote>
  <w:footnote w:type="continuationSeparator" w:id="0">
    <w:p w14:paraId="0CF36C7C" w14:textId="77777777" w:rsidR="00BB2325" w:rsidRDefault="00BB2325">
      <w:r>
        <w:continuationSeparator/>
      </w:r>
    </w:p>
  </w:footnote>
  <w:footnote w:id="1">
    <w:p w14:paraId="5F2C6834" w14:textId="77777777" w:rsidR="00740870" w:rsidRPr="00A85D37" w:rsidRDefault="00740870" w:rsidP="001D68B6">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2">
    <w:p w14:paraId="45A681EF" w14:textId="77777777" w:rsidR="00740870" w:rsidRPr="00E21FB0" w:rsidDel="00963B6B" w:rsidRDefault="00740870" w:rsidP="001D68B6">
      <w:pPr>
        <w:pStyle w:val="Funotentext"/>
        <w:rPr>
          <w:del w:id="109" w:author="ms699852" w:date="2018-05-24T09:48:00Z"/>
          <w:rFonts w:ascii="Courier New" w:hAnsi="Courier New" w:cs="Courier New"/>
        </w:rPr>
      </w:pPr>
      <w:del w:id="110" w:author="ms699852" w:date="2018-05-24T09:48:00Z">
        <w:r w:rsidRPr="00E21FB0" w:rsidDel="00963B6B">
          <w:rPr>
            <w:rStyle w:val="Funotenzeichen"/>
            <w:sz w:val="12"/>
          </w:rPr>
          <w:footnoteRef/>
        </w:r>
        <w:r w:rsidRPr="00E21FB0" w:rsidDel="00963B6B">
          <w:rPr>
            <w:sz w:val="12"/>
          </w:rPr>
          <w:delText xml:space="preserve"> Google Maps SDK / Elevation API for Android (accessed 2018-05-03</w:delText>
        </w:r>
        <w:r w:rsidRPr="00E21FB0" w:rsidDel="00963B6B">
          <w:rPr>
            <w:rFonts w:ascii="Courier New" w:hAnsi="Courier New" w:cs="Courier New"/>
            <w:sz w:val="12"/>
          </w:rPr>
          <w:delText>) https://developers.google.com/maps/documentation/</w:delText>
        </w:r>
        <w:r w:rsidDel="00963B6B">
          <w:rPr>
            <w:rFonts w:ascii="Courier New" w:hAnsi="Courier New" w:cs="Courier New"/>
            <w:sz w:val="12"/>
          </w:rPr>
          <w:delText xml:space="preserve"> …</w:delText>
        </w:r>
        <w:r w:rsidRPr="00E21FB0" w:rsidDel="00963B6B">
          <w:rPr>
            <w:rFonts w:ascii="Courier New" w:hAnsi="Courier New" w:cs="Courier New"/>
            <w:sz w:val="12"/>
          </w:rPr>
          <w:delText xml:space="preserve">android-sdk/ </w:delText>
        </w:r>
        <w:r w:rsidDel="00963B6B">
          <w:rPr>
            <w:rFonts w:ascii="Courier New" w:hAnsi="Courier New" w:cs="Courier New"/>
            <w:sz w:val="12"/>
          </w:rPr>
          <w:delText>…</w:delText>
        </w:r>
        <w:r w:rsidRPr="00E21FB0" w:rsidDel="00963B6B">
          <w:rPr>
            <w:rFonts w:ascii="Courier New" w:hAnsi="Courier New" w:cs="Courier New"/>
            <w:sz w:val="12"/>
          </w:rPr>
          <w:delText>elevation/</w:delText>
        </w:r>
        <w:r w:rsidDel="00963B6B">
          <w:rPr>
            <w:rFonts w:ascii="Courier New" w:hAnsi="Courier New" w:cs="Courier New"/>
            <w:sz w:val="12"/>
          </w:rPr>
          <w:delText>start</w:delText>
        </w:r>
      </w:del>
    </w:p>
  </w:footnote>
  <w:footnote w:id="3">
    <w:p w14:paraId="1FD38F02" w14:textId="77777777" w:rsidR="00740870" w:rsidRPr="00CE4A8B" w:rsidRDefault="00740870" w:rsidP="001D68B6">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 w:id="4">
    <w:p w14:paraId="122209C2" w14:textId="77777777" w:rsidR="00740870" w:rsidRPr="00636C17" w:rsidDel="00656023" w:rsidRDefault="00740870" w:rsidP="006B1C7D">
      <w:pPr>
        <w:pStyle w:val="Funotentext"/>
        <w:rPr>
          <w:del w:id="369" w:author="ms699852" w:date="2018-05-16T20:34:00Z"/>
          <w:sz w:val="12"/>
          <w:szCs w:val="12"/>
        </w:rPr>
      </w:pPr>
      <w:del w:id="370" w:author="ms699852" w:date="2018-05-16T20:34:00Z">
        <w:r w:rsidRPr="00636C17" w:rsidDel="00656023">
          <w:rPr>
            <w:rStyle w:val="Funotenzeichen"/>
            <w:sz w:val="12"/>
            <w:szCs w:val="12"/>
          </w:rPr>
          <w:footnoteRef/>
        </w:r>
        <w:r w:rsidRPr="00636C17" w:rsidDel="00656023">
          <w:rPr>
            <w:sz w:val="12"/>
            <w:szCs w:val="12"/>
          </w:rPr>
          <w:delText xml:space="preserve"> OpenCV4Android 2.4.10 - https://opencv.org/platforms/android</w:delText>
        </w:r>
      </w:del>
    </w:p>
  </w:footnote>
  <w:footnote w:id="5">
    <w:p w14:paraId="3EDD1CA3" w14:textId="77777777" w:rsidR="00740870" w:rsidRPr="00636C17" w:rsidDel="00656023" w:rsidRDefault="00740870" w:rsidP="006B1C7D">
      <w:pPr>
        <w:pStyle w:val="Funotentext"/>
        <w:rPr>
          <w:del w:id="371" w:author="ms699852" w:date="2018-05-16T20:34:00Z"/>
        </w:rPr>
      </w:pPr>
      <w:del w:id="372" w:author="ms699852" w:date="2018-05-16T20:34:00Z">
        <w:r w:rsidRPr="00636C17" w:rsidDel="00656023">
          <w:rPr>
            <w:rStyle w:val="Funotenzeichen"/>
            <w:sz w:val="12"/>
            <w:szCs w:val="12"/>
          </w:rPr>
          <w:footnoteRef/>
        </w:r>
        <w:r w:rsidRPr="00636C17" w:rsidDel="00656023">
          <w:rPr>
            <w:sz w:val="12"/>
            <w:szCs w:val="12"/>
          </w:rPr>
          <w:delText xml:space="preserve"> OpenCV4Android extensions - https://github.com/CKehl/opencv4Android_extension</w:delText>
        </w:r>
      </w:del>
    </w:p>
  </w:footnote>
  <w:footnote w:id="6">
    <w:p w14:paraId="43A065CB" w14:textId="77777777" w:rsidR="00740870" w:rsidRPr="0034504A" w:rsidRDefault="00740870">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7">
    <w:p w14:paraId="7B6DE8A5" w14:textId="77777777" w:rsidR="00740870" w:rsidRPr="0015350D" w:rsidRDefault="00740870">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8">
    <w:p w14:paraId="42830238" w14:textId="77777777" w:rsidR="00740870" w:rsidRPr="0015350D" w:rsidRDefault="00740870">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9">
    <w:p w14:paraId="36F8F6FC" w14:textId="77777777" w:rsidR="00740870" w:rsidRPr="0015350D" w:rsidRDefault="00740870">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10">
    <w:p w14:paraId="0827F6D2" w14:textId="77777777" w:rsidR="00740870" w:rsidRPr="00A85D37" w:rsidRDefault="00740870">
      <w:pPr>
        <w:pStyle w:val="Funotentext"/>
      </w:pPr>
      <w:r w:rsidRPr="00A85D37">
        <w:rPr>
          <w:rStyle w:val="Funotenzeichen"/>
          <w:sz w:val="16"/>
        </w:rPr>
        <w:footnoteRef/>
      </w:r>
      <w:r w:rsidRPr="00A85D37">
        <w:rPr>
          <w:sz w:val="16"/>
        </w:rPr>
        <w:t xml:space="preserv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2CDCE" w14:textId="77777777" w:rsidR="00740870" w:rsidRPr="00130270" w:rsidRDefault="00740870"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05DC5" w14:textId="77777777" w:rsidR="00740870" w:rsidRDefault="00740870"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 ">
    <w15:presenceInfo w15:providerId="None" w15:userId=" "/>
  </w15:person>
  <w15:person w15:author="ms699852">
    <w15:presenceInfo w15:providerId="None" w15:userId="ms6998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embedSystemFonts/>
  <w:activeWritingStyle w:appName="MSWord" w:lang="en-GB" w:vendorID="64" w:dllVersion="0" w:nlCheck="1" w:checkStyle="0"/>
  <w:activeWritingStyle w:appName="MSWord" w:lang="de-DE" w:vendorID="64" w:dllVersion="0" w:nlCheck="1" w:checkStyle="0"/>
  <w:activeWritingStyle w:appName="MSWord" w:lang="en-US" w:vendorID="64" w:dllVersion="0" w:nlCheck="1" w:checkStyle="0"/>
  <w:activeWritingStyle w:appName="MSWord" w:lang="en-GB" w:vendorID="64" w:dllVersion="6" w:nlCheck="1" w:checkStyle="1"/>
  <w:activeWritingStyle w:appName="MSWord" w:lang="de-DE" w:vendorID="64" w:dllVersion="6" w:nlCheck="1" w:checkStyle="1"/>
  <w:activeWritingStyle w:appName="MSWord" w:lang="en-US" w:vendorID="64" w:dllVersion="6" w:nlCheck="1"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F"/>
    <w:rsid w:val="00002A5B"/>
    <w:rsid w:val="0000387C"/>
    <w:rsid w:val="000130C0"/>
    <w:rsid w:val="00013B05"/>
    <w:rsid w:val="000147E6"/>
    <w:rsid w:val="00015E93"/>
    <w:rsid w:val="00021D47"/>
    <w:rsid w:val="00022163"/>
    <w:rsid w:val="0003753C"/>
    <w:rsid w:val="0003784F"/>
    <w:rsid w:val="00044250"/>
    <w:rsid w:val="0005580C"/>
    <w:rsid w:val="00062496"/>
    <w:rsid w:val="00062F78"/>
    <w:rsid w:val="0006648C"/>
    <w:rsid w:val="00070EB7"/>
    <w:rsid w:val="000737A9"/>
    <w:rsid w:val="00077C3E"/>
    <w:rsid w:val="00094CAC"/>
    <w:rsid w:val="000A5C53"/>
    <w:rsid w:val="000A7D0B"/>
    <w:rsid w:val="000B1042"/>
    <w:rsid w:val="000B12F9"/>
    <w:rsid w:val="000C42D5"/>
    <w:rsid w:val="000C4BCF"/>
    <w:rsid w:val="000D7AF2"/>
    <w:rsid w:val="000E0B56"/>
    <w:rsid w:val="000E574C"/>
    <w:rsid w:val="00100495"/>
    <w:rsid w:val="001035FD"/>
    <w:rsid w:val="00111DCB"/>
    <w:rsid w:val="001120B6"/>
    <w:rsid w:val="0012252B"/>
    <w:rsid w:val="00130270"/>
    <w:rsid w:val="00135C23"/>
    <w:rsid w:val="00136378"/>
    <w:rsid w:val="001370FE"/>
    <w:rsid w:val="00142C51"/>
    <w:rsid w:val="001479C5"/>
    <w:rsid w:val="00150D70"/>
    <w:rsid w:val="0015350D"/>
    <w:rsid w:val="001576A2"/>
    <w:rsid w:val="001666A5"/>
    <w:rsid w:val="0017374A"/>
    <w:rsid w:val="001A1E0E"/>
    <w:rsid w:val="001A3C0F"/>
    <w:rsid w:val="001B7AEC"/>
    <w:rsid w:val="001C72A4"/>
    <w:rsid w:val="001D29E5"/>
    <w:rsid w:val="001D2DDA"/>
    <w:rsid w:val="001D68B6"/>
    <w:rsid w:val="001F797D"/>
    <w:rsid w:val="00200C1B"/>
    <w:rsid w:val="00203D57"/>
    <w:rsid w:val="0020434C"/>
    <w:rsid w:val="0021490D"/>
    <w:rsid w:val="002160AF"/>
    <w:rsid w:val="00216A48"/>
    <w:rsid w:val="0023797D"/>
    <w:rsid w:val="00240CDB"/>
    <w:rsid w:val="00241FF5"/>
    <w:rsid w:val="00242235"/>
    <w:rsid w:val="00242A31"/>
    <w:rsid w:val="00252215"/>
    <w:rsid w:val="00256604"/>
    <w:rsid w:val="00257614"/>
    <w:rsid w:val="00263718"/>
    <w:rsid w:val="00267F73"/>
    <w:rsid w:val="00271722"/>
    <w:rsid w:val="00276FD9"/>
    <w:rsid w:val="00281F45"/>
    <w:rsid w:val="002A051E"/>
    <w:rsid w:val="002A2744"/>
    <w:rsid w:val="002A3E9D"/>
    <w:rsid w:val="002A7AC8"/>
    <w:rsid w:val="002B35FA"/>
    <w:rsid w:val="002C0960"/>
    <w:rsid w:val="002C55D4"/>
    <w:rsid w:val="002E597D"/>
    <w:rsid w:val="002E60BE"/>
    <w:rsid w:val="002F46E2"/>
    <w:rsid w:val="00300AC2"/>
    <w:rsid w:val="00311464"/>
    <w:rsid w:val="003120A7"/>
    <w:rsid w:val="00330AC0"/>
    <w:rsid w:val="003441D3"/>
    <w:rsid w:val="0034504A"/>
    <w:rsid w:val="00352103"/>
    <w:rsid w:val="00353AEE"/>
    <w:rsid w:val="00355B20"/>
    <w:rsid w:val="00355B8C"/>
    <w:rsid w:val="003564BF"/>
    <w:rsid w:val="00357D2B"/>
    <w:rsid w:val="00362C84"/>
    <w:rsid w:val="00375EA3"/>
    <w:rsid w:val="0037617F"/>
    <w:rsid w:val="00387EF6"/>
    <w:rsid w:val="003A1137"/>
    <w:rsid w:val="003C1396"/>
    <w:rsid w:val="003C30C6"/>
    <w:rsid w:val="003C34B5"/>
    <w:rsid w:val="003C3F28"/>
    <w:rsid w:val="003C7F96"/>
    <w:rsid w:val="003D4743"/>
    <w:rsid w:val="00400996"/>
    <w:rsid w:val="0041736F"/>
    <w:rsid w:val="00423F74"/>
    <w:rsid w:val="00437EC9"/>
    <w:rsid w:val="00450679"/>
    <w:rsid w:val="00450A39"/>
    <w:rsid w:val="00452861"/>
    <w:rsid w:val="0047705D"/>
    <w:rsid w:val="00477EC3"/>
    <w:rsid w:val="00480A31"/>
    <w:rsid w:val="00490C85"/>
    <w:rsid w:val="00496494"/>
    <w:rsid w:val="004A1C41"/>
    <w:rsid w:val="004A32E6"/>
    <w:rsid w:val="004A5D10"/>
    <w:rsid w:val="004A7DAC"/>
    <w:rsid w:val="004B1454"/>
    <w:rsid w:val="004B1B4D"/>
    <w:rsid w:val="004B7507"/>
    <w:rsid w:val="004C0830"/>
    <w:rsid w:val="004C0B7D"/>
    <w:rsid w:val="004C1EE6"/>
    <w:rsid w:val="004C32E7"/>
    <w:rsid w:val="004C4058"/>
    <w:rsid w:val="004C47A8"/>
    <w:rsid w:val="004C6772"/>
    <w:rsid w:val="004D7DC8"/>
    <w:rsid w:val="004E5D24"/>
    <w:rsid w:val="004E7946"/>
    <w:rsid w:val="005006C5"/>
    <w:rsid w:val="00503E41"/>
    <w:rsid w:val="0051798B"/>
    <w:rsid w:val="00517AA2"/>
    <w:rsid w:val="005250C9"/>
    <w:rsid w:val="00525EFD"/>
    <w:rsid w:val="0052734B"/>
    <w:rsid w:val="00527765"/>
    <w:rsid w:val="00541A5E"/>
    <w:rsid w:val="00541C6D"/>
    <w:rsid w:val="00542172"/>
    <w:rsid w:val="00545E5A"/>
    <w:rsid w:val="0055042B"/>
    <w:rsid w:val="00566A3E"/>
    <w:rsid w:val="00574C69"/>
    <w:rsid w:val="005865CB"/>
    <w:rsid w:val="00594504"/>
    <w:rsid w:val="005A3489"/>
    <w:rsid w:val="005A62AE"/>
    <w:rsid w:val="005B3AFC"/>
    <w:rsid w:val="005B716D"/>
    <w:rsid w:val="005C6DB3"/>
    <w:rsid w:val="005D18CB"/>
    <w:rsid w:val="005E39D0"/>
    <w:rsid w:val="005F3046"/>
    <w:rsid w:val="005F36E8"/>
    <w:rsid w:val="005F3C02"/>
    <w:rsid w:val="005F667B"/>
    <w:rsid w:val="00602221"/>
    <w:rsid w:val="00605FFF"/>
    <w:rsid w:val="006060A2"/>
    <w:rsid w:val="0061758F"/>
    <w:rsid w:val="006203F0"/>
    <w:rsid w:val="006300DD"/>
    <w:rsid w:val="00630905"/>
    <w:rsid w:val="00631FF4"/>
    <w:rsid w:val="00634251"/>
    <w:rsid w:val="00636C17"/>
    <w:rsid w:val="00643959"/>
    <w:rsid w:val="00645697"/>
    <w:rsid w:val="006559D4"/>
    <w:rsid w:val="00656023"/>
    <w:rsid w:val="00664B20"/>
    <w:rsid w:val="00677A65"/>
    <w:rsid w:val="00682A4D"/>
    <w:rsid w:val="00686AC6"/>
    <w:rsid w:val="00687068"/>
    <w:rsid w:val="006A384C"/>
    <w:rsid w:val="006A743D"/>
    <w:rsid w:val="006B1C7D"/>
    <w:rsid w:val="006C39BE"/>
    <w:rsid w:val="006C44F6"/>
    <w:rsid w:val="006D384F"/>
    <w:rsid w:val="006D524E"/>
    <w:rsid w:val="006D64C7"/>
    <w:rsid w:val="006E0AE7"/>
    <w:rsid w:val="006E5111"/>
    <w:rsid w:val="006E5846"/>
    <w:rsid w:val="006F1468"/>
    <w:rsid w:val="006F282A"/>
    <w:rsid w:val="00705CD1"/>
    <w:rsid w:val="00710C0D"/>
    <w:rsid w:val="007123C3"/>
    <w:rsid w:val="00720CCB"/>
    <w:rsid w:val="007351AE"/>
    <w:rsid w:val="00740870"/>
    <w:rsid w:val="007409D7"/>
    <w:rsid w:val="00745011"/>
    <w:rsid w:val="0076100E"/>
    <w:rsid w:val="00762068"/>
    <w:rsid w:val="00762CAD"/>
    <w:rsid w:val="00765B50"/>
    <w:rsid w:val="00771E17"/>
    <w:rsid w:val="00771EC9"/>
    <w:rsid w:val="00773312"/>
    <w:rsid w:val="00774F37"/>
    <w:rsid w:val="007765DD"/>
    <w:rsid w:val="007828E1"/>
    <w:rsid w:val="007879D8"/>
    <w:rsid w:val="0079352E"/>
    <w:rsid w:val="007A4A39"/>
    <w:rsid w:val="007A4EB7"/>
    <w:rsid w:val="007A6222"/>
    <w:rsid w:val="007B1876"/>
    <w:rsid w:val="007D0A58"/>
    <w:rsid w:val="007E038C"/>
    <w:rsid w:val="007E3EFC"/>
    <w:rsid w:val="007E4598"/>
    <w:rsid w:val="007E5F53"/>
    <w:rsid w:val="007E7C6B"/>
    <w:rsid w:val="007F0C44"/>
    <w:rsid w:val="00821DA3"/>
    <w:rsid w:val="0083342F"/>
    <w:rsid w:val="008372F0"/>
    <w:rsid w:val="00843845"/>
    <w:rsid w:val="00847584"/>
    <w:rsid w:val="008508D7"/>
    <w:rsid w:val="00852178"/>
    <w:rsid w:val="0085304C"/>
    <w:rsid w:val="008546A4"/>
    <w:rsid w:val="00857596"/>
    <w:rsid w:val="0086701B"/>
    <w:rsid w:val="00871D0E"/>
    <w:rsid w:val="00876713"/>
    <w:rsid w:val="00880819"/>
    <w:rsid w:val="0089289F"/>
    <w:rsid w:val="008955A3"/>
    <w:rsid w:val="00896273"/>
    <w:rsid w:val="008A1832"/>
    <w:rsid w:val="008A4640"/>
    <w:rsid w:val="008A6083"/>
    <w:rsid w:val="008B65C5"/>
    <w:rsid w:val="008B7415"/>
    <w:rsid w:val="008C3933"/>
    <w:rsid w:val="008C3EA0"/>
    <w:rsid w:val="008C5BEE"/>
    <w:rsid w:val="008D3AD9"/>
    <w:rsid w:val="008D44F0"/>
    <w:rsid w:val="008D515D"/>
    <w:rsid w:val="008D5480"/>
    <w:rsid w:val="008D7CCF"/>
    <w:rsid w:val="008D7DEA"/>
    <w:rsid w:val="008E0EB5"/>
    <w:rsid w:val="008E218A"/>
    <w:rsid w:val="008F3499"/>
    <w:rsid w:val="009028C8"/>
    <w:rsid w:val="00912D71"/>
    <w:rsid w:val="00923BA1"/>
    <w:rsid w:val="00931F84"/>
    <w:rsid w:val="00935D4F"/>
    <w:rsid w:val="009407B5"/>
    <w:rsid w:val="00941191"/>
    <w:rsid w:val="00944C7D"/>
    <w:rsid w:val="00950AD1"/>
    <w:rsid w:val="009525BC"/>
    <w:rsid w:val="00963B6B"/>
    <w:rsid w:val="009745B3"/>
    <w:rsid w:val="00975ABA"/>
    <w:rsid w:val="00984126"/>
    <w:rsid w:val="0098414F"/>
    <w:rsid w:val="009971CE"/>
    <w:rsid w:val="009A20A3"/>
    <w:rsid w:val="009B3644"/>
    <w:rsid w:val="009D6322"/>
    <w:rsid w:val="009E0F1A"/>
    <w:rsid w:val="009E6695"/>
    <w:rsid w:val="00A05590"/>
    <w:rsid w:val="00A07825"/>
    <w:rsid w:val="00A13904"/>
    <w:rsid w:val="00A202B4"/>
    <w:rsid w:val="00A21D56"/>
    <w:rsid w:val="00A22696"/>
    <w:rsid w:val="00A25676"/>
    <w:rsid w:val="00A26373"/>
    <w:rsid w:val="00A309D7"/>
    <w:rsid w:val="00A40C77"/>
    <w:rsid w:val="00A40C82"/>
    <w:rsid w:val="00A45FD9"/>
    <w:rsid w:val="00A475A8"/>
    <w:rsid w:val="00A50A17"/>
    <w:rsid w:val="00A54125"/>
    <w:rsid w:val="00A552D7"/>
    <w:rsid w:val="00A61857"/>
    <w:rsid w:val="00A64438"/>
    <w:rsid w:val="00A74A27"/>
    <w:rsid w:val="00A77CD3"/>
    <w:rsid w:val="00A85D37"/>
    <w:rsid w:val="00A97BBA"/>
    <w:rsid w:val="00AA159D"/>
    <w:rsid w:val="00AA5066"/>
    <w:rsid w:val="00AB1056"/>
    <w:rsid w:val="00AB19FF"/>
    <w:rsid w:val="00AB2F36"/>
    <w:rsid w:val="00AB410F"/>
    <w:rsid w:val="00AC076D"/>
    <w:rsid w:val="00AC3EA4"/>
    <w:rsid w:val="00AC549D"/>
    <w:rsid w:val="00AC65B5"/>
    <w:rsid w:val="00AE319E"/>
    <w:rsid w:val="00AE36D8"/>
    <w:rsid w:val="00AF13CF"/>
    <w:rsid w:val="00B03DE1"/>
    <w:rsid w:val="00B05BA9"/>
    <w:rsid w:val="00B0665C"/>
    <w:rsid w:val="00B06EE2"/>
    <w:rsid w:val="00B12C32"/>
    <w:rsid w:val="00B17119"/>
    <w:rsid w:val="00B24384"/>
    <w:rsid w:val="00B255B2"/>
    <w:rsid w:val="00B301E5"/>
    <w:rsid w:val="00B319EE"/>
    <w:rsid w:val="00B413B6"/>
    <w:rsid w:val="00B4372A"/>
    <w:rsid w:val="00B46533"/>
    <w:rsid w:val="00B51A67"/>
    <w:rsid w:val="00B54609"/>
    <w:rsid w:val="00B55D11"/>
    <w:rsid w:val="00B60D81"/>
    <w:rsid w:val="00B63B68"/>
    <w:rsid w:val="00B64B11"/>
    <w:rsid w:val="00B8076B"/>
    <w:rsid w:val="00BA37E0"/>
    <w:rsid w:val="00BA3ED8"/>
    <w:rsid w:val="00BA4053"/>
    <w:rsid w:val="00BB2325"/>
    <w:rsid w:val="00BB25DE"/>
    <w:rsid w:val="00BC1513"/>
    <w:rsid w:val="00BC326D"/>
    <w:rsid w:val="00BD4F4F"/>
    <w:rsid w:val="00BE464E"/>
    <w:rsid w:val="00BF2BDD"/>
    <w:rsid w:val="00C03DDE"/>
    <w:rsid w:val="00C127F3"/>
    <w:rsid w:val="00C12DBC"/>
    <w:rsid w:val="00C15227"/>
    <w:rsid w:val="00C26607"/>
    <w:rsid w:val="00C32FD4"/>
    <w:rsid w:val="00C377DB"/>
    <w:rsid w:val="00C4726F"/>
    <w:rsid w:val="00C475F1"/>
    <w:rsid w:val="00C478C8"/>
    <w:rsid w:val="00C52765"/>
    <w:rsid w:val="00C6303E"/>
    <w:rsid w:val="00C6426F"/>
    <w:rsid w:val="00C64856"/>
    <w:rsid w:val="00C64B7F"/>
    <w:rsid w:val="00C65CF3"/>
    <w:rsid w:val="00C76383"/>
    <w:rsid w:val="00C85B3A"/>
    <w:rsid w:val="00C9311B"/>
    <w:rsid w:val="00C95781"/>
    <w:rsid w:val="00C973C2"/>
    <w:rsid w:val="00CA0E83"/>
    <w:rsid w:val="00CA45F6"/>
    <w:rsid w:val="00CA5711"/>
    <w:rsid w:val="00CB25E4"/>
    <w:rsid w:val="00CB6362"/>
    <w:rsid w:val="00CC4B2C"/>
    <w:rsid w:val="00CC5F52"/>
    <w:rsid w:val="00CD265A"/>
    <w:rsid w:val="00CD2B51"/>
    <w:rsid w:val="00CD3049"/>
    <w:rsid w:val="00CE1DEF"/>
    <w:rsid w:val="00CE21D4"/>
    <w:rsid w:val="00CE4A8B"/>
    <w:rsid w:val="00CE59A5"/>
    <w:rsid w:val="00CF12CD"/>
    <w:rsid w:val="00CF6F9A"/>
    <w:rsid w:val="00D04F20"/>
    <w:rsid w:val="00D0760D"/>
    <w:rsid w:val="00D157DA"/>
    <w:rsid w:val="00D16906"/>
    <w:rsid w:val="00D30397"/>
    <w:rsid w:val="00D343E6"/>
    <w:rsid w:val="00D349F3"/>
    <w:rsid w:val="00D414E9"/>
    <w:rsid w:val="00D471B3"/>
    <w:rsid w:val="00D6007E"/>
    <w:rsid w:val="00D6380C"/>
    <w:rsid w:val="00D82E3E"/>
    <w:rsid w:val="00D86F78"/>
    <w:rsid w:val="00D91F72"/>
    <w:rsid w:val="00DA190E"/>
    <w:rsid w:val="00DB01A4"/>
    <w:rsid w:val="00DB13F1"/>
    <w:rsid w:val="00DB2A87"/>
    <w:rsid w:val="00DB6EFF"/>
    <w:rsid w:val="00DC4D81"/>
    <w:rsid w:val="00DC5DA2"/>
    <w:rsid w:val="00DC65D4"/>
    <w:rsid w:val="00DC6BB1"/>
    <w:rsid w:val="00DD656E"/>
    <w:rsid w:val="00DE2A68"/>
    <w:rsid w:val="00DE2B11"/>
    <w:rsid w:val="00DF00E8"/>
    <w:rsid w:val="00DF1810"/>
    <w:rsid w:val="00DF7AD6"/>
    <w:rsid w:val="00E02E30"/>
    <w:rsid w:val="00E10DF3"/>
    <w:rsid w:val="00E121FC"/>
    <w:rsid w:val="00E12739"/>
    <w:rsid w:val="00E13029"/>
    <w:rsid w:val="00E159D0"/>
    <w:rsid w:val="00E2121F"/>
    <w:rsid w:val="00E21FB0"/>
    <w:rsid w:val="00E31534"/>
    <w:rsid w:val="00E3461B"/>
    <w:rsid w:val="00E406DF"/>
    <w:rsid w:val="00E45B01"/>
    <w:rsid w:val="00E45DB3"/>
    <w:rsid w:val="00E47713"/>
    <w:rsid w:val="00E50F72"/>
    <w:rsid w:val="00E53ADD"/>
    <w:rsid w:val="00E677B8"/>
    <w:rsid w:val="00E70336"/>
    <w:rsid w:val="00E739DA"/>
    <w:rsid w:val="00E76B28"/>
    <w:rsid w:val="00E7729B"/>
    <w:rsid w:val="00E821AE"/>
    <w:rsid w:val="00E87DF5"/>
    <w:rsid w:val="00E90371"/>
    <w:rsid w:val="00E94029"/>
    <w:rsid w:val="00E96DE8"/>
    <w:rsid w:val="00EA0E86"/>
    <w:rsid w:val="00EA2EF9"/>
    <w:rsid w:val="00EA640D"/>
    <w:rsid w:val="00EB2572"/>
    <w:rsid w:val="00EB4FCC"/>
    <w:rsid w:val="00EB59A5"/>
    <w:rsid w:val="00EB76D2"/>
    <w:rsid w:val="00EC5DA7"/>
    <w:rsid w:val="00ED0199"/>
    <w:rsid w:val="00ED0FFB"/>
    <w:rsid w:val="00ED3F70"/>
    <w:rsid w:val="00EE7318"/>
    <w:rsid w:val="00EE74BB"/>
    <w:rsid w:val="00EE7586"/>
    <w:rsid w:val="00EF2689"/>
    <w:rsid w:val="00EF2D14"/>
    <w:rsid w:val="00EF56DF"/>
    <w:rsid w:val="00F03DF4"/>
    <w:rsid w:val="00F0659C"/>
    <w:rsid w:val="00F100F9"/>
    <w:rsid w:val="00F105D2"/>
    <w:rsid w:val="00F1217A"/>
    <w:rsid w:val="00F13222"/>
    <w:rsid w:val="00F1334E"/>
    <w:rsid w:val="00F22743"/>
    <w:rsid w:val="00F23A30"/>
    <w:rsid w:val="00F25182"/>
    <w:rsid w:val="00F25A90"/>
    <w:rsid w:val="00F31537"/>
    <w:rsid w:val="00F31FF1"/>
    <w:rsid w:val="00F322E7"/>
    <w:rsid w:val="00F34413"/>
    <w:rsid w:val="00F3715D"/>
    <w:rsid w:val="00F37847"/>
    <w:rsid w:val="00F70C9D"/>
    <w:rsid w:val="00F729AF"/>
    <w:rsid w:val="00F830A5"/>
    <w:rsid w:val="00F87E1B"/>
    <w:rsid w:val="00F96255"/>
    <w:rsid w:val="00FA0E1F"/>
    <w:rsid w:val="00FA30B9"/>
    <w:rsid w:val="00FA473B"/>
    <w:rsid w:val="00FB45C8"/>
    <w:rsid w:val="00FB7D8B"/>
    <w:rsid w:val="00FC59C2"/>
    <w:rsid w:val="00FD165D"/>
    <w:rsid w:val="00FD701C"/>
    <w:rsid w:val="00FE58F4"/>
    <w:rsid w:val="00FF5479"/>
    <w:rsid w:val="00FF5A0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777,#b2b2b2"/>
    </o:shapedefaults>
    <o:shapelayout v:ext="edit">
      <o:idmap v:ext="edit" data="1"/>
    </o:shapelayout>
  </w:shapeDefaults>
  <w:doNotEmbedSmartTags/>
  <w:decimalSymbol w:val=","/>
  <w:listSeparator w:val=";"/>
  <w14:docId w14:val="4F21BD59"/>
  <w15:docId w15:val="{ACD1CF40-A611-4A96-877A-DE87F3B85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 w:type="character" w:customStyle="1" w:styleId="NichtaufgelsteErwhnung2">
    <w:name w:val="Nicht aufgelöste Erwähnung2"/>
    <w:basedOn w:val="Absatz-Standardschriftart"/>
    <w:uiPriority w:val="99"/>
    <w:semiHidden/>
    <w:unhideWhenUsed/>
    <w:rsid w:val="007765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736103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106823">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2482765">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17574912">
      <w:bodyDiv w:val="1"/>
      <w:marLeft w:val="0"/>
      <w:marRight w:val="0"/>
      <w:marTop w:val="0"/>
      <w:marBottom w:val="0"/>
      <w:divBdr>
        <w:top w:val="none" w:sz="0" w:space="0" w:color="auto"/>
        <w:left w:val="none" w:sz="0" w:space="0" w:color="auto"/>
        <w:bottom w:val="none" w:sz="0" w:space="0" w:color="auto"/>
        <w:right w:val="none" w:sz="0" w:space="0" w:color="auto"/>
      </w:divBdr>
    </w:div>
    <w:div w:id="118256991">
      <w:bodyDiv w:val="1"/>
      <w:marLeft w:val="0"/>
      <w:marRight w:val="0"/>
      <w:marTop w:val="0"/>
      <w:marBottom w:val="0"/>
      <w:divBdr>
        <w:top w:val="none" w:sz="0" w:space="0" w:color="auto"/>
        <w:left w:val="none" w:sz="0" w:space="0" w:color="auto"/>
        <w:bottom w:val="none" w:sz="0" w:space="0" w:color="auto"/>
        <w:right w:val="none" w:sz="0" w:space="0" w:color="auto"/>
      </w:divBdr>
    </w:div>
    <w:div w:id="120419850">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5700882">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437945">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28476244">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35534506">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1358134">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79320937">
      <w:bodyDiv w:val="1"/>
      <w:marLeft w:val="0"/>
      <w:marRight w:val="0"/>
      <w:marTop w:val="0"/>
      <w:marBottom w:val="0"/>
      <w:divBdr>
        <w:top w:val="none" w:sz="0" w:space="0" w:color="auto"/>
        <w:left w:val="none" w:sz="0" w:space="0" w:color="auto"/>
        <w:bottom w:val="none" w:sz="0" w:space="0" w:color="auto"/>
        <w:right w:val="none" w:sz="0" w:space="0" w:color="auto"/>
      </w:divBdr>
    </w:div>
    <w:div w:id="179586685">
      <w:bodyDiv w:val="1"/>
      <w:marLeft w:val="0"/>
      <w:marRight w:val="0"/>
      <w:marTop w:val="0"/>
      <w:marBottom w:val="0"/>
      <w:divBdr>
        <w:top w:val="none" w:sz="0" w:space="0" w:color="auto"/>
        <w:left w:val="none" w:sz="0" w:space="0" w:color="auto"/>
        <w:bottom w:val="none" w:sz="0" w:space="0" w:color="auto"/>
        <w:right w:val="none" w:sz="0" w:space="0" w:color="auto"/>
      </w:divBdr>
    </w:div>
    <w:div w:id="179666850">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199320504">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29655940">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1621361">
      <w:bodyDiv w:val="1"/>
      <w:marLeft w:val="0"/>
      <w:marRight w:val="0"/>
      <w:marTop w:val="0"/>
      <w:marBottom w:val="0"/>
      <w:divBdr>
        <w:top w:val="none" w:sz="0" w:space="0" w:color="auto"/>
        <w:left w:val="none" w:sz="0" w:space="0" w:color="auto"/>
        <w:bottom w:val="none" w:sz="0" w:space="0" w:color="auto"/>
        <w:right w:val="none" w:sz="0" w:space="0" w:color="auto"/>
      </w:divBdr>
    </w:div>
    <w:div w:id="231741570">
      <w:bodyDiv w:val="1"/>
      <w:marLeft w:val="0"/>
      <w:marRight w:val="0"/>
      <w:marTop w:val="0"/>
      <w:marBottom w:val="0"/>
      <w:divBdr>
        <w:top w:val="none" w:sz="0" w:space="0" w:color="auto"/>
        <w:left w:val="none" w:sz="0" w:space="0" w:color="auto"/>
        <w:bottom w:val="none" w:sz="0" w:space="0" w:color="auto"/>
        <w:right w:val="none" w:sz="0" w:space="0" w:color="auto"/>
      </w:divBdr>
    </w:div>
    <w:div w:id="232543103">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7471981">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59604945">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129022">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640369">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78145196">
      <w:bodyDiv w:val="1"/>
      <w:marLeft w:val="0"/>
      <w:marRight w:val="0"/>
      <w:marTop w:val="0"/>
      <w:marBottom w:val="0"/>
      <w:divBdr>
        <w:top w:val="none" w:sz="0" w:space="0" w:color="auto"/>
        <w:left w:val="none" w:sz="0" w:space="0" w:color="auto"/>
        <w:bottom w:val="none" w:sz="0" w:space="0" w:color="auto"/>
        <w:right w:val="none" w:sz="0" w:space="0" w:color="auto"/>
      </w:divBdr>
    </w:div>
    <w:div w:id="287469540">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18968258">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28670">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3286296">
      <w:bodyDiv w:val="1"/>
      <w:marLeft w:val="0"/>
      <w:marRight w:val="0"/>
      <w:marTop w:val="0"/>
      <w:marBottom w:val="0"/>
      <w:divBdr>
        <w:top w:val="none" w:sz="0" w:space="0" w:color="auto"/>
        <w:left w:val="none" w:sz="0" w:space="0" w:color="auto"/>
        <w:bottom w:val="none" w:sz="0" w:space="0" w:color="auto"/>
        <w:right w:val="none" w:sz="0" w:space="0" w:color="auto"/>
      </w:divBdr>
    </w:div>
    <w:div w:id="345835003">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69571951">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0524442">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0888921">
      <w:bodyDiv w:val="1"/>
      <w:marLeft w:val="0"/>
      <w:marRight w:val="0"/>
      <w:marTop w:val="0"/>
      <w:marBottom w:val="0"/>
      <w:divBdr>
        <w:top w:val="none" w:sz="0" w:space="0" w:color="auto"/>
        <w:left w:val="none" w:sz="0" w:space="0" w:color="auto"/>
        <w:bottom w:val="none" w:sz="0" w:space="0" w:color="auto"/>
        <w:right w:val="none" w:sz="0" w:space="0" w:color="auto"/>
      </w:divBdr>
    </w:div>
    <w:div w:id="391320151">
      <w:bodyDiv w:val="1"/>
      <w:marLeft w:val="0"/>
      <w:marRight w:val="0"/>
      <w:marTop w:val="0"/>
      <w:marBottom w:val="0"/>
      <w:divBdr>
        <w:top w:val="none" w:sz="0" w:space="0" w:color="auto"/>
        <w:left w:val="none" w:sz="0" w:space="0" w:color="auto"/>
        <w:bottom w:val="none" w:sz="0" w:space="0" w:color="auto"/>
        <w:right w:val="none" w:sz="0" w:space="0" w:color="auto"/>
      </w:divBdr>
    </w:div>
    <w:div w:id="391513554">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2972595">
      <w:bodyDiv w:val="1"/>
      <w:marLeft w:val="0"/>
      <w:marRight w:val="0"/>
      <w:marTop w:val="0"/>
      <w:marBottom w:val="0"/>
      <w:divBdr>
        <w:top w:val="none" w:sz="0" w:space="0" w:color="auto"/>
        <w:left w:val="none" w:sz="0" w:space="0" w:color="auto"/>
        <w:bottom w:val="none" w:sz="0" w:space="0" w:color="auto"/>
        <w:right w:val="none" w:sz="0" w:space="0" w:color="auto"/>
      </w:divBdr>
    </w:div>
    <w:div w:id="394283636">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39775447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3377554">
      <w:bodyDiv w:val="1"/>
      <w:marLeft w:val="0"/>
      <w:marRight w:val="0"/>
      <w:marTop w:val="0"/>
      <w:marBottom w:val="0"/>
      <w:divBdr>
        <w:top w:val="none" w:sz="0" w:space="0" w:color="auto"/>
        <w:left w:val="none" w:sz="0" w:space="0" w:color="auto"/>
        <w:bottom w:val="none" w:sz="0" w:space="0" w:color="auto"/>
        <w:right w:val="none" w:sz="0" w:space="0" w:color="auto"/>
      </w:divBdr>
    </w:div>
    <w:div w:id="42534212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3167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46895004">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267741">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4741124">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754343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0902171">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5095218">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161129">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4462751">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8899893">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2399041">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2228669">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2943516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3998144">
      <w:bodyDiv w:val="1"/>
      <w:marLeft w:val="0"/>
      <w:marRight w:val="0"/>
      <w:marTop w:val="0"/>
      <w:marBottom w:val="0"/>
      <w:divBdr>
        <w:top w:val="none" w:sz="0" w:space="0" w:color="auto"/>
        <w:left w:val="none" w:sz="0" w:space="0" w:color="auto"/>
        <w:bottom w:val="none" w:sz="0" w:space="0" w:color="auto"/>
        <w:right w:val="none" w:sz="0" w:space="0" w:color="auto"/>
      </w:divBdr>
    </w:div>
    <w:div w:id="675576264">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263484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09379">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053883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0520145">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017593">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58714382">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0877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0225938">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4537893">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3620389">
      <w:bodyDiv w:val="1"/>
      <w:marLeft w:val="0"/>
      <w:marRight w:val="0"/>
      <w:marTop w:val="0"/>
      <w:marBottom w:val="0"/>
      <w:divBdr>
        <w:top w:val="none" w:sz="0" w:space="0" w:color="auto"/>
        <w:left w:val="none" w:sz="0" w:space="0" w:color="auto"/>
        <w:bottom w:val="none" w:sz="0" w:space="0" w:color="auto"/>
        <w:right w:val="none" w:sz="0" w:space="0" w:color="auto"/>
      </w:divBdr>
    </w:div>
    <w:div w:id="804785243">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31994831">
      <w:bodyDiv w:val="1"/>
      <w:marLeft w:val="0"/>
      <w:marRight w:val="0"/>
      <w:marTop w:val="0"/>
      <w:marBottom w:val="0"/>
      <w:divBdr>
        <w:top w:val="none" w:sz="0" w:space="0" w:color="auto"/>
        <w:left w:val="none" w:sz="0" w:space="0" w:color="auto"/>
        <w:bottom w:val="none" w:sz="0" w:space="0" w:color="auto"/>
        <w:right w:val="none" w:sz="0" w:space="0" w:color="auto"/>
      </w:divBdr>
    </w:div>
    <w:div w:id="832529751">
      <w:bodyDiv w:val="1"/>
      <w:marLeft w:val="0"/>
      <w:marRight w:val="0"/>
      <w:marTop w:val="0"/>
      <w:marBottom w:val="0"/>
      <w:divBdr>
        <w:top w:val="none" w:sz="0" w:space="0" w:color="auto"/>
        <w:left w:val="none" w:sz="0" w:space="0" w:color="auto"/>
        <w:bottom w:val="none" w:sz="0" w:space="0" w:color="auto"/>
        <w:right w:val="none" w:sz="0" w:space="0" w:color="auto"/>
      </w:divBdr>
    </w:div>
    <w:div w:id="834148127">
      <w:bodyDiv w:val="1"/>
      <w:marLeft w:val="0"/>
      <w:marRight w:val="0"/>
      <w:marTop w:val="0"/>
      <w:marBottom w:val="0"/>
      <w:divBdr>
        <w:top w:val="none" w:sz="0" w:space="0" w:color="auto"/>
        <w:left w:val="none" w:sz="0" w:space="0" w:color="auto"/>
        <w:bottom w:val="none" w:sz="0" w:space="0" w:color="auto"/>
        <w:right w:val="none" w:sz="0" w:space="0" w:color="auto"/>
      </w:divBdr>
    </w:div>
    <w:div w:id="83873455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5099298">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79246224">
      <w:bodyDiv w:val="1"/>
      <w:marLeft w:val="0"/>
      <w:marRight w:val="0"/>
      <w:marTop w:val="0"/>
      <w:marBottom w:val="0"/>
      <w:divBdr>
        <w:top w:val="none" w:sz="0" w:space="0" w:color="auto"/>
        <w:left w:val="none" w:sz="0" w:space="0" w:color="auto"/>
        <w:bottom w:val="none" w:sz="0" w:space="0" w:color="auto"/>
        <w:right w:val="none" w:sz="0" w:space="0" w:color="auto"/>
      </w:divBdr>
    </w:div>
    <w:div w:id="879781096">
      <w:bodyDiv w:val="1"/>
      <w:marLeft w:val="0"/>
      <w:marRight w:val="0"/>
      <w:marTop w:val="0"/>
      <w:marBottom w:val="0"/>
      <w:divBdr>
        <w:top w:val="none" w:sz="0" w:space="0" w:color="auto"/>
        <w:left w:val="none" w:sz="0" w:space="0" w:color="auto"/>
        <w:bottom w:val="none" w:sz="0" w:space="0" w:color="auto"/>
        <w:right w:val="none" w:sz="0" w:space="0" w:color="auto"/>
      </w:divBdr>
    </w:div>
    <w:div w:id="883323310">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6650398">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54557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176057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715753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6838118">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365320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15545971">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172898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4187409">
      <w:bodyDiv w:val="1"/>
      <w:marLeft w:val="0"/>
      <w:marRight w:val="0"/>
      <w:marTop w:val="0"/>
      <w:marBottom w:val="0"/>
      <w:divBdr>
        <w:top w:val="none" w:sz="0" w:space="0" w:color="auto"/>
        <w:left w:val="none" w:sz="0" w:space="0" w:color="auto"/>
        <w:bottom w:val="none" w:sz="0" w:space="0" w:color="auto"/>
        <w:right w:val="none" w:sz="0" w:space="0" w:color="auto"/>
      </w:divBdr>
    </w:div>
    <w:div w:id="1084686948">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87732063">
      <w:bodyDiv w:val="1"/>
      <w:marLeft w:val="0"/>
      <w:marRight w:val="0"/>
      <w:marTop w:val="0"/>
      <w:marBottom w:val="0"/>
      <w:divBdr>
        <w:top w:val="none" w:sz="0" w:space="0" w:color="auto"/>
        <w:left w:val="none" w:sz="0" w:space="0" w:color="auto"/>
        <w:bottom w:val="none" w:sz="0" w:space="0" w:color="auto"/>
        <w:right w:val="none" w:sz="0" w:space="0" w:color="auto"/>
      </w:divBdr>
    </w:div>
    <w:div w:id="1089544862">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403357">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222845">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789508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5440063">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2574571">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29513007">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38767651">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5269947">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517558">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5728395">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0635548">
      <w:bodyDiv w:val="1"/>
      <w:marLeft w:val="0"/>
      <w:marRight w:val="0"/>
      <w:marTop w:val="0"/>
      <w:marBottom w:val="0"/>
      <w:divBdr>
        <w:top w:val="none" w:sz="0" w:space="0" w:color="auto"/>
        <w:left w:val="none" w:sz="0" w:space="0" w:color="auto"/>
        <w:bottom w:val="none" w:sz="0" w:space="0" w:color="auto"/>
        <w:right w:val="none" w:sz="0" w:space="0" w:color="auto"/>
      </w:divBdr>
    </w:div>
    <w:div w:id="1170952232">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6068024">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2866925">
      <w:bodyDiv w:val="1"/>
      <w:marLeft w:val="0"/>
      <w:marRight w:val="0"/>
      <w:marTop w:val="0"/>
      <w:marBottom w:val="0"/>
      <w:divBdr>
        <w:top w:val="none" w:sz="0" w:space="0" w:color="auto"/>
        <w:left w:val="none" w:sz="0" w:space="0" w:color="auto"/>
        <w:bottom w:val="none" w:sz="0" w:space="0" w:color="auto"/>
        <w:right w:val="none" w:sz="0" w:space="0" w:color="auto"/>
      </w:divBdr>
    </w:div>
    <w:div w:id="1205601361">
      <w:bodyDiv w:val="1"/>
      <w:marLeft w:val="0"/>
      <w:marRight w:val="0"/>
      <w:marTop w:val="0"/>
      <w:marBottom w:val="0"/>
      <w:divBdr>
        <w:top w:val="none" w:sz="0" w:space="0" w:color="auto"/>
        <w:left w:val="none" w:sz="0" w:space="0" w:color="auto"/>
        <w:bottom w:val="none" w:sz="0" w:space="0" w:color="auto"/>
        <w:right w:val="none" w:sz="0" w:space="0" w:color="auto"/>
      </w:divBdr>
    </w:div>
    <w:div w:id="1206288287">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19053540">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5799274">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0648049">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2733726">
      <w:bodyDiv w:val="1"/>
      <w:marLeft w:val="0"/>
      <w:marRight w:val="0"/>
      <w:marTop w:val="0"/>
      <w:marBottom w:val="0"/>
      <w:divBdr>
        <w:top w:val="none" w:sz="0" w:space="0" w:color="auto"/>
        <w:left w:val="none" w:sz="0" w:space="0" w:color="auto"/>
        <w:bottom w:val="none" w:sz="0" w:space="0" w:color="auto"/>
        <w:right w:val="none" w:sz="0" w:space="0" w:color="auto"/>
      </w:divBdr>
    </w:div>
    <w:div w:id="123458720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49273763">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5744679">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73323742">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07052986">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1802488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6467177">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2049469">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68026900">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75422228">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2654730">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078624">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397240038">
      <w:bodyDiv w:val="1"/>
      <w:marLeft w:val="0"/>
      <w:marRight w:val="0"/>
      <w:marTop w:val="0"/>
      <w:marBottom w:val="0"/>
      <w:divBdr>
        <w:top w:val="none" w:sz="0" w:space="0" w:color="auto"/>
        <w:left w:val="none" w:sz="0" w:space="0" w:color="auto"/>
        <w:bottom w:val="none" w:sz="0" w:space="0" w:color="auto"/>
        <w:right w:val="none" w:sz="0" w:space="0" w:color="auto"/>
      </w:divBdr>
    </w:div>
    <w:div w:id="1399085329">
      <w:bodyDiv w:val="1"/>
      <w:marLeft w:val="0"/>
      <w:marRight w:val="0"/>
      <w:marTop w:val="0"/>
      <w:marBottom w:val="0"/>
      <w:divBdr>
        <w:top w:val="none" w:sz="0" w:space="0" w:color="auto"/>
        <w:left w:val="none" w:sz="0" w:space="0" w:color="auto"/>
        <w:bottom w:val="none" w:sz="0" w:space="0" w:color="auto"/>
        <w:right w:val="none" w:sz="0" w:space="0" w:color="auto"/>
      </w:divBdr>
    </w:div>
    <w:div w:id="1399935468">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2578361">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15666986">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690471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067956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47504222">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74324535">
      <w:bodyDiv w:val="1"/>
      <w:marLeft w:val="0"/>
      <w:marRight w:val="0"/>
      <w:marTop w:val="0"/>
      <w:marBottom w:val="0"/>
      <w:divBdr>
        <w:top w:val="none" w:sz="0" w:space="0" w:color="auto"/>
        <w:left w:val="none" w:sz="0" w:space="0" w:color="auto"/>
        <w:bottom w:val="none" w:sz="0" w:space="0" w:color="auto"/>
        <w:right w:val="none" w:sz="0" w:space="0" w:color="auto"/>
      </w:divBdr>
    </w:div>
    <w:div w:id="1481536161">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4203178">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499079030">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597786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1333453">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4923914">
      <w:bodyDiv w:val="1"/>
      <w:marLeft w:val="0"/>
      <w:marRight w:val="0"/>
      <w:marTop w:val="0"/>
      <w:marBottom w:val="0"/>
      <w:divBdr>
        <w:top w:val="none" w:sz="0" w:space="0" w:color="auto"/>
        <w:left w:val="none" w:sz="0" w:space="0" w:color="auto"/>
        <w:bottom w:val="none" w:sz="0" w:space="0" w:color="auto"/>
        <w:right w:val="none" w:sz="0" w:space="0" w:color="auto"/>
      </w:divBdr>
    </w:div>
    <w:div w:id="1536427571">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0846978">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473404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589838">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79168250">
      <w:bodyDiv w:val="1"/>
      <w:marLeft w:val="0"/>
      <w:marRight w:val="0"/>
      <w:marTop w:val="0"/>
      <w:marBottom w:val="0"/>
      <w:divBdr>
        <w:top w:val="none" w:sz="0" w:space="0" w:color="auto"/>
        <w:left w:val="none" w:sz="0" w:space="0" w:color="auto"/>
        <w:bottom w:val="none" w:sz="0" w:space="0" w:color="auto"/>
        <w:right w:val="none" w:sz="0" w:space="0" w:color="auto"/>
      </w:divBdr>
    </w:div>
    <w:div w:id="1580358528">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2181877">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86840036">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598630771">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05843170">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288080">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033418">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110517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3075955">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182382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6511615">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7805322">
      <w:bodyDiv w:val="1"/>
      <w:marLeft w:val="0"/>
      <w:marRight w:val="0"/>
      <w:marTop w:val="0"/>
      <w:marBottom w:val="0"/>
      <w:divBdr>
        <w:top w:val="none" w:sz="0" w:space="0" w:color="auto"/>
        <w:left w:val="none" w:sz="0" w:space="0" w:color="auto"/>
        <w:bottom w:val="none" w:sz="0" w:space="0" w:color="auto"/>
        <w:right w:val="none" w:sz="0" w:space="0" w:color="auto"/>
      </w:divBdr>
    </w:div>
    <w:div w:id="1749038200">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0057866">
      <w:bodyDiv w:val="1"/>
      <w:marLeft w:val="0"/>
      <w:marRight w:val="0"/>
      <w:marTop w:val="0"/>
      <w:marBottom w:val="0"/>
      <w:divBdr>
        <w:top w:val="none" w:sz="0" w:space="0" w:color="auto"/>
        <w:left w:val="none" w:sz="0" w:space="0" w:color="auto"/>
        <w:bottom w:val="none" w:sz="0" w:space="0" w:color="auto"/>
        <w:right w:val="none" w:sz="0" w:space="0" w:color="auto"/>
      </w:divBdr>
    </w:div>
    <w:div w:id="1761215741">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0663391">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78866004">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0904481">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7673885">
      <w:bodyDiv w:val="1"/>
      <w:marLeft w:val="0"/>
      <w:marRight w:val="0"/>
      <w:marTop w:val="0"/>
      <w:marBottom w:val="0"/>
      <w:divBdr>
        <w:top w:val="none" w:sz="0" w:space="0" w:color="auto"/>
        <w:left w:val="none" w:sz="0" w:space="0" w:color="auto"/>
        <w:bottom w:val="none" w:sz="0" w:space="0" w:color="auto"/>
        <w:right w:val="none" w:sz="0" w:space="0" w:color="auto"/>
      </w:divBdr>
    </w:div>
    <w:div w:id="1798209298">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6238124">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081813">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0703255">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5686053">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2468702">
      <w:bodyDiv w:val="1"/>
      <w:marLeft w:val="0"/>
      <w:marRight w:val="0"/>
      <w:marTop w:val="0"/>
      <w:marBottom w:val="0"/>
      <w:divBdr>
        <w:top w:val="none" w:sz="0" w:space="0" w:color="auto"/>
        <w:left w:val="none" w:sz="0" w:space="0" w:color="auto"/>
        <w:bottom w:val="none" w:sz="0" w:space="0" w:color="auto"/>
        <w:right w:val="none" w:sz="0" w:space="0" w:color="auto"/>
      </w:divBdr>
    </w:div>
    <w:div w:id="1865248610">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2303820">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247915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0334005">
      <w:bodyDiv w:val="1"/>
      <w:marLeft w:val="0"/>
      <w:marRight w:val="0"/>
      <w:marTop w:val="0"/>
      <w:marBottom w:val="0"/>
      <w:divBdr>
        <w:top w:val="none" w:sz="0" w:space="0" w:color="auto"/>
        <w:left w:val="none" w:sz="0" w:space="0" w:color="auto"/>
        <w:bottom w:val="none" w:sz="0" w:space="0" w:color="auto"/>
        <w:right w:val="none" w:sz="0" w:space="0" w:color="auto"/>
      </w:divBdr>
    </w:div>
    <w:div w:id="1892958147">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896770071">
      <w:bodyDiv w:val="1"/>
      <w:marLeft w:val="0"/>
      <w:marRight w:val="0"/>
      <w:marTop w:val="0"/>
      <w:marBottom w:val="0"/>
      <w:divBdr>
        <w:top w:val="none" w:sz="0" w:space="0" w:color="auto"/>
        <w:left w:val="none" w:sz="0" w:space="0" w:color="auto"/>
        <w:bottom w:val="none" w:sz="0" w:space="0" w:color="auto"/>
        <w:right w:val="none" w:sz="0" w:space="0" w:color="auto"/>
      </w:divBdr>
    </w:div>
    <w:div w:id="1900899118">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2131761">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2687069">
      <w:bodyDiv w:val="1"/>
      <w:marLeft w:val="0"/>
      <w:marRight w:val="0"/>
      <w:marTop w:val="0"/>
      <w:marBottom w:val="0"/>
      <w:divBdr>
        <w:top w:val="none" w:sz="0" w:space="0" w:color="auto"/>
        <w:left w:val="none" w:sz="0" w:space="0" w:color="auto"/>
        <w:bottom w:val="none" w:sz="0" w:space="0" w:color="auto"/>
        <w:right w:val="none" w:sz="0" w:space="0" w:color="auto"/>
      </w:divBdr>
    </w:div>
    <w:div w:id="1943800169">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4895348">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07316384">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14142687">
      <w:bodyDiv w:val="1"/>
      <w:marLeft w:val="0"/>
      <w:marRight w:val="0"/>
      <w:marTop w:val="0"/>
      <w:marBottom w:val="0"/>
      <w:divBdr>
        <w:top w:val="none" w:sz="0" w:space="0" w:color="auto"/>
        <w:left w:val="none" w:sz="0" w:space="0" w:color="auto"/>
        <w:bottom w:val="none" w:sz="0" w:space="0" w:color="auto"/>
        <w:right w:val="none" w:sz="0" w:space="0" w:color="auto"/>
      </w:divBdr>
    </w:div>
    <w:div w:id="2014870362">
      <w:bodyDiv w:val="1"/>
      <w:marLeft w:val="0"/>
      <w:marRight w:val="0"/>
      <w:marTop w:val="0"/>
      <w:marBottom w:val="0"/>
      <w:divBdr>
        <w:top w:val="none" w:sz="0" w:space="0" w:color="auto"/>
        <w:left w:val="none" w:sz="0" w:space="0" w:color="auto"/>
        <w:bottom w:val="none" w:sz="0" w:space="0" w:color="auto"/>
        <w:right w:val="none" w:sz="0" w:space="0" w:color="auto"/>
      </w:divBdr>
    </w:div>
    <w:div w:id="2018457668">
      <w:bodyDiv w:val="1"/>
      <w:marLeft w:val="0"/>
      <w:marRight w:val="0"/>
      <w:marTop w:val="0"/>
      <w:marBottom w:val="0"/>
      <w:divBdr>
        <w:top w:val="none" w:sz="0" w:space="0" w:color="auto"/>
        <w:left w:val="none" w:sz="0" w:space="0" w:color="auto"/>
        <w:bottom w:val="none" w:sz="0" w:space="0" w:color="auto"/>
        <w:right w:val="none" w:sz="0" w:space="0" w:color="auto"/>
      </w:divBdr>
    </w:div>
    <w:div w:id="2020156737">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212226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2775346">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62635955">
      <w:bodyDiv w:val="1"/>
      <w:marLeft w:val="0"/>
      <w:marRight w:val="0"/>
      <w:marTop w:val="0"/>
      <w:marBottom w:val="0"/>
      <w:divBdr>
        <w:top w:val="none" w:sz="0" w:space="0" w:color="auto"/>
        <w:left w:val="none" w:sz="0" w:space="0" w:color="auto"/>
        <w:bottom w:val="none" w:sz="0" w:space="0" w:color="auto"/>
        <w:right w:val="none" w:sz="0" w:space="0" w:color="auto"/>
      </w:divBdr>
    </w:div>
    <w:div w:id="2073233819">
      <w:bodyDiv w:val="1"/>
      <w:marLeft w:val="0"/>
      <w:marRight w:val="0"/>
      <w:marTop w:val="0"/>
      <w:marBottom w:val="0"/>
      <w:divBdr>
        <w:top w:val="none" w:sz="0" w:space="0" w:color="auto"/>
        <w:left w:val="none" w:sz="0" w:space="0" w:color="auto"/>
        <w:bottom w:val="none" w:sz="0" w:space="0" w:color="auto"/>
        <w:right w:val="none" w:sz="0" w:space="0" w:color="auto"/>
      </w:divBdr>
    </w:div>
    <w:div w:id="2073846482">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8894052">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55384">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3475014">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374938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chart" Target="charts/chart14.xml"/><Relationship Id="rId21" Type="http://schemas.openxmlformats.org/officeDocument/2006/relationships/image" Target="media/image9.png"/><Relationship Id="rId34" Type="http://schemas.openxmlformats.org/officeDocument/2006/relationships/chart" Target="charts/chart9.xml"/><Relationship Id="rId42" Type="http://schemas.openxmlformats.org/officeDocument/2006/relationships/chart" Target="charts/chart17.xml"/><Relationship Id="rId47" Type="http://schemas.openxmlformats.org/officeDocument/2006/relationships/chart" Target="charts/chart20.xml"/><Relationship Id="rId50" Type="http://schemas.openxmlformats.org/officeDocument/2006/relationships/header" Target="header1.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chart" Target="charts/chart4.xml"/><Relationship Id="rId11" Type="http://schemas.openxmlformats.org/officeDocument/2006/relationships/image" Target="media/image2.png"/><Relationship Id="rId24" Type="http://schemas.openxmlformats.org/officeDocument/2006/relationships/chart" Target="charts/chart1.xml"/><Relationship Id="rId32" Type="http://schemas.openxmlformats.org/officeDocument/2006/relationships/chart" Target="charts/chart7.xml"/><Relationship Id="rId37" Type="http://schemas.openxmlformats.org/officeDocument/2006/relationships/chart" Target="charts/chart12.xml"/><Relationship Id="rId40" Type="http://schemas.openxmlformats.org/officeDocument/2006/relationships/chart" Target="charts/chart15.xml"/><Relationship Id="rId45" Type="http://schemas.openxmlformats.org/officeDocument/2006/relationships/image" Target="media/image14.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microsoft.com/office/2016/09/relationships/commentsIds" Target="commentsIds.xml"/><Relationship Id="rId22" Type="http://schemas.openxmlformats.org/officeDocument/2006/relationships/image" Target="media/image10.png"/><Relationship Id="rId27" Type="http://schemas.openxmlformats.org/officeDocument/2006/relationships/chart" Target="charts/chart2.xml"/><Relationship Id="rId30" Type="http://schemas.openxmlformats.org/officeDocument/2006/relationships/chart" Target="charts/chart5.xml"/><Relationship Id="rId35" Type="http://schemas.openxmlformats.org/officeDocument/2006/relationships/chart" Target="charts/chart10.xml"/><Relationship Id="rId43" Type="http://schemas.openxmlformats.org/officeDocument/2006/relationships/chart" Target="charts/chart18.xml"/><Relationship Id="rId48" Type="http://schemas.openxmlformats.org/officeDocument/2006/relationships/image" Target="media/image16.png"/><Relationship Id="rId56" Type="http://schemas.microsoft.com/office/2011/relationships/people" Target="people.xml"/><Relationship Id="rId8" Type="http://schemas.openxmlformats.org/officeDocument/2006/relationships/hyperlink" Target="mailto:remondino@fbk.eu" TargetMode="Externa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chart" Target="charts/chart8.xml"/><Relationship Id="rId38" Type="http://schemas.openxmlformats.org/officeDocument/2006/relationships/chart" Target="charts/chart13.xml"/><Relationship Id="rId46" Type="http://schemas.openxmlformats.org/officeDocument/2006/relationships/image" Target="media/image15.png"/><Relationship Id="rId20" Type="http://schemas.openxmlformats.org/officeDocument/2006/relationships/image" Target="media/image8.png"/><Relationship Id="rId41" Type="http://schemas.openxmlformats.org/officeDocument/2006/relationships/chart" Target="charts/chart16.xm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chart" Target="charts/chart3.xml"/><Relationship Id="rId36" Type="http://schemas.openxmlformats.org/officeDocument/2006/relationships/chart" Target="charts/chart11.xml"/><Relationship Id="rId49" Type="http://schemas.openxmlformats.org/officeDocument/2006/relationships/image" Target="media/image17.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chart" Target="charts/chart6.xml"/><Relationship Id="rId44" Type="http://schemas.openxmlformats.org/officeDocument/2006/relationships/chart" Target="charts/chart19.xml"/><Relationship Id="rId5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3E-2"/>
          <c:y val="0.12472797565255467"/>
          <c:w val="0.89019685039370233"/>
          <c:h val="0.54329249759889353"/>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97.894736842105218</c:v>
                </c:pt>
                <c:pt idx="6">
                  <c:v>#N/A</c:v>
                </c:pt>
                <c:pt idx="7">
                  <c:v>#N/A</c:v>
                </c:pt>
                <c:pt idx="8">
                  <c:v>#N/A</c:v>
                </c:pt>
                <c:pt idx="9">
                  <c:v>21.403508771929776</c:v>
                </c:pt>
                <c:pt idx="10">
                  <c:v>81.403508771929808</c:v>
                </c:pt>
                <c:pt idx="11">
                  <c:v>100</c:v>
                </c:pt>
                <c:pt idx="12">
                  <c:v>65.614035087719301</c:v>
                </c:pt>
                <c:pt idx="13">
                  <c:v>29.824561403508795</c:v>
                </c:pt>
                <c:pt idx="14">
                  <c:v>16.140350877192983</c:v>
                </c:pt>
                <c:pt idx="15">
                  <c:v>#N/A</c:v>
                </c:pt>
                <c:pt idx="16">
                  <c:v>81.403508771929808</c:v>
                </c:pt>
                <c:pt idx="17">
                  <c:v>81.403508771929808</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21.982758620689626</c:v>
                </c:pt>
                <c:pt idx="8">
                  <c:v>62.931034482758548</c:v>
                </c:pt>
                <c:pt idx="9">
                  <c:v>99.137931034482548</c:v>
                </c:pt>
                <c:pt idx="10">
                  <c:v>100</c:v>
                </c:pt>
                <c:pt idx="11">
                  <c:v>50.862068965517224</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84.363636363636289</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141851648"/>
        <c:axId val="141874688"/>
      </c:lineChart>
      <c:catAx>
        <c:axId val="141851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1874688"/>
        <c:crosses val="autoZero"/>
        <c:auto val="1"/>
        <c:lblAlgn val="ctr"/>
        <c:lblOffset val="100"/>
        <c:noMultiLvlLbl val="0"/>
      </c:catAx>
      <c:valAx>
        <c:axId val="14187468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1851648"/>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2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1.3502027062185977</c:v>
                </c:pt>
                <c:pt idx="2">
                  <c:v>1.3508279962186123</c:v>
                </c:pt>
                <c:pt idx="3">
                  <c:v>1.3519454762185887</c:v>
                </c:pt>
                <c:pt idx="4">
                  <c:v>1.3528841172356039</c:v>
                </c:pt>
                <c:pt idx="5">
                  <c:v>1.3561547062186321</c:v>
                </c:pt>
                <c:pt idx="6">
                  <c:v>1.3565843562185762</c:v>
                </c:pt>
                <c:pt idx="7">
                  <c:v>1.3571892036933519</c:v>
                </c:pt>
                <c:pt idx="8">
                  <c:v>1.3561606749687085</c:v>
                </c:pt>
                <c:pt idx="9">
                  <c:v>1.3543529862185331</c:v>
                </c:pt>
                <c:pt idx="10">
                  <c:v>1.3534975962185321</c:v>
                </c:pt>
                <c:pt idx="11">
                  <c:v>1.3497279062185621</c:v>
                </c:pt>
                <c:pt idx="12">
                  <c:v>1.3452335471277337</c:v>
                </c:pt>
                <c:pt idx="13">
                  <c:v>1.47581533121857</c:v>
                </c:pt>
                <c:pt idx="14">
                  <c:v>1.8524323262186346</c:v>
                </c:pt>
                <c:pt idx="15">
                  <c:v>2.0102841362186568</c:v>
                </c:pt>
                <c:pt idx="16">
                  <c:v>1.3056039962186077</c:v>
                </c:pt>
                <c:pt idx="17">
                  <c:v>0.33477251621855042</c:v>
                </c:pt>
                <c:pt idx="18">
                  <c:v>-0.15675871725083823</c:v>
                </c:pt>
                <c:pt idx="19">
                  <c:v>-0.21046569529671899</c:v>
                </c:pt>
                <c:pt idx="20">
                  <c:v>-0.35074067198648656</c:v>
                </c:pt>
                <c:pt idx="21">
                  <c:v>-0.33995702378149467</c:v>
                </c:pt>
                <c:pt idx="22">
                  <c:v>-0.42920208378137681</c:v>
                </c:pt>
                <c:pt idx="23">
                  <c:v>-1.2170990337813938</c:v>
                </c:pt>
                <c:pt idx="24">
                  <c:v>-2.0135312237814316</c:v>
                </c:pt>
                <c:pt idx="25">
                  <c:v>-2.4614865137814093</c:v>
                </c:pt>
                <c:pt idx="26">
                  <c:v>-2.4096473821652857</c:v>
                </c:pt>
                <c:pt idx="27">
                  <c:v>-2.081326623781365</c:v>
                </c:pt>
                <c:pt idx="28">
                  <c:v>-1.4398858294957382</c:v>
                </c:pt>
                <c:pt idx="29">
                  <c:v>5.2318989562185578</c:v>
                </c:pt>
                <c:pt idx="30">
                  <c:v>5.3301789107639763</c:v>
                </c:pt>
                <c:pt idx="31">
                  <c:v>5.1471730962185065</c:v>
                </c:pt>
                <c:pt idx="32">
                  <c:v>4.692368236218476</c:v>
                </c:pt>
                <c:pt idx="33">
                  <c:v>4.1165137662184232</c:v>
                </c:pt>
                <c:pt idx="34">
                  <c:v>3.8613915262186254</c:v>
                </c:pt>
                <c:pt idx="35">
                  <c:v>3.6977745781698181</c:v>
                </c:pt>
                <c:pt idx="36">
                  <c:v>3.1528294562185795</c:v>
                </c:pt>
                <c:pt idx="37">
                  <c:v>3.6709186362186577</c:v>
                </c:pt>
                <c:pt idx="38">
                  <c:v>4.6052697862186225</c:v>
                </c:pt>
                <c:pt idx="39">
                  <c:v>4.7886007725450099</c:v>
                </c:pt>
                <c:pt idx="40">
                  <c:v>4.580271926218586</c:v>
                </c:pt>
                <c:pt idx="41">
                  <c:v>4.4361265150421314</c:v>
                </c:pt>
                <c:pt idx="42">
                  <c:v>4.7616430444538613</c:v>
                </c:pt>
                <c:pt idx="43">
                  <c:v>4.532847116218619</c:v>
                </c:pt>
                <c:pt idx="44">
                  <c:v>3.1548764262184927</c:v>
                </c:pt>
                <c:pt idx="45">
                  <c:v>1.3110741462185445</c:v>
                </c:pt>
                <c:pt idx="46">
                  <c:v>3.7236366218593352E-2</c:v>
                </c:pt>
                <c:pt idx="47">
                  <c:v>-2.5769267637813762</c:v>
                </c:pt>
                <c:pt idx="48">
                  <c:v>-4.2513099737813702</c:v>
                </c:pt>
                <c:pt idx="49">
                  <c:v>-5.4013852437815473</c:v>
                </c:pt>
                <c:pt idx="50">
                  <c:v>-6.4178406490445781</c:v>
                </c:pt>
                <c:pt idx="51">
                  <c:v>-8.9030496062814013</c:v>
                </c:pt>
                <c:pt idx="52">
                  <c:v>-8.8232104537814422</c:v>
                </c:pt>
                <c:pt idx="53">
                  <c:v>-8.6462996062815449</c:v>
                </c:pt>
                <c:pt idx="54">
                  <c:v>-8.3266388037815062</c:v>
                </c:pt>
                <c:pt idx="55">
                  <c:v>-8.0371783837813489</c:v>
                </c:pt>
                <c:pt idx="56">
                  <c:v>-7.7252919136445897</c:v>
                </c:pt>
                <c:pt idx="57">
                  <c:v>-4.8262584983268937</c:v>
                </c:pt>
                <c:pt idx="58">
                  <c:v>-4.1408555537814271</c:v>
                </c:pt>
                <c:pt idx="59">
                  <c:v>-3.0774075637814082</c:v>
                </c:pt>
                <c:pt idx="60">
                  <c:v>-2.0063361937813511</c:v>
                </c:pt>
                <c:pt idx="61">
                  <c:v>-1.0979006637814308</c:v>
                </c:pt>
                <c:pt idx="62">
                  <c:v>-0.4696300837814108</c:v>
                </c:pt>
                <c:pt idx="63">
                  <c:v>-3.4859733781388541E-2</c:v>
                </c:pt>
                <c:pt idx="64">
                  <c:v>0.52540519392341878</c:v>
                </c:pt>
                <c:pt idx="65">
                  <c:v>4.0126081228852541</c:v>
                </c:pt>
                <c:pt idx="66">
                  <c:v>4.8916825062186291</c:v>
                </c:pt>
                <c:pt idx="67">
                  <c:v>6.3424026962185955</c:v>
                </c:pt>
                <c:pt idx="68">
                  <c:v>7.6876709862185351</c:v>
                </c:pt>
                <c:pt idx="69">
                  <c:v>8.6518788062185159</c:v>
                </c:pt>
                <c:pt idx="70">
                  <c:v>9.4025236362186266</c:v>
                </c:pt>
                <c:pt idx="71">
                  <c:v>9.9232745162185978</c:v>
                </c:pt>
                <c:pt idx="72">
                  <c:v>10.216587276218606</c:v>
                </c:pt>
                <c:pt idx="73">
                  <c:v>10.356571859727408</c:v>
                </c:pt>
                <c:pt idx="74">
                  <c:v>7.4356249062186084</c:v>
                </c:pt>
                <c:pt idx="75">
                  <c:v>5.8842263062185065</c:v>
                </c:pt>
                <c:pt idx="76">
                  <c:v>3.9208469662184768</c:v>
                </c:pt>
                <c:pt idx="77">
                  <c:v>1.6564304462185664</c:v>
                </c:pt>
                <c:pt idx="78">
                  <c:v>-0.4726361437815001</c:v>
                </c:pt>
                <c:pt idx="79">
                  <c:v>-2.6421927937814367</c:v>
                </c:pt>
                <c:pt idx="80">
                  <c:v>-5.8189957137813764</c:v>
                </c:pt>
                <c:pt idx="81">
                  <c:v>-8.3403674437814459</c:v>
                </c:pt>
                <c:pt idx="82">
                  <c:v>-10.016357816508709</c:v>
                </c:pt>
                <c:pt idx="83">
                  <c:v>-16.104970543781448</c:v>
                </c:pt>
                <c:pt idx="84">
                  <c:v>-16.737603823781456</c:v>
                </c:pt>
                <c:pt idx="85">
                  <c:v>-17.512346463781427</c:v>
                </c:pt>
                <c:pt idx="86">
                  <c:v>-17.74781033378132</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3.0792454562185543</c:v>
                </c:pt>
                <c:pt idx="99">
                  <c:v>3.8925642254493478</c:v>
                </c:pt>
                <c:pt idx="100">
                  <c:v>8.6114114562185584</c:v>
                </c:pt>
                <c:pt idx="101">
                  <c:v>9.8341319062184454</c:v>
                </c:pt>
                <c:pt idx="102">
                  <c:v>11.072293976218656</c:v>
                </c:pt>
                <c:pt idx="103">
                  <c:v>12.122710416218666</c:v>
                </c:pt>
                <c:pt idx="104">
                  <c:v>12.424032526218657</c:v>
                </c:pt>
                <c:pt idx="105">
                  <c:v>11.823248946014548</c:v>
                </c:pt>
                <c:pt idx="106">
                  <c:v>10.553360619262136</c:v>
                </c:pt>
                <c:pt idx="107">
                  <c:v>-0.74372569378145781</c:v>
                </c:pt>
                <c:pt idx="108">
                  <c:v>-2.1008924237813877</c:v>
                </c:pt>
                <c:pt idx="109">
                  <c:v>-4.2377557637815073</c:v>
                </c:pt>
                <c:pt idx="110">
                  <c:v>-6.196707023781471</c:v>
                </c:pt>
                <c:pt idx="111">
                  <c:v>-7.7583815337813888</c:v>
                </c:pt>
                <c:pt idx="112">
                  <c:v>-12.055972333781456</c:v>
                </c:pt>
                <c:pt idx="113">
                  <c:v>-14.367669553781568</c:v>
                </c:pt>
                <c:pt idx="114">
                  <c:v>-15.659729918781382</c:v>
                </c:pt>
                <c:pt idx="115">
                  <c:v>-17.291157496906337</c:v>
                </c:pt>
                <c:pt idx="116">
                  <c:v>-17.407801291256192</c:v>
                </c:pt>
                <c:pt idx="117">
                  <c:v>-17.364449943781221</c:v>
                </c:pt>
                <c:pt idx="118">
                  <c:v>-17.458582533781275</c:v>
                </c:pt>
                <c:pt idx="119">
                  <c:v>-17.525517773781399</c:v>
                </c:pt>
                <c:pt idx="120">
                  <c:v>-17.314622903781306</c:v>
                </c:pt>
                <c:pt idx="121">
                  <c:v>-16.489240913781263</c:v>
                </c:pt>
                <c:pt idx="122">
                  <c:v>-15.65677484107862</c:v>
                </c:pt>
                <c:pt idx="123">
                  <c:v>-10.76118054378145</c:v>
                </c:pt>
                <c:pt idx="124">
                  <c:v>-9.5803931737812729</c:v>
                </c:pt>
                <c:pt idx="125">
                  <c:v>-7.7578705537813715</c:v>
                </c:pt>
                <c:pt idx="126">
                  <c:v>-5.6576937837814114</c:v>
                </c:pt>
                <c:pt idx="127">
                  <c:v>-3.5086488737814787</c:v>
                </c:pt>
                <c:pt idx="128">
                  <c:v>-1.4616983437813498</c:v>
                </c:pt>
                <c:pt idx="129">
                  <c:v>1.0426966583462858</c:v>
                </c:pt>
                <c:pt idx="130">
                  <c:v>6.5243734562185765</c:v>
                </c:pt>
                <c:pt idx="131">
                  <c:v>7.3276155762185411</c:v>
                </c:pt>
                <c:pt idx="132">
                  <c:v>7.9656346562184419</c:v>
                </c:pt>
                <c:pt idx="133">
                  <c:v>8.1479134562185784</c:v>
                </c:pt>
                <c:pt idx="134">
                  <c:v>8.0010093562185709</c:v>
                </c:pt>
                <c:pt idx="135">
                  <c:v>7.5859452662185767</c:v>
                </c:pt>
                <c:pt idx="136">
                  <c:v>6.6286714162186087</c:v>
                </c:pt>
                <c:pt idx="137">
                  <c:v>4.8001795945164787</c:v>
                </c:pt>
                <c:pt idx="138">
                  <c:v>3.3156074562185966</c:v>
                </c:pt>
                <c:pt idx="139">
                  <c:v>-9.8384722806234759</c:v>
                </c:pt>
                <c:pt idx="140">
                  <c:v>-12.104222553781355</c:v>
                </c:pt>
                <c:pt idx="141">
                  <c:v>-14.103625123781468</c:v>
                </c:pt>
                <c:pt idx="142">
                  <c:v>-15.651800713781455</c:v>
                </c:pt>
                <c:pt idx="143">
                  <c:v>-16.754362943781487</c:v>
                </c:pt>
                <c:pt idx="144">
                  <c:v>-17.38414500378147</c:v>
                </c:pt>
                <c:pt idx="145">
                  <c:v>-17.771726010448106</c:v>
                </c:pt>
                <c:pt idx="146">
                  <c:v>-16.61094104378143</c:v>
                </c:pt>
                <c:pt idx="147">
                  <c:v>-16.032809773781487</c:v>
                </c:pt>
                <c:pt idx="148">
                  <c:v>-14.589433513781479</c:v>
                </c:pt>
                <c:pt idx="149">
                  <c:v>-12.880025773781469</c:v>
                </c:pt>
                <c:pt idx="150">
                  <c:v>-11.062011863781366</c:v>
                </c:pt>
                <c:pt idx="151">
                  <c:v>-9.1385427276894209</c:v>
                </c:pt>
                <c:pt idx="152">
                  <c:v>0.41142893973510364</c:v>
                </c:pt>
                <c:pt idx="153">
                  <c:v>2.2707275637454161</c:v>
                </c:pt>
                <c:pt idx="154">
                  <c:v>4.397336356218589</c:v>
                </c:pt>
                <c:pt idx="155">
                  <c:v>5.9697801362186169</c:v>
                </c:pt>
                <c:pt idx="156">
                  <c:v>7.6793994562186194</c:v>
                </c:pt>
                <c:pt idx="157">
                  <c:v>9.6394391705042768</c:v>
                </c:pt>
                <c:pt idx="158">
                  <c:v>14.583682706218596</c:v>
                </c:pt>
                <c:pt idx="159">
                  <c:v>14.668672946218663</c:v>
                </c:pt>
                <c:pt idx="160">
                  <c:v>14.662929466218518</c:v>
                </c:pt>
                <c:pt idx="161">
                  <c:v>14.501667636218627</c:v>
                </c:pt>
                <c:pt idx="162">
                  <c:v>13.653573416218634</c:v>
                </c:pt>
                <c:pt idx="163">
                  <c:v>12.095969306218507</c:v>
                </c:pt>
                <c:pt idx="164">
                  <c:v>10.08145511621855</c:v>
                </c:pt>
                <c:pt idx="165">
                  <c:v>7.0800453162186443</c:v>
                </c:pt>
                <c:pt idx="166">
                  <c:v>5.1535044562186334</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-15.336257293781372</c:v>
                </c:pt>
                <c:pt idx="178">
                  <c:v>-14.661502463781417</c:v>
                </c:pt>
                <c:pt idx="179">
                  <c:v>-13.688908433781462</c:v>
                </c:pt>
                <c:pt idx="180">
                  <c:v>-12.329124553781497</c:v>
                </c:pt>
                <c:pt idx="181">
                  <c:v>-11.0861020537815</c:v>
                </c:pt>
                <c:pt idx="182">
                  <c:v>-10.23344021542316</c:v>
                </c:pt>
                <c:pt idx="183">
                  <c:v>-5.8203291152099874</c:v>
                </c:pt>
                <c:pt idx="184">
                  <c:v>-4.9317991037814162</c:v>
                </c:pt>
                <c:pt idx="185">
                  <c:v>-2.8116322237814577</c:v>
                </c:pt>
                <c:pt idx="186">
                  <c:v>-1.3802356437813621</c:v>
                </c:pt>
                <c:pt idx="187">
                  <c:v>-0.24315367378150637</c:v>
                </c:pt>
                <c:pt idx="188">
                  <c:v>0.98599653621853733</c:v>
                </c:pt>
                <c:pt idx="189">
                  <c:v>2.7746419062185907</c:v>
                </c:pt>
                <c:pt idx="190">
                  <c:v>4.2955083962186222</c:v>
                </c:pt>
                <c:pt idx="191">
                  <c:v>5.0082697228852524</c:v>
                </c:pt>
                <c:pt idx="192">
                  <c:v>8.014699669551959</c:v>
                </c:pt>
                <c:pt idx="193">
                  <c:v>8.6463743062186751</c:v>
                </c:pt>
                <c:pt idx="194">
                  <c:v>9.6152377862185681</c:v>
                </c:pt>
                <c:pt idx="195">
                  <c:v>10.008276296218551</c:v>
                </c:pt>
                <c:pt idx="196">
                  <c:v>9.6517007562185881</c:v>
                </c:pt>
                <c:pt idx="197">
                  <c:v>8.9139619662186185</c:v>
                </c:pt>
                <c:pt idx="198">
                  <c:v>7.739207700662929</c:v>
                </c:pt>
                <c:pt idx="199">
                  <c:v>2.7080757062185796</c:v>
                </c:pt>
                <c:pt idx="200">
                  <c:v>1.9365614262185622</c:v>
                </c:pt>
                <c:pt idx="201">
                  <c:v>-2.3243363781290393E-2</c:v>
                </c:pt>
                <c:pt idx="202">
                  <c:v>-1.8513992137813058</c:v>
                </c:pt>
                <c:pt idx="203">
                  <c:v>-3.7803392437815058</c:v>
                </c:pt>
                <c:pt idx="204">
                  <c:v>-5.9342759537813814</c:v>
                </c:pt>
                <c:pt idx="205">
                  <c:v>-8.2656298522921006</c:v>
                </c:pt>
                <c:pt idx="206">
                  <c:v>-10.646997543781538</c:v>
                </c:pt>
                <c:pt idx="207">
                  <c:v>-12.231741877114683</c:v>
                </c:pt>
                <c:pt idx="208">
                  <c:v>-16.461535513478289</c:v>
                </c:pt>
                <c:pt idx="209">
                  <c:v>-16.511646283781278</c:v>
                </c:pt>
                <c:pt idx="210">
                  <c:v>-16.224722743781342</c:v>
                </c:pt>
                <c:pt idx="211">
                  <c:v>-15.761201230650201</c:v>
                </c:pt>
                <c:pt idx="212">
                  <c:v>-15.211291772948018</c:v>
                </c:pt>
                <c:pt idx="213">
                  <c:v>-14.864004833781458</c:v>
                </c:pt>
                <c:pt idx="214">
                  <c:v>-14.675699943781495</c:v>
                </c:pt>
                <c:pt idx="215">
                  <c:v>-13.849085993781404</c:v>
                </c:pt>
                <c:pt idx="216">
                  <c:v>-13.011753943781368</c:v>
                </c:pt>
                <c:pt idx="217">
                  <c:v>-11.161486469707331</c:v>
                </c:pt>
                <c:pt idx="218">
                  <c:v>-10.785869027991907</c:v>
                </c:pt>
                <c:pt idx="219">
                  <c:v>-9.8447667237814613</c:v>
                </c:pt>
                <c:pt idx="220">
                  <c:v>-8.8990776237814107</c:v>
                </c:pt>
                <c:pt idx="221">
                  <c:v>-8.2466651037814387</c:v>
                </c:pt>
                <c:pt idx="222">
                  <c:v>-7.5935597637812293</c:v>
                </c:pt>
                <c:pt idx="223">
                  <c:v>-6.1676868842070061</c:v>
                </c:pt>
                <c:pt idx="224">
                  <c:v>-5.4633505437814449</c:v>
                </c:pt>
                <c:pt idx="225">
                  <c:v>-0.41052188420691532</c:v>
                </c:pt>
                <c:pt idx="226">
                  <c:v>0.24947507621861567</c:v>
                </c:pt>
                <c:pt idx="227">
                  <c:v>1.2570906062185538</c:v>
                </c:pt>
                <c:pt idx="228">
                  <c:v>2.3280036562185558</c:v>
                </c:pt>
                <c:pt idx="229">
                  <c:v>3.7033641062186011</c:v>
                </c:pt>
                <c:pt idx="230">
                  <c:v>5.0804489612690844</c:v>
                </c:pt>
                <c:pt idx="231">
                  <c:v>6.4312207999686457</c:v>
                </c:pt>
                <c:pt idx="232">
                  <c:v>5.6853756339963866</c:v>
                </c:pt>
                <c:pt idx="233">
                  <c:v>5.4026709562186284</c:v>
                </c:pt>
                <c:pt idx="234">
                  <c:v>4.998988686218488</c:v>
                </c:pt>
                <c:pt idx="235">
                  <c:v>4.0718674877975136</c:v>
                </c:pt>
                <c:pt idx="236">
                  <c:v>2.5623337462186599</c:v>
                </c:pt>
                <c:pt idx="237">
                  <c:v>0.6258913862185862</c:v>
                </c:pt>
                <c:pt idx="238">
                  <c:v>-1.7750976937815466</c:v>
                </c:pt>
                <c:pt idx="239">
                  <c:v>-3.5623875437813886</c:v>
                </c:pt>
                <c:pt idx="240">
                  <c:v>-8.6370622104480788</c:v>
                </c:pt>
                <c:pt idx="241">
                  <c:v>-9.0844803828616847</c:v>
                </c:pt>
                <c:pt idx="242">
                  <c:v>-10.652339925224682</c:v>
                </c:pt>
                <c:pt idx="243">
                  <c:v>-12.367426013781545</c:v>
                </c:pt>
                <c:pt idx="244">
                  <c:v>-13.92897394378141</c:v>
                </c:pt>
                <c:pt idx="245">
                  <c:v>-15.571841643781497</c:v>
                </c:pt>
                <c:pt idx="246">
                  <c:v>-16.606526493276249</c:v>
                </c:pt>
                <c:pt idx="247">
                  <c:v>-17.437793790972432</c:v>
                </c:pt>
                <c:pt idx="248">
                  <c:v>-18.158567171986448</c:v>
                </c:pt>
                <c:pt idx="249">
                  <c:v>-18.199245703781287</c:v>
                </c:pt>
                <c:pt idx="250">
                  <c:v>-18.139749943781332</c:v>
                </c:pt>
                <c:pt idx="251">
                  <c:v>-17.199696493781403</c:v>
                </c:pt>
                <c:pt idx="252">
                  <c:v>-15.54846982660975</c:v>
                </c:pt>
                <c:pt idx="253">
                  <c:v>-13.172163183781448</c:v>
                </c:pt>
                <c:pt idx="254">
                  <c:v>-11.088954143781519</c:v>
                </c:pt>
                <c:pt idx="255">
                  <c:v>-8.8461395437813195</c:v>
                </c:pt>
                <c:pt idx="256">
                  <c:v>-3.6970193730496561</c:v>
                </c:pt>
                <c:pt idx="257">
                  <c:v>-1.8745916943190206</c:v>
                </c:pt>
                <c:pt idx="258">
                  <c:v>0.11331004621851549</c:v>
                </c:pt>
                <c:pt idx="259">
                  <c:v>2.2099792262185645</c:v>
                </c:pt>
                <c:pt idx="260">
                  <c:v>4.0015776362185491</c:v>
                </c:pt>
                <c:pt idx="261">
                  <c:v>5.4804980562185506</c:v>
                </c:pt>
                <c:pt idx="262">
                  <c:v>6.0768960854320682</c:v>
                </c:pt>
                <c:pt idx="263">
                  <c:v>6.0978212270518997</c:v>
                </c:pt>
                <c:pt idx="264">
                  <c:v>3.9870558330301638</c:v>
                </c:pt>
                <c:pt idx="265">
                  <c:v>2.3031761962186863</c:v>
                </c:pt>
                <c:pt idx="266">
                  <c:v>7.4373862186547512E-3</c:v>
                </c:pt>
                <c:pt idx="267">
                  <c:v>-2.5016828097388912</c:v>
                </c:pt>
                <c:pt idx="268">
                  <c:v>-5.2672757237814674</c:v>
                </c:pt>
                <c:pt idx="269">
                  <c:v>-6.7257433137814289</c:v>
                </c:pt>
                <c:pt idx="270">
                  <c:v>-7.9115535837814583</c:v>
                </c:pt>
                <c:pt idx="271">
                  <c:v>-8.9023170437813803</c:v>
                </c:pt>
                <c:pt idx="272">
                  <c:v>-9.8644187660036238</c:v>
                </c:pt>
                <c:pt idx="273">
                  <c:v>-14.58648219895387</c:v>
                </c:pt>
                <c:pt idx="274">
                  <c:v>-15.541920043781486</c:v>
                </c:pt>
                <c:pt idx="275">
                  <c:v>-16.700305743781456</c:v>
                </c:pt>
                <c:pt idx="276">
                  <c:v>-17.345600013781389</c:v>
                </c:pt>
                <c:pt idx="277">
                  <c:v>-17.910165213781411</c:v>
                </c:pt>
                <c:pt idx="278">
                  <c:v>-18.450784614488491</c:v>
                </c:pt>
                <c:pt idx="279">
                  <c:v>-18.831429673781361</c:v>
                </c:pt>
                <c:pt idx="280">
                  <c:v>-18.78429558378134</c:v>
                </c:pt>
                <c:pt idx="281">
                  <c:v>-18.643212543781377</c:v>
                </c:pt>
                <c:pt idx="282">
                  <c:v>-16.356994168781398</c:v>
                </c:pt>
                <c:pt idx="283">
                  <c:v>-15.193125943781368</c:v>
                </c:pt>
                <c:pt idx="284">
                  <c:v>-13.442042937720686</c:v>
                </c:pt>
                <c:pt idx="285">
                  <c:v>-11.358548723781396</c:v>
                </c:pt>
                <c:pt idx="286">
                  <c:v>-8.6313398137813948</c:v>
                </c:pt>
                <c:pt idx="287">
                  <c:v>-5.7285394637813454</c:v>
                </c:pt>
                <c:pt idx="288">
                  <c:v>-3.3769162205491585</c:v>
                </c:pt>
                <c:pt idx="289">
                  <c:v>-0.34819099832678546</c:v>
                </c:pt>
                <c:pt idx="290">
                  <c:v>6.4822065331416514</c:v>
                </c:pt>
                <c:pt idx="291">
                  <c:v>7.1429753062186068</c:v>
                </c:pt>
                <c:pt idx="292">
                  <c:v>7.3474781362184887</c:v>
                </c:pt>
                <c:pt idx="293">
                  <c:v>7.1329762170881876</c:v>
                </c:pt>
                <c:pt idx="294">
                  <c:v>6.3439711762185951</c:v>
                </c:pt>
                <c:pt idx="295">
                  <c:v>4.3549429762185685</c:v>
                </c:pt>
                <c:pt idx="296">
                  <c:v>1.1910847162186542</c:v>
                </c:pt>
                <c:pt idx="297">
                  <c:v>-2.3813277437814317</c:v>
                </c:pt>
                <c:pt idx="298">
                  <c:v>-11.673456183781354</c:v>
                </c:pt>
                <c:pt idx="299">
                  <c:v>-13.162069803781364</c:v>
                </c:pt>
                <c:pt idx="300">
                  <c:v>-14.732543023781489</c:v>
                </c:pt>
                <c:pt idx="301">
                  <c:v>-16.222543193781409</c:v>
                </c:pt>
                <c:pt idx="302">
                  <c:v>-17.547220483781299</c:v>
                </c:pt>
                <c:pt idx="303">
                  <c:v>-18.716156988225677</c:v>
                </c:pt>
                <c:pt idx="304">
                  <c:v>-19.151039326389963</c:v>
                </c:pt>
                <c:pt idx="305">
                  <c:v>-18.694069383781425</c:v>
                </c:pt>
                <c:pt idx="306">
                  <c:v>-18.297630543781359</c:v>
                </c:pt>
                <c:pt idx="307">
                  <c:v>-17.910233566003686</c:v>
                </c:pt>
                <c:pt idx="308">
                  <c:v>-17.75591896378144</c:v>
                </c:pt>
                <c:pt idx="309">
                  <c:v>-17.804125523781323</c:v>
                </c:pt>
                <c:pt idx="310">
                  <c:v>-17.878688813781352</c:v>
                </c:pt>
                <c:pt idx="311">
                  <c:v>-17.748602321559076</c:v>
                </c:pt>
                <c:pt idx="312">
                  <c:v>-17.533076623781227</c:v>
                </c:pt>
                <c:pt idx="313">
                  <c:v>-17.376295743781199</c:v>
                </c:pt>
                <c:pt idx="314">
                  <c:v>-17.145221561022787</c:v>
                </c:pt>
                <c:pt idx="315">
                  <c:v>-10.32207809550567</c:v>
                </c:pt>
                <c:pt idx="316">
                  <c:v>-8.3159786548927173</c:v>
                </c:pt>
                <c:pt idx="317">
                  <c:v>-6.4908792937814184</c:v>
                </c:pt>
                <c:pt idx="318">
                  <c:v>-5.4268183237814611</c:v>
                </c:pt>
                <c:pt idx="319">
                  <c:v>-5.0376079137813079</c:v>
                </c:pt>
                <c:pt idx="320">
                  <c:v>-4.9158425437814373</c:v>
                </c:pt>
                <c:pt idx="321">
                  <c:v>-4.3484425815172774</c:v>
                </c:pt>
                <c:pt idx="322">
                  <c:v>-4.1371982737814008</c:v>
                </c:pt>
                <c:pt idx="323">
                  <c:v>-4.0109045336804465</c:v>
                </c:pt>
                <c:pt idx="324">
                  <c:v>-4.0442075137813474</c:v>
                </c:pt>
                <c:pt idx="325">
                  <c:v>-4.022000703781444</c:v>
                </c:pt>
                <c:pt idx="326">
                  <c:v>-3.9809929437815299</c:v>
                </c:pt>
                <c:pt idx="327">
                  <c:v>-3.9315496337814246</c:v>
                </c:pt>
                <c:pt idx="328">
                  <c:v>-4.0888822031220826</c:v>
                </c:pt>
                <c:pt idx="329">
                  <c:v>-4.4451710437814294</c:v>
                </c:pt>
                <c:pt idx="330">
                  <c:v>-7.6262900229479955</c:v>
                </c:pt>
                <c:pt idx="331">
                  <c:v>-8.7970565237812792</c:v>
                </c:pt>
                <c:pt idx="332">
                  <c:v>-10.505234093781345</c:v>
                </c:pt>
                <c:pt idx="333">
                  <c:v>-12.263205023781367</c:v>
                </c:pt>
                <c:pt idx="334">
                  <c:v>-14.573561583781455</c:v>
                </c:pt>
                <c:pt idx="335">
                  <c:v>-16.705073490017927</c:v>
                </c:pt>
                <c:pt idx="336">
                  <c:v>-18.482123963781461</c:v>
                </c:pt>
                <c:pt idx="337">
                  <c:v>-19.285423403781575</c:v>
                </c:pt>
                <c:pt idx="338">
                  <c:v>-19.299207854126163</c:v>
                </c:pt>
                <c:pt idx="339">
                  <c:v>-14.616320186638486</c:v>
                </c:pt>
                <c:pt idx="340">
                  <c:v>-13.200120806407796</c:v>
                </c:pt>
                <c:pt idx="341">
                  <c:v>-11.268802963781418</c:v>
                </c:pt>
                <c:pt idx="342">
                  <c:v>-9.9380953629302979</c:v>
                </c:pt>
                <c:pt idx="343">
                  <c:v>-8.4025955737815039</c:v>
                </c:pt>
                <c:pt idx="344">
                  <c:v>-7.0682475837814884</c:v>
                </c:pt>
                <c:pt idx="345">
                  <c:v>-5.4837074137814525</c:v>
                </c:pt>
                <c:pt idx="346">
                  <c:v>-4.3089436937814014</c:v>
                </c:pt>
                <c:pt idx="347">
                  <c:v>-3.4089850143696188</c:v>
                </c:pt>
                <c:pt idx="348">
                  <c:v>-1.8100710437813921</c:v>
                </c:pt>
                <c:pt idx="349">
                  <c:v>-1.4846697537813598</c:v>
                </c:pt>
                <c:pt idx="350">
                  <c:v>-0.18050561378127841</c:v>
                </c:pt>
                <c:pt idx="351">
                  <c:v>1.0189401462186121</c:v>
                </c:pt>
                <c:pt idx="352">
                  <c:v>1.6134441562187061</c:v>
                </c:pt>
                <c:pt idx="353">
                  <c:v>2.279951076218623</c:v>
                </c:pt>
                <c:pt idx="354">
                  <c:v>2.0203186582387791</c:v>
                </c:pt>
                <c:pt idx="355">
                  <c:v>1.8993019762186241</c:v>
                </c:pt>
                <c:pt idx="356">
                  <c:v>2.1878505633614242</c:v>
                </c:pt>
                <c:pt idx="357">
                  <c:v>3.3677385187185842</c:v>
                </c:pt>
                <c:pt idx="358">
                  <c:v>3.3379786562184677</c:v>
                </c:pt>
                <c:pt idx="359">
                  <c:v>3.1757951562184559</c:v>
                </c:pt>
                <c:pt idx="360">
                  <c:v>2.7137400945164671</c:v>
                </c:pt>
                <c:pt idx="361">
                  <c:v>2.2116305862185186</c:v>
                </c:pt>
                <c:pt idx="362">
                  <c:v>1.7580079362186489</c:v>
                </c:pt>
                <c:pt idx="363">
                  <c:v>1.6988681962186121</c:v>
                </c:pt>
                <c:pt idx="364">
                  <c:v>1.8802194562185981</c:v>
                </c:pt>
                <c:pt idx="365">
                  <c:v>2.6228766257102167</c:v>
                </c:pt>
                <c:pt idx="366">
                  <c:v>2.6442246497669877</c:v>
                </c:pt>
                <c:pt idx="367">
                  <c:v>2.6521542362186477</c:v>
                </c:pt>
                <c:pt idx="368">
                  <c:v>2.6367421662186352</c:v>
                </c:pt>
                <c:pt idx="369">
                  <c:v>2.4487034362184628</c:v>
                </c:pt>
                <c:pt idx="370">
                  <c:v>2.28371439621852</c:v>
                </c:pt>
                <c:pt idx="371">
                  <c:v>2.2351408970787929</c:v>
                </c:pt>
                <c:pt idx="372">
                  <c:v>2.1375344342406066</c:v>
                </c:pt>
                <c:pt idx="373">
                  <c:v>1.7488187187186099</c:v>
                </c:pt>
                <c:pt idx="374">
                  <c:v>1.6903211462185102</c:v>
                </c:pt>
                <c:pt idx="375">
                  <c:v>1.6490854462184927</c:v>
                </c:pt>
                <c:pt idx="376">
                  <c:v>1.5988303855114196</c:v>
                </c:pt>
                <c:pt idx="377">
                  <c:v>1.5636139362185741</c:v>
                </c:pt>
                <c:pt idx="378">
                  <c:v>1.5307774562185881</c:v>
                </c:pt>
                <c:pt idx="379">
                  <c:v>1.5050117962185958</c:v>
                </c:pt>
                <c:pt idx="380">
                  <c:v>1.4813389162185473</c:v>
                </c:pt>
                <c:pt idx="381">
                  <c:v>1.4694858562185971</c:v>
                </c:pt>
                <c:pt idx="382">
                  <c:v>1.387762620153012</c:v>
                </c:pt>
                <c:pt idx="383">
                  <c:v>1.3733515162187209</c:v>
                </c:pt>
                <c:pt idx="384">
                  <c:v>1.358531636218544</c:v>
                </c:pt>
                <c:pt idx="385">
                  <c:v>1.3445634562186797</c:v>
                </c:pt>
                <c:pt idx="386">
                  <c:v>1.3356378662185779</c:v>
                </c:pt>
                <c:pt idx="387">
                  <c:v>1.3170179107640507</c:v>
                </c:pt>
                <c:pt idx="388">
                  <c:v>1.3056518062185631</c:v>
                </c:pt>
                <c:pt idx="389">
                  <c:v>1.2954447462186338</c:v>
                </c:pt>
                <c:pt idx="390">
                  <c:v>1.2873758713130181</c:v>
                </c:pt>
                <c:pt idx="391">
                  <c:v>1.2613798910011678</c:v>
                </c:pt>
                <c:pt idx="392">
                  <c:v>1.2585212062187452</c:v>
                </c:pt>
                <c:pt idx="393">
                  <c:v>1.2534809825343978</c:v>
                </c:pt>
                <c:pt idx="394">
                  <c:v>1.2496241962185177</c:v>
                </c:pt>
                <c:pt idx="395">
                  <c:v>1.248011096218562</c:v>
                </c:pt>
                <c:pt idx="396">
                  <c:v>1.2469455162185321</c:v>
                </c:pt>
                <c:pt idx="397">
                  <c:v>1.246049112784263</c:v>
                </c:pt>
                <c:pt idx="398">
                  <c:v>1.2443679562186531</c:v>
                </c:pt>
                <c:pt idx="399">
                  <c:v>1.2436163451074798</c:v>
                </c:pt>
                <c:pt idx="400">
                  <c:v>1.2468343385715173</c:v>
                </c:pt>
                <c:pt idx="401">
                  <c:v>1.2484165362185298</c:v>
                </c:pt>
                <c:pt idx="402">
                  <c:v>1.2502237062186479</c:v>
                </c:pt>
                <c:pt idx="403">
                  <c:v>1.2510033047034455</c:v>
                </c:pt>
                <c:pt idx="404">
                  <c:v>1.2518165562185715</c:v>
                </c:pt>
                <c:pt idx="405">
                  <c:v>1.2522366262186608</c:v>
                </c:pt>
                <c:pt idx="406">
                  <c:v>1.2526711162185649</c:v>
                </c:pt>
                <c:pt idx="407">
                  <c:v>1.2529768462187301</c:v>
                </c:pt>
                <c:pt idx="408">
                  <c:v>1.2534174107640297</c:v>
                </c:pt>
                <c:pt idx="409">
                  <c:v>1.2530812562185918</c:v>
                </c:pt>
                <c:pt idx="410">
                  <c:v>1.2528927562185004</c:v>
                </c:pt>
                <c:pt idx="411">
                  <c:v>1.2520023562185827</c:v>
                </c:pt>
                <c:pt idx="412">
                  <c:v>1.2513277762185737</c:v>
                </c:pt>
                <c:pt idx="413">
                  <c:v>1.250340226218654</c:v>
                </c:pt>
                <c:pt idx="414">
                  <c:v>1.249598064914224</c:v>
                </c:pt>
                <c:pt idx="415">
                  <c:v>1.2491756162186638</c:v>
                </c:pt>
                <c:pt idx="416">
                  <c:v>1.2488451266731762</c:v>
                </c:pt>
                <c:pt idx="417">
                  <c:v>1.2474297150421689</c:v>
                </c:pt>
                <c:pt idx="418">
                  <c:v>1.2470057562185979</c:v>
                </c:pt>
                <c:pt idx="419">
                  <c:v>1.2463375838782038</c:v>
                </c:pt>
                <c:pt idx="420">
                  <c:v>1.2458006962185928</c:v>
                </c:pt>
                <c:pt idx="421">
                  <c:v>1.2453430462185793</c:v>
                </c:pt>
                <c:pt idx="422">
                  <c:v>1.244853976218524</c:v>
                </c:pt>
                <c:pt idx="423">
                  <c:v>1.2444733745859082</c:v>
                </c:pt>
                <c:pt idx="424">
                  <c:v>1.244176811057315</c:v>
                </c:pt>
                <c:pt idx="425">
                  <c:v>1.2438974562185618</c:v>
                </c:pt>
                <c:pt idx="426">
                  <c:v>1.24304412288528</c:v>
                </c:pt>
                <c:pt idx="427">
                  <c:v>1.2428507662186241</c:v>
                </c:pt>
                <c:pt idx="428">
                  <c:v>1.2425852762185485</c:v>
                </c:pt>
                <c:pt idx="429">
                  <c:v>1.2423861228852946</c:v>
                </c:pt>
                <c:pt idx="430">
                  <c:v>1.242391826218594</c:v>
                </c:pt>
                <c:pt idx="431">
                  <c:v>1.2431658862186479</c:v>
                </c:pt>
                <c:pt idx="432">
                  <c:v>1.2446270762185501</c:v>
                </c:pt>
                <c:pt idx="433">
                  <c:v>1.2464428262185998</c:v>
                </c:pt>
                <c:pt idx="434">
                  <c:v>1.2485781518707189</c:v>
                </c:pt>
                <c:pt idx="435">
                  <c:v>1.2563550117741613</c:v>
                </c:pt>
                <c:pt idx="436">
                  <c:v>1.2579959162185899</c:v>
                </c:pt>
                <c:pt idx="437">
                  <c:v>1.2619869662185441</c:v>
                </c:pt>
                <c:pt idx="438">
                  <c:v>1.2653919762184938</c:v>
                </c:pt>
                <c:pt idx="439">
                  <c:v>1.2692025962186193</c:v>
                </c:pt>
                <c:pt idx="440">
                  <c:v>1.2722824670881607</c:v>
                </c:pt>
                <c:pt idx="441">
                  <c:v>1.2753677162185824</c:v>
                </c:pt>
                <c:pt idx="442">
                  <c:v>1.278065056218566</c:v>
                </c:pt>
                <c:pt idx="443">
                  <c:v>1.279982769944084</c:v>
                </c:pt>
                <c:pt idx="444">
                  <c:v>1.286335056218562</c:v>
                </c:pt>
                <c:pt idx="445">
                  <c:v>1.2873617035304343</c:v>
                </c:pt>
                <c:pt idx="446">
                  <c:v>1.2892072962185495</c:v>
                </c:pt>
                <c:pt idx="447">
                  <c:v>1.2913507362186465</c:v>
                </c:pt>
                <c:pt idx="448">
                  <c:v>1.2929428062184911</c:v>
                </c:pt>
                <c:pt idx="449">
                  <c:v>1.2945856362186001</c:v>
                </c:pt>
                <c:pt idx="450">
                  <c:v>1.2960468097539053</c:v>
                </c:pt>
                <c:pt idx="451">
                  <c:v>1.2972249562186418</c:v>
                </c:pt>
                <c:pt idx="452">
                  <c:v>1.3007931228851959</c:v>
                </c:pt>
                <c:pt idx="453">
                  <c:v>1.3013874162185901</c:v>
                </c:pt>
                <c:pt idx="454">
                  <c:v>1.3019097362184748</c:v>
                </c:pt>
                <c:pt idx="455">
                  <c:v>1.3025931157931154</c:v>
                </c:pt>
                <c:pt idx="456">
                  <c:v>1.303180366218684</c:v>
                </c:pt>
                <c:pt idx="457">
                  <c:v>1.3036449462186539</c:v>
                </c:pt>
                <c:pt idx="458">
                  <c:v>1.3041543662185981</c:v>
                </c:pt>
                <c:pt idx="459">
                  <c:v>1.3045054992293359</c:v>
                </c:pt>
                <c:pt idx="460">
                  <c:v>1.3046974284408481</c:v>
                </c:pt>
                <c:pt idx="461">
                  <c:v>1.3053486100647538</c:v>
                </c:pt>
                <c:pt idx="462">
                  <c:v>1.3053885362187314</c:v>
                </c:pt>
                <c:pt idx="463">
                  <c:v>1.305498936218612</c:v>
                </c:pt>
                <c:pt idx="464">
                  <c:v>1.3055700962186438</c:v>
                </c:pt>
                <c:pt idx="465">
                  <c:v>1.3056033754103691</c:v>
                </c:pt>
                <c:pt idx="466">
                  <c:v>1.30573313621855</c:v>
                </c:pt>
                <c:pt idx="467">
                  <c:v>1.305838356218471</c:v>
                </c:pt>
                <c:pt idx="468">
                  <c:v>1.3059112562185771</c:v>
                </c:pt>
                <c:pt idx="469">
                  <c:v>1.3059574358103987</c:v>
                </c:pt>
                <c:pt idx="470">
                  <c:v>1.3060156100647475</c:v>
                </c:pt>
                <c:pt idx="471">
                  <c:v>1.3063316194838559</c:v>
                </c:pt>
                <c:pt idx="472">
                  <c:v>1.3065276262185401</c:v>
                </c:pt>
                <c:pt idx="473">
                  <c:v>1.306748656218673</c:v>
                </c:pt>
                <c:pt idx="474">
                  <c:v>1.3069427562186604</c:v>
                </c:pt>
                <c:pt idx="475">
                  <c:v>1.3071384262186285</c:v>
                </c:pt>
                <c:pt idx="476">
                  <c:v>1.3072856582387828</c:v>
                </c:pt>
                <c:pt idx="477">
                  <c:v>1.3074161309173462</c:v>
                </c:pt>
                <c:pt idx="478">
                  <c:v>1.3077384562185586</c:v>
                </c:pt>
                <c:pt idx="479">
                  <c:v>1.3080113262186341</c:v>
                </c:pt>
                <c:pt idx="480">
                  <c:v>1.3082754362186382</c:v>
                </c:pt>
                <c:pt idx="481">
                  <c:v>1.3086692162185614</c:v>
                </c:pt>
                <c:pt idx="482">
                  <c:v>1.3089894057135467</c:v>
                </c:pt>
                <c:pt idx="483">
                  <c:v>1.3091401962186353</c:v>
                </c:pt>
                <c:pt idx="484">
                  <c:v>1.3092075562186807</c:v>
                </c:pt>
                <c:pt idx="485">
                  <c:v>1.3092294362186152</c:v>
                </c:pt>
                <c:pt idx="486">
                  <c:v>1.3093575088501002</c:v>
                </c:pt>
                <c:pt idx="487">
                  <c:v>1.3091454249686503</c:v>
                </c:pt>
                <c:pt idx="488">
                  <c:v>1.3090335649142464</c:v>
                </c:pt>
                <c:pt idx="489">
                  <c:v>1.3088380462185825</c:v>
                </c:pt>
                <c:pt idx="490">
                  <c:v>1.308553276218632</c:v>
                </c:pt>
                <c:pt idx="491">
                  <c:v>1.3082377162186001</c:v>
                </c:pt>
                <c:pt idx="492">
                  <c:v>1.3078700262185521</c:v>
                </c:pt>
                <c:pt idx="493">
                  <c:v>1.3074895711610861</c:v>
                </c:pt>
                <c:pt idx="494">
                  <c:v>1.3059852720079004</c:v>
                </c:pt>
                <c:pt idx="495">
                  <c:v>1.3055736062185872</c:v>
                </c:pt>
                <c:pt idx="496">
                  <c:v>1.3050624162186324</c:v>
                </c:pt>
                <c:pt idx="497">
                  <c:v>1.3048986162186078</c:v>
                </c:pt>
                <c:pt idx="498">
                  <c:v>1.3047275062186121</c:v>
                </c:pt>
                <c:pt idx="499">
                  <c:v>1.30457607621861</c:v>
                </c:pt>
                <c:pt idx="500">
                  <c:v>1.3045167250357541</c:v>
                </c:pt>
                <c:pt idx="501">
                  <c:v>1.3046048362185729</c:v>
                </c:pt>
                <c:pt idx="502">
                  <c:v>1.3046529789457852</c:v>
                </c:pt>
                <c:pt idx="503">
                  <c:v>1.3045917320806646</c:v>
                </c:pt>
                <c:pt idx="504">
                  <c:v>1.3045431462186485</c:v>
                </c:pt>
                <c:pt idx="505">
                  <c:v>1.3044421062186322</c:v>
                </c:pt>
                <c:pt idx="506">
                  <c:v>1.3042069762185255</c:v>
                </c:pt>
                <c:pt idx="507">
                  <c:v>1.3037938518230159</c:v>
                </c:pt>
                <c:pt idx="508">
                  <c:v>1.303423836218542</c:v>
                </c:pt>
                <c:pt idx="509">
                  <c:v>1.3030729762185465</c:v>
                </c:pt>
                <c:pt idx="510">
                  <c:v>1.302819496622704</c:v>
                </c:pt>
                <c:pt idx="511">
                  <c:v>1.3027634884767141</c:v>
                </c:pt>
                <c:pt idx="512">
                  <c:v>1.3029086705042232</c:v>
                </c:pt>
                <c:pt idx="513">
                  <c:v>1.3032256462184346</c:v>
                </c:pt>
                <c:pt idx="514">
                  <c:v>1.3034908962186194</c:v>
                </c:pt>
                <c:pt idx="515">
                  <c:v>1.3036931962186458</c:v>
                </c:pt>
                <c:pt idx="516">
                  <c:v>1.303906326218538</c:v>
                </c:pt>
                <c:pt idx="517">
                  <c:v>1.3041984259155441</c:v>
                </c:pt>
                <c:pt idx="518">
                  <c:v>1.3044568228854001</c:v>
                </c:pt>
                <c:pt idx="519">
                  <c:v>1.3046335694261604</c:v>
                </c:pt>
                <c:pt idx="520">
                  <c:v>1.3062894562185363</c:v>
                </c:pt>
                <c:pt idx="521">
                  <c:v>1.3066125162187094</c:v>
                </c:pt>
                <c:pt idx="522">
                  <c:v>1.3069561862186561</c:v>
                </c:pt>
                <c:pt idx="523">
                  <c:v>1.3072526462186289</c:v>
                </c:pt>
                <c:pt idx="524">
                  <c:v>1.3075205323055314</c:v>
                </c:pt>
                <c:pt idx="525">
                  <c:v>1.3078216262185398</c:v>
                </c:pt>
                <c:pt idx="526">
                  <c:v>1.3082169862185273</c:v>
                </c:pt>
                <c:pt idx="527">
                  <c:v>1.3084894562185951</c:v>
                </c:pt>
                <c:pt idx="528">
                  <c:v>1.3099954562185872</c:v>
                </c:pt>
                <c:pt idx="529">
                  <c:v>1.3101553862186401</c:v>
                </c:pt>
                <c:pt idx="530">
                  <c:v>1.3105332562185898</c:v>
                </c:pt>
                <c:pt idx="531">
                  <c:v>1.3110261228852806</c:v>
                </c:pt>
                <c:pt idx="532">
                  <c:v>1.3116225395517935</c:v>
                </c:pt>
                <c:pt idx="533">
                  <c:v>1.312108316218584</c:v>
                </c:pt>
                <c:pt idx="534">
                  <c:v>1.3125084362186925</c:v>
                </c:pt>
                <c:pt idx="535">
                  <c:v>1.3128329078314351</c:v>
                </c:pt>
                <c:pt idx="536">
                  <c:v>1.3140320222563577</c:v>
                </c:pt>
                <c:pt idx="537">
                  <c:v>1.3139443031573967</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1.310030386218586</c:v>
                </c:pt>
                <c:pt idx="547">
                  <c:v>1.3100673562186103</c:v>
                </c:pt>
                <c:pt idx="548">
                  <c:v>1.3101625990755821</c:v>
                </c:pt>
                <c:pt idx="549">
                  <c:v>1.3105704662186088</c:v>
                </c:pt>
                <c:pt idx="550">
                  <c:v>1.3111331962186057</c:v>
                </c:pt>
                <c:pt idx="551">
                  <c:v>1.3119551874013666</c:v>
                </c:pt>
                <c:pt idx="552">
                  <c:v>1.3178713527702806</c:v>
                </c:pt>
                <c:pt idx="553">
                  <c:v>1.3188990888716177</c:v>
                </c:pt>
                <c:pt idx="554">
                  <c:v>1.3207794062186906</c:v>
                </c:pt>
                <c:pt idx="555">
                  <c:v>1.3225585362186247</c:v>
                </c:pt>
                <c:pt idx="556">
                  <c:v>1.32382937621861</c:v>
                </c:pt>
                <c:pt idx="557">
                  <c:v>1.3254029962186564</c:v>
                </c:pt>
                <c:pt idx="558">
                  <c:v>1.3269093350066044</c:v>
                </c:pt>
                <c:pt idx="559">
                  <c:v>1.3278782431037968</c:v>
                </c:pt>
                <c:pt idx="560">
                  <c:v>1.3331809612689673</c:v>
                </c:pt>
                <c:pt idx="561">
                  <c:v>1.3350323862185007</c:v>
                </c:pt>
                <c:pt idx="562">
                  <c:v>1.3368864262186841</c:v>
                </c:pt>
                <c:pt idx="563">
                  <c:v>1.3386934664225691</c:v>
                </c:pt>
                <c:pt idx="564">
                  <c:v>1.3402183662186804</c:v>
                </c:pt>
                <c:pt idx="565">
                  <c:v>1.3416101162186465</c:v>
                </c:pt>
                <c:pt idx="566">
                  <c:v>1.3427961736098837</c:v>
                </c:pt>
                <c:pt idx="567">
                  <c:v>1.3480870726570109</c:v>
                </c:pt>
                <c:pt idx="568">
                  <c:v>1.3490325684634861</c:v>
                </c:pt>
                <c:pt idx="569">
                  <c:v>1.3498289862186958</c:v>
                </c:pt>
                <c:pt idx="570">
                  <c:v>1.350734266218538</c:v>
                </c:pt>
                <c:pt idx="571">
                  <c:v>1.3514379862185439</c:v>
                </c:pt>
                <c:pt idx="572">
                  <c:v>1.3521873562185243</c:v>
                </c:pt>
                <c:pt idx="573">
                  <c:v>1.353068778799182</c:v>
                </c:pt>
                <c:pt idx="574">
                  <c:v>1.3534894562185968</c:v>
                </c:pt>
                <c:pt idx="575">
                  <c:v>1.3555126365464645</c:v>
                </c:pt>
                <c:pt idx="576">
                  <c:v>1.3559478362185067</c:v>
                </c:pt>
                <c:pt idx="577">
                  <c:v>1.3566381162185763</c:v>
                </c:pt>
                <c:pt idx="578">
                  <c:v>1.3576650562186918</c:v>
                </c:pt>
                <c:pt idx="579">
                  <c:v>1.3584843539458831</c:v>
                </c:pt>
                <c:pt idx="580">
                  <c:v>1.3591143562185692</c:v>
                </c:pt>
                <c:pt idx="581">
                  <c:v>1.359513046218638</c:v>
                </c:pt>
                <c:pt idx="582">
                  <c:v>1.3597182462186759</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1.3582274562185161</c:v>
                </c:pt>
                <c:pt idx="592">
                  <c:v>1.3580559344794405</c:v>
                </c:pt>
                <c:pt idx="593">
                  <c:v>1.358047096218657</c:v>
                </c:pt>
                <c:pt idx="594">
                  <c:v>1.358134656218553</c:v>
                </c:pt>
                <c:pt idx="595">
                  <c:v>1.3582670276472035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1.3602608362185598</c:v>
                </c:pt>
                <c:pt idx="604">
                  <c:v>1.3609279358103805</c:v>
                </c:pt>
                <c:pt idx="605">
                  <c:v>1.3615400062186325</c:v>
                </c:pt>
                <c:pt idx="606">
                  <c:v>1.3621443462184857</c:v>
                </c:pt>
                <c:pt idx="607">
                  <c:v>1.3623930262185855</c:v>
                </c:pt>
                <c:pt idx="608">
                  <c:v>1.3624605844236741</c:v>
                </c:pt>
                <c:pt idx="609">
                  <c:v>1.3623370812186284</c:v>
                </c:pt>
                <c:pt idx="610">
                  <c:v>1.3622207162185447</c:v>
                </c:pt>
                <c:pt idx="611">
                  <c:v>1.3620782762185133</c:v>
                </c:pt>
                <c:pt idx="612">
                  <c:v>1.3620082762187187</c:v>
                </c:pt>
                <c:pt idx="613">
                  <c:v>1.3619392462185953</c:v>
                </c:pt>
                <c:pt idx="614">
                  <c:v>1.3619784868307505</c:v>
                </c:pt>
                <c:pt idx="615">
                  <c:v>1.3621354962185281</c:v>
                </c:pt>
                <c:pt idx="616">
                  <c:v>1.3622888462184903</c:v>
                </c:pt>
                <c:pt idx="617">
                  <c:v>1.3622574562185885</c:v>
                </c:pt>
                <c:pt idx="618">
                  <c:v>1.3616811784408753</c:v>
                </c:pt>
                <c:pt idx="619">
                  <c:v>1.3615506862185782</c:v>
                </c:pt>
                <c:pt idx="620">
                  <c:v>1.3612895962184695</c:v>
                </c:pt>
                <c:pt idx="621">
                  <c:v>1.3610393562184679</c:v>
                </c:pt>
                <c:pt idx="622">
                  <c:v>1.3607004239605256</c:v>
                </c:pt>
                <c:pt idx="623">
                  <c:v>1.3604023962184328</c:v>
                </c:pt>
                <c:pt idx="624">
                  <c:v>1.360135256218556</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1.3604373962187157</c:v>
                </c:pt>
                <c:pt idx="637">
                  <c:v>1.3611542462184898</c:v>
                </c:pt>
                <c:pt idx="638">
                  <c:v>1.3620598962185273</c:v>
                </c:pt>
                <c:pt idx="639">
                  <c:v>1.3627391762185541</c:v>
                </c:pt>
                <c:pt idx="640">
                  <c:v>1.3634037215247481</c:v>
                </c:pt>
                <c:pt idx="641">
                  <c:v>1.3639622462185059</c:v>
                </c:pt>
                <c:pt idx="642">
                  <c:v>1.3644038862186261</c:v>
                </c:pt>
                <c:pt idx="643">
                  <c:v>1.36457725621861</c:v>
                </c:pt>
                <c:pt idx="644">
                  <c:v>1.3649681518707841</c:v>
                </c:pt>
                <c:pt idx="645">
                  <c:v>1.3650070962185907</c:v>
                </c:pt>
                <c:pt idx="646">
                  <c:v>1.3647725562185844</c:v>
                </c:pt>
                <c:pt idx="647">
                  <c:v>1.3645554800281445</c:v>
                </c:pt>
                <c:pt idx="648">
                  <c:v>1.3642618262185824</c:v>
                </c:pt>
                <c:pt idx="649">
                  <c:v>1.3639568462185565</c:v>
                </c:pt>
                <c:pt idx="650">
                  <c:v>1.3635636462186498</c:v>
                </c:pt>
                <c:pt idx="651">
                  <c:v>1.3631929041352766</c:v>
                </c:pt>
                <c:pt idx="652">
                  <c:v>1.3626448083311544</c:v>
                </c:pt>
                <c:pt idx="653">
                  <c:v>1.3627300747753861</c:v>
                </c:pt>
                <c:pt idx="654">
                  <c:v>1.3627963762185402</c:v>
                </c:pt>
                <c:pt idx="655">
                  <c:v>1.3628442562184357</c:v>
                </c:pt>
                <c:pt idx="656">
                  <c:v>1.3629787062185701</c:v>
                </c:pt>
                <c:pt idx="657">
                  <c:v>1.3630776762185521</c:v>
                </c:pt>
                <c:pt idx="658">
                  <c:v>1.3631435168246213</c:v>
                </c:pt>
                <c:pt idx="659">
                  <c:v>1.3630502762186723</c:v>
                </c:pt>
                <c:pt idx="660">
                  <c:v>1.3629629895519191</c:v>
                </c:pt>
                <c:pt idx="661">
                  <c:v>1.3625340312185585</c:v>
                </c:pt>
                <c:pt idx="662">
                  <c:v>1.36245982621867</c:v>
                </c:pt>
                <c:pt idx="663">
                  <c:v>1.3624746062184978</c:v>
                </c:pt>
                <c:pt idx="664">
                  <c:v>1.3626989062185981</c:v>
                </c:pt>
                <c:pt idx="665">
                  <c:v>1.362855630637128</c:v>
                </c:pt>
                <c:pt idx="666">
                  <c:v>1.362961266218548</c:v>
                </c:pt>
                <c:pt idx="667">
                  <c:v>1.3630637262187424</c:v>
                </c:pt>
                <c:pt idx="668">
                  <c:v>1.3631606562186958</c:v>
                </c:pt>
                <c:pt idx="669">
                  <c:v>1.3631361909124973</c:v>
                </c:pt>
                <c:pt idx="670">
                  <c:v>1.363030622885234</c:v>
                </c:pt>
                <c:pt idx="671">
                  <c:v>1.3627332362186166</c:v>
                </c:pt>
                <c:pt idx="672">
                  <c:v>1.3625424962184383</c:v>
                </c:pt>
                <c:pt idx="673">
                  <c:v>1.3623228362186821</c:v>
                </c:pt>
                <c:pt idx="674">
                  <c:v>1.3621993762185411</c:v>
                </c:pt>
                <c:pt idx="675">
                  <c:v>1.3620782162185641</c:v>
                </c:pt>
                <c:pt idx="676">
                  <c:v>1.3620223133614502</c:v>
                </c:pt>
                <c:pt idx="677">
                  <c:v>1.360627479474374</c:v>
                </c:pt>
                <c:pt idx="678">
                  <c:v>1.3602080562184966</c:v>
                </c:pt>
                <c:pt idx="679">
                  <c:v>1.3595894262186341</c:v>
                </c:pt>
                <c:pt idx="680">
                  <c:v>1.3592301362186561</c:v>
                </c:pt>
                <c:pt idx="681">
                  <c:v>1.3589273262186481</c:v>
                </c:pt>
                <c:pt idx="682">
                  <c:v>1.3585805174430461</c:v>
                </c:pt>
                <c:pt idx="683">
                  <c:v>1.358526377566875</c:v>
                </c:pt>
                <c:pt idx="684">
                  <c:v>1.3586387462186451</c:v>
                </c:pt>
                <c:pt idx="685">
                  <c:v>1.358947297488541</c:v>
                </c:pt>
                <c:pt idx="686">
                  <c:v>1.3589517762187191</c:v>
                </c:pt>
                <c:pt idx="687">
                  <c:v>1.3587921762186441</c:v>
                </c:pt>
                <c:pt idx="688">
                  <c:v>1.3581787113207486</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1.3543172762185121</c:v>
                </c:pt>
                <c:pt idx="699">
                  <c:v>1.3541973862186301</c:v>
                </c:pt>
                <c:pt idx="700">
                  <c:v>1.3539808162185665</c:v>
                </c:pt>
                <c:pt idx="701">
                  <c:v>1.3538430258388141</c:v>
                </c:pt>
                <c:pt idx="702">
                  <c:v>1.3541195299027642</c:v>
                </c:pt>
                <c:pt idx="703">
                  <c:v>1.3545083462187097</c:v>
                </c:pt>
                <c:pt idx="704">
                  <c:v>1.3553167162185247</c:v>
                </c:pt>
                <c:pt idx="705">
                  <c:v>1.3559268762184882</c:v>
                </c:pt>
                <c:pt idx="706">
                  <c:v>1.3563784051981713</c:v>
                </c:pt>
                <c:pt idx="707">
                  <c:v>1.3568612662187149</c:v>
                </c:pt>
                <c:pt idx="708">
                  <c:v>1.3571767662186431</c:v>
                </c:pt>
                <c:pt idx="709">
                  <c:v>1.3575057451074013</c:v>
                </c:pt>
                <c:pt idx="710">
                  <c:v>1.3583667854868651</c:v>
                </c:pt>
                <c:pt idx="711">
                  <c:v>1.3582266762184918</c:v>
                </c:pt>
                <c:pt idx="712">
                  <c:v>1.3581124459093001</c:v>
                </c:pt>
                <c:pt idx="713">
                  <c:v>1.3577538462186425</c:v>
                </c:pt>
                <c:pt idx="714">
                  <c:v>1.357190406218564</c:v>
                </c:pt>
                <c:pt idx="715">
                  <c:v>1.3565621862185273</c:v>
                </c:pt>
                <c:pt idx="716">
                  <c:v>1.3560962540908998</c:v>
                </c:pt>
                <c:pt idx="717">
                  <c:v>1.3554266890953084</c:v>
                </c:pt>
                <c:pt idx="718">
                  <c:v>1.3550292087958677</c:v>
                </c:pt>
                <c:pt idx="719">
                  <c:v>1.3542877162184801</c:v>
                </c:pt>
                <c:pt idx="720">
                  <c:v>1.353331656218655</c:v>
                </c:pt>
                <c:pt idx="721">
                  <c:v>1.3521280162186429</c:v>
                </c:pt>
                <c:pt idx="722">
                  <c:v>1.3511563862185767</c:v>
                </c:pt>
                <c:pt idx="723">
                  <c:v>1.3501505062184993</c:v>
                </c:pt>
                <c:pt idx="724">
                  <c:v>1.3492722827492116</c:v>
                </c:pt>
                <c:pt idx="725">
                  <c:v>1.3488418679832961</c:v>
                </c:pt>
                <c:pt idx="726">
                  <c:v>1.3472987999686552</c:v>
                </c:pt>
                <c:pt idx="727">
                  <c:v>1.3470995462186437</c:v>
                </c:pt>
                <c:pt idx="728">
                  <c:v>1.3469042762186376</c:v>
                </c:pt>
                <c:pt idx="729">
                  <c:v>1.3467178762186358</c:v>
                </c:pt>
                <c:pt idx="730">
                  <c:v>1.3464370539197161</c:v>
                </c:pt>
                <c:pt idx="731">
                  <c:v>1.3461018162186633</c:v>
                </c:pt>
                <c:pt idx="732">
                  <c:v>1.3457423362184642</c:v>
                </c:pt>
                <c:pt idx="733">
                  <c:v>1.3454767562185594</c:v>
                </c:pt>
                <c:pt idx="734">
                  <c:v>1.3452994562185836</c:v>
                </c:pt>
                <c:pt idx="735">
                  <c:v>1.3447724006630761</c:v>
                </c:pt>
                <c:pt idx="736">
                  <c:v>1.3446549062185673</c:v>
                </c:pt>
                <c:pt idx="737">
                  <c:v>1.3445562113207221</c:v>
                </c:pt>
                <c:pt idx="738">
                  <c:v>1.3445389162185821</c:v>
                </c:pt>
                <c:pt idx="739">
                  <c:v>1.344643346218604</c:v>
                </c:pt>
                <c:pt idx="740">
                  <c:v>1.3446812162186177</c:v>
                </c:pt>
                <c:pt idx="741">
                  <c:v>1.3446083662186101</c:v>
                </c:pt>
                <c:pt idx="742">
                  <c:v>1.3445564358103201</c:v>
                </c:pt>
                <c:pt idx="743">
                  <c:v>1.3445378952430644</c:v>
                </c:pt>
                <c:pt idx="744">
                  <c:v>1.344165318287537</c:v>
                </c:pt>
                <c:pt idx="745">
                  <c:v>1.3439639362186284</c:v>
                </c:pt>
                <c:pt idx="746">
                  <c:v>1.3436053562186316</c:v>
                </c:pt>
                <c:pt idx="747">
                  <c:v>1.3432907862187307</c:v>
                </c:pt>
                <c:pt idx="748">
                  <c:v>1.342937786218684</c:v>
                </c:pt>
                <c:pt idx="749">
                  <c:v>1.342595252137071</c:v>
                </c:pt>
                <c:pt idx="750">
                  <c:v>1.3422581562186073</c:v>
                </c:pt>
                <c:pt idx="751">
                  <c:v>1.341934456218608</c:v>
                </c:pt>
                <c:pt idx="752">
                  <c:v>1.3417233705042673</c:v>
                </c:pt>
                <c:pt idx="753">
                  <c:v>1.3407344562185839</c:v>
                </c:pt>
                <c:pt idx="754">
                  <c:v>1.3406263162186878</c:v>
                </c:pt>
                <c:pt idx="755">
                  <c:v>1.3404291362185603</c:v>
                </c:pt>
                <c:pt idx="756">
                  <c:v>1.3402949407545606</c:v>
                </c:pt>
                <c:pt idx="757">
                  <c:v>1.3402054262184901</c:v>
                </c:pt>
                <c:pt idx="758">
                  <c:v>1.3401686562185802</c:v>
                </c:pt>
                <c:pt idx="759">
                  <c:v>1.3401368520520818</c:v>
                </c:pt>
                <c:pt idx="760">
                  <c:v>1.34003143152745</c:v>
                </c:pt>
                <c:pt idx="761">
                  <c:v>1.3400316727133514</c:v>
                </c:pt>
                <c:pt idx="762">
                  <c:v>1.3400873462187128</c:v>
                </c:pt>
                <c:pt idx="763">
                  <c:v>1.3402337062185561</c:v>
                </c:pt>
                <c:pt idx="764">
                  <c:v>1.3403608462184735</c:v>
                </c:pt>
                <c:pt idx="765">
                  <c:v>1.3404786362186201</c:v>
                </c:pt>
                <c:pt idx="766">
                  <c:v>1.3405404562185341</c:v>
                </c:pt>
                <c:pt idx="767">
                  <c:v>1.340595884790162</c:v>
                </c:pt>
                <c:pt idx="768">
                  <c:v>1.340619456218576</c:v>
                </c:pt>
                <c:pt idx="769">
                  <c:v>1.3407683451075898</c:v>
                </c:pt>
                <c:pt idx="770">
                  <c:v>1.3408036362185101</c:v>
                </c:pt>
                <c:pt idx="771">
                  <c:v>1.3408538362186013</c:v>
                </c:pt>
                <c:pt idx="772">
                  <c:v>1.3408891062186825</c:v>
                </c:pt>
                <c:pt idx="773">
                  <c:v>1.3408973943629832</c:v>
                </c:pt>
                <c:pt idx="774">
                  <c:v>1.3409099562184394</c:v>
                </c:pt>
                <c:pt idx="775">
                  <c:v>1.3409095562184348</c:v>
                </c:pt>
                <c:pt idx="776">
                  <c:v>1.340920403587063</c:v>
                </c:pt>
                <c:pt idx="777">
                  <c:v>1.3410144562185735</c:v>
                </c:pt>
                <c:pt idx="778">
                  <c:v>1.3410660362184919</c:v>
                </c:pt>
                <c:pt idx="779">
                  <c:v>1.3412054562185602</c:v>
                </c:pt>
                <c:pt idx="780">
                  <c:v>1.3413205562186898</c:v>
                </c:pt>
                <c:pt idx="781">
                  <c:v>1.3414183462186031</c:v>
                </c:pt>
                <c:pt idx="782">
                  <c:v>1.3415355862185561</c:v>
                </c:pt>
                <c:pt idx="783">
                  <c:v>1.3416198962184598</c:v>
                </c:pt>
                <c:pt idx="784">
                  <c:v>1.3416963583924786</c:v>
                </c:pt>
                <c:pt idx="785">
                  <c:v>1.3418690562185134</c:v>
                </c:pt>
                <c:pt idx="786">
                  <c:v>1.3418145562185799</c:v>
                </c:pt>
                <c:pt idx="787">
                  <c:v>1.3417120462185181</c:v>
                </c:pt>
                <c:pt idx="788">
                  <c:v>1.3415945062185979</c:v>
                </c:pt>
                <c:pt idx="789">
                  <c:v>1.3414960662187241</c:v>
                </c:pt>
                <c:pt idx="790">
                  <c:v>1.3414006500961038</c:v>
                </c:pt>
                <c:pt idx="791">
                  <c:v>1.3413132262184888</c:v>
                </c:pt>
                <c:pt idx="792">
                  <c:v>1.3412359088502104</c:v>
                </c:pt>
                <c:pt idx="793">
                  <c:v>1.3410289237509971</c:v>
                </c:pt>
                <c:pt idx="794">
                  <c:v>1.3409821162186137</c:v>
                </c:pt>
                <c:pt idx="795">
                  <c:v>1.3409543840535463</c:v>
                </c:pt>
                <c:pt idx="796">
                  <c:v>1.340946636218618</c:v>
                </c:pt>
                <c:pt idx="797">
                  <c:v>1.3409663362185569</c:v>
                </c:pt>
                <c:pt idx="798">
                  <c:v>1.3409554862185775</c:v>
                </c:pt>
                <c:pt idx="799">
                  <c:v>1.3408024162186507</c:v>
                </c:pt>
                <c:pt idx="800">
                  <c:v>1.3406697725452259</c:v>
                </c:pt>
                <c:pt idx="801">
                  <c:v>1.3405855331416801</c:v>
                </c:pt>
                <c:pt idx="802">
                  <c:v>1.3397449136652284</c:v>
                </c:pt>
                <c:pt idx="803">
                  <c:v>1.3395612362185432</c:v>
                </c:pt>
                <c:pt idx="804">
                  <c:v>1.3394071762185595</c:v>
                </c:pt>
                <c:pt idx="805">
                  <c:v>1.3392497162186032</c:v>
                </c:pt>
                <c:pt idx="806">
                  <c:v>1.3391055283834987</c:v>
                </c:pt>
                <c:pt idx="807">
                  <c:v>1.3389911160124068</c:v>
                </c:pt>
                <c:pt idx="808">
                  <c:v>1.3387528198549745</c:v>
                </c:pt>
                <c:pt idx="809">
                  <c:v>1.3386808362186589</c:v>
                </c:pt>
                <c:pt idx="810">
                  <c:v>1.3386123362186613</c:v>
                </c:pt>
                <c:pt idx="811">
                  <c:v>1.3385536830227807</c:v>
                </c:pt>
                <c:pt idx="812">
                  <c:v>1.3384860562185565</c:v>
                </c:pt>
                <c:pt idx="813">
                  <c:v>1.3384414162186005</c:v>
                </c:pt>
                <c:pt idx="814">
                  <c:v>1.338405756218606</c:v>
                </c:pt>
                <c:pt idx="815">
                  <c:v>1.3383723847900502</c:v>
                </c:pt>
                <c:pt idx="816">
                  <c:v>1.3382854295519204</c:v>
                </c:pt>
                <c:pt idx="817">
                  <c:v>1.3382870162185605</c:v>
                </c:pt>
                <c:pt idx="818">
                  <c:v>1.3382893762184551</c:v>
                </c:pt>
                <c:pt idx="819">
                  <c:v>1.3382943562186678</c:v>
                </c:pt>
                <c:pt idx="820">
                  <c:v>1.338298256218593</c:v>
                </c:pt>
                <c:pt idx="821">
                  <c:v>1.3383055582593784</c:v>
                </c:pt>
                <c:pt idx="822">
                  <c:v>1.3383169962186101</c:v>
                </c:pt>
                <c:pt idx="823">
                  <c:v>1.3383659996969062</c:v>
                </c:pt>
                <c:pt idx="824">
                  <c:v>1.3390480937186311</c:v>
                </c:pt>
                <c:pt idx="825">
                  <c:v>1.3392437162186184</c:v>
                </c:pt>
                <c:pt idx="826">
                  <c:v>1.3394241562185556</c:v>
                </c:pt>
                <c:pt idx="827">
                  <c:v>1.3395604312187301</c:v>
                </c:pt>
                <c:pt idx="828">
                  <c:v>1.3397078162186205</c:v>
                </c:pt>
                <c:pt idx="829">
                  <c:v>1.339826906218704</c:v>
                </c:pt>
                <c:pt idx="830">
                  <c:v>1.3399576862185967</c:v>
                </c:pt>
                <c:pt idx="831">
                  <c:v>1.3400688362185511</c:v>
                </c:pt>
                <c:pt idx="832">
                  <c:v>1.340120256218583</c:v>
                </c:pt>
                <c:pt idx="833">
                  <c:v>1.3399337062185595</c:v>
                </c:pt>
                <c:pt idx="834">
                  <c:v>1.3398413711122572</c:v>
                </c:pt>
                <c:pt idx="835">
                  <c:v>1.3396473362186481</c:v>
                </c:pt>
                <c:pt idx="836">
                  <c:v>1.3395082162184886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1.3392470541567882</c:v>
                </c:pt>
                <c:pt idx="848">
                  <c:v>1.3391505562186141</c:v>
                </c:pt>
                <c:pt idx="849">
                  <c:v>1.339083395612505</c:v>
                </c:pt>
                <c:pt idx="850">
                  <c:v>1.3388392895519132</c:v>
                </c:pt>
                <c:pt idx="851">
                  <c:v>1.3388387996528899</c:v>
                </c:pt>
                <c:pt idx="852">
                  <c:v>1.3388827862185781</c:v>
                </c:pt>
                <c:pt idx="853">
                  <c:v>1.3389054762186421</c:v>
                </c:pt>
                <c:pt idx="854">
                  <c:v>1.3387710480553778</c:v>
                </c:pt>
                <c:pt idx="855">
                  <c:v>1.3385377962185601</c:v>
                </c:pt>
                <c:pt idx="856">
                  <c:v>1.3381858462185956</c:v>
                </c:pt>
                <c:pt idx="857">
                  <c:v>1.3378659862185884</c:v>
                </c:pt>
                <c:pt idx="858">
                  <c:v>1.3376298312185924</c:v>
                </c:pt>
                <c:pt idx="859">
                  <c:v>1.3369910562184919</c:v>
                </c:pt>
                <c:pt idx="860">
                  <c:v>1.3367868246396473</c:v>
                </c:pt>
                <c:pt idx="861">
                  <c:v>1.3366048762187441</c:v>
                </c:pt>
                <c:pt idx="862">
                  <c:v>1.3364884962185941</c:v>
                </c:pt>
                <c:pt idx="863">
                  <c:v>1.3363674362187823</c:v>
                </c:pt>
                <c:pt idx="864">
                  <c:v>1.3363251562185923</c:v>
                </c:pt>
                <c:pt idx="865">
                  <c:v>1.3363060827244198</c:v>
                </c:pt>
                <c:pt idx="866">
                  <c:v>1.3359809825344637</c:v>
                </c:pt>
                <c:pt idx="867">
                  <c:v>1.3360046062184519</c:v>
                </c:pt>
                <c:pt idx="868">
                  <c:v>1.3362484062186881</c:v>
                </c:pt>
                <c:pt idx="869">
                  <c:v>1.3364522362186353</c:v>
                </c:pt>
                <c:pt idx="870">
                  <c:v>1.3366612162185874</c:v>
                </c:pt>
                <c:pt idx="871">
                  <c:v>1.3367094562187845</c:v>
                </c:pt>
                <c:pt idx="872">
                  <c:v>1.3366784149814084</c:v>
                </c:pt>
                <c:pt idx="873">
                  <c:v>1.3365685366783726</c:v>
                </c:pt>
                <c:pt idx="874">
                  <c:v>1.336369480315085</c:v>
                </c:pt>
                <c:pt idx="875">
                  <c:v>1.3363419562185481</c:v>
                </c:pt>
                <c:pt idx="876">
                  <c:v>1.3363262062185726</c:v>
                </c:pt>
                <c:pt idx="877">
                  <c:v>1.3363171366308992</c:v>
                </c:pt>
                <c:pt idx="878">
                  <c:v>1.3362880162187194</c:v>
                </c:pt>
                <c:pt idx="879">
                  <c:v>1.3362794562187341</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1.3349061262186561</c:v>
                </c:pt>
                <c:pt idx="889">
                  <c:v>1.3346672562186086</c:v>
                </c:pt>
                <c:pt idx="890">
                  <c:v>1.334451067329681</c:v>
                </c:pt>
                <c:pt idx="891">
                  <c:v>1.3342167289458067</c:v>
                </c:pt>
                <c:pt idx="892">
                  <c:v>1.3333405673297141</c:v>
                </c:pt>
                <c:pt idx="893">
                  <c:v>1.3332078062186525</c:v>
                </c:pt>
                <c:pt idx="894">
                  <c:v>1.3328113762185723</c:v>
                </c:pt>
                <c:pt idx="895">
                  <c:v>1.3325310562186417</c:v>
                </c:pt>
                <c:pt idx="896">
                  <c:v>1.332374446218566</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1.3769709362186981</c:v>
                </c:pt>
                <c:pt idx="4">
                  <c:v>1.3769451511338548</c:v>
                </c:pt>
                <c:pt idx="5">
                  <c:v>1.3769850312185552</c:v>
                </c:pt>
                <c:pt idx="6">
                  <c:v>1.3770035462186601</c:v>
                </c:pt>
                <c:pt idx="7">
                  <c:v>1.3770695168246758</c:v>
                </c:pt>
                <c:pt idx="8">
                  <c:v>1.3757868728853424</c:v>
                </c:pt>
                <c:pt idx="9">
                  <c:v>1.3755379962184833</c:v>
                </c:pt>
                <c:pt idx="10">
                  <c:v>1.3755149362185521</c:v>
                </c:pt>
                <c:pt idx="11">
                  <c:v>1.3735107862185321</c:v>
                </c:pt>
                <c:pt idx="12">
                  <c:v>1.3730199107640573</c:v>
                </c:pt>
                <c:pt idx="13">
                  <c:v>1.500752599075682</c:v>
                </c:pt>
                <c:pt idx="14">
                  <c:v>1.9077876062185357</c:v>
                </c:pt>
                <c:pt idx="15">
                  <c:v>2.0599383362185471</c:v>
                </c:pt>
                <c:pt idx="16">
                  <c:v>1.3690002462185333</c:v>
                </c:pt>
                <c:pt idx="17">
                  <c:v>0.27084623621860282</c:v>
                </c:pt>
                <c:pt idx="18">
                  <c:v>-0.10505888051613969</c:v>
                </c:pt>
                <c:pt idx="19">
                  <c:v>-0.13822420034701124</c:v>
                </c:pt>
                <c:pt idx="20">
                  <c:v>-0.25214580019171229</c:v>
                </c:pt>
                <c:pt idx="21">
                  <c:v>-0.22981356378147674</c:v>
                </c:pt>
                <c:pt idx="22">
                  <c:v>-0.32456975378137548</c:v>
                </c:pt>
                <c:pt idx="23">
                  <c:v>-1.1290500037814457</c:v>
                </c:pt>
                <c:pt idx="24">
                  <c:v>-1.8887993637814446</c:v>
                </c:pt>
                <c:pt idx="25">
                  <c:v>-2.3811640037813966</c:v>
                </c:pt>
                <c:pt idx="26">
                  <c:v>-2.3406281397412081</c:v>
                </c:pt>
                <c:pt idx="27">
                  <c:v>-2.0446669537813875</c:v>
                </c:pt>
                <c:pt idx="28">
                  <c:v>-1.4241442342576378</c:v>
                </c:pt>
                <c:pt idx="29">
                  <c:v>5.2923358562185738</c:v>
                </c:pt>
                <c:pt idx="30">
                  <c:v>5.4368375774307065</c:v>
                </c:pt>
                <c:pt idx="31">
                  <c:v>5.2436426662186504</c:v>
                </c:pt>
                <c:pt idx="32">
                  <c:v>4.7980556462185655</c:v>
                </c:pt>
                <c:pt idx="33">
                  <c:v>4.2180388562186266</c:v>
                </c:pt>
                <c:pt idx="34">
                  <c:v>3.8743446062185143</c:v>
                </c:pt>
                <c:pt idx="35">
                  <c:v>3.6943039928039672</c:v>
                </c:pt>
                <c:pt idx="36">
                  <c:v>3.0009744562185858</c:v>
                </c:pt>
                <c:pt idx="37">
                  <c:v>3.5806202862184939</c:v>
                </c:pt>
                <c:pt idx="38">
                  <c:v>4.5880509962186284</c:v>
                </c:pt>
                <c:pt idx="39">
                  <c:v>4.7937917113204724</c:v>
                </c:pt>
                <c:pt idx="40">
                  <c:v>4.5682832762185646</c:v>
                </c:pt>
                <c:pt idx="41">
                  <c:v>4.4368265738656474</c:v>
                </c:pt>
                <c:pt idx="42">
                  <c:v>4.7511160444538518</c:v>
                </c:pt>
                <c:pt idx="43">
                  <c:v>4.529037526218592</c:v>
                </c:pt>
                <c:pt idx="44">
                  <c:v>3.2363704962185267</c:v>
                </c:pt>
                <c:pt idx="45">
                  <c:v>2.2736655362185587</c:v>
                </c:pt>
                <c:pt idx="46">
                  <c:v>-0.38758491378143933</c:v>
                </c:pt>
                <c:pt idx="47">
                  <c:v>-2.4264994237812756</c:v>
                </c:pt>
                <c:pt idx="48">
                  <c:v>-4.2895138437814895</c:v>
                </c:pt>
                <c:pt idx="49">
                  <c:v>-5.7176400637812463</c:v>
                </c:pt>
                <c:pt idx="50">
                  <c:v>-6.650075070097234</c:v>
                </c:pt>
                <c:pt idx="51">
                  <c:v>-8.9325713250314429</c:v>
                </c:pt>
                <c:pt idx="52">
                  <c:v>-8.8559147337815745</c:v>
                </c:pt>
                <c:pt idx="53">
                  <c:v>-8.7310250021147464</c:v>
                </c:pt>
                <c:pt idx="54">
                  <c:v>-8.3821817037813027</c:v>
                </c:pt>
                <c:pt idx="55">
                  <c:v>-8.1129396637814324</c:v>
                </c:pt>
                <c:pt idx="56">
                  <c:v>-7.8077252013157388</c:v>
                </c:pt>
                <c:pt idx="57">
                  <c:v>-4.8450769074177833</c:v>
                </c:pt>
                <c:pt idx="58">
                  <c:v>-4.147904733781508</c:v>
                </c:pt>
                <c:pt idx="59">
                  <c:v>-3.031772273781371</c:v>
                </c:pt>
                <c:pt idx="60">
                  <c:v>-1.9554922537815713</c:v>
                </c:pt>
                <c:pt idx="61">
                  <c:v>-1.0311571737814114</c:v>
                </c:pt>
                <c:pt idx="62">
                  <c:v>-0.37296709378139781</c:v>
                </c:pt>
                <c:pt idx="63">
                  <c:v>7.6516426218631931E-2</c:v>
                </c:pt>
                <c:pt idx="64">
                  <c:v>0.65139339064484258</c:v>
                </c:pt>
                <c:pt idx="65">
                  <c:v>4.1933694562185764</c:v>
                </c:pt>
                <c:pt idx="66">
                  <c:v>5.0251025862185656</c:v>
                </c:pt>
                <c:pt idx="67">
                  <c:v>6.4603871462185651</c:v>
                </c:pt>
                <c:pt idx="68">
                  <c:v>7.8353179462184714</c:v>
                </c:pt>
                <c:pt idx="69">
                  <c:v>8.8265123962185648</c:v>
                </c:pt>
                <c:pt idx="70">
                  <c:v>9.572925586218588</c:v>
                </c:pt>
                <c:pt idx="71">
                  <c:v>10.098817336218568</c:v>
                </c:pt>
                <c:pt idx="72">
                  <c:v>10.389283686218505</c:v>
                </c:pt>
                <c:pt idx="73">
                  <c:v>10.523724877271302</c:v>
                </c:pt>
                <c:pt idx="74">
                  <c:v>7.6537325812185628</c:v>
                </c:pt>
                <c:pt idx="75">
                  <c:v>6.0087738962186137</c:v>
                </c:pt>
                <c:pt idx="76">
                  <c:v>4.0025859962185635</c:v>
                </c:pt>
                <c:pt idx="77">
                  <c:v>1.767119996218625</c:v>
                </c:pt>
                <c:pt idx="78">
                  <c:v>-0.15803930378130865</c:v>
                </c:pt>
                <c:pt idx="79">
                  <c:v>-2.9554483637813673</c:v>
                </c:pt>
                <c:pt idx="80">
                  <c:v>-5.7410566537814987</c:v>
                </c:pt>
                <c:pt idx="81">
                  <c:v>-8.0896931937813861</c:v>
                </c:pt>
                <c:pt idx="82">
                  <c:v>-9.9080755437814219</c:v>
                </c:pt>
                <c:pt idx="83">
                  <c:v>-15.6144405437814</c:v>
                </c:pt>
                <c:pt idx="84">
                  <c:v>-16.591595713781405</c:v>
                </c:pt>
                <c:pt idx="85">
                  <c:v>-17.371575943781366</c:v>
                </c:pt>
                <c:pt idx="86">
                  <c:v>-17.661313673781319</c:v>
                </c:pt>
                <c:pt idx="87">
                  <c:v>-17.436246333781547</c:v>
                </c:pt>
                <c:pt idx="88">
                  <c:v>-17.106850319291553</c:v>
                </c:pt>
                <c:pt idx="89">
                  <c:v>-16.548208573781327</c:v>
                </c:pt>
                <c:pt idx="90">
                  <c:v>-15.992682643781453</c:v>
                </c:pt>
                <c:pt idx="91">
                  <c:v>-15.354327516384279</c:v>
                </c:pt>
                <c:pt idx="92">
                  <c:v>-8.7593019947617279</c:v>
                </c:pt>
                <c:pt idx="93">
                  <c:v>-6.9545389237814481</c:v>
                </c:pt>
                <c:pt idx="94">
                  <c:v>-4.7570787087297663</c:v>
                </c:pt>
                <c:pt idx="95">
                  <c:v>-2.4472155637813282</c:v>
                </c:pt>
                <c:pt idx="96">
                  <c:v>-0.31354806378141187</c:v>
                </c:pt>
                <c:pt idx="97">
                  <c:v>1.5550271262186204</c:v>
                </c:pt>
                <c:pt idx="98">
                  <c:v>3.0924755362186223</c:v>
                </c:pt>
                <c:pt idx="99">
                  <c:v>3.7404241639108449</c:v>
                </c:pt>
                <c:pt idx="100">
                  <c:v>8.5350704373506829</c:v>
                </c:pt>
                <c:pt idx="101">
                  <c:v>9.792169696218707</c:v>
                </c:pt>
                <c:pt idx="102">
                  <c:v>11.043692676218544</c:v>
                </c:pt>
                <c:pt idx="103">
                  <c:v>12.076181076218704</c:v>
                </c:pt>
                <c:pt idx="104">
                  <c:v>12.376416396218554</c:v>
                </c:pt>
                <c:pt idx="105">
                  <c:v>11.788753466422532</c:v>
                </c:pt>
                <c:pt idx="106">
                  <c:v>10.555308988827306</c:v>
                </c:pt>
                <c:pt idx="107">
                  <c:v>-0.5026205437814325</c:v>
                </c:pt>
                <c:pt idx="108">
                  <c:v>-2.209697763781314</c:v>
                </c:pt>
                <c:pt idx="109">
                  <c:v>-4.1786560237815564</c:v>
                </c:pt>
                <c:pt idx="110">
                  <c:v>-5.0188027637814505</c:v>
                </c:pt>
                <c:pt idx="111">
                  <c:v>-8.8202867237813027</c:v>
                </c:pt>
                <c:pt idx="112">
                  <c:v>-12.101055383781398</c:v>
                </c:pt>
                <c:pt idx="113">
                  <c:v>-14.031619943781493</c:v>
                </c:pt>
                <c:pt idx="114">
                  <c:v>-15.687943252114763</c:v>
                </c:pt>
                <c:pt idx="115">
                  <c:v>-17.242900387531261</c:v>
                </c:pt>
                <c:pt idx="116">
                  <c:v>-17.375028755902665</c:v>
                </c:pt>
                <c:pt idx="117">
                  <c:v>-17.336403933781483</c:v>
                </c:pt>
                <c:pt idx="118">
                  <c:v>-17.430295773781424</c:v>
                </c:pt>
                <c:pt idx="119">
                  <c:v>-17.490365243781412</c:v>
                </c:pt>
                <c:pt idx="120">
                  <c:v>-17.295270623781462</c:v>
                </c:pt>
                <c:pt idx="121">
                  <c:v>-16.465306173781471</c:v>
                </c:pt>
                <c:pt idx="122">
                  <c:v>-15.63209561134885</c:v>
                </c:pt>
                <c:pt idx="123">
                  <c:v>-10.819514904892472</c:v>
                </c:pt>
                <c:pt idx="124">
                  <c:v>-9.5736926537813947</c:v>
                </c:pt>
                <c:pt idx="125">
                  <c:v>-7.7558055837813704</c:v>
                </c:pt>
                <c:pt idx="126">
                  <c:v>-5.6315361837814706</c:v>
                </c:pt>
                <c:pt idx="127">
                  <c:v>-3.4576842137814481</c:v>
                </c:pt>
                <c:pt idx="128">
                  <c:v>-1.6133624437814689</c:v>
                </c:pt>
                <c:pt idx="129">
                  <c:v>1.0593640519632004</c:v>
                </c:pt>
                <c:pt idx="130">
                  <c:v>6.8427759562185777</c:v>
                </c:pt>
                <c:pt idx="131">
                  <c:v>7.3280307962186697</c:v>
                </c:pt>
                <c:pt idx="132">
                  <c:v>7.9717749262187141</c:v>
                </c:pt>
                <c:pt idx="133">
                  <c:v>8.1844794768371116</c:v>
                </c:pt>
                <c:pt idx="134">
                  <c:v>8.0108903262185809</c:v>
                </c:pt>
                <c:pt idx="135">
                  <c:v>7.6150641162186048</c:v>
                </c:pt>
                <c:pt idx="136">
                  <c:v>6.6503490762186317</c:v>
                </c:pt>
                <c:pt idx="137">
                  <c:v>4.8290000519632885</c:v>
                </c:pt>
                <c:pt idx="138">
                  <c:v>3.3734494562186033</c:v>
                </c:pt>
                <c:pt idx="139">
                  <c:v>-9.6911560525534099</c:v>
                </c:pt>
                <c:pt idx="140">
                  <c:v>-12.04566011378135</c:v>
                </c:pt>
                <c:pt idx="141">
                  <c:v>-14.08516118378131</c:v>
                </c:pt>
                <c:pt idx="142">
                  <c:v>-15.60856918378137</c:v>
                </c:pt>
                <c:pt idx="143">
                  <c:v>-16.704283659570862</c:v>
                </c:pt>
                <c:pt idx="144">
                  <c:v>-17.335740113781426</c:v>
                </c:pt>
                <c:pt idx="145">
                  <c:v>-17.72216817711481</c:v>
                </c:pt>
                <c:pt idx="146">
                  <c:v>-16.596235418781387</c:v>
                </c:pt>
                <c:pt idx="147">
                  <c:v>-16.015403673781286</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7.6593252362186455</c:v>
                </c:pt>
                <c:pt idx="157">
                  <c:v>9.7601264358104309</c:v>
                </c:pt>
                <c:pt idx="158">
                  <c:v>14.680579456218609</c:v>
                </c:pt>
                <c:pt idx="159">
                  <c:v>14.719551946218616</c:v>
                </c:pt>
                <c:pt idx="160">
                  <c:v>14.713602606218473</c:v>
                </c:pt>
                <c:pt idx="161">
                  <c:v>14.528105256218637</c:v>
                </c:pt>
                <c:pt idx="162">
                  <c:v>13.699320836218568</c:v>
                </c:pt>
                <c:pt idx="163">
                  <c:v>12.11145027621855</c:v>
                </c:pt>
                <c:pt idx="164">
                  <c:v>10.202181526218482</c:v>
                </c:pt>
                <c:pt idx="165">
                  <c:v>7.1661106662186</c:v>
                </c:pt>
                <c:pt idx="166">
                  <c:v>5.3411596357057674</c:v>
                </c:pt>
                <c:pt idx="167">
                  <c:v>-4.5531331078839674</c:v>
                </c:pt>
                <c:pt idx="168">
                  <c:v>-6.3905977458015713</c:v>
                </c:pt>
                <c:pt idx="169">
                  <c:v>-8.233092283781458</c:v>
                </c:pt>
                <c:pt idx="170">
                  <c:v>-9.7991785937813329</c:v>
                </c:pt>
                <c:pt idx="171">
                  <c:v>-11.375770143781509</c:v>
                </c:pt>
                <c:pt idx="172">
                  <c:v>-13.055601643781516</c:v>
                </c:pt>
                <c:pt idx="173">
                  <c:v>-14.235950907417868</c:v>
                </c:pt>
                <c:pt idx="174">
                  <c:v>-15.493989793781424</c:v>
                </c:pt>
                <c:pt idx="175">
                  <c:v>-16.216308075031449</c:v>
                </c:pt>
                <c:pt idx="176">
                  <c:v>-15.850822503781332</c:v>
                </c:pt>
                <c:pt idx="177">
                  <c:v>-15.388431483781332</c:v>
                </c:pt>
                <c:pt idx="178">
                  <c:v>-14.707026783781398</c:v>
                </c:pt>
                <c:pt idx="179">
                  <c:v>-13.876299323781259</c:v>
                </c:pt>
                <c:pt idx="180">
                  <c:v>-12.372698803781262</c:v>
                </c:pt>
                <c:pt idx="181">
                  <c:v>-11.155122383781432</c:v>
                </c:pt>
                <c:pt idx="182">
                  <c:v>-10.185075633333682</c:v>
                </c:pt>
                <c:pt idx="183">
                  <c:v>-5.8245519723528281</c:v>
                </c:pt>
                <c:pt idx="184">
                  <c:v>-5.1308491237813278</c:v>
                </c:pt>
                <c:pt idx="185">
                  <c:v>-2.82094112378131</c:v>
                </c:pt>
                <c:pt idx="186">
                  <c:v>-1.3436585837814481</c:v>
                </c:pt>
                <c:pt idx="187">
                  <c:v>-0.20310128378140782</c:v>
                </c:pt>
                <c:pt idx="188">
                  <c:v>0.98115413621863468</c:v>
                </c:pt>
                <c:pt idx="189">
                  <c:v>2.851444586218657</c:v>
                </c:pt>
                <c:pt idx="190">
                  <c:v>4.3308609562185865</c:v>
                </c:pt>
                <c:pt idx="191">
                  <c:v>5.1627283895519156</c:v>
                </c:pt>
                <c:pt idx="192">
                  <c:v>8.0953403762184735</c:v>
                </c:pt>
                <c:pt idx="193">
                  <c:v>8.6885017962186453</c:v>
                </c:pt>
                <c:pt idx="194">
                  <c:v>9.6643125062186517</c:v>
                </c:pt>
                <c:pt idx="195">
                  <c:v>10.052044196218656</c:v>
                </c:pt>
                <c:pt idx="196">
                  <c:v>9.7019941362186017</c:v>
                </c:pt>
                <c:pt idx="197">
                  <c:v>8.9152092962186078</c:v>
                </c:pt>
                <c:pt idx="198">
                  <c:v>7.7898938228852899</c:v>
                </c:pt>
                <c:pt idx="199">
                  <c:v>2.784573956218598</c:v>
                </c:pt>
                <c:pt idx="200">
                  <c:v>1.9848501562185727</c:v>
                </c:pt>
                <c:pt idx="201">
                  <c:v>-3.5948033781423382E-2</c:v>
                </c:pt>
                <c:pt idx="202">
                  <c:v>-1.792120163781507</c:v>
                </c:pt>
                <c:pt idx="203">
                  <c:v>-3.7958235137814431</c:v>
                </c:pt>
                <c:pt idx="204">
                  <c:v>-5.908228273781468</c:v>
                </c:pt>
                <c:pt idx="205">
                  <c:v>-7.9661086076112468</c:v>
                </c:pt>
                <c:pt idx="206">
                  <c:v>-10.589981893781456</c:v>
                </c:pt>
                <c:pt idx="207">
                  <c:v>-12.006440448543316</c:v>
                </c:pt>
                <c:pt idx="208">
                  <c:v>-16.438525846811629</c:v>
                </c:pt>
                <c:pt idx="209">
                  <c:v>-16.503052153781553</c:v>
                </c:pt>
                <c:pt idx="210">
                  <c:v>-16.194282733781428</c:v>
                </c:pt>
                <c:pt idx="211">
                  <c:v>-15.844016200347001</c:v>
                </c:pt>
                <c:pt idx="212">
                  <c:v>-15.333220897948182</c:v>
                </c:pt>
                <c:pt idx="213">
                  <c:v>-14.833483213781406</c:v>
                </c:pt>
                <c:pt idx="214">
                  <c:v>-14.645698183781368</c:v>
                </c:pt>
                <c:pt idx="215">
                  <c:v>-13.847123873781271</c:v>
                </c:pt>
                <c:pt idx="216">
                  <c:v>-13.146627743781409</c:v>
                </c:pt>
                <c:pt idx="217">
                  <c:v>-11.256250543781405</c:v>
                </c:pt>
                <c:pt idx="218">
                  <c:v>-10.843027912202389</c:v>
                </c:pt>
                <c:pt idx="219">
                  <c:v>-9.8715554437814337</c:v>
                </c:pt>
                <c:pt idx="220">
                  <c:v>-8.9196877237813705</c:v>
                </c:pt>
                <c:pt idx="221">
                  <c:v>-8.2211790637814435</c:v>
                </c:pt>
                <c:pt idx="222">
                  <c:v>-7.6015131837812424</c:v>
                </c:pt>
                <c:pt idx="223">
                  <c:v>-6.1264339480366834</c:v>
                </c:pt>
                <c:pt idx="224">
                  <c:v>-5.2938604568248904</c:v>
                </c:pt>
                <c:pt idx="225">
                  <c:v>-0.21188794803676128</c:v>
                </c:pt>
                <c:pt idx="226">
                  <c:v>0.46919696621853291</c:v>
                </c:pt>
                <c:pt idx="227">
                  <c:v>1.4872311862186498</c:v>
                </c:pt>
                <c:pt idx="228">
                  <c:v>2.5314662562186347</c:v>
                </c:pt>
                <c:pt idx="229">
                  <c:v>3.9540603562186187</c:v>
                </c:pt>
                <c:pt idx="230">
                  <c:v>5.2804158400570662</c:v>
                </c:pt>
                <c:pt idx="231">
                  <c:v>6.662805935385312</c:v>
                </c:pt>
                <c:pt idx="232">
                  <c:v>5.8967637673296514</c:v>
                </c:pt>
                <c:pt idx="233">
                  <c:v>5.5764472562185148</c:v>
                </c:pt>
                <c:pt idx="234">
                  <c:v>5.1527573362186265</c:v>
                </c:pt>
                <c:pt idx="235">
                  <c:v>4.237607919376444</c:v>
                </c:pt>
                <c:pt idx="236">
                  <c:v>2.7214849262185647</c:v>
                </c:pt>
                <c:pt idx="237">
                  <c:v>0.81906195621856281</c:v>
                </c:pt>
                <c:pt idx="238">
                  <c:v>-1.6693909837814402</c:v>
                </c:pt>
                <c:pt idx="239">
                  <c:v>-2.9306955080671457</c:v>
                </c:pt>
                <c:pt idx="240">
                  <c:v>-8.4729533771147345</c:v>
                </c:pt>
                <c:pt idx="241">
                  <c:v>-9.1351615092985679</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-18.195512323781259</c:v>
                </c:pt>
                <c:pt idx="250">
                  <c:v>-18.140134333781489</c:v>
                </c:pt>
                <c:pt idx="251">
                  <c:v>-17.220916293781226</c:v>
                </c:pt>
                <c:pt idx="252">
                  <c:v>-15.666495937720923</c:v>
                </c:pt>
                <c:pt idx="253">
                  <c:v>-13.194037703781305</c:v>
                </c:pt>
                <c:pt idx="254">
                  <c:v>-11.039218143781348</c:v>
                </c:pt>
                <c:pt idx="255">
                  <c:v>-8.8622668663620008</c:v>
                </c:pt>
                <c:pt idx="256">
                  <c:v>-3.6176259584155339</c:v>
                </c:pt>
                <c:pt idx="257">
                  <c:v>-1.8931168878673359</c:v>
                </c:pt>
                <c:pt idx="258">
                  <c:v>4.0739096218615704E-2</c:v>
                </c:pt>
                <c:pt idx="259">
                  <c:v>2.1379857662185948</c:v>
                </c:pt>
                <c:pt idx="260">
                  <c:v>3.8953380762185077</c:v>
                </c:pt>
                <c:pt idx="261">
                  <c:v>5.4007558462185932</c:v>
                </c:pt>
                <c:pt idx="262">
                  <c:v>5.9889075798139899</c:v>
                </c:pt>
                <c:pt idx="263">
                  <c:v>6.0325717895519384</c:v>
                </c:pt>
                <c:pt idx="264">
                  <c:v>4.118702905493933</c:v>
                </c:pt>
                <c:pt idx="265">
                  <c:v>2.2580720462185297</c:v>
                </c:pt>
                <c:pt idx="266">
                  <c:v>0.10032214621853108</c:v>
                </c:pt>
                <c:pt idx="267">
                  <c:v>-2.6564626608026307</c:v>
                </c:pt>
                <c:pt idx="268">
                  <c:v>-5.3048333137815291</c:v>
                </c:pt>
                <c:pt idx="269">
                  <c:v>-6.8561146437813365</c:v>
                </c:pt>
                <c:pt idx="270">
                  <c:v>-7.9989430937814934</c:v>
                </c:pt>
                <c:pt idx="271">
                  <c:v>-8.9734302637813865</c:v>
                </c:pt>
                <c:pt idx="272">
                  <c:v>-9.949121932670268</c:v>
                </c:pt>
                <c:pt idx="273">
                  <c:v>-14.615292267919354</c:v>
                </c:pt>
                <c:pt idx="274">
                  <c:v>-15.520829713781339</c:v>
                </c:pt>
                <c:pt idx="275">
                  <c:v>-16.681474403781326</c:v>
                </c:pt>
                <c:pt idx="276">
                  <c:v>-17.308194633781529</c:v>
                </c:pt>
                <c:pt idx="277">
                  <c:v>-17.851339193781413</c:v>
                </c:pt>
                <c:pt idx="278">
                  <c:v>-18.350128210447988</c:v>
                </c:pt>
                <c:pt idx="279">
                  <c:v>-18.744213713781463</c:v>
                </c:pt>
                <c:pt idx="280">
                  <c:v>-18.70679083378127</c:v>
                </c:pt>
                <c:pt idx="281">
                  <c:v>-18.572324543781356</c:v>
                </c:pt>
                <c:pt idx="282">
                  <c:v>-16.345510621906325</c:v>
                </c:pt>
                <c:pt idx="283">
                  <c:v>-15.136240213781496</c:v>
                </c:pt>
                <c:pt idx="284">
                  <c:v>-13.390675998326973</c:v>
                </c:pt>
                <c:pt idx="285">
                  <c:v>-11.536069663781561</c:v>
                </c:pt>
                <c:pt idx="286">
                  <c:v>-8.5744554237813588</c:v>
                </c:pt>
                <c:pt idx="287">
                  <c:v>-5.6881574137815694</c:v>
                </c:pt>
                <c:pt idx="288">
                  <c:v>-3.2840985033774404</c:v>
                </c:pt>
                <c:pt idx="289">
                  <c:v>-0.39686131650863388</c:v>
                </c:pt>
                <c:pt idx="290">
                  <c:v>6.3431249177570734</c:v>
                </c:pt>
                <c:pt idx="291">
                  <c:v>6.9747182162185766</c:v>
                </c:pt>
                <c:pt idx="292">
                  <c:v>7.1588475262185414</c:v>
                </c:pt>
                <c:pt idx="293">
                  <c:v>6.957310641001186</c:v>
                </c:pt>
                <c:pt idx="294">
                  <c:v>6.2042909762185445</c:v>
                </c:pt>
                <c:pt idx="295">
                  <c:v>4.2388657762185176</c:v>
                </c:pt>
                <c:pt idx="296">
                  <c:v>1.2675796962186161</c:v>
                </c:pt>
                <c:pt idx="297">
                  <c:v>-2.5446571122024757</c:v>
                </c:pt>
                <c:pt idx="298">
                  <c:v>-11.679004783781282</c:v>
                </c:pt>
                <c:pt idx="299">
                  <c:v>-13.125572593781261</c:v>
                </c:pt>
                <c:pt idx="300">
                  <c:v>-14.773302843781337</c:v>
                </c:pt>
                <c:pt idx="301">
                  <c:v>-16.196214923781511</c:v>
                </c:pt>
                <c:pt idx="302">
                  <c:v>-17.515499413781487</c:v>
                </c:pt>
                <c:pt idx="303">
                  <c:v>-18.644597705397501</c:v>
                </c:pt>
                <c:pt idx="304">
                  <c:v>-19.091956511172711</c:v>
                </c:pt>
                <c:pt idx="305">
                  <c:v>-18.610171543781362</c:v>
                </c:pt>
                <c:pt idx="306">
                  <c:v>-18.205398043781365</c:v>
                </c:pt>
                <c:pt idx="307">
                  <c:v>-17.901480143781356</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-6.5460062637814875</c:v>
                </c:pt>
                <c:pt idx="318">
                  <c:v>-5.5030560937814714</c:v>
                </c:pt>
                <c:pt idx="319">
                  <c:v>-5.1431845237813665</c:v>
                </c:pt>
                <c:pt idx="320">
                  <c:v>-5.0571631753603734</c:v>
                </c:pt>
                <c:pt idx="321">
                  <c:v>-4.5552557324605942</c:v>
                </c:pt>
                <c:pt idx="322">
                  <c:v>-4.3601498237813274</c:v>
                </c:pt>
                <c:pt idx="323">
                  <c:v>-4.212831897316839</c:v>
                </c:pt>
                <c:pt idx="324">
                  <c:v>-4.2284489437813884</c:v>
                </c:pt>
                <c:pt idx="325">
                  <c:v>-4.1872984637814881</c:v>
                </c:pt>
                <c:pt idx="326">
                  <c:v>-4.13369728378151</c:v>
                </c:pt>
                <c:pt idx="327">
                  <c:v>-4.0610791037814025</c:v>
                </c:pt>
                <c:pt idx="328">
                  <c:v>-4.1754351261989964</c:v>
                </c:pt>
                <c:pt idx="329">
                  <c:v>-4.5178493619631874</c:v>
                </c:pt>
                <c:pt idx="330">
                  <c:v>-7.7096755437814721</c:v>
                </c:pt>
                <c:pt idx="331">
                  <c:v>-8.8311422037814147</c:v>
                </c:pt>
                <c:pt idx="332">
                  <c:v>-10.598285223781417</c:v>
                </c:pt>
                <c:pt idx="333">
                  <c:v>-12.274198623781418</c:v>
                </c:pt>
                <c:pt idx="334">
                  <c:v>-14.644224833781498</c:v>
                </c:pt>
                <c:pt idx="335">
                  <c:v>-16.488156296469473</c:v>
                </c:pt>
                <c:pt idx="336">
                  <c:v>-18.454356513781427</c:v>
                </c:pt>
                <c:pt idx="337">
                  <c:v>-19.230544543781217</c:v>
                </c:pt>
                <c:pt idx="338">
                  <c:v>-19.227016716195166</c:v>
                </c:pt>
                <c:pt idx="339">
                  <c:v>-14.594827900924315</c:v>
                </c:pt>
                <c:pt idx="340">
                  <c:v>-12.9810247761047</c:v>
                </c:pt>
                <c:pt idx="341">
                  <c:v>-11.24761115378139</c:v>
                </c:pt>
                <c:pt idx="342">
                  <c:v>-10.080556873568684</c:v>
                </c:pt>
                <c:pt idx="343">
                  <c:v>-8.3628752737815066</c:v>
                </c:pt>
                <c:pt idx="344">
                  <c:v>-6.9942461637813906</c:v>
                </c:pt>
                <c:pt idx="345">
                  <c:v>-5.4165603637813788</c:v>
                </c:pt>
                <c:pt idx="346">
                  <c:v>-4.2592553837813494</c:v>
                </c:pt>
                <c:pt idx="347">
                  <c:v>-3.7850397398598545</c:v>
                </c:pt>
                <c:pt idx="348">
                  <c:v>-1.7061171687814345</c:v>
                </c:pt>
                <c:pt idx="349">
                  <c:v>-1.4065796837813438</c:v>
                </c:pt>
                <c:pt idx="350">
                  <c:v>-8.9283403781507759E-2</c:v>
                </c:pt>
                <c:pt idx="351">
                  <c:v>0.99922320621865879</c:v>
                </c:pt>
                <c:pt idx="352">
                  <c:v>2.0190778962186329</c:v>
                </c:pt>
                <c:pt idx="353">
                  <c:v>2.232070126218626</c:v>
                </c:pt>
                <c:pt idx="354">
                  <c:v>2.0946094966227067</c:v>
                </c:pt>
                <c:pt idx="355">
                  <c:v>1.9298484162186327</c:v>
                </c:pt>
                <c:pt idx="356">
                  <c:v>2.1125311526471262</c:v>
                </c:pt>
                <c:pt idx="357">
                  <c:v>3.4274698937186368</c:v>
                </c:pt>
                <c:pt idx="358">
                  <c:v>3.3908069362185604</c:v>
                </c:pt>
                <c:pt idx="359">
                  <c:v>3.2690194362186809</c:v>
                </c:pt>
                <c:pt idx="360">
                  <c:v>2.7613117008993484</c:v>
                </c:pt>
                <c:pt idx="361">
                  <c:v>2.2501508562185402</c:v>
                </c:pt>
                <c:pt idx="362">
                  <c:v>1.7843779962185966</c:v>
                </c:pt>
                <c:pt idx="363">
                  <c:v>1.673398876218656</c:v>
                </c:pt>
                <c:pt idx="364">
                  <c:v>1.7914908198549409</c:v>
                </c:pt>
                <c:pt idx="365">
                  <c:v>2.5866571680830197</c:v>
                </c:pt>
                <c:pt idx="366">
                  <c:v>2.5941262519174808</c:v>
                </c:pt>
                <c:pt idx="367">
                  <c:v>2.5797862662186617</c:v>
                </c:pt>
                <c:pt idx="368">
                  <c:v>2.5632720162186189</c:v>
                </c:pt>
                <c:pt idx="369">
                  <c:v>2.4058530162184826</c:v>
                </c:pt>
                <c:pt idx="370">
                  <c:v>2.2687530962185471</c:v>
                </c:pt>
                <c:pt idx="371">
                  <c:v>2.2660090476164987</c:v>
                </c:pt>
                <c:pt idx="372">
                  <c:v>2.2182696540208267</c:v>
                </c:pt>
                <c:pt idx="373">
                  <c:v>1.9536773937184648</c:v>
                </c:pt>
                <c:pt idx="374">
                  <c:v>1.9251396362186455</c:v>
                </c:pt>
                <c:pt idx="375">
                  <c:v>1.9058762462185819</c:v>
                </c:pt>
                <c:pt idx="376">
                  <c:v>1.894319082481104</c:v>
                </c:pt>
                <c:pt idx="377">
                  <c:v>1.8910908862186204</c:v>
                </c:pt>
                <c:pt idx="378">
                  <c:v>1.8869584962186681</c:v>
                </c:pt>
                <c:pt idx="379">
                  <c:v>1.8790652062186126</c:v>
                </c:pt>
                <c:pt idx="380">
                  <c:v>1.8694864962185989</c:v>
                </c:pt>
                <c:pt idx="381">
                  <c:v>1.8639722562185879</c:v>
                </c:pt>
                <c:pt idx="382">
                  <c:v>1.8144409480219121</c:v>
                </c:pt>
                <c:pt idx="383">
                  <c:v>1.8113490162186838</c:v>
                </c:pt>
                <c:pt idx="384">
                  <c:v>1.809958816218554</c:v>
                </c:pt>
                <c:pt idx="385">
                  <c:v>1.808666746218706</c:v>
                </c:pt>
                <c:pt idx="386">
                  <c:v>1.8072134762185361</c:v>
                </c:pt>
                <c:pt idx="387">
                  <c:v>1.8066059814710109</c:v>
                </c:pt>
                <c:pt idx="388">
                  <c:v>1.7812460562186618</c:v>
                </c:pt>
                <c:pt idx="389">
                  <c:v>1.7576816662185877</c:v>
                </c:pt>
                <c:pt idx="390">
                  <c:v>1.735134588294057</c:v>
                </c:pt>
                <c:pt idx="391">
                  <c:v>1.7130998910011619</c:v>
                </c:pt>
                <c:pt idx="392">
                  <c:v>1.7123668862186179</c:v>
                </c:pt>
                <c:pt idx="393">
                  <c:v>1.7110990983237553</c:v>
                </c:pt>
                <c:pt idx="394">
                  <c:v>1.709557756218502</c:v>
                </c:pt>
                <c:pt idx="395">
                  <c:v>1.7086630962185718</c:v>
                </c:pt>
                <c:pt idx="396">
                  <c:v>1.7074348462185878</c:v>
                </c:pt>
                <c:pt idx="397">
                  <c:v>1.7061539107640442</c:v>
                </c:pt>
                <c:pt idx="398">
                  <c:v>1.704092706218518</c:v>
                </c:pt>
                <c:pt idx="399">
                  <c:v>1.7035692525148767</c:v>
                </c:pt>
                <c:pt idx="400">
                  <c:v>1.7009027503362404</c:v>
                </c:pt>
                <c:pt idx="401">
                  <c:v>1.7002685862185984</c:v>
                </c:pt>
                <c:pt idx="402">
                  <c:v>1.6999009562185281</c:v>
                </c:pt>
                <c:pt idx="403">
                  <c:v>1.6993159208650781</c:v>
                </c:pt>
                <c:pt idx="404">
                  <c:v>1.6989961962186868</c:v>
                </c:pt>
                <c:pt idx="405">
                  <c:v>1.6986181462186236</c:v>
                </c:pt>
                <c:pt idx="406">
                  <c:v>1.6983220562185313</c:v>
                </c:pt>
                <c:pt idx="407">
                  <c:v>1.6981036962185669</c:v>
                </c:pt>
                <c:pt idx="408">
                  <c:v>1.6979204789459175</c:v>
                </c:pt>
                <c:pt idx="409">
                  <c:v>1.6970024162186101</c:v>
                </c:pt>
                <c:pt idx="410">
                  <c:v>1.6968602362185841</c:v>
                </c:pt>
                <c:pt idx="411">
                  <c:v>1.6965584162186098</c:v>
                </c:pt>
                <c:pt idx="412">
                  <c:v>1.6963251862184741</c:v>
                </c:pt>
                <c:pt idx="413">
                  <c:v>1.6961860162185498</c:v>
                </c:pt>
                <c:pt idx="414">
                  <c:v>1.6958535214359522</c:v>
                </c:pt>
                <c:pt idx="415">
                  <c:v>1.695670346218578</c:v>
                </c:pt>
                <c:pt idx="416">
                  <c:v>1.6954370357639741</c:v>
                </c:pt>
                <c:pt idx="417">
                  <c:v>1.694289867983374</c:v>
                </c:pt>
                <c:pt idx="418">
                  <c:v>1.6940335762185188</c:v>
                </c:pt>
                <c:pt idx="419">
                  <c:v>1.6937287008994542</c:v>
                </c:pt>
                <c:pt idx="420">
                  <c:v>1.6934240062185069</c:v>
                </c:pt>
                <c:pt idx="421">
                  <c:v>1.6931392062186319</c:v>
                </c:pt>
                <c:pt idx="422">
                  <c:v>1.6928687562185445</c:v>
                </c:pt>
                <c:pt idx="423">
                  <c:v>1.6926225684634641</c:v>
                </c:pt>
                <c:pt idx="424">
                  <c:v>1.6923504669712255</c:v>
                </c:pt>
                <c:pt idx="425">
                  <c:v>1.6921585395519163</c:v>
                </c:pt>
                <c:pt idx="426">
                  <c:v>1.6915347895519091</c:v>
                </c:pt>
                <c:pt idx="427">
                  <c:v>1.6913321162186605</c:v>
                </c:pt>
                <c:pt idx="428">
                  <c:v>1.6911053962185463</c:v>
                </c:pt>
                <c:pt idx="429">
                  <c:v>1.6909354461174786</c:v>
                </c:pt>
                <c:pt idx="430">
                  <c:v>1.6906595862186031</c:v>
                </c:pt>
                <c:pt idx="431">
                  <c:v>1.6903263162186022</c:v>
                </c:pt>
                <c:pt idx="432">
                  <c:v>1.6900226062184913</c:v>
                </c:pt>
                <c:pt idx="433">
                  <c:v>1.6896800562185781</c:v>
                </c:pt>
                <c:pt idx="434">
                  <c:v>1.6894066301316428</c:v>
                </c:pt>
                <c:pt idx="435">
                  <c:v>1.6882834562185727</c:v>
                </c:pt>
                <c:pt idx="436">
                  <c:v>1.6881484362186989</c:v>
                </c:pt>
                <c:pt idx="437">
                  <c:v>1.6879040862186088</c:v>
                </c:pt>
                <c:pt idx="438">
                  <c:v>1.6877259262187205</c:v>
                </c:pt>
                <c:pt idx="439">
                  <c:v>1.6875427662186147</c:v>
                </c:pt>
                <c:pt idx="440">
                  <c:v>1.6873698692621844</c:v>
                </c:pt>
                <c:pt idx="441">
                  <c:v>1.6871887262186243</c:v>
                </c:pt>
                <c:pt idx="442">
                  <c:v>1.6870175762185409</c:v>
                </c:pt>
                <c:pt idx="443">
                  <c:v>1.686888162101001</c:v>
                </c:pt>
                <c:pt idx="444">
                  <c:v>1.6859854562185745</c:v>
                </c:pt>
                <c:pt idx="445">
                  <c:v>1.6858187465412036</c:v>
                </c:pt>
                <c:pt idx="446">
                  <c:v>1.6854860362186201</c:v>
                </c:pt>
                <c:pt idx="447">
                  <c:v>1.685138816218668</c:v>
                </c:pt>
                <c:pt idx="448">
                  <c:v>1.6848430862183941</c:v>
                </c:pt>
                <c:pt idx="449">
                  <c:v>1.6844804562185398</c:v>
                </c:pt>
                <c:pt idx="450">
                  <c:v>1.6842569814710835</c:v>
                </c:pt>
                <c:pt idx="451">
                  <c:v>1.6840784562185596</c:v>
                </c:pt>
                <c:pt idx="452">
                  <c:v>1.6831288173297019</c:v>
                </c:pt>
                <c:pt idx="453">
                  <c:v>1.6828206762185687</c:v>
                </c:pt>
                <c:pt idx="454">
                  <c:v>1.6825470562187124</c:v>
                </c:pt>
                <c:pt idx="455">
                  <c:v>1.6821619987718321</c:v>
                </c:pt>
                <c:pt idx="456">
                  <c:v>1.6818588762187148</c:v>
                </c:pt>
                <c:pt idx="457">
                  <c:v>1.6815691162186255</c:v>
                </c:pt>
                <c:pt idx="458">
                  <c:v>1.6813411762186661</c:v>
                </c:pt>
                <c:pt idx="459">
                  <c:v>1.6811598755732735</c:v>
                </c:pt>
                <c:pt idx="460">
                  <c:v>1.680993122885198</c:v>
                </c:pt>
                <c:pt idx="461">
                  <c:v>1.6802644562186089</c:v>
                </c:pt>
                <c:pt idx="462">
                  <c:v>1.6799649062184718</c:v>
                </c:pt>
                <c:pt idx="463">
                  <c:v>1.6796275362185065</c:v>
                </c:pt>
                <c:pt idx="464">
                  <c:v>1.6794315062184919</c:v>
                </c:pt>
                <c:pt idx="465">
                  <c:v>1.679033941067118</c:v>
                </c:pt>
                <c:pt idx="466">
                  <c:v>1.6787681462186301</c:v>
                </c:pt>
                <c:pt idx="467">
                  <c:v>1.6784488862185349</c:v>
                </c:pt>
                <c:pt idx="468">
                  <c:v>1.6783009062187695</c:v>
                </c:pt>
                <c:pt idx="469">
                  <c:v>1.6780380480551997</c:v>
                </c:pt>
                <c:pt idx="470">
                  <c:v>1.6778756100647172</c:v>
                </c:pt>
                <c:pt idx="471">
                  <c:v>1.6771792521369078</c:v>
                </c:pt>
                <c:pt idx="472">
                  <c:v>1.676979376218654</c:v>
                </c:pt>
                <c:pt idx="473">
                  <c:v>1.67677909621861</c:v>
                </c:pt>
                <c:pt idx="474">
                  <c:v>1.6765183062185989</c:v>
                </c:pt>
                <c:pt idx="475">
                  <c:v>1.6761981162186861</c:v>
                </c:pt>
                <c:pt idx="476">
                  <c:v>1.6759291127842018</c:v>
                </c:pt>
                <c:pt idx="477">
                  <c:v>1.6757050465800631</c:v>
                </c:pt>
                <c:pt idx="478">
                  <c:v>1.6749644562187171</c:v>
                </c:pt>
                <c:pt idx="479">
                  <c:v>1.6747477462184721</c:v>
                </c:pt>
                <c:pt idx="480">
                  <c:v>1.6744875662185641</c:v>
                </c:pt>
                <c:pt idx="481">
                  <c:v>1.6742016562186137</c:v>
                </c:pt>
                <c:pt idx="482">
                  <c:v>1.6739806481377713</c:v>
                </c:pt>
                <c:pt idx="483">
                  <c:v>1.6736490562186077</c:v>
                </c:pt>
                <c:pt idx="484">
                  <c:v>1.6734002262186607</c:v>
                </c:pt>
                <c:pt idx="485">
                  <c:v>1.6731407462185093</c:v>
                </c:pt>
                <c:pt idx="486">
                  <c:v>1.6729828421834441</c:v>
                </c:pt>
                <c:pt idx="487">
                  <c:v>1.671904846843504</c:v>
                </c:pt>
                <c:pt idx="488">
                  <c:v>1.6716968910012042</c:v>
                </c:pt>
                <c:pt idx="489">
                  <c:v>1.6713652262186827</c:v>
                </c:pt>
                <c:pt idx="490">
                  <c:v>1.6711180262187109</c:v>
                </c:pt>
                <c:pt idx="491">
                  <c:v>1.6707750362186309</c:v>
                </c:pt>
                <c:pt idx="492">
                  <c:v>1.6704061362185481</c:v>
                </c:pt>
                <c:pt idx="493">
                  <c:v>1.6701333527702502</c:v>
                </c:pt>
                <c:pt idx="494">
                  <c:v>1.6692597456923295</c:v>
                </c:pt>
                <c:pt idx="495">
                  <c:v>1.668901326218533</c:v>
                </c:pt>
                <c:pt idx="496">
                  <c:v>1.6685205462185044</c:v>
                </c:pt>
                <c:pt idx="497">
                  <c:v>1.6682295762186783</c:v>
                </c:pt>
                <c:pt idx="498">
                  <c:v>1.6679335162185822</c:v>
                </c:pt>
                <c:pt idx="499">
                  <c:v>1.6676896462186899</c:v>
                </c:pt>
                <c:pt idx="500">
                  <c:v>1.6674437572938814</c:v>
                </c:pt>
                <c:pt idx="501">
                  <c:v>1.6671902762185766</c:v>
                </c:pt>
                <c:pt idx="502">
                  <c:v>1.6670538880368344</c:v>
                </c:pt>
                <c:pt idx="503">
                  <c:v>1.6662938700116721</c:v>
                </c:pt>
                <c:pt idx="504">
                  <c:v>1.6661757962185961</c:v>
                </c:pt>
                <c:pt idx="505">
                  <c:v>1.6658477662184481</c:v>
                </c:pt>
                <c:pt idx="506">
                  <c:v>1.6656367762184914</c:v>
                </c:pt>
                <c:pt idx="507">
                  <c:v>1.6653473683064561</c:v>
                </c:pt>
                <c:pt idx="508">
                  <c:v>1.6651324062185344</c:v>
                </c:pt>
                <c:pt idx="509">
                  <c:v>1.6648971462185944</c:v>
                </c:pt>
                <c:pt idx="510">
                  <c:v>1.6646529511679395</c:v>
                </c:pt>
                <c:pt idx="511">
                  <c:v>1.6639897787993334</c:v>
                </c:pt>
                <c:pt idx="512">
                  <c:v>1.6638189562186341</c:v>
                </c:pt>
                <c:pt idx="513">
                  <c:v>1.6634757962186484</c:v>
                </c:pt>
                <c:pt idx="514">
                  <c:v>1.6631838262186021</c:v>
                </c:pt>
                <c:pt idx="515">
                  <c:v>1.662984876218446</c:v>
                </c:pt>
                <c:pt idx="516">
                  <c:v>1.6627983062185763</c:v>
                </c:pt>
                <c:pt idx="517">
                  <c:v>1.6625241026832924</c:v>
                </c:pt>
                <c:pt idx="518">
                  <c:v>1.6623899895518581</c:v>
                </c:pt>
                <c:pt idx="519">
                  <c:v>1.6622067015016615</c:v>
                </c:pt>
                <c:pt idx="520">
                  <c:v>1.6615096228852479</c:v>
                </c:pt>
                <c:pt idx="521">
                  <c:v>1.6612634862186155</c:v>
                </c:pt>
                <c:pt idx="522">
                  <c:v>1.6609528262186504</c:v>
                </c:pt>
                <c:pt idx="523">
                  <c:v>1.6606607762185221</c:v>
                </c:pt>
                <c:pt idx="524">
                  <c:v>1.6604256844793497</c:v>
                </c:pt>
                <c:pt idx="525">
                  <c:v>1.660123706218684</c:v>
                </c:pt>
                <c:pt idx="526">
                  <c:v>1.6598757162186217</c:v>
                </c:pt>
                <c:pt idx="527">
                  <c:v>1.6597794562185868</c:v>
                </c:pt>
                <c:pt idx="528">
                  <c:v>1.6591194562185905</c:v>
                </c:pt>
                <c:pt idx="529">
                  <c:v>1.6590246562186177</c:v>
                </c:pt>
                <c:pt idx="530">
                  <c:v>1.6587791862185821</c:v>
                </c:pt>
                <c:pt idx="531">
                  <c:v>1.6584851124685847</c:v>
                </c:pt>
                <c:pt idx="532">
                  <c:v>1.6582650603852209</c:v>
                </c:pt>
                <c:pt idx="533">
                  <c:v>1.6579023362186689</c:v>
                </c:pt>
                <c:pt idx="534">
                  <c:v>1.6577010162186518</c:v>
                </c:pt>
                <c:pt idx="535">
                  <c:v>1.657418466971226</c:v>
                </c:pt>
                <c:pt idx="536">
                  <c:v>1.6566658335769961</c:v>
                </c:pt>
                <c:pt idx="537">
                  <c:v>1.6564714868309101</c:v>
                </c:pt>
                <c:pt idx="538">
                  <c:v>1.6562121062185082</c:v>
                </c:pt>
                <c:pt idx="539">
                  <c:v>1.6559881662186362</c:v>
                </c:pt>
                <c:pt idx="540">
                  <c:v>1.6557996962185495</c:v>
                </c:pt>
                <c:pt idx="541">
                  <c:v>1.6555399062184932</c:v>
                </c:pt>
                <c:pt idx="542">
                  <c:v>1.6552973662186201</c:v>
                </c:pt>
                <c:pt idx="543">
                  <c:v>1.6550770633615066</c:v>
                </c:pt>
                <c:pt idx="544">
                  <c:v>1.6543695508132301</c:v>
                </c:pt>
                <c:pt idx="545">
                  <c:v>1.6541738562185078</c:v>
                </c:pt>
                <c:pt idx="546">
                  <c:v>1.6539373162186166</c:v>
                </c:pt>
                <c:pt idx="547">
                  <c:v>1.6537010962185974</c:v>
                </c:pt>
                <c:pt idx="548">
                  <c:v>1.6534656109805042</c:v>
                </c:pt>
                <c:pt idx="549">
                  <c:v>1.6531643362186088</c:v>
                </c:pt>
                <c:pt idx="550">
                  <c:v>1.6528984362185231</c:v>
                </c:pt>
                <c:pt idx="551">
                  <c:v>1.6526685744981242</c:v>
                </c:pt>
                <c:pt idx="552">
                  <c:v>1.6516596975979048</c:v>
                </c:pt>
                <c:pt idx="553">
                  <c:v>1.6514275072389495</c:v>
                </c:pt>
                <c:pt idx="554">
                  <c:v>1.6511779862187443</c:v>
                </c:pt>
                <c:pt idx="555">
                  <c:v>1.6509849462186141</c:v>
                </c:pt>
                <c:pt idx="556">
                  <c:v>1.6507911162186275</c:v>
                </c:pt>
                <c:pt idx="557">
                  <c:v>1.6505746862186328</c:v>
                </c:pt>
                <c:pt idx="558">
                  <c:v>1.6504008400571024</c:v>
                </c:pt>
                <c:pt idx="559">
                  <c:v>1.6502835873661201</c:v>
                </c:pt>
                <c:pt idx="560">
                  <c:v>1.6496091329863845</c:v>
                </c:pt>
                <c:pt idx="561">
                  <c:v>1.6494036262184579</c:v>
                </c:pt>
                <c:pt idx="562">
                  <c:v>1.6492377462185051</c:v>
                </c:pt>
                <c:pt idx="563">
                  <c:v>1.649001588871656</c:v>
                </c:pt>
                <c:pt idx="564">
                  <c:v>1.6488279462185622</c:v>
                </c:pt>
                <c:pt idx="565">
                  <c:v>1.6486051962185702</c:v>
                </c:pt>
                <c:pt idx="566">
                  <c:v>1.6484402388271917</c:v>
                </c:pt>
                <c:pt idx="567">
                  <c:v>1.6476053466294616</c:v>
                </c:pt>
                <c:pt idx="568">
                  <c:v>1.6474515888716481</c:v>
                </c:pt>
                <c:pt idx="569">
                  <c:v>1.6473237962187</c:v>
                </c:pt>
                <c:pt idx="570">
                  <c:v>1.6470997862185612</c:v>
                </c:pt>
                <c:pt idx="571">
                  <c:v>1.6469103562185421</c:v>
                </c:pt>
                <c:pt idx="572">
                  <c:v>1.6467579662186054</c:v>
                </c:pt>
                <c:pt idx="573">
                  <c:v>1.646594660519753</c:v>
                </c:pt>
                <c:pt idx="574">
                  <c:v>1.6465094562185953</c:v>
                </c:pt>
                <c:pt idx="575">
                  <c:v>1.6459907185136853</c:v>
                </c:pt>
                <c:pt idx="576">
                  <c:v>1.6458247662186658</c:v>
                </c:pt>
                <c:pt idx="577">
                  <c:v>1.6456508062185142</c:v>
                </c:pt>
                <c:pt idx="578">
                  <c:v>1.6454086762186222</c:v>
                </c:pt>
                <c:pt idx="579">
                  <c:v>1.6452610812184638</c:v>
                </c:pt>
                <c:pt idx="580">
                  <c:v>1.6450546462184974</c:v>
                </c:pt>
                <c:pt idx="581">
                  <c:v>1.6448543062185763</c:v>
                </c:pt>
                <c:pt idx="582">
                  <c:v>1.6447174562185742</c:v>
                </c:pt>
                <c:pt idx="583">
                  <c:v>1.6445512419328741</c:v>
                </c:pt>
                <c:pt idx="584">
                  <c:v>1.6440634562185761</c:v>
                </c:pt>
                <c:pt idx="585">
                  <c:v>1.6439445784408093</c:v>
                </c:pt>
                <c:pt idx="586">
                  <c:v>1.6437691062186133</c:v>
                </c:pt>
                <c:pt idx="587">
                  <c:v>1.6435368162185284</c:v>
                </c:pt>
                <c:pt idx="588">
                  <c:v>1.6434075262186831</c:v>
                </c:pt>
                <c:pt idx="589">
                  <c:v>1.6432311162185442</c:v>
                </c:pt>
                <c:pt idx="590">
                  <c:v>1.6430565174431564</c:v>
                </c:pt>
                <c:pt idx="591">
                  <c:v>1.6428414562186333</c:v>
                </c:pt>
                <c:pt idx="592">
                  <c:v>1.6421559199868103</c:v>
                </c:pt>
                <c:pt idx="593">
                  <c:v>1.6419457262187387</c:v>
                </c:pt>
                <c:pt idx="594">
                  <c:v>1.6417724262185962</c:v>
                </c:pt>
                <c:pt idx="595">
                  <c:v>1.6415885276472455</c:v>
                </c:pt>
                <c:pt idx="596">
                  <c:v>1.6414231062184819</c:v>
                </c:pt>
                <c:pt idx="597">
                  <c:v>1.6411745562184734</c:v>
                </c:pt>
                <c:pt idx="598">
                  <c:v>1.6409767862184879</c:v>
                </c:pt>
                <c:pt idx="599">
                  <c:v>1.6407657166352161</c:v>
                </c:pt>
                <c:pt idx="600">
                  <c:v>1.6401302510904117</c:v>
                </c:pt>
                <c:pt idx="601">
                  <c:v>1.6398993662184858</c:v>
                </c:pt>
                <c:pt idx="602">
                  <c:v>1.6397360762185542</c:v>
                </c:pt>
                <c:pt idx="603">
                  <c:v>1.6395269062184639</c:v>
                </c:pt>
                <c:pt idx="604">
                  <c:v>1.6393540684635761</c:v>
                </c:pt>
                <c:pt idx="605">
                  <c:v>1.639201046218659</c:v>
                </c:pt>
                <c:pt idx="606">
                  <c:v>1.6390047562186112</c:v>
                </c:pt>
                <c:pt idx="607">
                  <c:v>1.6388689062184767</c:v>
                </c:pt>
                <c:pt idx="608">
                  <c:v>1.638744686987792</c:v>
                </c:pt>
                <c:pt idx="609">
                  <c:v>1.6382915812185821</c:v>
                </c:pt>
                <c:pt idx="610">
                  <c:v>1.6381609062185469</c:v>
                </c:pt>
                <c:pt idx="611">
                  <c:v>1.637996506218613</c:v>
                </c:pt>
                <c:pt idx="612">
                  <c:v>1.6378305362187311</c:v>
                </c:pt>
                <c:pt idx="613">
                  <c:v>1.6376315762185669</c:v>
                </c:pt>
                <c:pt idx="614">
                  <c:v>1.6374387725452522</c:v>
                </c:pt>
                <c:pt idx="615">
                  <c:v>1.6372193562186368</c:v>
                </c:pt>
                <c:pt idx="616">
                  <c:v>1.6370102762186181</c:v>
                </c:pt>
                <c:pt idx="617">
                  <c:v>1.636895737468592</c:v>
                </c:pt>
                <c:pt idx="618">
                  <c:v>1.6362285673297101</c:v>
                </c:pt>
                <c:pt idx="619">
                  <c:v>1.6360745462185113</c:v>
                </c:pt>
                <c:pt idx="620">
                  <c:v>1.6358877262185723</c:v>
                </c:pt>
                <c:pt idx="621">
                  <c:v>1.6357490162186252</c:v>
                </c:pt>
                <c:pt idx="622">
                  <c:v>1.6355040046056928</c:v>
                </c:pt>
                <c:pt idx="623">
                  <c:v>1.6353267462186378</c:v>
                </c:pt>
                <c:pt idx="624">
                  <c:v>1.6351693762183857</c:v>
                </c:pt>
                <c:pt idx="625">
                  <c:v>1.6351214762184298</c:v>
                </c:pt>
                <c:pt idx="626">
                  <c:v>1.6348354901168562</c:v>
                </c:pt>
                <c:pt idx="627">
                  <c:v>1.6342727895519027</c:v>
                </c:pt>
                <c:pt idx="628">
                  <c:v>1.6341872667449044</c:v>
                </c:pt>
                <c:pt idx="629">
                  <c:v>1.6339800462186105</c:v>
                </c:pt>
                <c:pt idx="630">
                  <c:v>1.6337522562186564</c:v>
                </c:pt>
                <c:pt idx="631">
                  <c:v>1.6335648162184933</c:v>
                </c:pt>
                <c:pt idx="632">
                  <c:v>1.6333360762184839</c:v>
                </c:pt>
                <c:pt idx="633">
                  <c:v>1.6331661062186527</c:v>
                </c:pt>
                <c:pt idx="634">
                  <c:v>1.6330058198548443</c:v>
                </c:pt>
                <c:pt idx="635">
                  <c:v>1.6323656587502171</c:v>
                </c:pt>
                <c:pt idx="636">
                  <c:v>1.6321780162186601</c:v>
                </c:pt>
                <c:pt idx="637">
                  <c:v>1.6319859162185555</c:v>
                </c:pt>
                <c:pt idx="638">
                  <c:v>1.6317617962185678</c:v>
                </c:pt>
                <c:pt idx="639">
                  <c:v>1.6315720462185661</c:v>
                </c:pt>
                <c:pt idx="640">
                  <c:v>1.6314169154022977</c:v>
                </c:pt>
                <c:pt idx="641">
                  <c:v>1.6311565962185601</c:v>
                </c:pt>
                <c:pt idx="642">
                  <c:v>1.6309944962187188</c:v>
                </c:pt>
                <c:pt idx="643">
                  <c:v>1.6308549362186133</c:v>
                </c:pt>
                <c:pt idx="644">
                  <c:v>1.6303494562185121</c:v>
                </c:pt>
                <c:pt idx="645">
                  <c:v>1.6301594162185487</c:v>
                </c:pt>
                <c:pt idx="646">
                  <c:v>1.6298839962185951</c:v>
                </c:pt>
                <c:pt idx="647">
                  <c:v>1.6297063371710718</c:v>
                </c:pt>
                <c:pt idx="648">
                  <c:v>1.6294313062184909</c:v>
                </c:pt>
                <c:pt idx="649">
                  <c:v>1.6292569462185631</c:v>
                </c:pt>
                <c:pt idx="650">
                  <c:v>1.6291140562185404</c:v>
                </c:pt>
                <c:pt idx="651">
                  <c:v>1.6289984562185111</c:v>
                </c:pt>
                <c:pt idx="652">
                  <c:v>1.6284072731199899</c:v>
                </c:pt>
                <c:pt idx="653">
                  <c:v>1.6282479304454278</c:v>
                </c:pt>
                <c:pt idx="654">
                  <c:v>1.6280461662185846</c:v>
                </c:pt>
                <c:pt idx="655">
                  <c:v>1.6278654962186598</c:v>
                </c:pt>
                <c:pt idx="656">
                  <c:v>1.6276652862186578</c:v>
                </c:pt>
                <c:pt idx="657">
                  <c:v>1.627565876218654</c:v>
                </c:pt>
                <c:pt idx="658">
                  <c:v>1.6272411127841604</c:v>
                </c:pt>
                <c:pt idx="659">
                  <c:v>1.6270511262185348</c:v>
                </c:pt>
                <c:pt idx="660">
                  <c:v>1.6269349895518985</c:v>
                </c:pt>
                <c:pt idx="661">
                  <c:v>1.6264597062186541</c:v>
                </c:pt>
                <c:pt idx="662">
                  <c:v>1.6263670962186301</c:v>
                </c:pt>
                <c:pt idx="663">
                  <c:v>1.626207986218676</c:v>
                </c:pt>
                <c:pt idx="664">
                  <c:v>1.6260777262185862</c:v>
                </c:pt>
                <c:pt idx="665">
                  <c:v>1.6259070143581624</c:v>
                </c:pt>
                <c:pt idx="666">
                  <c:v>1.625763146218518</c:v>
                </c:pt>
                <c:pt idx="667">
                  <c:v>1.6256092062186538</c:v>
                </c:pt>
                <c:pt idx="668">
                  <c:v>1.6254342983238226</c:v>
                </c:pt>
                <c:pt idx="669">
                  <c:v>1.624813619483874</c:v>
                </c:pt>
                <c:pt idx="670">
                  <c:v>1.6246217895520232</c:v>
                </c:pt>
                <c:pt idx="671">
                  <c:v>1.624395696218514</c:v>
                </c:pt>
                <c:pt idx="672">
                  <c:v>1.6242158862185669</c:v>
                </c:pt>
                <c:pt idx="673">
                  <c:v>1.6240520062185375</c:v>
                </c:pt>
                <c:pt idx="674">
                  <c:v>1.6238979762187447</c:v>
                </c:pt>
                <c:pt idx="675">
                  <c:v>1.6237442162186804</c:v>
                </c:pt>
                <c:pt idx="676">
                  <c:v>1.6236276705042898</c:v>
                </c:pt>
                <c:pt idx="677">
                  <c:v>1.6231167585441408</c:v>
                </c:pt>
                <c:pt idx="678">
                  <c:v>1.6229986962187297</c:v>
                </c:pt>
                <c:pt idx="679">
                  <c:v>1.6228177362185956</c:v>
                </c:pt>
                <c:pt idx="680">
                  <c:v>1.6226747862184958</c:v>
                </c:pt>
                <c:pt idx="681">
                  <c:v>1.6224769762184801</c:v>
                </c:pt>
                <c:pt idx="682">
                  <c:v>1.6223002725451598</c:v>
                </c:pt>
                <c:pt idx="683">
                  <c:v>1.622167793297379</c:v>
                </c:pt>
                <c:pt idx="684">
                  <c:v>1.6219743362186136</c:v>
                </c:pt>
                <c:pt idx="685">
                  <c:v>1.621544900663054</c:v>
                </c:pt>
                <c:pt idx="686">
                  <c:v>1.6212881762186291</c:v>
                </c:pt>
                <c:pt idx="687">
                  <c:v>1.6211146162185344</c:v>
                </c:pt>
                <c:pt idx="688">
                  <c:v>1.6209190480553417</c:v>
                </c:pt>
                <c:pt idx="689">
                  <c:v>1.6207409662186503</c:v>
                </c:pt>
                <c:pt idx="690">
                  <c:v>1.6205695462185481</c:v>
                </c:pt>
                <c:pt idx="691">
                  <c:v>1.6203901462186261</c:v>
                </c:pt>
                <c:pt idx="692">
                  <c:v>1.6202595462187084</c:v>
                </c:pt>
                <c:pt idx="693">
                  <c:v>1.620157956218637</c:v>
                </c:pt>
                <c:pt idx="694">
                  <c:v>1.6196793609804558</c:v>
                </c:pt>
                <c:pt idx="695">
                  <c:v>1.6195899407545937</c:v>
                </c:pt>
                <c:pt idx="696">
                  <c:v>1.6194442362184698</c:v>
                </c:pt>
                <c:pt idx="697">
                  <c:v>1.6192669562185245</c:v>
                </c:pt>
                <c:pt idx="698">
                  <c:v>1.619113816218644</c:v>
                </c:pt>
                <c:pt idx="699">
                  <c:v>1.6188980762185281</c:v>
                </c:pt>
                <c:pt idx="700">
                  <c:v>1.618676176218486</c:v>
                </c:pt>
                <c:pt idx="701">
                  <c:v>1.6184801144465006</c:v>
                </c:pt>
                <c:pt idx="702">
                  <c:v>1.617918066744878</c:v>
                </c:pt>
                <c:pt idx="703">
                  <c:v>1.6177613262186128</c:v>
                </c:pt>
                <c:pt idx="704">
                  <c:v>1.6175419162186415</c:v>
                </c:pt>
                <c:pt idx="705">
                  <c:v>1.6173771162185506</c:v>
                </c:pt>
                <c:pt idx="706">
                  <c:v>1.6171685174431474</c:v>
                </c:pt>
                <c:pt idx="707">
                  <c:v>1.6169258162185542</c:v>
                </c:pt>
                <c:pt idx="708">
                  <c:v>1.616776246218663</c:v>
                </c:pt>
                <c:pt idx="709">
                  <c:v>1.6166400006630131</c:v>
                </c:pt>
                <c:pt idx="710">
                  <c:v>1.615931553779459</c:v>
                </c:pt>
                <c:pt idx="711">
                  <c:v>1.6157372862185753</c:v>
                </c:pt>
                <c:pt idx="712">
                  <c:v>1.6155945902390956</c:v>
                </c:pt>
                <c:pt idx="713">
                  <c:v>1.6154038362186043</c:v>
                </c:pt>
                <c:pt idx="714">
                  <c:v>1.6152358962184934</c:v>
                </c:pt>
                <c:pt idx="715">
                  <c:v>1.6150452962185682</c:v>
                </c:pt>
                <c:pt idx="716">
                  <c:v>1.6148681796228885</c:v>
                </c:pt>
                <c:pt idx="717">
                  <c:v>1.6143097438897485</c:v>
                </c:pt>
                <c:pt idx="718">
                  <c:v>1.6141388685897358</c:v>
                </c:pt>
                <c:pt idx="719">
                  <c:v>1.6139509462186241</c:v>
                </c:pt>
                <c:pt idx="720">
                  <c:v>1.61380316621839</c:v>
                </c:pt>
                <c:pt idx="721">
                  <c:v>1.6135972862186208</c:v>
                </c:pt>
                <c:pt idx="722">
                  <c:v>1.6134204362185045</c:v>
                </c:pt>
                <c:pt idx="723">
                  <c:v>1.613222726218652</c:v>
                </c:pt>
                <c:pt idx="724">
                  <c:v>1.6130170582594718</c:v>
                </c:pt>
                <c:pt idx="725">
                  <c:v>1.6128943973950636</c:v>
                </c:pt>
                <c:pt idx="726">
                  <c:v>1.6124464874685884</c:v>
                </c:pt>
                <c:pt idx="727">
                  <c:v>1.6123202662185605</c:v>
                </c:pt>
                <c:pt idx="728">
                  <c:v>1.6121398962185509</c:v>
                </c:pt>
                <c:pt idx="729">
                  <c:v>1.6119791462186299</c:v>
                </c:pt>
                <c:pt idx="730">
                  <c:v>1.6117746516209461</c:v>
                </c:pt>
                <c:pt idx="731">
                  <c:v>1.611570226218646</c:v>
                </c:pt>
                <c:pt idx="732">
                  <c:v>1.611388506218548</c:v>
                </c:pt>
                <c:pt idx="733">
                  <c:v>1.6112409562185945</c:v>
                </c:pt>
                <c:pt idx="734">
                  <c:v>1.6111530117741211</c:v>
                </c:pt>
                <c:pt idx="735">
                  <c:v>1.6106772339964701</c:v>
                </c:pt>
                <c:pt idx="736">
                  <c:v>1.6105177162186397</c:v>
                </c:pt>
                <c:pt idx="737">
                  <c:v>1.6103089868308464</c:v>
                </c:pt>
                <c:pt idx="738">
                  <c:v>1.6101229162186019</c:v>
                </c:pt>
                <c:pt idx="739">
                  <c:v>1.6099169462185901</c:v>
                </c:pt>
                <c:pt idx="740">
                  <c:v>1.6097525562185961</c:v>
                </c:pt>
                <c:pt idx="741">
                  <c:v>1.6095491962185946</c:v>
                </c:pt>
                <c:pt idx="742">
                  <c:v>1.6094094766266807</c:v>
                </c:pt>
                <c:pt idx="743">
                  <c:v>1.6092713830478678</c:v>
                </c:pt>
                <c:pt idx="744">
                  <c:v>1.6088003527703592</c:v>
                </c:pt>
                <c:pt idx="745">
                  <c:v>1.608718366218713</c:v>
                </c:pt>
                <c:pt idx="746">
                  <c:v>1.6085152462185601</c:v>
                </c:pt>
                <c:pt idx="747">
                  <c:v>1.6083382362185581</c:v>
                </c:pt>
                <c:pt idx="748">
                  <c:v>1.6081646162185024</c:v>
                </c:pt>
                <c:pt idx="749">
                  <c:v>1.607945415402213</c:v>
                </c:pt>
                <c:pt idx="750">
                  <c:v>1.6077561662184661</c:v>
                </c:pt>
                <c:pt idx="751">
                  <c:v>1.6075476362185421</c:v>
                </c:pt>
                <c:pt idx="752">
                  <c:v>1.6074576562185861</c:v>
                </c:pt>
                <c:pt idx="753">
                  <c:v>1.6068094562185848</c:v>
                </c:pt>
                <c:pt idx="754">
                  <c:v>1.6067365162185467</c:v>
                </c:pt>
                <c:pt idx="755">
                  <c:v>1.6065583362185714</c:v>
                </c:pt>
                <c:pt idx="756">
                  <c:v>1.6064147242598221</c:v>
                </c:pt>
                <c:pt idx="757">
                  <c:v>1.6062109562186058</c:v>
                </c:pt>
                <c:pt idx="758">
                  <c:v>1.6060785462186422</c:v>
                </c:pt>
                <c:pt idx="759">
                  <c:v>1.6058664978853137</c:v>
                </c:pt>
                <c:pt idx="760">
                  <c:v>1.6053071352309021</c:v>
                </c:pt>
                <c:pt idx="761">
                  <c:v>1.605199528383594</c:v>
                </c:pt>
                <c:pt idx="762">
                  <c:v>1.6050871462185823</c:v>
                </c:pt>
                <c:pt idx="763">
                  <c:v>1.6049259162186047</c:v>
                </c:pt>
                <c:pt idx="764">
                  <c:v>1.604792246218679</c:v>
                </c:pt>
                <c:pt idx="765">
                  <c:v>1.6045779562185227</c:v>
                </c:pt>
                <c:pt idx="766">
                  <c:v>1.6044254762185661</c:v>
                </c:pt>
                <c:pt idx="767">
                  <c:v>1.6042186398919986</c:v>
                </c:pt>
                <c:pt idx="768">
                  <c:v>1.6041283451074531</c:v>
                </c:pt>
                <c:pt idx="769">
                  <c:v>1.6036452816154279</c:v>
                </c:pt>
                <c:pt idx="770">
                  <c:v>1.6035145162185955</c:v>
                </c:pt>
                <c:pt idx="771">
                  <c:v>1.6033456062186104</c:v>
                </c:pt>
                <c:pt idx="772">
                  <c:v>1.6031615562186659</c:v>
                </c:pt>
                <c:pt idx="773">
                  <c:v>1.6030112294145766</c:v>
                </c:pt>
                <c:pt idx="774">
                  <c:v>1.6028019862185381</c:v>
                </c:pt>
                <c:pt idx="775">
                  <c:v>1.6026463962187165</c:v>
                </c:pt>
                <c:pt idx="776">
                  <c:v>1.6024517299026841</c:v>
                </c:pt>
                <c:pt idx="777">
                  <c:v>1.6019034562185936</c:v>
                </c:pt>
                <c:pt idx="778">
                  <c:v>1.6018202062185338</c:v>
                </c:pt>
                <c:pt idx="779">
                  <c:v>1.6016811881773236</c:v>
                </c:pt>
                <c:pt idx="780">
                  <c:v>1.6015368362185853</c:v>
                </c:pt>
                <c:pt idx="781">
                  <c:v>1.6014043562185094</c:v>
                </c:pt>
                <c:pt idx="782">
                  <c:v>1.6012237162185414</c:v>
                </c:pt>
                <c:pt idx="783">
                  <c:v>1.6010757262186122</c:v>
                </c:pt>
                <c:pt idx="784">
                  <c:v>1.6009062279577648</c:v>
                </c:pt>
                <c:pt idx="785">
                  <c:v>1.6003403847900319</c:v>
                </c:pt>
                <c:pt idx="786">
                  <c:v>1.6002056362184902</c:v>
                </c:pt>
                <c:pt idx="787">
                  <c:v>1.6000874262186677</c:v>
                </c:pt>
                <c:pt idx="788">
                  <c:v>1.5998971462185807</c:v>
                </c:pt>
                <c:pt idx="789">
                  <c:v>1.5997584462185601</c:v>
                </c:pt>
                <c:pt idx="790">
                  <c:v>1.5995738133614594</c:v>
                </c:pt>
                <c:pt idx="791">
                  <c:v>1.5994233062184957</c:v>
                </c:pt>
                <c:pt idx="792">
                  <c:v>1.5992998035870718</c:v>
                </c:pt>
                <c:pt idx="793">
                  <c:v>1.5988106769977861</c:v>
                </c:pt>
                <c:pt idx="794">
                  <c:v>1.5986618762187141</c:v>
                </c:pt>
                <c:pt idx="795">
                  <c:v>1.5984996108577718</c:v>
                </c:pt>
                <c:pt idx="796">
                  <c:v>1.5983031062186104</c:v>
                </c:pt>
                <c:pt idx="797">
                  <c:v>1.5981296262186788</c:v>
                </c:pt>
                <c:pt idx="798">
                  <c:v>1.5979604562186718</c:v>
                </c:pt>
                <c:pt idx="799">
                  <c:v>1.5978038362187021</c:v>
                </c:pt>
                <c:pt idx="800">
                  <c:v>1.5976863133613932</c:v>
                </c:pt>
                <c:pt idx="801">
                  <c:v>1.5975635331416669</c:v>
                </c:pt>
                <c:pt idx="802">
                  <c:v>1.5968606689845899</c:v>
                </c:pt>
                <c:pt idx="803">
                  <c:v>1.5967177862186201</c:v>
                </c:pt>
                <c:pt idx="804">
                  <c:v>1.5965923962184398</c:v>
                </c:pt>
                <c:pt idx="805">
                  <c:v>1.5964314562185962</c:v>
                </c:pt>
                <c:pt idx="806">
                  <c:v>1.5962723015792761</c:v>
                </c:pt>
                <c:pt idx="807">
                  <c:v>1.5961090129195412</c:v>
                </c:pt>
                <c:pt idx="808">
                  <c:v>1.5956189107640455</c:v>
                </c:pt>
                <c:pt idx="809">
                  <c:v>1.5954887262186201</c:v>
                </c:pt>
                <c:pt idx="810">
                  <c:v>1.5953444562186119</c:v>
                </c:pt>
                <c:pt idx="811">
                  <c:v>1.5952222706516608</c:v>
                </c:pt>
                <c:pt idx="812">
                  <c:v>1.5950472462186553</c:v>
                </c:pt>
                <c:pt idx="813">
                  <c:v>1.5948942862186593</c:v>
                </c:pt>
                <c:pt idx="814">
                  <c:v>1.5947603662185521</c:v>
                </c:pt>
                <c:pt idx="815">
                  <c:v>1.5945990174430018</c:v>
                </c:pt>
                <c:pt idx="816">
                  <c:v>1.5940355762186746</c:v>
                </c:pt>
                <c:pt idx="817">
                  <c:v>1.5938837762185187</c:v>
                </c:pt>
                <c:pt idx="818">
                  <c:v>1.593737456218776</c:v>
                </c:pt>
                <c:pt idx="819">
                  <c:v>1.593602706218548</c:v>
                </c:pt>
                <c:pt idx="820">
                  <c:v>1.5934214762187082</c:v>
                </c:pt>
                <c:pt idx="821">
                  <c:v>1.5932508235654981</c:v>
                </c:pt>
                <c:pt idx="822">
                  <c:v>1.593123766218568</c:v>
                </c:pt>
                <c:pt idx="823">
                  <c:v>1.5929493257838629</c:v>
                </c:pt>
                <c:pt idx="824">
                  <c:v>1.59248964371858</c:v>
                </c:pt>
                <c:pt idx="825">
                  <c:v>1.5923441462185661</c:v>
                </c:pt>
                <c:pt idx="826">
                  <c:v>1.5921770562186881</c:v>
                </c:pt>
                <c:pt idx="827">
                  <c:v>1.5920589687186215</c:v>
                </c:pt>
                <c:pt idx="828">
                  <c:v>1.5918685962186174</c:v>
                </c:pt>
                <c:pt idx="829">
                  <c:v>1.5917366462186198</c:v>
                </c:pt>
                <c:pt idx="830">
                  <c:v>1.5915808862184804</c:v>
                </c:pt>
                <c:pt idx="831">
                  <c:v>1.5914583162185361</c:v>
                </c:pt>
                <c:pt idx="832">
                  <c:v>1.5913894562185789</c:v>
                </c:pt>
                <c:pt idx="833">
                  <c:v>1.5909136749686041</c:v>
                </c:pt>
                <c:pt idx="834">
                  <c:v>1.5908109455802601</c:v>
                </c:pt>
                <c:pt idx="835">
                  <c:v>1.5905662062186536</c:v>
                </c:pt>
                <c:pt idx="836">
                  <c:v>1.5904019162184966</c:v>
                </c:pt>
                <c:pt idx="837">
                  <c:v>1.59019015621864</c:v>
                </c:pt>
                <c:pt idx="838">
                  <c:v>1.5899744162185099</c:v>
                </c:pt>
                <c:pt idx="839">
                  <c:v>1.5898416062185838</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1.5881356380367624</c:v>
                </c:pt>
                <c:pt idx="850">
                  <c:v>1.5875343562186242</c:v>
                </c:pt>
                <c:pt idx="851">
                  <c:v>1.5874127491479157</c:v>
                </c:pt>
                <c:pt idx="852">
                  <c:v>1.5872126962186854</c:v>
                </c:pt>
                <c:pt idx="853">
                  <c:v>1.5870925862186169</c:v>
                </c:pt>
                <c:pt idx="854">
                  <c:v>1.5869361398920603</c:v>
                </c:pt>
                <c:pt idx="855">
                  <c:v>1.5867837962185689</c:v>
                </c:pt>
                <c:pt idx="856">
                  <c:v>1.5866550362186607</c:v>
                </c:pt>
                <c:pt idx="857">
                  <c:v>1.5864956062185485</c:v>
                </c:pt>
                <c:pt idx="858">
                  <c:v>1.5863778062184384</c:v>
                </c:pt>
                <c:pt idx="859">
                  <c:v>1.585914918718629</c:v>
                </c:pt>
                <c:pt idx="860">
                  <c:v>1.5857660667448099</c:v>
                </c:pt>
                <c:pt idx="861">
                  <c:v>1.5856061562185744</c:v>
                </c:pt>
                <c:pt idx="862">
                  <c:v>1.5854918962186682</c:v>
                </c:pt>
                <c:pt idx="863">
                  <c:v>1.5853125262185332</c:v>
                </c:pt>
                <c:pt idx="864">
                  <c:v>1.5851350162186009</c:v>
                </c:pt>
                <c:pt idx="865">
                  <c:v>1.5849928779052931</c:v>
                </c:pt>
                <c:pt idx="866">
                  <c:v>1.5845111930606066</c:v>
                </c:pt>
                <c:pt idx="867">
                  <c:v>1.5843947962185598</c:v>
                </c:pt>
                <c:pt idx="868">
                  <c:v>1.5842742162186028</c:v>
                </c:pt>
                <c:pt idx="869">
                  <c:v>1.5841761362183764</c:v>
                </c:pt>
                <c:pt idx="870">
                  <c:v>1.5841479562184038</c:v>
                </c:pt>
                <c:pt idx="871">
                  <c:v>1.5839765762186033</c:v>
                </c:pt>
                <c:pt idx="872">
                  <c:v>1.5837740232289548</c:v>
                </c:pt>
                <c:pt idx="873">
                  <c:v>1.5835996286324252</c:v>
                </c:pt>
                <c:pt idx="874">
                  <c:v>1.5830602152547169</c:v>
                </c:pt>
                <c:pt idx="875">
                  <c:v>1.5829223862186268</c:v>
                </c:pt>
                <c:pt idx="876">
                  <c:v>1.5827777862186001</c:v>
                </c:pt>
                <c:pt idx="877">
                  <c:v>1.5826260747752201</c:v>
                </c:pt>
                <c:pt idx="878">
                  <c:v>1.5824915462186624</c:v>
                </c:pt>
                <c:pt idx="879">
                  <c:v>1.5823668162185811</c:v>
                </c:pt>
                <c:pt idx="880">
                  <c:v>1.5822280262185746</c:v>
                </c:pt>
                <c:pt idx="881">
                  <c:v>1.5821224262185773</c:v>
                </c:pt>
                <c:pt idx="882">
                  <c:v>1.5820444562185969</c:v>
                </c:pt>
                <c:pt idx="883">
                  <c:v>1.5816133091598488</c:v>
                </c:pt>
                <c:pt idx="884">
                  <c:v>1.5814971469402521</c:v>
                </c:pt>
                <c:pt idx="885">
                  <c:v>1.5813174062186881</c:v>
                </c:pt>
                <c:pt idx="886">
                  <c:v>1.5811564562184373</c:v>
                </c:pt>
                <c:pt idx="887">
                  <c:v>1.581010686218534</c:v>
                </c:pt>
                <c:pt idx="888">
                  <c:v>1.5808097262185061</c:v>
                </c:pt>
                <c:pt idx="889">
                  <c:v>1.580642066218632</c:v>
                </c:pt>
                <c:pt idx="890">
                  <c:v>1.5804161089963054</c:v>
                </c:pt>
                <c:pt idx="891">
                  <c:v>1.5803202137942798</c:v>
                </c:pt>
                <c:pt idx="892">
                  <c:v>1.5797227895519086</c:v>
                </c:pt>
                <c:pt idx="893">
                  <c:v>1.579670376218502</c:v>
                </c:pt>
                <c:pt idx="894">
                  <c:v>1.5795256362186052</c:v>
                </c:pt>
                <c:pt idx="895">
                  <c:v>1.579411656218511</c:v>
                </c:pt>
                <c:pt idx="896">
                  <c:v>1.5792596162186356</c:v>
                </c:pt>
                <c:pt idx="897">
                  <c:v>1.5790877654970221</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1.3620729562185852</c:v>
                </c:pt>
                <c:pt idx="2">
                  <c:v>1.3622574962186766</c:v>
                </c:pt>
                <c:pt idx="3">
                  <c:v>1.3631436562184958</c:v>
                </c:pt>
                <c:pt idx="4">
                  <c:v>1.3643355579134635</c:v>
                </c:pt>
                <c:pt idx="5">
                  <c:v>1.3631094562186234</c:v>
                </c:pt>
                <c:pt idx="6">
                  <c:v>1.3613808062186481</c:v>
                </c:pt>
                <c:pt idx="7">
                  <c:v>1.3648830521781719</c:v>
                </c:pt>
                <c:pt idx="8">
                  <c:v>1.3549253103852976</c:v>
                </c:pt>
                <c:pt idx="9">
                  <c:v>1.33254214621856</c:v>
                </c:pt>
                <c:pt idx="10">
                  <c:v>1.3501485162184681</c:v>
                </c:pt>
                <c:pt idx="11">
                  <c:v>1.3067622562186179</c:v>
                </c:pt>
                <c:pt idx="12">
                  <c:v>1.2590591531883177</c:v>
                </c:pt>
                <c:pt idx="13">
                  <c:v>1.3849198133614635</c:v>
                </c:pt>
                <c:pt idx="14">
                  <c:v>1.8196970562187005</c:v>
                </c:pt>
                <c:pt idx="15">
                  <c:v>1.9781639562186388</c:v>
                </c:pt>
                <c:pt idx="16">
                  <c:v>1.283760396218609</c:v>
                </c:pt>
                <c:pt idx="17">
                  <c:v>0.24806389621866742</c:v>
                </c:pt>
                <c:pt idx="18">
                  <c:v>-0.38011105398560174</c:v>
                </c:pt>
                <c:pt idx="19">
                  <c:v>-0.49723159428633323</c:v>
                </c:pt>
                <c:pt idx="20">
                  <c:v>-0.67010285147368776</c:v>
                </c:pt>
                <c:pt idx="21">
                  <c:v>-0.1142375437813998</c:v>
                </c:pt>
                <c:pt idx="22">
                  <c:v>-0.25666066378136082</c:v>
                </c:pt>
                <c:pt idx="23">
                  <c:v>-1.0532314937813818</c:v>
                </c:pt>
                <c:pt idx="24">
                  <c:v>-1.8242787837813821</c:v>
                </c:pt>
                <c:pt idx="25">
                  <c:v>-2.2304931937814274</c:v>
                </c:pt>
                <c:pt idx="26">
                  <c:v>-2.1858561599430253</c:v>
                </c:pt>
                <c:pt idx="27">
                  <c:v>-1.865201143781434</c:v>
                </c:pt>
                <c:pt idx="28">
                  <c:v>-1.3206079247338109</c:v>
                </c:pt>
                <c:pt idx="29">
                  <c:v>4.9030181562185788</c:v>
                </c:pt>
                <c:pt idx="30">
                  <c:v>5.1884454158144138</c:v>
                </c:pt>
                <c:pt idx="31">
                  <c:v>5.3311605862186013</c:v>
                </c:pt>
                <c:pt idx="32">
                  <c:v>5.1062372562184963</c:v>
                </c:pt>
                <c:pt idx="33">
                  <c:v>4.5955669562185397</c:v>
                </c:pt>
                <c:pt idx="34">
                  <c:v>4.1304972562185265</c:v>
                </c:pt>
                <c:pt idx="35">
                  <c:v>3.9203678952429222</c:v>
                </c:pt>
                <c:pt idx="36">
                  <c:v>2.9765144562185948</c:v>
                </c:pt>
                <c:pt idx="37">
                  <c:v>3.4800452962186177</c:v>
                </c:pt>
                <c:pt idx="38">
                  <c:v>4.4258469962186284</c:v>
                </c:pt>
                <c:pt idx="39">
                  <c:v>4.6410960684633977</c:v>
                </c:pt>
                <c:pt idx="40">
                  <c:v>4.4710157462185549</c:v>
                </c:pt>
                <c:pt idx="41">
                  <c:v>4.3259992503362277</c:v>
                </c:pt>
                <c:pt idx="42">
                  <c:v>4.6765818091598277</c:v>
                </c:pt>
                <c:pt idx="43">
                  <c:v>4.4789944662186087</c:v>
                </c:pt>
                <c:pt idx="44">
                  <c:v>3.2897794962186993</c:v>
                </c:pt>
                <c:pt idx="45">
                  <c:v>1.8311032662186619</c:v>
                </c:pt>
                <c:pt idx="46">
                  <c:v>2.5088036218605232E-2</c:v>
                </c:pt>
                <c:pt idx="47">
                  <c:v>-2.2423190337813175</c:v>
                </c:pt>
                <c:pt idx="48">
                  <c:v>-3.8904262437814352</c:v>
                </c:pt>
                <c:pt idx="49">
                  <c:v>-4.9843732537815564</c:v>
                </c:pt>
                <c:pt idx="50">
                  <c:v>-6.0594031753603392</c:v>
                </c:pt>
                <c:pt idx="51">
                  <c:v>-8.6446405125314509</c:v>
                </c:pt>
                <c:pt idx="52">
                  <c:v>-8.6077494037812148</c:v>
                </c:pt>
                <c:pt idx="53">
                  <c:v>-8.4951753354479571</c:v>
                </c:pt>
                <c:pt idx="54">
                  <c:v>-8.2489180737812919</c:v>
                </c:pt>
                <c:pt idx="55">
                  <c:v>-8.0307668637813396</c:v>
                </c:pt>
                <c:pt idx="56">
                  <c:v>-7.7252386807678324</c:v>
                </c:pt>
                <c:pt idx="57">
                  <c:v>-5.1697524528723484</c:v>
                </c:pt>
                <c:pt idx="58">
                  <c:v>-4.6637142537813707</c:v>
                </c:pt>
                <c:pt idx="59">
                  <c:v>-3.6890375837813769</c:v>
                </c:pt>
                <c:pt idx="60">
                  <c:v>-2.6257244137813291</c:v>
                </c:pt>
                <c:pt idx="61">
                  <c:v>-1.743972443781459</c:v>
                </c:pt>
                <c:pt idx="62">
                  <c:v>-1.0554456237813525</c:v>
                </c:pt>
                <c:pt idx="63">
                  <c:v>-0.58706312378147518</c:v>
                </c:pt>
                <c:pt idx="64">
                  <c:v>-2.2321166732268687E-2</c:v>
                </c:pt>
                <c:pt idx="65">
                  <c:v>3.4410458562186181</c:v>
                </c:pt>
                <c:pt idx="66">
                  <c:v>4.3842426062186224</c:v>
                </c:pt>
                <c:pt idx="67">
                  <c:v>5.8700269162186061</c:v>
                </c:pt>
                <c:pt idx="68">
                  <c:v>7.2844394962186394</c:v>
                </c:pt>
                <c:pt idx="69">
                  <c:v>8.2884305162185825</c:v>
                </c:pt>
                <c:pt idx="70">
                  <c:v>9.0894273762184525</c:v>
                </c:pt>
                <c:pt idx="71">
                  <c:v>9.6690839562186142</c:v>
                </c:pt>
                <c:pt idx="72">
                  <c:v>10.0239874562187</c:v>
                </c:pt>
                <c:pt idx="73">
                  <c:v>10.21216377200804</c:v>
                </c:pt>
                <c:pt idx="74">
                  <c:v>7.5694527062186125</c:v>
                </c:pt>
                <c:pt idx="75">
                  <c:v>6.1732179062185795</c:v>
                </c:pt>
                <c:pt idx="76">
                  <c:v>4.3013167362185243</c:v>
                </c:pt>
                <c:pt idx="77">
                  <c:v>2.1273773762184813</c:v>
                </c:pt>
                <c:pt idx="78">
                  <c:v>0.20250015621856218</c:v>
                </c:pt>
                <c:pt idx="79">
                  <c:v>-2.1983225437814902</c:v>
                </c:pt>
                <c:pt idx="80">
                  <c:v>-5.0436543337813902</c:v>
                </c:pt>
                <c:pt idx="81">
                  <c:v>-7.2259970337813826</c:v>
                </c:pt>
                <c:pt idx="82">
                  <c:v>-8.6436261801450485</c:v>
                </c:pt>
                <c:pt idx="83">
                  <c:v>-15.089171720251992</c:v>
                </c:pt>
                <c:pt idx="84">
                  <c:v>-16.086401183781359</c:v>
                </c:pt>
                <c:pt idx="85">
                  <c:v>-16.872923943781359</c:v>
                </c:pt>
                <c:pt idx="86">
                  <c:v>-17.214418713781384</c:v>
                </c:pt>
                <c:pt idx="87">
                  <c:v>-17.129416093781426</c:v>
                </c:pt>
                <c:pt idx="88">
                  <c:v>-16.876466462148695</c:v>
                </c:pt>
                <c:pt idx="89">
                  <c:v>-16.365519043781283</c:v>
                </c:pt>
                <c:pt idx="90">
                  <c:v>-15.854528363781499</c:v>
                </c:pt>
                <c:pt idx="91">
                  <c:v>-15.366781968438948</c:v>
                </c:pt>
                <c:pt idx="92">
                  <c:v>-9.9740487986833468</c:v>
                </c:pt>
                <c:pt idx="93">
                  <c:v>-7.5023341337813463</c:v>
                </c:pt>
                <c:pt idx="94">
                  <c:v>-5.5140520283175745</c:v>
                </c:pt>
                <c:pt idx="95">
                  <c:v>-3.1423597037814552</c:v>
                </c:pt>
                <c:pt idx="96">
                  <c:v>-1.1556225037814161</c:v>
                </c:pt>
                <c:pt idx="97">
                  <c:v>0.58419730621859955</c:v>
                </c:pt>
                <c:pt idx="98">
                  <c:v>2.3513013662185784</c:v>
                </c:pt>
                <c:pt idx="99">
                  <c:v>3.0132025485261806</c:v>
                </c:pt>
                <c:pt idx="100">
                  <c:v>7.8443396260299547</c:v>
                </c:pt>
                <c:pt idx="101">
                  <c:v>9.2403261262185357</c:v>
                </c:pt>
                <c:pt idx="102">
                  <c:v>10.509211836218523</c:v>
                </c:pt>
                <c:pt idx="103">
                  <c:v>11.634064826218561</c:v>
                </c:pt>
                <c:pt idx="104">
                  <c:v>12.014485216218679</c:v>
                </c:pt>
                <c:pt idx="105">
                  <c:v>11.547940966422658</c:v>
                </c:pt>
                <c:pt idx="106">
                  <c:v>10.457094108392454</c:v>
                </c:pt>
                <c:pt idx="107">
                  <c:v>8.9535456218570342E-2</c:v>
                </c:pt>
                <c:pt idx="108">
                  <c:v>-1.5710698437814017</c:v>
                </c:pt>
                <c:pt idx="109">
                  <c:v>-3.5140439637812428</c:v>
                </c:pt>
                <c:pt idx="110">
                  <c:v>-4.824106543781344</c:v>
                </c:pt>
                <c:pt idx="111">
                  <c:v>-6.8341776437814685</c:v>
                </c:pt>
                <c:pt idx="112">
                  <c:v>-11.237963533781468</c:v>
                </c:pt>
                <c:pt idx="113">
                  <c:v>-13.376709543781409</c:v>
                </c:pt>
                <c:pt idx="114">
                  <c:v>-14.982631793781366</c:v>
                </c:pt>
                <c:pt idx="115">
                  <c:v>-16.729114450031233</c:v>
                </c:pt>
                <c:pt idx="116">
                  <c:v>-16.991589483175385</c:v>
                </c:pt>
                <c:pt idx="117">
                  <c:v>-17.008826993781291</c:v>
                </c:pt>
                <c:pt idx="118">
                  <c:v>-17.156075743781589</c:v>
                </c:pt>
                <c:pt idx="119">
                  <c:v>-17.291751183781386</c:v>
                </c:pt>
                <c:pt idx="120">
                  <c:v>-17.220762293781437</c:v>
                </c:pt>
                <c:pt idx="121">
                  <c:v>-16.515542043781235</c:v>
                </c:pt>
                <c:pt idx="122">
                  <c:v>-15.745715124862528</c:v>
                </c:pt>
                <c:pt idx="123">
                  <c:v>-11.61572376600364</c:v>
                </c:pt>
                <c:pt idx="124">
                  <c:v>-10.111112583781518</c:v>
                </c:pt>
                <c:pt idx="125">
                  <c:v>-8.447443793781499</c:v>
                </c:pt>
                <c:pt idx="126">
                  <c:v>-6.4196910737814932</c:v>
                </c:pt>
                <c:pt idx="127">
                  <c:v>-4.2603825637814845</c:v>
                </c:pt>
                <c:pt idx="128">
                  <c:v>-2.2756845637815246</c:v>
                </c:pt>
                <c:pt idx="129">
                  <c:v>0.33450376472922105</c:v>
                </c:pt>
                <c:pt idx="130">
                  <c:v>5.8502349562185758</c:v>
                </c:pt>
                <c:pt idx="131">
                  <c:v>6.7550693562184705</c:v>
                </c:pt>
                <c:pt idx="132">
                  <c:v>7.4801798062184517</c:v>
                </c:pt>
                <c:pt idx="133">
                  <c:v>7.7348653943628394</c:v>
                </c:pt>
                <c:pt idx="134">
                  <c:v>7.6290427962185561</c:v>
                </c:pt>
                <c:pt idx="135">
                  <c:v>7.2748683762185475</c:v>
                </c:pt>
                <c:pt idx="136">
                  <c:v>6.4413457062186916</c:v>
                </c:pt>
                <c:pt idx="137">
                  <c:v>4.819904562601514</c:v>
                </c:pt>
                <c:pt idx="138">
                  <c:v>3.4233834562185752</c:v>
                </c:pt>
                <c:pt idx="139">
                  <c:v>-8.8003305437814845</c:v>
                </c:pt>
                <c:pt idx="140">
                  <c:v>-11.121547643781312</c:v>
                </c:pt>
                <c:pt idx="141">
                  <c:v>-13.436274693781414</c:v>
                </c:pt>
                <c:pt idx="142">
                  <c:v>-15.092141993781439</c:v>
                </c:pt>
                <c:pt idx="143">
                  <c:v>-16.27505379641299</c:v>
                </c:pt>
                <c:pt idx="144">
                  <c:v>-16.975527903781249</c:v>
                </c:pt>
                <c:pt idx="145">
                  <c:v>-17.422942677114847</c:v>
                </c:pt>
                <c:pt idx="146">
                  <c:v>-16.538493043781351</c:v>
                </c:pt>
                <c:pt idx="147">
                  <c:v>-15.96767466378135</c:v>
                </c:pt>
                <c:pt idx="148">
                  <c:v>-14.679847103781254</c:v>
                </c:pt>
                <c:pt idx="149">
                  <c:v>-13.03576924378153</c:v>
                </c:pt>
                <c:pt idx="150">
                  <c:v>-11.31641858378147</c:v>
                </c:pt>
                <c:pt idx="151">
                  <c:v>-9.4648630955055211</c:v>
                </c:pt>
                <c:pt idx="152">
                  <c:v>-8.1333269056102581E-2</c:v>
                </c:pt>
                <c:pt idx="153">
                  <c:v>1.8014458863262224</c:v>
                </c:pt>
                <c:pt idx="154">
                  <c:v>3.8869734662185627</c:v>
                </c:pt>
                <c:pt idx="155">
                  <c:v>5.4666803762185445</c:v>
                </c:pt>
                <c:pt idx="156">
                  <c:v>7.0803424362185723</c:v>
                </c:pt>
                <c:pt idx="157">
                  <c:v>9.0651887317287247</c:v>
                </c:pt>
                <c:pt idx="158">
                  <c:v>13.970609456218584</c:v>
                </c:pt>
                <c:pt idx="159">
                  <c:v>14.26623770621862</c:v>
                </c:pt>
                <c:pt idx="160">
                  <c:v>14.383716926218641</c:v>
                </c:pt>
                <c:pt idx="161">
                  <c:v>14.229827546218687</c:v>
                </c:pt>
                <c:pt idx="162">
                  <c:v>13.527346366218651</c:v>
                </c:pt>
                <c:pt idx="163">
                  <c:v>12.061255806218442</c:v>
                </c:pt>
                <c:pt idx="164">
                  <c:v>10.395711576218687</c:v>
                </c:pt>
                <c:pt idx="165">
                  <c:v>7.6280057962186305</c:v>
                </c:pt>
                <c:pt idx="166">
                  <c:v>5.9624471485263086</c:v>
                </c:pt>
                <c:pt idx="167">
                  <c:v>-3.6143705437813236</c:v>
                </c:pt>
                <c:pt idx="168">
                  <c:v>-5.5558397660036425</c:v>
                </c:pt>
                <c:pt idx="169">
                  <c:v>-7.3224441437814676</c:v>
                </c:pt>
                <c:pt idx="170">
                  <c:v>-9.0085592937814898</c:v>
                </c:pt>
                <c:pt idx="171">
                  <c:v>-10.604683753781471</c:v>
                </c:pt>
                <c:pt idx="172">
                  <c:v>-12.34901166378144</c:v>
                </c:pt>
                <c:pt idx="173">
                  <c:v>-13.732408119539002</c:v>
                </c:pt>
                <c:pt idx="174">
                  <c:v>-14.964481293781381</c:v>
                </c:pt>
                <c:pt idx="175">
                  <c:v>-15.92105606461476</c:v>
                </c:pt>
                <c:pt idx="176">
                  <c:v>-15.639215353781438</c:v>
                </c:pt>
                <c:pt idx="177">
                  <c:v>-15.248822353781447</c:v>
                </c:pt>
                <c:pt idx="178">
                  <c:v>-14.691571303781471</c:v>
                </c:pt>
                <c:pt idx="179">
                  <c:v>-13.809982693781411</c:v>
                </c:pt>
                <c:pt idx="180">
                  <c:v>-12.521026853781521</c:v>
                </c:pt>
                <c:pt idx="181">
                  <c:v>-11.332647673781496</c:v>
                </c:pt>
                <c:pt idx="182">
                  <c:v>-10.380841707960553</c:v>
                </c:pt>
                <c:pt idx="183">
                  <c:v>-6.1652991152099794</c:v>
                </c:pt>
                <c:pt idx="184">
                  <c:v>-5.4244215237812865</c:v>
                </c:pt>
                <c:pt idx="185">
                  <c:v>-3.2758573037815197</c:v>
                </c:pt>
                <c:pt idx="186">
                  <c:v>-1.840421343781415</c:v>
                </c:pt>
                <c:pt idx="187">
                  <c:v>-0.73768034378132086</c:v>
                </c:pt>
                <c:pt idx="188">
                  <c:v>0.43864750621851556</c:v>
                </c:pt>
                <c:pt idx="189">
                  <c:v>2.2494505962185229</c:v>
                </c:pt>
                <c:pt idx="190">
                  <c:v>3.7513534962184267</c:v>
                </c:pt>
                <c:pt idx="191">
                  <c:v>4.5349338562185748</c:v>
                </c:pt>
                <c:pt idx="192">
                  <c:v>7.6642921362185845</c:v>
                </c:pt>
                <c:pt idx="193">
                  <c:v>8.317289566218534</c:v>
                </c:pt>
                <c:pt idx="194">
                  <c:v>9.3947273962186841</c:v>
                </c:pt>
                <c:pt idx="195">
                  <c:v>9.8030111362186467</c:v>
                </c:pt>
                <c:pt idx="196">
                  <c:v>9.4807370862186549</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-5.2793229437814464</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-14.624501183781488</c:v>
                </c:pt>
                <c:pt idx="215">
                  <c:v>-13.935058993781523</c:v>
                </c:pt>
                <c:pt idx="216">
                  <c:v>-13.234289258067179</c:v>
                </c:pt>
                <c:pt idx="217">
                  <c:v>-11.26739054378146</c:v>
                </c:pt>
                <c:pt idx="218">
                  <c:v>-10.855888364833987</c:v>
                </c:pt>
                <c:pt idx="219">
                  <c:v>-9.9849019037813349</c:v>
                </c:pt>
                <c:pt idx="220">
                  <c:v>-9.0666483037814967</c:v>
                </c:pt>
                <c:pt idx="221">
                  <c:v>-8.4719213437813679</c:v>
                </c:pt>
                <c:pt idx="222">
                  <c:v>-8.0572095437814966</c:v>
                </c:pt>
                <c:pt idx="223">
                  <c:v>-7.0269137352707505</c:v>
                </c:pt>
                <c:pt idx="224">
                  <c:v>-6.2382605437814016</c:v>
                </c:pt>
                <c:pt idx="225">
                  <c:v>-1.1954260756962753</c:v>
                </c:pt>
                <c:pt idx="226">
                  <c:v>-0.49355670378139432</c:v>
                </c:pt>
                <c:pt idx="227">
                  <c:v>0.53122543621855034</c:v>
                </c:pt>
                <c:pt idx="228">
                  <c:v>1.6610891162186341</c:v>
                </c:pt>
                <c:pt idx="229">
                  <c:v>3.0722561262183992</c:v>
                </c:pt>
                <c:pt idx="230">
                  <c:v>4.4041951026832038</c:v>
                </c:pt>
                <c:pt idx="231">
                  <c:v>5.9468087270519474</c:v>
                </c:pt>
                <c:pt idx="232">
                  <c:v>5.5070032117741192</c:v>
                </c:pt>
                <c:pt idx="233">
                  <c:v>5.2897995562185969</c:v>
                </c:pt>
                <c:pt idx="234">
                  <c:v>5.0211361562185379</c:v>
                </c:pt>
                <c:pt idx="235">
                  <c:v>4.2294686772712708</c:v>
                </c:pt>
                <c:pt idx="236">
                  <c:v>2.8378535062186034</c:v>
                </c:pt>
                <c:pt idx="237">
                  <c:v>1.1085087562184412</c:v>
                </c:pt>
                <c:pt idx="238">
                  <c:v>-1.2701913337813977</c:v>
                </c:pt>
                <c:pt idx="239">
                  <c:v>-2.7521976866386098</c:v>
                </c:pt>
                <c:pt idx="240">
                  <c:v>-7.9767505437814279</c:v>
                </c:pt>
                <c:pt idx="241">
                  <c:v>-8.5218276817122511</c:v>
                </c:pt>
                <c:pt idx="242">
                  <c:v>-10.201720533472198</c:v>
                </c:pt>
                <c:pt idx="243">
                  <c:v>-11.801653483781394</c:v>
                </c:pt>
                <c:pt idx="244">
                  <c:v>-13.16997520378135</c:v>
                </c:pt>
                <c:pt idx="245">
                  <c:v>-15.052888903781394</c:v>
                </c:pt>
                <c:pt idx="246">
                  <c:v>-16.220896957922903</c:v>
                </c:pt>
                <c:pt idx="247">
                  <c:v>-17.151229835916126</c:v>
                </c:pt>
                <c:pt idx="248">
                  <c:v>-18.001168184806936</c:v>
                </c:pt>
                <c:pt idx="249">
                  <c:v>-17.966809293781196</c:v>
                </c:pt>
                <c:pt idx="250">
                  <c:v>-17.93875499378143</c:v>
                </c:pt>
                <c:pt idx="251">
                  <c:v>-17.059235403781475</c:v>
                </c:pt>
                <c:pt idx="252">
                  <c:v>-15.508971897316881</c:v>
                </c:pt>
                <c:pt idx="253">
                  <c:v>-13.18992289378135</c:v>
                </c:pt>
                <c:pt idx="254">
                  <c:v>-11.13713439378135</c:v>
                </c:pt>
                <c:pt idx="255">
                  <c:v>-8.9412084039963489</c:v>
                </c:pt>
                <c:pt idx="256">
                  <c:v>-4.0887884340253038</c:v>
                </c:pt>
                <c:pt idx="257">
                  <c:v>-2.5179875115234602</c:v>
                </c:pt>
                <c:pt idx="258">
                  <c:v>-0.63823174378136116</c:v>
                </c:pt>
                <c:pt idx="259">
                  <c:v>1.4654079862186933</c:v>
                </c:pt>
                <c:pt idx="260">
                  <c:v>3.2183212562184655</c:v>
                </c:pt>
                <c:pt idx="261">
                  <c:v>4.7829160562185402</c:v>
                </c:pt>
                <c:pt idx="262">
                  <c:v>5.4359872314993485</c:v>
                </c:pt>
                <c:pt idx="263">
                  <c:v>5.5857997687186494</c:v>
                </c:pt>
                <c:pt idx="264">
                  <c:v>3.8761820649141328</c:v>
                </c:pt>
                <c:pt idx="265">
                  <c:v>2.2828813562186672</c:v>
                </c:pt>
                <c:pt idx="266">
                  <c:v>0.57194958621855263</c:v>
                </c:pt>
                <c:pt idx="267">
                  <c:v>-1.9847065544196181</c:v>
                </c:pt>
                <c:pt idx="268">
                  <c:v>-4.6867349437814285</c:v>
                </c:pt>
                <c:pt idx="269">
                  <c:v>-6.1978936237813294</c:v>
                </c:pt>
                <c:pt idx="270">
                  <c:v>-7.3939026837815094</c:v>
                </c:pt>
                <c:pt idx="271">
                  <c:v>-8.1316235937813683</c:v>
                </c:pt>
                <c:pt idx="272">
                  <c:v>-9.0117905437813732</c:v>
                </c:pt>
                <c:pt idx="273">
                  <c:v>-13.943259164471041</c:v>
                </c:pt>
                <c:pt idx="274">
                  <c:v>-14.888664893781376</c:v>
                </c:pt>
                <c:pt idx="275">
                  <c:v>-16.049209893781235</c:v>
                </c:pt>
                <c:pt idx="276">
                  <c:v>-16.696705863781659</c:v>
                </c:pt>
                <c:pt idx="277">
                  <c:v>-17.351237343781229</c:v>
                </c:pt>
                <c:pt idx="278">
                  <c:v>-17.890733129640168</c:v>
                </c:pt>
                <c:pt idx="279">
                  <c:v>-18.354116673781309</c:v>
                </c:pt>
                <c:pt idx="280">
                  <c:v>-18.400012383781551</c:v>
                </c:pt>
                <c:pt idx="281">
                  <c:v>-18.326961543781433</c:v>
                </c:pt>
                <c:pt idx="282">
                  <c:v>-16.411601950031312</c:v>
                </c:pt>
                <c:pt idx="283">
                  <c:v>-15.329121463781513</c:v>
                </c:pt>
                <c:pt idx="284">
                  <c:v>-13.763992190246185</c:v>
                </c:pt>
                <c:pt idx="285">
                  <c:v>-12.105496493781368</c:v>
                </c:pt>
                <c:pt idx="286">
                  <c:v>-9.4794727937812713</c:v>
                </c:pt>
                <c:pt idx="287">
                  <c:v>-6.4852387537814504</c:v>
                </c:pt>
                <c:pt idx="288">
                  <c:v>-4.1738280084278472</c:v>
                </c:pt>
                <c:pt idx="289">
                  <c:v>-1.22832582787224</c:v>
                </c:pt>
                <c:pt idx="290">
                  <c:v>5.4786486613467531</c:v>
                </c:pt>
                <c:pt idx="291">
                  <c:v>6.4530427362184906</c:v>
                </c:pt>
                <c:pt idx="292">
                  <c:v>6.8073584962186118</c:v>
                </c:pt>
                <c:pt idx="293">
                  <c:v>6.7673660757838734</c:v>
                </c:pt>
                <c:pt idx="294">
                  <c:v>6.1913231762185754</c:v>
                </c:pt>
                <c:pt idx="295">
                  <c:v>4.4476939962186721</c:v>
                </c:pt>
                <c:pt idx="296">
                  <c:v>1.8063034962186606</c:v>
                </c:pt>
                <c:pt idx="297">
                  <c:v>-1.5124251016764001</c:v>
                </c:pt>
                <c:pt idx="298">
                  <c:v>-10.705705290448066</c:v>
                </c:pt>
                <c:pt idx="299">
                  <c:v>-12.172990363781409</c:v>
                </c:pt>
                <c:pt idx="300">
                  <c:v>-13.844709183781433</c:v>
                </c:pt>
                <c:pt idx="301">
                  <c:v>-15.374287303781546</c:v>
                </c:pt>
                <c:pt idx="302">
                  <c:v>-16.633469503781289</c:v>
                </c:pt>
                <c:pt idx="303">
                  <c:v>-18.043403957922809</c:v>
                </c:pt>
                <c:pt idx="304">
                  <c:v>-18.613291022042304</c:v>
                </c:pt>
                <c:pt idx="305">
                  <c:v>-18.322563053781529</c:v>
                </c:pt>
                <c:pt idx="306">
                  <c:v>-18.001140543781368</c:v>
                </c:pt>
                <c:pt idx="307">
                  <c:v>-17.690830543781427</c:v>
                </c:pt>
                <c:pt idx="308">
                  <c:v>-17.551963443781435</c:v>
                </c:pt>
                <c:pt idx="309">
                  <c:v>-17.575461503781362</c:v>
                </c:pt>
                <c:pt idx="310">
                  <c:v>-17.706722803781417</c:v>
                </c:pt>
                <c:pt idx="311">
                  <c:v>-17.708775695296591</c:v>
                </c:pt>
                <c:pt idx="312">
                  <c:v>-17.578201483781324</c:v>
                </c:pt>
                <c:pt idx="313">
                  <c:v>-17.454543993781506</c:v>
                </c:pt>
                <c:pt idx="314">
                  <c:v>-17.246549595505535</c:v>
                </c:pt>
                <c:pt idx="315">
                  <c:v>-11.179886911597357</c:v>
                </c:pt>
                <c:pt idx="316">
                  <c:v>-9.1798773518622738</c:v>
                </c:pt>
                <c:pt idx="317">
                  <c:v>-7.455961843781381</c:v>
                </c:pt>
                <c:pt idx="318">
                  <c:v>-6.4151499937814833</c:v>
                </c:pt>
                <c:pt idx="319">
                  <c:v>-5.9871822137812671</c:v>
                </c:pt>
                <c:pt idx="320">
                  <c:v>-5.8507854385182245</c:v>
                </c:pt>
                <c:pt idx="321">
                  <c:v>-5.0634198645360655</c:v>
                </c:pt>
                <c:pt idx="322">
                  <c:v>-4.7656851437814254</c:v>
                </c:pt>
                <c:pt idx="323">
                  <c:v>-4.4963255033773919</c:v>
                </c:pt>
                <c:pt idx="324">
                  <c:v>-4.3832434437813932</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-9.902605533781486</c:v>
                </c:pt>
                <c:pt idx="333">
                  <c:v>-11.349240383781266</c:v>
                </c:pt>
                <c:pt idx="334">
                  <c:v>-13.724779793781421</c:v>
                </c:pt>
                <c:pt idx="335">
                  <c:v>-15.647034403996448</c:v>
                </c:pt>
                <c:pt idx="336">
                  <c:v>-17.651725933781627</c:v>
                </c:pt>
                <c:pt idx="337">
                  <c:v>-18.509537543781352</c:v>
                </c:pt>
                <c:pt idx="338">
                  <c:v>-18.641002267919276</c:v>
                </c:pt>
                <c:pt idx="339">
                  <c:v>-14.323082508067191</c:v>
                </c:pt>
                <c:pt idx="340">
                  <c:v>-12.951572523579305</c:v>
                </c:pt>
                <c:pt idx="341">
                  <c:v>-11.167547543781422</c:v>
                </c:pt>
                <c:pt idx="342">
                  <c:v>-10.176870958675039</c:v>
                </c:pt>
                <c:pt idx="343">
                  <c:v>-8.5409763937813636</c:v>
                </c:pt>
                <c:pt idx="344">
                  <c:v>-7.3438355537814379</c:v>
                </c:pt>
                <c:pt idx="345">
                  <c:v>-5.9805288737813811</c:v>
                </c:pt>
                <c:pt idx="346">
                  <c:v>-4.9388711037812607</c:v>
                </c:pt>
                <c:pt idx="347">
                  <c:v>-4.2961407790755288</c:v>
                </c:pt>
                <c:pt idx="348">
                  <c:v>-2.4463811687814045</c:v>
                </c:pt>
                <c:pt idx="349">
                  <c:v>-2.1405355037813414</c:v>
                </c:pt>
                <c:pt idx="350">
                  <c:v>-0.78124908378165958</c:v>
                </c:pt>
                <c:pt idx="351">
                  <c:v>0.40421059621849081</c:v>
                </c:pt>
                <c:pt idx="352">
                  <c:v>1.2912187162184097</c:v>
                </c:pt>
                <c:pt idx="353">
                  <c:v>1.6145721562185167</c:v>
                </c:pt>
                <c:pt idx="354">
                  <c:v>1.647598728945852</c:v>
                </c:pt>
                <c:pt idx="355">
                  <c:v>1.5729035362185204</c:v>
                </c:pt>
                <c:pt idx="356">
                  <c:v>1.9127390633613721</c:v>
                </c:pt>
                <c:pt idx="357">
                  <c:v>3.2840286749685959</c:v>
                </c:pt>
                <c:pt idx="358">
                  <c:v>3.2765006562186443</c:v>
                </c:pt>
                <c:pt idx="359">
                  <c:v>3.2109427762186584</c:v>
                </c:pt>
                <c:pt idx="360">
                  <c:v>2.8754974349420337</c:v>
                </c:pt>
                <c:pt idx="361">
                  <c:v>2.3837612462185604</c:v>
                </c:pt>
                <c:pt idx="362">
                  <c:v>1.8665297062185431</c:v>
                </c:pt>
                <c:pt idx="363">
                  <c:v>1.7608470062184693</c:v>
                </c:pt>
                <c:pt idx="364">
                  <c:v>1.8822494562185881</c:v>
                </c:pt>
                <c:pt idx="365">
                  <c:v>2.9215682697779393</c:v>
                </c:pt>
                <c:pt idx="366">
                  <c:v>2.9476229185841731</c:v>
                </c:pt>
                <c:pt idx="367">
                  <c:v>2.7922836562186277</c:v>
                </c:pt>
                <c:pt idx="368">
                  <c:v>2.5380462762186937</c:v>
                </c:pt>
                <c:pt idx="369">
                  <c:v>2.1155413562186283</c:v>
                </c:pt>
                <c:pt idx="370">
                  <c:v>1.8080948562186159</c:v>
                </c:pt>
                <c:pt idx="371">
                  <c:v>1.723147198153967</c:v>
                </c:pt>
                <c:pt idx="372">
                  <c:v>1.5498325661088341</c:v>
                </c:pt>
                <c:pt idx="373">
                  <c:v>1.1829757312185223</c:v>
                </c:pt>
                <c:pt idx="374">
                  <c:v>1.1766994962184598</c:v>
                </c:pt>
                <c:pt idx="375">
                  <c:v>1.175544266218566</c:v>
                </c:pt>
                <c:pt idx="376">
                  <c:v>1.1947829713701763</c:v>
                </c:pt>
                <c:pt idx="377">
                  <c:v>1.2115814162184488</c:v>
                </c:pt>
                <c:pt idx="378">
                  <c:v>1.2359802362186088</c:v>
                </c:pt>
                <c:pt idx="379">
                  <c:v>1.2502165562187051</c:v>
                </c:pt>
                <c:pt idx="380">
                  <c:v>1.2428146662185497</c:v>
                </c:pt>
                <c:pt idx="381">
                  <c:v>1.2393694562185953</c:v>
                </c:pt>
                <c:pt idx="382">
                  <c:v>1.1837725381857516</c:v>
                </c:pt>
                <c:pt idx="383">
                  <c:v>1.2005605062186646</c:v>
                </c:pt>
                <c:pt idx="384">
                  <c:v>1.2019415962185318</c:v>
                </c:pt>
                <c:pt idx="385">
                  <c:v>1.1893020362184081</c:v>
                </c:pt>
                <c:pt idx="386">
                  <c:v>1.1755036562187229</c:v>
                </c:pt>
                <c:pt idx="387">
                  <c:v>1.1629249713702181</c:v>
                </c:pt>
                <c:pt idx="388">
                  <c:v>1.1473361762185881</c:v>
                </c:pt>
                <c:pt idx="389">
                  <c:v>1.1657180562183811</c:v>
                </c:pt>
                <c:pt idx="390">
                  <c:v>1.1802719090488718</c:v>
                </c:pt>
                <c:pt idx="391">
                  <c:v>1.1977179344794724</c:v>
                </c:pt>
                <c:pt idx="392">
                  <c:v>1.194573816218766</c:v>
                </c:pt>
                <c:pt idx="393">
                  <c:v>1.2097721404291075</c:v>
                </c:pt>
                <c:pt idx="394">
                  <c:v>1.2254340562186434</c:v>
                </c:pt>
                <c:pt idx="395">
                  <c:v>1.2373010462186458</c:v>
                </c:pt>
                <c:pt idx="396">
                  <c:v>1.2412643062185678</c:v>
                </c:pt>
                <c:pt idx="397">
                  <c:v>1.2355241935924641</c:v>
                </c:pt>
                <c:pt idx="398">
                  <c:v>1.2237427062185446</c:v>
                </c:pt>
                <c:pt idx="399">
                  <c:v>1.230617048811198</c:v>
                </c:pt>
                <c:pt idx="400">
                  <c:v>1.2599759268068331</c:v>
                </c:pt>
                <c:pt idx="401">
                  <c:v>1.279678476218536</c:v>
                </c:pt>
                <c:pt idx="402">
                  <c:v>1.2569117162186239</c:v>
                </c:pt>
                <c:pt idx="403">
                  <c:v>1.2672564259155763</c:v>
                </c:pt>
                <c:pt idx="404">
                  <c:v>1.2507998062185095</c:v>
                </c:pt>
                <c:pt idx="405">
                  <c:v>1.2599728562186099</c:v>
                </c:pt>
                <c:pt idx="406">
                  <c:v>1.2518121762185221</c:v>
                </c:pt>
                <c:pt idx="407">
                  <c:v>1.2579720262184964</c:v>
                </c:pt>
                <c:pt idx="408">
                  <c:v>1.2513883198549958</c:v>
                </c:pt>
                <c:pt idx="409">
                  <c:v>1.2520123762185611</c:v>
                </c:pt>
                <c:pt idx="410">
                  <c:v>1.2495027162185999</c:v>
                </c:pt>
                <c:pt idx="411">
                  <c:v>1.2449987762184658</c:v>
                </c:pt>
                <c:pt idx="412">
                  <c:v>1.2422616062184753</c:v>
                </c:pt>
                <c:pt idx="413">
                  <c:v>1.2416379962184578</c:v>
                </c:pt>
                <c:pt idx="414">
                  <c:v>1.2436027170882498</c:v>
                </c:pt>
                <c:pt idx="415">
                  <c:v>1.2460139462186541</c:v>
                </c:pt>
                <c:pt idx="416">
                  <c:v>1.243815649400517</c:v>
                </c:pt>
                <c:pt idx="417">
                  <c:v>1.2434251268068561</c:v>
                </c:pt>
                <c:pt idx="418">
                  <c:v>1.2407394562186618</c:v>
                </c:pt>
                <c:pt idx="419">
                  <c:v>1.2407394562186618</c:v>
                </c:pt>
                <c:pt idx="420">
                  <c:v>1.2407394562186618</c:v>
                </c:pt>
                <c:pt idx="421">
                  <c:v>1.2407394562186618</c:v>
                </c:pt>
                <c:pt idx="422">
                  <c:v>1.2407394562186618</c:v>
                </c:pt>
                <c:pt idx="423">
                  <c:v>1.2407394562186618</c:v>
                </c:pt>
                <c:pt idx="424">
                  <c:v>1.2407394562186618</c:v>
                </c:pt>
                <c:pt idx="425">
                  <c:v>1.2406561228852855</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1.2743678040447026</c:v>
                </c:pt>
                <c:pt idx="435">
                  <c:v>1.2891394562185918</c:v>
                </c:pt>
                <c:pt idx="436">
                  <c:v>1.2914760962186858</c:v>
                </c:pt>
                <c:pt idx="437">
                  <c:v>1.3000998362186067</c:v>
                </c:pt>
                <c:pt idx="438">
                  <c:v>1.3012800562185589</c:v>
                </c:pt>
                <c:pt idx="439">
                  <c:v>1.30206055621845</c:v>
                </c:pt>
                <c:pt idx="440">
                  <c:v>1.3029078801316281</c:v>
                </c:pt>
                <c:pt idx="441">
                  <c:v>1.3044961362187601</c:v>
                </c:pt>
                <c:pt idx="442">
                  <c:v>1.3063359962185361</c:v>
                </c:pt>
                <c:pt idx="443">
                  <c:v>1.3069185738656319</c:v>
                </c:pt>
                <c:pt idx="444">
                  <c:v>1.3068994562185452</c:v>
                </c:pt>
                <c:pt idx="445">
                  <c:v>1.3068994562187726</c:v>
                </c:pt>
                <c:pt idx="446">
                  <c:v>1.3084856562187221</c:v>
                </c:pt>
                <c:pt idx="447">
                  <c:v>1.3096394562187186</c:v>
                </c:pt>
                <c:pt idx="448">
                  <c:v>1.3096394562187186</c:v>
                </c:pt>
                <c:pt idx="449">
                  <c:v>1.3096817562187084</c:v>
                </c:pt>
                <c:pt idx="450">
                  <c:v>1.3099336986428909</c:v>
                </c:pt>
                <c:pt idx="451">
                  <c:v>1.3099344562186539</c:v>
                </c:pt>
                <c:pt idx="452">
                  <c:v>1.309886400663089</c:v>
                </c:pt>
                <c:pt idx="453">
                  <c:v>1.3071172062185923</c:v>
                </c:pt>
                <c:pt idx="454">
                  <c:v>1.3087042562185898</c:v>
                </c:pt>
                <c:pt idx="455">
                  <c:v>1.3086443498356175</c:v>
                </c:pt>
                <c:pt idx="456">
                  <c:v>1.3085694562186199</c:v>
                </c:pt>
                <c:pt idx="457">
                  <c:v>1.3085694562186199</c:v>
                </c:pt>
                <c:pt idx="458">
                  <c:v>1.3085694562186199</c:v>
                </c:pt>
                <c:pt idx="459">
                  <c:v>1.3076922734229421</c:v>
                </c:pt>
                <c:pt idx="460">
                  <c:v>1.307559456218641</c:v>
                </c:pt>
                <c:pt idx="461">
                  <c:v>1.3064394562185839</c:v>
                </c:pt>
                <c:pt idx="462">
                  <c:v>1.3064394562186408</c:v>
                </c:pt>
                <c:pt idx="463">
                  <c:v>1.3064394562186408</c:v>
                </c:pt>
                <c:pt idx="464">
                  <c:v>1.3064394562186408</c:v>
                </c:pt>
                <c:pt idx="465">
                  <c:v>1.306495213794475</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1.3086641068209979</c:v>
                </c:pt>
                <c:pt idx="478">
                  <c:v>1.3104234449826606</c:v>
                </c:pt>
                <c:pt idx="479">
                  <c:v>1.3104907462186759</c:v>
                </c:pt>
                <c:pt idx="480">
                  <c:v>1.3111959062188001</c:v>
                </c:pt>
                <c:pt idx="481">
                  <c:v>1.3121756062185881</c:v>
                </c:pt>
                <c:pt idx="482">
                  <c:v>1.311586860258942</c:v>
                </c:pt>
                <c:pt idx="483">
                  <c:v>1.309972056218669</c:v>
                </c:pt>
                <c:pt idx="484">
                  <c:v>1.3095288762187209</c:v>
                </c:pt>
                <c:pt idx="485">
                  <c:v>1.3105035062186943</c:v>
                </c:pt>
                <c:pt idx="486">
                  <c:v>1.3108882983238599</c:v>
                </c:pt>
                <c:pt idx="487">
                  <c:v>1.3077294562186359</c:v>
                </c:pt>
                <c:pt idx="488">
                  <c:v>1.3077294562187234</c:v>
                </c:pt>
                <c:pt idx="489">
                  <c:v>1.3060896562187025</c:v>
                </c:pt>
                <c:pt idx="490">
                  <c:v>1.3050679562183802</c:v>
                </c:pt>
                <c:pt idx="491">
                  <c:v>1.3048465562185081</c:v>
                </c:pt>
                <c:pt idx="492">
                  <c:v>1.3043535662186259</c:v>
                </c:pt>
                <c:pt idx="493">
                  <c:v>1.3032795711610987</c:v>
                </c:pt>
                <c:pt idx="494">
                  <c:v>1.3006039299027521</c:v>
                </c:pt>
                <c:pt idx="495">
                  <c:v>1.3014725562185421</c:v>
                </c:pt>
                <c:pt idx="496">
                  <c:v>1.302379606218679</c:v>
                </c:pt>
                <c:pt idx="497">
                  <c:v>1.3033769962186028</c:v>
                </c:pt>
                <c:pt idx="498">
                  <c:v>1.3030908562185886</c:v>
                </c:pt>
                <c:pt idx="499">
                  <c:v>1.3028940062184642</c:v>
                </c:pt>
                <c:pt idx="500">
                  <c:v>1.3053275852508079</c:v>
                </c:pt>
                <c:pt idx="501">
                  <c:v>1.3053756762184738</c:v>
                </c:pt>
                <c:pt idx="502">
                  <c:v>1.3053094562186516</c:v>
                </c:pt>
                <c:pt idx="503">
                  <c:v>1.3039886975978849</c:v>
                </c:pt>
                <c:pt idx="504">
                  <c:v>1.3038794562187093</c:v>
                </c:pt>
                <c:pt idx="505">
                  <c:v>1.3029501162184971</c:v>
                </c:pt>
                <c:pt idx="506">
                  <c:v>1.3010779562186769</c:v>
                </c:pt>
                <c:pt idx="507">
                  <c:v>1.2989971485263121</c:v>
                </c:pt>
                <c:pt idx="508">
                  <c:v>1.2995302562187299</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1.3061387062187482</c:v>
                </c:pt>
                <c:pt idx="517">
                  <c:v>1.3071315774306798</c:v>
                </c:pt>
                <c:pt idx="518">
                  <c:v>1.3071644562186417</c:v>
                </c:pt>
                <c:pt idx="519">
                  <c:v>1.3073310033883978</c:v>
                </c:pt>
                <c:pt idx="520">
                  <c:v>1.3113094562185519</c:v>
                </c:pt>
                <c:pt idx="521">
                  <c:v>1.3105700962187683</c:v>
                </c:pt>
                <c:pt idx="522">
                  <c:v>1.3101736962186976</c:v>
                </c:pt>
                <c:pt idx="523">
                  <c:v>1.3103994562186472</c:v>
                </c:pt>
                <c:pt idx="524">
                  <c:v>1.310399456218704</c:v>
                </c:pt>
                <c:pt idx="525">
                  <c:v>1.3105824562187276</c:v>
                </c:pt>
                <c:pt idx="526">
                  <c:v>1.3138869162184079</c:v>
                </c:pt>
                <c:pt idx="527">
                  <c:v>1.31443545621859</c:v>
                </c:pt>
                <c:pt idx="528">
                  <c:v>1.3136954562185958</c:v>
                </c:pt>
                <c:pt idx="529">
                  <c:v>1.3136954562186378</c:v>
                </c:pt>
                <c:pt idx="530">
                  <c:v>1.3138907362185392</c:v>
                </c:pt>
                <c:pt idx="531">
                  <c:v>1.3174459041353261</c:v>
                </c:pt>
                <c:pt idx="532">
                  <c:v>1.3170095603851166</c:v>
                </c:pt>
                <c:pt idx="533">
                  <c:v>1.3171800662186981</c:v>
                </c:pt>
                <c:pt idx="534">
                  <c:v>1.3162200362186101</c:v>
                </c:pt>
                <c:pt idx="535">
                  <c:v>1.3172006390144286</c:v>
                </c:pt>
                <c:pt idx="536">
                  <c:v>1.3135717203696078</c:v>
                </c:pt>
                <c:pt idx="537">
                  <c:v>1.3128794562184538</c:v>
                </c:pt>
                <c:pt idx="538">
                  <c:v>1.3120475562184601</c:v>
                </c:pt>
                <c:pt idx="539">
                  <c:v>1.3100250062186944</c:v>
                </c:pt>
                <c:pt idx="540">
                  <c:v>1.3090944562187299</c:v>
                </c:pt>
                <c:pt idx="541">
                  <c:v>1.307477316218538</c:v>
                </c:pt>
                <c:pt idx="542">
                  <c:v>1.3063649562188147</c:v>
                </c:pt>
                <c:pt idx="543">
                  <c:v>1.3072041109806198</c:v>
                </c:pt>
                <c:pt idx="544">
                  <c:v>1.3071813481105459</c:v>
                </c:pt>
                <c:pt idx="545">
                  <c:v>1.3077126562185979</c:v>
                </c:pt>
                <c:pt idx="546">
                  <c:v>1.3088904362185201</c:v>
                </c:pt>
                <c:pt idx="547">
                  <c:v>1.3110133562186093</c:v>
                </c:pt>
                <c:pt idx="548">
                  <c:v>1.3120715990757503</c:v>
                </c:pt>
                <c:pt idx="549">
                  <c:v>1.3153971162183637</c:v>
                </c:pt>
                <c:pt idx="550">
                  <c:v>1.318751216218772</c:v>
                </c:pt>
                <c:pt idx="551">
                  <c:v>1.321666660519609</c:v>
                </c:pt>
                <c:pt idx="552">
                  <c:v>1.333569938977206</c:v>
                </c:pt>
                <c:pt idx="553">
                  <c:v>1.3353970072387682</c:v>
                </c:pt>
                <c:pt idx="554">
                  <c:v>1.3385585162185714</c:v>
                </c:pt>
                <c:pt idx="555">
                  <c:v>1.3374763562185308</c:v>
                </c:pt>
                <c:pt idx="556">
                  <c:v>1.338015296218444</c:v>
                </c:pt>
                <c:pt idx="557">
                  <c:v>1.3400709762185303</c:v>
                </c:pt>
                <c:pt idx="558">
                  <c:v>1.3426639612692961</c:v>
                </c:pt>
                <c:pt idx="559">
                  <c:v>1.342922800480892</c:v>
                </c:pt>
                <c:pt idx="560">
                  <c:v>1.3495589006630981</c:v>
                </c:pt>
                <c:pt idx="561">
                  <c:v>1.3532961262186241</c:v>
                </c:pt>
                <c:pt idx="562">
                  <c:v>1.3549733362185641</c:v>
                </c:pt>
                <c:pt idx="563">
                  <c:v>1.3547494562186699</c:v>
                </c:pt>
                <c:pt idx="564">
                  <c:v>1.3547494562186557</c:v>
                </c:pt>
                <c:pt idx="565">
                  <c:v>1.3552583562185845</c:v>
                </c:pt>
                <c:pt idx="566">
                  <c:v>1.3563774453489261</c:v>
                </c:pt>
                <c:pt idx="567">
                  <c:v>1.3587194562186369</c:v>
                </c:pt>
                <c:pt idx="568">
                  <c:v>1.3586292521369194</c:v>
                </c:pt>
                <c:pt idx="569">
                  <c:v>1.3582397562187367</c:v>
                </c:pt>
                <c:pt idx="570">
                  <c:v>1.3581994562183579</c:v>
                </c:pt>
                <c:pt idx="571">
                  <c:v>1.3588061762185379</c:v>
                </c:pt>
                <c:pt idx="572">
                  <c:v>1.360294336218459</c:v>
                </c:pt>
                <c:pt idx="573">
                  <c:v>1.3609350691219522</c:v>
                </c:pt>
                <c:pt idx="574">
                  <c:v>1.3615894562185957</c:v>
                </c:pt>
                <c:pt idx="575">
                  <c:v>1.3602342267104746</c:v>
                </c:pt>
                <c:pt idx="576">
                  <c:v>1.3627800562186261</c:v>
                </c:pt>
                <c:pt idx="577">
                  <c:v>1.3644774562183961</c:v>
                </c:pt>
                <c:pt idx="578">
                  <c:v>1.3681431962186261</c:v>
                </c:pt>
                <c:pt idx="579">
                  <c:v>1.3657769789459024</c:v>
                </c:pt>
                <c:pt idx="580">
                  <c:v>1.3648023462185401</c:v>
                </c:pt>
                <c:pt idx="581">
                  <c:v>1.3613150062187056</c:v>
                </c:pt>
                <c:pt idx="582">
                  <c:v>1.3626697562186079</c:v>
                </c:pt>
                <c:pt idx="583">
                  <c:v>1.3618376705043138</c:v>
                </c:pt>
                <c:pt idx="584">
                  <c:v>1.3565645812186062</c:v>
                </c:pt>
                <c:pt idx="585">
                  <c:v>1.3559395228854214</c:v>
                </c:pt>
                <c:pt idx="586">
                  <c:v>1.3562844162184433</c:v>
                </c:pt>
                <c:pt idx="587">
                  <c:v>1.3564800562186441</c:v>
                </c:pt>
                <c:pt idx="588">
                  <c:v>1.358796916218538</c:v>
                </c:pt>
                <c:pt idx="589">
                  <c:v>1.3572285562185726</c:v>
                </c:pt>
                <c:pt idx="590">
                  <c:v>1.3573894562185984</c:v>
                </c:pt>
                <c:pt idx="591">
                  <c:v>1.3573840016730827</c:v>
                </c:pt>
                <c:pt idx="592">
                  <c:v>1.3586618620155662</c:v>
                </c:pt>
                <c:pt idx="593">
                  <c:v>1.3576285962186738</c:v>
                </c:pt>
                <c:pt idx="594">
                  <c:v>1.3593697162185938</c:v>
                </c:pt>
                <c:pt idx="595">
                  <c:v>1.3607983949939353</c:v>
                </c:pt>
                <c:pt idx="596">
                  <c:v>1.3620734562183543</c:v>
                </c:pt>
                <c:pt idx="597">
                  <c:v>1.3612142362187711</c:v>
                </c:pt>
                <c:pt idx="598">
                  <c:v>1.3598577462186241</c:v>
                </c:pt>
                <c:pt idx="599">
                  <c:v>1.3597647062185698</c:v>
                </c:pt>
                <c:pt idx="600">
                  <c:v>1.3601594562186401</c:v>
                </c:pt>
                <c:pt idx="601">
                  <c:v>1.3622613562186672</c:v>
                </c:pt>
                <c:pt idx="602">
                  <c:v>1.3626894562185481</c:v>
                </c:pt>
                <c:pt idx="603">
                  <c:v>1.3666165062185507</c:v>
                </c:pt>
                <c:pt idx="604">
                  <c:v>1.3673245378513172</c:v>
                </c:pt>
                <c:pt idx="605">
                  <c:v>1.3677094562186618</c:v>
                </c:pt>
                <c:pt idx="606">
                  <c:v>1.3663293562185572</c:v>
                </c:pt>
                <c:pt idx="607">
                  <c:v>1.3636401562185227</c:v>
                </c:pt>
                <c:pt idx="608">
                  <c:v>1.3633994562186438</c:v>
                </c:pt>
                <c:pt idx="609">
                  <c:v>1.3607154562186141</c:v>
                </c:pt>
                <c:pt idx="610">
                  <c:v>1.3607154562186141</c:v>
                </c:pt>
                <c:pt idx="611">
                  <c:v>1.3611281762186564</c:v>
                </c:pt>
                <c:pt idx="612">
                  <c:v>1.3613894562186317</c:v>
                </c:pt>
                <c:pt idx="613">
                  <c:v>1.3620605562185535</c:v>
                </c:pt>
                <c:pt idx="614">
                  <c:v>1.3623589256062911</c:v>
                </c:pt>
                <c:pt idx="615">
                  <c:v>1.3643773762184281</c:v>
                </c:pt>
                <c:pt idx="616">
                  <c:v>1.3624180062185636</c:v>
                </c:pt>
                <c:pt idx="617">
                  <c:v>1.3611794562185935</c:v>
                </c:pt>
                <c:pt idx="618">
                  <c:v>1.3595794562186398</c:v>
                </c:pt>
                <c:pt idx="619">
                  <c:v>1.3595692562186605</c:v>
                </c:pt>
                <c:pt idx="620">
                  <c:v>1.3582194562186487</c:v>
                </c:pt>
                <c:pt idx="621">
                  <c:v>1.3578217762184135</c:v>
                </c:pt>
                <c:pt idx="622">
                  <c:v>1.3580662949281788</c:v>
                </c:pt>
                <c:pt idx="623">
                  <c:v>1.3565660362185101</c:v>
                </c:pt>
                <c:pt idx="624">
                  <c:v>1.3584588962185384</c:v>
                </c:pt>
                <c:pt idx="625">
                  <c:v>1.3587729562186723</c:v>
                </c:pt>
                <c:pt idx="626">
                  <c:v>1.359484439269437</c:v>
                </c:pt>
                <c:pt idx="627">
                  <c:v>1.3575655673297291</c:v>
                </c:pt>
                <c:pt idx="628">
                  <c:v>1.3585297088500419</c:v>
                </c:pt>
                <c:pt idx="629">
                  <c:v>1.359089456218542</c:v>
                </c:pt>
                <c:pt idx="630">
                  <c:v>1.359358256218514</c:v>
                </c:pt>
                <c:pt idx="631">
                  <c:v>1.3593578362183814</c:v>
                </c:pt>
                <c:pt idx="632">
                  <c:v>1.3593654562183699</c:v>
                </c:pt>
                <c:pt idx="633">
                  <c:v>1.3593362762183998</c:v>
                </c:pt>
                <c:pt idx="634">
                  <c:v>1.3598770698548901</c:v>
                </c:pt>
                <c:pt idx="635">
                  <c:v>1.363594076471728</c:v>
                </c:pt>
                <c:pt idx="636">
                  <c:v>1.3688900962184638</c:v>
                </c:pt>
                <c:pt idx="637">
                  <c:v>1.368137656218636</c:v>
                </c:pt>
                <c:pt idx="638">
                  <c:v>1.3703713862184939</c:v>
                </c:pt>
                <c:pt idx="639">
                  <c:v>1.3689796562186274</c:v>
                </c:pt>
                <c:pt idx="640">
                  <c:v>1.3698920276472109</c:v>
                </c:pt>
                <c:pt idx="641">
                  <c:v>1.36871289621857</c:v>
                </c:pt>
                <c:pt idx="642">
                  <c:v>1.3685344562185975</c:v>
                </c:pt>
                <c:pt idx="643">
                  <c:v>1.367079456218534</c:v>
                </c:pt>
                <c:pt idx="644">
                  <c:v>1.3651821083925473</c:v>
                </c:pt>
                <c:pt idx="645">
                  <c:v>1.3640760762186381</c:v>
                </c:pt>
                <c:pt idx="646">
                  <c:v>1.3622241562185735</c:v>
                </c:pt>
                <c:pt idx="647">
                  <c:v>1.361810837170836</c:v>
                </c:pt>
                <c:pt idx="648">
                  <c:v>1.3622480562184904</c:v>
                </c:pt>
                <c:pt idx="649">
                  <c:v>1.359788326218478</c:v>
                </c:pt>
                <c:pt idx="650">
                  <c:v>1.36014575621843</c:v>
                </c:pt>
                <c:pt idx="651">
                  <c:v>1.3594544770520116</c:v>
                </c:pt>
                <c:pt idx="652">
                  <c:v>1.3633923857959758</c:v>
                </c:pt>
                <c:pt idx="653">
                  <c:v>1.3635001984867621</c:v>
                </c:pt>
                <c:pt idx="654">
                  <c:v>1.3635012562186244</c:v>
                </c:pt>
                <c:pt idx="655">
                  <c:v>1.3639757162184898</c:v>
                </c:pt>
                <c:pt idx="656">
                  <c:v>1.3646043862185309</c:v>
                </c:pt>
                <c:pt idx="657">
                  <c:v>1.3641110062184509</c:v>
                </c:pt>
                <c:pt idx="658">
                  <c:v>1.362323466319566</c:v>
                </c:pt>
                <c:pt idx="659">
                  <c:v>1.3618871362184721</c:v>
                </c:pt>
                <c:pt idx="660">
                  <c:v>1.3611924562186317</c:v>
                </c:pt>
                <c:pt idx="661">
                  <c:v>1.3611694562186039</c:v>
                </c:pt>
                <c:pt idx="662">
                  <c:v>1.3612527562185481</c:v>
                </c:pt>
                <c:pt idx="663">
                  <c:v>1.364634306218534</c:v>
                </c:pt>
                <c:pt idx="664">
                  <c:v>1.3645556662185525</c:v>
                </c:pt>
                <c:pt idx="665">
                  <c:v>1.3641294562184778</c:v>
                </c:pt>
                <c:pt idx="666">
                  <c:v>1.3641294562185493</c:v>
                </c:pt>
                <c:pt idx="667">
                  <c:v>1.3641294562185493</c:v>
                </c:pt>
                <c:pt idx="668">
                  <c:v>1.3638901930606675</c:v>
                </c:pt>
                <c:pt idx="669">
                  <c:v>1.3618045582594054</c:v>
                </c:pt>
                <c:pt idx="670">
                  <c:v>1.3605994562185231</c:v>
                </c:pt>
                <c:pt idx="671">
                  <c:v>1.3605994562185939</c:v>
                </c:pt>
                <c:pt idx="672">
                  <c:v>1.360182656218571</c:v>
                </c:pt>
                <c:pt idx="673">
                  <c:v>1.3607281562187561</c:v>
                </c:pt>
                <c:pt idx="674">
                  <c:v>1.360909456218764</c:v>
                </c:pt>
                <c:pt idx="675">
                  <c:v>1.360909456218764</c:v>
                </c:pt>
                <c:pt idx="676">
                  <c:v>1.360909456218593</c:v>
                </c:pt>
                <c:pt idx="677">
                  <c:v>1.3523694562185682</c:v>
                </c:pt>
                <c:pt idx="678">
                  <c:v>1.3530210962186953</c:v>
                </c:pt>
                <c:pt idx="679">
                  <c:v>1.3555724562186242</c:v>
                </c:pt>
                <c:pt idx="680">
                  <c:v>1.3556294562186206</c:v>
                </c:pt>
                <c:pt idx="681">
                  <c:v>1.3556166562185012</c:v>
                </c:pt>
                <c:pt idx="682">
                  <c:v>1.3559856807083293</c:v>
                </c:pt>
                <c:pt idx="683">
                  <c:v>1.3585413663310124</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1.3536032536868978</c:v>
                </c:pt>
                <c:pt idx="702">
                  <c:v>1.357768908850133</c:v>
                </c:pt>
                <c:pt idx="703">
                  <c:v>1.3610712362184778</c:v>
                </c:pt>
                <c:pt idx="704">
                  <c:v>1.362144736218426</c:v>
                </c:pt>
                <c:pt idx="705">
                  <c:v>1.3615469562183762</c:v>
                </c:pt>
                <c:pt idx="706">
                  <c:v>1.3608819051980845</c:v>
                </c:pt>
                <c:pt idx="707">
                  <c:v>1.3603924062186381</c:v>
                </c:pt>
                <c:pt idx="708">
                  <c:v>1.3605264562185511</c:v>
                </c:pt>
                <c:pt idx="709">
                  <c:v>1.3604239006630507</c:v>
                </c:pt>
                <c:pt idx="710">
                  <c:v>1.3571796147552391</c:v>
                </c:pt>
                <c:pt idx="711">
                  <c:v>1.3572534162187131</c:v>
                </c:pt>
                <c:pt idx="712">
                  <c:v>1.3561485283835033</c:v>
                </c:pt>
                <c:pt idx="713">
                  <c:v>1.3540098062185297</c:v>
                </c:pt>
                <c:pt idx="714">
                  <c:v>1.3483828362186498</c:v>
                </c:pt>
                <c:pt idx="715">
                  <c:v>1.3514755862185841</c:v>
                </c:pt>
                <c:pt idx="716">
                  <c:v>1.3522965732398404</c:v>
                </c:pt>
                <c:pt idx="717">
                  <c:v>1.3521102096431861</c:v>
                </c:pt>
                <c:pt idx="718">
                  <c:v>1.3493727036412941</c:v>
                </c:pt>
                <c:pt idx="719">
                  <c:v>1.3451151362186966</c:v>
                </c:pt>
                <c:pt idx="720">
                  <c:v>1.3424267762186162</c:v>
                </c:pt>
                <c:pt idx="721">
                  <c:v>1.3410834562187981</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1.3441996062184798</c:v>
                </c:pt>
                <c:pt idx="730">
                  <c:v>1.342531065413866</c:v>
                </c:pt>
                <c:pt idx="731">
                  <c:v>1.3425236562185459</c:v>
                </c:pt>
                <c:pt idx="732">
                  <c:v>1.3426038562185321</c:v>
                </c:pt>
                <c:pt idx="733">
                  <c:v>1.3422242562186408</c:v>
                </c:pt>
                <c:pt idx="734">
                  <c:v>1.3415894562185855</c:v>
                </c:pt>
                <c:pt idx="735">
                  <c:v>1.3432794562185535</c:v>
                </c:pt>
                <c:pt idx="736">
                  <c:v>1.3432794562185535</c:v>
                </c:pt>
                <c:pt idx="737">
                  <c:v>1.3442792521369418</c:v>
                </c:pt>
                <c:pt idx="738">
                  <c:v>1.3446396562186178</c:v>
                </c:pt>
                <c:pt idx="739">
                  <c:v>1.3458494562184722</c:v>
                </c:pt>
                <c:pt idx="740">
                  <c:v>1.3443911562187201</c:v>
                </c:pt>
                <c:pt idx="741">
                  <c:v>1.3440613562188162</c:v>
                </c:pt>
                <c:pt idx="742">
                  <c:v>1.34410945621859</c:v>
                </c:pt>
                <c:pt idx="743">
                  <c:v>1.3441094562185185</c:v>
                </c:pt>
                <c:pt idx="744">
                  <c:v>1.3404094562185946</c:v>
                </c:pt>
                <c:pt idx="745">
                  <c:v>1.3404094562184519</c:v>
                </c:pt>
                <c:pt idx="746">
                  <c:v>1.3404094562184519</c:v>
                </c:pt>
                <c:pt idx="747">
                  <c:v>1.3397536562183632</c:v>
                </c:pt>
                <c:pt idx="748">
                  <c:v>1.3395494562183778</c:v>
                </c:pt>
                <c:pt idx="749">
                  <c:v>1.339194456218662</c:v>
                </c:pt>
                <c:pt idx="750">
                  <c:v>1.3387355562185521</c:v>
                </c:pt>
                <c:pt idx="751">
                  <c:v>1.3385594562185481</c:v>
                </c:pt>
                <c:pt idx="752">
                  <c:v>1.3385594562186185</c:v>
                </c:pt>
                <c:pt idx="753">
                  <c:v>1.3385594562185901</c:v>
                </c:pt>
                <c:pt idx="754">
                  <c:v>1.3385628162185561</c:v>
                </c:pt>
                <c:pt idx="755">
                  <c:v>1.3388954562186797</c:v>
                </c:pt>
                <c:pt idx="756">
                  <c:v>1.3389582397238249</c:v>
                </c:pt>
                <c:pt idx="757">
                  <c:v>1.3395334562185894</c:v>
                </c:pt>
                <c:pt idx="758">
                  <c:v>1.3397654562185579</c:v>
                </c:pt>
                <c:pt idx="759">
                  <c:v>1.3397884562185567</c:v>
                </c:pt>
                <c:pt idx="760">
                  <c:v>1.3397194562184878</c:v>
                </c:pt>
                <c:pt idx="761">
                  <c:v>1.340343683022724</c:v>
                </c:pt>
                <c:pt idx="762">
                  <c:v>1.3411332062185719</c:v>
                </c:pt>
                <c:pt idx="763">
                  <c:v>1.3416644562185518</c:v>
                </c:pt>
                <c:pt idx="764">
                  <c:v>1.3416644562185518</c:v>
                </c:pt>
                <c:pt idx="765">
                  <c:v>1.3415187062185661</c:v>
                </c:pt>
                <c:pt idx="766">
                  <c:v>1.3411447562185828</c:v>
                </c:pt>
                <c:pt idx="767">
                  <c:v>1.3411803745860473</c:v>
                </c:pt>
                <c:pt idx="768">
                  <c:v>1.3411394562185848</c:v>
                </c:pt>
                <c:pt idx="769">
                  <c:v>1.3413694562185858</c:v>
                </c:pt>
                <c:pt idx="770">
                  <c:v>1.3413694562186578</c:v>
                </c:pt>
                <c:pt idx="771">
                  <c:v>1.3412801162185151</c:v>
                </c:pt>
                <c:pt idx="772">
                  <c:v>1.3410594562184315</c:v>
                </c:pt>
                <c:pt idx="773">
                  <c:v>1.3410545077649374</c:v>
                </c:pt>
                <c:pt idx="774">
                  <c:v>1.3410394562186798</c:v>
                </c:pt>
                <c:pt idx="775">
                  <c:v>1.3410394562186798</c:v>
                </c:pt>
                <c:pt idx="776">
                  <c:v>1.3410394562186798</c:v>
                </c:pt>
                <c:pt idx="777">
                  <c:v>1.3424594562185921</c:v>
                </c:pt>
                <c:pt idx="778">
                  <c:v>1.3424084562187506</c:v>
                </c:pt>
                <c:pt idx="779">
                  <c:v>1.3423994562187289</c:v>
                </c:pt>
                <c:pt idx="780">
                  <c:v>1.3423994562187431</c:v>
                </c:pt>
                <c:pt idx="781">
                  <c:v>1.3424624562187841</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1.3402591562185666</c:v>
                </c:pt>
                <c:pt idx="799">
                  <c:v>1.3391544562184379</c:v>
                </c:pt>
                <c:pt idx="800">
                  <c:v>1.3391544562184379</c:v>
                </c:pt>
                <c:pt idx="801">
                  <c:v>1.3391544562185942</c:v>
                </c:pt>
                <c:pt idx="802">
                  <c:v>1.337829456218669</c:v>
                </c:pt>
                <c:pt idx="803">
                  <c:v>1.3378294562186264</c:v>
                </c:pt>
                <c:pt idx="804">
                  <c:v>1.3378294562186264</c:v>
                </c:pt>
                <c:pt idx="805">
                  <c:v>1.3378294562186264</c:v>
                </c:pt>
                <c:pt idx="806">
                  <c:v>1.3378294562186548</c:v>
                </c:pt>
                <c:pt idx="807">
                  <c:v>1.3380546108577107</c:v>
                </c:pt>
                <c:pt idx="808">
                  <c:v>1.3378694562186961</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1.3383534562187287</c:v>
                </c:pt>
                <c:pt idx="822">
                  <c:v>1.3383534562187287</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1.3382587115378204</c:v>
                </c:pt>
                <c:pt idx="835">
                  <c:v>1.3381894562186289</c:v>
                </c:pt>
                <c:pt idx="836">
                  <c:v>1.3381894562186289</c:v>
                </c:pt>
                <c:pt idx="837">
                  <c:v>1.3383763362185039</c:v>
                </c:pt>
                <c:pt idx="838">
                  <c:v>1.3384454562185102</c:v>
                </c:pt>
                <c:pt idx="839">
                  <c:v>1.3384454562185102</c:v>
                </c:pt>
                <c:pt idx="840">
                  <c:v>1.3395212374686711</c:v>
                </c:pt>
                <c:pt idx="841">
                  <c:v>1.3397294562185902</c:v>
                </c:pt>
                <c:pt idx="842">
                  <c:v>1.3397294562184616</c:v>
                </c:pt>
                <c:pt idx="843">
                  <c:v>1.3397294562184616</c:v>
                </c:pt>
                <c:pt idx="844">
                  <c:v>1.3395807762185401</c:v>
                </c:pt>
                <c:pt idx="845">
                  <c:v>1.3386894562187042</c:v>
                </c:pt>
                <c:pt idx="846">
                  <c:v>1.3386894562187042</c:v>
                </c:pt>
                <c:pt idx="847">
                  <c:v>1.3385530232289276</c:v>
                </c:pt>
                <c:pt idx="848">
                  <c:v>1.3382234562185857</c:v>
                </c:pt>
                <c:pt idx="849">
                  <c:v>1.3382234562185857</c:v>
                </c:pt>
                <c:pt idx="850">
                  <c:v>1.3381559228852393</c:v>
                </c:pt>
                <c:pt idx="851">
                  <c:v>1.3391282440974217</c:v>
                </c:pt>
                <c:pt idx="852">
                  <c:v>1.3392694562186298</c:v>
                </c:pt>
                <c:pt idx="853">
                  <c:v>1.3387648062186344</c:v>
                </c:pt>
                <c:pt idx="854">
                  <c:v>1.3364243031573704</c:v>
                </c:pt>
                <c:pt idx="855">
                  <c:v>1.3355811062186405</c:v>
                </c:pt>
                <c:pt idx="856">
                  <c:v>1.3347813762186433</c:v>
                </c:pt>
                <c:pt idx="857">
                  <c:v>1.3348094562186359</c:v>
                </c:pt>
                <c:pt idx="858">
                  <c:v>1.3348094562187081</c:v>
                </c:pt>
                <c:pt idx="859">
                  <c:v>1.3351879562187066</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1.3388024062187491</c:v>
                </c:pt>
                <c:pt idx="869">
                  <c:v>1.3383154562187396</c:v>
                </c:pt>
                <c:pt idx="870">
                  <c:v>1.3381418162185525</c:v>
                </c:pt>
                <c:pt idx="871">
                  <c:v>1.3379094562185678</c:v>
                </c:pt>
                <c:pt idx="872">
                  <c:v>1.3376810541567323</c:v>
                </c:pt>
                <c:pt idx="873">
                  <c:v>1.3358194562186718</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1.3321794562187541</c:v>
                </c:pt>
                <c:pt idx="891">
                  <c:v>1.3314454410670322</c:v>
                </c:pt>
                <c:pt idx="892">
                  <c:v>1.3295494562185866</c:v>
                </c:pt>
                <c:pt idx="893">
                  <c:v>1.329549456218615</c:v>
                </c:pt>
                <c:pt idx="894">
                  <c:v>1.329549456218615</c:v>
                </c:pt>
                <c:pt idx="895">
                  <c:v>1.3304740562185202</c:v>
                </c:pt>
                <c:pt idx="896">
                  <c:v>1.3309994562185352</c:v>
                </c:pt>
                <c:pt idx="897">
                  <c:v>1.3308738892082641</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1.227630245262926</c:v>
                </c:pt>
                <c:pt idx="1">
                  <c:v>1.2258296461293654</c:v>
                </c:pt>
                <c:pt idx="2">
                  <c:v>1.2276480986185159</c:v>
                </c:pt>
                <c:pt idx="3">
                  <c:v>1.2269290314808918</c:v>
                </c:pt>
                <c:pt idx="4">
                  <c:v>1.2278278179710598</c:v>
                </c:pt>
                <c:pt idx="5">
                  <c:v>1.2288575828249009</c:v>
                </c:pt>
                <c:pt idx="6">
                  <c:v>1.2355473736619871</c:v>
                </c:pt>
                <c:pt idx="7">
                  <c:v>1.2466265144213793</c:v>
                </c:pt>
                <c:pt idx="8">
                  <c:v>1.2305836000873138</c:v>
                </c:pt>
                <c:pt idx="9">
                  <c:v>1.2104960516837764</c:v>
                </c:pt>
                <c:pt idx="10">
                  <c:v>1.2281450802580025</c:v>
                </c:pt>
                <c:pt idx="11">
                  <c:v>1.1669933626041298</c:v>
                </c:pt>
                <c:pt idx="12">
                  <c:v>1.1414849302157268</c:v>
                </c:pt>
                <c:pt idx="13">
                  <c:v>1.1378541534349154</c:v>
                </c:pt>
                <c:pt idx="14">
                  <c:v>1.5467448024361516</c:v>
                </c:pt>
                <c:pt idx="15">
                  <c:v>1.9268892793378143</c:v>
                </c:pt>
                <c:pt idx="16">
                  <c:v>1.4518599763475777</c:v>
                </c:pt>
                <c:pt idx="17">
                  <c:v>0.38331817547734326</c:v>
                </c:pt>
                <c:pt idx="18">
                  <c:v>-0.31782377574015286</c:v>
                </c:pt>
                <c:pt idx="19">
                  <c:v>-0.42873466421255613</c:v>
                </c:pt>
                <c:pt idx="20">
                  <c:v>-0.59208683444040844</c:v>
                </c:pt>
                <c:pt idx="21">
                  <c:v>-0.919071098815607</c:v>
                </c:pt>
                <c:pt idx="22">
                  <c:v>-1.2042351394311921</c:v>
                </c:pt>
                <c:pt idx="23">
                  <c:v>-2.1474791411680791</c:v>
                </c:pt>
                <c:pt idx="24">
                  <c:v>-2.6952549243427768</c:v>
                </c:pt>
                <c:pt idx="25">
                  <c:v>-2.7425159629587199</c:v>
                </c:pt>
                <c:pt idx="26">
                  <c:v>-2.5236556042560778</c:v>
                </c:pt>
                <c:pt idx="27">
                  <c:v>-1.8340359165499081</c:v>
                </c:pt>
                <c:pt idx="28">
                  <c:v>-0.32480441879938915</c:v>
                </c:pt>
                <c:pt idx="29">
                  <c:v>5.1401649082548886</c:v>
                </c:pt>
                <c:pt idx="30">
                  <c:v>4.6281335540636475</c:v>
                </c:pt>
                <c:pt idx="31">
                  <c:v>4.0531245165212715</c:v>
                </c:pt>
                <c:pt idx="32">
                  <c:v>3.7313621594395268</c:v>
                </c:pt>
                <c:pt idx="33">
                  <c:v>3.491045710096667</c:v>
                </c:pt>
                <c:pt idx="34">
                  <c:v>2.9784200915021444</c:v>
                </c:pt>
                <c:pt idx="35">
                  <c:v>1.5603640531952578</c:v>
                </c:pt>
                <c:pt idx="36">
                  <c:v>1.9230879577137923</c:v>
                </c:pt>
                <c:pt idx="37">
                  <c:v>3.0370231525263489</c:v>
                </c:pt>
                <c:pt idx="38">
                  <c:v>4.0420058412988933</c:v>
                </c:pt>
                <c:pt idx="39">
                  <c:v>4.5439004737974358</c:v>
                </c:pt>
                <c:pt idx="40">
                  <c:v>4.4439005089601835</c:v>
                </c:pt>
                <c:pt idx="41">
                  <c:v>4.2646285338148573</c:v>
                </c:pt>
                <c:pt idx="42">
                  <c:v>4.1809720732965845</c:v>
                </c:pt>
                <c:pt idx="43">
                  <c:v>4.202720761651733</c:v>
                </c:pt>
                <c:pt idx="44">
                  <c:v>1.753370256322311</c:v>
                </c:pt>
                <c:pt idx="45">
                  <c:v>-0.34798063566384579</c:v>
                </c:pt>
                <c:pt idx="46">
                  <c:v>-2.1016843164939591</c:v>
                </c:pt>
                <c:pt idx="47">
                  <c:v>-3.6512365838082967</c:v>
                </c:pt>
                <c:pt idx="48">
                  <c:v>-5.3714107711390966</c:v>
                </c:pt>
                <c:pt idx="49">
                  <c:v>-6.8055937060548288</c:v>
                </c:pt>
                <c:pt idx="50">
                  <c:v>-9.1121645258761532</c:v>
                </c:pt>
                <c:pt idx="51">
                  <c:v>-9.243122626690452</c:v>
                </c:pt>
                <c:pt idx="52">
                  <c:v>-9.1930476260274361</c:v>
                </c:pt>
                <c:pt idx="53">
                  <c:v>-9.048031478081441</c:v>
                </c:pt>
                <c:pt idx="54">
                  <c:v>-8.8102048983095536</c:v>
                </c:pt>
                <c:pt idx="55">
                  <c:v>-8.5489512250303825</c:v>
                </c:pt>
                <c:pt idx="56">
                  <c:v>-8.2278933260705571</c:v>
                </c:pt>
                <c:pt idx="57">
                  <c:v>-7.702144371732274</c:v>
                </c:pt>
                <c:pt idx="58">
                  <c:v>-6.0813104288558861</c:v>
                </c:pt>
                <c:pt idx="59">
                  <c:v>-5.031412454046837</c:v>
                </c:pt>
                <c:pt idx="60">
                  <c:v>-3.8837361472645613</c:v>
                </c:pt>
                <c:pt idx="61">
                  <c:v>-2.7808615556510619</c:v>
                </c:pt>
                <c:pt idx="62">
                  <c:v>-1.7254818986871192</c:v>
                </c:pt>
                <c:pt idx="63">
                  <c:v>-0.8964100869148125</c:v>
                </c:pt>
                <c:pt idx="64">
                  <c:v>-0.34732848540731776</c:v>
                </c:pt>
                <c:pt idx="65">
                  <c:v>0.33679073712373508</c:v>
                </c:pt>
                <c:pt idx="66">
                  <c:v>1.4619448425563613</c:v>
                </c:pt>
                <c:pt idx="67">
                  <c:v>6.0218933804144994</c:v>
                </c:pt>
                <c:pt idx="68">
                  <c:v>7.5034357086702386</c:v>
                </c:pt>
                <c:pt idx="69">
                  <c:v>8.6603788366634404</c:v>
                </c:pt>
                <c:pt idx="70">
                  <c:v>9.5511806080074706</c:v>
                </c:pt>
                <c:pt idx="71">
                  <c:v>10.240039943877035</c:v>
                </c:pt>
                <c:pt idx="72">
                  <c:v>10.692213493348049</c:v>
                </c:pt>
                <c:pt idx="73">
                  <c:v>10.985337588204379</c:v>
                </c:pt>
                <c:pt idx="74">
                  <c:v>11.027282690589303</c:v>
                </c:pt>
                <c:pt idx="75">
                  <c:v>10.573548518783953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-9.8289054528475699</c:v>
                </c:pt>
                <c:pt idx="84">
                  <c:v>-12.400067935286472</c:v>
                </c:pt>
                <c:pt idx="85">
                  <c:v>-17.399498664320326</c:v>
                </c:pt>
                <c:pt idx="86">
                  <c:v>-17.972884241787952</c:v>
                </c:pt>
                <c:pt idx="87">
                  <c:v>-18.023362678957962</c:v>
                </c:pt>
                <c:pt idx="88">
                  <c:v>-17.73411782798631</c:v>
                </c:pt>
                <c:pt idx="89">
                  <c:v>-17.409049393727724</c:v>
                </c:pt>
                <c:pt idx="90">
                  <c:v>-17.022273691303752</c:v>
                </c:pt>
                <c:pt idx="91">
                  <c:v>-16.318105472992528</c:v>
                </c:pt>
                <c:pt idx="92">
                  <c:v>-15.157033723319003</c:v>
                </c:pt>
                <c:pt idx="93">
                  <c:v>-8.7981037762660019</c:v>
                </c:pt>
                <c:pt idx="94">
                  <c:v>-6.5581072656307455</c:v>
                </c:pt>
                <c:pt idx="95">
                  <c:v>-4.2831026204045415</c:v>
                </c:pt>
                <c:pt idx="96">
                  <c:v>-2.0509848088678275</c:v>
                </c:pt>
                <c:pt idx="97">
                  <c:v>6.4087086501999124E-2</c:v>
                </c:pt>
                <c:pt idx="98">
                  <c:v>1.8244507235234568</c:v>
                </c:pt>
                <c:pt idx="99">
                  <c:v>3.1252342108561533</c:v>
                </c:pt>
                <c:pt idx="100">
                  <c:v>9.174975913470913</c:v>
                </c:pt>
                <c:pt idx="101">
                  <c:v>10.715354781383978</c:v>
                </c:pt>
                <c:pt idx="102">
                  <c:v>11.960089062855019</c:v>
                </c:pt>
                <c:pt idx="103">
                  <c:v>12.715060076430817</c:v>
                </c:pt>
                <c:pt idx="104">
                  <c:v>12.635706635089685</c:v>
                </c:pt>
                <c:pt idx="105">
                  <c:v>11.650712912323641</c:v>
                </c:pt>
                <c:pt idx="106">
                  <c:v>9.9437736584385519</c:v>
                </c:pt>
                <c:pt idx="107">
                  <c:v>7.6363120301674305</c:v>
                </c:pt>
                <c:pt idx="108">
                  <c:v>-0.52254042535525957</c:v>
                </c:pt>
                <c:pt idx="109">
                  <c:v>-2.7696236177366735</c:v>
                </c:pt>
                <c:pt idx="110">
                  <c:v>-4.9896921407765928</c:v>
                </c:pt>
                <c:pt idx="111">
                  <c:v>-7.6503616719947729</c:v>
                </c:pt>
                <c:pt idx="112">
                  <c:v>-10.559650999693281</c:v>
                </c:pt>
                <c:pt idx="113">
                  <c:v>-13.355849697882313</c:v>
                </c:pt>
                <c:pt idx="114">
                  <c:v>-15.695581693252052</c:v>
                </c:pt>
                <c:pt idx="115">
                  <c:v>-17.048484618134687</c:v>
                </c:pt>
                <c:pt idx="116">
                  <c:v>-17.865381010583519</c:v>
                </c:pt>
                <c:pt idx="117">
                  <c:v>-17.94892758094711</c:v>
                </c:pt>
                <c:pt idx="118">
                  <c:v>-18.109321368572495</c:v>
                </c:pt>
                <c:pt idx="119">
                  <c:v>-18.352346784776628</c:v>
                </c:pt>
                <c:pt idx="120">
                  <c:v>-18.399666942474454</c:v>
                </c:pt>
                <c:pt idx="121">
                  <c:v>-17.946861221050231</c:v>
                </c:pt>
                <c:pt idx="122">
                  <c:v>-16.97771019795502</c:v>
                </c:pt>
                <c:pt idx="123">
                  <c:v>-12.906856132706892</c:v>
                </c:pt>
                <c:pt idx="124">
                  <c:v>-11.495642820405964</c:v>
                </c:pt>
                <c:pt idx="125">
                  <c:v>-9.8163333513153948</c:v>
                </c:pt>
                <c:pt idx="126">
                  <c:v>-7.7935316956991034</c:v>
                </c:pt>
                <c:pt idx="127">
                  <c:v>-5.6162346520427207</c:v>
                </c:pt>
                <c:pt idx="128">
                  <c:v>-3.2106800477506012</c:v>
                </c:pt>
                <c:pt idx="129">
                  <c:v>-0.77852682750118285</c:v>
                </c:pt>
                <c:pt idx="130">
                  <c:v>1.5418392242076198</c:v>
                </c:pt>
                <c:pt idx="131">
                  <c:v>3.5333303108288732</c:v>
                </c:pt>
                <c:pt idx="132">
                  <c:v>7.9892113603460064</c:v>
                </c:pt>
                <c:pt idx="133">
                  <c:v>7.7745169616911145</c:v>
                </c:pt>
                <c:pt idx="134">
                  <c:v>7.2564229798105941</c:v>
                </c:pt>
                <c:pt idx="135">
                  <c:v>5.89363882025566</c:v>
                </c:pt>
                <c:pt idx="136">
                  <c:v>3.5694212011579287</c:v>
                </c:pt>
                <c:pt idx="137">
                  <c:v>0.97228103336195204</c:v>
                </c:pt>
                <c:pt idx="138">
                  <c:v>-1.4581012801040294</c:v>
                </c:pt>
                <c:pt idx="139">
                  <c:v>-8.4314642304251528</c:v>
                </c:pt>
                <c:pt idx="140">
                  <c:v>-10.927839784219914</c:v>
                </c:pt>
                <c:pt idx="141">
                  <c:v>-13.267383266368512</c:v>
                </c:pt>
                <c:pt idx="142">
                  <c:v>-15.152477835360626</c:v>
                </c:pt>
                <c:pt idx="143">
                  <c:v>-16.537149943238774</c:v>
                </c:pt>
                <c:pt idx="144">
                  <c:v>-17.422487259682811</c:v>
                </c:pt>
                <c:pt idx="145">
                  <c:v>-17.266420169223689</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0.63204793326014086</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14.613167218265646</c:v>
                </c:pt>
                <c:pt idx="162">
                  <c:v>14.262787924326854</c:v>
                </c:pt>
                <c:pt idx="163">
                  <c:v>13.022750384493094</c:v>
                </c:pt>
                <c:pt idx="164">
                  <c:v>11.229433978070375</c:v>
                </c:pt>
                <c:pt idx="165">
                  <c:v>8.7811485719658151</c:v>
                </c:pt>
                <c:pt idx="166">
                  <c:v>5.7551682702642637</c:v>
                </c:pt>
                <c:pt idx="167">
                  <c:v>2.5931714130479282</c:v>
                </c:pt>
                <c:pt idx="168">
                  <c:v>-5.3616308509395116</c:v>
                </c:pt>
                <c:pt idx="169">
                  <c:v>-7.4897578181069377</c:v>
                </c:pt>
                <c:pt idx="170">
                  <c:v>-9.0883547899934189</c:v>
                </c:pt>
                <c:pt idx="171">
                  <c:v>-10.677075915468109</c:v>
                </c:pt>
                <c:pt idx="172">
                  <c:v>-12.680735282916501</c:v>
                </c:pt>
                <c:pt idx="173">
                  <c:v>-14.536250882906955</c:v>
                </c:pt>
                <c:pt idx="174">
                  <c:v>-15.941329471077351</c:v>
                </c:pt>
                <c:pt idx="175">
                  <c:v>-16.752615090796013</c:v>
                </c:pt>
                <c:pt idx="176">
                  <c:v>-16.83636626327079</c:v>
                </c:pt>
                <c:pt idx="177">
                  <c:v>-16.609335632282932</c:v>
                </c:pt>
                <c:pt idx="178">
                  <c:v>-16.302725101237485</c:v>
                </c:pt>
                <c:pt idx="179">
                  <c:v>-15.807406157471391</c:v>
                </c:pt>
                <c:pt idx="180">
                  <c:v>-14.987897597119984</c:v>
                </c:pt>
                <c:pt idx="181">
                  <c:v>-13.851926944428286</c:v>
                </c:pt>
                <c:pt idx="182">
                  <c:v>-12.575933163855794</c:v>
                </c:pt>
                <c:pt idx="183">
                  <c:v>-11.349810388963107</c:v>
                </c:pt>
                <c:pt idx="184">
                  <c:v>-9.9834859905793767</c:v>
                </c:pt>
                <c:pt idx="185">
                  <c:v>-4.5682128543076743</c:v>
                </c:pt>
                <c:pt idx="186">
                  <c:v>-2.831939759321159</c:v>
                </c:pt>
                <c:pt idx="187">
                  <c:v>-1.6106694543788365</c:v>
                </c:pt>
                <c:pt idx="188">
                  <c:v>-0.35629603049609615</c:v>
                </c:pt>
                <c:pt idx="189">
                  <c:v>1.3070804393167663</c:v>
                </c:pt>
                <c:pt idx="190">
                  <c:v>3.0791748112154242</c:v>
                </c:pt>
                <c:pt idx="191">
                  <c:v>4.5479571887639736</c:v>
                </c:pt>
                <c:pt idx="192">
                  <c:v>7.4566771443042379</c:v>
                </c:pt>
                <c:pt idx="193">
                  <c:v>8.2412643134671679</c:v>
                </c:pt>
                <c:pt idx="194">
                  <c:v>9.2928557198444537</c:v>
                </c:pt>
                <c:pt idx="195">
                  <c:v>10.137035834169836</c:v>
                </c:pt>
                <c:pt idx="196">
                  <c:v>10.164508372831435</c:v>
                </c:pt>
                <c:pt idx="197">
                  <c:v>9.5894463633775047</c:v>
                </c:pt>
                <c:pt idx="198">
                  <c:v>8.6173418147031811</c:v>
                </c:pt>
                <c:pt idx="199">
                  <c:v>7.4449595753280917</c:v>
                </c:pt>
                <c:pt idx="200">
                  <c:v>6.0483728095707905</c:v>
                </c:pt>
                <c:pt idx="201">
                  <c:v>3.1095347364576815</c:v>
                </c:pt>
                <c:pt idx="202">
                  <c:v>1.3484129395448883</c:v>
                </c:pt>
                <c:pt idx="203">
                  <c:v>-0.55505168943133754</c:v>
                </c:pt>
                <c:pt idx="204">
                  <c:v>-2.4609744270059402</c:v>
                </c:pt>
                <c:pt idx="205">
                  <c:v>-4.5572356778375713</c:v>
                </c:pt>
                <c:pt idx="206">
                  <c:v>-6.9225848289263601</c:v>
                </c:pt>
                <c:pt idx="207">
                  <c:v>-9.370977848455821</c:v>
                </c:pt>
                <c:pt idx="208">
                  <c:v>-11.83682746546603</c:v>
                </c:pt>
                <c:pt idx="209">
                  <c:v>-14.085410434579948</c:v>
                </c:pt>
                <c:pt idx="210">
                  <c:v>-16.621429620573302</c:v>
                </c:pt>
                <c:pt idx="211">
                  <c:v>-16.332376622026317</c:v>
                </c:pt>
                <c:pt idx="212">
                  <c:v>-15.85863500475817</c:v>
                </c:pt>
                <c:pt idx="213">
                  <c:v>-15.56984580329507</c:v>
                </c:pt>
                <c:pt idx="214">
                  <c:v>-15.499805400778246</c:v>
                </c:pt>
                <c:pt idx="215">
                  <c:v>-15.086370103985843</c:v>
                </c:pt>
                <c:pt idx="216">
                  <c:v>-14.079252639588246</c:v>
                </c:pt>
                <c:pt idx="217">
                  <c:v>-13.33158947307837</c:v>
                </c:pt>
                <c:pt idx="218">
                  <c:v>-11.991302970066585</c:v>
                </c:pt>
                <c:pt idx="219">
                  <c:v>-11.27652094134905</c:v>
                </c:pt>
                <c:pt idx="220">
                  <c:v>-10.255366679297152</c:v>
                </c:pt>
                <c:pt idx="221">
                  <c:v>-9.485069176569727</c:v>
                </c:pt>
                <c:pt idx="222">
                  <c:v>-8.8892714717055199</c:v>
                </c:pt>
                <c:pt idx="223">
                  <c:v>-7.6747466615875615</c:v>
                </c:pt>
                <c:pt idx="224">
                  <c:v>-6.1364361267371486</c:v>
                </c:pt>
                <c:pt idx="225">
                  <c:v>-0.62575534126210663</c:v>
                </c:pt>
                <c:pt idx="226">
                  <c:v>0.40811605000547502</c:v>
                </c:pt>
                <c:pt idx="227">
                  <c:v>1.5909864077049178</c:v>
                </c:pt>
                <c:pt idx="228">
                  <c:v>2.9041423914061966</c:v>
                </c:pt>
                <c:pt idx="229">
                  <c:v>4.3408423648675551</c:v>
                </c:pt>
                <c:pt idx="230">
                  <c:v>5.8421479213776975</c:v>
                </c:pt>
                <c:pt idx="231">
                  <c:v>7.011808709823498</c:v>
                </c:pt>
                <c:pt idx="232">
                  <c:v>7.1139962324699226</c:v>
                </c:pt>
                <c:pt idx="233">
                  <c:v>6.1325621766262852</c:v>
                </c:pt>
                <c:pt idx="234">
                  <c:v>5.9406324949111333</c:v>
                </c:pt>
                <c:pt idx="235">
                  <c:v>5.6656735917164065</c:v>
                </c:pt>
                <c:pt idx="236">
                  <c:v>5.0807623735883363</c:v>
                </c:pt>
                <c:pt idx="237">
                  <c:v>3.8734208354749313</c:v>
                </c:pt>
                <c:pt idx="238">
                  <c:v>2.0560246018764872</c:v>
                </c:pt>
                <c:pt idx="239">
                  <c:v>-0.17554949339997042</c:v>
                </c:pt>
                <c:pt idx="240">
                  <c:v>-2.627194517775286</c:v>
                </c:pt>
                <c:pt idx="241">
                  <c:v>-8.4341195044104982</c:v>
                </c:pt>
                <c:pt idx="242">
                  <c:v>-9.8935639698624698</c:v>
                </c:pt>
                <c:pt idx="243">
                  <c:v>-11.507963874540721</c:v>
                </c:pt>
                <c:pt idx="244">
                  <c:v>-13.143080198317469</c:v>
                </c:pt>
                <c:pt idx="245">
                  <c:v>-14.85588430796993</c:v>
                </c:pt>
                <c:pt idx="246">
                  <c:v>-16.355564962476535</c:v>
                </c:pt>
                <c:pt idx="247">
                  <c:v>-17.337140858581886</c:v>
                </c:pt>
                <c:pt idx="248">
                  <c:v>-17.928556314074587</c:v>
                </c:pt>
                <c:pt idx="249">
                  <c:v>-18.567059397269329</c:v>
                </c:pt>
                <c:pt idx="250">
                  <c:v>-18.725311844698922</c:v>
                </c:pt>
                <c:pt idx="251">
                  <c:v>-18.253983560937513</c:v>
                </c:pt>
                <c:pt idx="252">
                  <c:v>-16.820778557328936</c:v>
                </c:pt>
                <c:pt idx="253">
                  <c:v>-14.777713855392989</c:v>
                </c:pt>
                <c:pt idx="254">
                  <c:v>-12.52050056280782</c:v>
                </c:pt>
                <c:pt idx="255">
                  <c:v>-10.282868967227103</c:v>
                </c:pt>
                <c:pt idx="256">
                  <c:v>-8.3680900925382247</c:v>
                </c:pt>
                <c:pt idx="257">
                  <c:v>-3.1242392985626619</c:v>
                </c:pt>
                <c:pt idx="258">
                  <c:v>-1.0715534403798299</c:v>
                </c:pt>
                <c:pt idx="259">
                  <c:v>1.1321977939352061</c:v>
                </c:pt>
                <c:pt idx="260">
                  <c:v>3.284722713825289</c:v>
                </c:pt>
                <c:pt idx="261">
                  <c:v>5.0721169478099233</c:v>
                </c:pt>
                <c:pt idx="262">
                  <c:v>6.1325519313425465</c:v>
                </c:pt>
                <c:pt idx="263">
                  <c:v>6.5317243512191325</c:v>
                </c:pt>
                <c:pt idx="264">
                  <c:v>6.1772675102368311</c:v>
                </c:pt>
                <c:pt idx="265">
                  <c:v>5.5911682945391261</c:v>
                </c:pt>
                <c:pt idx="266">
                  <c:v>3.9035306619570695</c:v>
                </c:pt>
                <c:pt idx="267">
                  <c:v>1.6765093715674766</c:v>
                </c:pt>
                <c:pt idx="268">
                  <c:v>-0.91371911436397213</c:v>
                </c:pt>
                <c:pt idx="269">
                  <c:v>-3.5606841366309991</c:v>
                </c:pt>
                <c:pt idx="270">
                  <c:v>-5.5889049402257358</c:v>
                </c:pt>
                <c:pt idx="271">
                  <c:v>-6.8446780216514043</c:v>
                </c:pt>
                <c:pt idx="272">
                  <c:v>-7.956380405094162</c:v>
                </c:pt>
                <c:pt idx="273">
                  <c:v>-9.3202509441820354</c:v>
                </c:pt>
                <c:pt idx="274">
                  <c:v>-11.019034041506204</c:v>
                </c:pt>
                <c:pt idx="275">
                  <c:v>-14.819952959476186</c:v>
                </c:pt>
                <c:pt idx="276">
                  <c:v>-16.307649212283089</c:v>
                </c:pt>
                <c:pt idx="277">
                  <c:v>-17.267525142049408</c:v>
                </c:pt>
                <c:pt idx="278">
                  <c:v>-17.968875072527119</c:v>
                </c:pt>
                <c:pt idx="279">
                  <c:v>-18.679920532422756</c:v>
                </c:pt>
                <c:pt idx="280">
                  <c:v>-19.304824253633996</c:v>
                </c:pt>
                <c:pt idx="281">
                  <c:v>-19.550342537103219</c:v>
                </c:pt>
                <c:pt idx="282">
                  <c:v>-19.430698872322008</c:v>
                </c:pt>
                <c:pt idx="283">
                  <c:v>-16.868678825760199</c:v>
                </c:pt>
                <c:pt idx="284">
                  <c:v>-15.366223293066795</c:v>
                </c:pt>
                <c:pt idx="285">
                  <c:v>-13.370286592840017</c:v>
                </c:pt>
                <c:pt idx="286">
                  <c:v>-10.796028365105315</c:v>
                </c:pt>
                <c:pt idx="287">
                  <c:v>-7.7994698621635123</c:v>
                </c:pt>
                <c:pt idx="288">
                  <c:v>-4.8971564343372691</c:v>
                </c:pt>
                <c:pt idx="289">
                  <c:v>-2.0575017579734203</c:v>
                </c:pt>
                <c:pt idx="290">
                  <c:v>1.017684217834979</c:v>
                </c:pt>
                <c:pt idx="291">
                  <c:v>6.9352077588268708</c:v>
                </c:pt>
                <c:pt idx="292">
                  <c:v>7.506392725234913</c:v>
                </c:pt>
                <c:pt idx="293">
                  <c:v>7.6815858631898735</c:v>
                </c:pt>
                <c:pt idx="294">
                  <c:v>7.3684046901628619</c:v>
                </c:pt>
                <c:pt idx="295">
                  <c:v>6.1500485233753954</c:v>
                </c:pt>
                <c:pt idx="296">
                  <c:v>3.4489983351153057</c:v>
                </c:pt>
                <c:pt idx="297">
                  <c:v>-0.28062461132725602</c:v>
                </c:pt>
                <c:pt idx="298">
                  <c:v>-4.1069191050199105</c:v>
                </c:pt>
                <c:pt idx="299">
                  <c:v>-7.3177756279717752</c:v>
                </c:pt>
                <c:pt idx="300">
                  <c:v>-13.666170691248851</c:v>
                </c:pt>
                <c:pt idx="301">
                  <c:v>-15.330174465319388</c:v>
                </c:pt>
                <c:pt idx="302">
                  <c:v>-16.944077132226028</c:v>
                </c:pt>
                <c:pt idx="303">
                  <c:v>-18.357466391014597</c:v>
                </c:pt>
                <c:pt idx="304">
                  <c:v>-19.314694939458604</c:v>
                </c:pt>
                <c:pt idx="305">
                  <c:v>-19.341612563195589</c:v>
                </c:pt>
                <c:pt idx="306">
                  <c:v>-18.712336610223606</c:v>
                </c:pt>
                <c:pt idx="307">
                  <c:v>-18.383109046106512</c:v>
                </c:pt>
                <c:pt idx="308">
                  <c:v>-18.984232780703408</c:v>
                </c:pt>
                <c:pt idx="309">
                  <c:v>-19.002586257913169</c:v>
                </c:pt>
                <c:pt idx="310">
                  <c:v>-18.869129825682492</c:v>
                </c:pt>
                <c:pt idx="311">
                  <c:v>-18.757854812236388</c:v>
                </c:pt>
                <c:pt idx="312">
                  <c:v>-18.532311948231762</c:v>
                </c:pt>
                <c:pt idx="313">
                  <c:v>-18.179449501074689</c:v>
                </c:pt>
                <c:pt idx="314">
                  <c:v>-16.271415210518157</c:v>
                </c:pt>
                <c:pt idx="315">
                  <c:v>-14.461180425521334</c:v>
                </c:pt>
                <c:pt idx="316">
                  <c:v>-12.303801124176548</c:v>
                </c:pt>
                <c:pt idx="317">
                  <c:v>-10.132198940468118</c:v>
                </c:pt>
                <c:pt idx="318">
                  <c:v>-8.129997287170653</c:v>
                </c:pt>
                <c:pt idx="319">
                  <c:v>-6.5645699906234105</c:v>
                </c:pt>
                <c:pt idx="320">
                  <c:v>-5.7468146639409667</c:v>
                </c:pt>
                <c:pt idx="321">
                  <c:v>-5.2950469794886317</c:v>
                </c:pt>
                <c:pt idx="322">
                  <c:v>-4.9322450892694034</c:v>
                </c:pt>
                <c:pt idx="323">
                  <c:v>-3.9342439542479597</c:v>
                </c:pt>
                <c:pt idx="324">
                  <c:v>-3.5698411435782567</c:v>
                </c:pt>
                <c:pt idx="325">
                  <c:v>-3.4339634851777703</c:v>
                </c:pt>
                <c:pt idx="326">
                  <c:v>-3.3302262684996582</c:v>
                </c:pt>
                <c:pt idx="327">
                  <c:v>-3.2188845468726059</c:v>
                </c:pt>
                <c:pt idx="328">
                  <c:v>-3.0933266212890942</c:v>
                </c:pt>
                <c:pt idx="329">
                  <c:v>-3.0953969275175162</c:v>
                </c:pt>
                <c:pt idx="330">
                  <c:v>-3.6027446692129139</c:v>
                </c:pt>
                <c:pt idx="331">
                  <c:v>-4.6359795627408289</c:v>
                </c:pt>
                <c:pt idx="332">
                  <c:v>-7.3074656850926329</c:v>
                </c:pt>
                <c:pt idx="333">
                  <c:v>-8.9460033265156369</c:v>
                </c:pt>
                <c:pt idx="334">
                  <c:v>-10.783311159998661</c:v>
                </c:pt>
                <c:pt idx="335">
                  <c:v>-12.966494308899778</c:v>
                </c:pt>
                <c:pt idx="336">
                  <c:v>-15.39474555591285</c:v>
                </c:pt>
                <c:pt idx="337">
                  <c:v>-17.527520998047379</c:v>
                </c:pt>
                <c:pt idx="338">
                  <c:v>-18.881355864296843</c:v>
                </c:pt>
                <c:pt idx="339">
                  <c:v>-19.236435542640464</c:v>
                </c:pt>
                <c:pt idx="340">
                  <c:v>-18.457018674897199</c:v>
                </c:pt>
                <c:pt idx="341">
                  <c:v>-14.379451596168845</c:v>
                </c:pt>
                <c:pt idx="342">
                  <c:v>-12.513662784538718</c:v>
                </c:pt>
                <c:pt idx="343">
                  <c:v>-11.052881119829253</c:v>
                </c:pt>
                <c:pt idx="344">
                  <c:v>-9.815616333234475</c:v>
                </c:pt>
                <c:pt idx="345">
                  <c:v>-8.3047350791809613</c:v>
                </c:pt>
                <c:pt idx="346">
                  <c:v>-6.8569952812366353</c:v>
                </c:pt>
                <c:pt idx="347">
                  <c:v>-5.4444658673736228</c:v>
                </c:pt>
                <c:pt idx="348">
                  <c:v>-4.1792199206971103</c:v>
                </c:pt>
                <c:pt idx="349">
                  <c:v>-3.1890901233481777</c:v>
                </c:pt>
                <c:pt idx="350">
                  <c:v>-1.0324251459541074</c:v>
                </c:pt>
                <c:pt idx="351">
                  <c:v>0.47541465332115301</c:v>
                </c:pt>
                <c:pt idx="352">
                  <c:v>1.5803942072582924</c:v>
                </c:pt>
                <c:pt idx="353">
                  <c:v>2.1799148276808471</c:v>
                </c:pt>
                <c:pt idx="354">
                  <c:v>2.1095990357312076</c:v>
                </c:pt>
                <c:pt idx="355">
                  <c:v>1.8167150457401533</c:v>
                </c:pt>
                <c:pt idx="356">
                  <c:v>2.0941686423268919</c:v>
                </c:pt>
                <c:pt idx="357">
                  <c:v>2.6728679741595567</c:v>
                </c:pt>
                <c:pt idx="358">
                  <c:v>3.4702390566100405</c:v>
                </c:pt>
                <c:pt idx="359">
                  <c:v>3.4730960488488742</c:v>
                </c:pt>
                <c:pt idx="360">
                  <c:v>3.4109975246804396</c:v>
                </c:pt>
                <c:pt idx="361">
                  <c:v>3.0803059854057153</c:v>
                </c:pt>
                <c:pt idx="362">
                  <c:v>2.5949080052455571</c:v>
                </c:pt>
                <c:pt idx="363">
                  <c:v>2.0538931512254401</c:v>
                </c:pt>
                <c:pt idx="364">
                  <c:v>1.8225655818261561</c:v>
                </c:pt>
                <c:pt idx="365">
                  <c:v>2.0956835403392944</c:v>
                </c:pt>
                <c:pt idx="366">
                  <c:v>2.9798300322743208</c:v>
                </c:pt>
                <c:pt idx="367">
                  <c:v>2.7913052567786152</c:v>
                </c:pt>
                <c:pt idx="368">
                  <c:v>2.5378745786108832</c:v>
                </c:pt>
                <c:pt idx="369">
                  <c:v>2.1303921806214712</c:v>
                </c:pt>
                <c:pt idx="370">
                  <c:v>1.7127323881115046</c:v>
                </c:pt>
                <c:pt idx="371">
                  <c:v>1.6343896013240737</c:v>
                </c:pt>
                <c:pt idx="372">
                  <c:v>1.4824577410274884</c:v>
                </c:pt>
                <c:pt idx="373">
                  <c:v>1.3293675446065856</c:v>
                </c:pt>
                <c:pt idx="374">
                  <c:v>1.2454593584150739</c:v>
                </c:pt>
                <c:pt idx="375">
                  <c:v>1.1172470078766721</c:v>
                </c:pt>
                <c:pt idx="376">
                  <c:v>1.1351231117816667</c:v>
                </c:pt>
                <c:pt idx="377">
                  <c:v>1.1543651681432885</c:v>
                </c:pt>
                <c:pt idx="378">
                  <c:v>1.1870565594859681</c:v>
                </c:pt>
                <c:pt idx="379">
                  <c:v>1.2223629931025073</c:v>
                </c:pt>
                <c:pt idx="380">
                  <c:v>1.2286085749978088</c:v>
                </c:pt>
                <c:pt idx="381">
                  <c:v>1.237224242021465</c:v>
                </c:pt>
                <c:pt idx="382">
                  <c:v>1.2380894941800733</c:v>
                </c:pt>
                <c:pt idx="383">
                  <c:v>1.22352641147749</c:v>
                </c:pt>
                <c:pt idx="384">
                  <c:v>1.2287582225452383</c:v>
                </c:pt>
                <c:pt idx="385">
                  <c:v>1.2216747092480198</c:v>
                </c:pt>
                <c:pt idx="386">
                  <c:v>1.1976137457267149</c:v>
                </c:pt>
                <c:pt idx="387">
                  <c:v>1.1788060135053087</c:v>
                </c:pt>
                <c:pt idx="388">
                  <c:v>1.1676465279026331</c:v>
                </c:pt>
                <c:pt idx="389">
                  <c:v>1.173514846196412</c:v>
                </c:pt>
                <c:pt idx="390">
                  <c:v>1.1758702274453015</c:v>
                </c:pt>
                <c:pt idx="391">
                  <c:v>1.1727751651684191</c:v>
                </c:pt>
                <c:pt idx="392">
                  <c:v>1.1734047663142917</c:v>
                </c:pt>
                <c:pt idx="393">
                  <c:v>1.1782693977958998</c:v>
                </c:pt>
                <c:pt idx="394">
                  <c:v>1.2075564046696314</c:v>
                </c:pt>
                <c:pt idx="395">
                  <c:v>1.2198511246306083</c:v>
                </c:pt>
                <c:pt idx="396">
                  <c:v>1.2268910195808898</c:v>
                </c:pt>
                <c:pt idx="397">
                  <c:v>1.2338481459193378</c:v>
                </c:pt>
                <c:pt idx="398">
                  <c:v>1.226944095842567</c:v>
                </c:pt>
                <c:pt idx="399">
                  <c:v>1.2221402340718175</c:v>
                </c:pt>
                <c:pt idx="400">
                  <c:v>1.2560434432688661</c:v>
                </c:pt>
                <c:pt idx="401">
                  <c:v>1.2601435062207025</c:v>
                </c:pt>
                <c:pt idx="402">
                  <c:v>1.2525063064843058</c:v>
                </c:pt>
                <c:pt idx="403">
                  <c:v>1.252150301846586</c:v>
                </c:pt>
                <c:pt idx="404">
                  <c:v>1.2532220628774535</c:v>
                </c:pt>
                <c:pt idx="405">
                  <c:v>1.2522887222705501</c:v>
                </c:pt>
                <c:pt idx="406">
                  <c:v>1.2530807491094436</c:v>
                </c:pt>
                <c:pt idx="407">
                  <c:v>1.2546466743267801</c:v>
                </c:pt>
                <c:pt idx="408">
                  <c:v>1.2548158827770948</c:v>
                </c:pt>
                <c:pt idx="409">
                  <c:v>1.2582629274692323</c:v>
                </c:pt>
                <c:pt idx="410">
                  <c:v>1.2598009769770044</c:v>
                </c:pt>
                <c:pt idx="411">
                  <c:v>1.264031709985403</c:v>
                </c:pt>
                <c:pt idx="412">
                  <c:v>1.26160332160336</c:v>
                </c:pt>
                <c:pt idx="413">
                  <c:v>1.2626309140776186</c:v>
                </c:pt>
                <c:pt idx="414">
                  <c:v>1.2618633715696301</c:v>
                </c:pt>
                <c:pt idx="415">
                  <c:v>1.2653131056487441</c:v>
                </c:pt>
                <c:pt idx="416">
                  <c:v>1.2659140958910751</c:v>
                </c:pt>
                <c:pt idx="417">
                  <c:v>1.2656941495702654</c:v>
                </c:pt>
                <c:pt idx="418">
                  <c:v>1.2668414126505918</c:v>
                </c:pt>
                <c:pt idx="419">
                  <c:v>1.2676096524070424</c:v>
                </c:pt>
                <c:pt idx="420">
                  <c:v>1.2663092839960086</c:v>
                </c:pt>
                <c:pt idx="421">
                  <c:v>1.2675046287621798</c:v>
                </c:pt>
                <c:pt idx="422">
                  <c:v>1.2684412753703638</c:v>
                </c:pt>
                <c:pt idx="423">
                  <c:v>1.2701610411124018</c:v>
                </c:pt>
                <c:pt idx="424">
                  <c:v>1.2699552532045129</c:v>
                </c:pt>
                <c:pt idx="425">
                  <c:v>1.2703442229913833</c:v>
                </c:pt>
                <c:pt idx="426">
                  <c:v>1.2713325655938241</c:v>
                </c:pt>
                <c:pt idx="427">
                  <c:v>1.2739755262659287</c:v>
                </c:pt>
                <c:pt idx="428">
                  <c:v>1.2754541626143094</c:v>
                </c:pt>
                <c:pt idx="429">
                  <c:v>1.2757893968365153</c:v>
                </c:pt>
                <c:pt idx="430">
                  <c:v>1.2752259489186599</c:v>
                </c:pt>
                <c:pt idx="431">
                  <c:v>1.2771766651751741</c:v>
                </c:pt>
                <c:pt idx="432">
                  <c:v>1.2786655942391858</c:v>
                </c:pt>
                <c:pt idx="433">
                  <c:v>1.278871994018175</c:v>
                </c:pt>
                <c:pt idx="434">
                  <c:v>1.2770162553366038</c:v>
                </c:pt>
                <c:pt idx="435">
                  <c:v>1.2765018377419892</c:v>
                </c:pt>
                <c:pt idx="436">
                  <c:v>1.2774099303648958</c:v>
                </c:pt>
                <c:pt idx="437">
                  <c:v>1.2804124008898441</c:v>
                </c:pt>
                <c:pt idx="438">
                  <c:v>1.2806657297602744</c:v>
                </c:pt>
                <c:pt idx="439">
                  <c:v>1.281380580204712</c:v>
                </c:pt>
                <c:pt idx="440">
                  <c:v>1.2821936762799158</c:v>
                </c:pt>
                <c:pt idx="441">
                  <c:v>1.2829247341940668</c:v>
                </c:pt>
                <c:pt idx="442">
                  <c:v>1.2832570560995009</c:v>
                </c:pt>
                <c:pt idx="443">
                  <c:v>1.2855563681357864</c:v>
                </c:pt>
                <c:pt idx="444">
                  <c:v>1.2856950257191198</c:v>
                </c:pt>
                <c:pt idx="445">
                  <c:v>1.286440275248566</c:v>
                </c:pt>
                <c:pt idx="446">
                  <c:v>1.2870398472780096</c:v>
                </c:pt>
                <c:pt idx="447">
                  <c:v>1.2864264868041584</c:v>
                </c:pt>
                <c:pt idx="448">
                  <c:v>1.2867007568448372</c:v>
                </c:pt>
                <c:pt idx="449">
                  <c:v>1.2862635014151067</c:v>
                </c:pt>
                <c:pt idx="450">
                  <c:v>1.2870859557980907</c:v>
                </c:pt>
                <c:pt idx="451">
                  <c:v>1.2869180232650601</c:v>
                </c:pt>
                <c:pt idx="452">
                  <c:v>1.2884829666427078</c:v>
                </c:pt>
                <c:pt idx="453">
                  <c:v>1.2896327625848578</c:v>
                </c:pt>
                <c:pt idx="454">
                  <c:v>1.2907589848880181</c:v>
                </c:pt>
                <c:pt idx="455">
                  <c:v>1.2897474291287405</c:v>
                </c:pt>
                <c:pt idx="456">
                  <c:v>1.2899845410430544</c:v>
                </c:pt>
                <c:pt idx="457">
                  <c:v>1.2894605516972319</c:v>
                </c:pt>
                <c:pt idx="458">
                  <c:v>1.2903162605637437</c:v>
                </c:pt>
                <c:pt idx="459">
                  <c:v>1.2895857244001405</c:v>
                </c:pt>
                <c:pt idx="460">
                  <c:v>1.2910719071589218</c:v>
                </c:pt>
                <c:pt idx="461">
                  <c:v>1.2930970297886981</c:v>
                </c:pt>
                <c:pt idx="462">
                  <c:v>1.2943284986664878</c:v>
                </c:pt>
                <c:pt idx="463">
                  <c:v>1.2950775617182337</c:v>
                </c:pt>
                <c:pt idx="464">
                  <c:v>1.2952187474201917</c:v>
                </c:pt>
                <c:pt idx="465">
                  <c:v>1.2958669608315461</c:v>
                </c:pt>
                <c:pt idx="466">
                  <c:v>1.2970589948532472</c:v>
                </c:pt>
                <c:pt idx="467">
                  <c:v>1.2972723860897588</c:v>
                </c:pt>
                <c:pt idx="468">
                  <c:v>1.2977030484896639</c:v>
                </c:pt>
                <c:pt idx="469">
                  <c:v>1.2986019725322535</c:v>
                </c:pt>
                <c:pt idx="470">
                  <c:v>1.2985902616037501</c:v>
                </c:pt>
                <c:pt idx="471">
                  <c:v>1.2976872821363372</c:v>
                </c:pt>
                <c:pt idx="472">
                  <c:v>1.2982767986095212</c:v>
                </c:pt>
                <c:pt idx="473">
                  <c:v>1.299673411026447</c:v>
                </c:pt>
                <c:pt idx="474">
                  <c:v>1.299524588793517</c:v>
                </c:pt>
                <c:pt idx="475">
                  <c:v>1.3005438142860459</c:v>
                </c:pt>
                <c:pt idx="476">
                  <c:v>1.3007450392480866</c:v>
                </c:pt>
                <c:pt idx="477">
                  <c:v>1.3012170290356568</c:v>
                </c:pt>
                <c:pt idx="478">
                  <c:v>1.3012348207298174</c:v>
                </c:pt>
                <c:pt idx="479">
                  <c:v>1.301014974015914</c:v>
                </c:pt>
                <c:pt idx="480">
                  <c:v>1.2994533840714269</c:v>
                </c:pt>
                <c:pt idx="481">
                  <c:v>1.3006211329760902</c:v>
                </c:pt>
                <c:pt idx="482">
                  <c:v>1.3008250900138019</c:v>
                </c:pt>
                <c:pt idx="483">
                  <c:v>1.301513582568504</c:v>
                </c:pt>
                <c:pt idx="484">
                  <c:v>1.3021267675444201</c:v>
                </c:pt>
                <c:pt idx="485">
                  <c:v>1.3038600845714958</c:v>
                </c:pt>
                <c:pt idx="486">
                  <c:v>1.3019455825471338</c:v>
                </c:pt>
                <c:pt idx="487">
                  <c:v>1.3014344092923678</c:v>
                </c:pt>
                <c:pt idx="488">
                  <c:v>1.3025513349491575</c:v>
                </c:pt>
                <c:pt idx="489">
                  <c:v>1.3019693269408776</c:v>
                </c:pt>
                <c:pt idx="490">
                  <c:v>1.3017210068758798</c:v>
                </c:pt>
                <c:pt idx="491">
                  <c:v>1.3012929864310649</c:v>
                </c:pt>
                <c:pt idx="492">
                  <c:v>1.3032010614371217</c:v>
                </c:pt>
                <c:pt idx="493">
                  <c:v>1.3044628013338713</c:v>
                </c:pt>
                <c:pt idx="494">
                  <c:v>1.3053101337322781</c:v>
                </c:pt>
                <c:pt idx="495">
                  <c:v>1.3058699910576175</c:v>
                </c:pt>
                <c:pt idx="496">
                  <c:v>1.3047217888262708</c:v>
                </c:pt>
                <c:pt idx="497">
                  <c:v>1.3046487295180802</c:v>
                </c:pt>
                <c:pt idx="498">
                  <c:v>1.3041927290136233</c:v>
                </c:pt>
                <c:pt idx="499">
                  <c:v>1.3045375207574921</c:v>
                </c:pt>
                <c:pt idx="500">
                  <c:v>1.3038548291203824</c:v>
                </c:pt>
                <c:pt idx="501">
                  <c:v>1.3048615895176559</c:v>
                </c:pt>
                <c:pt idx="502">
                  <c:v>1.3053837242774051</c:v>
                </c:pt>
                <c:pt idx="503">
                  <c:v>1.3061163237273101</c:v>
                </c:pt>
                <c:pt idx="504">
                  <c:v>1.3068780985200019</c:v>
                </c:pt>
                <c:pt idx="505">
                  <c:v>1.307213271080784</c:v>
                </c:pt>
                <c:pt idx="506">
                  <c:v>1.3088829155665727</c:v>
                </c:pt>
                <c:pt idx="507">
                  <c:v>1.3080703602146855</c:v>
                </c:pt>
                <c:pt idx="508">
                  <c:v>1.3080429208783393</c:v>
                </c:pt>
                <c:pt idx="509">
                  <c:v>1.3070161015435409</c:v>
                </c:pt>
                <c:pt idx="510">
                  <c:v>1.306337232915098</c:v>
                </c:pt>
                <c:pt idx="511">
                  <c:v>1.3062740916107742</c:v>
                </c:pt>
                <c:pt idx="512">
                  <c:v>1.3051359781380121</c:v>
                </c:pt>
                <c:pt idx="513">
                  <c:v>1.3077291780360838</c:v>
                </c:pt>
                <c:pt idx="514">
                  <c:v>1.3076102141648518</c:v>
                </c:pt>
                <c:pt idx="515">
                  <c:v>1.3069985185496178</c:v>
                </c:pt>
                <c:pt idx="516">
                  <c:v>1.3059436717232984</c:v>
                </c:pt>
                <c:pt idx="517">
                  <c:v>1.3059453081228014</c:v>
                </c:pt>
                <c:pt idx="518">
                  <c:v>1.3062209489444854</c:v>
                </c:pt>
                <c:pt idx="519">
                  <c:v>1.3057153157320438</c:v>
                </c:pt>
                <c:pt idx="520">
                  <c:v>1.305996619918927</c:v>
                </c:pt>
                <c:pt idx="521">
                  <c:v>1.3054487201678171</c:v>
                </c:pt>
                <c:pt idx="522">
                  <c:v>1.3052242488466539</c:v>
                </c:pt>
                <c:pt idx="523">
                  <c:v>1.3051695266991175</c:v>
                </c:pt>
                <c:pt idx="524">
                  <c:v>1.304908248247427</c:v>
                </c:pt>
                <c:pt idx="525">
                  <c:v>1.3065883799195195</c:v>
                </c:pt>
                <c:pt idx="526">
                  <c:v>1.3068557011913544</c:v>
                </c:pt>
                <c:pt idx="527">
                  <c:v>1.3067024156195259</c:v>
                </c:pt>
                <c:pt idx="528">
                  <c:v>1.3051169864175591</c:v>
                </c:pt>
                <c:pt idx="529">
                  <c:v>1.3059134528794067</c:v>
                </c:pt>
                <c:pt idx="530">
                  <c:v>1.3056839822392299</c:v>
                </c:pt>
                <c:pt idx="531">
                  <c:v>1.3052727811352725</c:v>
                </c:pt>
                <c:pt idx="532">
                  <c:v>1.3051098574076128</c:v>
                </c:pt>
                <c:pt idx="533">
                  <c:v>1.3038755046721917</c:v>
                </c:pt>
                <c:pt idx="534">
                  <c:v>1.3049792537556877</c:v>
                </c:pt>
                <c:pt idx="535">
                  <c:v>1.3051670792146695</c:v>
                </c:pt>
                <c:pt idx="536">
                  <c:v>1.3055362319665562</c:v>
                </c:pt>
                <c:pt idx="537">
                  <c:v>1.3065784761452341</c:v>
                </c:pt>
                <c:pt idx="538">
                  <c:v>1.3075692946912618</c:v>
                </c:pt>
                <c:pt idx="539">
                  <c:v>1.3080054686743807</c:v>
                </c:pt>
                <c:pt idx="540">
                  <c:v>1.3081437183436435</c:v>
                </c:pt>
                <c:pt idx="541">
                  <c:v>1.3077284096398074</c:v>
                </c:pt>
                <c:pt idx="542">
                  <c:v>1.3074454358511221</c:v>
                </c:pt>
                <c:pt idx="543">
                  <c:v>1.3083585183066777</c:v>
                </c:pt>
                <c:pt idx="544">
                  <c:v>1.3084846206742213</c:v>
                </c:pt>
                <c:pt idx="545">
                  <c:v>1.3088257696505261</c:v>
                </c:pt>
                <c:pt idx="546">
                  <c:v>1.3078027116629578</c:v>
                </c:pt>
                <c:pt idx="547">
                  <c:v>1.307147644346486</c:v>
                </c:pt>
                <c:pt idx="548">
                  <c:v>1.305298626760802</c:v>
                </c:pt>
                <c:pt idx="549">
                  <c:v>1.3066118681811645</c:v>
                </c:pt>
                <c:pt idx="550">
                  <c:v>1.3065061045991371</c:v>
                </c:pt>
                <c:pt idx="551">
                  <c:v>1.3056840676165962</c:v>
                </c:pt>
                <c:pt idx="552">
                  <c:v>1.3069336459820686</c:v>
                </c:pt>
                <c:pt idx="553">
                  <c:v>1.3050649584002088</c:v>
                </c:pt>
                <c:pt idx="554">
                  <c:v>1.3057625768465488</c:v>
                </c:pt>
                <c:pt idx="555">
                  <c:v>1.3029910378633358</c:v>
                </c:pt>
                <c:pt idx="556">
                  <c:v>1.3032504664721221</c:v>
                </c:pt>
                <c:pt idx="557">
                  <c:v>1.3035628812220494</c:v>
                </c:pt>
                <c:pt idx="558">
                  <c:v>1.3035564257446453</c:v>
                </c:pt>
                <c:pt idx="559">
                  <c:v>1.3016929461820297</c:v>
                </c:pt>
                <c:pt idx="560">
                  <c:v>1.306080654961649</c:v>
                </c:pt>
                <c:pt idx="561">
                  <c:v>1.306438983760984</c:v>
                </c:pt>
                <c:pt idx="562">
                  <c:v>1.306645018314569</c:v>
                </c:pt>
                <c:pt idx="563">
                  <c:v>1.3051354469010761</c:v>
                </c:pt>
                <c:pt idx="564">
                  <c:v>1.3044649357679958</c:v>
                </c:pt>
                <c:pt idx="565">
                  <c:v>1.3042564869322479</c:v>
                </c:pt>
                <c:pt idx="566">
                  <c:v>1.3050811042084831</c:v>
                </c:pt>
                <c:pt idx="567">
                  <c:v>1.3038989644746977</c:v>
                </c:pt>
                <c:pt idx="568">
                  <c:v>1.30210840192467</c:v>
                </c:pt>
                <c:pt idx="569">
                  <c:v>1.3018341555999311</c:v>
                </c:pt>
                <c:pt idx="570">
                  <c:v>1.3026208084080224</c:v>
                </c:pt>
                <c:pt idx="571">
                  <c:v>1.301111905783884</c:v>
                </c:pt>
                <c:pt idx="572">
                  <c:v>1.3004871996069223</c:v>
                </c:pt>
                <c:pt idx="573">
                  <c:v>1.3008500866088901</c:v>
                </c:pt>
                <c:pt idx="574">
                  <c:v>1.3006403381399418</c:v>
                </c:pt>
                <c:pt idx="575">
                  <c:v>1.2992601561225279</c:v>
                </c:pt>
                <c:pt idx="576">
                  <c:v>1.3013700063003313</c:v>
                </c:pt>
                <c:pt idx="577">
                  <c:v>1.2998144117441068</c:v>
                </c:pt>
                <c:pt idx="578">
                  <c:v>1.3006473295974681</c:v>
                </c:pt>
                <c:pt idx="579">
                  <c:v>1.2995552250378637</c:v>
                </c:pt>
                <c:pt idx="580">
                  <c:v>1.2984507834490699</c:v>
                </c:pt>
                <c:pt idx="581">
                  <c:v>1.2980666944015553</c:v>
                </c:pt>
                <c:pt idx="582">
                  <c:v>1.2973549365149779</c:v>
                </c:pt>
                <c:pt idx="583">
                  <c:v>1.2952816657947324</c:v>
                </c:pt>
                <c:pt idx="584">
                  <c:v>1.2964678656965301</c:v>
                </c:pt>
                <c:pt idx="585">
                  <c:v>1.2961645341495682</c:v>
                </c:pt>
                <c:pt idx="586">
                  <c:v>1.2951365717067369</c:v>
                </c:pt>
                <c:pt idx="587">
                  <c:v>1.2942035915820469</c:v>
                </c:pt>
                <c:pt idx="588">
                  <c:v>1.2940857755620527</c:v>
                </c:pt>
                <c:pt idx="589">
                  <c:v>1.293960579143218</c:v>
                </c:pt>
                <c:pt idx="590">
                  <c:v>1.2930314220271821</c:v>
                </c:pt>
                <c:pt idx="591">
                  <c:v>1.2922097882155299</c:v>
                </c:pt>
                <c:pt idx="592">
                  <c:v>1.2911049576854035</c:v>
                </c:pt>
                <c:pt idx="593">
                  <c:v>1.2926236739632913</c:v>
                </c:pt>
                <c:pt idx="594">
                  <c:v>1.2907883831605602</c:v>
                </c:pt>
                <c:pt idx="595">
                  <c:v>1.2903273027029059</c:v>
                </c:pt>
                <c:pt idx="596">
                  <c:v>1.2877873118757321</c:v>
                </c:pt>
                <c:pt idx="597">
                  <c:v>1.2889050201583541</c:v>
                </c:pt>
                <c:pt idx="598">
                  <c:v>1.2891335137020259</c:v>
                </c:pt>
                <c:pt idx="599">
                  <c:v>1.2897973606574862</c:v>
                </c:pt>
                <c:pt idx="600">
                  <c:v>1.2895367367655837</c:v>
                </c:pt>
                <c:pt idx="601">
                  <c:v>1.288490513053091</c:v>
                </c:pt>
                <c:pt idx="602">
                  <c:v>1.2880257091937057</c:v>
                </c:pt>
                <c:pt idx="603">
                  <c:v>1.2874807739344192</c:v>
                </c:pt>
                <c:pt idx="604">
                  <c:v>1.2864993326689378</c:v>
                </c:pt>
                <c:pt idx="605">
                  <c:v>1.2861828767237606</c:v>
                </c:pt>
                <c:pt idx="606">
                  <c:v>1.2852996668594701</c:v>
                </c:pt>
                <c:pt idx="607">
                  <c:v>1.2857863605265301</c:v>
                </c:pt>
                <c:pt idx="608">
                  <c:v>1.2862659583859255</c:v>
                </c:pt>
                <c:pt idx="609">
                  <c:v>1.2858016241020478</c:v>
                </c:pt>
                <c:pt idx="610">
                  <c:v>1.2839385666830481</c:v>
                </c:pt>
                <c:pt idx="611">
                  <c:v>1.2822302889397719</c:v>
                </c:pt>
                <c:pt idx="612">
                  <c:v>1.2832603241552789</c:v>
                </c:pt>
                <c:pt idx="613">
                  <c:v>1.2850148289983423</c:v>
                </c:pt>
                <c:pt idx="614">
                  <c:v>1.286098789505985</c:v>
                </c:pt>
                <c:pt idx="615">
                  <c:v>1.2834242392089812</c:v>
                </c:pt>
                <c:pt idx="616">
                  <c:v>1.2823880378504811</c:v>
                </c:pt>
                <c:pt idx="617">
                  <c:v>1.2822501676361657</c:v>
                </c:pt>
                <c:pt idx="618">
                  <c:v>1.2823123081280421</c:v>
                </c:pt>
                <c:pt idx="619">
                  <c:v>1.2816278852277059</c:v>
                </c:pt>
                <c:pt idx="620">
                  <c:v>1.2804457692098765</c:v>
                </c:pt>
                <c:pt idx="621">
                  <c:v>1.2803403234213722</c:v>
                </c:pt>
                <c:pt idx="622">
                  <c:v>1.2809901258003435</c:v>
                </c:pt>
                <c:pt idx="623">
                  <c:v>1.2802959177053879</c:v>
                </c:pt>
                <c:pt idx="624">
                  <c:v>1.2784943841639897</c:v>
                </c:pt>
                <c:pt idx="625">
                  <c:v>1.2763979429756205</c:v>
                </c:pt>
                <c:pt idx="626">
                  <c:v>1.2751027066928202</c:v>
                </c:pt>
                <c:pt idx="627">
                  <c:v>1.2748761768285437</c:v>
                </c:pt>
                <c:pt idx="628">
                  <c:v>1.2739206902818954</c:v>
                </c:pt>
                <c:pt idx="629">
                  <c:v>1.2730781864477905</c:v>
                </c:pt>
                <c:pt idx="630">
                  <c:v>1.2732870052521008</c:v>
                </c:pt>
                <c:pt idx="631">
                  <c:v>1.2746238487705739</c:v>
                </c:pt>
                <c:pt idx="632">
                  <c:v>1.2727273898292992</c:v>
                </c:pt>
                <c:pt idx="633">
                  <c:v>1.2727414581216858</c:v>
                </c:pt>
                <c:pt idx="634">
                  <c:v>1.2716487701501078</c:v>
                </c:pt>
                <c:pt idx="635">
                  <c:v>1.2712210058373876</c:v>
                </c:pt>
                <c:pt idx="636">
                  <c:v>1.2700127121709102</c:v>
                </c:pt>
                <c:pt idx="637">
                  <c:v>1.268692569413576</c:v>
                </c:pt>
                <c:pt idx="638">
                  <c:v>1.2679658277995138</c:v>
                </c:pt>
                <c:pt idx="639">
                  <c:v>1.2657450344795791</c:v>
                </c:pt>
                <c:pt idx="640">
                  <c:v>1.2657303732887897</c:v>
                </c:pt>
                <c:pt idx="641">
                  <c:v>1.26371965571769</c:v>
                </c:pt>
                <c:pt idx="642">
                  <c:v>1.2667229942458675</c:v>
                </c:pt>
                <c:pt idx="643">
                  <c:v>1.2659247965207896</c:v>
                </c:pt>
                <c:pt idx="644">
                  <c:v>1.2683716928181898</c:v>
                </c:pt>
                <c:pt idx="645">
                  <c:v>1.266202486399238</c:v>
                </c:pt>
                <c:pt idx="646">
                  <c:v>1.2659190525214377</c:v>
                </c:pt>
                <c:pt idx="647">
                  <c:v>1.264648789117786</c:v>
                </c:pt>
                <c:pt idx="648">
                  <c:v>1.2645814975249132</c:v>
                </c:pt>
                <c:pt idx="649">
                  <c:v>1.2649971050495168</c:v>
                </c:pt>
                <c:pt idx="650">
                  <c:v>1.2651032148842059</c:v>
                </c:pt>
                <c:pt idx="651">
                  <c:v>1.2663809298344981</c:v>
                </c:pt>
                <c:pt idx="652">
                  <c:v>1.2654016988941055</c:v>
                </c:pt>
                <c:pt idx="653">
                  <c:v>1.2651527290124847</c:v>
                </c:pt>
                <c:pt idx="654">
                  <c:v>1.2651199203885302</c:v>
                </c:pt>
                <c:pt idx="655">
                  <c:v>1.2652359482270719</c:v>
                </c:pt>
                <c:pt idx="656">
                  <c:v>1.2642450158445371</c:v>
                </c:pt>
                <c:pt idx="657">
                  <c:v>1.2629575109564275</c:v>
                </c:pt>
                <c:pt idx="658">
                  <c:v>1.2607311254190978</c:v>
                </c:pt>
                <c:pt idx="659">
                  <c:v>1.2597999903941108</c:v>
                </c:pt>
                <c:pt idx="660">
                  <c:v>1.260177353602586</c:v>
                </c:pt>
                <c:pt idx="661">
                  <c:v>1.2626621716794375</c:v>
                </c:pt>
                <c:pt idx="662">
                  <c:v>1.2600895287534981</c:v>
                </c:pt>
                <c:pt idx="663">
                  <c:v>1.2593983515549896</c:v>
                </c:pt>
                <c:pt idx="664">
                  <c:v>1.2588606591421554</c:v>
                </c:pt>
                <c:pt idx="665">
                  <c:v>1.2580306441192022</c:v>
                </c:pt>
                <c:pt idx="666">
                  <c:v>1.2583116305125515</c:v>
                </c:pt>
                <c:pt idx="667">
                  <c:v>1.2580663840326736</c:v>
                </c:pt>
                <c:pt idx="668">
                  <c:v>1.2575270504771487</c:v>
                </c:pt>
                <c:pt idx="669">
                  <c:v>1.2574658918249479</c:v>
                </c:pt>
                <c:pt idx="670">
                  <c:v>1.2573995441262582</c:v>
                </c:pt>
                <c:pt idx="671">
                  <c:v>1.2570176369447241</c:v>
                </c:pt>
                <c:pt idx="672">
                  <c:v>1.2570298221919378</c:v>
                </c:pt>
                <c:pt idx="673">
                  <c:v>1.2561220046738701</c:v>
                </c:pt>
                <c:pt idx="674">
                  <c:v>1.2568366796204198</c:v>
                </c:pt>
                <c:pt idx="675">
                  <c:v>1.256275309218438</c:v>
                </c:pt>
                <c:pt idx="676">
                  <c:v>1.257516762504691</c:v>
                </c:pt>
                <c:pt idx="677">
                  <c:v>1.2579873767680709</c:v>
                </c:pt>
                <c:pt idx="678">
                  <c:v>1.2620210967643979</c:v>
                </c:pt>
                <c:pt idx="679">
                  <c:v>1.2622523698156296</c:v>
                </c:pt>
                <c:pt idx="680">
                  <c:v>1.2615832294635541</c:v>
                </c:pt>
                <c:pt idx="681">
                  <c:v>1.2612895076133128</c:v>
                </c:pt>
                <c:pt idx="682">
                  <c:v>1.2601387962360917</c:v>
                </c:pt>
                <c:pt idx="683">
                  <c:v>1.2591873413983321</c:v>
                </c:pt>
                <c:pt idx="684">
                  <c:v>1.2590112410973953</c:v>
                </c:pt>
                <c:pt idx="685">
                  <c:v>1.25660709514375</c:v>
                </c:pt>
                <c:pt idx="686">
                  <c:v>1.2572526096817447</c:v>
                </c:pt>
                <c:pt idx="687">
                  <c:v>1.2575711051972858</c:v>
                </c:pt>
                <c:pt idx="688">
                  <c:v>1.2564796836565932</c:v>
                </c:pt>
                <c:pt idx="689">
                  <c:v>1.2553830256375562</c:v>
                </c:pt>
                <c:pt idx="690">
                  <c:v>1.2549002830452158</c:v>
                </c:pt>
                <c:pt idx="691">
                  <c:v>1.2546696598106148</c:v>
                </c:pt>
                <c:pt idx="692">
                  <c:v>1.2531685028107233</c:v>
                </c:pt>
                <c:pt idx="693">
                  <c:v>1.2512560545862925</c:v>
                </c:pt>
                <c:pt idx="694">
                  <c:v>1.2516201416145518</c:v>
                </c:pt>
                <c:pt idx="695">
                  <c:v>1.2496370863095898</c:v>
                </c:pt>
                <c:pt idx="696">
                  <c:v>1.2484283752426517</c:v>
                </c:pt>
                <c:pt idx="697">
                  <c:v>1.248604290559282</c:v>
                </c:pt>
                <c:pt idx="698">
                  <c:v>1.2496379258536763</c:v>
                </c:pt>
                <c:pt idx="699">
                  <c:v>1.248319870098598</c:v>
                </c:pt>
                <c:pt idx="700">
                  <c:v>1.2498663292767986</c:v>
                </c:pt>
                <c:pt idx="701">
                  <c:v>1.2486511153005893</c:v>
                </c:pt>
                <c:pt idx="702">
                  <c:v>1.2482940292162261</c:v>
                </c:pt>
                <c:pt idx="703">
                  <c:v>1.2476467834150058</c:v>
                </c:pt>
                <c:pt idx="704">
                  <c:v>1.2481435563542647</c:v>
                </c:pt>
                <c:pt idx="705">
                  <c:v>1.2488236439817513</c:v>
                </c:pt>
                <c:pt idx="706">
                  <c:v>1.2478733844270931</c:v>
                </c:pt>
                <c:pt idx="707">
                  <c:v>1.2476807209174579</c:v>
                </c:pt>
                <c:pt idx="708">
                  <c:v>1.2467137748312092</c:v>
                </c:pt>
                <c:pt idx="709">
                  <c:v>1.2492064191664838</c:v>
                </c:pt>
                <c:pt idx="710">
                  <c:v>1.2461096540854848</c:v>
                </c:pt>
                <c:pt idx="711">
                  <c:v>1.2458250533837116</c:v>
                </c:pt>
                <c:pt idx="712">
                  <c:v>1.2439304537716818</c:v>
                </c:pt>
                <c:pt idx="713">
                  <c:v>1.2465001559217241</c:v>
                </c:pt>
                <c:pt idx="714">
                  <c:v>1.2474475837937877</c:v>
                </c:pt>
                <c:pt idx="715">
                  <c:v>1.2461385970120897</c:v>
                </c:pt>
                <c:pt idx="716">
                  <c:v>1.2470610472618078</c:v>
                </c:pt>
                <c:pt idx="717">
                  <c:v>1.2455613227043731</c:v>
                </c:pt>
                <c:pt idx="718">
                  <c:v>1.247005120344796</c:v>
                </c:pt>
                <c:pt idx="719">
                  <c:v>1.2444584463672761</c:v>
                </c:pt>
                <c:pt idx="720">
                  <c:v>1.2436120720926158</c:v>
                </c:pt>
                <c:pt idx="721">
                  <c:v>1.2430205207922569</c:v>
                </c:pt>
                <c:pt idx="722">
                  <c:v>1.2421480210440321</c:v>
                </c:pt>
                <c:pt idx="723">
                  <c:v>1.2428000954095335</c:v>
                </c:pt>
                <c:pt idx="724">
                  <c:v>1.2424817991078356</c:v>
                </c:pt>
                <c:pt idx="725">
                  <c:v>1.2427552058884856</c:v>
                </c:pt>
                <c:pt idx="726">
                  <c:v>1.2440065534626819</c:v>
                </c:pt>
                <c:pt idx="727">
                  <c:v>1.2423946193321707</c:v>
                </c:pt>
                <c:pt idx="728">
                  <c:v>1.2414144397544218</c:v>
                </c:pt>
                <c:pt idx="729">
                  <c:v>1.2414059020179578</c:v>
                </c:pt>
                <c:pt idx="730">
                  <c:v>1.2412935833515917</c:v>
                </c:pt>
                <c:pt idx="731">
                  <c:v>1.240129330175705</c:v>
                </c:pt>
                <c:pt idx="732">
                  <c:v>1.2418632401011223</c:v>
                </c:pt>
                <c:pt idx="733">
                  <c:v>1.2426047709720218</c:v>
                </c:pt>
                <c:pt idx="734">
                  <c:v>1.2414760822116744</c:v>
                </c:pt>
                <c:pt idx="735">
                  <c:v>1.2424813532482799</c:v>
                </c:pt>
                <c:pt idx="736">
                  <c:v>1.2416938798688193</c:v>
                </c:pt>
                <c:pt idx="737">
                  <c:v>1.2415196815858838</c:v>
                </c:pt>
                <c:pt idx="738">
                  <c:v>1.2427493433094532</c:v>
                </c:pt>
                <c:pt idx="739">
                  <c:v>1.2438489231316521</c:v>
                </c:pt>
                <c:pt idx="740">
                  <c:v>1.2430642150301834</c:v>
                </c:pt>
                <c:pt idx="741">
                  <c:v>1.2426300331855771</c:v>
                </c:pt>
                <c:pt idx="742">
                  <c:v>1.2401703302834619</c:v>
                </c:pt>
                <c:pt idx="743">
                  <c:v>1.2386041299613046</c:v>
                </c:pt>
                <c:pt idx="744">
                  <c:v>1.2385393475142878</c:v>
                </c:pt>
                <c:pt idx="745">
                  <c:v>1.2388633640994158</c:v>
                </c:pt>
                <c:pt idx="746">
                  <c:v>1.2358424473205218</c:v>
                </c:pt>
                <c:pt idx="747">
                  <c:v>1.2348762696305471</c:v>
                </c:pt>
                <c:pt idx="748">
                  <c:v>1.2344559758372518</c:v>
                </c:pt>
                <c:pt idx="749">
                  <c:v>1.233941975643063</c:v>
                </c:pt>
                <c:pt idx="750">
                  <c:v>1.2349970786014808</c:v>
                </c:pt>
                <c:pt idx="751">
                  <c:v>1.2351763426080833</c:v>
                </c:pt>
                <c:pt idx="752">
                  <c:v>1.2355809079935369</c:v>
                </c:pt>
                <c:pt idx="753">
                  <c:v>1.2329193065968411</c:v>
                </c:pt>
                <c:pt idx="754">
                  <c:v>1.2325170843457323</c:v>
                </c:pt>
                <c:pt idx="755">
                  <c:v>1.2321750721093978</c:v>
                </c:pt>
                <c:pt idx="756">
                  <c:v>1.2316230505288652</c:v>
                </c:pt>
                <c:pt idx="757">
                  <c:v>1.2320919619881323</c:v>
                </c:pt>
                <c:pt idx="758">
                  <c:v>1.2327547180105958</c:v>
                </c:pt>
                <c:pt idx="759">
                  <c:v>1.2322974178729138</c:v>
                </c:pt>
                <c:pt idx="760">
                  <c:v>1.233385609303312</c:v>
                </c:pt>
                <c:pt idx="761">
                  <c:v>1.2334303375560012</c:v>
                </c:pt>
                <c:pt idx="762">
                  <c:v>1.2323402393644614</c:v>
                </c:pt>
                <c:pt idx="763">
                  <c:v>1.232748020630666</c:v>
                </c:pt>
                <c:pt idx="764">
                  <c:v>1.2322862524108853</c:v>
                </c:pt>
                <c:pt idx="765">
                  <c:v>1.2318403643809575</c:v>
                </c:pt>
                <c:pt idx="766">
                  <c:v>1.2324147168855291</c:v>
                </c:pt>
                <c:pt idx="767">
                  <c:v>1.2329516266725449</c:v>
                </c:pt>
                <c:pt idx="768">
                  <c:v>1.2328144916522206</c:v>
                </c:pt>
                <c:pt idx="769">
                  <c:v>1.2328518015605425</c:v>
                </c:pt>
                <c:pt idx="770">
                  <c:v>1.2340741777490079</c:v>
                </c:pt>
                <c:pt idx="771">
                  <c:v>1.2339991500182612</c:v>
                </c:pt>
                <c:pt idx="772">
                  <c:v>1.2332880229755581</c:v>
                </c:pt>
                <c:pt idx="773">
                  <c:v>1.2319343553730246</c:v>
                </c:pt>
                <c:pt idx="774">
                  <c:v>1.2313880920214171</c:v>
                </c:pt>
                <c:pt idx="775">
                  <c:v>1.2309114681402065</c:v>
                </c:pt>
                <c:pt idx="776">
                  <c:v>1.2306999220034238</c:v>
                </c:pt>
                <c:pt idx="777">
                  <c:v>1.2302108330269741</c:v>
                </c:pt>
                <c:pt idx="778">
                  <c:v>1.2292952271959876</c:v>
                </c:pt>
                <c:pt idx="779">
                  <c:v>1.2279415975389696</c:v>
                </c:pt>
                <c:pt idx="780">
                  <c:v>1.2275103280111352</c:v>
                </c:pt>
                <c:pt idx="781">
                  <c:v>1.2255023377725098</c:v>
                </c:pt>
                <c:pt idx="782">
                  <c:v>1.2240283544904837</c:v>
                </c:pt>
                <c:pt idx="783">
                  <c:v>1.2255920788691108</c:v>
                </c:pt>
                <c:pt idx="784">
                  <c:v>1.2269865568519123</c:v>
                </c:pt>
                <c:pt idx="785">
                  <c:v>1.2273937309901848</c:v>
                </c:pt>
                <c:pt idx="786">
                  <c:v>1.2285637993132354</c:v>
                </c:pt>
                <c:pt idx="787">
                  <c:v>1.2285851151952727</c:v>
                </c:pt>
                <c:pt idx="788">
                  <c:v>1.2289081072520098</c:v>
                </c:pt>
                <c:pt idx="789">
                  <c:v>1.2309814301473239</c:v>
                </c:pt>
                <c:pt idx="790">
                  <c:v>1.232176798629451</c:v>
                </c:pt>
                <c:pt idx="791">
                  <c:v>1.230515829432536</c:v>
                </c:pt>
                <c:pt idx="792">
                  <c:v>1.2290023164307229</c:v>
                </c:pt>
                <c:pt idx="793">
                  <c:v>1.2296611166352838</c:v>
                </c:pt>
                <c:pt idx="794">
                  <c:v>1.2300324797122801</c:v>
                </c:pt>
                <c:pt idx="795">
                  <c:v>1.229089809256692</c:v>
                </c:pt>
                <c:pt idx="796">
                  <c:v>1.2272251486405419</c:v>
                </c:pt>
                <c:pt idx="797">
                  <c:v>1.228232743838733</c:v>
                </c:pt>
                <c:pt idx="798">
                  <c:v>1.2289599123396038</c:v>
                </c:pt>
                <c:pt idx="799">
                  <c:v>1.2292332527156415</c:v>
                </c:pt>
                <c:pt idx="800">
                  <c:v>1.2296605095073538</c:v>
                </c:pt>
                <c:pt idx="801">
                  <c:v>1.2316369480665514</c:v>
                </c:pt>
                <c:pt idx="802">
                  <c:v>1.2316126344903751</c:v>
                </c:pt>
                <c:pt idx="803">
                  <c:v>1.230504360406556</c:v>
                </c:pt>
                <c:pt idx="804">
                  <c:v>1.229674075021945</c:v>
                </c:pt>
                <c:pt idx="805">
                  <c:v>1.2299267635621165</c:v>
                </c:pt>
                <c:pt idx="806">
                  <c:v>1.2300550003637929</c:v>
                </c:pt>
                <c:pt idx="807">
                  <c:v>1.2299551278199199</c:v>
                </c:pt>
                <c:pt idx="808">
                  <c:v>1.228813300431796</c:v>
                </c:pt>
                <c:pt idx="809">
                  <c:v>1.2245591265936486</c:v>
                </c:pt>
                <c:pt idx="810">
                  <c:v>1.2252491844000275</c:v>
                </c:pt>
                <c:pt idx="811">
                  <c:v>1.225636750203561</c:v>
                </c:pt>
                <c:pt idx="812">
                  <c:v>1.2262317355712469</c:v>
                </c:pt>
                <c:pt idx="813">
                  <c:v>1.2252838476100718</c:v>
                </c:pt>
                <c:pt idx="814">
                  <c:v>1.2257805161992219</c:v>
                </c:pt>
                <c:pt idx="815">
                  <c:v>1.2267193731324946</c:v>
                </c:pt>
                <c:pt idx="816">
                  <c:v>1.227008859316826</c:v>
                </c:pt>
                <c:pt idx="817">
                  <c:v>1.2246221161159658</c:v>
                </c:pt>
                <c:pt idx="818">
                  <c:v>1.2253349696787281</c:v>
                </c:pt>
                <c:pt idx="819">
                  <c:v>1.2242211176070843</c:v>
                </c:pt>
                <c:pt idx="820">
                  <c:v>1.2230268590307098</c:v>
                </c:pt>
                <c:pt idx="821">
                  <c:v>1.22280754355373</c:v>
                </c:pt>
                <c:pt idx="822">
                  <c:v>1.222787204768212</c:v>
                </c:pt>
                <c:pt idx="823">
                  <c:v>1.2226023438010429</c:v>
                </c:pt>
                <c:pt idx="824">
                  <c:v>1.2217474697354191</c:v>
                </c:pt>
                <c:pt idx="825">
                  <c:v>1.221287238308236</c:v>
                </c:pt>
                <c:pt idx="826">
                  <c:v>1.2206015916656838</c:v>
                </c:pt>
                <c:pt idx="827">
                  <c:v>1.2190347937019206</c:v>
                </c:pt>
                <c:pt idx="828">
                  <c:v>1.2190945958026698</c:v>
                </c:pt>
                <c:pt idx="829">
                  <c:v>1.2193914149539733</c:v>
                </c:pt>
                <c:pt idx="830">
                  <c:v>1.219125179871952</c:v>
                </c:pt>
                <c:pt idx="831">
                  <c:v>1.2189369038102029</c:v>
                </c:pt>
                <c:pt idx="832">
                  <c:v>1.2184301796647787</c:v>
                </c:pt>
                <c:pt idx="833">
                  <c:v>1.2173587506569838</c:v>
                </c:pt>
                <c:pt idx="834">
                  <c:v>1.2164295793113951</c:v>
                </c:pt>
                <c:pt idx="835">
                  <c:v>1.2160584154482321</c:v>
                </c:pt>
                <c:pt idx="836">
                  <c:v>1.2156467542551448</c:v>
                </c:pt>
                <c:pt idx="837">
                  <c:v>1.2149232285218259</c:v>
                </c:pt>
                <c:pt idx="838">
                  <c:v>1.2145947818001002</c:v>
                </c:pt>
                <c:pt idx="839">
                  <c:v>1.2128238370711681</c:v>
                </c:pt>
                <c:pt idx="840">
                  <c:v>1.2136102574631136</c:v>
                </c:pt>
                <c:pt idx="841">
                  <c:v>1.213870089242775</c:v>
                </c:pt>
                <c:pt idx="842">
                  <c:v>1.2136795933695601</c:v>
                </c:pt>
                <c:pt idx="843">
                  <c:v>1.2114075973467777</c:v>
                </c:pt>
                <c:pt idx="844">
                  <c:v>1.2116406965249491</c:v>
                </c:pt>
                <c:pt idx="845">
                  <c:v>1.210283803555342</c:v>
                </c:pt>
                <c:pt idx="846">
                  <c:v>1.2084285344492827</c:v>
                </c:pt>
                <c:pt idx="847">
                  <c:v>1.2060547116896174</c:v>
                </c:pt>
                <c:pt idx="848">
                  <c:v>1.2042284803739136</c:v>
                </c:pt>
                <c:pt idx="849">
                  <c:v>1.2033536185185898</c:v>
                </c:pt>
                <c:pt idx="850">
                  <c:v>1.2031214205459246</c:v>
                </c:pt>
                <c:pt idx="851">
                  <c:v>1.2032048816630398</c:v>
                </c:pt>
                <c:pt idx="852">
                  <c:v>1.1991782195288607</c:v>
                </c:pt>
                <c:pt idx="853">
                  <c:v>1.1974721426242922</c:v>
                </c:pt>
                <c:pt idx="854">
                  <c:v>1.1954453788518313</c:v>
                </c:pt>
                <c:pt idx="855">
                  <c:v>1.1967062792044914</c:v>
                </c:pt>
                <c:pt idx="856">
                  <c:v>1.1951884688753036</c:v>
                </c:pt>
                <c:pt idx="857">
                  <c:v>1.194829191438572</c:v>
                </c:pt>
                <c:pt idx="858">
                  <c:v>1.1955434300119241</c:v>
                </c:pt>
                <c:pt idx="859">
                  <c:v>1.1950956352208379</c:v>
                </c:pt>
                <c:pt idx="860">
                  <c:v>1.1949881261460331</c:v>
                </c:pt>
                <c:pt idx="861">
                  <c:v>1.1950394094830443</c:v>
                </c:pt>
                <c:pt idx="862">
                  <c:v>1.1955003618746503</c:v>
                </c:pt>
                <c:pt idx="863">
                  <c:v>1.1953052840828491</c:v>
                </c:pt>
                <c:pt idx="864">
                  <c:v>1.1960115161566611</c:v>
                </c:pt>
                <c:pt idx="865">
                  <c:v>1.1965431515198208</c:v>
                </c:pt>
                <c:pt idx="866">
                  <c:v>1.195752263045792</c:v>
                </c:pt>
                <c:pt idx="867">
                  <c:v>1.1946107012761493</c:v>
                </c:pt>
                <c:pt idx="868">
                  <c:v>1.1946089273242269</c:v>
                </c:pt>
                <c:pt idx="869">
                  <c:v>1.1939809768074101</c:v>
                </c:pt>
                <c:pt idx="870">
                  <c:v>1.1923588922568928</c:v>
                </c:pt>
                <c:pt idx="871">
                  <c:v>1.1939387814165343</c:v>
                </c:pt>
                <c:pt idx="872">
                  <c:v>1.1936430437118601</c:v>
                </c:pt>
                <c:pt idx="873">
                  <c:v>1.1924283419998289</c:v>
                </c:pt>
                <c:pt idx="874">
                  <c:v>1.1920498356833369</c:v>
                </c:pt>
                <c:pt idx="875">
                  <c:v>1.1913278846880662</c:v>
                </c:pt>
                <c:pt idx="876">
                  <c:v>1.1924865503897601</c:v>
                </c:pt>
                <c:pt idx="877">
                  <c:v>1.1925724400185818</c:v>
                </c:pt>
                <c:pt idx="878">
                  <c:v>1.1935266269319982</c:v>
                </c:pt>
                <c:pt idx="879">
                  <c:v>1.1940012491883181</c:v>
                </c:pt>
                <c:pt idx="880">
                  <c:v>1.1941168880855191</c:v>
                </c:pt>
                <c:pt idx="881">
                  <c:v>1.1937659586577922</c:v>
                </c:pt>
                <c:pt idx="882">
                  <c:v>1.1936482137855933</c:v>
                </c:pt>
                <c:pt idx="883">
                  <c:v>1.1924527978716259</c:v>
                </c:pt>
                <c:pt idx="884">
                  <c:v>1.1923238970237691</c:v>
                </c:pt>
                <c:pt idx="885">
                  <c:v>1.1931967477678418</c:v>
                </c:pt>
                <c:pt idx="886">
                  <c:v>1.1933727389754551</c:v>
                </c:pt>
                <c:pt idx="887">
                  <c:v>1.1929515819221321</c:v>
                </c:pt>
                <c:pt idx="888">
                  <c:v>1.193368081165886</c:v>
                </c:pt>
                <c:pt idx="889">
                  <c:v>1.1928950146748747</c:v>
                </c:pt>
                <c:pt idx="890">
                  <c:v>1.1951996817691799</c:v>
                </c:pt>
                <c:pt idx="891">
                  <c:v>1.195364374705548</c:v>
                </c:pt>
                <c:pt idx="892">
                  <c:v>1.1949047598926512</c:v>
                </c:pt>
                <c:pt idx="893">
                  <c:v>1.1953178440418419</c:v>
                </c:pt>
                <c:pt idx="894">
                  <c:v>1.1953411236032447</c:v>
                </c:pt>
                <c:pt idx="895">
                  <c:v>1.1954635832032501</c:v>
                </c:pt>
                <c:pt idx="896">
                  <c:v>1.1965293867913545</c:v>
                </c:pt>
                <c:pt idx="897">
                  <c:v>1.1963671603122101</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171463808"/>
        <c:axId val="171465344"/>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1714638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71465344"/>
        <c:crosses val="autoZero"/>
        <c:auto val="1"/>
        <c:lblAlgn val="ctr"/>
        <c:lblOffset val="100"/>
        <c:noMultiLvlLbl val="0"/>
      </c:catAx>
      <c:valAx>
        <c:axId val="171465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714638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8.1333436946200699</c:v>
                </c:pt>
                <c:pt idx="3">
                  <c:v>8.1363762935119013</c:v>
                </c:pt>
                <c:pt idx="4">
                  <c:v>8.1371220060123619</c:v>
                </c:pt>
                <c:pt idx="5">
                  <c:v>8.1380389060125129</c:v>
                </c:pt>
                <c:pt idx="6">
                  <c:v>8.1387552060123198</c:v>
                </c:pt>
                <c:pt idx="7">
                  <c:v>8.1394735060125072</c:v>
                </c:pt>
                <c:pt idx="8">
                  <c:v>8.1400710060120112</c:v>
                </c:pt>
                <c:pt idx="9">
                  <c:v>8.1406051060123996</c:v>
                </c:pt>
                <c:pt idx="10">
                  <c:v>8.140886606012387</c:v>
                </c:pt>
                <c:pt idx="11">
                  <c:v>8.1440834481176179</c:v>
                </c:pt>
                <c:pt idx="12">
                  <c:v>8.1434300060122524</c:v>
                </c:pt>
                <c:pt idx="13">
                  <c:v>8.1430870060122658</c:v>
                </c:pt>
                <c:pt idx="14">
                  <c:v>8.141897206012402</c:v>
                </c:pt>
                <c:pt idx="15">
                  <c:v>8.1392165060121471</c:v>
                </c:pt>
                <c:pt idx="16">
                  <c:v>8.1355173060122326</c:v>
                </c:pt>
                <c:pt idx="17">
                  <c:v>8.1324956060124229</c:v>
                </c:pt>
                <c:pt idx="18">
                  <c:v>8.1135320898833125</c:v>
                </c:pt>
                <c:pt idx="19">
                  <c:v>8.1051641817698084</c:v>
                </c:pt>
                <c:pt idx="20">
                  <c:v>8.0890338060128357</c:v>
                </c:pt>
                <c:pt idx="21">
                  <c:v>8.082939206012016</c:v>
                </c:pt>
                <c:pt idx="22">
                  <c:v>8.0554607060121448</c:v>
                </c:pt>
                <c:pt idx="23">
                  <c:v>7.7753916060129464</c:v>
                </c:pt>
                <c:pt idx="24">
                  <c:v>7.7145628060128075</c:v>
                </c:pt>
                <c:pt idx="25">
                  <c:v>7.8996220060122004</c:v>
                </c:pt>
                <c:pt idx="26">
                  <c:v>8.0334011158162895</c:v>
                </c:pt>
                <c:pt idx="27">
                  <c:v>8.7931857131552675</c:v>
                </c:pt>
                <c:pt idx="28">
                  <c:v>8.9425566060125021</c:v>
                </c:pt>
                <c:pt idx="29">
                  <c:v>9.2850367060120966</c:v>
                </c:pt>
                <c:pt idx="30">
                  <c:v>9.9156647060128904</c:v>
                </c:pt>
                <c:pt idx="31">
                  <c:v>10.451055406012657</c:v>
                </c:pt>
                <c:pt idx="32">
                  <c:v>10.694540399115652</c:v>
                </c:pt>
                <c:pt idx="33">
                  <c:v>10.658764066329654</c:v>
                </c:pt>
                <c:pt idx="34">
                  <c:v>10.642300906012398</c:v>
                </c:pt>
                <c:pt idx="35">
                  <c:v>10.621761106012338</c:v>
                </c:pt>
                <c:pt idx="36">
                  <c:v>10.555609606012958</c:v>
                </c:pt>
                <c:pt idx="37">
                  <c:v>10.299067616113192</c:v>
                </c:pt>
                <c:pt idx="38">
                  <c:v>10.029711906012848</c:v>
                </c:pt>
                <c:pt idx="39">
                  <c:v>9.3828063060123768</c:v>
                </c:pt>
                <c:pt idx="40">
                  <c:v>8.2405784339695689</c:v>
                </c:pt>
                <c:pt idx="41">
                  <c:v>3.2335849158718197</c:v>
                </c:pt>
                <c:pt idx="42">
                  <c:v>2.399634606012242</c:v>
                </c:pt>
                <c:pt idx="43">
                  <c:v>2.0758485060122882</c:v>
                </c:pt>
                <c:pt idx="44">
                  <c:v>1.3253841060124638</c:v>
                </c:pt>
                <c:pt idx="45">
                  <c:v>0.15123490601236303</c:v>
                </c:pt>
                <c:pt idx="46">
                  <c:v>-1.1481669939874877</c:v>
                </c:pt>
                <c:pt idx="47">
                  <c:v>-2.7055281899058468</c:v>
                </c:pt>
                <c:pt idx="48">
                  <c:v>-3.4387101939875464</c:v>
                </c:pt>
                <c:pt idx="49">
                  <c:v>-7.7304983939875953</c:v>
                </c:pt>
                <c:pt idx="50">
                  <c:v>-8.0388671939873984</c:v>
                </c:pt>
                <c:pt idx="51">
                  <c:v>-8.4604688939874144</c:v>
                </c:pt>
                <c:pt idx="52">
                  <c:v>-8.9811523939871307</c:v>
                </c:pt>
                <c:pt idx="53">
                  <c:v>-9.6470154939875989</c:v>
                </c:pt>
                <c:pt idx="54">
                  <c:v>-10.717539693987575</c:v>
                </c:pt>
                <c:pt idx="55">
                  <c:v>-11.690065254452392</c:v>
                </c:pt>
                <c:pt idx="56">
                  <c:v>-10.594634932449141</c:v>
                </c:pt>
                <c:pt idx="57">
                  <c:v>-9.7446766939872163</c:v>
                </c:pt>
                <c:pt idx="58">
                  <c:v>-8.4840919939873505</c:v>
                </c:pt>
                <c:pt idx="59">
                  <c:v>-6.6778680939872164</c:v>
                </c:pt>
                <c:pt idx="60">
                  <c:v>-4.7524266939878874</c:v>
                </c:pt>
                <c:pt idx="61">
                  <c:v>-2.3511900939875972</c:v>
                </c:pt>
                <c:pt idx="62">
                  <c:v>-0.85537479398736549</c:v>
                </c:pt>
                <c:pt idx="63">
                  <c:v>0.65431692516121032</c:v>
                </c:pt>
                <c:pt idx="64">
                  <c:v>5.6146260345839885</c:v>
                </c:pt>
                <c:pt idx="65">
                  <c:v>7.5620161060120443</c:v>
                </c:pt>
                <c:pt idx="66">
                  <c:v>9.9001726060122497</c:v>
                </c:pt>
                <c:pt idx="67">
                  <c:v>12.80464280601247</c:v>
                </c:pt>
                <c:pt idx="68">
                  <c:v>15.682941106012619</c:v>
                </c:pt>
                <c:pt idx="69">
                  <c:v>19.148574626845701</c:v>
                </c:pt>
                <c:pt idx="70">
                  <c:v>21.757609606012593</c:v>
                </c:pt>
                <c:pt idx="71">
                  <c:v>23.495146606012199</c:v>
                </c:pt>
                <c:pt idx="72">
                  <c:v>24.057386606012461</c:v>
                </c:pt>
                <c:pt idx="73">
                  <c:v>26.296686164836288</c:v>
                </c:pt>
                <c:pt idx="74">
                  <c:v>26.566092606011964</c:v>
                </c:pt>
                <c:pt idx="75">
                  <c:v>26.194274606012641</c:v>
                </c:pt>
                <c:pt idx="76">
                  <c:v>25.141267636939986</c:v>
                </c:pt>
                <c:pt idx="77">
                  <c:v>23.30621200601243</c:v>
                </c:pt>
                <c:pt idx="78">
                  <c:v>21.305532906012829</c:v>
                </c:pt>
                <c:pt idx="79">
                  <c:v>18.641419606012292</c:v>
                </c:pt>
                <c:pt idx="80">
                  <c:v>16.384871906012322</c:v>
                </c:pt>
                <c:pt idx="81">
                  <c:v>14.828026606012548</c:v>
                </c:pt>
                <c:pt idx="82">
                  <c:v>4.6956652627284878</c:v>
                </c:pt>
                <c:pt idx="83">
                  <c:v>2.6178383060127572</c:v>
                </c:pt>
                <c:pt idx="84">
                  <c:v>0.71984010601222792</c:v>
                </c:pt>
                <c:pt idx="85">
                  <c:v>-1.4359523939873338</c:v>
                </c:pt>
                <c:pt idx="86">
                  <c:v>-3.2827340939875769</c:v>
                </c:pt>
                <c:pt idx="87">
                  <c:v>-5.407576149089536</c:v>
                </c:pt>
                <c:pt idx="88">
                  <c:v>-7.1862324939874513</c:v>
                </c:pt>
                <c:pt idx="89">
                  <c:v>-8.3071763939874348</c:v>
                </c:pt>
                <c:pt idx="90">
                  <c:v>-12.840591599115669</c:v>
                </c:pt>
                <c:pt idx="91">
                  <c:v>-13.577421193986865</c:v>
                </c:pt>
                <c:pt idx="92">
                  <c:v>-15.111918693987818</c:v>
                </c:pt>
                <c:pt idx="93">
                  <c:v>-16.599094321822591</c:v>
                </c:pt>
                <c:pt idx="94">
                  <c:v>-18.105423193987789</c:v>
                </c:pt>
                <c:pt idx="95">
                  <c:v>-19.716010793987707</c:v>
                </c:pt>
                <c:pt idx="96">
                  <c:v>-20.858203293987359</c:v>
                </c:pt>
                <c:pt idx="97">
                  <c:v>-21.433207793987592</c:v>
                </c:pt>
                <c:pt idx="98">
                  <c:v>-21.557473193987775</c:v>
                </c:pt>
                <c:pt idx="99">
                  <c:v>-16.796314303078574</c:v>
                </c:pt>
                <c:pt idx="100">
                  <c:v>-14.981363893987563</c:v>
                </c:pt>
                <c:pt idx="101">
                  <c:v>-13.361214693986941</c:v>
                </c:pt>
                <c:pt idx="102">
                  <c:v>-11.362197193987706</c:v>
                </c:pt>
                <c:pt idx="103">
                  <c:v>-9.7237775939876627</c:v>
                </c:pt>
                <c:pt idx="104">
                  <c:v>-8.1400338990384142</c:v>
                </c:pt>
                <c:pt idx="105">
                  <c:v>-2.7468594233989547</c:v>
                </c:pt>
                <c:pt idx="106">
                  <c:v>-1.0619004939878636</c:v>
                </c:pt>
                <c:pt idx="107">
                  <c:v>-8.0175993987765565E-2</c:v>
                </c:pt>
                <c:pt idx="108">
                  <c:v>2.6634982060121111</c:v>
                </c:pt>
                <c:pt idx="109">
                  <c:v>4.4825737060122774</c:v>
                </c:pt>
                <c:pt idx="110">
                  <c:v>6.1101631060128199</c:v>
                </c:pt>
                <c:pt idx="111">
                  <c:v>7.7420935060123526</c:v>
                </c:pt>
                <c:pt idx="112">
                  <c:v>9.205884306012436</c:v>
                </c:pt>
                <c:pt idx="113">
                  <c:v>10.217080494901499</c:v>
                </c:pt>
                <c:pt idx="114">
                  <c:v>16.245803238665566</c:v>
                </c:pt>
                <c:pt idx="115">
                  <c:v>17.739896906012561</c:v>
                </c:pt>
                <c:pt idx="116">
                  <c:v>19.30106750601254</c:v>
                </c:pt>
                <c:pt idx="117">
                  <c:v>20.478924106012371</c:v>
                </c:pt>
                <c:pt idx="118">
                  <c:v>21.870897506012618</c:v>
                </c:pt>
                <c:pt idx="119">
                  <c:v>23.215775876845626</c:v>
                </c:pt>
                <c:pt idx="120">
                  <c:v>24.726323627289062</c:v>
                </c:pt>
                <c:pt idx="121">
                  <c:v>197.10377262697119</c:v>
                </c:pt>
                <c:pt idx="122">
                  <c:v>30.489918276712416</c:v>
                </c:pt>
                <c:pt idx="123">
                  <c:v>31.660793281012413</c:v>
                </c:pt>
                <c:pt idx="124">
                  <c:v>32.923960656012333</c:v>
                </c:pt>
                <c:pt idx="125">
                  <c:v>33.951482295012276</c:v>
                </c:pt>
                <c:pt idx="126">
                  <c:v>35.117550452012317</c:v>
                </c:pt>
                <c:pt idx="127">
                  <c:v>36.005369433012341</c:v>
                </c:pt>
                <c:pt idx="128">
                  <c:v>36.474752191012364</c:v>
                </c:pt>
                <c:pt idx="129">
                  <c:v>36.478306004449919</c:v>
                </c:pt>
                <c:pt idx="130">
                  <c:v>30.644378628012475</c:v>
                </c:pt>
                <c:pt idx="131">
                  <c:v>10.753961606592668</c:v>
                </c:pt>
                <c:pt idx="132">
                  <c:v>27.06459170601229</c:v>
                </c:pt>
                <c:pt idx="133">
                  <c:v>25.436578506012339</c:v>
                </c:pt>
                <c:pt idx="134">
                  <c:v>23.858991906012754</c:v>
                </c:pt>
                <c:pt idx="135">
                  <c:v>22.421249706012716</c:v>
                </c:pt>
                <c:pt idx="136">
                  <c:v>21.904636606012403</c:v>
                </c:pt>
                <c:pt idx="137">
                  <c:v>15.277028245356698</c:v>
                </c:pt>
                <c:pt idx="138">
                  <c:v>13.928172606012762</c:v>
                </c:pt>
                <c:pt idx="139">
                  <c:v>12.224620006012509</c:v>
                </c:pt>
                <c:pt idx="140">
                  <c:v>9.7467744060127135</c:v>
                </c:pt>
                <c:pt idx="141">
                  <c:v>7.5202749060122827</c:v>
                </c:pt>
                <c:pt idx="142">
                  <c:v>5.3861960060123835</c:v>
                </c:pt>
                <c:pt idx="143">
                  <c:v>3.47341870601214</c:v>
                </c:pt>
                <c:pt idx="144">
                  <c:v>2.4217235290892773</c:v>
                </c:pt>
                <c:pt idx="145">
                  <c:v>-2.2676532053084641</c:v>
                </c:pt>
                <c:pt idx="146">
                  <c:v>-3.8821704646947937</c:v>
                </c:pt>
                <c:pt idx="147">
                  <c:v>-5.7616760939874814</c:v>
                </c:pt>
                <c:pt idx="148">
                  <c:v>-7.5562111939876164</c:v>
                </c:pt>
                <c:pt idx="149">
                  <c:v>-8.9829596939874268</c:v>
                </c:pt>
                <c:pt idx="150">
                  <c:v>-9.8416212939875187</c:v>
                </c:pt>
                <c:pt idx="151">
                  <c:v>-10.470440893987481</c:v>
                </c:pt>
                <c:pt idx="152">
                  <c:v>-10.527854372248427</c:v>
                </c:pt>
                <c:pt idx="153">
                  <c:v>-6.4765323550264915</c:v>
                </c:pt>
                <c:pt idx="154">
                  <c:v>-4.1873685939877294</c:v>
                </c:pt>
                <c:pt idx="155">
                  <c:v>-1.6945585939876526</c:v>
                </c:pt>
                <c:pt idx="156">
                  <c:v>1.0651661060122848</c:v>
                </c:pt>
                <c:pt idx="157">
                  <c:v>3.4506852060129205</c:v>
                </c:pt>
                <c:pt idx="158">
                  <c:v>5.7016908060127918</c:v>
                </c:pt>
                <c:pt idx="159">
                  <c:v>7.6405677171233783</c:v>
                </c:pt>
                <c:pt idx="160">
                  <c:v>9.2923722443101102</c:v>
                </c:pt>
                <c:pt idx="161">
                  <c:v>10.744680891726787</c:v>
                </c:pt>
                <c:pt idx="162">
                  <c:v>16.552266606012328</c:v>
                </c:pt>
                <c:pt idx="163">
                  <c:v>17.941651406012557</c:v>
                </c:pt>
                <c:pt idx="164">
                  <c:v>20.343377306012215</c:v>
                </c:pt>
                <c:pt idx="165">
                  <c:v>22.487038506012439</c:v>
                </c:pt>
                <c:pt idx="166">
                  <c:v>24.685647212072723</c:v>
                </c:pt>
                <c:pt idx="167">
                  <c:v>26.427113706012193</c:v>
                </c:pt>
                <c:pt idx="168">
                  <c:v>28.388390806012652</c:v>
                </c:pt>
                <c:pt idx="169">
                  <c:v>174.61835574834919</c:v>
                </c:pt>
                <c:pt idx="170">
                  <c:v>34.593548999455116</c:v>
                </c:pt>
                <c:pt idx="171">
                  <c:v>35.282954323720816</c:v>
                </c:pt>
                <c:pt idx="172">
                  <c:v>35.672896802012396</c:v>
                </c:pt>
                <c:pt idx="173">
                  <c:v>35.812611893012317</c:v>
                </c:pt>
                <c:pt idx="174">
                  <c:v>35.719060472012309</c:v>
                </c:pt>
                <c:pt idx="175">
                  <c:v>35.40891073701242</c:v>
                </c:pt>
                <c:pt idx="176">
                  <c:v>34.719737995486092</c:v>
                </c:pt>
                <c:pt idx="177">
                  <c:v>33.661049977922524</c:v>
                </c:pt>
                <c:pt idx="178">
                  <c:v>27.892897320298275</c:v>
                </c:pt>
                <c:pt idx="179">
                  <c:v>26.756701106011928</c:v>
                </c:pt>
                <c:pt idx="180">
                  <c:v>24.368810106012454</c:v>
                </c:pt>
                <c:pt idx="181">
                  <c:v>22.174259595702793</c:v>
                </c:pt>
                <c:pt idx="182">
                  <c:v>18.819384306012857</c:v>
                </c:pt>
                <c:pt idx="183">
                  <c:v>15.840170806012296</c:v>
                </c:pt>
                <c:pt idx="184">
                  <c:v>12.553384706012494</c:v>
                </c:pt>
                <c:pt idx="185">
                  <c:v>8.8770972060124365</c:v>
                </c:pt>
                <c:pt idx="186">
                  <c:v>6.5638461372625017</c:v>
                </c:pt>
                <c:pt idx="187">
                  <c:v>-3.8977523939876577</c:v>
                </c:pt>
                <c:pt idx="188">
                  <c:v>-5.3428519798463059</c:v>
                </c:pt>
                <c:pt idx="189">
                  <c:v>-7.6491548939874061</c:v>
                </c:pt>
                <c:pt idx="190">
                  <c:v>-9.3764161939876214</c:v>
                </c:pt>
                <c:pt idx="191">
                  <c:v>-11.392911414820952</c:v>
                </c:pt>
                <c:pt idx="192">
                  <c:v>-13.286453893987854</c:v>
                </c:pt>
                <c:pt idx="193">
                  <c:v>-14.603727755690031</c:v>
                </c:pt>
                <c:pt idx="194">
                  <c:v>-14.772676251130349</c:v>
                </c:pt>
                <c:pt idx="195">
                  <c:v>-13.853936993987489</c:v>
                </c:pt>
                <c:pt idx="196">
                  <c:v>-12.62944849398775</c:v>
                </c:pt>
                <c:pt idx="197">
                  <c:v>-11.393072693987436</c:v>
                </c:pt>
                <c:pt idx="198">
                  <c:v>-10.021528993987573</c:v>
                </c:pt>
                <c:pt idx="199">
                  <c:v>-8.4612110939873872</c:v>
                </c:pt>
                <c:pt idx="200">
                  <c:v>-6.5900233939873329</c:v>
                </c:pt>
                <c:pt idx="201">
                  <c:v>-5.2075033939876114</c:v>
                </c:pt>
                <c:pt idx="202">
                  <c:v>1.4606366060124401</c:v>
                </c:pt>
                <c:pt idx="203">
                  <c:v>2.9063164060120954</c:v>
                </c:pt>
                <c:pt idx="204">
                  <c:v>5.2075616060124759</c:v>
                </c:pt>
                <c:pt idx="205">
                  <c:v>7.1210245060123745</c:v>
                </c:pt>
                <c:pt idx="206">
                  <c:v>8.4605503173529311</c:v>
                </c:pt>
                <c:pt idx="207">
                  <c:v>9.9723744060123707</c:v>
                </c:pt>
                <c:pt idx="208">
                  <c:v>11.448359106012836</c:v>
                </c:pt>
                <c:pt idx="209">
                  <c:v>12.739150921802098</c:v>
                </c:pt>
                <c:pt idx="210">
                  <c:v>17.768475177440749</c:v>
                </c:pt>
                <c:pt idx="211">
                  <c:v>18.506274626845837</c:v>
                </c:pt>
                <c:pt idx="212">
                  <c:v>19.185479806012566</c:v>
                </c:pt>
                <c:pt idx="213">
                  <c:v>19.687887506012231</c:v>
                </c:pt>
                <c:pt idx="214">
                  <c:v>20.027268306012445</c:v>
                </c:pt>
                <c:pt idx="215">
                  <c:v>20.190537306012246</c:v>
                </c:pt>
                <c:pt idx="216">
                  <c:v>20.066754906012378</c:v>
                </c:pt>
                <c:pt idx="217">
                  <c:v>19.811342468081151</c:v>
                </c:pt>
                <c:pt idx="218">
                  <c:v>13.896397034583586</c:v>
                </c:pt>
                <c:pt idx="219">
                  <c:v>11.649594006012151</c:v>
                </c:pt>
                <c:pt idx="220">
                  <c:v>9.4791276586439768</c:v>
                </c:pt>
                <c:pt idx="221">
                  <c:v>7.5213689060127704</c:v>
                </c:pt>
                <c:pt idx="222">
                  <c:v>4.886209906012553</c:v>
                </c:pt>
                <c:pt idx="223">
                  <c:v>2.8424965060127221</c:v>
                </c:pt>
                <c:pt idx="224">
                  <c:v>0.62656195954765759</c:v>
                </c:pt>
                <c:pt idx="225">
                  <c:v>-1.3899535939876131</c:v>
                </c:pt>
                <c:pt idx="226">
                  <c:v>-3.1895912939875659</c:v>
                </c:pt>
                <c:pt idx="227">
                  <c:v>-4.8583296939876792</c:v>
                </c:pt>
                <c:pt idx="228">
                  <c:v>-6.1570663939879609</c:v>
                </c:pt>
                <c:pt idx="229">
                  <c:v>-7.7150010707550045</c:v>
                </c:pt>
                <c:pt idx="230">
                  <c:v>-9.4311823939872728</c:v>
                </c:pt>
                <c:pt idx="231">
                  <c:v>-11.924944993987754</c:v>
                </c:pt>
                <c:pt idx="232">
                  <c:v>-14.05381009398741</c:v>
                </c:pt>
                <c:pt idx="233">
                  <c:v>-15.928556297213104</c:v>
                </c:pt>
                <c:pt idx="234">
                  <c:v>-17.904266193987485</c:v>
                </c:pt>
                <c:pt idx="235">
                  <c:v>-19.959044493987427</c:v>
                </c:pt>
                <c:pt idx="236">
                  <c:v>-22.3792992939877</c:v>
                </c:pt>
                <c:pt idx="237">
                  <c:v>-24.539635393987496</c:v>
                </c:pt>
                <c:pt idx="238">
                  <c:v>-26.678029593987574</c:v>
                </c:pt>
                <c:pt idx="239">
                  <c:v>-28.198238693987221</c:v>
                </c:pt>
                <c:pt idx="240">
                  <c:v>-29.326552793987929</c:v>
                </c:pt>
                <c:pt idx="241">
                  <c:v>-29.465128949543455</c:v>
                </c:pt>
                <c:pt idx="242">
                  <c:v>-28.798112893987586</c:v>
                </c:pt>
                <c:pt idx="243">
                  <c:v>-27.452363893987698</c:v>
                </c:pt>
                <c:pt idx="244">
                  <c:v>-25.691476393987543</c:v>
                </c:pt>
                <c:pt idx="245">
                  <c:v>-23.590807693987685</c:v>
                </c:pt>
                <c:pt idx="246">
                  <c:v>-21.721340693987582</c:v>
                </c:pt>
                <c:pt idx="247">
                  <c:v>-20.120809393987813</c:v>
                </c:pt>
                <c:pt idx="248">
                  <c:v>-18.807864693987668</c:v>
                </c:pt>
                <c:pt idx="249">
                  <c:v>-17.417629480943965</c:v>
                </c:pt>
                <c:pt idx="250">
                  <c:v>-15.88029089398748</c:v>
                </c:pt>
                <c:pt idx="251">
                  <c:v>-14.159316993987474</c:v>
                </c:pt>
                <c:pt idx="252">
                  <c:v>-13.111520393987503</c:v>
                </c:pt>
                <c:pt idx="253">
                  <c:v>-11.933334684310053</c:v>
                </c:pt>
                <c:pt idx="254">
                  <c:v>-11.019796222270926</c:v>
                </c:pt>
                <c:pt idx="255">
                  <c:v>-9.8890323939875255</c:v>
                </c:pt>
                <c:pt idx="256">
                  <c:v>-8.7350948939875792</c:v>
                </c:pt>
                <c:pt idx="257">
                  <c:v>-7.3058806667151819</c:v>
                </c:pt>
                <c:pt idx="258">
                  <c:v>-5.7111008939878474</c:v>
                </c:pt>
                <c:pt idx="259">
                  <c:v>-3.7072391939878884</c:v>
                </c:pt>
                <c:pt idx="260">
                  <c:v>-1.929519593987252</c:v>
                </c:pt>
                <c:pt idx="261">
                  <c:v>0.35245072972368574</c:v>
                </c:pt>
                <c:pt idx="262">
                  <c:v>2.4720138787396437</c:v>
                </c:pt>
                <c:pt idx="263">
                  <c:v>4.6693468060124275</c:v>
                </c:pt>
                <c:pt idx="264">
                  <c:v>6.407430206012755</c:v>
                </c:pt>
                <c:pt idx="265">
                  <c:v>8.9735226698419712</c:v>
                </c:pt>
                <c:pt idx="266">
                  <c:v>11.336907506012565</c:v>
                </c:pt>
                <c:pt idx="267">
                  <c:v>13.184659906012271</c:v>
                </c:pt>
                <c:pt idx="268">
                  <c:v>14.50313480601212</c:v>
                </c:pt>
                <c:pt idx="269">
                  <c:v>15.426013106012148</c:v>
                </c:pt>
                <c:pt idx="270">
                  <c:v>16.179372006012489</c:v>
                </c:pt>
                <c:pt idx="271">
                  <c:v>16.65233150601259</c:v>
                </c:pt>
                <c:pt idx="272">
                  <c:v>16.982407806012272</c:v>
                </c:pt>
                <c:pt idx="273">
                  <c:v>17.047754006012543</c:v>
                </c:pt>
                <c:pt idx="274">
                  <c:v>16.597679133485386</c:v>
                </c:pt>
                <c:pt idx="275">
                  <c:v>16.149167106012552</c:v>
                </c:pt>
                <c:pt idx="276">
                  <c:v>10.175677755437571</c:v>
                </c:pt>
                <c:pt idx="277">
                  <c:v>7.1297364060124044</c:v>
                </c:pt>
                <c:pt idx="278">
                  <c:v>3.7652576060126144</c:v>
                </c:pt>
                <c:pt idx="279">
                  <c:v>-6.8391693987663982E-2</c:v>
                </c:pt>
                <c:pt idx="280">
                  <c:v>-2.9790122939871644</c:v>
                </c:pt>
                <c:pt idx="281">
                  <c:v>-5.6389431939877497</c:v>
                </c:pt>
                <c:pt idx="282">
                  <c:v>-7.8568075939878526</c:v>
                </c:pt>
                <c:pt idx="283">
                  <c:v>-11.088405493987796</c:v>
                </c:pt>
                <c:pt idx="284">
                  <c:v>-13.632166828330966</c:v>
                </c:pt>
                <c:pt idx="285">
                  <c:v>-15.787908293987513</c:v>
                </c:pt>
                <c:pt idx="286">
                  <c:v>-17.333721993987282</c:v>
                </c:pt>
                <c:pt idx="287">
                  <c:v>-18.616070193987291</c:v>
                </c:pt>
                <c:pt idx="288">
                  <c:v>-19.726648693987894</c:v>
                </c:pt>
                <c:pt idx="289">
                  <c:v>-20.186471093987826</c:v>
                </c:pt>
                <c:pt idx="290">
                  <c:v>-20.076421691859807</c:v>
                </c:pt>
                <c:pt idx="291">
                  <c:v>-19.552120693987586</c:v>
                </c:pt>
                <c:pt idx="292">
                  <c:v>-18.882615393987916</c:v>
                </c:pt>
                <c:pt idx="293">
                  <c:v>-18.083107193987573</c:v>
                </c:pt>
                <c:pt idx="294">
                  <c:v>-17.150743693987593</c:v>
                </c:pt>
                <c:pt idx="295">
                  <c:v>-16.531931135923102</c:v>
                </c:pt>
                <c:pt idx="296">
                  <c:v>-15.822015693987966</c:v>
                </c:pt>
                <c:pt idx="297">
                  <c:v>-14.936171993987818</c:v>
                </c:pt>
                <c:pt idx="298">
                  <c:v>-14.17604049398715</c:v>
                </c:pt>
                <c:pt idx="299">
                  <c:v>-13.012305293987756</c:v>
                </c:pt>
                <c:pt idx="300">
                  <c:v>-11.9870285939877</c:v>
                </c:pt>
                <c:pt idx="301">
                  <c:v>-10.456889353583515</c:v>
                </c:pt>
                <c:pt idx="302">
                  <c:v>-8.3534438939875191</c:v>
                </c:pt>
                <c:pt idx="303">
                  <c:v>-7.2202005050984752</c:v>
                </c:pt>
                <c:pt idx="304">
                  <c:v>-2.4391666015346627</c:v>
                </c:pt>
                <c:pt idx="305">
                  <c:v>-1.6447066939870598</c:v>
                </c:pt>
                <c:pt idx="306">
                  <c:v>-0.1583217939876107</c:v>
                </c:pt>
                <c:pt idx="307">
                  <c:v>1.190533606012437</c:v>
                </c:pt>
                <c:pt idx="308">
                  <c:v>2.4299067060123503</c:v>
                </c:pt>
                <c:pt idx="309">
                  <c:v>3.729912506012472</c:v>
                </c:pt>
                <c:pt idx="310">
                  <c:v>4.7312910060123512</c:v>
                </c:pt>
                <c:pt idx="311">
                  <c:v>5.536195006012079</c:v>
                </c:pt>
                <c:pt idx="312">
                  <c:v>6.5000663029822698</c:v>
                </c:pt>
                <c:pt idx="313">
                  <c:v>7.6185269060122272</c:v>
                </c:pt>
                <c:pt idx="314">
                  <c:v>8.7826885060125193</c:v>
                </c:pt>
                <c:pt idx="315">
                  <c:v>9.9050613060123425</c:v>
                </c:pt>
                <c:pt idx="316">
                  <c:v>11.085628306012282</c:v>
                </c:pt>
                <c:pt idx="317">
                  <c:v>12.273815606012263</c:v>
                </c:pt>
                <c:pt idx="318">
                  <c:v>13.582070562056131</c:v>
                </c:pt>
                <c:pt idx="319">
                  <c:v>14.746001706012345</c:v>
                </c:pt>
                <c:pt idx="320">
                  <c:v>15.879289506012784</c:v>
                </c:pt>
                <c:pt idx="321">
                  <c:v>17.088644306012089</c:v>
                </c:pt>
                <c:pt idx="322">
                  <c:v>18.389521906012433</c:v>
                </c:pt>
                <c:pt idx="323">
                  <c:v>19.644489636315527</c:v>
                </c:pt>
                <c:pt idx="324">
                  <c:v>20.935712106012829</c:v>
                </c:pt>
                <c:pt idx="325">
                  <c:v>22.014445306012178</c:v>
                </c:pt>
                <c:pt idx="326">
                  <c:v>22.680871606012712</c:v>
                </c:pt>
                <c:pt idx="327">
                  <c:v>23.063828506012484</c:v>
                </c:pt>
                <c:pt idx="328">
                  <c:v>23.028927106012944</c:v>
                </c:pt>
                <c:pt idx="329">
                  <c:v>22.419415606012208</c:v>
                </c:pt>
                <c:pt idx="330">
                  <c:v>21.305630406012384</c:v>
                </c:pt>
                <c:pt idx="331">
                  <c:v>19.787729006012412</c:v>
                </c:pt>
                <c:pt idx="332">
                  <c:v>18.198836506012313</c:v>
                </c:pt>
                <c:pt idx="333">
                  <c:v>16.301866106012614</c:v>
                </c:pt>
                <c:pt idx="334">
                  <c:v>14.325162606012569</c:v>
                </c:pt>
                <c:pt idx="335">
                  <c:v>12.004187206012105</c:v>
                </c:pt>
                <c:pt idx="336">
                  <c:v>9.5406028060121599</c:v>
                </c:pt>
                <c:pt idx="337">
                  <c:v>7.0728113060123547</c:v>
                </c:pt>
                <c:pt idx="338">
                  <c:v>5.0051472120733962</c:v>
                </c:pt>
                <c:pt idx="339">
                  <c:v>2.8071533060123812</c:v>
                </c:pt>
                <c:pt idx="340">
                  <c:v>1.1280979060120604</c:v>
                </c:pt>
                <c:pt idx="341">
                  <c:v>-0.87449679398780233</c:v>
                </c:pt>
                <c:pt idx="342">
                  <c:v>-2.735992093987349</c:v>
                </c:pt>
                <c:pt idx="343">
                  <c:v>-4.5699384466192097</c:v>
                </c:pt>
                <c:pt idx="344">
                  <c:v>-6.5176281939875427</c:v>
                </c:pt>
                <c:pt idx="345">
                  <c:v>-8.7447047939874487</c:v>
                </c:pt>
                <c:pt idx="346">
                  <c:v>-11.043438393987287</c:v>
                </c:pt>
                <c:pt idx="347">
                  <c:v>-13.49019269398798</c:v>
                </c:pt>
                <c:pt idx="348">
                  <c:v>-15.427506393987654</c:v>
                </c:pt>
                <c:pt idx="349">
                  <c:v>-17.048462569245629</c:v>
                </c:pt>
                <c:pt idx="350">
                  <c:v>-18.396163193987533</c:v>
                </c:pt>
                <c:pt idx="351">
                  <c:v>-19.761767993987487</c:v>
                </c:pt>
                <c:pt idx="352">
                  <c:v>-20.811634093987188</c:v>
                </c:pt>
                <c:pt idx="353">
                  <c:v>-21.585910993987589</c:v>
                </c:pt>
                <c:pt idx="354">
                  <c:v>-21.887076121260392</c:v>
                </c:pt>
                <c:pt idx="355">
                  <c:v>-22.134800593987631</c:v>
                </c:pt>
                <c:pt idx="356">
                  <c:v>-22.29706729398707</c:v>
                </c:pt>
                <c:pt idx="357">
                  <c:v>-22.077694293987562</c:v>
                </c:pt>
                <c:pt idx="358">
                  <c:v>-21.557465093987545</c:v>
                </c:pt>
                <c:pt idx="359">
                  <c:v>-20.79161283843181</c:v>
                </c:pt>
                <c:pt idx="360">
                  <c:v>-20.002606165071953</c:v>
                </c:pt>
                <c:pt idx="361">
                  <c:v>-15.76671497293505</c:v>
                </c:pt>
                <c:pt idx="362">
                  <c:v>-14.964946193987661</c:v>
                </c:pt>
                <c:pt idx="363">
                  <c:v>-13.472751393987494</c:v>
                </c:pt>
                <c:pt idx="364">
                  <c:v>-12.169368293987404</c:v>
                </c:pt>
                <c:pt idx="365">
                  <c:v>-10.730990734413281</c:v>
                </c:pt>
                <c:pt idx="366">
                  <c:v>-9.1752369939877187</c:v>
                </c:pt>
                <c:pt idx="367">
                  <c:v>-7.3877755939873708</c:v>
                </c:pt>
                <c:pt idx="368">
                  <c:v>-5.6790533939876537</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11.24810240601226</c:v>
                </c:pt>
                <c:pt idx="377">
                  <c:v>13.065082006012474</c:v>
                </c:pt>
                <c:pt idx="378">
                  <c:v>14.960377406012368</c:v>
                </c:pt>
                <c:pt idx="379">
                  <c:v>16.913287206012811</c:v>
                </c:pt>
                <c:pt idx="380">
                  <c:v>18.864781555507349</c:v>
                </c:pt>
                <c:pt idx="381">
                  <c:v>21.129725606012791</c:v>
                </c:pt>
                <c:pt idx="382">
                  <c:v>23.121623106012677</c:v>
                </c:pt>
                <c:pt idx="383">
                  <c:v>24.793106106012161</c:v>
                </c:pt>
                <c:pt idx="384">
                  <c:v>26.154894006012647</c:v>
                </c:pt>
                <c:pt idx="385">
                  <c:v>26.95018900601249</c:v>
                </c:pt>
                <c:pt idx="386">
                  <c:v>27.694768693924303</c:v>
                </c:pt>
                <c:pt idx="387">
                  <c:v>27.843500306012302</c:v>
                </c:pt>
                <c:pt idx="388">
                  <c:v>27.61592680601213</c:v>
                </c:pt>
                <c:pt idx="389">
                  <c:v>27.349331906012324</c:v>
                </c:pt>
                <c:pt idx="390">
                  <c:v>26.837976106012682</c:v>
                </c:pt>
                <c:pt idx="391">
                  <c:v>25.977025315690227</c:v>
                </c:pt>
                <c:pt idx="392">
                  <c:v>24.655554506012479</c:v>
                </c:pt>
                <c:pt idx="393">
                  <c:v>23.489322406012619</c:v>
                </c:pt>
                <c:pt idx="394">
                  <c:v>21.831681306012385</c:v>
                </c:pt>
                <c:pt idx="395">
                  <c:v>19.675331306012836</c:v>
                </c:pt>
                <c:pt idx="396">
                  <c:v>17.747895627751731</c:v>
                </c:pt>
                <c:pt idx="397">
                  <c:v>14.713789806012372</c:v>
                </c:pt>
                <c:pt idx="398">
                  <c:v>12.336064806012374</c:v>
                </c:pt>
                <c:pt idx="399">
                  <c:v>9.9254224060121174</c:v>
                </c:pt>
                <c:pt idx="400">
                  <c:v>7.3813506060124752</c:v>
                </c:pt>
                <c:pt idx="401">
                  <c:v>4.8637679191438821</c:v>
                </c:pt>
                <c:pt idx="402">
                  <c:v>1.8785039255996741</c:v>
                </c:pt>
                <c:pt idx="403">
                  <c:v>-0.40176549398749772</c:v>
                </c:pt>
                <c:pt idx="404">
                  <c:v>-2.4124830939874027</c:v>
                </c:pt>
                <c:pt idx="405">
                  <c:v>-4.0932353939875128</c:v>
                </c:pt>
                <c:pt idx="406">
                  <c:v>-6.0223979939877808</c:v>
                </c:pt>
                <c:pt idx="407">
                  <c:v>-7.7515194154927318</c:v>
                </c:pt>
                <c:pt idx="408">
                  <c:v>-9.7145609939878881</c:v>
                </c:pt>
                <c:pt idx="409">
                  <c:v>-11.727523093987301</c:v>
                </c:pt>
                <c:pt idx="410">
                  <c:v>-13.958760593987678</c:v>
                </c:pt>
                <c:pt idx="411">
                  <c:v>-15.613990393987253</c:v>
                </c:pt>
                <c:pt idx="412">
                  <c:v>-17.283510175596533</c:v>
                </c:pt>
                <c:pt idx="413">
                  <c:v>-18.399381093986946</c:v>
                </c:pt>
                <c:pt idx="414">
                  <c:v>-19.45671899398765</c:v>
                </c:pt>
                <c:pt idx="415">
                  <c:v>-20.253233393987689</c:v>
                </c:pt>
                <c:pt idx="416">
                  <c:v>-20.96698699398776</c:v>
                </c:pt>
                <c:pt idx="417">
                  <c:v>-21.1331124157267</c:v>
                </c:pt>
                <c:pt idx="418">
                  <c:v>-20.811924793987789</c:v>
                </c:pt>
                <c:pt idx="419">
                  <c:v>-20.601723393987569</c:v>
                </c:pt>
                <c:pt idx="420">
                  <c:v>-19.269768393987629</c:v>
                </c:pt>
                <c:pt idx="421">
                  <c:v>-18.621144793987387</c:v>
                </c:pt>
                <c:pt idx="422">
                  <c:v>-17.063874193987591</c:v>
                </c:pt>
                <c:pt idx="423">
                  <c:v>-15.209527793987817</c:v>
                </c:pt>
                <c:pt idx="424">
                  <c:v>-13.395357350031746</c:v>
                </c:pt>
                <c:pt idx="425">
                  <c:v>-10.396985293987377</c:v>
                </c:pt>
                <c:pt idx="426">
                  <c:v>-6.8679507939878945</c:v>
                </c:pt>
                <c:pt idx="427">
                  <c:v>-2.7657121439873897</c:v>
                </c:pt>
                <c:pt idx="428">
                  <c:v>8.0182235290893829</c:v>
                </c:pt>
                <c:pt idx="429">
                  <c:v>9.5356943060123367</c:v>
                </c:pt>
                <c:pt idx="430">
                  <c:v>12.112728748869944</c:v>
                </c:pt>
                <c:pt idx="431">
                  <c:v>14.258281606012368</c:v>
                </c:pt>
                <c:pt idx="432">
                  <c:v>16.598156706012432</c:v>
                </c:pt>
                <c:pt idx="433">
                  <c:v>18.69458240601255</c:v>
                </c:pt>
                <c:pt idx="434">
                  <c:v>20.601555706012643</c:v>
                </c:pt>
                <c:pt idx="435">
                  <c:v>21.934753923085921</c:v>
                </c:pt>
                <c:pt idx="436">
                  <c:v>22.553320154399326</c:v>
                </c:pt>
                <c:pt idx="437">
                  <c:v>22.781585177441187</c:v>
                </c:pt>
                <c:pt idx="438">
                  <c:v>22.017177406012355</c:v>
                </c:pt>
                <c:pt idx="439">
                  <c:v>20.968494706012692</c:v>
                </c:pt>
                <c:pt idx="440">
                  <c:v>19.798218006012647</c:v>
                </c:pt>
                <c:pt idx="441">
                  <c:v>18.364128121164033</c:v>
                </c:pt>
                <c:pt idx="442">
                  <c:v>16.749808706012626</c:v>
                </c:pt>
                <c:pt idx="443">
                  <c:v>15.465965906012926</c:v>
                </c:pt>
                <c:pt idx="444">
                  <c:v>13.996922706012418</c:v>
                </c:pt>
                <c:pt idx="445">
                  <c:v>12.616994906012119</c:v>
                </c:pt>
                <c:pt idx="446">
                  <c:v>11.774223878739468</c:v>
                </c:pt>
                <c:pt idx="447">
                  <c:v>11.481236806011992</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8.6995852060129248</c:v>
                </c:pt>
                <c:pt idx="460">
                  <c:v>8.9573773060122477</c:v>
                </c:pt>
                <c:pt idx="461">
                  <c:v>9.0926892433749078</c:v>
                </c:pt>
                <c:pt idx="462">
                  <c:v>9.1412950060122409</c:v>
                </c:pt>
                <c:pt idx="463">
                  <c:v>9.1709108060122873</c:v>
                </c:pt>
                <c:pt idx="464">
                  <c:v>9.0478960060127207</c:v>
                </c:pt>
                <c:pt idx="465">
                  <c:v>8.8908233060121802</c:v>
                </c:pt>
                <c:pt idx="466">
                  <c:v>8.9868388886214028</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9.1821139060120984</c:v>
                </c:pt>
                <c:pt idx="478">
                  <c:v>9.3740658060123252</c:v>
                </c:pt>
                <c:pt idx="479">
                  <c:v>9.5491463060120729</c:v>
                </c:pt>
                <c:pt idx="480">
                  <c:v>9.6301314060122589</c:v>
                </c:pt>
                <c:pt idx="481">
                  <c:v>9.6511783231836219</c:v>
                </c:pt>
                <c:pt idx="482">
                  <c:v>9.6628094060125829</c:v>
                </c:pt>
                <c:pt idx="483">
                  <c:v>9.62173460601214</c:v>
                </c:pt>
                <c:pt idx="484">
                  <c:v>9.6061067060123406</c:v>
                </c:pt>
                <c:pt idx="485">
                  <c:v>9.6256958060126507</c:v>
                </c:pt>
                <c:pt idx="486">
                  <c:v>9.6087156586442717</c:v>
                </c:pt>
                <c:pt idx="487">
                  <c:v>9.6760509060122928</c:v>
                </c:pt>
                <c:pt idx="488">
                  <c:v>9.7327187060128502</c:v>
                </c:pt>
                <c:pt idx="489">
                  <c:v>9.7789325060122252</c:v>
                </c:pt>
                <c:pt idx="490">
                  <c:v>9.8978262060123505</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10.003718706012368</c:v>
                </c:pt>
                <c:pt idx="499">
                  <c:v>9.9927996060128095</c:v>
                </c:pt>
                <c:pt idx="500">
                  <c:v>9.9838445060124368</c:v>
                </c:pt>
                <c:pt idx="501">
                  <c:v>9.9758987060124689</c:v>
                </c:pt>
                <c:pt idx="502">
                  <c:v>9.9729648668818704</c:v>
                </c:pt>
                <c:pt idx="503">
                  <c:v>9.9923670226791739</c:v>
                </c:pt>
                <c:pt idx="504">
                  <c:v>9.9968486060123638</c:v>
                </c:pt>
                <c:pt idx="505">
                  <c:v>10.005537306012268</c:v>
                </c:pt>
                <c:pt idx="506">
                  <c:v>10.016018606012448</c:v>
                </c:pt>
                <c:pt idx="507">
                  <c:v>10.027172506012505</c:v>
                </c:pt>
                <c:pt idx="508">
                  <c:v>10.038378323183725</c:v>
                </c:pt>
                <c:pt idx="509">
                  <c:v>10.049887406012719</c:v>
                </c:pt>
                <c:pt idx="510">
                  <c:v>10.063859506012276</c:v>
                </c:pt>
                <c:pt idx="511">
                  <c:v>10.076081706012431</c:v>
                </c:pt>
                <c:pt idx="512">
                  <c:v>10.088779806012449</c:v>
                </c:pt>
                <c:pt idx="513">
                  <c:v>10.101608626214448</c:v>
                </c:pt>
                <c:pt idx="514">
                  <c:v>10.112658106012768</c:v>
                </c:pt>
                <c:pt idx="515">
                  <c:v>10.124193606012163</c:v>
                </c:pt>
                <c:pt idx="516">
                  <c:v>10.134806706012798</c:v>
                </c:pt>
                <c:pt idx="517">
                  <c:v>10.143575043512493</c:v>
                </c:pt>
                <c:pt idx="518">
                  <c:v>10.152838106012396</c:v>
                </c:pt>
                <c:pt idx="519">
                  <c:v>10.15705327267905</c:v>
                </c:pt>
                <c:pt idx="520">
                  <c:v>10.175291489733253</c:v>
                </c:pt>
                <c:pt idx="521">
                  <c:v>10.179341706012449</c:v>
                </c:pt>
                <c:pt idx="522">
                  <c:v>10.184586506012536</c:v>
                </c:pt>
                <c:pt idx="523">
                  <c:v>10.189226206012236</c:v>
                </c:pt>
                <c:pt idx="524">
                  <c:v>10.193005265806352</c:v>
                </c:pt>
                <c:pt idx="525">
                  <c:v>10.197339106012418</c:v>
                </c:pt>
                <c:pt idx="526">
                  <c:v>10.20054200601262</c:v>
                </c:pt>
                <c:pt idx="527">
                  <c:v>10.203879706012748</c:v>
                </c:pt>
                <c:pt idx="528">
                  <c:v>10.206200389796393</c:v>
                </c:pt>
                <c:pt idx="529">
                  <c:v>10.21275660601232</c:v>
                </c:pt>
                <c:pt idx="530">
                  <c:v>10.215018706012248</c:v>
                </c:pt>
                <c:pt idx="531">
                  <c:v>10.217319506012471</c:v>
                </c:pt>
                <c:pt idx="532">
                  <c:v>10.218738406012497</c:v>
                </c:pt>
                <c:pt idx="533">
                  <c:v>10.220273106012412</c:v>
                </c:pt>
                <c:pt idx="534">
                  <c:v>10.22149517744073</c:v>
                </c:pt>
                <c:pt idx="535">
                  <c:v>10.222704206012304</c:v>
                </c:pt>
                <c:pt idx="536">
                  <c:v>10.223697806012538</c:v>
                </c:pt>
                <c:pt idx="537">
                  <c:v>10.224678806012488</c:v>
                </c:pt>
                <c:pt idx="538">
                  <c:v>10.225436963155587</c:v>
                </c:pt>
                <c:pt idx="539">
                  <c:v>10.226308706012436</c:v>
                </c:pt>
                <c:pt idx="540">
                  <c:v>10.227009106012588</c:v>
                </c:pt>
                <c:pt idx="541">
                  <c:v>10.227729606012467</c:v>
                </c:pt>
                <c:pt idx="542">
                  <c:v>10.228304206012698</c:v>
                </c:pt>
                <c:pt idx="543">
                  <c:v>10.228818238665168</c:v>
                </c:pt>
                <c:pt idx="544">
                  <c:v>10.229409206012477</c:v>
                </c:pt>
                <c:pt idx="545">
                  <c:v>10.229826390958593</c:v>
                </c:pt>
                <c:pt idx="546">
                  <c:v>10.231026606012447</c:v>
                </c:pt>
                <c:pt idx="547">
                  <c:v>10.231178106012441</c:v>
                </c:pt>
                <c:pt idx="548">
                  <c:v>10.231459629267832</c:v>
                </c:pt>
                <c:pt idx="549">
                  <c:v>10.231693406012022</c:v>
                </c:pt>
                <c:pt idx="550">
                  <c:v>10.232004106012823</c:v>
                </c:pt>
                <c:pt idx="551">
                  <c:v>10.232231306012308</c:v>
                </c:pt>
                <c:pt idx="552">
                  <c:v>10.232398206012601</c:v>
                </c:pt>
                <c:pt idx="553">
                  <c:v>10.232555797931653</c:v>
                </c:pt>
                <c:pt idx="554">
                  <c:v>10.232555772679078</c:v>
                </c:pt>
                <c:pt idx="555">
                  <c:v>10.232231869170235</c:v>
                </c:pt>
                <c:pt idx="556">
                  <c:v>10.232168106012399</c:v>
                </c:pt>
                <c:pt idx="557">
                  <c:v>10.23211320601196</c:v>
                </c:pt>
                <c:pt idx="558">
                  <c:v>10.232175342854521</c:v>
                </c:pt>
                <c:pt idx="559">
                  <c:v>10.232539406012464</c:v>
                </c:pt>
                <c:pt idx="560">
                  <c:v>10.232827406012458</c:v>
                </c:pt>
                <c:pt idx="561">
                  <c:v>10.232986606012403</c:v>
                </c:pt>
                <c:pt idx="562">
                  <c:v>10.233908157736437</c:v>
                </c:pt>
                <c:pt idx="563">
                  <c:v>10.234031095808817</c:v>
                </c:pt>
                <c:pt idx="564">
                  <c:v>10.234148606012567</c:v>
                </c:pt>
                <c:pt idx="565">
                  <c:v>10.234295006012358</c:v>
                </c:pt>
                <c:pt idx="566">
                  <c:v>10.234455406012495</c:v>
                </c:pt>
                <c:pt idx="567">
                  <c:v>10.234572506012981</c:v>
                </c:pt>
                <c:pt idx="568">
                  <c:v>10.234673592313516</c:v>
                </c:pt>
                <c:pt idx="569">
                  <c:v>10.234779019805853</c:v>
                </c:pt>
                <c:pt idx="570">
                  <c:v>10.23514419221938</c:v>
                </c:pt>
                <c:pt idx="571">
                  <c:v>10.235211306012957</c:v>
                </c:pt>
                <c:pt idx="572">
                  <c:v>10.235363306012401</c:v>
                </c:pt>
                <c:pt idx="573">
                  <c:v>10.235524259073626</c:v>
                </c:pt>
                <c:pt idx="574">
                  <c:v>10.235666306012334</c:v>
                </c:pt>
                <c:pt idx="575">
                  <c:v>10.235785891726694</c:v>
                </c:pt>
                <c:pt idx="576">
                  <c:v>10.237249682935493</c:v>
                </c:pt>
                <c:pt idx="577">
                  <c:v>10.237456912134871</c:v>
                </c:pt>
                <c:pt idx="578">
                  <c:v>10.237808206012298</c:v>
                </c:pt>
                <c:pt idx="579">
                  <c:v>10.238136100961938</c:v>
                </c:pt>
                <c:pt idx="580">
                  <c:v>10.238431006011698</c:v>
                </c:pt>
                <c:pt idx="581">
                  <c:v>10.238726806012151</c:v>
                </c:pt>
                <c:pt idx="582">
                  <c:v>10.23945612408467</c:v>
                </c:pt>
                <c:pt idx="583">
                  <c:v>10.25507784057983</c:v>
                </c:pt>
                <c:pt idx="584">
                  <c:v>10.259417906012416</c:v>
                </c:pt>
                <c:pt idx="585">
                  <c:v>10.262876506012462</c:v>
                </c:pt>
                <c:pt idx="586">
                  <c:v>10.267288006012398</c:v>
                </c:pt>
                <c:pt idx="587">
                  <c:v>10.272457830502262</c:v>
                </c:pt>
                <c:pt idx="588">
                  <c:v>10.277774706012748</c:v>
                </c:pt>
                <c:pt idx="589">
                  <c:v>10.282748481012348</c:v>
                </c:pt>
                <c:pt idx="590">
                  <c:v>10.312747341306904</c:v>
                </c:pt>
                <c:pt idx="591">
                  <c:v>10.319793906012436</c:v>
                </c:pt>
                <c:pt idx="592">
                  <c:v>10.327077006012601</c:v>
                </c:pt>
                <c:pt idx="593">
                  <c:v>10.334542126845875</c:v>
                </c:pt>
                <c:pt idx="594">
                  <c:v>10.341194706012518</c:v>
                </c:pt>
                <c:pt idx="595">
                  <c:v>10.34666270601231</c:v>
                </c:pt>
                <c:pt idx="596">
                  <c:v>10.350485806012585</c:v>
                </c:pt>
                <c:pt idx="597">
                  <c:v>10.369236606012436</c:v>
                </c:pt>
                <c:pt idx="598">
                  <c:v>10.372118330150627</c:v>
                </c:pt>
                <c:pt idx="599">
                  <c:v>10.376937906012374</c:v>
                </c:pt>
                <c:pt idx="600">
                  <c:v>10.38126130601216</c:v>
                </c:pt>
                <c:pt idx="601">
                  <c:v>10.385275506012377</c:v>
                </c:pt>
                <c:pt idx="602">
                  <c:v>10.388522306012433</c:v>
                </c:pt>
                <c:pt idx="603">
                  <c:v>10.391819706012548</c:v>
                </c:pt>
                <c:pt idx="604">
                  <c:v>10.393471221397094</c:v>
                </c:pt>
                <c:pt idx="605">
                  <c:v>10.401748806012463</c:v>
                </c:pt>
                <c:pt idx="606">
                  <c:v>10.403647506012447</c:v>
                </c:pt>
                <c:pt idx="607">
                  <c:v>10.405431506012215</c:v>
                </c:pt>
                <c:pt idx="608">
                  <c:v>10.40682320601225</c:v>
                </c:pt>
                <c:pt idx="609">
                  <c:v>10.409181706012205</c:v>
                </c:pt>
                <c:pt idx="610">
                  <c:v>10.411277606012233</c:v>
                </c:pt>
                <c:pt idx="611">
                  <c:v>10.413217215768469</c:v>
                </c:pt>
                <c:pt idx="612">
                  <c:v>10.419176606012414</c:v>
                </c:pt>
                <c:pt idx="613">
                  <c:v>10.419966006012389</c:v>
                </c:pt>
                <c:pt idx="614">
                  <c:v>10.42215380601256</c:v>
                </c:pt>
                <c:pt idx="615">
                  <c:v>10.424238506012513</c:v>
                </c:pt>
                <c:pt idx="616">
                  <c:v>10.426333106012578</c:v>
                </c:pt>
                <c:pt idx="617">
                  <c:v>10.428051076600255</c:v>
                </c:pt>
                <c:pt idx="618">
                  <c:v>10.429792706012464</c:v>
                </c:pt>
                <c:pt idx="619">
                  <c:v>10.431371706012534</c:v>
                </c:pt>
                <c:pt idx="620">
                  <c:v>10.432305272679073</c:v>
                </c:pt>
                <c:pt idx="621">
                  <c:v>10.437625653631088</c:v>
                </c:pt>
                <c:pt idx="622">
                  <c:v>10.438326506012698</c:v>
                </c:pt>
                <c:pt idx="623">
                  <c:v>10.438716257174704</c:v>
                </c:pt>
                <c:pt idx="624">
                  <c:v>10.438943606012797</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10.44116170601249</c:v>
                </c:pt>
                <c:pt idx="638">
                  <c:v>10.441522906012338</c:v>
                </c:pt>
                <c:pt idx="639">
                  <c:v>10.441787506012432</c:v>
                </c:pt>
                <c:pt idx="640">
                  <c:v>10.442048816538852</c:v>
                </c:pt>
                <c:pt idx="641">
                  <c:v>10.44245260601237</c:v>
                </c:pt>
                <c:pt idx="642">
                  <c:v>10.443043406012418</c:v>
                </c:pt>
                <c:pt idx="643">
                  <c:v>10.443851406012925</c:v>
                </c:pt>
                <c:pt idx="644">
                  <c:v>10.44484630601228</c:v>
                </c:pt>
                <c:pt idx="645">
                  <c:v>10.446108006012665</c:v>
                </c:pt>
                <c:pt idx="646">
                  <c:v>10.447288340706237</c:v>
                </c:pt>
                <c:pt idx="647">
                  <c:v>10.448606506012325</c:v>
                </c:pt>
                <c:pt idx="648">
                  <c:v>10.450159306012353</c:v>
                </c:pt>
                <c:pt idx="649">
                  <c:v>10.451674206012306</c:v>
                </c:pt>
                <c:pt idx="650">
                  <c:v>10.453076406012272</c:v>
                </c:pt>
                <c:pt idx="651">
                  <c:v>10.45436119784911</c:v>
                </c:pt>
                <c:pt idx="652">
                  <c:v>10.455705306012447</c:v>
                </c:pt>
                <c:pt idx="653">
                  <c:v>10.456888806012516</c:v>
                </c:pt>
                <c:pt idx="654">
                  <c:v>10.457798706012071</c:v>
                </c:pt>
                <c:pt idx="655">
                  <c:v>10.4590384060124</c:v>
                </c:pt>
                <c:pt idx="656">
                  <c:v>10.460237830502114</c:v>
                </c:pt>
                <c:pt idx="657">
                  <c:v>10.461748706012273</c:v>
                </c:pt>
                <c:pt idx="658">
                  <c:v>10.462846806012728</c:v>
                </c:pt>
                <c:pt idx="659">
                  <c:v>10.4642341060124</c:v>
                </c:pt>
                <c:pt idx="660">
                  <c:v>10.465334306012304</c:v>
                </c:pt>
                <c:pt idx="661">
                  <c:v>10.466208748869652</c:v>
                </c:pt>
                <c:pt idx="662">
                  <c:v>10.467305106012541</c:v>
                </c:pt>
                <c:pt idx="663">
                  <c:v>10.468096406012435</c:v>
                </c:pt>
                <c:pt idx="664">
                  <c:v>10.469121906012347</c:v>
                </c:pt>
                <c:pt idx="665">
                  <c:v>10.470151906012703</c:v>
                </c:pt>
                <c:pt idx="666">
                  <c:v>10.47104252437977</c:v>
                </c:pt>
                <c:pt idx="667">
                  <c:v>10.471795406012133</c:v>
                </c:pt>
                <c:pt idx="668">
                  <c:v>10.472594106012455</c:v>
                </c:pt>
                <c:pt idx="669">
                  <c:v>10.473217006012662</c:v>
                </c:pt>
                <c:pt idx="670">
                  <c:v>10.473777306012622</c:v>
                </c:pt>
                <c:pt idx="671">
                  <c:v>10.474302206012467</c:v>
                </c:pt>
                <c:pt idx="672">
                  <c:v>10.474795506012716</c:v>
                </c:pt>
                <c:pt idx="673">
                  <c:v>10.475321906012667</c:v>
                </c:pt>
                <c:pt idx="674">
                  <c:v>10.475738806012117</c:v>
                </c:pt>
                <c:pt idx="675">
                  <c:v>10.476166306012502</c:v>
                </c:pt>
                <c:pt idx="676">
                  <c:v>10.476533706011892</c:v>
                </c:pt>
                <c:pt idx="677">
                  <c:v>10.476869797501964</c:v>
                </c:pt>
                <c:pt idx="678">
                  <c:v>10.477194706012099</c:v>
                </c:pt>
                <c:pt idx="679">
                  <c:v>10.477452906012306</c:v>
                </c:pt>
                <c:pt idx="680">
                  <c:v>10.477650706012199</c:v>
                </c:pt>
                <c:pt idx="681">
                  <c:v>10.477868606012251</c:v>
                </c:pt>
                <c:pt idx="682">
                  <c:v>10.478002728461561</c:v>
                </c:pt>
                <c:pt idx="683">
                  <c:v>10.478148006012603</c:v>
                </c:pt>
                <c:pt idx="684">
                  <c:v>10.478278801134591</c:v>
                </c:pt>
                <c:pt idx="685">
                  <c:v>10.478636606012316</c:v>
                </c:pt>
                <c:pt idx="686">
                  <c:v>10.478676606011689</c:v>
                </c:pt>
                <c:pt idx="687">
                  <c:v>10.478664806012222</c:v>
                </c:pt>
                <c:pt idx="688">
                  <c:v>10.478044463155257</c:v>
                </c:pt>
                <c:pt idx="689">
                  <c:v>10.476366906012359</c:v>
                </c:pt>
                <c:pt idx="690">
                  <c:v>10.474594806012504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10.463296806012215</c:v>
                </c:pt>
                <c:pt idx="701">
                  <c:v>10.462893206012302</c:v>
                </c:pt>
                <c:pt idx="702">
                  <c:v>10.462586006012579</c:v>
                </c:pt>
                <c:pt idx="703">
                  <c:v>10.462306206012361</c:v>
                </c:pt>
                <c:pt idx="704">
                  <c:v>10.462097782483525</c:v>
                </c:pt>
                <c:pt idx="705">
                  <c:v>10.461873306012148</c:v>
                </c:pt>
                <c:pt idx="706">
                  <c:v>10.46201180601237</c:v>
                </c:pt>
                <c:pt idx="707">
                  <c:v>10.462288106011853</c:v>
                </c:pt>
                <c:pt idx="708">
                  <c:v>10.462786006012253</c:v>
                </c:pt>
                <c:pt idx="709">
                  <c:v>10.463332825524526</c:v>
                </c:pt>
                <c:pt idx="710">
                  <c:v>10.463858006012471</c:v>
                </c:pt>
                <c:pt idx="711">
                  <c:v>10.46429200601235</c:v>
                </c:pt>
                <c:pt idx="712">
                  <c:v>10.464689606012454</c:v>
                </c:pt>
                <c:pt idx="713">
                  <c:v>10.465038206012455</c:v>
                </c:pt>
                <c:pt idx="714">
                  <c:v>10.46533874886957</c:v>
                </c:pt>
                <c:pt idx="715">
                  <c:v>10.465746806012515</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10.4693648060124</c:v>
                </c:pt>
                <c:pt idx="724">
                  <c:v>10.469662320298102</c:v>
                </c:pt>
                <c:pt idx="725">
                  <c:v>10.46980890601295</c:v>
                </c:pt>
                <c:pt idx="726">
                  <c:v>10.469628506012286</c:v>
                </c:pt>
                <c:pt idx="727">
                  <c:v>10.469360906012199</c:v>
                </c:pt>
                <c:pt idx="728">
                  <c:v>10.468984506012546</c:v>
                </c:pt>
                <c:pt idx="729">
                  <c:v>10.468639565195772</c:v>
                </c:pt>
                <c:pt idx="730">
                  <c:v>10.468347806012403</c:v>
                </c:pt>
                <c:pt idx="731">
                  <c:v>10.467941206012497</c:v>
                </c:pt>
                <c:pt idx="732">
                  <c:v>10.467505206012648</c:v>
                </c:pt>
                <c:pt idx="733">
                  <c:v>10.467082906012621</c:v>
                </c:pt>
                <c:pt idx="734">
                  <c:v>10.466462069930529</c:v>
                </c:pt>
                <c:pt idx="735">
                  <c:v>10.465098406012501</c:v>
                </c:pt>
                <c:pt idx="736">
                  <c:v>10.463256806012422</c:v>
                </c:pt>
                <c:pt idx="737">
                  <c:v>10.460256106012437</c:v>
                </c:pt>
                <c:pt idx="738">
                  <c:v>10.457823806012257</c:v>
                </c:pt>
                <c:pt idx="739">
                  <c:v>10.455702173022845</c:v>
                </c:pt>
                <c:pt idx="740">
                  <c:v>10.453442306012478</c:v>
                </c:pt>
                <c:pt idx="741">
                  <c:v>10.451642506012353</c:v>
                </c:pt>
                <c:pt idx="742">
                  <c:v>10.4499440060127</c:v>
                </c:pt>
                <c:pt idx="743">
                  <c:v>10.448469306012228</c:v>
                </c:pt>
                <c:pt idx="744">
                  <c:v>10.44710009998837</c:v>
                </c:pt>
                <c:pt idx="745">
                  <c:v>10.445745606012521</c:v>
                </c:pt>
                <c:pt idx="746">
                  <c:v>10.444618006012218</c:v>
                </c:pt>
                <c:pt idx="747">
                  <c:v>10.443621806012358</c:v>
                </c:pt>
                <c:pt idx="748">
                  <c:v>10.44263130601265</c:v>
                </c:pt>
                <c:pt idx="749">
                  <c:v>10.441804337970909</c:v>
                </c:pt>
                <c:pt idx="750">
                  <c:v>10.440973006012138</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10.435998906012518</c:v>
                </c:pt>
                <c:pt idx="759">
                  <c:v>10.435551856012196</c:v>
                </c:pt>
                <c:pt idx="760">
                  <c:v>10.435255617001324</c:v>
                </c:pt>
                <c:pt idx="761">
                  <c:v>10.434348606012513</c:v>
                </c:pt>
                <c:pt idx="762">
                  <c:v>10.434221806012369</c:v>
                </c:pt>
                <c:pt idx="763">
                  <c:v>10.434004606012833</c:v>
                </c:pt>
                <c:pt idx="764">
                  <c:v>10.433820606012333</c:v>
                </c:pt>
                <c:pt idx="765">
                  <c:v>10.43361609054833</c:v>
                </c:pt>
                <c:pt idx="766">
                  <c:v>10.433466206012302</c:v>
                </c:pt>
                <c:pt idx="767">
                  <c:v>10.433305606012318</c:v>
                </c:pt>
                <c:pt idx="768">
                  <c:v>10.4329447060123</c:v>
                </c:pt>
                <c:pt idx="769">
                  <c:v>10.432383406012391</c:v>
                </c:pt>
                <c:pt idx="770">
                  <c:v>10.431772581621955</c:v>
                </c:pt>
                <c:pt idx="771">
                  <c:v>10.431333106012563</c:v>
                </c:pt>
                <c:pt idx="772">
                  <c:v>10.430966406013242</c:v>
                </c:pt>
                <c:pt idx="773">
                  <c:v>10.43054410601242</c:v>
                </c:pt>
                <c:pt idx="774">
                  <c:v>10.430029706013048</c:v>
                </c:pt>
                <c:pt idx="775">
                  <c:v>10.429298770960719</c:v>
                </c:pt>
                <c:pt idx="776">
                  <c:v>10.428624006012353</c:v>
                </c:pt>
                <c:pt idx="777">
                  <c:v>10.428026906012363</c:v>
                </c:pt>
                <c:pt idx="778">
                  <c:v>10.427536506012387</c:v>
                </c:pt>
                <c:pt idx="779">
                  <c:v>10.42700949261031</c:v>
                </c:pt>
                <c:pt idx="780">
                  <c:v>10.426449706012377</c:v>
                </c:pt>
                <c:pt idx="781">
                  <c:v>10.425961306012718</c:v>
                </c:pt>
                <c:pt idx="782">
                  <c:v>10.4254696060125</c:v>
                </c:pt>
                <c:pt idx="783">
                  <c:v>10.425107906012229</c:v>
                </c:pt>
                <c:pt idx="784">
                  <c:v>10.424748006012138</c:v>
                </c:pt>
                <c:pt idx="785">
                  <c:v>10.424431791197675</c:v>
                </c:pt>
                <c:pt idx="786">
                  <c:v>10.424079706012218</c:v>
                </c:pt>
                <c:pt idx="787">
                  <c:v>10.423762806012252</c:v>
                </c:pt>
                <c:pt idx="788">
                  <c:v>10.42352390601252</c:v>
                </c:pt>
                <c:pt idx="789">
                  <c:v>10.423189706012868</c:v>
                </c:pt>
                <c:pt idx="790">
                  <c:v>10.422963806012277</c:v>
                </c:pt>
                <c:pt idx="791">
                  <c:v>10.422753442747492</c:v>
                </c:pt>
                <c:pt idx="792">
                  <c:v>10.422601106012863</c:v>
                </c:pt>
                <c:pt idx="793">
                  <c:v>10.422441506011953</c:v>
                </c:pt>
                <c:pt idx="794">
                  <c:v>10.422297006012982</c:v>
                </c:pt>
                <c:pt idx="795">
                  <c:v>10.422110606012565</c:v>
                </c:pt>
                <c:pt idx="796">
                  <c:v>10.421210906011998</c:v>
                </c:pt>
                <c:pt idx="797">
                  <c:v>10.420279027065035</c:v>
                </c:pt>
                <c:pt idx="798">
                  <c:v>10.419558206012384</c:v>
                </c:pt>
                <c:pt idx="799">
                  <c:v>10.418792706012495</c:v>
                </c:pt>
                <c:pt idx="800">
                  <c:v>10.418149606012904</c:v>
                </c:pt>
                <c:pt idx="801">
                  <c:v>10.417542106012277</c:v>
                </c:pt>
                <c:pt idx="802">
                  <c:v>10.4170241570326</c:v>
                </c:pt>
                <c:pt idx="803">
                  <c:v>10.416463878739847</c:v>
                </c:pt>
                <c:pt idx="804">
                  <c:v>10.415995706012339</c:v>
                </c:pt>
                <c:pt idx="805">
                  <c:v>10.415589206012314</c:v>
                </c:pt>
                <c:pt idx="806">
                  <c:v>10.415154706012585</c:v>
                </c:pt>
                <c:pt idx="807">
                  <c:v>10.414857406012644</c:v>
                </c:pt>
                <c:pt idx="808">
                  <c:v>10.414549259073874</c:v>
                </c:pt>
                <c:pt idx="809">
                  <c:v>10.41432400601218</c:v>
                </c:pt>
                <c:pt idx="810">
                  <c:v>10.414173506012061</c:v>
                </c:pt>
                <c:pt idx="811">
                  <c:v>10.413951206012612</c:v>
                </c:pt>
                <c:pt idx="812">
                  <c:v>10.413775506011703</c:v>
                </c:pt>
                <c:pt idx="813">
                  <c:v>10.413562932542707</c:v>
                </c:pt>
                <c:pt idx="814">
                  <c:v>10.413222206012518</c:v>
                </c:pt>
                <c:pt idx="815">
                  <c:v>10.412981206012503</c:v>
                </c:pt>
                <c:pt idx="816">
                  <c:v>10.412710806012527</c:v>
                </c:pt>
                <c:pt idx="817">
                  <c:v>10.412460306012022</c:v>
                </c:pt>
                <c:pt idx="818">
                  <c:v>10.412213406012441</c:v>
                </c:pt>
                <c:pt idx="819">
                  <c:v>10.411993822507227</c:v>
                </c:pt>
                <c:pt idx="820">
                  <c:v>10.41187770601209</c:v>
                </c:pt>
                <c:pt idx="821">
                  <c:v>10.411743606012649</c:v>
                </c:pt>
                <c:pt idx="822">
                  <c:v>10.411613806012568</c:v>
                </c:pt>
                <c:pt idx="823">
                  <c:v>10.411217706012506</c:v>
                </c:pt>
                <c:pt idx="824">
                  <c:v>10.410842906012604</c:v>
                </c:pt>
                <c:pt idx="825">
                  <c:v>10.410436090548719</c:v>
                </c:pt>
                <c:pt idx="826">
                  <c:v>10.410102106012468</c:v>
                </c:pt>
                <c:pt idx="827">
                  <c:v>10.409753506012478</c:v>
                </c:pt>
                <c:pt idx="828">
                  <c:v>10.409384506012454</c:v>
                </c:pt>
                <c:pt idx="829">
                  <c:v>10.409090506012626</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10.40384360601225</c:v>
                </c:pt>
                <c:pt idx="839">
                  <c:v>10.402176106012362</c:v>
                </c:pt>
                <c:pt idx="840">
                  <c:v>10.40050120601218</c:v>
                </c:pt>
                <c:pt idx="841">
                  <c:v>10.398821024617458</c:v>
                </c:pt>
                <c:pt idx="842">
                  <c:v>10.397613236447322</c:v>
                </c:pt>
                <c:pt idx="843">
                  <c:v>10.39664790601207</c:v>
                </c:pt>
                <c:pt idx="844">
                  <c:v>10.395424006012298</c:v>
                </c:pt>
                <c:pt idx="845">
                  <c:v>10.394628606012205</c:v>
                </c:pt>
                <c:pt idx="846">
                  <c:v>10.393825106012468</c:v>
                </c:pt>
                <c:pt idx="847">
                  <c:v>10.393158461682233</c:v>
                </c:pt>
                <c:pt idx="848">
                  <c:v>10.39249540601215</c:v>
                </c:pt>
                <c:pt idx="849">
                  <c:v>10.39193210601259</c:v>
                </c:pt>
                <c:pt idx="850">
                  <c:v>10.391433106012371</c:v>
                </c:pt>
                <c:pt idx="851">
                  <c:v>10.390935706012399</c:v>
                </c:pt>
                <c:pt idx="852">
                  <c:v>10.390538506012504</c:v>
                </c:pt>
                <c:pt idx="853">
                  <c:v>10.390116197849041</c:v>
                </c:pt>
                <c:pt idx="854">
                  <c:v>10.389705006011823</c:v>
                </c:pt>
                <c:pt idx="855">
                  <c:v>10.389133306012269</c:v>
                </c:pt>
                <c:pt idx="856">
                  <c:v>10.388657206012256</c:v>
                </c:pt>
                <c:pt idx="857">
                  <c:v>10.388236806012316</c:v>
                </c:pt>
                <c:pt idx="858">
                  <c:v>10.387895553380961</c:v>
                </c:pt>
                <c:pt idx="859">
                  <c:v>10.387567106012639</c:v>
                </c:pt>
                <c:pt idx="860">
                  <c:v>10.38725140601241</c:v>
                </c:pt>
                <c:pt idx="861">
                  <c:v>10.38698730601285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10.38569629673372</c:v>
                </c:pt>
                <c:pt idx="870">
                  <c:v>10.385527806012391</c:v>
                </c:pt>
                <c:pt idx="871">
                  <c:v>10.38521790601262</c:v>
                </c:pt>
                <c:pt idx="872">
                  <c:v>10.384939406012407</c:v>
                </c:pt>
                <c:pt idx="873">
                  <c:v>10.384753606012296</c:v>
                </c:pt>
                <c:pt idx="874">
                  <c:v>10.384563171669271</c:v>
                </c:pt>
                <c:pt idx="875">
                  <c:v>10.384410214260559</c:v>
                </c:pt>
                <c:pt idx="876">
                  <c:v>10.384262806012785</c:v>
                </c:pt>
                <c:pt idx="877">
                  <c:v>10.3841370060131</c:v>
                </c:pt>
                <c:pt idx="878">
                  <c:v>10.383997106012558</c:v>
                </c:pt>
                <c:pt idx="879">
                  <c:v>10.383860806012954</c:v>
                </c:pt>
                <c:pt idx="880">
                  <c:v>10.3837545806958</c:v>
                </c:pt>
                <c:pt idx="881">
                  <c:v>10.383690406012889</c:v>
                </c:pt>
                <c:pt idx="882">
                  <c:v>10.383621006012294</c:v>
                </c:pt>
                <c:pt idx="883">
                  <c:v>10.383691706012725</c:v>
                </c:pt>
                <c:pt idx="884">
                  <c:v>10.385120506011972</c:v>
                </c:pt>
                <c:pt idx="885">
                  <c:v>10.388679506012309</c:v>
                </c:pt>
                <c:pt idx="886">
                  <c:v>10.394387731012168</c:v>
                </c:pt>
                <c:pt idx="887">
                  <c:v>10.402174106012708</c:v>
                </c:pt>
                <c:pt idx="888">
                  <c:v>10.408547706012499</c:v>
                </c:pt>
                <c:pt idx="889">
                  <c:v>10.414535506012626</c:v>
                </c:pt>
                <c:pt idx="890">
                  <c:v>10.420199606012673</c:v>
                </c:pt>
                <c:pt idx="891">
                  <c:v>10.426229183331948</c:v>
                </c:pt>
                <c:pt idx="892">
                  <c:v>10.431373106012293</c:v>
                </c:pt>
                <c:pt idx="893">
                  <c:v>10.435829906012273</c:v>
                </c:pt>
                <c:pt idx="894">
                  <c:v>10.440229106012053</c:v>
                </c:pt>
                <c:pt idx="895">
                  <c:v>10.443610506012206</c:v>
                </c:pt>
                <c:pt idx="896">
                  <c:v>10.44737619364129</c:v>
                </c:pt>
                <c:pt idx="897">
                  <c:v>10.45036930601232</c:v>
                </c:pt>
                <c:pt idx="898">
                  <c:v>10.453035806012261</c:v>
                </c:pt>
                <c:pt idx="899">
                  <c:v>10.455700706012422</c:v>
                </c:pt>
                <c:pt idx="900">
                  <c:v>10.458267506012373</c:v>
                </c:pt>
                <c:pt idx="901">
                  <c:v>10.461600806012342</c:v>
                </c:pt>
                <c:pt idx="902">
                  <c:v>10.46463505962018</c:v>
                </c:pt>
                <c:pt idx="903">
                  <c:v>10.467137006012225</c:v>
                </c:pt>
                <c:pt idx="904">
                  <c:v>10.47064180601202</c:v>
                </c:pt>
                <c:pt idx="905">
                  <c:v>10.473500506012645</c:v>
                </c:pt>
                <c:pt idx="906">
                  <c:v>10.475919406012252</c:v>
                </c:pt>
                <c:pt idx="907">
                  <c:v>10.478401411207146</c:v>
                </c:pt>
                <c:pt idx="908">
                  <c:v>10.480688806012296</c:v>
                </c:pt>
                <c:pt idx="909">
                  <c:v>10.482980506012755</c:v>
                </c:pt>
                <c:pt idx="910">
                  <c:v>10.48476040601247</c:v>
                </c:pt>
                <c:pt idx="911">
                  <c:v>10.486484506012385</c:v>
                </c:pt>
                <c:pt idx="912">
                  <c:v>10.488358506012105</c:v>
                </c:pt>
                <c:pt idx="913">
                  <c:v>10.490752069929806</c:v>
                </c:pt>
                <c:pt idx="914">
                  <c:v>10.493277806012443</c:v>
                </c:pt>
                <c:pt idx="915">
                  <c:v>10.495771906012468</c:v>
                </c:pt>
                <c:pt idx="916">
                  <c:v>10.498413506012421</c:v>
                </c:pt>
                <c:pt idx="917">
                  <c:v>10.50060730601265</c:v>
                </c:pt>
                <c:pt idx="918">
                  <c:v>10.50266825549712</c:v>
                </c:pt>
                <c:pt idx="919">
                  <c:v>10.504716706012303</c:v>
                </c:pt>
                <c:pt idx="920">
                  <c:v>10.506216506012677</c:v>
                </c:pt>
                <c:pt idx="921">
                  <c:v>10.508003606012338</c:v>
                </c:pt>
                <c:pt idx="922">
                  <c:v>10.5096790060123</c:v>
                </c:pt>
                <c:pt idx="923">
                  <c:v>10.511134706012299</c:v>
                </c:pt>
                <c:pt idx="924">
                  <c:v>10.512678049311617</c:v>
                </c:pt>
                <c:pt idx="925">
                  <c:v>10.51406880601246</c:v>
                </c:pt>
                <c:pt idx="926">
                  <c:v>10.515384506012552</c:v>
                </c:pt>
                <c:pt idx="927">
                  <c:v>10.51678450601233</c:v>
                </c:pt>
                <c:pt idx="928">
                  <c:v>10.517827206012448</c:v>
                </c:pt>
                <c:pt idx="929">
                  <c:v>10.518994028692768</c:v>
                </c:pt>
                <c:pt idx="930">
                  <c:v>10.519928406012571</c:v>
                </c:pt>
                <c:pt idx="931">
                  <c:v>10.520789206012322</c:v>
                </c:pt>
                <c:pt idx="932">
                  <c:v>10.521622206012418</c:v>
                </c:pt>
                <c:pt idx="933">
                  <c:v>10.522224506012563</c:v>
                </c:pt>
                <c:pt idx="934">
                  <c:v>10.522934028693006</c:v>
                </c:pt>
                <c:pt idx="935">
                  <c:v>10.523641606012575</c:v>
                </c:pt>
                <c:pt idx="936">
                  <c:v>10.524276906012645</c:v>
                </c:pt>
                <c:pt idx="937">
                  <c:v>10.524953506012491</c:v>
                </c:pt>
                <c:pt idx="938">
                  <c:v>10.525493106012519</c:v>
                </c:pt>
                <c:pt idx="939">
                  <c:v>10.525985162713212</c:v>
                </c:pt>
                <c:pt idx="940">
                  <c:v>10.526450006012302</c:v>
                </c:pt>
                <c:pt idx="941">
                  <c:v>10.526863706012318</c:v>
                </c:pt>
                <c:pt idx="942">
                  <c:v>10.527243406012648</c:v>
                </c:pt>
                <c:pt idx="943">
                  <c:v>10.52758870601231</c:v>
                </c:pt>
                <c:pt idx="944">
                  <c:v>10.527960806012514</c:v>
                </c:pt>
                <c:pt idx="945">
                  <c:v>10.528267636940271</c:v>
                </c:pt>
                <c:pt idx="946">
                  <c:v>10.52854510601253</c:v>
                </c:pt>
                <c:pt idx="947">
                  <c:v>10.528821106012389</c:v>
                </c:pt>
                <c:pt idx="948">
                  <c:v>10.529028006012041</c:v>
                </c:pt>
                <c:pt idx="949">
                  <c:v>10.529243906012891</c:v>
                </c:pt>
                <c:pt idx="950">
                  <c:v>10.529417018383896</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10.530609706012569</c:v>
                </c:pt>
                <c:pt idx="959">
                  <c:v>10.530793106012821</c:v>
                </c:pt>
                <c:pt idx="960">
                  <c:v>10.530949606011646</c:v>
                </c:pt>
                <c:pt idx="961">
                  <c:v>10.531109492610426</c:v>
                </c:pt>
                <c:pt idx="962">
                  <c:v>10.53133420601246</c:v>
                </c:pt>
                <c:pt idx="963">
                  <c:v>10.531724706012367</c:v>
                </c:pt>
                <c:pt idx="964">
                  <c:v>10.532190006012469</c:v>
                </c:pt>
                <c:pt idx="965">
                  <c:v>10.532652406012469</c:v>
                </c:pt>
                <c:pt idx="966">
                  <c:v>10.533022482301201</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10.537888806012573</c:v>
                </c:pt>
                <c:pt idx="975">
                  <c:v>10.538304606012398</c:v>
                </c:pt>
                <c:pt idx="976">
                  <c:v>10.538598206012081</c:v>
                </c:pt>
                <c:pt idx="977">
                  <c:v>10.538877022679163</c:v>
                </c:pt>
                <c:pt idx="978">
                  <c:v>10.539271906012686</c:v>
                </c:pt>
                <c:pt idx="979">
                  <c:v>10.539555906012549</c:v>
                </c:pt>
                <c:pt idx="980">
                  <c:v>10.539814706012418</c:v>
                </c:pt>
                <c:pt idx="981">
                  <c:v>10.540388206012549</c:v>
                </c:pt>
                <c:pt idx="982">
                  <c:v>10.541132960179041</c:v>
                </c:pt>
                <c:pt idx="983">
                  <c:v>10.54175791914362</c:v>
                </c:pt>
                <c:pt idx="984">
                  <c:v>10.542318306012133</c:v>
                </c:pt>
                <c:pt idx="985">
                  <c:v>10.542832706012469</c:v>
                </c:pt>
                <c:pt idx="986">
                  <c:v>10.543264306012318</c:v>
                </c:pt>
                <c:pt idx="987">
                  <c:v>10.543725106012509</c:v>
                </c:pt>
                <c:pt idx="988">
                  <c:v>10.544033410135921</c:v>
                </c:pt>
                <c:pt idx="989">
                  <c:v>10.544382406012456</c:v>
                </c:pt>
                <c:pt idx="990">
                  <c:v>10.544624306013148</c:v>
                </c:pt>
                <c:pt idx="991">
                  <c:v>10.544933706012273</c:v>
                </c:pt>
                <c:pt idx="992">
                  <c:v>10.54516460601225</c:v>
                </c:pt>
                <c:pt idx="993">
                  <c:v>10.545349001845594</c:v>
                </c:pt>
                <c:pt idx="994">
                  <c:v>10.545532806012746</c:v>
                </c:pt>
                <c:pt idx="995">
                  <c:v>10.545709206012489</c:v>
                </c:pt>
                <c:pt idx="996">
                  <c:v>10.545926206012396</c:v>
                </c:pt>
                <c:pt idx="997">
                  <c:v>10.546092406012868</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10.546376606011798</c:v>
                </c:pt>
                <c:pt idx="1009">
                  <c:v>10.546332069929704</c:v>
                </c:pt>
                <c:pt idx="1010">
                  <c:v>10.546280606013013</c:v>
                </c:pt>
                <c:pt idx="1011">
                  <c:v>10.546253006012419</c:v>
                </c:pt>
                <c:pt idx="1012">
                  <c:v>10.546184406012244</c:v>
                </c:pt>
                <c:pt idx="1013">
                  <c:v>10.546126206013312</c:v>
                </c:pt>
                <c:pt idx="1014">
                  <c:v>10.54608504351256</c:v>
                </c:pt>
                <c:pt idx="1015">
                  <c:v>10.546043506012225</c:v>
                </c:pt>
                <c:pt idx="1016">
                  <c:v>10.546003306012731</c:v>
                </c:pt>
                <c:pt idx="1017">
                  <c:v>10.545949406011758</c:v>
                </c:pt>
                <c:pt idx="1018">
                  <c:v>10.54589290601225</c:v>
                </c:pt>
                <c:pt idx="1019">
                  <c:v>10.545850606012621</c:v>
                </c:pt>
                <c:pt idx="1020">
                  <c:v>10.545854544157082</c:v>
                </c:pt>
                <c:pt idx="1021">
                  <c:v>10.545849006012773</c:v>
                </c:pt>
                <c:pt idx="1022">
                  <c:v>10.545854006012869</c:v>
                </c:pt>
                <c:pt idx="1023">
                  <c:v>10.545839206012786</c:v>
                </c:pt>
                <c:pt idx="1024">
                  <c:v>10.54583660601277</c:v>
                </c:pt>
                <c:pt idx="1025">
                  <c:v>10.545821869169757</c:v>
                </c:pt>
                <c:pt idx="1026">
                  <c:v>10.545836206012806</c:v>
                </c:pt>
                <c:pt idx="1027">
                  <c:v>10.545831406012621</c:v>
                </c:pt>
                <c:pt idx="1028">
                  <c:v>10.54579660601185</c:v>
                </c:pt>
                <c:pt idx="1029">
                  <c:v>10.5457447060124</c:v>
                </c:pt>
                <c:pt idx="1030">
                  <c:v>10.545727921802111</c:v>
                </c:pt>
                <c:pt idx="1031">
                  <c:v>10.545671206012358</c:v>
                </c:pt>
                <c:pt idx="1032">
                  <c:v>10.545604506012372</c:v>
                </c:pt>
                <c:pt idx="1033">
                  <c:v>10.545565006013035</c:v>
                </c:pt>
                <c:pt idx="1034">
                  <c:v>10.545537806013016</c:v>
                </c:pt>
                <c:pt idx="1035">
                  <c:v>10.545502543512002</c:v>
                </c:pt>
                <c:pt idx="1036">
                  <c:v>10.545468306012438</c:v>
                </c:pt>
                <c:pt idx="1037">
                  <c:v>10.54545560601237</c:v>
                </c:pt>
                <c:pt idx="1038">
                  <c:v>10.545456606012372</c:v>
                </c:pt>
                <c:pt idx="1039">
                  <c:v>10.545503306012407</c:v>
                </c:pt>
                <c:pt idx="1040">
                  <c:v>10.545536606012924</c:v>
                </c:pt>
                <c:pt idx="1041">
                  <c:v>10.545553191378204</c:v>
                </c:pt>
                <c:pt idx="1042">
                  <c:v>10.545617106011903</c:v>
                </c:pt>
                <c:pt idx="1043">
                  <c:v>10.545636606012026</c:v>
                </c:pt>
                <c:pt idx="1044">
                  <c:v>10.545666206012957</c:v>
                </c:pt>
                <c:pt idx="1045">
                  <c:v>10.54567660601295</c:v>
                </c:pt>
                <c:pt idx="1046">
                  <c:v>10.545676606012833</c:v>
                </c:pt>
                <c:pt idx="1047">
                  <c:v>10.545701806012929</c:v>
                </c:pt>
                <c:pt idx="1048">
                  <c:v>10.545547106012364</c:v>
                </c:pt>
                <c:pt idx="1049">
                  <c:v>10.54492130601221</c:v>
                </c:pt>
                <c:pt idx="1050">
                  <c:v>10.544280706012442</c:v>
                </c:pt>
                <c:pt idx="1051">
                  <c:v>10.543925816538561</c:v>
                </c:pt>
                <c:pt idx="1052">
                  <c:v>10.542728406012268</c:v>
                </c:pt>
                <c:pt idx="1053">
                  <c:v>10.540271506012298</c:v>
                </c:pt>
                <c:pt idx="1054">
                  <c:v>10.538229306012159</c:v>
                </c:pt>
                <c:pt idx="1055">
                  <c:v>10.536037106012273</c:v>
                </c:pt>
                <c:pt idx="1056">
                  <c:v>10.534290317352728</c:v>
                </c:pt>
                <c:pt idx="1057">
                  <c:v>10.532364106012498</c:v>
                </c:pt>
                <c:pt idx="1058">
                  <c:v>10.530594206012353</c:v>
                </c:pt>
                <c:pt idx="1059">
                  <c:v>10.528969906012543</c:v>
                </c:pt>
                <c:pt idx="1060">
                  <c:v>10.527553906011988</c:v>
                </c:pt>
                <c:pt idx="1061">
                  <c:v>10.526345795201568</c:v>
                </c:pt>
                <c:pt idx="1062">
                  <c:v>10.525055106012488</c:v>
                </c:pt>
                <c:pt idx="1063">
                  <c:v>10.523942506012149</c:v>
                </c:pt>
                <c:pt idx="1064">
                  <c:v>10.522940606012369</c:v>
                </c:pt>
                <c:pt idx="1065">
                  <c:v>10.522041906012262</c:v>
                </c:pt>
                <c:pt idx="1066">
                  <c:v>10.521362717123568</c:v>
                </c:pt>
                <c:pt idx="1067">
                  <c:v>10.520518706011499</c:v>
                </c:pt>
                <c:pt idx="1068">
                  <c:v>10.518773606012648</c:v>
                </c:pt>
                <c:pt idx="1069">
                  <c:v>10.516456406012496</c:v>
                </c:pt>
                <c:pt idx="1070">
                  <c:v>10.514183506012401</c:v>
                </c:pt>
                <c:pt idx="1071">
                  <c:v>10.512334028692766</c:v>
                </c:pt>
                <c:pt idx="1072">
                  <c:v>10.510613206011849</c:v>
                </c:pt>
                <c:pt idx="1073">
                  <c:v>10.509093806012473</c:v>
                </c:pt>
                <c:pt idx="1074">
                  <c:v>10.507675106012258</c:v>
                </c:pt>
                <c:pt idx="1075">
                  <c:v>10.506363506012468</c:v>
                </c:pt>
                <c:pt idx="1076">
                  <c:v>10.50536783888916</c:v>
                </c:pt>
                <c:pt idx="1077">
                  <c:v>10.504553106012295</c:v>
                </c:pt>
                <c:pt idx="1078">
                  <c:v>10.503309306012355</c:v>
                </c:pt>
                <c:pt idx="1079">
                  <c:v>10.502504306012414</c:v>
                </c:pt>
                <c:pt idx="1080">
                  <c:v>10.501774206012513</c:v>
                </c:pt>
                <c:pt idx="1081">
                  <c:v>10.50120073934575</c:v>
                </c:pt>
                <c:pt idx="1082">
                  <c:v>10.500589506012064</c:v>
                </c:pt>
                <c:pt idx="1083">
                  <c:v>10.49981220601218</c:v>
                </c:pt>
                <c:pt idx="1084">
                  <c:v>10.498815206012651</c:v>
                </c:pt>
                <c:pt idx="1085">
                  <c:v>10.497832606012551</c:v>
                </c:pt>
                <c:pt idx="1086">
                  <c:v>10.497015106012283</c:v>
                </c:pt>
                <c:pt idx="1087">
                  <c:v>10.496177022679561</c:v>
                </c:pt>
                <c:pt idx="1088">
                  <c:v>10.495514506012269</c:v>
                </c:pt>
                <c:pt idx="1089">
                  <c:v>10.49492310601266</c:v>
                </c:pt>
                <c:pt idx="1090">
                  <c:v>10.494411006012413</c:v>
                </c:pt>
                <c:pt idx="1091">
                  <c:v>10.493997763907046</c:v>
                </c:pt>
                <c:pt idx="1092">
                  <c:v>10.493511297370247</c:v>
                </c:pt>
                <c:pt idx="1093">
                  <c:v>10.493147306012489</c:v>
                </c:pt>
                <c:pt idx="1094">
                  <c:v>10.492766206012366</c:v>
                </c:pt>
                <c:pt idx="1095">
                  <c:v>10.49238950601252</c:v>
                </c:pt>
                <c:pt idx="1096">
                  <c:v>10.492102320298116</c:v>
                </c:pt>
                <c:pt idx="1097">
                  <c:v>10.49174851077427</c:v>
                </c:pt>
                <c:pt idx="1098">
                  <c:v>10.491512306012121</c:v>
                </c:pt>
                <c:pt idx="1099">
                  <c:v>10.491245506012163</c:v>
                </c:pt>
                <c:pt idx="1100">
                  <c:v>10.491020006012548</c:v>
                </c:pt>
                <c:pt idx="1101">
                  <c:v>10.490832071128892</c:v>
                </c:pt>
                <c:pt idx="1102">
                  <c:v>10.490648965562755</c:v>
                </c:pt>
                <c:pt idx="1103">
                  <c:v>10.490476106012366</c:v>
                </c:pt>
                <c:pt idx="1104">
                  <c:v>10.490337906012329</c:v>
                </c:pt>
                <c:pt idx="1105">
                  <c:v>10.490104306012384</c:v>
                </c:pt>
                <c:pt idx="1106">
                  <c:v>10.489896709105306</c:v>
                </c:pt>
                <c:pt idx="1107">
                  <c:v>10.489709406012437</c:v>
                </c:pt>
                <c:pt idx="1108">
                  <c:v>10.489540606012516</c:v>
                </c:pt>
                <c:pt idx="1109">
                  <c:v>10.489384806012779</c:v>
                </c:pt>
                <c:pt idx="1110">
                  <c:v>10.489121306012191</c:v>
                </c:pt>
                <c:pt idx="1111">
                  <c:v>10.488850747427037</c:v>
                </c:pt>
                <c:pt idx="1112">
                  <c:v>10.488272524379923</c:v>
                </c:pt>
                <c:pt idx="1113">
                  <c:v>10.48769720601287</c:v>
                </c:pt>
                <c:pt idx="1114">
                  <c:v>10.487101606012118</c:v>
                </c:pt>
                <c:pt idx="1115">
                  <c:v>10.48662670601222</c:v>
                </c:pt>
                <c:pt idx="1116">
                  <c:v>10.486174206012279</c:v>
                </c:pt>
                <c:pt idx="1117">
                  <c:v>10.486089286424573</c:v>
                </c:pt>
                <c:pt idx="1118">
                  <c:v>10.486245506012509</c:v>
                </c:pt>
                <c:pt idx="1119">
                  <c:v>10.486358806012746</c:v>
                </c:pt>
                <c:pt idx="1120">
                  <c:v>10.486476606012701</c:v>
                </c:pt>
                <c:pt idx="1121">
                  <c:v>10.486654131785556</c:v>
                </c:pt>
                <c:pt idx="1122">
                  <c:v>10.4872300060123</c:v>
                </c:pt>
                <c:pt idx="1123">
                  <c:v>10.487787706012185</c:v>
                </c:pt>
                <c:pt idx="1124">
                  <c:v>10.488282106012671</c:v>
                </c:pt>
                <c:pt idx="1125">
                  <c:v>10.488828406012258</c:v>
                </c:pt>
                <c:pt idx="1126">
                  <c:v>10.489232997765653</c:v>
                </c:pt>
                <c:pt idx="1127">
                  <c:v>10.48971460601247</c:v>
                </c:pt>
                <c:pt idx="1128">
                  <c:v>10.490075406011911</c:v>
                </c:pt>
                <c:pt idx="1129">
                  <c:v>10.490444906012307</c:v>
                </c:pt>
                <c:pt idx="1130">
                  <c:v>10.490923306012515</c:v>
                </c:pt>
                <c:pt idx="1131">
                  <c:v>10.491443822506909</c:v>
                </c:pt>
                <c:pt idx="1132">
                  <c:v>10.491869006012518</c:v>
                </c:pt>
                <c:pt idx="1133">
                  <c:v>10.49228220601255</c:v>
                </c:pt>
                <c:pt idx="1134">
                  <c:v>10.492636106012728</c:v>
                </c:pt>
                <c:pt idx="1135">
                  <c:v>10.493491706012449</c:v>
                </c:pt>
                <c:pt idx="1136">
                  <c:v>10.494588793512165</c:v>
                </c:pt>
                <c:pt idx="1137">
                  <c:v>10.495543806012179</c:v>
                </c:pt>
                <c:pt idx="1138">
                  <c:v>10.496566806012154</c:v>
                </c:pt>
                <c:pt idx="1139">
                  <c:v>10.497410306012521</c:v>
                </c:pt>
                <c:pt idx="1140">
                  <c:v>10.49816066851241</c:v>
                </c:pt>
                <c:pt idx="1141">
                  <c:v>10.498796506012539</c:v>
                </c:pt>
                <c:pt idx="1142">
                  <c:v>10.499478906012548</c:v>
                </c:pt>
                <c:pt idx="1143">
                  <c:v>10.500023806012408</c:v>
                </c:pt>
                <c:pt idx="1144">
                  <c:v>10.50055820601297</c:v>
                </c:pt>
                <c:pt idx="1145">
                  <c:v>10.501118064345761</c:v>
                </c:pt>
                <c:pt idx="1146">
                  <c:v>10.501547706012289</c:v>
                </c:pt>
                <c:pt idx="1147">
                  <c:v>10.501963006012318</c:v>
                </c:pt>
                <c:pt idx="1148">
                  <c:v>10.502366906012085</c:v>
                </c:pt>
                <c:pt idx="1149">
                  <c:v>10.502731606012173</c:v>
                </c:pt>
                <c:pt idx="1150">
                  <c:v>10.502899595702315</c:v>
                </c:pt>
                <c:pt idx="1151">
                  <c:v>10.502820406012646</c:v>
                </c:pt>
                <c:pt idx="1152">
                  <c:v>10.502711406012295</c:v>
                </c:pt>
                <c:pt idx="1153">
                  <c:v>10.502657206012914</c:v>
                </c:pt>
                <c:pt idx="1154">
                  <c:v>10.502542006012311</c:v>
                </c:pt>
                <c:pt idx="1155">
                  <c:v>10.502498306012995</c:v>
                </c:pt>
                <c:pt idx="1156">
                  <c:v>10.502445981011888</c:v>
                </c:pt>
                <c:pt idx="1157">
                  <c:v>10.502436606011978</c:v>
                </c:pt>
                <c:pt idx="1158">
                  <c:v>10.502436606011978</c:v>
                </c:pt>
                <c:pt idx="1159">
                  <c:v>10.502436606011978</c:v>
                </c:pt>
                <c:pt idx="1160">
                  <c:v>10.502086606012504</c:v>
                </c:pt>
                <c:pt idx="1161">
                  <c:v>10.50113618934553</c:v>
                </c:pt>
                <c:pt idx="1162">
                  <c:v>10.500280006012488</c:v>
                </c:pt>
                <c:pt idx="1163">
                  <c:v>10.499410206012358</c:v>
                </c:pt>
                <c:pt idx="1164">
                  <c:v>10.498743506012501</c:v>
                </c:pt>
                <c:pt idx="1165">
                  <c:v>10.498010906012397</c:v>
                </c:pt>
                <c:pt idx="1166">
                  <c:v>10.497404906012349</c:v>
                </c:pt>
                <c:pt idx="1167">
                  <c:v>10.496856814345774</c:v>
                </c:pt>
                <c:pt idx="1168">
                  <c:v>10.496277106012441</c:v>
                </c:pt>
                <c:pt idx="1169">
                  <c:v>10.495802206012261</c:v>
                </c:pt>
                <c:pt idx="1170">
                  <c:v>10.495362406012148</c:v>
                </c:pt>
                <c:pt idx="1171">
                  <c:v>10.494988006012491</c:v>
                </c:pt>
                <c:pt idx="1172">
                  <c:v>10.49462080601235</c:v>
                </c:pt>
                <c:pt idx="1173">
                  <c:v>10.494292751845666</c:v>
                </c:pt>
                <c:pt idx="1174">
                  <c:v>10.494007106012369</c:v>
                </c:pt>
                <c:pt idx="1175">
                  <c:v>10.493791606012181</c:v>
                </c:pt>
                <c:pt idx="1176">
                  <c:v>10.493518906012369</c:v>
                </c:pt>
                <c:pt idx="1177">
                  <c:v>10.493317106012563</c:v>
                </c:pt>
                <c:pt idx="1178">
                  <c:v>10.493152856012459</c:v>
                </c:pt>
                <c:pt idx="1179">
                  <c:v>10.493032606012402</c:v>
                </c:pt>
                <c:pt idx="1180">
                  <c:v>10.492890006012729</c:v>
                </c:pt>
                <c:pt idx="1181">
                  <c:v>10.492784206012326</c:v>
                </c:pt>
                <c:pt idx="1182">
                  <c:v>10.492679506011672</c:v>
                </c:pt>
                <c:pt idx="1183">
                  <c:v>10.492561206012581</c:v>
                </c:pt>
                <c:pt idx="1184">
                  <c:v>10.492459132328442</c:v>
                </c:pt>
                <c:pt idx="1185">
                  <c:v>10.492390506012924</c:v>
                </c:pt>
                <c:pt idx="1186">
                  <c:v>10.492333606012167</c:v>
                </c:pt>
                <c:pt idx="1187">
                  <c:v>10.49223590601232</c:v>
                </c:pt>
                <c:pt idx="1188">
                  <c:v>10.492038906012652</c:v>
                </c:pt>
                <c:pt idx="1189">
                  <c:v>10.49180087684552</c:v>
                </c:pt>
                <c:pt idx="1190">
                  <c:v>10.491628706012362</c:v>
                </c:pt>
                <c:pt idx="1191">
                  <c:v>10.491463906012669</c:v>
                </c:pt>
                <c:pt idx="1192">
                  <c:v>10.491275106012772</c:v>
                </c:pt>
                <c:pt idx="1193">
                  <c:v>10.491148406012613</c:v>
                </c:pt>
                <c:pt idx="1194">
                  <c:v>10.490970981012479</c:v>
                </c:pt>
                <c:pt idx="1195">
                  <c:v>10.490781706012244</c:v>
                </c:pt>
                <c:pt idx="1196">
                  <c:v>10.490639206012336</c:v>
                </c:pt>
                <c:pt idx="1197">
                  <c:v>10.490483606012305</c:v>
                </c:pt>
                <c:pt idx="1198">
                  <c:v>10.490370106012293</c:v>
                </c:pt>
                <c:pt idx="1199">
                  <c:v>10.490236106012636</c:v>
                </c:pt>
                <c:pt idx="1200">
                  <c:v>10.490144939345939</c:v>
                </c:pt>
                <c:pt idx="1201">
                  <c:v>10.490049206012401</c:v>
                </c:pt>
                <c:pt idx="1202">
                  <c:v>10.489968106013308</c:v>
                </c:pt>
                <c:pt idx="1203">
                  <c:v>10.48992630601181</c:v>
                </c:pt>
                <c:pt idx="1204">
                  <c:v>10.489869406012488</c:v>
                </c:pt>
                <c:pt idx="1205">
                  <c:v>10.490611606012703</c:v>
                </c:pt>
                <c:pt idx="1206">
                  <c:v>10.492514306012231</c:v>
                </c:pt>
                <c:pt idx="1207">
                  <c:v>10.494723106012486</c:v>
                </c:pt>
                <c:pt idx="1208">
                  <c:v>10.49652900601258</c:v>
                </c:pt>
                <c:pt idx="1209">
                  <c:v>10.498966506012167</c:v>
                </c:pt>
                <c:pt idx="1210">
                  <c:v>10.502448606012152</c:v>
                </c:pt>
                <c:pt idx="1211">
                  <c:v>10.505521606012294</c:v>
                </c:pt>
                <c:pt idx="1212">
                  <c:v>10.509701206012339</c:v>
                </c:pt>
                <c:pt idx="1213">
                  <c:v>10.512994506012452</c:v>
                </c:pt>
                <c:pt idx="1214">
                  <c:v>10.516186506012573</c:v>
                </c:pt>
                <c:pt idx="1215">
                  <c:v>10.519443606012274</c:v>
                </c:pt>
                <c:pt idx="1216">
                  <c:v>10.521886200607044</c:v>
                </c:pt>
                <c:pt idx="1217">
                  <c:v>10.526601806012721</c:v>
                </c:pt>
                <c:pt idx="1218">
                  <c:v>10.530634306012217</c:v>
                </c:pt>
                <c:pt idx="1219">
                  <c:v>10.533817206012548</c:v>
                </c:pt>
                <c:pt idx="1220">
                  <c:v>10.537042006012499</c:v>
                </c:pt>
                <c:pt idx="1221">
                  <c:v>10.539666293512553</c:v>
                </c:pt>
                <c:pt idx="1222">
                  <c:v>10.542380506012664</c:v>
                </c:pt>
                <c:pt idx="1223">
                  <c:v>10.544549906012278</c:v>
                </c:pt>
                <c:pt idx="1224">
                  <c:v>10.546731406012228</c:v>
                </c:pt>
                <c:pt idx="1225">
                  <c:v>10.548470106012186</c:v>
                </c:pt>
                <c:pt idx="1226">
                  <c:v>10.551129406012148</c:v>
                </c:pt>
                <c:pt idx="1227">
                  <c:v>10.553698897679265</c:v>
                </c:pt>
                <c:pt idx="1228">
                  <c:v>10.555884506012521</c:v>
                </c:pt>
                <c:pt idx="1229">
                  <c:v>10.558079106012372</c:v>
                </c:pt>
                <c:pt idx="1230">
                  <c:v>10.56069300601265</c:v>
                </c:pt>
                <c:pt idx="1231">
                  <c:v>10.564509306012454</c:v>
                </c:pt>
                <c:pt idx="1232">
                  <c:v>10.567693481012157</c:v>
                </c:pt>
                <c:pt idx="1233">
                  <c:v>10.57087160601202</c:v>
                </c:pt>
                <c:pt idx="1234">
                  <c:v>10.573329806012239</c:v>
                </c:pt>
                <c:pt idx="1235">
                  <c:v>10.576030706012162</c:v>
                </c:pt>
                <c:pt idx="1236">
                  <c:v>10.578296006012421</c:v>
                </c:pt>
                <c:pt idx="1237">
                  <c:v>10.580080606012828</c:v>
                </c:pt>
                <c:pt idx="1238">
                  <c:v>10.581808481012436</c:v>
                </c:pt>
                <c:pt idx="1239">
                  <c:v>10.583691906012588</c:v>
                </c:pt>
                <c:pt idx="1240">
                  <c:v>10.585043306012286</c:v>
                </c:pt>
                <c:pt idx="1241">
                  <c:v>10.586468706012468</c:v>
                </c:pt>
                <c:pt idx="1242">
                  <c:v>10.587623806012246</c:v>
                </c:pt>
                <c:pt idx="1243">
                  <c:v>10.588730460178748</c:v>
                </c:pt>
                <c:pt idx="1244">
                  <c:v>10.589780306012599</c:v>
                </c:pt>
                <c:pt idx="1245">
                  <c:v>10.591127006012201</c:v>
                </c:pt>
                <c:pt idx="1246">
                  <c:v>10.592239006012122</c:v>
                </c:pt>
                <c:pt idx="1247">
                  <c:v>10.593405306012206</c:v>
                </c:pt>
                <c:pt idx="1248">
                  <c:v>10.594551939345777</c:v>
                </c:pt>
                <c:pt idx="1249">
                  <c:v>10.596223406012268</c:v>
                </c:pt>
                <c:pt idx="1250">
                  <c:v>10.598042906012282</c:v>
                </c:pt>
                <c:pt idx="1251">
                  <c:v>10.600901206011955</c:v>
                </c:pt>
                <c:pt idx="1252">
                  <c:v>10.603850006012468</c:v>
                </c:pt>
                <c:pt idx="1253">
                  <c:v>10.606266006012349</c:v>
                </c:pt>
                <c:pt idx="1254">
                  <c:v>10.608861710179093</c:v>
                </c:pt>
                <c:pt idx="1255">
                  <c:v>10.611054306012768</c:v>
                </c:pt>
                <c:pt idx="1256">
                  <c:v>10.613793506012499</c:v>
                </c:pt>
                <c:pt idx="1257">
                  <c:v>10.616089706012319</c:v>
                </c:pt>
                <c:pt idx="1258">
                  <c:v>10.618158506012268</c:v>
                </c:pt>
                <c:pt idx="1259">
                  <c:v>10.619974626845831</c:v>
                </c:pt>
                <c:pt idx="1260">
                  <c:v>10.621914006012398</c:v>
                </c:pt>
                <c:pt idx="1261">
                  <c:v>10.62346830601251</c:v>
                </c:pt>
                <c:pt idx="1262">
                  <c:v>10.624892306012399</c:v>
                </c:pt>
                <c:pt idx="1263">
                  <c:v>10.626189006012519</c:v>
                </c:pt>
                <c:pt idx="1264">
                  <c:v>10.627359106012589</c:v>
                </c:pt>
                <c:pt idx="1265">
                  <c:v>10.628526206012118</c:v>
                </c:pt>
                <c:pt idx="1266">
                  <c:v>10.62974490601245</c:v>
                </c:pt>
                <c:pt idx="1267">
                  <c:v>10.630816006012381</c:v>
                </c:pt>
                <c:pt idx="1268">
                  <c:v>10.631883306012249</c:v>
                </c:pt>
                <c:pt idx="1269">
                  <c:v>10.632848272679112</c:v>
                </c:pt>
                <c:pt idx="1270">
                  <c:v>10.633751306012313</c:v>
                </c:pt>
                <c:pt idx="1271">
                  <c:v>10.634816206012047</c:v>
                </c:pt>
                <c:pt idx="1272">
                  <c:v>10.636096606012316</c:v>
                </c:pt>
                <c:pt idx="1273">
                  <c:v>10.637178206012317</c:v>
                </c:pt>
                <c:pt idx="1274">
                  <c:v>10.638230356012468</c:v>
                </c:pt>
                <c:pt idx="1275">
                  <c:v>10.63913630601242</c:v>
                </c:pt>
                <c:pt idx="1276">
                  <c:v>10.640046806012734</c:v>
                </c:pt>
                <c:pt idx="1277">
                  <c:v>10.640994106012398</c:v>
                </c:pt>
                <c:pt idx="1278">
                  <c:v>10.641751706012256</c:v>
                </c:pt>
                <c:pt idx="1279">
                  <c:v>10.642497206012621</c:v>
                </c:pt>
                <c:pt idx="1280">
                  <c:v>10.643138481012265</c:v>
                </c:pt>
                <c:pt idx="1281">
                  <c:v>10.643755506012283</c:v>
                </c:pt>
                <c:pt idx="1282">
                  <c:v>10.644240506012761</c:v>
                </c:pt>
                <c:pt idx="1283">
                  <c:v>10.644795706012131</c:v>
                </c:pt>
                <c:pt idx="1284">
                  <c:v>10.645252406012556</c:v>
                </c:pt>
                <c:pt idx="1285">
                  <c:v>10.645715564345508</c:v>
                </c:pt>
                <c:pt idx="1286">
                  <c:v>10.646105306012217</c:v>
                </c:pt>
                <c:pt idx="1287">
                  <c:v>10.646446706012696</c:v>
                </c:pt>
                <c:pt idx="1288">
                  <c:v>10.646789806012364</c:v>
                </c:pt>
                <c:pt idx="1289">
                  <c:v>10.647065406012121</c:v>
                </c:pt>
                <c:pt idx="1290">
                  <c:v>10.647355876845499</c:v>
                </c:pt>
                <c:pt idx="1291">
                  <c:v>10.647560906012711</c:v>
                </c:pt>
                <c:pt idx="1292">
                  <c:v>10.647728706011993</c:v>
                </c:pt>
                <c:pt idx="1293">
                  <c:v>10.647871606012005</c:v>
                </c:pt>
                <c:pt idx="1294">
                  <c:v>10.648033906012579</c:v>
                </c:pt>
                <c:pt idx="1295">
                  <c:v>10.648219939345907</c:v>
                </c:pt>
                <c:pt idx="1296">
                  <c:v>10.648381306012253</c:v>
                </c:pt>
                <c:pt idx="1297">
                  <c:v>10.648520206012293</c:v>
                </c:pt>
                <c:pt idx="1298">
                  <c:v>10.648676806012473</c:v>
                </c:pt>
                <c:pt idx="1299">
                  <c:v>10.648777506012889</c:v>
                </c:pt>
                <c:pt idx="1300">
                  <c:v>10.648900206012641</c:v>
                </c:pt>
                <c:pt idx="1301">
                  <c:v>10.648992543512248</c:v>
                </c:pt>
                <c:pt idx="1302">
                  <c:v>10.64904770601288</c:v>
                </c:pt>
                <c:pt idx="1303">
                  <c:v>10.64914920601225</c:v>
                </c:pt>
                <c:pt idx="1304">
                  <c:v>10.649232606012689</c:v>
                </c:pt>
                <c:pt idx="1305">
                  <c:v>10.649239006012705</c:v>
                </c:pt>
                <c:pt idx="1306">
                  <c:v>10.649276606012398</c:v>
                </c:pt>
                <c:pt idx="1307">
                  <c:v>10.649286206012462</c:v>
                </c:pt>
                <c:pt idx="1308">
                  <c:v>10.649314706011749</c:v>
                </c:pt>
                <c:pt idx="1309">
                  <c:v>10.649309606012038</c:v>
                </c:pt>
                <c:pt idx="1310">
                  <c:v>10.649327906011647</c:v>
                </c:pt>
                <c:pt idx="1311">
                  <c:v>10.649352506013216</c:v>
                </c:pt>
                <c:pt idx="1312">
                  <c:v>10.6493684810129</c:v>
                </c:pt>
                <c:pt idx="1313">
                  <c:v>10.649368706012968</c:v>
                </c:pt>
                <c:pt idx="1314">
                  <c:v>10.649366606012968</c:v>
                </c:pt>
                <c:pt idx="1315">
                  <c:v>10.649366606012968</c:v>
                </c:pt>
                <c:pt idx="1316">
                  <c:v>10.649401206012849</c:v>
                </c:pt>
                <c:pt idx="1317">
                  <c:v>10.649414418512</c:v>
                </c:pt>
                <c:pt idx="1318">
                  <c:v>10.64896160601254</c:v>
                </c:pt>
                <c:pt idx="1319">
                  <c:v>10.64827620601227</c:v>
                </c:pt>
                <c:pt idx="1320">
                  <c:v>10.647728506012648</c:v>
                </c:pt>
                <c:pt idx="1321">
                  <c:v>10.647121306012407</c:v>
                </c:pt>
                <c:pt idx="1322">
                  <c:v>10.646712380660176</c:v>
                </c:pt>
                <c:pt idx="1323">
                  <c:v>10.646175206012114</c:v>
                </c:pt>
                <c:pt idx="1324">
                  <c:v>10.645748106012718</c:v>
                </c:pt>
                <c:pt idx="1325">
                  <c:v>10.64538100601254</c:v>
                </c:pt>
                <c:pt idx="1326">
                  <c:v>10.64502120601226</c:v>
                </c:pt>
                <c:pt idx="1327">
                  <c:v>10.644783342854623</c:v>
                </c:pt>
                <c:pt idx="1328">
                  <c:v>10.644559306012468</c:v>
                </c:pt>
                <c:pt idx="1329">
                  <c:v>10.644361006011982</c:v>
                </c:pt>
                <c:pt idx="1330">
                  <c:v>10.644192906012233</c:v>
                </c:pt>
                <c:pt idx="1331">
                  <c:v>10.644041806012464</c:v>
                </c:pt>
                <c:pt idx="1332">
                  <c:v>10.64385587684605</c:v>
                </c:pt>
                <c:pt idx="1333">
                  <c:v>10.643627706012248</c:v>
                </c:pt>
                <c:pt idx="1334">
                  <c:v>10.643474606012273</c:v>
                </c:pt>
                <c:pt idx="1335">
                  <c:v>10.643314906011879</c:v>
                </c:pt>
                <c:pt idx="1336">
                  <c:v>10.643227006012692</c:v>
                </c:pt>
                <c:pt idx="1337">
                  <c:v>10.643099206011939</c:v>
                </c:pt>
                <c:pt idx="1338">
                  <c:v>10.642777543512521</c:v>
                </c:pt>
                <c:pt idx="1339">
                  <c:v>10.642421306012182</c:v>
                </c:pt>
                <c:pt idx="1340">
                  <c:v>10.641851806012138</c:v>
                </c:pt>
                <c:pt idx="1341">
                  <c:v>10.641138606012413</c:v>
                </c:pt>
                <c:pt idx="1342">
                  <c:v>10.640551906012448</c:v>
                </c:pt>
                <c:pt idx="1343">
                  <c:v>10.639923648265793</c:v>
                </c:pt>
                <c:pt idx="1344">
                  <c:v>10.639451006012568</c:v>
                </c:pt>
                <c:pt idx="1345">
                  <c:v>10.638857506012258</c:v>
                </c:pt>
                <c:pt idx="1346">
                  <c:v>10.638474306012441</c:v>
                </c:pt>
                <c:pt idx="1347">
                  <c:v>10.637407006012907</c:v>
                </c:pt>
                <c:pt idx="1348">
                  <c:v>10.636086921801924</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10.628209806012421</c:v>
                </c:pt>
                <c:pt idx="1357">
                  <c:v>10.62744780601232</c:v>
                </c:pt>
                <c:pt idx="1358">
                  <c:v>10.626530500749169</c:v>
                </c:pt>
                <c:pt idx="1359">
                  <c:v>10.625592606012177</c:v>
                </c:pt>
                <c:pt idx="1360">
                  <c:v>10.624840006012505</c:v>
                </c:pt>
                <c:pt idx="1361">
                  <c:v>10.624110906012445</c:v>
                </c:pt>
                <c:pt idx="1362">
                  <c:v>10.623461006012647</c:v>
                </c:pt>
                <c:pt idx="1363">
                  <c:v>10.622921974433448</c:v>
                </c:pt>
                <c:pt idx="1364">
                  <c:v>10.622360906012718</c:v>
                </c:pt>
                <c:pt idx="1365">
                  <c:v>10.621888506012349</c:v>
                </c:pt>
                <c:pt idx="1366">
                  <c:v>10.620876306012418</c:v>
                </c:pt>
                <c:pt idx="1367">
                  <c:v>10.619786806012403</c:v>
                </c:pt>
                <c:pt idx="1368">
                  <c:v>10.61900113232862</c:v>
                </c:pt>
                <c:pt idx="1369">
                  <c:v>10.617983706012462</c:v>
                </c:pt>
                <c:pt idx="1370">
                  <c:v>10.617187406012318</c:v>
                </c:pt>
                <c:pt idx="1371">
                  <c:v>10.616518206012373</c:v>
                </c:pt>
                <c:pt idx="1372">
                  <c:v>10.615807506012256</c:v>
                </c:pt>
                <c:pt idx="1373">
                  <c:v>10.615260772679065</c:v>
                </c:pt>
                <c:pt idx="1374">
                  <c:v>10.614671606012223</c:v>
                </c:pt>
                <c:pt idx="1375">
                  <c:v>10.614140106012371</c:v>
                </c:pt>
                <c:pt idx="1376">
                  <c:v>10.613717306012305</c:v>
                </c:pt>
                <c:pt idx="1377">
                  <c:v>10.613276306012448</c:v>
                </c:pt>
                <c:pt idx="1378">
                  <c:v>10.612942806012157</c:v>
                </c:pt>
                <c:pt idx="1379">
                  <c:v>10.6125211323281</c:v>
                </c:pt>
                <c:pt idx="1380">
                  <c:v>10.612225106012611</c:v>
                </c:pt>
                <c:pt idx="1381">
                  <c:v>10.611897706012428</c:v>
                </c:pt>
                <c:pt idx="1382">
                  <c:v>10.611670406011626</c:v>
                </c:pt>
                <c:pt idx="1383">
                  <c:v>10.611414306012435</c:v>
                </c:pt>
                <c:pt idx="1384">
                  <c:v>10.611225356013106</c:v>
                </c:pt>
                <c:pt idx="1385">
                  <c:v>10.611110606012348</c:v>
                </c:pt>
                <c:pt idx="1386">
                  <c:v>10.610968006012452</c:v>
                </c:pt>
                <c:pt idx="1387">
                  <c:v>10.610816706012898</c:v>
                </c:pt>
                <c:pt idx="1388">
                  <c:v>10.610718306012258</c:v>
                </c:pt>
                <c:pt idx="1389">
                  <c:v>10.610603272678716</c:v>
                </c:pt>
                <c:pt idx="1390">
                  <c:v>10.610490006011801</c:v>
                </c:pt>
                <c:pt idx="1391">
                  <c:v>10.610395906012698</c:v>
                </c:pt>
                <c:pt idx="1392">
                  <c:v>10.610263406012443</c:v>
                </c:pt>
                <c:pt idx="1393">
                  <c:v>10.61017100601191</c:v>
                </c:pt>
                <c:pt idx="1394">
                  <c:v>10.610090668512967</c:v>
                </c:pt>
                <c:pt idx="1395">
                  <c:v>10.61000930601223</c:v>
                </c:pt>
                <c:pt idx="1396">
                  <c:v>10.60993880601292</c:v>
                </c:pt>
                <c:pt idx="1397">
                  <c:v>10.609873406012012</c:v>
                </c:pt>
                <c:pt idx="1398">
                  <c:v>10.609799506012806</c:v>
                </c:pt>
                <c:pt idx="1399">
                  <c:v>10.609766293513221</c:v>
                </c:pt>
                <c:pt idx="1400">
                  <c:v>10.609747406012062</c:v>
                </c:pt>
                <c:pt idx="1401">
                  <c:v>10.60972650601197</c:v>
                </c:pt>
                <c:pt idx="1402">
                  <c:v>10.609648906013049</c:v>
                </c:pt>
                <c:pt idx="1403">
                  <c:v>10.609606606013324</c:v>
                </c:pt>
                <c:pt idx="1404">
                  <c:v>10.609578481012191</c:v>
                </c:pt>
                <c:pt idx="1405">
                  <c:v>10.609514406012707</c:v>
                </c:pt>
                <c:pt idx="1406">
                  <c:v>10.6094629060117</c:v>
                </c:pt>
                <c:pt idx="1407">
                  <c:v>10.609449006011872</c:v>
                </c:pt>
                <c:pt idx="1408">
                  <c:v>10.609414806012484</c:v>
                </c:pt>
                <c:pt idx="1409">
                  <c:v>10.609382856012374</c:v>
                </c:pt>
                <c:pt idx="1410">
                  <c:v>10.609412206012022</c:v>
                </c:pt>
                <c:pt idx="1411">
                  <c:v>10.609240706012669</c:v>
                </c:pt>
                <c:pt idx="1412">
                  <c:v>10.608742306012468</c:v>
                </c:pt>
                <c:pt idx="1413">
                  <c:v>10.60835500601274</c:v>
                </c:pt>
                <c:pt idx="1414">
                  <c:v>10.60789502706492</c:v>
                </c:pt>
                <c:pt idx="1415">
                  <c:v>10.607528306012068</c:v>
                </c:pt>
                <c:pt idx="1416">
                  <c:v>10.606980406012397</c:v>
                </c:pt>
                <c:pt idx="1417">
                  <c:v>10.604882106012397</c:v>
                </c:pt>
                <c:pt idx="1418">
                  <c:v>10.602995806012487</c:v>
                </c:pt>
                <c:pt idx="1419">
                  <c:v>10.601230564346125</c:v>
                </c:pt>
                <c:pt idx="1420">
                  <c:v>10.599620006012302</c:v>
                </c:pt>
                <c:pt idx="1421">
                  <c:v>10.598293106012129</c:v>
                </c:pt>
                <c:pt idx="1422">
                  <c:v>10.596875306012191</c:v>
                </c:pt>
                <c:pt idx="1423">
                  <c:v>10.595721806012605</c:v>
                </c:pt>
                <c:pt idx="1424">
                  <c:v>10.594820460179099</c:v>
                </c:pt>
                <c:pt idx="1425">
                  <c:v>10.593809206011954</c:v>
                </c:pt>
                <c:pt idx="1426">
                  <c:v>10.592976306012659</c:v>
                </c:pt>
                <c:pt idx="1427">
                  <c:v>10.59221430601265</c:v>
                </c:pt>
                <c:pt idx="1428">
                  <c:v>10.591506106012517</c:v>
                </c:pt>
                <c:pt idx="1429">
                  <c:v>10.590712606012469</c:v>
                </c:pt>
                <c:pt idx="1430">
                  <c:v>10.589593606012173</c:v>
                </c:pt>
                <c:pt idx="1431">
                  <c:v>10.588656706012515</c:v>
                </c:pt>
                <c:pt idx="1432">
                  <c:v>10.587714906012494</c:v>
                </c:pt>
                <c:pt idx="1433">
                  <c:v>10.586948506012568</c:v>
                </c:pt>
                <c:pt idx="1434">
                  <c:v>10.586199006012478</c:v>
                </c:pt>
                <c:pt idx="1435">
                  <c:v>10.585584921801829</c:v>
                </c:pt>
                <c:pt idx="1436">
                  <c:v>10.584913506012368</c:v>
                </c:pt>
                <c:pt idx="1437">
                  <c:v>10.584411006012616</c:v>
                </c:pt>
                <c:pt idx="1438">
                  <c:v>10.583880206012354</c:v>
                </c:pt>
                <c:pt idx="1439">
                  <c:v>10.583347335179402</c:v>
                </c:pt>
                <c:pt idx="1440">
                  <c:v>10.582944006012241</c:v>
                </c:pt>
                <c:pt idx="1441">
                  <c:v>10.582568306012394</c:v>
                </c:pt>
                <c:pt idx="1442">
                  <c:v>10.582230406012583</c:v>
                </c:pt>
                <c:pt idx="1443">
                  <c:v>10.581946206012248</c:v>
                </c:pt>
                <c:pt idx="1444">
                  <c:v>10.581681132328029</c:v>
                </c:pt>
                <c:pt idx="1445">
                  <c:v>10.581457506012002</c:v>
                </c:pt>
                <c:pt idx="1446">
                  <c:v>10.581249506012071</c:v>
                </c:pt>
                <c:pt idx="1447">
                  <c:v>10.581117406012718</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10.58116810601234</c:v>
                </c:pt>
                <c:pt idx="1462">
                  <c:v>10.581196606011883</c:v>
                </c:pt>
                <c:pt idx="1463">
                  <c:v>10.581196606011883</c:v>
                </c:pt>
                <c:pt idx="1464">
                  <c:v>10.581196606011773</c:v>
                </c:pt>
                <c:pt idx="1465">
                  <c:v>10.581183706012098</c:v>
                </c:pt>
                <c:pt idx="1466">
                  <c:v>10.581050906012431</c:v>
                </c:pt>
                <c:pt idx="1467">
                  <c:v>10.580501206012471</c:v>
                </c:pt>
                <c:pt idx="1468">
                  <c:v>10.579939906012626</c:v>
                </c:pt>
                <c:pt idx="1469">
                  <c:v>10.579386710179072</c:v>
                </c:pt>
                <c:pt idx="1470">
                  <c:v>10.578966806012501</c:v>
                </c:pt>
                <c:pt idx="1471">
                  <c:v>10.578612606012271</c:v>
                </c:pt>
                <c:pt idx="1472">
                  <c:v>10.578303306012058</c:v>
                </c:pt>
                <c:pt idx="1473">
                  <c:v>10.577968106012458</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4.4016993908225341</c:v>
                </c:pt>
                <c:pt idx="3">
                  <c:v>4.4097684810127822</c:v>
                </c:pt>
                <c:pt idx="4">
                  <c:v>4.412218806012234</c:v>
                </c:pt>
                <c:pt idx="5">
                  <c:v>4.4152483060123808</c:v>
                </c:pt>
                <c:pt idx="6">
                  <c:v>4.4177512060123405</c:v>
                </c:pt>
                <c:pt idx="7">
                  <c:v>4.4203844060122108</c:v>
                </c:pt>
                <c:pt idx="8">
                  <c:v>4.4225918060123615</c:v>
                </c:pt>
                <c:pt idx="9">
                  <c:v>4.4247399060125865</c:v>
                </c:pt>
                <c:pt idx="10">
                  <c:v>4.4258686060124006</c:v>
                </c:pt>
                <c:pt idx="11">
                  <c:v>4.4427168691705745</c:v>
                </c:pt>
                <c:pt idx="12">
                  <c:v>4.4456199060124515</c:v>
                </c:pt>
                <c:pt idx="13">
                  <c:v>4.4523285060123072</c:v>
                </c:pt>
                <c:pt idx="14">
                  <c:v>4.4571856060124446</c:v>
                </c:pt>
                <c:pt idx="15">
                  <c:v>4.4612123060125128</c:v>
                </c:pt>
                <c:pt idx="16">
                  <c:v>4.4691026060127284</c:v>
                </c:pt>
                <c:pt idx="17">
                  <c:v>4.4757806060124068</c:v>
                </c:pt>
                <c:pt idx="18">
                  <c:v>4.4956585414964385</c:v>
                </c:pt>
                <c:pt idx="19">
                  <c:v>4.5025582221740725</c:v>
                </c:pt>
                <c:pt idx="20">
                  <c:v>4.5123885060123285</c:v>
                </c:pt>
                <c:pt idx="21">
                  <c:v>4.5268118060122946</c:v>
                </c:pt>
                <c:pt idx="22">
                  <c:v>4.5324116060127295</c:v>
                </c:pt>
                <c:pt idx="23">
                  <c:v>4.2834284060126278</c:v>
                </c:pt>
                <c:pt idx="24">
                  <c:v>4.1541638060123844</c:v>
                </c:pt>
                <c:pt idx="25">
                  <c:v>4.2055998060128115</c:v>
                </c:pt>
                <c:pt idx="26">
                  <c:v>4.2570195471888077</c:v>
                </c:pt>
                <c:pt idx="27">
                  <c:v>4.7934091060121924</c:v>
                </c:pt>
                <c:pt idx="28">
                  <c:v>4.9483098060123494</c:v>
                </c:pt>
                <c:pt idx="29">
                  <c:v>5.2432813060126104</c:v>
                </c:pt>
                <c:pt idx="30">
                  <c:v>6.0509741060126965</c:v>
                </c:pt>
                <c:pt idx="31">
                  <c:v>6.6490933060121824</c:v>
                </c:pt>
                <c:pt idx="32">
                  <c:v>7.0531148818743787</c:v>
                </c:pt>
                <c:pt idx="33">
                  <c:v>7.1154731139491414</c:v>
                </c:pt>
                <c:pt idx="34">
                  <c:v>7.1569374060122275</c:v>
                </c:pt>
                <c:pt idx="35">
                  <c:v>7.1971942060119396</c:v>
                </c:pt>
                <c:pt idx="36">
                  <c:v>7.1945374060125644</c:v>
                </c:pt>
                <c:pt idx="37">
                  <c:v>7.0483467070224783</c:v>
                </c:pt>
                <c:pt idx="38">
                  <c:v>6.8872208060127615</c:v>
                </c:pt>
                <c:pt idx="39">
                  <c:v>6.4284777060122575</c:v>
                </c:pt>
                <c:pt idx="40">
                  <c:v>5.4671278963348442</c:v>
                </c:pt>
                <c:pt idx="41">
                  <c:v>1.2606475919279347</c:v>
                </c:pt>
                <c:pt idx="42">
                  <c:v>0.40686310601252285</c:v>
                </c:pt>
                <c:pt idx="43">
                  <c:v>0.24439020601273878</c:v>
                </c:pt>
                <c:pt idx="44">
                  <c:v>-0.29735009398767542</c:v>
                </c:pt>
                <c:pt idx="45">
                  <c:v>-1.2607711939873938</c:v>
                </c:pt>
                <c:pt idx="46">
                  <c:v>-2.3491153939870477</c:v>
                </c:pt>
                <c:pt idx="47">
                  <c:v>-3.6682029858243794</c:v>
                </c:pt>
                <c:pt idx="48">
                  <c:v>-4.5552585939875474</c:v>
                </c:pt>
                <c:pt idx="49">
                  <c:v>-7.6749411717653775</c:v>
                </c:pt>
                <c:pt idx="50">
                  <c:v>-7.8264343939873555</c:v>
                </c:pt>
                <c:pt idx="51">
                  <c:v>-8.0057206939869729</c:v>
                </c:pt>
                <c:pt idx="52">
                  <c:v>-8.3737152939874626</c:v>
                </c:pt>
                <c:pt idx="53">
                  <c:v>-8.9201095939875898</c:v>
                </c:pt>
                <c:pt idx="54">
                  <c:v>-9.9341666939875921</c:v>
                </c:pt>
                <c:pt idx="55">
                  <c:v>-10.93903676608055</c:v>
                </c:pt>
                <c:pt idx="56">
                  <c:v>-9.9791917016798219</c:v>
                </c:pt>
                <c:pt idx="57">
                  <c:v>-9.2370990939872257</c:v>
                </c:pt>
                <c:pt idx="58">
                  <c:v>-7.9643645939874945</c:v>
                </c:pt>
                <c:pt idx="59">
                  <c:v>-6.1779089939869749</c:v>
                </c:pt>
                <c:pt idx="60">
                  <c:v>-4.2963554939875523</c:v>
                </c:pt>
                <c:pt idx="61">
                  <c:v>-1.9462116939877641</c:v>
                </c:pt>
                <c:pt idx="62">
                  <c:v>-0.56137979398782534</c:v>
                </c:pt>
                <c:pt idx="63">
                  <c:v>0.98654820175711588</c:v>
                </c:pt>
                <c:pt idx="64">
                  <c:v>5.7530554631554836</c:v>
                </c:pt>
                <c:pt idx="65">
                  <c:v>7.7042271060120839</c:v>
                </c:pt>
                <c:pt idx="66">
                  <c:v>9.7672439060119185</c:v>
                </c:pt>
                <c:pt idx="67">
                  <c:v>12.936151506012223</c:v>
                </c:pt>
                <c:pt idx="68">
                  <c:v>15.670566006012407</c:v>
                </c:pt>
                <c:pt idx="69">
                  <c:v>19.246804418512191</c:v>
                </c:pt>
                <c:pt idx="70">
                  <c:v>21.895189906012561</c:v>
                </c:pt>
                <c:pt idx="71">
                  <c:v>23.66802850601222</c:v>
                </c:pt>
                <c:pt idx="72">
                  <c:v>24.293736606012359</c:v>
                </c:pt>
                <c:pt idx="73">
                  <c:v>26.423923517777183</c:v>
                </c:pt>
                <c:pt idx="74">
                  <c:v>26.67436240601252</c:v>
                </c:pt>
                <c:pt idx="75">
                  <c:v>26.316893006012101</c:v>
                </c:pt>
                <c:pt idx="76">
                  <c:v>25.256742173022722</c:v>
                </c:pt>
                <c:pt idx="77">
                  <c:v>23.393652406012031</c:v>
                </c:pt>
                <c:pt idx="78">
                  <c:v>21.57152790601215</c:v>
                </c:pt>
                <c:pt idx="79">
                  <c:v>18.722305306012757</c:v>
                </c:pt>
                <c:pt idx="80">
                  <c:v>16.631063206012701</c:v>
                </c:pt>
                <c:pt idx="81">
                  <c:v>14.704961050456744</c:v>
                </c:pt>
                <c:pt idx="82">
                  <c:v>4.8786457104903524</c:v>
                </c:pt>
                <c:pt idx="83">
                  <c:v>2.6592108060126094</c:v>
                </c:pt>
                <c:pt idx="84">
                  <c:v>1.0178441060122196</c:v>
                </c:pt>
                <c:pt idx="85">
                  <c:v>-1.4636031939879623</c:v>
                </c:pt>
                <c:pt idx="86">
                  <c:v>-3.3452783939875235</c:v>
                </c:pt>
                <c:pt idx="87">
                  <c:v>-5.4617554348037514</c:v>
                </c:pt>
                <c:pt idx="88">
                  <c:v>-7.1795007939875184</c:v>
                </c:pt>
                <c:pt idx="89">
                  <c:v>-8.3127500606543521</c:v>
                </c:pt>
                <c:pt idx="90">
                  <c:v>-12.998306983730883</c:v>
                </c:pt>
                <c:pt idx="91">
                  <c:v>-13.769527593987846</c:v>
                </c:pt>
                <c:pt idx="92">
                  <c:v>-15.510413893987334</c:v>
                </c:pt>
                <c:pt idx="93">
                  <c:v>-17.07039349708019</c:v>
                </c:pt>
                <c:pt idx="94">
                  <c:v>-18.594532093987496</c:v>
                </c:pt>
                <c:pt idx="95">
                  <c:v>-20.169612393987403</c:v>
                </c:pt>
                <c:pt idx="96">
                  <c:v>-21.314797293987439</c:v>
                </c:pt>
                <c:pt idx="97">
                  <c:v>-21.86293649398732</c:v>
                </c:pt>
                <c:pt idx="98">
                  <c:v>-22.001537193987403</c:v>
                </c:pt>
                <c:pt idx="99">
                  <c:v>-17.263825893987889</c:v>
                </c:pt>
                <c:pt idx="100">
                  <c:v>-15.338733193987636</c:v>
                </c:pt>
                <c:pt idx="101">
                  <c:v>-13.907701393987622</c:v>
                </c:pt>
                <c:pt idx="102">
                  <c:v>-11.615502193987371</c:v>
                </c:pt>
                <c:pt idx="103">
                  <c:v>-9.9926481939881366</c:v>
                </c:pt>
                <c:pt idx="104">
                  <c:v>-8.0522878384320045</c:v>
                </c:pt>
                <c:pt idx="105">
                  <c:v>-2.5710844233990802</c:v>
                </c:pt>
                <c:pt idx="106">
                  <c:v>-1.6039024939874889</c:v>
                </c:pt>
                <c:pt idx="107">
                  <c:v>0.78662820601176975</c:v>
                </c:pt>
                <c:pt idx="108">
                  <c:v>2.5543025060121209</c:v>
                </c:pt>
                <c:pt idx="109">
                  <c:v>4.8253451060122217</c:v>
                </c:pt>
                <c:pt idx="110">
                  <c:v>6.5274092060124707</c:v>
                </c:pt>
                <c:pt idx="111">
                  <c:v>8.2454076060124191</c:v>
                </c:pt>
                <c:pt idx="112">
                  <c:v>9.6841111060124305</c:v>
                </c:pt>
                <c:pt idx="113">
                  <c:v>11.260683272678889</c:v>
                </c:pt>
                <c:pt idx="114">
                  <c:v>16.907888850910091</c:v>
                </c:pt>
                <c:pt idx="115">
                  <c:v>18.528586906012166</c:v>
                </c:pt>
                <c:pt idx="116">
                  <c:v>20.124566106012182</c:v>
                </c:pt>
                <c:pt idx="117">
                  <c:v>21.226945506013081</c:v>
                </c:pt>
                <c:pt idx="118">
                  <c:v>22.800158206012398</c:v>
                </c:pt>
                <c:pt idx="119">
                  <c:v>24.193785876845553</c:v>
                </c:pt>
                <c:pt idx="120">
                  <c:v>25.715940435799787</c:v>
                </c:pt>
                <c:pt idx="121">
                  <c:v>30.404436687382237</c:v>
                </c:pt>
                <c:pt idx="122">
                  <c:v>31.369028737012435</c:v>
                </c:pt>
                <c:pt idx="123">
                  <c:v>32.591456783012333</c:v>
                </c:pt>
                <c:pt idx="124">
                  <c:v>33.84706244537405</c:v>
                </c:pt>
                <c:pt idx="125">
                  <c:v>34.88868540101226</c:v>
                </c:pt>
                <c:pt idx="126">
                  <c:v>36.120649536012394</c:v>
                </c:pt>
                <c:pt idx="127">
                  <c:v>36.954944741012291</c:v>
                </c:pt>
                <c:pt idx="128">
                  <c:v>37.418832231012424</c:v>
                </c:pt>
                <c:pt idx="129">
                  <c:v>37.360538709137408</c:v>
                </c:pt>
                <c:pt idx="130">
                  <c:v>31.374425221801893</c:v>
                </c:pt>
                <c:pt idx="131">
                  <c:v>-100.35567375294355</c:v>
                </c:pt>
                <c:pt idx="132">
                  <c:v>27.36680870601219</c:v>
                </c:pt>
                <c:pt idx="133">
                  <c:v>25.638368206012291</c:v>
                </c:pt>
                <c:pt idx="134">
                  <c:v>23.953098606012688</c:v>
                </c:pt>
                <c:pt idx="135">
                  <c:v>22.463114706012533</c:v>
                </c:pt>
                <c:pt idx="136">
                  <c:v>21.671766606012451</c:v>
                </c:pt>
                <c:pt idx="137">
                  <c:v>15.535842015848546</c:v>
                </c:pt>
                <c:pt idx="138">
                  <c:v>13.736296306011994</c:v>
                </c:pt>
                <c:pt idx="139">
                  <c:v>12.98148180601205</c:v>
                </c:pt>
                <c:pt idx="140">
                  <c:v>9.5332654060123865</c:v>
                </c:pt>
                <c:pt idx="141">
                  <c:v>7.3815487060124525</c:v>
                </c:pt>
                <c:pt idx="142">
                  <c:v>5.2207831060121279</c:v>
                </c:pt>
                <c:pt idx="143">
                  <c:v>3.4215224060126985</c:v>
                </c:pt>
                <c:pt idx="144">
                  <c:v>2.1975704521662052</c:v>
                </c:pt>
                <c:pt idx="145">
                  <c:v>-2.5284092430442087</c:v>
                </c:pt>
                <c:pt idx="146">
                  <c:v>-4.1156035960078015</c:v>
                </c:pt>
                <c:pt idx="147">
                  <c:v>-6.0017465939881713</c:v>
                </c:pt>
                <c:pt idx="148">
                  <c:v>-7.8972178939876443</c:v>
                </c:pt>
                <c:pt idx="149">
                  <c:v>-9.3399116939881281</c:v>
                </c:pt>
                <c:pt idx="150">
                  <c:v>-10.352153093988031</c:v>
                </c:pt>
                <c:pt idx="151">
                  <c:v>-11.039350793987623</c:v>
                </c:pt>
                <c:pt idx="152">
                  <c:v>-11.132864372248079</c:v>
                </c:pt>
                <c:pt idx="153">
                  <c:v>-7.0185992381437217</c:v>
                </c:pt>
                <c:pt idx="154">
                  <c:v>-4.6978312939871643</c:v>
                </c:pt>
                <c:pt idx="155">
                  <c:v>-2.3433096939875639</c:v>
                </c:pt>
                <c:pt idx="156">
                  <c:v>0.66027220601240888</c:v>
                </c:pt>
                <c:pt idx="157">
                  <c:v>3.0898256060124982</c:v>
                </c:pt>
                <c:pt idx="158">
                  <c:v>5.3948287060122855</c:v>
                </c:pt>
                <c:pt idx="159">
                  <c:v>7.2807494342954584</c:v>
                </c:pt>
                <c:pt idx="160">
                  <c:v>9.233831393246092</c:v>
                </c:pt>
                <c:pt idx="161">
                  <c:v>10.583578034583766</c:v>
                </c:pt>
                <c:pt idx="162">
                  <c:v>15.929236606012322</c:v>
                </c:pt>
                <c:pt idx="163">
                  <c:v>18.089197506012525</c:v>
                </c:pt>
                <c:pt idx="164">
                  <c:v>20.313577206012695</c:v>
                </c:pt>
                <c:pt idx="165">
                  <c:v>22.619461006012152</c:v>
                </c:pt>
                <c:pt idx="166">
                  <c:v>24.784125292880972</c:v>
                </c:pt>
                <c:pt idx="167">
                  <c:v>26.589630906012488</c:v>
                </c:pt>
                <c:pt idx="168">
                  <c:v>28.547062306012393</c:v>
                </c:pt>
                <c:pt idx="169">
                  <c:v>53.531522011773241</c:v>
                </c:pt>
                <c:pt idx="170">
                  <c:v>34.78985203552061</c:v>
                </c:pt>
                <c:pt idx="171">
                  <c:v>35.615802829970825</c:v>
                </c:pt>
                <c:pt idx="172">
                  <c:v>36.016312559012341</c:v>
                </c:pt>
                <c:pt idx="173">
                  <c:v>36.188103004012405</c:v>
                </c:pt>
                <c:pt idx="174">
                  <c:v>36.094954217012365</c:v>
                </c:pt>
                <c:pt idx="175">
                  <c:v>35.722786159012394</c:v>
                </c:pt>
                <c:pt idx="176">
                  <c:v>34.978498341801966</c:v>
                </c:pt>
                <c:pt idx="177">
                  <c:v>33.856669212753928</c:v>
                </c:pt>
                <c:pt idx="178">
                  <c:v>27.899594463155285</c:v>
                </c:pt>
                <c:pt idx="179">
                  <c:v>26.716555506011971</c:v>
                </c:pt>
                <c:pt idx="180">
                  <c:v>24.352328506012633</c:v>
                </c:pt>
                <c:pt idx="181">
                  <c:v>22.320669286424369</c:v>
                </c:pt>
                <c:pt idx="182">
                  <c:v>18.810710706012301</c:v>
                </c:pt>
                <c:pt idx="183">
                  <c:v>15.852406106012422</c:v>
                </c:pt>
                <c:pt idx="184">
                  <c:v>12.578273606012086</c:v>
                </c:pt>
                <c:pt idx="185">
                  <c:v>9.0798134060129989</c:v>
                </c:pt>
                <c:pt idx="186">
                  <c:v>6.0876762935125894</c:v>
                </c:pt>
                <c:pt idx="187">
                  <c:v>-3.9746903939876987</c:v>
                </c:pt>
                <c:pt idx="188">
                  <c:v>-4.9104051111594771</c:v>
                </c:pt>
                <c:pt idx="189">
                  <c:v>-7.6270102939874125</c:v>
                </c:pt>
                <c:pt idx="190">
                  <c:v>-9.240546993987536</c:v>
                </c:pt>
                <c:pt idx="191">
                  <c:v>-11.267434123154256</c:v>
                </c:pt>
                <c:pt idx="192">
                  <c:v>-13.264518693987654</c:v>
                </c:pt>
                <c:pt idx="193">
                  <c:v>-14.573726053562273</c:v>
                </c:pt>
                <c:pt idx="194">
                  <c:v>-14.78646563888582</c:v>
                </c:pt>
                <c:pt idx="195">
                  <c:v>-13.839898793987501</c:v>
                </c:pt>
                <c:pt idx="196">
                  <c:v>-12.637622293987571</c:v>
                </c:pt>
                <c:pt idx="197">
                  <c:v>-11.343446893987803</c:v>
                </c:pt>
                <c:pt idx="198">
                  <c:v>-9.9811584939874187</c:v>
                </c:pt>
                <c:pt idx="199">
                  <c:v>-8.5071576939878781</c:v>
                </c:pt>
                <c:pt idx="200">
                  <c:v>-6.6672155445255319</c:v>
                </c:pt>
                <c:pt idx="201">
                  <c:v>-5.3295545050987458</c:v>
                </c:pt>
                <c:pt idx="202">
                  <c:v>1.8809066060124018</c:v>
                </c:pt>
                <c:pt idx="203">
                  <c:v>2.9686128060123602</c:v>
                </c:pt>
                <c:pt idx="204">
                  <c:v>5.2367320060121934</c:v>
                </c:pt>
                <c:pt idx="205">
                  <c:v>7.1789332060126441</c:v>
                </c:pt>
                <c:pt idx="206">
                  <c:v>8.3868382554967162</c:v>
                </c:pt>
                <c:pt idx="207">
                  <c:v>10.153255806012639</c:v>
                </c:pt>
                <c:pt idx="208">
                  <c:v>11.547334906012564</c:v>
                </c:pt>
                <c:pt idx="209">
                  <c:v>12.856728816538549</c:v>
                </c:pt>
                <c:pt idx="210">
                  <c:v>18.413060075400168</c:v>
                </c:pt>
                <c:pt idx="211">
                  <c:v>19.356545772679411</c:v>
                </c:pt>
                <c:pt idx="212">
                  <c:v>20.161781106012487</c:v>
                </c:pt>
                <c:pt idx="213">
                  <c:v>20.77525130601239</c:v>
                </c:pt>
                <c:pt idx="214">
                  <c:v>21.139664306012435</c:v>
                </c:pt>
                <c:pt idx="215">
                  <c:v>21.291474306012233</c:v>
                </c:pt>
                <c:pt idx="216">
                  <c:v>21.175306506012433</c:v>
                </c:pt>
                <c:pt idx="217">
                  <c:v>20.950706606012389</c:v>
                </c:pt>
                <c:pt idx="218">
                  <c:v>14.8239778917265</c:v>
                </c:pt>
                <c:pt idx="219">
                  <c:v>12.522361606011998</c:v>
                </c:pt>
                <c:pt idx="220">
                  <c:v>10.893165448117841</c:v>
                </c:pt>
                <c:pt idx="221">
                  <c:v>8.2011717060125644</c:v>
                </c:pt>
                <c:pt idx="222">
                  <c:v>5.5491728060122885</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-14.227837293987752</c:v>
                </c:pt>
                <c:pt idx="233">
                  <c:v>-15.972875652052423</c:v>
                </c:pt>
                <c:pt idx="234">
                  <c:v>-18.081455293987617</c:v>
                </c:pt>
                <c:pt idx="235">
                  <c:v>-20.084754093987826</c:v>
                </c:pt>
                <c:pt idx="236">
                  <c:v>-22.529782793987362</c:v>
                </c:pt>
                <c:pt idx="237">
                  <c:v>-24.466228341356086</c:v>
                </c:pt>
                <c:pt idx="238">
                  <c:v>-26.872248693987856</c:v>
                </c:pt>
                <c:pt idx="239">
                  <c:v>-28.427329693987126</c:v>
                </c:pt>
                <c:pt idx="240">
                  <c:v>-29.632235593987527</c:v>
                </c:pt>
                <c:pt idx="241">
                  <c:v>-29.82461319196711</c:v>
                </c:pt>
                <c:pt idx="242">
                  <c:v>-29.166290993987602</c:v>
                </c:pt>
                <c:pt idx="243">
                  <c:v>-27.870525393987087</c:v>
                </c:pt>
                <c:pt idx="244">
                  <c:v>-26.062362393987712</c:v>
                </c:pt>
                <c:pt idx="245">
                  <c:v>-23.931516493987417</c:v>
                </c:pt>
                <c:pt idx="246">
                  <c:v>-22.046095593987712</c:v>
                </c:pt>
                <c:pt idx="247">
                  <c:v>-20.41429019398781</c:v>
                </c:pt>
                <c:pt idx="248">
                  <c:v>-19.132454693987242</c:v>
                </c:pt>
                <c:pt idx="249">
                  <c:v>-17.584369698335198</c:v>
                </c:pt>
                <c:pt idx="250">
                  <c:v>-16.066398793987346</c:v>
                </c:pt>
                <c:pt idx="251">
                  <c:v>-14.286021893987467</c:v>
                </c:pt>
                <c:pt idx="252">
                  <c:v>-13.037440793987102</c:v>
                </c:pt>
                <c:pt idx="253">
                  <c:v>-11.975335974632729</c:v>
                </c:pt>
                <c:pt idx="254">
                  <c:v>-11.008154202068326</c:v>
                </c:pt>
                <c:pt idx="255">
                  <c:v>-9.8337278939873158</c:v>
                </c:pt>
                <c:pt idx="256">
                  <c:v>-8.6635389939874567</c:v>
                </c:pt>
                <c:pt idx="257">
                  <c:v>-7.1752055151993517</c:v>
                </c:pt>
                <c:pt idx="258">
                  <c:v>-5.6258877939876966</c:v>
                </c:pt>
                <c:pt idx="259">
                  <c:v>-3.5460703939879608</c:v>
                </c:pt>
                <c:pt idx="260">
                  <c:v>-1.9466677939879986</c:v>
                </c:pt>
                <c:pt idx="261">
                  <c:v>0.51859722456920554</c:v>
                </c:pt>
                <c:pt idx="262">
                  <c:v>2.5851890302543152</c:v>
                </c:pt>
                <c:pt idx="263">
                  <c:v>4.8784782060122467</c:v>
                </c:pt>
                <c:pt idx="264">
                  <c:v>6.6790430060118124</c:v>
                </c:pt>
                <c:pt idx="265">
                  <c:v>9.2346712868638221</c:v>
                </c:pt>
                <c:pt idx="266">
                  <c:v>11.570769606012007</c:v>
                </c:pt>
                <c:pt idx="267">
                  <c:v>13.449490306012494</c:v>
                </c:pt>
                <c:pt idx="268">
                  <c:v>14.853292106012272</c:v>
                </c:pt>
                <c:pt idx="269">
                  <c:v>15.881205106012331</c:v>
                </c:pt>
                <c:pt idx="270">
                  <c:v>16.759139306012699</c:v>
                </c:pt>
                <c:pt idx="271">
                  <c:v>17.305410706012893</c:v>
                </c:pt>
                <c:pt idx="272">
                  <c:v>17.726039506012182</c:v>
                </c:pt>
                <c:pt idx="273">
                  <c:v>17.865051906012368</c:v>
                </c:pt>
                <c:pt idx="274">
                  <c:v>17.608346056561366</c:v>
                </c:pt>
                <c:pt idx="275">
                  <c:v>16.971614106012531</c:v>
                </c:pt>
                <c:pt idx="276">
                  <c:v>10.7565056864723</c:v>
                </c:pt>
                <c:pt idx="277">
                  <c:v>7.7443172060118917</c:v>
                </c:pt>
                <c:pt idx="278">
                  <c:v>4.1616670060124221</c:v>
                </c:pt>
                <c:pt idx="279">
                  <c:v>0.25817520601266608</c:v>
                </c:pt>
                <c:pt idx="280">
                  <c:v>-2.5965987939877522</c:v>
                </c:pt>
                <c:pt idx="281">
                  <c:v>-4.3678633939875198</c:v>
                </c:pt>
                <c:pt idx="282">
                  <c:v>-6.7583651939873945</c:v>
                </c:pt>
                <c:pt idx="283">
                  <c:v>-10.771536393987454</c:v>
                </c:pt>
                <c:pt idx="284">
                  <c:v>-13.434839151563878</c:v>
                </c:pt>
                <c:pt idx="285">
                  <c:v>-15.595819693987382</c:v>
                </c:pt>
                <c:pt idx="286">
                  <c:v>-17.224191293987687</c:v>
                </c:pt>
                <c:pt idx="287">
                  <c:v>-18.495038293987875</c:v>
                </c:pt>
                <c:pt idx="288">
                  <c:v>-19.754782593987589</c:v>
                </c:pt>
                <c:pt idx="289">
                  <c:v>-20.313681593987926</c:v>
                </c:pt>
                <c:pt idx="290">
                  <c:v>-20.30052158547683</c:v>
                </c:pt>
                <c:pt idx="291">
                  <c:v>-19.864310293987586</c:v>
                </c:pt>
                <c:pt idx="292">
                  <c:v>-19.250996893987303</c:v>
                </c:pt>
                <c:pt idx="293">
                  <c:v>-18.481189993987655</c:v>
                </c:pt>
                <c:pt idx="294">
                  <c:v>-17.554744893987859</c:v>
                </c:pt>
                <c:pt idx="295">
                  <c:v>-16.990408017643219</c:v>
                </c:pt>
                <c:pt idx="296">
                  <c:v>-16.303823493987451</c:v>
                </c:pt>
                <c:pt idx="297">
                  <c:v>-15.412100493987552</c:v>
                </c:pt>
                <c:pt idx="298">
                  <c:v>-14.661149793987462</c:v>
                </c:pt>
                <c:pt idx="299">
                  <c:v>-13.451026993987853</c:v>
                </c:pt>
                <c:pt idx="300">
                  <c:v>-12.450376193987267</c:v>
                </c:pt>
                <c:pt idx="301">
                  <c:v>-10.94588187883612</c:v>
                </c:pt>
                <c:pt idx="302">
                  <c:v>-8.7686168939879412</c:v>
                </c:pt>
                <c:pt idx="303">
                  <c:v>-7.6013120606544788</c:v>
                </c:pt>
                <c:pt idx="304">
                  <c:v>-2.6994569788931067</c:v>
                </c:pt>
                <c:pt idx="305">
                  <c:v>-1.660366793987393</c:v>
                </c:pt>
                <c:pt idx="306">
                  <c:v>-1.3137333939872478</c:v>
                </c:pt>
                <c:pt idx="307">
                  <c:v>0.66669550601234684</c:v>
                </c:pt>
                <c:pt idx="308">
                  <c:v>2.0489824060126272</c:v>
                </c:pt>
                <c:pt idx="309">
                  <c:v>3.3503934060121447</c:v>
                </c:pt>
                <c:pt idx="310">
                  <c:v>4.3513598060129786</c:v>
                </c:pt>
                <c:pt idx="311">
                  <c:v>5.2165771060119965</c:v>
                </c:pt>
                <c:pt idx="312">
                  <c:v>6.2400493332854836</c:v>
                </c:pt>
                <c:pt idx="313">
                  <c:v>7.4070324060123394</c:v>
                </c:pt>
                <c:pt idx="314">
                  <c:v>8.644674206012338</c:v>
                </c:pt>
                <c:pt idx="315">
                  <c:v>9.8332940060128209</c:v>
                </c:pt>
                <c:pt idx="316">
                  <c:v>11.107053606012368</c:v>
                </c:pt>
                <c:pt idx="317">
                  <c:v>12.468971806012018</c:v>
                </c:pt>
                <c:pt idx="318">
                  <c:v>13.901811660957776</c:v>
                </c:pt>
                <c:pt idx="319">
                  <c:v>15.154128206011999</c:v>
                </c:pt>
                <c:pt idx="320">
                  <c:v>16.432319706012223</c:v>
                </c:pt>
                <c:pt idx="321">
                  <c:v>17.767132706012106</c:v>
                </c:pt>
                <c:pt idx="322">
                  <c:v>19.236747906012585</c:v>
                </c:pt>
                <c:pt idx="323">
                  <c:v>20.639497111062738</c:v>
                </c:pt>
                <c:pt idx="324">
                  <c:v>21.954147806012216</c:v>
                </c:pt>
                <c:pt idx="325">
                  <c:v>22.960592906012593</c:v>
                </c:pt>
                <c:pt idx="326">
                  <c:v>23.519614606012595</c:v>
                </c:pt>
                <c:pt idx="327">
                  <c:v>23.837757306012335</c:v>
                </c:pt>
                <c:pt idx="328">
                  <c:v>23.760451606012495</c:v>
                </c:pt>
                <c:pt idx="329">
                  <c:v>23.041563006011927</c:v>
                </c:pt>
                <c:pt idx="330">
                  <c:v>21.895132006012446</c:v>
                </c:pt>
                <c:pt idx="331">
                  <c:v>20.287189706012057</c:v>
                </c:pt>
                <c:pt idx="332">
                  <c:v>18.670358606012311</c:v>
                </c:pt>
                <c:pt idx="333">
                  <c:v>16.731511406012295</c:v>
                </c:pt>
                <c:pt idx="334">
                  <c:v>14.724033906012448</c:v>
                </c:pt>
                <c:pt idx="335">
                  <c:v>12.36685450601246</c:v>
                </c:pt>
                <c:pt idx="336">
                  <c:v>9.9304415060123716</c:v>
                </c:pt>
                <c:pt idx="337">
                  <c:v>7.3670383060123816</c:v>
                </c:pt>
                <c:pt idx="338">
                  <c:v>5.3333966060123004</c:v>
                </c:pt>
                <c:pt idx="339">
                  <c:v>3.0536435060125342</c:v>
                </c:pt>
                <c:pt idx="340">
                  <c:v>1.2790905060120537</c:v>
                </c:pt>
                <c:pt idx="341">
                  <c:v>-0.62992049398745564</c:v>
                </c:pt>
                <c:pt idx="342">
                  <c:v>-2.4498771939876587</c:v>
                </c:pt>
                <c:pt idx="343">
                  <c:v>-4.428080551882239</c:v>
                </c:pt>
                <c:pt idx="344">
                  <c:v>-6.3254776939872785</c:v>
                </c:pt>
                <c:pt idx="345">
                  <c:v>-8.5785944939876249</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-21.802000393987626</c:v>
                </c:pt>
                <c:pt idx="354">
                  <c:v>-22.420675212169268</c:v>
                </c:pt>
                <c:pt idx="355">
                  <c:v>-22.942662493987878</c:v>
                </c:pt>
                <c:pt idx="356">
                  <c:v>-23.280160793987946</c:v>
                </c:pt>
                <c:pt idx="357">
                  <c:v>-23.181821093987807</c:v>
                </c:pt>
                <c:pt idx="358">
                  <c:v>-22.730002893987503</c:v>
                </c:pt>
                <c:pt idx="359">
                  <c:v>-22.091968171765288</c:v>
                </c:pt>
                <c:pt idx="360">
                  <c:v>-21.111626044590068</c:v>
                </c:pt>
                <c:pt idx="361">
                  <c:v>-16.795806025566588</c:v>
                </c:pt>
                <c:pt idx="362">
                  <c:v>-15.908827693987732</c:v>
                </c:pt>
                <c:pt idx="363">
                  <c:v>-14.428998093987769</c:v>
                </c:pt>
                <c:pt idx="364">
                  <c:v>-13.376124193987721</c:v>
                </c:pt>
                <c:pt idx="365">
                  <c:v>-11.804516798242776</c:v>
                </c:pt>
                <c:pt idx="366">
                  <c:v>-10.263026093987374</c:v>
                </c:pt>
                <c:pt idx="367">
                  <c:v>-8.4054935939874014</c:v>
                </c:pt>
                <c:pt idx="368">
                  <c:v>-6.6863622939871945</c:v>
                </c:pt>
                <c:pt idx="369">
                  <c:v>-4.7239697939876342</c:v>
                </c:pt>
                <c:pt idx="370">
                  <c:v>-3.0572361113790834</c:v>
                </c:pt>
                <c:pt idx="371">
                  <c:v>-0.82321809398779067</c:v>
                </c:pt>
                <c:pt idx="372">
                  <c:v>1.4629994060127416</c:v>
                </c:pt>
                <c:pt idx="373">
                  <c:v>3.6982019060123612</c:v>
                </c:pt>
                <c:pt idx="374">
                  <c:v>5.8674424060124695</c:v>
                </c:pt>
                <c:pt idx="375">
                  <c:v>8.1987020605578156</c:v>
                </c:pt>
                <c:pt idx="376">
                  <c:v>10.516710006012332</c:v>
                </c:pt>
                <c:pt idx="377">
                  <c:v>12.349310706012441</c:v>
                </c:pt>
                <c:pt idx="378">
                  <c:v>14.30437740601235</c:v>
                </c:pt>
                <c:pt idx="379">
                  <c:v>16.051252806012215</c:v>
                </c:pt>
                <c:pt idx="380">
                  <c:v>18.197384080759846</c:v>
                </c:pt>
                <c:pt idx="381">
                  <c:v>20.479825706012498</c:v>
                </c:pt>
                <c:pt idx="382">
                  <c:v>22.285044506012529</c:v>
                </c:pt>
                <c:pt idx="383">
                  <c:v>24.318661006012562</c:v>
                </c:pt>
                <c:pt idx="384">
                  <c:v>25.727398206012268</c:v>
                </c:pt>
                <c:pt idx="385">
                  <c:v>26.566607806012929</c:v>
                </c:pt>
                <c:pt idx="386">
                  <c:v>27.462476825792479</c:v>
                </c:pt>
                <c:pt idx="387">
                  <c:v>27.711473406013091</c:v>
                </c:pt>
                <c:pt idx="388">
                  <c:v>27.553232406012071</c:v>
                </c:pt>
                <c:pt idx="389">
                  <c:v>27.328984806012535</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12.482024606012622</c:v>
                </c:pt>
                <c:pt idx="399">
                  <c:v>9.851620006012709</c:v>
                </c:pt>
                <c:pt idx="400">
                  <c:v>7.6859451060124258</c:v>
                </c:pt>
                <c:pt idx="401">
                  <c:v>4.8619279191439215</c:v>
                </c:pt>
                <c:pt idx="402">
                  <c:v>1.9519550596209143</c:v>
                </c:pt>
                <c:pt idx="403">
                  <c:v>-0.40561999398725945</c:v>
                </c:pt>
                <c:pt idx="404">
                  <c:v>-2.3843396939876556</c:v>
                </c:pt>
                <c:pt idx="405">
                  <c:v>-4.0527581939876383</c:v>
                </c:pt>
                <c:pt idx="406">
                  <c:v>-6.0498387939870728</c:v>
                </c:pt>
                <c:pt idx="407">
                  <c:v>-7.4735851144177303</c:v>
                </c:pt>
                <c:pt idx="408">
                  <c:v>-9.7371214939877468</c:v>
                </c:pt>
                <c:pt idx="409">
                  <c:v>-11.656712393987108</c:v>
                </c:pt>
                <c:pt idx="410">
                  <c:v>-13.959827793987305</c:v>
                </c:pt>
                <c:pt idx="411">
                  <c:v>-15.568372593987405</c:v>
                </c:pt>
                <c:pt idx="412">
                  <c:v>-17.381656497435799</c:v>
                </c:pt>
                <c:pt idx="413">
                  <c:v>-18.570537193987899</c:v>
                </c:pt>
                <c:pt idx="414">
                  <c:v>-19.723833893987383</c:v>
                </c:pt>
                <c:pt idx="415">
                  <c:v>-20.651214393987328</c:v>
                </c:pt>
                <c:pt idx="416">
                  <c:v>-21.415240493987412</c:v>
                </c:pt>
                <c:pt idx="417">
                  <c:v>-21.636211654857291</c:v>
                </c:pt>
                <c:pt idx="418">
                  <c:v>-21.333692793987652</c:v>
                </c:pt>
                <c:pt idx="419">
                  <c:v>-21.078600893987538</c:v>
                </c:pt>
                <c:pt idx="420">
                  <c:v>-19.696021727320939</c:v>
                </c:pt>
                <c:pt idx="421">
                  <c:v>-19.018592093987372</c:v>
                </c:pt>
                <c:pt idx="422">
                  <c:v>-17.399869993987906</c:v>
                </c:pt>
                <c:pt idx="423">
                  <c:v>-15.558601293987802</c:v>
                </c:pt>
                <c:pt idx="424">
                  <c:v>-13.751903613767794</c:v>
                </c:pt>
                <c:pt idx="425">
                  <c:v>-10.666161093987499</c:v>
                </c:pt>
                <c:pt idx="426">
                  <c:v>-7.2309601939875225</c:v>
                </c:pt>
                <c:pt idx="427">
                  <c:v>-3.1474998523211091</c:v>
                </c:pt>
                <c:pt idx="428">
                  <c:v>7.1922458367816455</c:v>
                </c:pt>
                <c:pt idx="429">
                  <c:v>9.4117524060122975</c:v>
                </c:pt>
                <c:pt idx="430">
                  <c:v>11.8959695651965</c:v>
                </c:pt>
                <c:pt idx="431">
                  <c:v>14.062823106012848</c:v>
                </c:pt>
                <c:pt idx="432">
                  <c:v>16.3863166060125</c:v>
                </c:pt>
                <c:pt idx="433">
                  <c:v>18.535959906012195</c:v>
                </c:pt>
                <c:pt idx="434">
                  <c:v>20.456226406012327</c:v>
                </c:pt>
                <c:pt idx="435">
                  <c:v>21.674720996256291</c:v>
                </c:pt>
                <c:pt idx="436">
                  <c:v>22.249906606012601</c:v>
                </c:pt>
                <c:pt idx="437">
                  <c:v>22.679586606012531</c:v>
                </c:pt>
                <c:pt idx="438">
                  <c:v>21.76612510601224</c:v>
                </c:pt>
                <c:pt idx="439">
                  <c:v>20.715619206012676</c:v>
                </c:pt>
                <c:pt idx="440">
                  <c:v>19.532693406012655</c:v>
                </c:pt>
                <c:pt idx="441">
                  <c:v>18.031649737325179</c:v>
                </c:pt>
                <c:pt idx="442">
                  <c:v>16.468244006012426</c:v>
                </c:pt>
                <c:pt idx="443">
                  <c:v>15.24574220601235</c:v>
                </c:pt>
                <c:pt idx="444">
                  <c:v>13.734145306012568</c:v>
                </c:pt>
                <c:pt idx="445">
                  <c:v>12.344142106011818</c:v>
                </c:pt>
                <c:pt idx="446">
                  <c:v>11.500940141365568</c:v>
                </c:pt>
                <c:pt idx="447">
                  <c:v>11.221705406012248</c:v>
                </c:pt>
                <c:pt idx="448">
                  <c:v>11.204494506012352</c:v>
                </c:pt>
                <c:pt idx="449">
                  <c:v>10.902201006012501</c:v>
                </c:pt>
                <c:pt idx="450">
                  <c:v>10.34238410601195</c:v>
                </c:pt>
                <c:pt idx="451">
                  <c:v>9.6467708917266606</c:v>
                </c:pt>
                <c:pt idx="452">
                  <c:v>9.2019255060121097</c:v>
                </c:pt>
                <c:pt idx="453">
                  <c:v>9.2318930060122959</c:v>
                </c:pt>
                <c:pt idx="454">
                  <c:v>9.3549121060124349</c:v>
                </c:pt>
                <c:pt idx="455">
                  <c:v>9.2576391060122347</c:v>
                </c:pt>
                <c:pt idx="456">
                  <c:v>9.0385945847359217</c:v>
                </c:pt>
                <c:pt idx="457">
                  <c:v>9.041830506012289</c:v>
                </c:pt>
                <c:pt idx="458">
                  <c:v>9.0764048060122295</c:v>
                </c:pt>
                <c:pt idx="459">
                  <c:v>9.261409906012501</c:v>
                </c:pt>
                <c:pt idx="460">
                  <c:v>9.5943031060125357</c:v>
                </c:pt>
                <c:pt idx="461">
                  <c:v>9.7455631994188359</c:v>
                </c:pt>
                <c:pt idx="462">
                  <c:v>9.8150610060124137</c:v>
                </c:pt>
                <c:pt idx="463">
                  <c:v>9.8287423060125487</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9.6365114544975139</c:v>
                </c:pt>
                <c:pt idx="472">
                  <c:v>9.6258532060127937</c:v>
                </c:pt>
                <c:pt idx="473">
                  <c:v>9.6050101060122444</c:v>
                </c:pt>
                <c:pt idx="474">
                  <c:v>9.5718894060123176</c:v>
                </c:pt>
                <c:pt idx="475">
                  <c:v>9.5658812060123797</c:v>
                </c:pt>
                <c:pt idx="476">
                  <c:v>9.5633435533809195</c:v>
                </c:pt>
                <c:pt idx="477">
                  <c:v>9.565459806012635</c:v>
                </c:pt>
                <c:pt idx="478">
                  <c:v>9.5698986060126714</c:v>
                </c:pt>
                <c:pt idx="479">
                  <c:v>9.573346106012437</c:v>
                </c:pt>
                <c:pt idx="480">
                  <c:v>9.5753640060124923</c:v>
                </c:pt>
                <c:pt idx="481">
                  <c:v>9.5766922625784048</c:v>
                </c:pt>
                <c:pt idx="482">
                  <c:v>9.5775002060120897</c:v>
                </c:pt>
                <c:pt idx="483">
                  <c:v>9.5767161060122845</c:v>
                </c:pt>
                <c:pt idx="484">
                  <c:v>9.5763539060125122</c:v>
                </c:pt>
                <c:pt idx="485">
                  <c:v>9.5771447060125752</c:v>
                </c:pt>
                <c:pt idx="486">
                  <c:v>9.5769000796965571</c:v>
                </c:pt>
                <c:pt idx="487">
                  <c:v>9.5780225060118589</c:v>
                </c:pt>
                <c:pt idx="488">
                  <c:v>9.5791830060126273</c:v>
                </c:pt>
                <c:pt idx="489">
                  <c:v>9.5801411060127819</c:v>
                </c:pt>
                <c:pt idx="490">
                  <c:v>9.5819791060127439</c:v>
                </c:pt>
                <c:pt idx="491">
                  <c:v>9.5830364984856651</c:v>
                </c:pt>
                <c:pt idx="492">
                  <c:v>9.5845358060123704</c:v>
                </c:pt>
                <c:pt idx="493">
                  <c:v>9.5851449060126228</c:v>
                </c:pt>
                <c:pt idx="494">
                  <c:v>9.5850587799254328</c:v>
                </c:pt>
                <c:pt idx="495">
                  <c:v>9.5868559001302884</c:v>
                </c:pt>
                <c:pt idx="496">
                  <c:v>9.587165806012603</c:v>
                </c:pt>
                <c:pt idx="497">
                  <c:v>9.5874530162689418</c:v>
                </c:pt>
                <c:pt idx="498">
                  <c:v>9.5877102060127442</c:v>
                </c:pt>
                <c:pt idx="499">
                  <c:v>9.587961406012413</c:v>
                </c:pt>
                <c:pt idx="500">
                  <c:v>9.588156106012498</c:v>
                </c:pt>
                <c:pt idx="501">
                  <c:v>9.5883746060128434</c:v>
                </c:pt>
                <c:pt idx="502">
                  <c:v>9.5885270407946539</c:v>
                </c:pt>
                <c:pt idx="503">
                  <c:v>9.5901328560123744</c:v>
                </c:pt>
                <c:pt idx="504">
                  <c:v>9.5903260060125639</c:v>
                </c:pt>
                <c:pt idx="505">
                  <c:v>9.5905768060132708</c:v>
                </c:pt>
                <c:pt idx="506">
                  <c:v>9.5908210060124972</c:v>
                </c:pt>
                <c:pt idx="507">
                  <c:v>9.591082206012473</c:v>
                </c:pt>
                <c:pt idx="508">
                  <c:v>9.5913202423762485</c:v>
                </c:pt>
                <c:pt idx="509">
                  <c:v>9.591600706012299</c:v>
                </c:pt>
                <c:pt idx="510">
                  <c:v>9.5921970060124551</c:v>
                </c:pt>
                <c:pt idx="511">
                  <c:v>9.5927263060119827</c:v>
                </c:pt>
                <c:pt idx="512">
                  <c:v>9.5934532060126276</c:v>
                </c:pt>
                <c:pt idx="513">
                  <c:v>9.5941486262144586</c:v>
                </c:pt>
                <c:pt idx="514">
                  <c:v>9.5948333060126885</c:v>
                </c:pt>
                <c:pt idx="515">
                  <c:v>9.5955051060128209</c:v>
                </c:pt>
                <c:pt idx="516">
                  <c:v>9.5961159060123684</c:v>
                </c:pt>
                <c:pt idx="517">
                  <c:v>9.5965861893459223</c:v>
                </c:pt>
                <c:pt idx="518">
                  <c:v>9.5972104060125414</c:v>
                </c:pt>
                <c:pt idx="519">
                  <c:v>9.5974366060124368</c:v>
                </c:pt>
                <c:pt idx="520">
                  <c:v>9.5982217222911288</c:v>
                </c:pt>
                <c:pt idx="521">
                  <c:v>9.5984029060124509</c:v>
                </c:pt>
                <c:pt idx="522">
                  <c:v>9.5987735060123196</c:v>
                </c:pt>
                <c:pt idx="523">
                  <c:v>9.5991111060122449</c:v>
                </c:pt>
                <c:pt idx="524">
                  <c:v>9.5995073276615841</c:v>
                </c:pt>
                <c:pt idx="525">
                  <c:v>9.5999451060122993</c:v>
                </c:pt>
                <c:pt idx="526">
                  <c:v>9.6002751060125178</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9.604628206012368</c:v>
                </c:pt>
                <c:pt idx="536">
                  <c:v>9.6050355060124506</c:v>
                </c:pt>
                <c:pt idx="537">
                  <c:v>9.6054149060125447</c:v>
                </c:pt>
                <c:pt idx="538">
                  <c:v>9.6057598202978749</c:v>
                </c:pt>
                <c:pt idx="539">
                  <c:v>9.6062052060122625</c:v>
                </c:pt>
                <c:pt idx="540">
                  <c:v>9.6066036060125981</c:v>
                </c:pt>
                <c:pt idx="541">
                  <c:v>9.6072292060125619</c:v>
                </c:pt>
                <c:pt idx="542">
                  <c:v>9.6077075060124031</c:v>
                </c:pt>
                <c:pt idx="543">
                  <c:v>9.6082101774408617</c:v>
                </c:pt>
                <c:pt idx="544">
                  <c:v>9.6087038060124499</c:v>
                </c:pt>
                <c:pt idx="545">
                  <c:v>9.6091145630015404</c:v>
                </c:pt>
                <c:pt idx="546">
                  <c:v>9.6105566060123948</c:v>
                </c:pt>
                <c:pt idx="547">
                  <c:v>9.610772506012621</c:v>
                </c:pt>
                <c:pt idx="548">
                  <c:v>9.611142652524121</c:v>
                </c:pt>
                <c:pt idx="549">
                  <c:v>9.6119177060122603</c:v>
                </c:pt>
                <c:pt idx="550">
                  <c:v>9.6124984060124987</c:v>
                </c:pt>
                <c:pt idx="551">
                  <c:v>9.6129763060119586</c:v>
                </c:pt>
                <c:pt idx="552">
                  <c:v>9.6135536060123883</c:v>
                </c:pt>
                <c:pt idx="553">
                  <c:v>9.6140726666188794</c:v>
                </c:pt>
                <c:pt idx="554">
                  <c:v>9.6144135504565185</c:v>
                </c:pt>
                <c:pt idx="555">
                  <c:v>9.6158662112755593</c:v>
                </c:pt>
                <c:pt idx="556">
                  <c:v>9.6162177060126659</c:v>
                </c:pt>
                <c:pt idx="557">
                  <c:v>9.6166378060124948</c:v>
                </c:pt>
                <c:pt idx="558">
                  <c:v>9.6170230270652279</c:v>
                </c:pt>
                <c:pt idx="559">
                  <c:v>9.6175294060125758</c:v>
                </c:pt>
                <c:pt idx="560">
                  <c:v>9.6179880060121814</c:v>
                </c:pt>
                <c:pt idx="561">
                  <c:v>9.6182576060123726</c:v>
                </c:pt>
                <c:pt idx="562">
                  <c:v>9.6203421232542183</c:v>
                </c:pt>
                <c:pt idx="563">
                  <c:v>9.6206662998897361</c:v>
                </c:pt>
                <c:pt idx="564">
                  <c:v>9.6210472060124719</c:v>
                </c:pt>
                <c:pt idx="565">
                  <c:v>9.6214730060124189</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9.6263231366250519</c:v>
                </c:pt>
                <c:pt idx="574">
                  <c:v>9.6267024060119457</c:v>
                </c:pt>
                <c:pt idx="575">
                  <c:v>9.626968034583868</c:v>
                </c:pt>
                <c:pt idx="576">
                  <c:v>9.6286166060123719</c:v>
                </c:pt>
                <c:pt idx="577">
                  <c:v>9.6290408917267527</c:v>
                </c:pt>
                <c:pt idx="578">
                  <c:v>9.6295002060125654</c:v>
                </c:pt>
                <c:pt idx="579">
                  <c:v>9.629957111062609</c:v>
                </c:pt>
                <c:pt idx="580">
                  <c:v>9.6304776060125139</c:v>
                </c:pt>
                <c:pt idx="581">
                  <c:v>9.630766506012499</c:v>
                </c:pt>
                <c:pt idx="582">
                  <c:v>9.6311085337233209</c:v>
                </c:pt>
                <c:pt idx="583">
                  <c:v>9.6332088282344479</c:v>
                </c:pt>
                <c:pt idx="584">
                  <c:v>9.6338572060123653</c:v>
                </c:pt>
                <c:pt idx="585">
                  <c:v>9.6343863060124679</c:v>
                </c:pt>
                <c:pt idx="586">
                  <c:v>9.6348781060119535</c:v>
                </c:pt>
                <c:pt idx="587">
                  <c:v>9.6355294631554909</c:v>
                </c:pt>
                <c:pt idx="588">
                  <c:v>9.6361052060124859</c:v>
                </c:pt>
                <c:pt idx="589">
                  <c:v>9.6365234810125298</c:v>
                </c:pt>
                <c:pt idx="590">
                  <c:v>9.6387366060126425</c:v>
                </c:pt>
                <c:pt idx="591">
                  <c:v>9.6392729060123639</c:v>
                </c:pt>
                <c:pt idx="592">
                  <c:v>9.6397481060125134</c:v>
                </c:pt>
                <c:pt idx="593">
                  <c:v>9.6403609810123907</c:v>
                </c:pt>
                <c:pt idx="594">
                  <c:v>9.6408276060124027</c:v>
                </c:pt>
                <c:pt idx="595">
                  <c:v>9.641164506012398</c:v>
                </c:pt>
                <c:pt idx="596">
                  <c:v>9.6414310060125139</c:v>
                </c:pt>
                <c:pt idx="597">
                  <c:v>9.6435277171234617</c:v>
                </c:pt>
                <c:pt idx="598">
                  <c:v>9.6437750542882696</c:v>
                </c:pt>
                <c:pt idx="599">
                  <c:v>9.6443792060126654</c:v>
                </c:pt>
                <c:pt idx="600">
                  <c:v>9.6449453060125592</c:v>
                </c:pt>
                <c:pt idx="601">
                  <c:v>9.645499706012302</c:v>
                </c:pt>
                <c:pt idx="602">
                  <c:v>9.6459787060122615</c:v>
                </c:pt>
                <c:pt idx="603">
                  <c:v>9.6464997060122215</c:v>
                </c:pt>
                <c:pt idx="604">
                  <c:v>9.6467835290893227</c:v>
                </c:pt>
                <c:pt idx="605">
                  <c:v>9.648438206012548</c:v>
                </c:pt>
                <c:pt idx="606">
                  <c:v>9.6489543060127989</c:v>
                </c:pt>
                <c:pt idx="607">
                  <c:v>9.6494461060124337</c:v>
                </c:pt>
                <c:pt idx="608">
                  <c:v>9.6498565060119468</c:v>
                </c:pt>
                <c:pt idx="609">
                  <c:v>9.6504208060121783</c:v>
                </c:pt>
                <c:pt idx="610">
                  <c:v>9.650836050456606</c:v>
                </c:pt>
                <c:pt idx="611">
                  <c:v>9.651171849914812</c:v>
                </c:pt>
                <c:pt idx="612">
                  <c:v>9.6530666060123327</c:v>
                </c:pt>
                <c:pt idx="613">
                  <c:v>9.6533442060125623</c:v>
                </c:pt>
                <c:pt idx="614">
                  <c:v>9.6539628060126148</c:v>
                </c:pt>
                <c:pt idx="615">
                  <c:v>9.6544360060124479</c:v>
                </c:pt>
                <c:pt idx="616">
                  <c:v>9.6549404060127184</c:v>
                </c:pt>
                <c:pt idx="617">
                  <c:v>9.6555169589537222</c:v>
                </c:pt>
                <c:pt idx="618">
                  <c:v>9.6561009060125187</c:v>
                </c:pt>
                <c:pt idx="619">
                  <c:v>9.6566674060121684</c:v>
                </c:pt>
                <c:pt idx="620">
                  <c:v>9.6568756060124219</c:v>
                </c:pt>
                <c:pt idx="621">
                  <c:v>9.6593773202978479</c:v>
                </c:pt>
                <c:pt idx="622">
                  <c:v>9.6600285060125159</c:v>
                </c:pt>
                <c:pt idx="623">
                  <c:v>9.6604636990355885</c:v>
                </c:pt>
                <c:pt idx="624">
                  <c:v>9.6611987060125468</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9.6665198060122517</c:v>
                </c:pt>
                <c:pt idx="634">
                  <c:v>9.667256506012178</c:v>
                </c:pt>
                <c:pt idx="635">
                  <c:v>9.667819667237282</c:v>
                </c:pt>
                <c:pt idx="636">
                  <c:v>9.6684155060122094</c:v>
                </c:pt>
                <c:pt idx="637">
                  <c:v>9.6690001060124029</c:v>
                </c:pt>
                <c:pt idx="638">
                  <c:v>9.669489306012764</c:v>
                </c:pt>
                <c:pt idx="639">
                  <c:v>9.6699718060122688</c:v>
                </c:pt>
                <c:pt idx="640">
                  <c:v>9.6704221849596053</c:v>
                </c:pt>
                <c:pt idx="641">
                  <c:v>9.6710120060123614</c:v>
                </c:pt>
                <c:pt idx="642">
                  <c:v>9.6715885060124975</c:v>
                </c:pt>
                <c:pt idx="643">
                  <c:v>9.6719968060125012</c:v>
                </c:pt>
                <c:pt idx="644">
                  <c:v>9.6724443060127534</c:v>
                </c:pt>
                <c:pt idx="645">
                  <c:v>9.6730401060124329</c:v>
                </c:pt>
                <c:pt idx="646">
                  <c:v>9.6736064019307406</c:v>
                </c:pt>
                <c:pt idx="647">
                  <c:v>9.6742590060122353</c:v>
                </c:pt>
                <c:pt idx="648">
                  <c:v>9.6748589060123429</c:v>
                </c:pt>
                <c:pt idx="649">
                  <c:v>9.6753403060116216</c:v>
                </c:pt>
                <c:pt idx="650">
                  <c:v>9.6759451060124917</c:v>
                </c:pt>
                <c:pt idx="651">
                  <c:v>9.6765306876452346</c:v>
                </c:pt>
                <c:pt idx="652">
                  <c:v>9.6770845060124344</c:v>
                </c:pt>
                <c:pt idx="653">
                  <c:v>9.6775738060122336</c:v>
                </c:pt>
                <c:pt idx="654">
                  <c:v>9.6780433060126381</c:v>
                </c:pt>
                <c:pt idx="655">
                  <c:v>9.678634306012512</c:v>
                </c:pt>
                <c:pt idx="656">
                  <c:v>9.6791337488700186</c:v>
                </c:pt>
                <c:pt idx="657">
                  <c:v>9.6795989060120888</c:v>
                </c:pt>
                <c:pt idx="658">
                  <c:v>9.6800254060125219</c:v>
                </c:pt>
                <c:pt idx="659">
                  <c:v>9.6805483060124509</c:v>
                </c:pt>
                <c:pt idx="660">
                  <c:v>9.6810778060119134</c:v>
                </c:pt>
                <c:pt idx="661">
                  <c:v>9.6815509937677717</c:v>
                </c:pt>
                <c:pt idx="662">
                  <c:v>9.682242406012401</c:v>
                </c:pt>
                <c:pt idx="663">
                  <c:v>9.6827945060126979</c:v>
                </c:pt>
                <c:pt idx="664">
                  <c:v>9.6834215060124649</c:v>
                </c:pt>
                <c:pt idx="665">
                  <c:v>9.6840300060123496</c:v>
                </c:pt>
                <c:pt idx="666">
                  <c:v>9.6845707896859636</c:v>
                </c:pt>
                <c:pt idx="667">
                  <c:v>9.685005606012183</c:v>
                </c:pt>
                <c:pt idx="668">
                  <c:v>9.6855828060126665</c:v>
                </c:pt>
                <c:pt idx="669">
                  <c:v>9.686105606012811</c:v>
                </c:pt>
                <c:pt idx="670">
                  <c:v>9.6865815060128995</c:v>
                </c:pt>
                <c:pt idx="671">
                  <c:v>9.6871342060125709</c:v>
                </c:pt>
                <c:pt idx="672">
                  <c:v>9.6875492060123207</c:v>
                </c:pt>
                <c:pt idx="673">
                  <c:v>9.688200806012798</c:v>
                </c:pt>
                <c:pt idx="674">
                  <c:v>9.6886776060124973</c:v>
                </c:pt>
                <c:pt idx="675">
                  <c:v>9.6892698060125451</c:v>
                </c:pt>
                <c:pt idx="676">
                  <c:v>9.6898654060125864</c:v>
                </c:pt>
                <c:pt idx="677">
                  <c:v>9.6903934145223687</c:v>
                </c:pt>
                <c:pt idx="678">
                  <c:v>9.6910666060125639</c:v>
                </c:pt>
                <c:pt idx="679">
                  <c:v>9.6916508060122197</c:v>
                </c:pt>
                <c:pt idx="680">
                  <c:v>9.6920930060126835</c:v>
                </c:pt>
                <c:pt idx="681">
                  <c:v>9.6926467060124697</c:v>
                </c:pt>
                <c:pt idx="682">
                  <c:v>9.6930949733598055</c:v>
                </c:pt>
                <c:pt idx="683">
                  <c:v>9.6935816060122448</c:v>
                </c:pt>
                <c:pt idx="684">
                  <c:v>9.6940205084513984</c:v>
                </c:pt>
                <c:pt idx="685">
                  <c:v>9.6958972726790495</c:v>
                </c:pt>
                <c:pt idx="686">
                  <c:v>9.6961665060124034</c:v>
                </c:pt>
                <c:pt idx="687">
                  <c:v>9.6968349060122847</c:v>
                </c:pt>
                <c:pt idx="688">
                  <c:v>9.6970966060122947</c:v>
                </c:pt>
                <c:pt idx="689">
                  <c:v>9.6978753060125094</c:v>
                </c:pt>
                <c:pt idx="690">
                  <c:v>9.6985284060120787</c:v>
                </c:pt>
                <c:pt idx="691">
                  <c:v>9.699040106012669</c:v>
                </c:pt>
                <c:pt idx="692">
                  <c:v>9.6995706290012578</c:v>
                </c:pt>
                <c:pt idx="693">
                  <c:v>9.7013166060125364</c:v>
                </c:pt>
                <c:pt idx="694">
                  <c:v>9.7018229601791202</c:v>
                </c:pt>
                <c:pt idx="695">
                  <c:v>9.7023637060125836</c:v>
                </c:pt>
                <c:pt idx="696">
                  <c:v>9.7028355060123967</c:v>
                </c:pt>
                <c:pt idx="697">
                  <c:v>9.7032988060124676</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9.7080544060121952</c:v>
                </c:pt>
                <c:pt idx="707">
                  <c:v>9.708517306012368</c:v>
                </c:pt>
                <c:pt idx="708">
                  <c:v>9.7091155060125089</c:v>
                </c:pt>
                <c:pt idx="709">
                  <c:v>9.7095079474752506</c:v>
                </c:pt>
                <c:pt idx="710">
                  <c:v>9.7101032060123913</c:v>
                </c:pt>
                <c:pt idx="711">
                  <c:v>9.7106210060124489</c:v>
                </c:pt>
                <c:pt idx="712">
                  <c:v>9.7110837060129125</c:v>
                </c:pt>
                <c:pt idx="713">
                  <c:v>9.7115542060127638</c:v>
                </c:pt>
                <c:pt idx="714">
                  <c:v>9.7119377284611819</c:v>
                </c:pt>
                <c:pt idx="715">
                  <c:v>9.7124932060124962</c:v>
                </c:pt>
                <c:pt idx="716">
                  <c:v>9.7129611060125711</c:v>
                </c:pt>
                <c:pt idx="717">
                  <c:v>9.7136014060124527</c:v>
                </c:pt>
                <c:pt idx="718">
                  <c:v>9.7140578060129457</c:v>
                </c:pt>
                <c:pt idx="719">
                  <c:v>9.7145395651955511</c:v>
                </c:pt>
                <c:pt idx="720">
                  <c:v>9.7151177060121139</c:v>
                </c:pt>
                <c:pt idx="721">
                  <c:v>9.7155569060125373</c:v>
                </c:pt>
                <c:pt idx="722">
                  <c:v>9.7160754060122372</c:v>
                </c:pt>
                <c:pt idx="723">
                  <c:v>9.7165852060125104</c:v>
                </c:pt>
                <c:pt idx="724">
                  <c:v>9.7172000754001289</c:v>
                </c:pt>
                <c:pt idx="725">
                  <c:v>9.7177633060119959</c:v>
                </c:pt>
                <c:pt idx="726">
                  <c:v>9.7182592060123199</c:v>
                </c:pt>
                <c:pt idx="727">
                  <c:v>9.718661706012643</c:v>
                </c:pt>
                <c:pt idx="728">
                  <c:v>9.7190966060121156</c:v>
                </c:pt>
                <c:pt idx="729">
                  <c:v>9.7197098713187557</c:v>
                </c:pt>
                <c:pt idx="730">
                  <c:v>9.7202352060125499</c:v>
                </c:pt>
                <c:pt idx="731">
                  <c:v>9.720748906012826</c:v>
                </c:pt>
                <c:pt idx="732">
                  <c:v>9.7212866060123719</c:v>
                </c:pt>
                <c:pt idx="733">
                  <c:v>9.7217743060126605</c:v>
                </c:pt>
                <c:pt idx="734">
                  <c:v>9.7221710390018199</c:v>
                </c:pt>
                <c:pt idx="735">
                  <c:v>9.7228079060122496</c:v>
                </c:pt>
                <c:pt idx="736">
                  <c:v>9.7233348060124882</c:v>
                </c:pt>
                <c:pt idx="737">
                  <c:v>9.7238094060125437</c:v>
                </c:pt>
                <c:pt idx="738">
                  <c:v>9.724248206012863</c:v>
                </c:pt>
                <c:pt idx="739">
                  <c:v>9.7247016575590379</c:v>
                </c:pt>
                <c:pt idx="740">
                  <c:v>9.7251279060120179</c:v>
                </c:pt>
                <c:pt idx="741">
                  <c:v>9.7255324060122508</c:v>
                </c:pt>
                <c:pt idx="742">
                  <c:v>9.7259088060127539</c:v>
                </c:pt>
                <c:pt idx="743">
                  <c:v>9.7263659060119991</c:v>
                </c:pt>
                <c:pt idx="744">
                  <c:v>9.7267163650488584</c:v>
                </c:pt>
                <c:pt idx="745">
                  <c:v>9.7272465060127189</c:v>
                </c:pt>
                <c:pt idx="746">
                  <c:v>9.7276985060124179</c:v>
                </c:pt>
                <c:pt idx="747">
                  <c:v>9.7281467060123639</c:v>
                </c:pt>
                <c:pt idx="748">
                  <c:v>9.7285971060122733</c:v>
                </c:pt>
                <c:pt idx="749">
                  <c:v>9.7290809359094705</c:v>
                </c:pt>
                <c:pt idx="750">
                  <c:v>9.7297575060120636</c:v>
                </c:pt>
                <c:pt idx="751">
                  <c:v>9.7302368060125133</c:v>
                </c:pt>
                <c:pt idx="752">
                  <c:v>9.7307083060119979</c:v>
                </c:pt>
                <c:pt idx="753">
                  <c:v>9.7310428060117289</c:v>
                </c:pt>
                <c:pt idx="754">
                  <c:v>9.7314956876449088</c:v>
                </c:pt>
                <c:pt idx="755">
                  <c:v>9.7319032060122499</c:v>
                </c:pt>
                <c:pt idx="756">
                  <c:v>9.7323076060122418</c:v>
                </c:pt>
                <c:pt idx="757">
                  <c:v>9.732760406012563</c:v>
                </c:pt>
                <c:pt idx="758">
                  <c:v>9.7331157060118407</c:v>
                </c:pt>
                <c:pt idx="759">
                  <c:v>9.7337156060119199</c:v>
                </c:pt>
                <c:pt idx="760">
                  <c:v>9.7341495730456842</c:v>
                </c:pt>
                <c:pt idx="761">
                  <c:v>9.7357489393456547</c:v>
                </c:pt>
                <c:pt idx="762">
                  <c:v>9.7359690060121675</c:v>
                </c:pt>
                <c:pt idx="763">
                  <c:v>9.7363443060122137</c:v>
                </c:pt>
                <c:pt idx="764">
                  <c:v>9.736699706012601</c:v>
                </c:pt>
                <c:pt idx="765">
                  <c:v>9.7371658843626481</c:v>
                </c:pt>
                <c:pt idx="766">
                  <c:v>9.7375888060125231</c:v>
                </c:pt>
                <c:pt idx="767">
                  <c:v>9.738062806012648</c:v>
                </c:pt>
                <c:pt idx="768">
                  <c:v>9.7385738060121323</c:v>
                </c:pt>
                <c:pt idx="769">
                  <c:v>9.7390147060125365</c:v>
                </c:pt>
                <c:pt idx="770">
                  <c:v>9.7395119718659799</c:v>
                </c:pt>
                <c:pt idx="771">
                  <c:v>9.739909606012418</c:v>
                </c:pt>
                <c:pt idx="772">
                  <c:v>9.7403831060126382</c:v>
                </c:pt>
                <c:pt idx="773">
                  <c:v>9.7408615060120898</c:v>
                </c:pt>
                <c:pt idx="774">
                  <c:v>9.7413343060121029</c:v>
                </c:pt>
                <c:pt idx="775">
                  <c:v>9.7417753688991926</c:v>
                </c:pt>
                <c:pt idx="776">
                  <c:v>9.7421582060125189</c:v>
                </c:pt>
                <c:pt idx="777">
                  <c:v>9.7425198060123677</c:v>
                </c:pt>
                <c:pt idx="778">
                  <c:v>9.7429251060121871</c:v>
                </c:pt>
                <c:pt idx="779">
                  <c:v>9.7434069152906968</c:v>
                </c:pt>
                <c:pt idx="780">
                  <c:v>9.7439361060126686</c:v>
                </c:pt>
                <c:pt idx="781">
                  <c:v>9.7444054060123459</c:v>
                </c:pt>
                <c:pt idx="782">
                  <c:v>9.7448948060125513</c:v>
                </c:pt>
                <c:pt idx="783">
                  <c:v>9.745340206013168</c:v>
                </c:pt>
                <c:pt idx="784">
                  <c:v>9.7457722060120915</c:v>
                </c:pt>
                <c:pt idx="785">
                  <c:v>9.7461374702100994</c:v>
                </c:pt>
                <c:pt idx="786">
                  <c:v>9.746669206012271</c:v>
                </c:pt>
                <c:pt idx="787">
                  <c:v>9.7471423060123499</c:v>
                </c:pt>
                <c:pt idx="788">
                  <c:v>9.747550206012491</c:v>
                </c:pt>
                <c:pt idx="789">
                  <c:v>9.7480875060125474</c:v>
                </c:pt>
                <c:pt idx="790">
                  <c:v>9.7485444060120159</c:v>
                </c:pt>
                <c:pt idx="791">
                  <c:v>9.7489994631555881</c:v>
                </c:pt>
                <c:pt idx="792">
                  <c:v>9.7493845060124187</c:v>
                </c:pt>
                <c:pt idx="793">
                  <c:v>9.7499081060122936</c:v>
                </c:pt>
                <c:pt idx="794">
                  <c:v>9.7503522060124084</c:v>
                </c:pt>
                <c:pt idx="795">
                  <c:v>9.7506512060123924</c:v>
                </c:pt>
                <c:pt idx="796">
                  <c:v>9.7514075060125975</c:v>
                </c:pt>
                <c:pt idx="797">
                  <c:v>9.7519619744336499</c:v>
                </c:pt>
                <c:pt idx="798">
                  <c:v>9.7524018060120898</c:v>
                </c:pt>
                <c:pt idx="799">
                  <c:v>9.7530197060121484</c:v>
                </c:pt>
                <c:pt idx="800">
                  <c:v>9.753518906012868</c:v>
                </c:pt>
                <c:pt idx="801">
                  <c:v>9.7540011060123089</c:v>
                </c:pt>
                <c:pt idx="802">
                  <c:v>9.7545056876452527</c:v>
                </c:pt>
                <c:pt idx="803">
                  <c:v>9.7549387272246229</c:v>
                </c:pt>
                <c:pt idx="804">
                  <c:v>9.7553519060123932</c:v>
                </c:pt>
                <c:pt idx="805">
                  <c:v>9.7557058060126227</c:v>
                </c:pt>
                <c:pt idx="806">
                  <c:v>9.7562391060124689</c:v>
                </c:pt>
                <c:pt idx="807">
                  <c:v>9.7565845060125032</c:v>
                </c:pt>
                <c:pt idx="808">
                  <c:v>9.757047320298069</c:v>
                </c:pt>
                <c:pt idx="809">
                  <c:v>9.7575431060121929</c:v>
                </c:pt>
                <c:pt idx="810">
                  <c:v>9.7579951060126433</c:v>
                </c:pt>
                <c:pt idx="811">
                  <c:v>9.7586877060125019</c:v>
                </c:pt>
                <c:pt idx="812">
                  <c:v>9.7591760060127655</c:v>
                </c:pt>
                <c:pt idx="813">
                  <c:v>9.7596285447877023</c:v>
                </c:pt>
                <c:pt idx="814">
                  <c:v>9.7602510060127159</c:v>
                </c:pt>
                <c:pt idx="815">
                  <c:v>9.7607433060124009</c:v>
                </c:pt>
                <c:pt idx="816">
                  <c:v>9.7613135060123</c:v>
                </c:pt>
                <c:pt idx="817">
                  <c:v>9.7617150060123219</c:v>
                </c:pt>
                <c:pt idx="818">
                  <c:v>9.7621101060127131</c:v>
                </c:pt>
                <c:pt idx="819">
                  <c:v>9.7625783585896535</c:v>
                </c:pt>
                <c:pt idx="820">
                  <c:v>9.763201306012391</c:v>
                </c:pt>
                <c:pt idx="821">
                  <c:v>9.7637230060121389</c:v>
                </c:pt>
                <c:pt idx="822">
                  <c:v>9.7641728060127679</c:v>
                </c:pt>
                <c:pt idx="823">
                  <c:v>9.7648085060123559</c:v>
                </c:pt>
                <c:pt idx="824">
                  <c:v>9.7653508060122505</c:v>
                </c:pt>
                <c:pt idx="825">
                  <c:v>9.7660139255999781</c:v>
                </c:pt>
                <c:pt idx="826">
                  <c:v>9.7665254060124198</c:v>
                </c:pt>
                <c:pt idx="827">
                  <c:v>9.7668931060124589</c:v>
                </c:pt>
                <c:pt idx="828">
                  <c:v>9.7673055060118479</c:v>
                </c:pt>
                <c:pt idx="829">
                  <c:v>9.7676396060123398</c:v>
                </c:pt>
                <c:pt idx="830">
                  <c:v>9.767915964986301</c:v>
                </c:pt>
                <c:pt idx="831">
                  <c:v>9.768219906012348</c:v>
                </c:pt>
                <c:pt idx="832">
                  <c:v>9.7686362060125163</c:v>
                </c:pt>
                <c:pt idx="833">
                  <c:v>9.7689853060126719</c:v>
                </c:pt>
                <c:pt idx="834">
                  <c:v>9.7694867060124224</c:v>
                </c:pt>
                <c:pt idx="835">
                  <c:v>9.7700545060123574</c:v>
                </c:pt>
                <c:pt idx="836">
                  <c:v>9.7705335851790807</c:v>
                </c:pt>
                <c:pt idx="837">
                  <c:v>9.770948106011943</c:v>
                </c:pt>
                <c:pt idx="838">
                  <c:v>9.771335306012368</c:v>
                </c:pt>
                <c:pt idx="839">
                  <c:v>9.7718211060121511</c:v>
                </c:pt>
                <c:pt idx="840">
                  <c:v>9.7721331060123617</c:v>
                </c:pt>
                <c:pt idx="841">
                  <c:v>9.7724966060125826</c:v>
                </c:pt>
                <c:pt idx="842">
                  <c:v>9.7727223668821495</c:v>
                </c:pt>
                <c:pt idx="843">
                  <c:v>9.7732208060125441</c:v>
                </c:pt>
                <c:pt idx="844">
                  <c:v>9.7737615060120309</c:v>
                </c:pt>
                <c:pt idx="845">
                  <c:v>9.774107906012544</c:v>
                </c:pt>
                <c:pt idx="846">
                  <c:v>9.7747818060124789</c:v>
                </c:pt>
                <c:pt idx="847">
                  <c:v>9.7751882554972767</c:v>
                </c:pt>
                <c:pt idx="848">
                  <c:v>9.7756964060127007</c:v>
                </c:pt>
                <c:pt idx="849">
                  <c:v>9.7761737060122869</c:v>
                </c:pt>
                <c:pt idx="850">
                  <c:v>9.7765895060124048</c:v>
                </c:pt>
                <c:pt idx="851">
                  <c:v>9.7770742060127489</c:v>
                </c:pt>
                <c:pt idx="852">
                  <c:v>9.7776058060126303</c:v>
                </c:pt>
                <c:pt idx="853">
                  <c:v>9.7781432386655212</c:v>
                </c:pt>
                <c:pt idx="854">
                  <c:v>9.7786155060121587</c:v>
                </c:pt>
                <c:pt idx="855">
                  <c:v>9.7790307060120689</c:v>
                </c:pt>
                <c:pt idx="856">
                  <c:v>9.7793657060123529</c:v>
                </c:pt>
                <c:pt idx="857">
                  <c:v>9.7797257060124139</c:v>
                </c:pt>
                <c:pt idx="858">
                  <c:v>9.7800051586444425</c:v>
                </c:pt>
                <c:pt idx="859">
                  <c:v>9.7803959060124139</c:v>
                </c:pt>
                <c:pt idx="860">
                  <c:v>9.7810445060121189</c:v>
                </c:pt>
                <c:pt idx="861">
                  <c:v>9.7813719060121436</c:v>
                </c:pt>
                <c:pt idx="862">
                  <c:v>9.7818230060122442</c:v>
                </c:pt>
                <c:pt idx="863">
                  <c:v>9.7822261060126809</c:v>
                </c:pt>
                <c:pt idx="864">
                  <c:v>9.7828402142600108</c:v>
                </c:pt>
                <c:pt idx="865">
                  <c:v>9.7832800060123901</c:v>
                </c:pt>
                <c:pt idx="866">
                  <c:v>9.783633506012464</c:v>
                </c:pt>
                <c:pt idx="867">
                  <c:v>9.7842558060123199</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9.7874511420947119</c:v>
                </c:pt>
                <c:pt idx="876">
                  <c:v>9.7880871060124939</c:v>
                </c:pt>
                <c:pt idx="877">
                  <c:v>9.7885606060122683</c:v>
                </c:pt>
                <c:pt idx="878">
                  <c:v>9.7889464060122151</c:v>
                </c:pt>
                <c:pt idx="879">
                  <c:v>9.7894063060121148</c:v>
                </c:pt>
                <c:pt idx="880">
                  <c:v>9.7898892642403705</c:v>
                </c:pt>
                <c:pt idx="881">
                  <c:v>9.7903382060126329</c:v>
                </c:pt>
                <c:pt idx="882">
                  <c:v>9.7909060060126336</c:v>
                </c:pt>
                <c:pt idx="883">
                  <c:v>9.7913264060118621</c:v>
                </c:pt>
                <c:pt idx="884">
                  <c:v>9.7916387060120602</c:v>
                </c:pt>
                <c:pt idx="885">
                  <c:v>9.7919799060123829</c:v>
                </c:pt>
                <c:pt idx="886">
                  <c:v>9.7922046060123904</c:v>
                </c:pt>
                <c:pt idx="887">
                  <c:v>9.7927740060125679</c:v>
                </c:pt>
                <c:pt idx="888">
                  <c:v>9.7932051060123619</c:v>
                </c:pt>
                <c:pt idx="889">
                  <c:v>9.7936063060122507</c:v>
                </c:pt>
                <c:pt idx="890">
                  <c:v>9.7940288060123031</c:v>
                </c:pt>
                <c:pt idx="891">
                  <c:v>9.7945008328167802</c:v>
                </c:pt>
                <c:pt idx="892">
                  <c:v>9.7949063060125479</c:v>
                </c:pt>
                <c:pt idx="893">
                  <c:v>9.7953009060122582</c:v>
                </c:pt>
                <c:pt idx="894">
                  <c:v>9.7957607060123539</c:v>
                </c:pt>
                <c:pt idx="895">
                  <c:v>9.7960992060125207</c:v>
                </c:pt>
                <c:pt idx="896">
                  <c:v>9.796611657558925</c:v>
                </c:pt>
                <c:pt idx="897">
                  <c:v>9.7970612060124189</c:v>
                </c:pt>
                <c:pt idx="898">
                  <c:v>9.7974061060126729</c:v>
                </c:pt>
                <c:pt idx="899">
                  <c:v>9.7979460060124719</c:v>
                </c:pt>
                <c:pt idx="900">
                  <c:v>9.7984320060123338</c:v>
                </c:pt>
                <c:pt idx="901">
                  <c:v>9.7989568060123702</c:v>
                </c:pt>
                <c:pt idx="902">
                  <c:v>9.7994091833316617</c:v>
                </c:pt>
                <c:pt idx="903">
                  <c:v>9.7998533060126185</c:v>
                </c:pt>
                <c:pt idx="904">
                  <c:v>9.8005300060123961</c:v>
                </c:pt>
                <c:pt idx="905">
                  <c:v>9.8010399060124946</c:v>
                </c:pt>
                <c:pt idx="906">
                  <c:v>9.8014451060121388</c:v>
                </c:pt>
                <c:pt idx="907">
                  <c:v>9.8019188138048463</c:v>
                </c:pt>
                <c:pt idx="908">
                  <c:v>9.8022513060118488</c:v>
                </c:pt>
                <c:pt idx="909">
                  <c:v>9.802777706012435</c:v>
                </c:pt>
                <c:pt idx="910">
                  <c:v>9.8032250060126813</c:v>
                </c:pt>
                <c:pt idx="911">
                  <c:v>9.8037124060127354</c:v>
                </c:pt>
                <c:pt idx="912">
                  <c:v>9.8040645060118692</c:v>
                </c:pt>
                <c:pt idx="913">
                  <c:v>9.8044955750849958</c:v>
                </c:pt>
                <c:pt idx="914">
                  <c:v>9.8050922060120111</c:v>
                </c:pt>
                <c:pt idx="915">
                  <c:v>9.8055449060124484</c:v>
                </c:pt>
                <c:pt idx="916">
                  <c:v>9.8061381060123427</c:v>
                </c:pt>
                <c:pt idx="917">
                  <c:v>9.8065450060122732</c:v>
                </c:pt>
                <c:pt idx="918">
                  <c:v>9.8069025853940506</c:v>
                </c:pt>
                <c:pt idx="919">
                  <c:v>9.8073835060123002</c:v>
                </c:pt>
                <c:pt idx="920">
                  <c:v>9.8077726060122501</c:v>
                </c:pt>
                <c:pt idx="921">
                  <c:v>9.8083175060124432</c:v>
                </c:pt>
                <c:pt idx="922">
                  <c:v>9.8087709060125139</c:v>
                </c:pt>
                <c:pt idx="923">
                  <c:v>9.8091009060127163</c:v>
                </c:pt>
                <c:pt idx="924">
                  <c:v>9.8095812451876263</c:v>
                </c:pt>
                <c:pt idx="925">
                  <c:v>9.8101010060125429</c:v>
                </c:pt>
                <c:pt idx="926">
                  <c:v>9.810550406012581</c:v>
                </c:pt>
                <c:pt idx="927">
                  <c:v>9.8111481060123111</c:v>
                </c:pt>
                <c:pt idx="928">
                  <c:v>9.8116848060125967</c:v>
                </c:pt>
                <c:pt idx="929">
                  <c:v>9.8122018637439705</c:v>
                </c:pt>
                <c:pt idx="930">
                  <c:v>9.8127090060119446</c:v>
                </c:pt>
                <c:pt idx="931">
                  <c:v>9.8131305060124028</c:v>
                </c:pt>
                <c:pt idx="932">
                  <c:v>9.8136211060123184</c:v>
                </c:pt>
                <c:pt idx="933">
                  <c:v>9.8139796060125519</c:v>
                </c:pt>
                <c:pt idx="934">
                  <c:v>9.8144652658059748</c:v>
                </c:pt>
                <c:pt idx="935">
                  <c:v>9.8148476060117815</c:v>
                </c:pt>
                <c:pt idx="936">
                  <c:v>9.8152433060122508</c:v>
                </c:pt>
                <c:pt idx="937">
                  <c:v>9.8158227060121259</c:v>
                </c:pt>
                <c:pt idx="938">
                  <c:v>9.8162741060124432</c:v>
                </c:pt>
                <c:pt idx="939">
                  <c:v>9.8168486678680598</c:v>
                </c:pt>
                <c:pt idx="940">
                  <c:v>9.8174342060123418</c:v>
                </c:pt>
                <c:pt idx="941">
                  <c:v>9.8179339060123549</c:v>
                </c:pt>
                <c:pt idx="942">
                  <c:v>9.8184633060123616</c:v>
                </c:pt>
                <c:pt idx="943">
                  <c:v>9.8188654060119234</c:v>
                </c:pt>
                <c:pt idx="944">
                  <c:v>9.819381906012449</c:v>
                </c:pt>
                <c:pt idx="945">
                  <c:v>9.8198817606515227</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9.8243740060123699</c:v>
                </c:pt>
                <c:pt idx="955">
                  <c:v>9.8247970183836344</c:v>
                </c:pt>
                <c:pt idx="956">
                  <c:v>9.8253298060124195</c:v>
                </c:pt>
                <c:pt idx="957">
                  <c:v>9.8257273060121531</c:v>
                </c:pt>
                <c:pt idx="958">
                  <c:v>9.8260673060123729</c:v>
                </c:pt>
                <c:pt idx="959">
                  <c:v>9.8266088060122598</c:v>
                </c:pt>
                <c:pt idx="960">
                  <c:v>9.8269620060126073</c:v>
                </c:pt>
                <c:pt idx="961">
                  <c:v>9.8274745441569547</c:v>
                </c:pt>
                <c:pt idx="962">
                  <c:v>9.8280104060119182</c:v>
                </c:pt>
                <c:pt idx="963">
                  <c:v>9.8283693060130979</c:v>
                </c:pt>
                <c:pt idx="964">
                  <c:v>9.8290344060121271</c:v>
                </c:pt>
                <c:pt idx="965">
                  <c:v>9.829531406012407</c:v>
                </c:pt>
                <c:pt idx="966">
                  <c:v>9.8299979462184552</c:v>
                </c:pt>
                <c:pt idx="967">
                  <c:v>9.8305434060121186</c:v>
                </c:pt>
                <c:pt idx="968">
                  <c:v>9.8310011060127067</c:v>
                </c:pt>
                <c:pt idx="969">
                  <c:v>9.8315983060122818</c:v>
                </c:pt>
                <c:pt idx="970">
                  <c:v>9.8320422060127868</c:v>
                </c:pt>
                <c:pt idx="971">
                  <c:v>9.8324855421826456</c:v>
                </c:pt>
                <c:pt idx="972">
                  <c:v>9.8330613679172103</c:v>
                </c:pt>
                <c:pt idx="973">
                  <c:v>9.8335352060125505</c:v>
                </c:pt>
                <c:pt idx="974">
                  <c:v>9.8338899060126597</c:v>
                </c:pt>
                <c:pt idx="975">
                  <c:v>9.8343538060122579</c:v>
                </c:pt>
                <c:pt idx="976">
                  <c:v>9.8347468060130296</c:v>
                </c:pt>
                <c:pt idx="977">
                  <c:v>9.8353537935120698</c:v>
                </c:pt>
                <c:pt idx="978">
                  <c:v>9.8359719060125119</c:v>
                </c:pt>
                <c:pt idx="979">
                  <c:v>9.8365104060126924</c:v>
                </c:pt>
                <c:pt idx="980">
                  <c:v>9.8369940060123024</c:v>
                </c:pt>
                <c:pt idx="981">
                  <c:v>9.8374249060124299</c:v>
                </c:pt>
                <c:pt idx="982">
                  <c:v>9.838033272679084</c:v>
                </c:pt>
                <c:pt idx="983">
                  <c:v>9.8385996363151804</c:v>
                </c:pt>
                <c:pt idx="984">
                  <c:v>9.8390393060123724</c:v>
                </c:pt>
                <c:pt idx="985">
                  <c:v>9.8395172060123368</c:v>
                </c:pt>
                <c:pt idx="986">
                  <c:v>9.8399109060125607</c:v>
                </c:pt>
                <c:pt idx="987">
                  <c:v>9.8404474060124709</c:v>
                </c:pt>
                <c:pt idx="988">
                  <c:v>9.8408173276618669</c:v>
                </c:pt>
                <c:pt idx="989">
                  <c:v>9.8412063060121699</c:v>
                </c:pt>
                <c:pt idx="990">
                  <c:v>9.8415772060125182</c:v>
                </c:pt>
                <c:pt idx="991">
                  <c:v>9.8420611060122489</c:v>
                </c:pt>
                <c:pt idx="992">
                  <c:v>9.8425209060122967</c:v>
                </c:pt>
                <c:pt idx="993">
                  <c:v>9.8429604601789809</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9.8470611060126316</c:v>
                </c:pt>
                <c:pt idx="1002">
                  <c:v>9.8476011060121156</c:v>
                </c:pt>
                <c:pt idx="1003">
                  <c:v>9.8479089060128899</c:v>
                </c:pt>
                <c:pt idx="1004">
                  <c:v>9.8483543379712302</c:v>
                </c:pt>
                <c:pt idx="1005">
                  <c:v>9.8488106060125489</c:v>
                </c:pt>
                <c:pt idx="1006">
                  <c:v>9.8492813060126529</c:v>
                </c:pt>
                <c:pt idx="1007">
                  <c:v>9.8497805060122552</c:v>
                </c:pt>
                <c:pt idx="1008">
                  <c:v>9.8502383060128</c:v>
                </c:pt>
                <c:pt idx="1009">
                  <c:v>9.850825987455508</c:v>
                </c:pt>
                <c:pt idx="1010">
                  <c:v>9.8512641060127759</c:v>
                </c:pt>
                <c:pt idx="1011">
                  <c:v>9.8517001060127001</c:v>
                </c:pt>
                <c:pt idx="1012">
                  <c:v>9.8521757060122628</c:v>
                </c:pt>
                <c:pt idx="1013">
                  <c:v>9.8525687060125193</c:v>
                </c:pt>
                <c:pt idx="1014">
                  <c:v>9.8529663976786779</c:v>
                </c:pt>
                <c:pt idx="1015">
                  <c:v>9.8534837060121507</c:v>
                </c:pt>
                <c:pt idx="1016">
                  <c:v>9.8538476060120068</c:v>
                </c:pt>
                <c:pt idx="1017">
                  <c:v>9.8543733060122989</c:v>
                </c:pt>
                <c:pt idx="1018">
                  <c:v>9.8547657060120315</c:v>
                </c:pt>
                <c:pt idx="1019">
                  <c:v>9.8553423060127159</c:v>
                </c:pt>
                <c:pt idx="1020">
                  <c:v>9.8557793895180641</c:v>
                </c:pt>
                <c:pt idx="1021">
                  <c:v>9.8562844060126267</c:v>
                </c:pt>
                <c:pt idx="1022">
                  <c:v>9.8566549060119311</c:v>
                </c:pt>
                <c:pt idx="1023">
                  <c:v>9.8571794060125182</c:v>
                </c:pt>
                <c:pt idx="1024">
                  <c:v>9.8576046060130267</c:v>
                </c:pt>
                <c:pt idx="1025">
                  <c:v>9.8580422639074268</c:v>
                </c:pt>
                <c:pt idx="1026">
                  <c:v>9.8585077060125883</c:v>
                </c:pt>
                <c:pt idx="1027">
                  <c:v>9.8589017060119915</c:v>
                </c:pt>
                <c:pt idx="1028">
                  <c:v>9.8592775060119067</c:v>
                </c:pt>
                <c:pt idx="1029">
                  <c:v>9.8596907060121595</c:v>
                </c:pt>
                <c:pt idx="1030">
                  <c:v>9.8600860796969307</c:v>
                </c:pt>
                <c:pt idx="1031">
                  <c:v>9.8604751060127711</c:v>
                </c:pt>
                <c:pt idx="1032">
                  <c:v>9.8610583060123105</c:v>
                </c:pt>
                <c:pt idx="1033">
                  <c:v>9.8615019060127498</c:v>
                </c:pt>
                <c:pt idx="1034">
                  <c:v>9.861977206012412</c:v>
                </c:pt>
                <c:pt idx="1035">
                  <c:v>9.8625660851793455</c:v>
                </c:pt>
                <c:pt idx="1036">
                  <c:v>9.8630278060122265</c:v>
                </c:pt>
                <c:pt idx="1037">
                  <c:v>9.8634873060123915</c:v>
                </c:pt>
                <c:pt idx="1038">
                  <c:v>9.864030906012502</c:v>
                </c:pt>
                <c:pt idx="1039">
                  <c:v>9.8645303060124725</c:v>
                </c:pt>
                <c:pt idx="1040">
                  <c:v>9.8649216060128406</c:v>
                </c:pt>
                <c:pt idx="1041">
                  <c:v>9.8653516060129078</c:v>
                </c:pt>
                <c:pt idx="1042">
                  <c:v>9.8658684060124102</c:v>
                </c:pt>
                <c:pt idx="1043">
                  <c:v>9.8662721060127438</c:v>
                </c:pt>
                <c:pt idx="1044">
                  <c:v>9.8666925060124715</c:v>
                </c:pt>
                <c:pt idx="1045">
                  <c:v>9.8671061060124572</c:v>
                </c:pt>
                <c:pt idx="1046">
                  <c:v>9.8673596323281725</c:v>
                </c:pt>
                <c:pt idx="1047">
                  <c:v>9.8679056060122008</c:v>
                </c:pt>
                <c:pt idx="1048">
                  <c:v>9.8682376060124994</c:v>
                </c:pt>
                <c:pt idx="1049">
                  <c:v>9.8686049060119867</c:v>
                </c:pt>
                <c:pt idx="1050">
                  <c:v>9.8690043060124868</c:v>
                </c:pt>
                <c:pt idx="1051">
                  <c:v>9.8693621323281668</c:v>
                </c:pt>
                <c:pt idx="1052">
                  <c:v>9.8698540060122237</c:v>
                </c:pt>
                <c:pt idx="1053">
                  <c:v>9.8703235060123831</c:v>
                </c:pt>
                <c:pt idx="1054">
                  <c:v>9.8706376060123659</c:v>
                </c:pt>
                <c:pt idx="1055">
                  <c:v>9.8711090060121052</c:v>
                </c:pt>
                <c:pt idx="1056">
                  <c:v>9.8714383585895877</c:v>
                </c:pt>
                <c:pt idx="1057">
                  <c:v>9.8718556060125149</c:v>
                </c:pt>
                <c:pt idx="1058">
                  <c:v>9.872273306012417</c:v>
                </c:pt>
                <c:pt idx="1059">
                  <c:v>9.8726445060122412</c:v>
                </c:pt>
                <c:pt idx="1060">
                  <c:v>9.8730291060126802</c:v>
                </c:pt>
                <c:pt idx="1061">
                  <c:v>9.873420119526175</c:v>
                </c:pt>
                <c:pt idx="1062">
                  <c:v>9.8738098060124706</c:v>
                </c:pt>
                <c:pt idx="1063">
                  <c:v>9.8743017060122682</c:v>
                </c:pt>
                <c:pt idx="1064">
                  <c:v>9.8747212060122393</c:v>
                </c:pt>
                <c:pt idx="1065">
                  <c:v>9.8751245060130106</c:v>
                </c:pt>
                <c:pt idx="1066">
                  <c:v>9.8755348004567463</c:v>
                </c:pt>
                <c:pt idx="1067">
                  <c:v>9.8758478060124482</c:v>
                </c:pt>
                <c:pt idx="1068">
                  <c:v>9.876485606012098</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9.8797420854644731</c:v>
                </c:pt>
                <c:pt idx="1077">
                  <c:v>9.8801134060127112</c:v>
                </c:pt>
                <c:pt idx="1078">
                  <c:v>9.8804829060125208</c:v>
                </c:pt>
                <c:pt idx="1079">
                  <c:v>9.8808025060127562</c:v>
                </c:pt>
                <c:pt idx="1080">
                  <c:v>9.881197506012553</c:v>
                </c:pt>
                <c:pt idx="1081">
                  <c:v>9.8814882060123796</c:v>
                </c:pt>
                <c:pt idx="1082">
                  <c:v>9.8818631060125419</c:v>
                </c:pt>
                <c:pt idx="1083">
                  <c:v>9.8823387060121011</c:v>
                </c:pt>
                <c:pt idx="1084">
                  <c:v>9.8827228060125805</c:v>
                </c:pt>
                <c:pt idx="1085">
                  <c:v>9.8831831060124529</c:v>
                </c:pt>
                <c:pt idx="1086">
                  <c:v>9.8835831060130968</c:v>
                </c:pt>
                <c:pt idx="1087">
                  <c:v>9.8841598351790214</c:v>
                </c:pt>
                <c:pt idx="1088">
                  <c:v>9.8845781060123983</c:v>
                </c:pt>
                <c:pt idx="1089">
                  <c:v>9.885001906012306</c:v>
                </c:pt>
                <c:pt idx="1090">
                  <c:v>9.8853951060122167</c:v>
                </c:pt>
                <c:pt idx="1091">
                  <c:v>9.885771342854369</c:v>
                </c:pt>
                <c:pt idx="1092">
                  <c:v>9.8862525319384726</c:v>
                </c:pt>
                <c:pt idx="1093">
                  <c:v>9.886636906012173</c:v>
                </c:pt>
                <c:pt idx="1094">
                  <c:v>9.8870039060123105</c:v>
                </c:pt>
                <c:pt idx="1095">
                  <c:v>9.8873868060124597</c:v>
                </c:pt>
                <c:pt idx="1096">
                  <c:v>9.8876757268914179</c:v>
                </c:pt>
                <c:pt idx="1097">
                  <c:v>9.8880504155362843</c:v>
                </c:pt>
                <c:pt idx="1098">
                  <c:v>9.8883601060126676</c:v>
                </c:pt>
                <c:pt idx="1099">
                  <c:v>9.8887731060122519</c:v>
                </c:pt>
                <c:pt idx="1100">
                  <c:v>9.8892104060122534</c:v>
                </c:pt>
                <c:pt idx="1101">
                  <c:v>9.8896263734541368</c:v>
                </c:pt>
                <c:pt idx="1102">
                  <c:v>9.8900952576981567</c:v>
                </c:pt>
                <c:pt idx="1103">
                  <c:v>9.8905012060122548</c:v>
                </c:pt>
                <c:pt idx="1104">
                  <c:v>9.8909267060124719</c:v>
                </c:pt>
                <c:pt idx="1105">
                  <c:v>9.8912900060124809</c:v>
                </c:pt>
                <c:pt idx="1106">
                  <c:v>9.8916776369401447</c:v>
                </c:pt>
                <c:pt idx="1107">
                  <c:v>9.8919966060123716</c:v>
                </c:pt>
                <c:pt idx="1108">
                  <c:v>9.8924683060124217</c:v>
                </c:pt>
                <c:pt idx="1109">
                  <c:v>9.8927956060123012</c:v>
                </c:pt>
                <c:pt idx="1110">
                  <c:v>9.8931802060125307</c:v>
                </c:pt>
                <c:pt idx="1111">
                  <c:v>9.8934640807598448</c:v>
                </c:pt>
                <c:pt idx="1112">
                  <c:v>9.8938729325429566</c:v>
                </c:pt>
                <c:pt idx="1113">
                  <c:v>9.8942049060126607</c:v>
                </c:pt>
                <c:pt idx="1114">
                  <c:v>9.8945674060124809</c:v>
                </c:pt>
                <c:pt idx="1115">
                  <c:v>9.8948706060122191</c:v>
                </c:pt>
                <c:pt idx="1116">
                  <c:v>9.8952358060123728</c:v>
                </c:pt>
                <c:pt idx="1117">
                  <c:v>9.8955958843628515</c:v>
                </c:pt>
                <c:pt idx="1118">
                  <c:v>9.8959273060120427</c:v>
                </c:pt>
                <c:pt idx="1119">
                  <c:v>9.8963453060122362</c:v>
                </c:pt>
                <c:pt idx="1120">
                  <c:v>9.8967616060126176</c:v>
                </c:pt>
                <c:pt idx="1121">
                  <c:v>9.8972499049816776</c:v>
                </c:pt>
                <c:pt idx="1122">
                  <c:v>9.8976787060124103</c:v>
                </c:pt>
                <c:pt idx="1123">
                  <c:v>9.8981344060125682</c:v>
                </c:pt>
                <c:pt idx="1124">
                  <c:v>9.898529106012699</c:v>
                </c:pt>
                <c:pt idx="1125">
                  <c:v>9.8989836060127487</c:v>
                </c:pt>
                <c:pt idx="1126">
                  <c:v>9.8993125853935489</c:v>
                </c:pt>
                <c:pt idx="1127">
                  <c:v>9.8997822060125742</c:v>
                </c:pt>
                <c:pt idx="1128">
                  <c:v>9.9001752060128219</c:v>
                </c:pt>
                <c:pt idx="1129">
                  <c:v>9.9005133060121686</c:v>
                </c:pt>
                <c:pt idx="1130">
                  <c:v>9.9008928060125783</c:v>
                </c:pt>
                <c:pt idx="1131">
                  <c:v>9.9012787709608467</c:v>
                </c:pt>
                <c:pt idx="1132">
                  <c:v>9.9015863060124207</c:v>
                </c:pt>
                <c:pt idx="1133">
                  <c:v>9.901948306012299</c:v>
                </c:pt>
                <c:pt idx="1134">
                  <c:v>9.9022617060123359</c:v>
                </c:pt>
                <c:pt idx="1135">
                  <c:v>9.9026107060124815</c:v>
                </c:pt>
                <c:pt idx="1136">
                  <c:v>9.9029442101793119</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9.9062112060124239</c:v>
                </c:pt>
                <c:pt idx="1145">
                  <c:v>9.906674522679257</c:v>
                </c:pt>
                <c:pt idx="1146">
                  <c:v>9.9070282060127539</c:v>
                </c:pt>
                <c:pt idx="1147">
                  <c:v>9.9075051060124935</c:v>
                </c:pt>
                <c:pt idx="1148">
                  <c:v>9.9079816060124219</c:v>
                </c:pt>
                <c:pt idx="1149">
                  <c:v>9.9083952060124716</c:v>
                </c:pt>
                <c:pt idx="1150">
                  <c:v>9.9087802142595027</c:v>
                </c:pt>
                <c:pt idx="1151">
                  <c:v>9.909065706011928</c:v>
                </c:pt>
                <c:pt idx="1152">
                  <c:v>9.909513906012549</c:v>
                </c:pt>
                <c:pt idx="1153">
                  <c:v>9.9098777060123719</c:v>
                </c:pt>
                <c:pt idx="1154">
                  <c:v>9.9103524060121799</c:v>
                </c:pt>
                <c:pt idx="1155">
                  <c:v>9.9107465060119768</c:v>
                </c:pt>
                <c:pt idx="1156">
                  <c:v>9.9111694185125483</c:v>
                </c:pt>
                <c:pt idx="1157">
                  <c:v>9.9116179060127987</c:v>
                </c:pt>
                <c:pt idx="1158">
                  <c:v>9.9119890060121687</c:v>
                </c:pt>
                <c:pt idx="1159">
                  <c:v>9.9124287060125909</c:v>
                </c:pt>
                <c:pt idx="1160">
                  <c:v>9.9127479060123527</c:v>
                </c:pt>
                <c:pt idx="1161">
                  <c:v>9.9131615018455488</c:v>
                </c:pt>
                <c:pt idx="1162">
                  <c:v>9.9135023060127008</c:v>
                </c:pt>
                <c:pt idx="1163">
                  <c:v>9.9139871060123284</c:v>
                </c:pt>
                <c:pt idx="1164">
                  <c:v>9.9143300060130883</c:v>
                </c:pt>
                <c:pt idx="1165">
                  <c:v>9.9148082060124949</c:v>
                </c:pt>
                <c:pt idx="1166">
                  <c:v>9.9151031060122961</c:v>
                </c:pt>
                <c:pt idx="1167">
                  <c:v>9.9154447310121068</c:v>
                </c:pt>
                <c:pt idx="1168">
                  <c:v>9.9157714060124231</c:v>
                </c:pt>
                <c:pt idx="1169">
                  <c:v>9.9161002060121888</c:v>
                </c:pt>
                <c:pt idx="1170">
                  <c:v>9.9164273060120127</c:v>
                </c:pt>
                <c:pt idx="1171">
                  <c:v>9.916762406011868</c:v>
                </c:pt>
                <c:pt idx="1172">
                  <c:v>9.9172014060121025</c:v>
                </c:pt>
                <c:pt idx="1173">
                  <c:v>9.9175301476790505</c:v>
                </c:pt>
                <c:pt idx="1174">
                  <c:v>9.9178853060132202</c:v>
                </c:pt>
                <c:pt idx="1175">
                  <c:v>9.918126606011862</c:v>
                </c:pt>
                <c:pt idx="1176">
                  <c:v>9.9185307060124188</c:v>
                </c:pt>
                <c:pt idx="1177">
                  <c:v>9.9189749060120107</c:v>
                </c:pt>
                <c:pt idx="1178">
                  <c:v>9.9194255643461275</c:v>
                </c:pt>
                <c:pt idx="1179">
                  <c:v>9.9199402060119866</c:v>
                </c:pt>
                <c:pt idx="1180">
                  <c:v>9.9203397060122285</c:v>
                </c:pt>
                <c:pt idx="1181">
                  <c:v>9.9207211060125271</c:v>
                </c:pt>
                <c:pt idx="1182">
                  <c:v>9.9211548060125789</c:v>
                </c:pt>
                <c:pt idx="1183">
                  <c:v>9.9216110060122684</c:v>
                </c:pt>
                <c:pt idx="1184">
                  <c:v>9.921984816539096</c:v>
                </c:pt>
                <c:pt idx="1185">
                  <c:v>9.9224632060122708</c:v>
                </c:pt>
                <c:pt idx="1186">
                  <c:v>9.9228848060124228</c:v>
                </c:pt>
                <c:pt idx="1187">
                  <c:v>9.9233171060126431</c:v>
                </c:pt>
                <c:pt idx="1188">
                  <c:v>9.9237421060123125</c:v>
                </c:pt>
                <c:pt idx="1189">
                  <c:v>9.9241546268459224</c:v>
                </c:pt>
                <c:pt idx="1190">
                  <c:v>9.9246039060125195</c:v>
                </c:pt>
                <c:pt idx="1191">
                  <c:v>9.925013606012568</c:v>
                </c:pt>
                <c:pt idx="1192">
                  <c:v>9.9254242060120728</c:v>
                </c:pt>
                <c:pt idx="1193">
                  <c:v>9.9258215060123209</c:v>
                </c:pt>
                <c:pt idx="1194">
                  <c:v>9.9261506685123351</c:v>
                </c:pt>
                <c:pt idx="1195">
                  <c:v>9.9264979060120737</c:v>
                </c:pt>
                <c:pt idx="1196">
                  <c:v>9.9268090060122773</c:v>
                </c:pt>
                <c:pt idx="1197">
                  <c:v>9.9271240060120487</c:v>
                </c:pt>
                <c:pt idx="1198">
                  <c:v>9.9274262060127008</c:v>
                </c:pt>
                <c:pt idx="1199">
                  <c:v>9.9277707060126659</c:v>
                </c:pt>
                <c:pt idx="1200">
                  <c:v>9.9280810851792687</c:v>
                </c:pt>
                <c:pt idx="1201">
                  <c:v>9.9284934060126009</c:v>
                </c:pt>
                <c:pt idx="1202">
                  <c:v>9.9286851060123951</c:v>
                </c:pt>
                <c:pt idx="1203">
                  <c:v>9.9290877060120231</c:v>
                </c:pt>
                <c:pt idx="1204">
                  <c:v>9.9294050060123737</c:v>
                </c:pt>
                <c:pt idx="1205">
                  <c:v>9.9298481685122653</c:v>
                </c:pt>
                <c:pt idx="1206">
                  <c:v>9.9302497060126687</c:v>
                </c:pt>
                <c:pt idx="1207">
                  <c:v>9.9307641060125409</c:v>
                </c:pt>
                <c:pt idx="1208">
                  <c:v>9.9311437060123389</c:v>
                </c:pt>
                <c:pt idx="1209">
                  <c:v>9.9316014060125219</c:v>
                </c:pt>
                <c:pt idx="1210">
                  <c:v>9.9320989060125981</c:v>
                </c:pt>
                <c:pt idx="1211">
                  <c:v>9.9325884979041508</c:v>
                </c:pt>
                <c:pt idx="1212">
                  <c:v>9.933042806012125</c:v>
                </c:pt>
                <c:pt idx="1213">
                  <c:v>9.9335511060122172</c:v>
                </c:pt>
                <c:pt idx="1214">
                  <c:v>9.933908806012381</c:v>
                </c:pt>
                <c:pt idx="1215">
                  <c:v>9.9343505060122759</c:v>
                </c:pt>
                <c:pt idx="1216">
                  <c:v>9.9346424168232659</c:v>
                </c:pt>
                <c:pt idx="1217">
                  <c:v>9.9350670060123463</c:v>
                </c:pt>
                <c:pt idx="1218">
                  <c:v>9.9356073060123578</c:v>
                </c:pt>
                <c:pt idx="1219">
                  <c:v>9.936051106012318</c:v>
                </c:pt>
                <c:pt idx="1220">
                  <c:v>9.9364793060125436</c:v>
                </c:pt>
                <c:pt idx="1221">
                  <c:v>9.9368443143457768</c:v>
                </c:pt>
                <c:pt idx="1222">
                  <c:v>9.9373402060124985</c:v>
                </c:pt>
                <c:pt idx="1223">
                  <c:v>9.9377571060118139</c:v>
                </c:pt>
                <c:pt idx="1224">
                  <c:v>9.9381910060127989</c:v>
                </c:pt>
                <c:pt idx="1225">
                  <c:v>9.938509006012568</c:v>
                </c:pt>
                <c:pt idx="1226">
                  <c:v>9.9388617060122826</c:v>
                </c:pt>
                <c:pt idx="1227">
                  <c:v>9.9392565018452768</c:v>
                </c:pt>
                <c:pt idx="1228">
                  <c:v>9.9395731060123609</c:v>
                </c:pt>
                <c:pt idx="1229">
                  <c:v>9.9400593060128699</c:v>
                </c:pt>
                <c:pt idx="1230">
                  <c:v>9.9403843060122927</c:v>
                </c:pt>
                <c:pt idx="1231">
                  <c:v>9.9408736060122589</c:v>
                </c:pt>
                <c:pt idx="1232">
                  <c:v>9.9412402518461391</c:v>
                </c:pt>
                <c:pt idx="1233">
                  <c:v>9.9417069060124987</c:v>
                </c:pt>
                <c:pt idx="1234">
                  <c:v>9.9419981060120701</c:v>
                </c:pt>
                <c:pt idx="1235">
                  <c:v>9.9425212060126711</c:v>
                </c:pt>
                <c:pt idx="1236">
                  <c:v>9.9429791060123449</c:v>
                </c:pt>
                <c:pt idx="1237">
                  <c:v>9.9433576060124551</c:v>
                </c:pt>
                <c:pt idx="1238">
                  <c:v>9.9437720226790187</c:v>
                </c:pt>
                <c:pt idx="1239">
                  <c:v>9.9442603060125414</c:v>
                </c:pt>
                <c:pt idx="1240">
                  <c:v>9.9445975060123288</c:v>
                </c:pt>
                <c:pt idx="1241">
                  <c:v>9.9451344060125422</c:v>
                </c:pt>
                <c:pt idx="1242">
                  <c:v>9.9455948060129664</c:v>
                </c:pt>
                <c:pt idx="1243">
                  <c:v>9.9460407726787281</c:v>
                </c:pt>
                <c:pt idx="1244">
                  <c:v>9.9464292060128088</c:v>
                </c:pt>
                <c:pt idx="1245">
                  <c:v>9.9469002060124687</c:v>
                </c:pt>
                <c:pt idx="1246">
                  <c:v>9.9473610060123772</c:v>
                </c:pt>
                <c:pt idx="1247">
                  <c:v>9.9478100060123982</c:v>
                </c:pt>
                <c:pt idx="1248">
                  <c:v>9.9481778060122679</c:v>
                </c:pt>
                <c:pt idx="1249">
                  <c:v>9.9486938060123986</c:v>
                </c:pt>
                <c:pt idx="1250">
                  <c:v>9.9491873060128029</c:v>
                </c:pt>
                <c:pt idx="1251">
                  <c:v>9.949625206012751</c:v>
                </c:pt>
                <c:pt idx="1252">
                  <c:v>9.9500327060126512</c:v>
                </c:pt>
                <c:pt idx="1253">
                  <c:v>9.9504503060124048</c:v>
                </c:pt>
                <c:pt idx="1254">
                  <c:v>9.9509651476787582</c:v>
                </c:pt>
                <c:pt idx="1255">
                  <c:v>9.951388206012453</c:v>
                </c:pt>
                <c:pt idx="1256">
                  <c:v>9.9519119060125814</c:v>
                </c:pt>
                <c:pt idx="1257">
                  <c:v>9.9523286060124434</c:v>
                </c:pt>
                <c:pt idx="1258">
                  <c:v>9.9528706060123824</c:v>
                </c:pt>
                <c:pt idx="1259">
                  <c:v>9.9533645226793706</c:v>
                </c:pt>
                <c:pt idx="1260">
                  <c:v>9.9538770060126041</c:v>
                </c:pt>
                <c:pt idx="1261">
                  <c:v>9.9542848060123248</c:v>
                </c:pt>
                <c:pt idx="1262">
                  <c:v>9.9547267060123232</c:v>
                </c:pt>
                <c:pt idx="1263">
                  <c:v>9.9550720060123723</c:v>
                </c:pt>
                <c:pt idx="1264">
                  <c:v>9.9554848351790497</c:v>
                </c:pt>
                <c:pt idx="1265">
                  <c:v>9.9558490060124711</c:v>
                </c:pt>
                <c:pt idx="1266">
                  <c:v>9.9564426060124749</c:v>
                </c:pt>
                <c:pt idx="1267">
                  <c:v>9.9567456060126176</c:v>
                </c:pt>
                <c:pt idx="1268">
                  <c:v>9.9572614060125435</c:v>
                </c:pt>
                <c:pt idx="1269">
                  <c:v>9.9577241060123498</c:v>
                </c:pt>
                <c:pt idx="1270">
                  <c:v>9.9581227060122739</c:v>
                </c:pt>
                <c:pt idx="1271">
                  <c:v>9.9585023060119706</c:v>
                </c:pt>
                <c:pt idx="1272">
                  <c:v>9.9589820060126204</c:v>
                </c:pt>
                <c:pt idx="1273">
                  <c:v>9.9593616060123082</c:v>
                </c:pt>
                <c:pt idx="1274">
                  <c:v>9.9598675435122068</c:v>
                </c:pt>
                <c:pt idx="1275">
                  <c:v>9.9603207060121139</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9.9657827060126234</c:v>
                </c:pt>
                <c:pt idx="1288">
                  <c:v>9.9662629060120622</c:v>
                </c:pt>
                <c:pt idx="1289">
                  <c:v>9.9666985060123068</c:v>
                </c:pt>
                <c:pt idx="1290">
                  <c:v>9.9672298351793724</c:v>
                </c:pt>
                <c:pt idx="1291">
                  <c:v>9.9675793060125191</c:v>
                </c:pt>
                <c:pt idx="1292">
                  <c:v>9.9680731060126959</c:v>
                </c:pt>
                <c:pt idx="1293">
                  <c:v>9.9684882060121396</c:v>
                </c:pt>
                <c:pt idx="1294">
                  <c:v>9.968946406012563</c:v>
                </c:pt>
                <c:pt idx="1295">
                  <c:v>9.9694186893453622</c:v>
                </c:pt>
                <c:pt idx="1296">
                  <c:v>9.9696221060122667</c:v>
                </c:pt>
                <c:pt idx="1297">
                  <c:v>9.9702667060123105</c:v>
                </c:pt>
                <c:pt idx="1298">
                  <c:v>9.9707237060124019</c:v>
                </c:pt>
                <c:pt idx="1299">
                  <c:v>9.9711536060122654</c:v>
                </c:pt>
                <c:pt idx="1300">
                  <c:v>9.9715882060122247</c:v>
                </c:pt>
                <c:pt idx="1301">
                  <c:v>9.9720378560119656</c:v>
                </c:pt>
                <c:pt idx="1302">
                  <c:v>9.9725313060124705</c:v>
                </c:pt>
                <c:pt idx="1303">
                  <c:v>9.9729670060128957</c:v>
                </c:pt>
                <c:pt idx="1304">
                  <c:v>9.9734972060121727</c:v>
                </c:pt>
                <c:pt idx="1305">
                  <c:v>9.9739114060125686</c:v>
                </c:pt>
                <c:pt idx="1306">
                  <c:v>9.9743296268455452</c:v>
                </c:pt>
                <c:pt idx="1307">
                  <c:v>9.974714406012323</c:v>
                </c:pt>
                <c:pt idx="1308">
                  <c:v>9.9750407060119208</c:v>
                </c:pt>
                <c:pt idx="1309">
                  <c:v>9.9755144060124668</c:v>
                </c:pt>
                <c:pt idx="1310">
                  <c:v>9.9759060060122593</c:v>
                </c:pt>
                <c:pt idx="1311">
                  <c:v>9.9763257060120605</c:v>
                </c:pt>
                <c:pt idx="1312">
                  <c:v>9.9768667101792747</c:v>
                </c:pt>
                <c:pt idx="1313">
                  <c:v>9.9773325060125586</c:v>
                </c:pt>
                <c:pt idx="1314">
                  <c:v>9.9779113060123539</c:v>
                </c:pt>
                <c:pt idx="1315">
                  <c:v>9.9783151060125199</c:v>
                </c:pt>
                <c:pt idx="1316">
                  <c:v>9.978864306012051</c:v>
                </c:pt>
                <c:pt idx="1317">
                  <c:v>9.979318064345831</c:v>
                </c:pt>
                <c:pt idx="1318">
                  <c:v>9.9796540060123959</c:v>
                </c:pt>
                <c:pt idx="1319">
                  <c:v>9.9801702060124313</c:v>
                </c:pt>
                <c:pt idx="1320">
                  <c:v>9.9805407060120643</c:v>
                </c:pt>
                <c:pt idx="1321">
                  <c:v>9.9810089060124589</c:v>
                </c:pt>
                <c:pt idx="1322">
                  <c:v>9.9814008313646596</c:v>
                </c:pt>
                <c:pt idx="1323">
                  <c:v>9.981810706012368</c:v>
                </c:pt>
                <c:pt idx="1324">
                  <c:v>9.9822063060125448</c:v>
                </c:pt>
                <c:pt idx="1325">
                  <c:v>9.9826174060123236</c:v>
                </c:pt>
                <c:pt idx="1326">
                  <c:v>9.9831714060124952</c:v>
                </c:pt>
                <c:pt idx="1327">
                  <c:v>9.9835423954860225</c:v>
                </c:pt>
                <c:pt idx="1328">
                  <c:v>9.9841458060126502</c:v>
                </c:pt>
                <c:pt idx="1329">
                  <c:v>9.9846011060123629</c:v>
                </c:pt>
                <c:pt idx="1330">
                  <c:v>9.9850916060124888</c:v>
                </c:pt>
                <c:pt idx="1331">
                  <c:v>9.9855055060121067</c:v>
                </c:pt>
                <c:pt idx="1332">
                  <c:v>9.9859821268455224</c:v>
                </c:pt>
                <c:pt idx="1333">
                  <c:v>9.9864645060123696</c:v>
                </c:pt>
                <c:pt idx="1334">
                  <c:v>9.986970106012631</c:v>
                </c:pt>
                <c:pt idx="1335">
                  <c:v>9.9874319060123895</c:v>
                </c:pt>
                <c:pt idx="1336">
                  <c:v>9.9878982060121331</c:v>
                </c:pt>
                <c:pt idx="1337">
                  <c:v>9.9882843060120337</c:v>
                </c:pt>
                <c:pt idx="1338">
                  <c:v>9.9888342101790748</c:v>
                </c:pt>
                <c:pt idx="1339">
                  <c:v>9.9892918060122753</c:v>
                </c:pt>
                <c:pt idx="1340">
                  <c:v>9.9896975060125008</c:v>
                </c:pt>
                <c:pt idx="1341">
                  <c:v>9.9903114060126619</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9.994143306012468</c:v>
                </c:pt>
                <c:pt idx="1350">
                  <c:v>9.994525906012953</c:v>
                </c:pt>
                <c:pt idx="1351">
                  <c:v>9.9949873060123906</c:v>
                </c:pt>
                <c:pt idx="1352">
                  <c:v>9.9953884060127081</c:v>
                </c:pt>
                <c:pt idx="1353">
                  <c:v>9.9958506685126327</c:v>
                </c:pt>
                <c:pt idx="1354">
                  <c:v>9.9963303060125188</c:v>
                </c:pt>
                <c:pt idx="1355">
                  <c:v>9.9967390060123495</c:v>
                </c:pt>
                <c:pt idx="1356">
                  <c:v>9.9971330060124188</c:v>
                </c:pt>
                <c:pt idx="1357">
                  <c:v>9.9975339060123005</c:v>
                </c:pt>
                <c:pt idx="1358">
                  <c:v>9.9979237639072487</c:v>
                </c:pt>
                <c:pt idx="1359">
                  <c:v>9.9982949060123616</c:v>
                </c:pt>
                <c:pt idx="1360">
                  <c:v>9.9986194060125619</c:v>
                </c:pt>
                <c:pt idx="1361">
                  <c:v>9.9989703060127155</c:v>
                </c:pt>
                <c:pt idx="1362">
                  <c:v>9.9992948060123723</c:v>
                </c:pt>
                <c:pt idx="1363">
                  <c:v>9.9996086060123304</c:v>
                </c:pt>
                <c:pt idx="1364">
                  <c:v>10.000035106012561</c:v>
                </c:pt>
                <c:pt idx="1365">
                  <c:v>10.00040990601282</c:v>
                </c:pt>
                <c:pt idx="1366">
                  <c:v>10.000816706012714</c:v>
                </c:pt>
                <c:pt idx="1367">
                  <c:v>10.001170406012468</c:v>
                </c:pt>
                <c:pt idx="1368">
                  <c:v>10.001520711275543</c:v>
                </c:pt>
                <c:pt idx="1369">
                  <c:v>10.001997506012469</c:v>
                </c:pt>
                <c:pt idx="1370">
                  <c:v>10.002487106012751</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10.005953342854419</c:v>
                </c:pt>
                <c:pt idx="1380">
                  <c:v>10.006372706012369</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10.0118518143457</c:v>
                </c:pt>
                <c:pt idx="1395">
                  <c:v>10.012197906012844</c:v>
                </c:pt>
                <c:pt idx="1396">
                  <c:v>10.012597206012424</c:v>
                </c:pt>
                <c:pt idx="1397">
                  <c:v>10.01304900601248</c:v>
                </c:pt>
                <c:pt idx="1398">
                  <c:v>10.013462806012583</c:v>
                </c:pt>
                <c:pt idx="1399">
                  <c:v>10.013867543512401</c:v>
                </c:pt>
                <c:pt idx="1400">
                  <c:v>10.014230506012339</c:v>
                </c:pt>
                <c:pt idx="1401">
                  <c:v>10.01457130601244</c:v>
                </c:pt>
                <c:pt idx="1402">
                  <c:v>10.01499750601262</c:v>
                </c:pt>
                <c:pt idx="1403">
                  <c:v>10.015395406012548</c:v>
                </c:pt>
                <c:pt idx="1404">
                  <c:v>10.015732856012765</c:v>
                </c:pt>
                <c:pt idx="1405">
                  <c:v>10.016116006012467</c:v>
                </c:pt>
                <c:pt idx="1406">
                  <c:v>10.016471506012252</c:v>
                </c:pt>
                <c:pt idx="1407">
                  <c:v>10.016831806012604</c:v>
                </c:pt>
                <c:pt idx="1408">
                  <c:v>10.017189606012451</c:v>
                </c:pt>
                <c:pt idx="1409">
                  <c:v>10.017632543512562</c:v>
                </c:pt>
                <c:pt idx="1410">
                  <c:v>10.017988006012628</c:v>
                </c:pt>
                <c:pt idx="1411">
                  <c:v>10.01830320601232</c:v>
                </c:pt>
                <c:pt idx="1412">
                  <c:v>10.018707706012393</c:v>
                </c:pt>
                <c:pt idx="1413">
                  <c:v>10.019021206012448</c:v>
                </c:pt>
                <c:pt idx="1414">
                  <c:v>10.0193435533807</c:v>
                </c:pt>
                <c:pt idx="1415">
                  <c:v>10.019651906012612</c:v>
                </c:pt>
                <c:pt idx="1416">
                  <c:v>10.020015106012409</c:v>
                </c:pt>
                <c:pt idx="1417">
                  <c:v>10.020349306012591</c:v>
                </c:pt>
                <c:pt idx="1418">
                  <c:v>10.020669406012145</c:v>
                </c:pt>
                <c:pt idx="1419">
                  <c:v>10.020988793512018</c:v>
                </c:pt>
                <c:pt idx="1420">
                  <c:v>10.021314706012786</c:v>
                </c:pt>
                <c:pt idx="1421">
                  <c:v>10.021614106012308</c:v>
                </c:pt>
                <c:pt idx="1422">
                  <c:v>10.0220719060124</c:v>
                </c:pt>
                <c:pt idx="1423">
                  <c:v>10.02252860601233</c:v>
                </c:pt>
                <c:pt idx="1424">
                  <c:v>10.022877022679225</c:v>
                </c:pt>
                <c:pt idx="1425">
                  <c:v>10.023422806012732</c:v>
                </c:pt>
                <c:pt idx="1426">
                  <c:v>10.023756206012379</c:v>
                </c:pt>
                <c:pt idx="1427">
                  <c:v>10.024202106012648</c:v>
                </c:pt>
                <c:pt idx="1428">
                  <c:v>10.024629406012139</c:v>
                </c:pt>
                <c:pt idx="1429">
                  <c:v>10.025044711275726</c:v>
                </c:pt>
                <c:pt idx="1430">
                  <c:v>10.02540200601223</c:v>
                </c:pt>
                <c:pt idx="1431">
                  <c:v>10.025758606012815</c:v>
                </c:pt>
                <c:pt idx="1432">
                  <c:v>10.026104206012366</c:v>
                </c:pt>
                <c:pt idx="1433">
                  <c:v>10.026468606012148</c:v>
                </c:pt>
                <c:pt idx="1434">
                  <c:v>10.026853306012418</c:v>
                </c:pt>
                <c:pt idx="1435">
                  <c:v>10.027100711275125</c:v>
                </c:pt>
                <c:pt idx="1436">
                  <c:v>10.027474906012699</c:v>
                </c:pt>
                <c:pt idx="1437">
                  <c:v>10.027749106012223</c:v>
                </c:pt>
                <c:pt idx="1438">
                  <c:v>10.028036606012634</c:v>
                </c:pt>
                <c:pt idx="1439">
                  <c:v>10.028333272679118</c:v>
                </c:pt>
                <c:pt idx="1440">
                  <c:v>10.028585506012078</c:v>
                </c:pt>
                <c:pt idx="1441">
                  <c:v>10.028937406012298</c:v>
                </c:pt>
                <c:pt idx="1442">
                  <c:v>10.029302306012042</c:v>
                </c:pt>
                <c:pt idx="1443">
                  <c:v>10.029665606012216</c:v>
                </c:pt>
                <c:pt idx="1444">
                  <c:v>10.030051553380147</c:v>
                </c:pt>
                <c:pt idx="1445">
                  <c:v>10.030333606011951</c:v>
                </c:pt>
                <c:pt idx="1446">
                  <c:v>10.030758606012169</c:v>
                </c:pt>
                <c:pt idx="1447">
                  <c:v>10.031181706012369</c:v>
                </c:pt>
                <c:pt idx="1448">
                  <c:v>10.031502406012191</c:v>
                </c:pt>
                <c:pt idx="1449">
                  <c:v>10.031902606012649</c:v>
                </c:pt>
                <c:pt idx="1450">
                  <c:v>10.032225706012355</c:v>
                </c:pt>
                <c:pt idx="1451">
                  <c:v>10.032502106012501</c:v>
                </c:pt>
                <c:pt idx="1452">
                  <c:v>10.032791606012498</c:v>
                </c:pt>
                <c:pt idx="1453">
                  <c:v>10.033066106012612</c:v>
                </c:pt>
                <c:pt idx="1454">
                  <c:v>10.033336921802075</c:v>
                </c:pt>
                <c:pt idx="1455">
                  <c:v>10.033619806012737</c:v>
                </c:pt>
                <c:pt idx="1456">
                  <c:v>10.034079106012312</c:v>
                </c:pt>
                <c:pt idx="1457">
                  <c:v>10.034527506012935</c:v>
                </c:pt>
                <c:pt idx="1458">
                  <c:v>10.034869006012244</c:v>
                </c:pt>
                <c:pt idx="1459">
                  <c:v>10.03538807969627</c:v>
                </c:pt>
                <c:pt idx="1460">
                  <c:v>10.035765506012423</c:v>
                </c:pt>
                <c:pt idx="1461">
                  <c:v>10.036137106012468</c:v>
                </c:pt>
                <c:pt idx="1462">
                  <c:v>10.036502706012314</c:v>
                </c:pt>
                <c:pt idx="1463">
                  <c:v>10.036944606012423</c:v>
                </c:pt>
                <c:pt idx="1464">
                  <c:v>10.037301869170548</c:v>
                </c:pt>
                <c:pt idx="1465">
                  <c:v>10.037540606012513</c:v>
                </c:pt>
                <c:pt idx="1466">
                  <c:v>10.037858106012889</c:v>
                </c:pt>
                <c:pt idx="1467">
                  <c:v>10.038145706012248</c:v>
                </c:pt>
                <c:pt idx="1468">
                  <c:v>10.038455706012767</c:v>
                </c:pt>
                <c:pt idx="1469">
                  <c:v>10.038820668512694</c:v>
                </c:pt>
                <c:pt idx="1470">
                  <c:v>10.039160506012719</c:v>
                </c:pt>
                <c:pt idx="1471">
                  <c:v>10.039573806012314</c:v>
                </c:pt>
                <c:pt idx="1472">
                  <c:v>10.039960306012176</c:v>
                </c:pt>
                <c:pt idx="1473">
                  <c:v>10.040423606012221</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8.1431766060125526</c:v>
                </c:pt>
                <c:pt idx="2">
                  <c:v>8.1431766060126733</c:v>
                </c:pt>
                <c:pt idx="3">
                  <c:v>8.1457366060117948</c:v>
                </c:pt>
                <c:pt idx="4">
                  <c:v>8.1457366060119227</c:v>
                </c:pt>
                <c:pt idx="5">
                  <c:v>8.1457366060119227</c:v>
                </c:pt>
                <c:pt idx="6">
                  <c:v>8.1457366060119227</c:v>
                </c:pt>
                <c:pt idx="7">
                  <c:v>8.1457366060119227</c:v>
                </c:pt>
                <c:pt idx="8">
                  <c:v>8.1457372060118161</c:v>
                </c:pt>
                <c:pt idx="9">
                  <c:v>8.1457666060128489</c:v>
                </c:pt>
                <c:pt idx="10">
                  <c:v>8.1457666060124012</c:v>
                </c:pt>
                <c:pt idx="11">
                  <c:v>8.1415566060126849</c:v>
                </c:pt>
                <c:pt idx="12">
                  <c:v>8.1392585060126059</c:v>
                </c:pt>
                <c:pt idx="13">
                  <c:v>8.1358723060123559</c:v>
                </c:pt>
                <c:pt idx="14">
                  <c:v>8.125788406012818</c:v>
                </c:pt>
                <c:pt idx="15">
                  <c:v>8.1003550060119185</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9.6011839060124089</c:v>
                </c:pt>
                <c:pt idx="26">
                  <c:v>9.5360230766008982</c:v>
                </c:pt>
                <c:pt idx="27">
                  <c:v>9.8481583917265407</c:v>
                </c:pt>
                <c:pt idx="28">
                  <c:v>9.6607652060120177</c:v>
                </c:pt>
                <c:pt idx="29">
                  <c:v>9.8651088060124863</c:v>
                </c:pt>
                <c:pt idx="30">
                  <c:v>10.48964000601231</c:v>
                </c:pt>
                <c:pt idx="31">
                  <c:v>11.03525460601192</c:v>
                </c:pt>
                <c:pt idx="32">
                  <c:v>11.265960743943269</c:v>
                </c:pt>
                <c:pt idx="33">
                  <c:v>11.01289882823462</c:v>
                </c:pt>
                <c:pt idx="34">
                  <c:v>10.923441206012527</c:v>
                </c:pt>
                <c:pt idx="35">
                  <c:v>10.828386806013057</c:v>
                </c:pt>
                <c:pt idx="36">
                  <c:v>10.514938206012133</c:v>
                </c:pt>
                <c:pt idx="37">
                  <c:v>9.9665701413660077</c:v>
                </c:pt>
                <c:pt idx="38">
                  <c:v>9.3598201060120374</c:v>
                </c:pt>
                <c:pt idx="39">
                  <c:v>8.4876713060123734</c:v>
                </c:pt>
                <c:pt idx="40">
                  <c:v>7.3662615522492985</c:v>
                </c:pt>
                <c:pt idx="41">
                  <c:v>2.1395016764345351</c:v>
                </c:pt>
                <c:pt idx="42">
                  <c:v>0.99018680601228937</c:v>
                </c:pt>
                <c:pt idx="43">
                  <c:v>0.19730420601230494</c:v>
                </c:pt>
                <c:pt idx="44">
                  <c:v>-0.972899193987801</c:v>
                </c:pt>
                <c:pt idx="45">
                  <c:v>-2.2477487939876681</c:v>
                </c:pt>
                <c:pt idx="46">
                  <c:v>-3.9557989939874987</c:v>
                </c:pt>
                <c:pt idx="47">
                  <c:v>-5.7494851286815418</c:v>
                </c:pt>
                <c:pt idx="48">
                  <c:v>-6.8130721939877414</c:v>
                </c:pt>
                <c:pt idx="49">
                  <c:v>-11.703263949543143</c:v>
                </c:pt>
                <c:pt idx="50">
                  <c:v>-11.951917093987774</c:v>
                </c:pt>
                <c:pt idx="51">
                  <c:v>-12.052072993987684</c:v>
                </c:pt>
                <c:pt idx="52">
                  <c:v>-11.875521293987854</c:v>
                </c:pt>
                <c:pt idx="53">
                  <c:v>-12.144088693987598</c:v>
                </c:pt>
                <c:pt idx="54">
                  <c:v>-12.615274793987723</c:v>
                </c:pt>
                <c:pt idx="55">
                  <c:v>-13.189458510266476</c:v>
                </c:pt>
                <c:pt idx="56">
                  <c:v>-10.988707393987553</c:v>
                </c:pt>
                <c:pt idx="57">
                  <c:v>-9.7921335939869341</c:v>
                </c:pt>
                <c:pt idx="58">
                  <c:v>-8.7211089939874409</c:v>
                </c:pt>
                <c:pt idx="59">
                  <c:v>-6.5361709939877404</c:v>
                </c:pt>
                <c:pt idx="60">
                  <c:v>-4.6526381939876771</c:v>
                </c:pt>
                <c:pt idx="61">
                  <c:v>-2.1999904939877268</c:v>
                </c:pt>
                <c:pt idx="62">
                  <c:v>-0.62429649398733034</c:v>
                </c:pt>
                <c:pt idx="63">
                  <c:v>1.2676646911185236</c:v>
                </c:pt>
                <c:pt idx="64">
                  <c:v>7.905140748868817</c:v>
                </c:pt>
                <c:pt idx="65">
                  <c:v>10.105689806012506</c:v>
                </c:pt>
                <c:pt idx="66">
                  <c:v>12.230252706012218</c:v>
                </c:pt>
                <c:pt idx="67">
                  <c:v>14.828055906012768</c:v>
                </c:pt>
                <c:pt idx="68">
                  <c:v>16.714433306012054</c:v>
                </c:pt>
                <c:pt idx="69">
                  <c:v>19.819196918512333</c:v>
                </c:pt>
                <c:pt idx="70">
                  <c:v>21.931028006012514</c:v>
                </c:pt>
                <c:pt idx="71">
                  <c:v>23.673415106012552</c:v>
                </c:pt>
                <c:pt idx="72">
                  <c:v>24.281736606012359</c:v>
                </c:pt>
                <c:pt idx="73">
                  <c:v>26.253138517776947</c:v>
                </c:pt>
                <c:pt idx="74">
                  <c:v>26.448935106012495</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3.7716871060123549</c:v>
                </c:pt>
                <c:pt idx="84">
                  <c:v>2.2349905060125006</c:v>
                </c:pt>
                <c:pt idx="85">
                  <c:v>-0.55087489398759826</c:v>
                </c:pt>
                <c:pt idx="86">
                  <c:v>-2.4298454939878189</c:v>
                </c:pt>
                <c:pt idx="87">
                  <c:v>-4.8242992103142086</c:v>
                </c:pt>
                <c:pt idx="88">
                  <c:v>-6.6801331939879987</c:v>
                </c:pt>
                <c:pt idx="89">
                  <c:v>-7.9303770606542114</c:v>
                </c:pt>
                <c:pt idx="90">
                  <c:v>-9.7140608298852698</c:v>
                </c:pt>
                <c:pt idx="91">
                  <c:v>-10.02342119398746</c:v>
                </c:pt>
                <c:pt idx="92">
                  <c:v>-11.001426893987801</c:v>
                </c:pt>
                <c:pt idx="93">
                  <c:v>-14.769504218729613</c:v>
                </c:pt>
                <c:pt idx="94">
                  <c:v>-18.419750993987329</c:v>
                </c:pt>
                <c:pt idx="95">
                  <c:v>-19.566433993987623</c:v>
                </c:pt>
                <c:pt idx="96">
                  <c:v>-20.83768159398749</c:v>
                </c:pt>
                <c:pt idx="97">
                  <c:v>-21.323477693986817</c:v>
                </c:pt>
                <c:pt idx="98">
                  <c:v>-21.413888793987891</c:v>
                </c:pt>
                <c:pt idx="99">
                  <c:v>-17.31698646216979</c:v>
                </c:pt>
                <c:pt idx="100">
                  <c:v>-15.074690093987442</c:v>
                </c:pt>
                <c:pt idx="101">
                  <c:v>-14.171920293987725</c:v>
                </c:pt>
                <c:pt idx="102">
                  <c:v>-13.19662489398757</c:v>
                </c:pt>
                <c:pt idx="103">
                  <c:v>-12.610940793988206</c:v>
                </c:pt>
                <c:pt idx="104">
                  <c:v>-11.319121676816323</c:v>
                </c:pt>
                <c:pt idx="105">
                  <c:v>-3.5619985410462403</c:v>
                </c:pt>
                <c:pt idx="106">
                  <c:v>-1.8924633939878817</c:v>
                </c:pt>
                <c:pt idx="107">
                  <c:v>-1.3943251939870009</c:v>
                </c:pt>
                <c:pt idx="108">
                  <c:v>-0.33693109398818438</c:v>
                </c:pt>
                <c:pt idx="109">
                  <c:v>1.6830536060122241</c:v>
                </c:pt>
                <c:pt idx="110">
                  <c:v>2.6224213060121002</c:v>
                </c:pt>
                <c:pt idx="111">
                  <c:v>3.6822228060127742</c:v>
                </c:pt>
                <c:pt idx="112">
                  <c:v>5.3995942060122442</c:v>
                </c:pt>
                <c:pt idx="113">
                  <c:v>7.5596793837904377</c:v>
                </c:pt>
                <c:pt idx="114">
                  <c:v>13.391183238664985</c:v>
                </c:pt>
                <c:pt idx="115">
                  <c:v>15.15448600601238</c:v>
                </c:pt>
                <c:pt idx="116">
                  <c:v>17.230869306012604</c:v>
                </c:pt>
                <c:pt idx="117">
                  <c:v>18.204155706012049</c:v>
                </c:pt>
                <c:pt idx="118">
                  <c:v>19.357572806012698</c:v>
                </c:pt>
                <c:pt idx="119">
                  <c:v>21.078792231011999</c:v>
                </c:pt>
                <c:pt idx="120">
                  <c:v>23.204232563459229</c:v>
                </c:pt>
                <c:pt idx="121">
                  <c:v>28.496679208752429</c:v>
                </c:pt>
                <c:pt idx="122">
                  <c:v>-89.210567314587308</c:v>
                </c:pt>
                <c:pt idx="123">
                  <c:v>31.054245063412456</c:v>
                </c:pt>
                <c:pt idx="124">
                  <c:v>32.111482245374106</c:v>
                </c:pt>
                <c:pt idx="125">
                  <c:v>32.719915762012405</c:v>
                </c:pt>
                <c:pt idx="126">
                  <c:v>34.43589773501234</c:v>
                </c:pt>
                <c:pt idx="127">
                  <c:v>36.088160965012349</c:v>
                </c:pt>
                <c:pt idx="128">
                  <c:v>37.225800576012404</c:v>
                </c:pt>
                <c:pt idx="129">
                  <c:v>37.368452466949918</c:v>
                </c:pt>
                <c:pt idx="130">
                  <c:v>33.065295542854578</c:v>
                </c:pt>
                <c:pt idx="131">
                  <c:v>31.26311246701243</c:v>
                </c:pt>
                <c:pt idx="132">
                  <c:v>34.081351647172404</c:v>
                </c:pt>
                <c:pt idx="133">
                  <c:v>27.677903506012456</c:v>
                </c:pt>
                <c:pt idx="134">
                  <c:v>25.851544706012795</c:v>
                </c:pt>
                <c:pt idx="135">
                  <c:v>24.04589250601272</c:v>
                </c:pt>
                <c:pt idx="136">
                  <c:v>23.526236606012404</c:v>
                </c:pt>
                <c:pt idx="137">
                  <c:v>17.755876606011967</c:v>
                </c:pt>
                <c:pt idx="138">
                  <c:v>14.88863090601275</c:v>
                </c:pt>
                <c:pt idx="139">
                  <c:v>12.963803206012544</c:v>
                </c:pt>
                <c:pt idx="140">
                  <c:v>10.654487406012906</c:v>
                </c:pt>
                <c:pt idx="141">
                  <c:v>8.3300363060126568</c:v>
                </c:pt>
                <c:pt idx="142">
                  <c:v>7.3920876060121889</c:v>
                </c:pt>
                <c:pt idx="143">
                  <c:v>5.5529535060119919</c:v>
                </c:pt>
                <c:pt idx="144">
                  <c:v>4.0164473752431826</c:v>
                </c:pt>
                <c:pt idx="145">
                  <c:v>-1.3964047147425589</c:v>
                </c:pt>
                <c:pt idx="146">
                  <c:v>-2.2308141010584421</c:v>
                </c:pt>
                <c:pt idx="147">
                  <c:v>-3.3163391939873867</c:v>
                </c:pt>
                <c:pt idx="148">
                  <c:v>-4.7839284939876725</c:v>
                </c:pt>
                <c:pt idx="149">
                  <c:v>-6.2682323939877591</c:v>
                </c:pt>
                <c:pt idx="150">
                  <c:v>-7.5867174939879094</c:v>
                </c:pt>
                <c:pt idx="151">
                  <c:v>-8.8371456939870967</c:v>
                </c:pt>
                <c:pt idx="152">
                  <c:v>-9.2879807852917455</c:v>
                </c:pt>
                <c:pt idx="153">
                  <c:v>-6.1157424848967024</c:v>
                </c:pt>
                <c:pt idx="154">
                  <c:v>-4.1900735939874352</c:v>
                </c:pt>
                <c:pt idx="155">
                  <c:v>-2.2550538939875509</c:v>
                </c:pt>
                <c:pt idx="156">
                  <c:v>0.54863330601229154</c:v>
                </c:pt>
                <c:pt idx="157">
                  <c:v>0.99500510601241388</c:v>
                </c:pt>
                <c:pt idx="158">
                  <c:v>1.9337685060124414</c:v>
                </c:pt>
                <c:pt idx="159">
                  <c:v>4.5892679191433396</c:v>
                </c:pt>
                <c:pt idx="160">
                  <c:v>5.5315835209062385</c:v>
                </c:pt>
                <c:pt idx="161">
                  <c:v>6.9578217488696197</c:v>
                </c:pt>
                <c:pt idx="162">
                  <c:v>13.781380309716168</c:v>
                </c:pt>
                <c:pt idx="163">
                  <c:v>15.200735906012325</c:v>
                </c:pt>
                <c:pt idx="164">
                  <c:v>17.776748606011829</c:v>
                </c:pt>
                <c:pt idx="165">
                  <c:v>20.304105006012204</c:v>
                </c:pt>
                <c:pt idx="166">
                  <c:v>23.020949434295588</c:v>
                </c:pt>
                <c:pt idx="167">
                  <c:v>24.982207306012739</c:v>
                </c:pt>
                <c:pt idx="168">
                  <c:v>27.411214406012888</c:v>
                </c:pt>
                <c:pt idx="169">
                  <c:v>-103.99234232322645</c:v>
                </c:pt>
                <c:pt idx="170">
                  <c:v>33.282741168307496</c:v>
                </c:pt>
                <c:pt idx="171">
                  <c:v>34.395727725804079</c:v>
                </c:pt>
                <c:pt idx="172">
                  <c:v>35.136843009012317</c:v>
                </c:pt>
                <c:pt idx="173">
                  <c:v>35.605956966012414</c:v>
                </c:pt>
                <c:pt idx="174">
                  <c:v>35.863648057012291</c:v>
                </c:pt>
                <c:pt idx="175">
                  <c:v>36.384622745012294</c:v>
                </c:pt>
                <c:pt idx="176">
                  <c:v>36.173964060749185</c:v>
                </c:pt>
                <c:pt idx="177">
                  <c:v>35.282548203765231</c:v>
                </c:pt>
                <c:pt idx="178">
                  <c:v>29.51090117815529</c:v>
                </c:pt>
                <c:pt idx="179">
                  <c:v>-43.438960374587381</c:v>
                </c:pt>
                <c:pt idx="180">
                  <c:v>26.115361406012834</c:v>
                </c:pt>
                <c:pt idx="181">
                  <c:v>23.546124853435529</c:v>
                </c:pt>
                <c:pt idx="182">
                  <c:v>19.471224506012746</c:v>
                </c:pt>
                <c:pt idx="183">
                  <c:v>16.36516660601292</c:v>
                </c:pt>
                <c:pt idx="184">
                  <c:v>13.078858106012376</c:v>
                </c:pt>
                <c:pt idx="185">
                  <c:v>8.6084837060123629</c:v>
                </c:pt>
                <c:pt idx="186">
                  <c:v>7.2438126997621684</c:v>
                </c:pt>
                <c:pt idx="187">
                  <c:v>-3.9289933939875681</c:v>
                </c:pt>
                <c:pt idx="188">
                  <c:v>-5.0647480404529546</c:v>
                </c:pt>
                <c:pt idx="189">
                  <c:v>-7.9136058939873104</c:v>
                </c:pt>
                <c:pt idx="190">
                  <c:v>-9.2443880939881389</c:v>
                </c:pt>
                <c:pt idx="191">
                  <c:v>-11.332352768988059</c:v>
                </c:pt>
                <c:pt idx="192">
                  <c:v>-13.522329693988112</c:v>
                </c:pt>
                <c:pt idx="193">
                  <c:v>-14.807216798242894</c:v>
                </c:pt>
                <c:pt idx="194">
                  <c:v>-14.811950026640702</c:v>
                </c:pt>
                <c:pt idx="195">
                  <c:v>-13.772199693987716</c:v>
                </c:pt>
                <c:pt idx="196">
                  <c:v>-12.560178593987686</c:v>
                </c:pt>
                <c:pt idx="197">
                  <c:v>-11.51601649398742</c:v>
                </c:pt>
                <c:pt idx="198">
                  <c:v>-10.123313293987549</c:v>
                </c:pt>
                <c:pt idx="199">
                  <c:v>-8.9216382939875274</c:v>
                </c:pt>
                <c:pt idx="200">
                  <c:v>-7.4845548993646274</c:v>
                </c:pt>
                <c:pt idx="201">
                  <c:v>-5.8161478384320517</c:v>
                </c:pt>
                <c:pt idx="202">
                  <c:v>0.72218660601244267</c:v>
                </c:pt>
                <c:pt idx="203">
                  <c:v>2.0144198060125551</c:v>
                </c:pt>
                <c:pt idx="204">
                  <c:v>4.3195518060120497</c:v>
                </c:pt>
                <c:pt idx="205">
                  <c:v>6.0289127060123775</c:v>
                </c:pt>
                <c:pt idx="206">
                  <c:v>7.1373938225071498</c:v>
                </c:pt>
                <c:pt idx="207">
                  <c:v>8.5357843060124008</c:v>
                </c:pt>
                <c:pt idx="208">
                  <c:v>10.033024006012242</c:v>
                </c:pt>
                <c:pt idx="209">
                  <c:v>11.324006290223076</c:v>
                </c:pt>
                <c:pt idx="210">
                  <c:v>13.651621708053536</c:v>
                </c:pt>
                <c:pt idx="211">
                  <c:v>14.802286189346072</c:v>
                </c:pt>
                <c:pt idx="212">
                  <c:v>15.629438206012384</c:v>
                </c:pt>
                <c:pt idx="213">
                  <c:v>16.658814806012245</c:v>
                </c:pt>
                <c:pt idx="214">
                  <c:v>17.532545406012233</c:v>
                </c:pt>
                <c:pt idx="215">
                  <c:v>18.587029906012404</c:v>
                </c:pt>
                <c:pt idx="216">
                  <c:v>18.649603106012378</c:v>
                </c:pt>
                <c:pt idx="217">
                  <c:v>18.519456606012451</c:v>
                </c:pt>
                <c:pt idx="218">
                  <c:v>13.156125463155218</c:v>
                </c:pt>
                <c:pt idx="219">
                  <c:v>11.590332506012672</c:v>
                </c:pt>
                <c:pt idx="220">
                  <c:v>10.122009448117652</c:v>
                </c:pt>
                <c:pt idx="221">
                  <c:v>8.6184732060124389</c:v>
                </c:pt>
                <c:pt idx="222">
                  <c:v>7.2501068060125879</c:v>
                </c:pt>
                <c:pt idx="223">
                  <c:v>7.3088453060125405</c:v>
                </c:pt>
                <c:pt idx="224">
                  <c:v>6.5158397373254555</c:v>
                </c:pt>
                <c:pt idx="225">
                  <c:v>4.599999106012902</c:v>
                </c:pt>
                <c:pt idx="226">
                  <c:v>2.2743471060122289</c:v>
                </c:pt>
                <c:pt idx="227">
                  <c:v>6.5246406012434491E-2</c:v>
                </c:pt>
                <c:pt idx="228">
                  <c:v>-1.4609383939874028</c:v>
                </c:pt>
                <c:pt idx="229">
                  <c:v>-3.7388155151997324</c:v>
                </c:pt>
                <c:pt idx="230">
                  <c:v>-5.4385327939879682</c:v>
                </c:pt>
                <c:pt idx="231">
                  <c:v>-8.2106808939879645</c:v>
                </c:pt>
                <c:pt idx="232">
                  <c:v>-10.574043393987537</c:v>
                </c:pt>
                <c:pt idx="233">
                  <c:v>-12.317604576783145</c:v>
                </c:pt>
                <c:pt idx="234">
                  <c:v>-15.127481693988036</c:v>
                </c:pt>
                <c:pt idx="235">
                  <c:v>-17.644832393987869</c:v>
                </c:pt>
                <c:pt idx="236">
                  <c:v>-20.332143793987786</c:v>
                </c:pt>
                <c:pt idx="237">
                  <c:v>-22.285909078198085</c:v>
                </c:pt>
                <c:pt idx="238">
                  <c:v>-25.209147793987412</c:v>
                </c:pt>
                <c:pt idx="239">
                  <c:v>-26.804947193987587</c:v>
                </c:pt>
                <c:pt idx="240">
                  <c:v>-28.295746793987163</c:v>
                </c:pt>
                <c:pt idx="241">
                  <c:v>-28.59818036368425</c:v>
                </c:pt>
                <c:pt idx="242">
                  <c:v>-28.081444993987599</c:v>
                </c:pt>
                <c:pt idx="243">
                  <c:v>-26.991376593987916</c:v>
                </c:pt>
                <c:pt idx="244">
                  <c:v>-25.648899193987727</c:v>
                </c:pt>
                <c:pt idx="245">
                  <c:v>-23.596583993987295</c:v>
                </c:pt>
                <c:pt idx="246">
                  <c:v>-21.674002493987228</c:v>
                </c:pt>
                <c:pt idx="247">
                  <c:v>-21.031115293988091</c:v>
                </c:pt>
                <c:pt idx="248">
                  <c:v>-20.047939893987589</c:v>
                </c:pt>
                <c:pt idx="249">
                  <c:v>-19.312551328769743</c:v>
                </c:pt>
                <c:pt idx="250">
                  <c:v>-17.600967293987352</c:v>
                </c:pt>
                <c:pt idx="251">
                  <c:v>-16.187011693987326</c:v>
                </c:pt>
                <c:pt idx="252">
                  <c:v>-14.873764493987215</c:v>
                </c:pt>
                <c:pt idx="253">
                  <c:v>-13.466725867106227</c:v>
                </c:pt>
                <c:pt idx="254">
                  <c:v>-12.53522864651265</c:v>
                </c:pt>
                <c:pt idx="255">
                  <c:v>-11.46160449398741</c:v>
                </c:pt>
                <c:pt idx="256">
                  <c:v>-10.873170793987626</c:v>
                </c:pt>
                <c:pt idx="257">
                  <c:v>-9.4054665253006675</c:v>
                </c:pt>
                <c:pt idx="258">
                  <c:v>-7.731055493987804</c:v>
                </c:pt>
                <c:pt idx="259">
                  <c:v>-4.9565385939873634</c:v>
                </c:pt>
                <c:pt idx="260">
                  <c:v>-4.1601153939875859</c:v>
                </c:pt>
                <c:pt idx="261">
                  <c:v>-1.741360301203585</c:v>
                </c:pt>
                <c:pt idx="262">
                  <c:v>0.39861064641583288</c:v>
                </c:pt>
                <c:pt idx="263">
                  <c:v>2.6892226060126792</c:v>
                </c:pt>
                <c:pt idx="264">
                  <c:v>4.5958917060119262</c:v>
                </c:pt>
                <c:pt idx="265">
                  <c:v>6.9360235209057493</c:v>
                </c:pt>
                <c:pt idx="266">
                  <c:v>8.7800674060130319</c:v>
                </c:pt>
                <c:pt idx="267">
                  <c:v>10.283104306012561</c:v>
                </c:pt>
                <c:pt idx="268">
                  <c:v>11.48261440601245</c:v>
                </c:pt>
                <c:pt idx="269">
                  <c:v>12.35145170601222</c:v>
                </c:pt>
                <c:pt idx="270">
                  <c:v>12.950031506012209</c:v>
                </c:pt>
                <c:pt idx="271">
                  <c:v>12.71387490601245</c:v>
                </c:pt>
                <c:pt idx="272">
                  <c:v>13.159223606012645</c:v>
                </c:pt>
                <c:pt idx="273">
                  <c:v>13.004242906011893</c:v>
                </c:pt>
                <c:pt idx="274">
                  <c:v>12.919964627989915</c:v>
                </c:pt>
                <c:pt idx="275">
                  <c:v>12.811876606012461</c:v>
                </c:pt>
                <c:pt idx="276">
                  <c:v>8.2545139623337089</c:v>
                </c:pt>
                <c:pt idx="277">
                  <c:v>5.5318416060125823</c:v>
                </c:pt>
                <c:pt idx="278">
                  <c:v>3.4326523060126526</c:v>
                </c:pt>
                <c:pt idx="279">
                  <c:v>0.58059570601251653</c:v>
                </c:pt>
                <c:pt idx="280">
                  <c:v>-1.103656993987542</c:v>
                </c:pt>
                <c:pt idx="281">
                  <c:v>-3.2028396939869448</c:v>
                </c:pt>
                <c:pt idx="282">
                  <c:v>-4.8601507939871311</c:v>
                </c:pt>
                <c:pt idx="283">
                  <c:v>-9.7644255939876548</c:v>
                </c:pt>
                <c:pt idx="284">
                  <c:v>-12.287096929341757</c:v>
                </c:pt>
                <c:pt idx="285">
                  <c:v>-14.411580593987718</c:v>
                </c:pt>
                <c:pt idx="286">
                  <c:v>-16.186524693987586</c:v>
                </c:pt>
                <c:pt idx="287">
                  <c:v>-17.248586693987804</c:v>
                </c:pt>
                <c:pt idx="288">
                  <c:v>-18.527369693987829</c:v>
                </c:pt>
                <c:pt idx="289">
                  <c:v>-18.904491393987687</c:v>
                </c:pt>
                <c:pt idx="290">
                  <c:v>-18.906097117391752</c:v>
                </c:pt>
                <c:pt idx="291">
                  <c:v>-18.377340493987603</c:v>
                </c:pt>
                <c:pt idx="292">
                  <c:v>-17.851564193988182</c:v>
                </c:pt>
                <c:pt idx="293">
                  <c:v>-16.857167293987793</c:v>
                </c:pt>
                <c:pt idx="294">
                  <c:v>-15.929853793987473</c:v>
                </c:pt>
                <c:pt idx="295">
                  <c:v>-15.342716834848334</c:v>
                </c:pt>
                <c:pt idx="296">
                  <c:v>-14.872276893987946</c:v>
                </c:pt>
                <c:pt idx="297">
                  <c:v>-14.052906493987798</c:v>
                </c:pt>
                <c:pt idx="298">
                  <c:v>-13.228964193987768</c:v>
                </c:pt>
                <c:pt idx="299">
                  <c:v>-12.305908193987577</c:v>
                </c:pt>
                <c:pt idx="300">
                  <c:v>-11.420599893987516</c:v>
                </c:pt>
                <c:pt idx="301">
                  <c:v>-10.075611878836305</c:v>
                </c:pt>
                <c:pt idx="302">
                  <c:v>-7.8571867939873945</c:v>
                </c:pt>
                <c:pt idx="303">
                  <c:v>-7.1206667273210495</c:v>
                </c:pt>
                <c:pt idx="304">
                  <c:v>-0.46059131851596624</c:v>
                </c:pt>
                <c:pt idx="305">
                  <c:v>0.2285010060118822</c:v>
                </c:pt>
                <c:pt idx="306">
                  <c:v>1.3677561060124077</c:v>
                </c:pt>
                <c:pt idx="307">
                  <c:v>2.3271397060125509</c:v>
                </c:pt>
                <c:pt idx="308">
                  <c:v>2.9427261060126426</c:v>
                </c:pt>
                <c:pt idx="309">
                  <c:v>4.1685084060128617</c:v>
                </c:pt>
                <c:pt idx="310">
                  <c:v>4.0242740060124387</c:v>
                </c:pt>
                <c:pt idx="311">
                  <c:v>4.6718493060124784</c:v>
                </c:pt>
                <c:pt idx="312">
                  <c:v>5.9019347878305126</c:v>
                </c:pt>
                <c:pt idx="313">
                  <c:v>7.1803115060128064</c:v>
                </c:pt>
                <c:pt idx="314">
                  <c:v>7.4475266060125715</c:v>
                </c:pt>
                <c:pt idx="315">
                  <c:v>8.1898272060131632</c:v>
                </c:pt>
                <c:pt idx="316">
                  <c:v>8.600169806012449</c:v>
                </c:pt>
                <c:pt idx="317">
                  <c:v>9.5264521060125986</c:v>
                </c:pt>
                <c:pt idx="318">
                  <c:v>11.185560452166015</c:v>
                </c:pt>
                <c:pt idx="319">
                  <c:v>12.015827906012603</c:v>
                </c:pt>
                <c:pt idx="320">
                  <c:v>12.133616406012099</c:v>
                </c:pt>
                <c:pt idx="321">
                  <c:v>13.802271906012335</c:v>
                </c:pt>
                <c:pt idx="322">
                  <c:v>13.82036220601249</c:v>
                </c:pt>
                <c:pt idx="323">
                  <c:v>15.426372060557753</c:v>
                </c:pt>
                <c:pt idx="324">
                  <c:v>16.969372306011774</c:v>
                </c:pt>
                <c:pt idx="325">
                  <c:v>18.483172406012173</c:v>
                </c:pt>
                <c:pt idx="326">
                  <c:v>19.515320206012227</c:v>
                </c:pt>
                <c:pt idx="327">
                  <c:v>20.232471106011893</c:v>
                </c:pt>
                <c:pt idx="328">
                  <c:v>20.525230706012067</c:v>
                </c:pt>
                <c:pt idx="329">
                  <c:v>20.53511560601229</c:v>
                </c:pt>
                <c:pt idx="330">
                  <c:v>19.959551306012791</c:v>
                </c:pt>
                <c:pt idx="331">
                  <c:v>18.893845006012551</c:v>
                </c:pt>
                <c:pt idx="332">
                  <c:v>17.384127306012388</c:v>
                </c:pt>
                <c:pt idx="333">
                  <c:v>15.803911506012312</c:v>
                </c:pt>
                <c:pt idx="334">
                  <c:v>13.234607606012688</c:v>
                </c:pt>
                <c:pt idx="335">
                  <c:v>11.214852906012482</c:v>
                </c:pt>
                <c:pt idx="336">
                  <c:v>9.3980918060123173</c:v>
                </c:pt>
                <c:pt idx="337">
                  <c:v>7.0795721060121872</c:v>
                </c:pt>
                <c:pt idx="338">
                  <c:v>5.1795815555073075</c:v>
                </c:pt>
                <c:pt idx="339">
                  <c:v>1.7867940060123837</c:v>
                </c:pt>
                <c:pt idx="340">
                  <c:v>0.60204230601250763</c:v>
                </c:pt>
                <c:pt idx="341">
                  <c:v>-0.59955749398828551</c:v>
                </c:pt>
                <c:pt idx="342">
                  <c:v>-1.7451988939877054</c:v>
                </c:pt>
                <c:pt idx="343">
                  <c:v>-4.14642076240834</c:v>
                </c:pt>
                <c:pt idx="344">
                  <c:v>-6.6428613939875589</c:v>
                </c:pt>
                <c:pt idx="345">
                  <c:v>-9.2223374939881495</c:v>
                </c:pt>
                <c:pt idx="346">
                  <c:v>-11.019603393987955</c:v>
                </c:pt>
                <c:pt idx="347">
                  <c:v>-12.483854393987542</c:v>
                </c:pt>
                <c:pt idx="348">
                  <c:v>-14.721794493987815</c:v>
                </c:pt>
                <c:pt idx="349">
                  <c:v>-16.603511229039093</c:v>
                </c:pt>
                <c:pt idx="350">
                  <c:v>-17.684544393987736</c:v>
                </c:pt>
                <c:pt idx="351">
                  <c:v>-18.35837879398753</c:v>
                </c:pt>
                <c:pt idx="352">
                  <c:v>-19.032636093986984</c:v>
                </c:pt>
                <c:pt idx="353">
                  <c:v>-18.087312693987201</c:v>
                </c:pt>
                <c:pt idx="354">
                  <c:v>-16.898580060653927</c:v>
                </c:pt>
                <c:pt idx="355">
                  <c:v>-18.768030493987684</c:v>
                </c:pt>
                <c:pt idx="356">
                  <c:v>-19.907313393987593</c:v>
                </c:pt>
                <c:pt idx="357">
                  <c:v>-20.341348593987906</c:v>
                </c:pt>
                <c:pt idx="358">
                  <c:v>-20.20197479398729</c:v>
                </c:pt>
                <c:pt idx="359">
                  <c:v>-20.446907949543128</c:v>
                </c:pt>
                <c:pt idx="360">
                  <c:v>-20.539546646999796</c:v>
                </c:pt>
                <c:pt idx="361">
                  <c:v>-14.176131815040325</c:v>
                </c:pt>
                <c:pt idx="362">
                  <c:v>-12.844866293987655</c:v>
                </c:pt>
                <c:pt idx="363">
                  <c:v>-10.458833293987476</c:v>
                </c:pt>
                <c:pt idx="364">
                  <c:v>-9.6233784939874631</c:v>
                </c:pt>
                <c:pt idx="365">
                  <c:v>-8.7201438195192367</c:v>
                </c:pt>
                <c:pt idx="366">
                  <c:v>-7.5502873939875474</c:v>
                </c:pt>
                <c:pt idx="367">
                  <c:v>-5.9413809939879281</c:v>
                </c:pt>
                <c:pt idx="368">
                  <c:v>-4.4235634939870971</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16.194808806012244</c:v>
                </c:pt>
                <c:pt idx="379">
                  <c:v>18.270763506012273</c:v>
                </c:pt>
                <c:pt idx="380">
                  <c:v>19.673524080759929</c:v>
                </c:pt>
                <c:pt idx="381">
                  <c:v>21.234029406012397</c:v>
                </c:pt>
                <c:pt idx="382">
                  <c:v>23.124074406012308</c:v>
                </c:pt>
                <c:pt idx="383">
                  <c:v>23.680143606012628</c:v>
                </c:pt>
                <c:pt idx="384">
                  <c:v>24.692007506012217</c:v>
                </c:pt>
                <c:pt idx="385">
                  <c:v>25.714023806012591</c:v>
                </c:pt>
                <c:pt idx="386">
                  <c:v>26.36761232029809</c:v>
                </c:pt>
                <c:pt idx="387">
                  <c:v>26.675845306012761</c:v>
                </c:pt>
                <c:pt idx="388">
                  <c:v>26.617759306012545</c:v>
                </c:pt>
                <c:pt idx="389">
                  <c:v>26.68820320601229</c:v>
                </c:pt>
                <c:pt idx="390">
                  <c:v>26.563972406012535</c:v>
                </c:pt>
                <c:pt idx="391">
                  <c:v>25.825235315689685</c:v>
                </c:pt>
                <c:pt idx="392">
                  <c:v>24.501707106012521</c:v>
                </c:pt>
                <c:pt idx="393">
                  <c:v>23.734445706012643</c:v>
                </c:pt>
                <c:pt idx="394">
                  <c:v>21.711637806012746</c:v>
                </c:pt>
                <c:pt idx="395">
                  <c:v>19.486985906012151</c:v>
                </c:pt>
                <c:pt idx="396">
                  <c:v>17.46474280166457</c:v>
                </c:pt>
                <c:pt idx="397">
                  <c:v>14.167656906012624</c:v>
                </c:pt>
                <c:pt idx="398">
                  <c:v>12.151989906013014</c:v>
                </c:pt>
                <c:pt idx="399">
                  <c:v>9.2395828060122227</c:v>
                </c:pt>
                <c:pt idx="400">
                  <c:v>7.4069647060117774</c:v>
                </c:pt>
                <c:pt idx="401">
                  <c:v>4.2517065050023106</c:v>
                </c:pt>
                <c:pt idx="402">
                  <c:v>1.5984474307552039</c:v>
                </c:pt>
                <c:pt idx="403">
                  <c:v>5.5374306011984231E-2</c:v>
                </c:pt>
                <c:pt idx="404">
                  <c:v>-1.8915980939876098</c:v>
                </c:pt>
                <c:pt idx="405">
                  <c:v>-3.8518958939876975</c:v>
                </c:pt>
                <c:pt idx="406">
                  <c:v>-5.3902508939877274</c:v>
                </c:pt>
                <c:pt idx="407">
                  <c:v>-6.8259705982886549</c:v>
                </c:pt>
                <c:pt idx="408">
                  <c:v>-9.2431226939876154</c:v>
                </c:pt>
                <c:pt idx="409">
                  <c:v>-11.579649893987558</c:v>
                </c:pt>
                <c:pt idx="410">
                  <c:v>-13.83581029398778</c:v>
                </c:pt>
                <c:pt idx="411">
                  <c:v>-14.492775193987256</c:v>
                </c:pt>
                <c:pt idx="412">
                  <c:v>-16.14721063536707</c:v>
                </c:pt>
                <c:pt idx="413">
                  <c:v>-17.375319393988079</c:v>
                </c:pt>
                <c:pt idx="414">
                  <c:v>-16.504101893987226</c:v>
                </c:pt>
                <c:pt idx="415">
                  <c:v>-18.800934293987229</c:v>
                </c:pt>
                <c:pt idx="416">
                  <c:v>-20.661426693987529</c:v>
                </c:pt>
                <c:pt idx="417">
                  <c:v>-20.614091220075135</c:v>
                </c:pt>
                <c:pt idx="418">
                  <c:v>-20.704955693987827</c:v>
                </c:pt>
                <c:pt idx="419">
                  <c:v>-20.652263393987585</c:v>
                </c:pt>
                <c:pt idx="420">
                  <c:v>-19.011663393987533</c:v>
                </c:pt>
                <c:pt idx="421">
                  <c:v>-18.320807293987102</c:v>
                </c:pt>
                <c:pt idx="422">
                  <c:v>-16.775755993987527</c:v>
                </c:pt>
                <c:pt idx="423">
                  <c:v>-15.067662393987852</c:v>
                </c:pt>
                <c:pt idx="424">
                  <c:v>-13.755133174207234</c:v>
                </c:pt>
                <c:pt idx="425">
                  <c:v>-10.853459793987559</c:v>
                </c:pt>
                <c:pt idx="426">
                  <c:v>-7.7336167939868643</c:v>
                </c:pt>
                <c:pt idx="427">
                  <c:v>-4.0085773523210095</c:v>
                </c:pt>
                <c:pt idx="428">
                  <c:v>7.2748366060126415</c:v>
                </c:pt>
                <c:pt idx="429">
                  <c:v>8.703356806012394</c:v>
                </c:pt>
                <c:pt idx="430">
                  <c:v>12.066045585604769</c:v>
                </c:pt>
                <c:pt idx="431">
                  <c:v>14.229622806011733</c:v>
                </c:pt>
                <c:pt idx="432">
                  <c:v>16.576984306012235</c:v>
                </c:pt>
                <c:pt idx="433">
                  <c:v>18.903173806012827</c:v>
                </c:pt>
                <c:pt idx="434">
                  <c:v>20.750485406012661</c:v>
                </c:pt>
                <c:pt idx="435">
                  <c:v>22.224605386500414</c:v>
                </c:pt>
                <c:pt idx="436">
                  <c:v>22.543386444721847</c:v>
                </c:pt>
                <c:pt idx="437">
                  <c:v>23.701561367917307</c:v>
                </c:pt>
                <c:pt idx="438">
                  <c:v>23.007572306012591</c:v>
                </c:pt>
                <c:pt idx="439">
                  <c:v>21.98900240601311</c:v>
                </c:pt>
                <c:pt idx="440">
                  <c:v>20.475331406012074</c:v>
                </c:pt>
                <c:pt idx="441">
                  <c:v>19.067483777730203</c:v>
                </c:pt>
                <c:pt idx="442">
                  <c:v>17.431058306012336</c:v>
                </c:pt>
                <c:pt idx="443">
                  <c:v>15.972566206012095</c:v>
                </c:pt>
                <c:pt idx="444">
                  <c:v>14.365721806012759</c:v>
                </c:pt>
                <c:pt idx="445">
                  <c:v>12.844592406012568</c:v>
                </c:pt>
                <c:pt idx="446">
                  <c:v>11.697401959547864</c:v>
                </c:pt>
                <c:pt idx="447">
                  <c:v>11.353238406012352</c:v>
                </c:pt>
                <c:pt idx="448">
                  <c:v>11.325568406012518</c:v>
                </c:pt>
                <c:pt idx="449">
                  <c:v>10.638306806012508</c:v>
                </c:pt>
                <c:pt idx="450">
                  <c:v>9.6470135060120619</c:v>
                </c:pt>
                <c:pt idx="451">
                  <c:v>8.5244827284611375</c:v>
                </c:pt>
                <c:pt idx="452">
                  <c:v>7.7550529060126925</c:v>
                </c:pt>
                <c:pt idx="453">
                  <c:v>7.5070118060123265</c:v>
                </c:pt>
                <c:pt idx="454">
                  <c:v>7.3554616060120708</c:v>
                </c:pt>
                <c:pt idx="455">
                  <c:v>7.2044197060124695</c:v>
                </c:pt>
                <c:pt idx="456">
                  <c:v>6.888312882608048</c:v>
                </c:pt>
                <c:pt idx="457">
                  <c:v>6.8250746060126755</c:v>
                </c:pt>
                <c:pt idx="458">
                  <c:v>6.8172017060126819</c:v>
                </c:pt>
                <c:pt idx="459">
                  <c:v>7.0151517060125546</c:v>
                </c:pt>
                <c:pt idx="460">
                  <c:v>8.0111590060124183</c:v>
                </c:pt>
                <c:pt idx="461">
                  <c:v>8.7348368257921809</c:v>
                </c:pt>
                <c:pt idx="462">
                  <c:v>9.0344397060125683</c:v>
                </c:pt>
                <c:pt idx="463">
                  <c:v>9.2849867060129583</c:v>
                </c:pt>
                <c:pt idx="464">
                  <c:v>9.3032716060120659</c:v>
                </c:pt>
                <c:pt idx="465">
                  <c:v>9.4819135060125319</c:v>
                </c:pt>
                <c:pt idx="466">
                  <c:v>9.9842098668819546</c:v>
                </c:pt>
                <c:pt idx="467">
                  <c:v>10.055312806012537</c:v>
                </c:pt>
                <c:pt idx="468">
                  <c:v>9.9437162060124393</c:v>
                </c:pt>
                <c:pt idx="469">
                  <c:v>10.204585906012497</c:v>
                </c:pt>
                <c:pt idx="470">
                  <c:v>10.249133706012456</c:v>
                </c:pt>
                <c:pt idx="471">
                  <c:v>10.164245191871148</c:v>
                </c:pt>
                <c:pt idx="472">
                  <c:v>9.7643201060126827</c:v>
                </c:pt>
                <c:pt idx="473">
                  <c:v>8.9021373060128468</c:v>
                </c:pt>
                <c:pt idx="474">
                  <c:v>7.7348715060126239</c:v>
                </c:pt>
                <c:pt idx="475">
                  <c:v>7.8562069060127016</c:v>
                </c:pt>
                <c:pt idx="476">
                  <c:v>8.77138692180195</c:v>
                </c:pt>
                <c:pt idx="477">
                  <c:v>11.139648406012681</c:v>
                </c:pt>
                <c:pt idx="478">
                  <c:v>11.191290106012671</c:v>
                </c:pt>
                <c:pt idx="479">
                  <c:v>10.95001220601247</c:v>
                </c:pt>
                <c:pt idx="480">
                  <c:v>10.000482106012244</c:v>
                </c:pt>
                <c:pt idx="481">
                  <c:v>9.9521907474271227</c:v>
                </c:pt>
                <c:pt idx="482">
                  <c:v>9.463218006012438</c:v>
                </c:pt>
                <c:pt idx="483">
                  <c:v>8.7862012060119952</c:v>
                </c:pt>
                <c:pt idx="484">
                  <c:v>10.181004006012483</c:v>
                </c:pt>
                <c:pt idx="485">
                  <c:v>9.1091730060124387</c:v>
                </c:pt>
                <c:pt idx="486">
                  <c:v>9.767479448117923</c:v>
                </c:pt>
                <c:pt idx="487">
                  <c:v>10.703443606012518</c:v>
                </c:pt>
                <c:pt idx="488">
                  <c:v>9.9203953060129635</c:v>
                </c:pt>
                <c:pt idx="489">
                  <c:v>10.701789406012448</c:v>
                </c:pt>
                <c:pt idx="490">
                  <c:v>10.695300006012431</c:v>
                </c:pt>
                <c:pt idx="491">
                  <c:v>10.160317896335204</c:v>
                </c:pt>
                <c:pt idx="492">
                  <c:v>10.655075706012113</c:v>
                </c:pt>
                <c:pt idx="493">
                  <c:v>9.7772847060130719</c:v>
                </c:pt>
                <c:pt idx="494">
                  <c:v>9.5107496494906201</c:v>
                </c:pt>
                <c:pt idx="495">
                  <c:v>9.9440173118944184</c:v>
                </c:pt>
                <c:pt idx="496">
                  <c:v>9.9077402060124928</c:v>
                </c:pt>
                <c:pt idx="497">
                  <c:v>9.9019612213967889</c:v>
                </c:pt>
                <c:pt idx="498">
                  <c:v>9.8956064060120248</c:v>
                </c:pt>
                <c:pt idx="499">
                  <c:v>9.893319206012519</c:v>
                </c:pt>
                <c:pt idx="500">
                  <c:v>9.895363006012369</c:v>
                </c:pt>
                <c:pt idx="501">
                  <c:v>9.9238365060124067</c:v>
                </c:pt>
                <c:pt idx="502">
                  <c:v>9.9327713886213029</c:v>
                </c:pt>
                <c:pt idx="503">
                  <c:v>10.07631660601227</c:v>
                </c:pt>
                <c:pt idx="504">
                  <c:v>10.079107406012</c:v>
                </c:pt>
                <c:pt idx="505">
                  <c:v>10.092442006012988</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10.218355191871396</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10.233566606012069</c:v>
                </c:pt>
                <c:pt idx="527">
                  <c:v>10.233566606012069</c:v>
                </c:pt>
                <c:pt idx="528">
                  <c:v>10.233566606012246</c:v>
                </c:pt>
                <c:pt idx="529">
                  <c:v>10.233566606012303</c:v>
                </c:pt>
                <c:pt idx="530">
                  <c:v>10.233566606012069</c:v>
                </c:pt>
                <c:pt idx="531">
                  <c:v>10.233566606012069</c:v>
                </c:pt>
                <c:pt idx="532">
                  <c:v>10.233566606012069</c:v>
                </c:pt>
                <c:pt idx="533">
                  <c:v>10.233566606012069</c:v>
                </c:pt>
                <c:pt idx="534">
                  <c:v>10.233611606012698</c:v>
                </c:pt>
                <c:pt idx="535">
                  <c:v>10.233656606012644</c:v>
                </c:pt>
                <c:pt idx="536">
                  <c:v>10.233656606012644</c:v>
                </c:pt>
                <c:pt idx="537">
                  <c:v>10.233656606012644</c:v>
                </c:pt>
                <c:pt idx="538">
                  <c:v>10.233694701250498</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10.231710506012119</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10.23545660601175</c:v>
                </c:pt>
                <c:pt idx="565">
                  <c:v>10.23545660601175</c:v>
                </c:pt>
                <c:pt idx="566">
                  <c:v>10.23545660601175</c:v>
                </c:pt>
                <c:pt idx="567">
                  <c:v>10.23545660601175</c:v>
                </c:pt>
                <c:pt idx="568">
                  <c:v>10.235456606012022</c:v>
                </c:pt>
                <c:pt idx="569">
                  <c:v>10.23546022670202</c:v>
                </c:pt>
                <c:pt idx="570">
                  <c:v>10.235536606012452</c:v>
                </c:pt>
                <c:pt idx="571">
                  <c:v>10.235978906012688</c:v>
                </c:pt>
                <c:pt idx="572">
                  <c:v>10.237236606012868</c:v>
                </c:pt>
                <c:pt idx="573">
                  <c:v>10.237236606012928</c:v>
                </c:pt>
                <c:pt idx="574">
                  <c:v>10.23731100601314</c:v>
                </c:pt>
                <c:pt idx="575">
                  <c:v>10.237356606012398</c:v>
                </c:pt>
                <c:pt idx="576">
                  <c:v>10.240896606012498</c:v>
                </c:pt>
                <c:pt idx="577">
                  <c:v>10.24089660601193</c:v>
                </c:pt>
                <c:pt idx="578">
                  <c:v>10.24089660601193</c:v>
                </c:pt>
                <c:pt idx="579">
                  <c:v>10.24089660601193</c:v>
                </c:pt>
                <c:pt idx="580">
                  <c:v>10.24089660601193</c:v>
                </c:pt>
                <c:pt idx="581">
                  <c:v>10.242620406011779</c:v>
                </c:pt>
                <c:pt idx="582">
                  <c:v>10.252080822880062</c:v>
                </c:pt>
                <c:pt idx="583">
                  <c:v>10.294376976382193</c:v>
                </c:pt>
                <c:pt idx="584">
                  <c:v>10.294356606011831</c:v>
                </c:pt>
                <c:pt idx="585">
                  <c:v>10.299311406012345</c:v>
                </c:pt>
                <c:pt idx="586">
                  <c:v>10.313549206012825</c:v>
                </c:pt>
                <c:pt idx="587">
                  <c:v>10.325291912134571</c:v>
                </c:pt>
                <c:pt idx="588">
                  <c:v>10.336007606012188</c:v>
                </c:pt>
                <c:pt idx="589">
                  <c:v>10.346666606012334</c:v>
                </c:pt>
                <c:pt idx="590">
                  <c:v>10.397266458953439</c:v>
                </c:pt>
                <c:pt idx="591">
                  <c:v>10.39985660601242</c:v>
                </c:pt>
                <c:pt idx="592">
                  <c:v>10.400589806012508</c:v>
                </c:pt>
                <c:pt idx="593">
                  <c:v>10.404473064346305</c:v>
                </c:pt>
                <c:pt idx="594">
                  <c:v>10.405436606012973</c:v>
                </c:pt>
                <c:pt idx="595">
                  <c:v>10.405436606012973</c:v>
                </c:pt>
                <c:pt idx="596">
                  <c:v>10.405436606012456</c:v>
                </c:pt>
                <c:pt idx="597">
                  <c:v>10.420096606012422</c:v>
                </c:pt>
                <c:pt idx="598">
                  <c:v>10.421024537047026</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10.435985806012322</c:v>
                </c:pt>
                <c:pt idx="614">
                  <c:v>10.445236606012159</c:v>
                </c:pt>
                <c:pt idx="615">
                  <c:v>10.445236606012159</c:v>
                </c:pt>
                <c:pt idx="616">
                  <c:v>10.445236606012159</c:v>
                </c:pt>
                <c:pt idx="617">
                  <c:v>10.445236606012054</c:v>
                </c:pt>
                <c:pt idx="618">
                  <c:v>10.445277706012348</c:v>
                </c:pt>
                <c:pt idx="619">
                  <c:v>10.446962506012383</c:v>
                </c:pt>
                <c:pt idx="620">
                  <c:v>10.446997272679155</c:v>
                </c:pt>
                <c:pt idx="621">
                  <c:v>10.446425534583184</c:v>
                </c:pt>
                <c:pt idx="622">
                  <c:v>10.443715406012368</c:v>
                </c:pt>
                <c:pt idx="623">
                  <c:v>10.443196606012478</c:v>
                </c:pt>
                <c:pt idx="624">
                  <c:v>10.441461306012457</c:v>
                </c:pt>
                <c:pt idx="625">
                  <c:v>10.441176606012448</c:v>
                </c:pt>
                <c:pt idx="626">
                  <c:v>10.441176606012503</c:v>
                </c:pt>
                <c:pt idx="627">
                  <c:v>10.441136606012392</c:v>
                </c:pt>
                <c:pt idx="628">
                  <c:v>10.441136606012904</c:v>
                </c:pt>
                <c:pt idx="629">
                  <c:v>10.44113660601279</c:v>
                </c:pt>
                <c:pt idx="630">
                  <c:v>10.441136606012847</c:v>
                </c:pt>
                <c:pt idx="631">
                  <c:v>10.441129606012847</c:v>
                </c:pt>
                <c:pt idx="632">
                  <c:v>10.441036606012473</c:v>
                </c:pt>
                <c:pt idx="633">
                  <c:v>10.441036606012473</c:v>
                </c:pt>
                <c:pt idx="634">
                  <c:v>10.441018006012536</c:v>
                </c:pt>
                <c:pt idx="635">
                  <c:v>10.4410335447878</c:v>
                </c:pt>
                <c:pt idx="636">
                  <c:v>10.444000506013269</c:v>
                </c:pt>
                <c:pt idx="637">
                  <c:v>10.444716606013301</c:v>
                </c:pt>
                <c:pt idx="638">
                  <c:v>10.444716606013301</c:v>
                </c:pt>
                <c:pt idx="639">
                  <c:v>10.444683006012283</c:v>
                </c:pt>
                <c:pt idx="640">
                  <c:v>10.445690500749068</c:v>
                </c:pt>
                <c:pt idx="641">
                  <c:v>10.447654206013016</c:v>
                </c:pt>
                <c:pt idx="642">
                  <c:v>10.451197206012196</c:v>
                </c:pt>
                <c:pt idx="643">
                  <c:v>10.453016606012127</c:v>
                </c:pt>
                <c:pt idx="644">
                  <c:v>10.455843806012384</c:v>
                </c:pt>
                <c:pt idx="645">
                  <c:v>10.458704106012433</c:v>
                </c:pt>
                <c:pt idx="646">
                  <c:v>10.459588340706015</c:v>
                </c:pt>
                <c:pt idx="647">
                  <c:v>10.463230006012182</c:v>
                </c:pt>
                <c:pt idx="648">
                  <c:v>10.466345206011866</c:v>
                </c:pt>
                <c:pt idx="649">
                  <c:v>10.46643480601198</c:v>
                </c:pt>
                <c:pt idx="650">
                  <c:v>10.466381206012173</c:v>
                </c:pt>
                <c:pt idx="651">
                  <c:v>10.466749667236945</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10.475932406012618</c:v>
                </c:pt>
                <c:pt idx="664">
                  <c:v>10.479522606012353</c:v>
                </c:pt>
                <c:pt idx="665">
                  <c:v>10.479691806011729</c:v>
                </c:pt>
                <c:pt idx="666">
                  <c:v>10.479696606011803</c:v>
                </c:pt>
                <c:pt idx="667">
                  <c:v>10.479696606011744</c:v>
                </c:pt>
                <c:pt idx="668">
                  <c:v>10.479696606011744</c:v>
                </c:pt>
                <c:pt idx="669">
                  <c:v>10.479696606011744</c:v>
                </c:pt>
                <c:pt idx="670">
                  <c:v>10.4797038060125</c:v>
                </c:pt>
                <c:pt idx="671">
                  <c:v>10.479736606012612</c:v>
                </c:pt>
                <c:pt idx="672">
                  <c:v>10.479736606012729</c:v>
                </c:pt>
                <c:pt idx="673">
                  <c:v>10.479736606012729</c:v>
                </c:pt>
                <c:pt idx="674">
                  <c:v>10.479736606012729</c:v>
                </c:pt>
                <c:pt idx="675">
                  <c:v>10.479736606012729</c:v>
                </c:pt>
                <c:pt idx="676">
                  <c:v>10.479736606012729</c:v>
                </c:pt>
                <c:pt idx="677">
                  <c:v>10.47973660601278</c:v>
                </c:pt>
                <c:pt idx="678">
                  <c:v>10.479736606012729</c:v>
                </c:pt>
                <c:pt idx="679">
                  <c:v>10.479736606012729</c:v>
                </c:pt>
                <c:pt idx="680">
                  <c:v>10.479736606012729</c:v>
                </c:pt>
                <c:pt idx="681">
                  <c:v>10.479736606012729</c:v>
                </c:pt>
                <c:pt idx="682">
                  <c:v>10.47973660601278</c:v>
                </c:pt>
                <c:pt idx="683">
                  <c:v>10.479736606012729</c:v>
                </c:pt>
                <c:pt idx="684">
                  <c:v>10.479736606012674</c:v>
                </c:pt>
                <c:pt idx="685">
                  <c:v>10.479759939345726</c:v>
                </c:pt>
                <c:pt idx="686">
                  <c:v>10.478978506012368</c:v>
                </c:pt>
                <c:pt idx="687">
                  <c:v>10.477092206012816</c:v>
                </c:pt>
                <c:pt idx="688">
                  <c:v>10.466861963155637</c:v>
                </c:pt>
                <c:pt idx="689">
                  <c:v>10.461694706012409</c:v>
                </c:pt>
                <c:pt idx="690">
                  <c:v>10.459186606012594</c:v>
                </c:pt>
                <c:pt idx="691">
                  <c:v>10.458109306012503</c:v>
                </c:pt>
                <c:pt idx="692">
                  <c:v>10.457311893368702</c:v>
                </c:pt>
                <c:pt idx="693">
                  <c:v>10.457298510774606</c:v>
                </c:pt>
                <c:pt idx="694">
                  <c:v>10.457331501845674</c:v>
                </c:pt>
                <c:pt idx="695">
                  <c:v>10.457422606011924</c:v>
                </c:pt>
                <c:pt idx="696">
                  <c:v>10.459158006011664</c:v>
                </c:pt>
                <c:pt idx="697">
                  <c:v>10.45939660601177</c:v>
                </c:pt>
                <c:pt idx="698">
                  <c:v>10.459385206012056</c:v>
                </c:pt>
                <c:pt idx="699">
                  <c:v>10.459336606012334</c:v>
                </c:pt>
                <c:pt idx="700">
                  <c:v>10.459371406011668</c:v>
                </c:pt>
                <c:pt idx="701">
                  <c:v>10.45939660601177</c:v>
                </c:pt>
                <c:pt idx="702">
                  <c:v>10.45939660601177</c:v>
                </c:pt>
                <c:pt idx="703">
                  <c:v>10.45939660601177</c:v>
                </c:pt>
                <c:pt idx="704">
                  <c:v>10.459459076600508</c:v>
                </c:pt>
                <c:pt idx="705">
                  <c:v>10.461422906011666</c:v>
                </c:pt>
                <c:pt idx="706">
                  <c:v>10.464756406012242</c:v>
                </c:pt>
                <c:pt idx="707">
                  <c:v>10.465302206012122</c:v>
                </c:pt>
                <c:pt idx="708">
                  <c:v>10.468604606012732</c:v>
                </c:pt>
                <c:pt idx="709">
                  <c:v>10.468676606012664</c:v>
                </c:pt>
                <c:pt idx="710">
                  <c:v>10.468695506012764</c:v>
                </c:pt>
                <c:pt idx="711">
                  <c:v>10.468796606012589</c:v>
                </c:pt>
                <c:pt idx="712">
                  <c:v>10.468796606012589</c:v>
                </c:pt>
                <c:pt idx="713">
                  <c:v>10.468796606012589</c:v>
                </c:pt>
                <c:pt idx="714">
                  <c:v>10.468796606012654</c:v>
                </c:pt>
                <c:pt idx="715">
                  <c:v>10.470476006012662</c:v>
                </c:pt>
                <c:pt idx="716">
                  <c:v>10.472404106012872</c:v>
                </c:pt>
                <c:pt idx="717">
                  <c:v>10.472676606012854</c:v>
                </c:pt>
                <c:pt idx="718">
                  <c:v>10.472676606012854</c:v>
                </c:pt>
                <c:pt idx="719">
                  <c:v>10.472676606012854</c:v>
                </c:pt>
                <c:pt idx="720">
                  <c:v>10.472661006012757</c:v>
                </c:pt>
                <c:pt idx="721">
                  <c:v>10.472637006012153</c:v>
                </c:pt>
                <c:pt idx="722">
                  <c:v>10.472616606012284</c:v>
                </c:pt>
                <c:pt idx="723">
                  <c:v>10.472616606012284</c:v>
                </c:pt>
                <c:pt idx="724">
                  <c:v>10.4726674223394</c:v>
                </c:pt>
                <c:pt idx="725">
                  <c:v>10.469655006012006</c:v>
                </c:pt>
                <c:pt idx="726">
                  <c:v>10.4671528060131</c:v>
                </c:pt>
                <c:pt idx="727">
                  <c:v>10.465630706012094</c:v>
                </c:pt>
                <c:pt idx="728">
                  <c:v>10.465136606012074</c:v>
                </c:pt>
                <c:pt idx="729">
                  <c:v>10.465136606012022</c:v>
                </c:pt>
                <c:pt idx="730">
                  <c:v>10.464783206011887</c:v>
                </c:pt>
                <c:pt idx="731">
                  <c:v>10.463276606011803</c:v>
                </c:pt>
                <c:pt idx="732">
                  <c:v>10.463262206012089</c:v>
                </c:pt>
                <c:pt idx="733">
                  <c:v>10.46174840601266</c:v>
                </c:pt>
                <c:pt idx="734">
                  <c:v>10.45702031735302</c:v>
                </c:pt>
                <c:pt idx="735">
                  <c:v>10.448910406012656</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10.432036606011676</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10.426466606012955</c:v>
                </c:pt>
                <c:pt idx="770">
                  <c:v>10.42646660601288</c:v>
                </c:pt>
                <c:pt idx="771">
                  <c:v>10.426466606012955</c:v>
                </c:pt>
                <c:pt idx="772">
                  <c:v>10.426466606012955</c:v>
                </c:pt>
                <c:pt idx="773">
                  <c:v>10.426466606012955</c:v>
                </c:pt>
                <c:pt idx="774">
                  <c:v>10.423209506012157</c:v>
                </c:pt>
                <c:pt idx="775">
                  <c:v>10.42277660601197</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10.421036606012223</c:v>
                </c:pt>
                <c:pt idx="786">
                  <c:v>10.421036606012322</c:v>
                </c:pt>
                <c:pt idx="787">
                  <c:v>10.421012006012701</c:v>
                </c:pt>
                <c:pt idx="788">
                  <c:v>10.421006606012796</c:v>
                </c:pt>
                <c:pt idx="789">
                  <c:v>10.421006606012796</c:v>
                </c:pt>
                <c:pt idx="790">
                  <c:v>10.421006906012805</c:v>
                </c:pt>
                <c:pt idx="791">
                  <c:v>10.421064157032461</c:v>
                </c:pt>
                <c:pt idx="792">
                  <c:v>10.421066606012069</c:v>
                </c:pt>
                <c:pt idx="793">
                  <c:v>10.421066606012069</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10.411689806012618</c:v>
                </c:pt>
                <c:pt idx="806">
                  <c:v>10.4117466060131</c:v>
                </c:pt>
                <c:pt idx="807">
                  <c:v>10.41174260601305</c:v>
                </c:pt>
                <c:pt idx="808">
                  <c:v>10.411796606012516</c:v>
                </c:pt>
                <c:pt idx="809">
                  <c:v>10.411796606012459</c:v>
                </c:pt>
                <c:pt idx="810">
                  <c:v>10.411823606012048</c:v>
                </c:pt>
                <c:pt idx="811">
                  <c:v>10.411762406012883</c:v>
                </c:pt>
                <c:pt idx="812">
                  <c:v>10.411756606012844</c:v>
                </c:pt>
                <c:pt idx="813">
                  <c:v>10.41030619784882</c:v>
                </c:pt>
                <c:pt idx="814">
                  <c:v>10.409880706012146</c:v>
                </c:pt>
                <c:pt idx="815">
                  <c:v>10.409986606011984</c:v>
                </c:pt>
                <c:pt idx="816">
                  <c:v>10.409986606011984</c:v>
                </c:pt>
                <c:pt idx="817">
                  <c:v>10.409986606011984</c:v>
                </c:pt>
                <c:pt idx="818">
                  <c:v>10.409983506011899</c:v>
                </c:pt>
                <c:pt idx="819">
                  <c:v>10.410043203950934</c:v>
                </c:pt>
                <c:pt idx="820">
                  <c:v>10.410067406012558</c:v>
                </c:pt>
                <c:pt idx="821">
                  <c:v>10.410090206012304</c:v>
                </c:pt>
                <c:pt idx="822">
                  <c:v>10.409247606012926</c:v>
                </c:pt>
                <c:pt idx="823">
                  <c:v>10.406342006012396</c:v>
                </c:pt>
                <c:pt idx="824">
                  <c:v>10.406351006012315</c:v>
                </c:pt>
                <c:pt idx="825">
                  <c:v>10.406414956528227</c:v>
                </c:pt>
                <c:pt idx="826">
                  <c:v>10.406436606012768</c:v>
                </c:pt>
                <c:pt idx="827">
                  <c:v>10.406436606012768</c:v>
                </c:pt>
                <c:pt idx="828">
                  <c:v>10.406436606012768</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10.397134939345428</c:v>
                </c:pt>
                <c:pt idx="837">
                  <c:v>10.393200206011629</c:v>
                </c:pt>
                <c:pt idx="838">
                  <c:v>10.391674606012444</c:v>
                </c:pt>
                <c:pt idx="839">
                  <c:v>10.383461806012306</c:v>
                </c:pt>
                <c:pt idx="840">
                  <c:v>10.383308006012168</c:v>
                </c:pt>
                <c:pt idx="841">
                  <c:v>10.383894745547337</c:v>
                </c:pt>
                <c:pt idx="842">
                  <c:v>10.385916606011866</c:v>
                </c:pt>
                <c:pt idx="843">
                  <c:v>10.385944506012127</c:v>
                </c:pt>
                <c:pt idx="844">
                  <c:v>10.3860246060125</c:v>
                </c:pt>
                <c:pt idx="845">
                  <c:v>10.386074306011736</c:v>
                </c:pt>
                <c:pt idx="846">
                  <c:v>10.386122106012365</c:v>
                </c:pt>
                <c:pt idx="847">
                  <c:v>10.386156606012747</c:v>
                </c:pt>
                <c:pt idx="848">
                  <c:v>10.386156606012626</c:v>
                </c:pt>
                <c:pt idx="849">
                  <c:v>10.386156606012626</c:v>
                </c:pt>
                <c:pt idx="850">
                  <c:v>10.386156606012626</c:v>
                </c:pt>
                <c:pt idx="851">
                  <c:v>10.386156606012626</c:v>
                </c:pt>
                <c:pt idx="852">
                  <c:v>10.386138606012153</c:v>
                </c:pt>
                <c:pt idx="853">
                  <c:v>10.385293646829071</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10.384276406012818</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10.383186906012645</c:v>
                </c:pt>
                <c:pt idx="871">
                  <c:v>10.382436606012432</c:v>
                </c:pt>
                <c:pt idx="872">
                  <c:v>10.382436606012432</c:v>
                </c:pt>
                <c:pt idx="873">
                  <c:v>10.382436606012432</c:v>
                </c:pt>
                <c:pt idx="874">
                  <c:v>10.38243660601238</c:v>
                </c:pt>
                <c:pt idx="875">
                  <c:v>10.382436606012327</c:v>
                </c:pt>
                <c:pt idx="876">
                  <c:v>10.382437206012341</c:v>
                </c:pt>
                <c:pt idx="877">
                  <c:v>10.382466606012175</c:v>
                </c:pt>
                <c:pt idx="878">
                  <c:v>10.382466606012175</c:v>
                </c:pt>
                <c:pt idx="879">
                  <c:v>10.382448306011982</c:v>
                </c:pt>
                <c:pt idx="880">
                  <c:v>10.382466606012354</c:v>
                </c:pt>
                <c:pt idx="881">
                  <c:v>10.382466606012175</c:v>
                </c:pt>
                <c:pt idx="882">
                  <c:v>10.382416506012742</c:v>
                </c:pt>
                <c:pt idx="883">
                  <c:v>10.387373006012806</c:v>
                </c:pt>
                <c:pt idx="884">
                  <c:v>10.410864106012198</c:v>
                </c:pt>
                <c:pt idx="885">
                  <c:v>10.440405106012419</c:v>
                </c:pt>
                <c:pt idx="886">
                  <c:v>10.455234356012431</c:v>
                </c:pt>
                <c:pt idx="887">
                  <c:v>10.469716606012218</c:v>
                </c:pt>
                <c:pt idx="888">
                  <c:v>10.469716606012218</c:v>
                </c:pt>
                <c:pt idx="889">
                  <c:v>10.47368560601207</c:v>
                </c:pt>
                <c:pt idx="890">
                  <c:v>10.479836606011968</c:v>
                </c:pt>
                <c:pt idx="891">
                  <c:v>10.479801039002124</c:v>
                </c:pt>
                <c:pt idx="892">
                  <c:v>10.479810006011817</c:v>
                </c:pt>
                <c:pt idx="893">
                  <c:v>10.479816606011823</c:v>
                </c:pt>
                <c:pt idx="894">
                  <c:v>10.479802206011959</c:v>
                </c:pt>
                <c:pt idx="895">
                  <c:v>10.479736606012729</c:v>
                </c:pt>
                <c:pt idx="896">
                  <c:v>10.47973660601278</c:v>
                </c:pt>
                <c:pt idx="897">
                  <c:v>10.479736606012729</c:v>
                </c:pt>
                <c:pt idx="898">
                  <c:v>10.479736606012729</c:v>
                </c:pt>
                <c:pt idx="899">
                  <c:v>10.480559506012328</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10.502336606013017</c:v>
                </c:pt>
                <c:pt idx="909">
                  <c:v>10.502336606013017</c:v>
                </c:pt>
                <c:pt idx="910">
                  <c:v>10.502336606013017</c:v>
                </c:pt>
                <c:pt idx="911">
                  <c:v>10.502727606012581</c:v>
                </c:pt>
                <c:pt idx="912">
                  <c:v>10.512325706012298</c:v>
                </c:pt>
                <c:pt idx="913">
                  <c:v>10.514356606012148</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10.526416606012702</c:v>
                </c:pt>
                <c:pt idx="923">
                  <c:v>10.526410606012934</c:v>
                </c:pt>
                <c:pt idx="924">
                  <c:v>10.526741760651998</c:v>
                </c:pt>
                <c:pt idx="925">
                  <c:v>10.529036606012452</c:v>
                </c:pt>
                <c:pt idx="926">
                  <c:v>10.529036606012452</c:v>
                </c:pt>
                <c:pt idx="927">
                  <c:v>10.529036606012452</c:v>
                </c:pt>
                <c:pt idx="928">
                  <c:v>10.529036606012452</c:v>
                </c:pt>
                <c:pt idx="929">
                  <c:v>10.529036606012326</c:v>
                </c:pt>
                <c:pt idx="930">
                  <c:v>10.529036606012452</c:v>
                </c:pt>
                <c:pt idx="931">
                  <c:v>10.529036606012452</c:v>
                </c:pt>
                <c:pt idx="932">
                  <c:v>10.529036606012452</c:v>
                </c:pt>
                <c:pt idx="933">
                  <c:v>10.529036606012452</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10.531061863744069</c:v>
                </c:pt>
                <c:pt idx="956">
                  <c:v>10.531348606012271</c:v>
                </c:pt>
                <c:pt idx="957">
                  <c:v>10.532836606011827</c:v>
                </c:pt>
                <c:pt idx="958">
                  <c:v>10.532836606011827</c:v>
                </c:pt>
                <c:pt idx="959">
                  <c:v>10.532836606011827</c:v>
                </c:pt>
                <c:pt idx="960">
                  <c:v>10.532836606011827</c:v>
                </c:pt>
                <c:pt idx="961">
                  <c:v>10.53283660601172</c:v>
                </c:pt>
                <c:pt idx="962">
                  <c:v>10.535295406012049</c:v>
                </c:pt>
                <c:pt idx="963">
                  <c:v>10.536576606011934</c:v>
                </c:pt>
                <c:pt idx="964">
                  <c:v>10.536576606011934</c:v>
                </c:pt>
                <c:pt idx="965">
                  <c:v>10.536576606011934</c:v>
                </c:pt>
                <c:pt idx="966">
                  <c:v>10.537303307043098</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10.547489806012351</c:v>
                </c:pt>
                <c:pt idx="986">
                  <c:v>10.547471006012248</c:v>
                </c:pt>
                <c:pt idx="987">
                  <c:v>10.547476606012323</c:v>
                </c:pt>
                <c:pt idx="988">
                  <c:v>10.547476606012212</c:v>
                </c:pt>
                <c:pt idx="989">
                  <c:v>10.547476606012323</c:v>
                </c:pt>
                <c:pt idx="990">
                  <c:v>10.547476606012323</c:v>
                </c:pt>
                <c:pt idx="991">
                  <c:v>10.547476606012323</c:v>
                </c:pt>
                <c:pt idx="992">
                  <c:v>10.547476606012323</c:v>
                </c:pt>
                <c:pt idx="993">
                  <c:v>10.547476606012149</c:v>
                </c:pt>
                <c:pt idx="994">
                  <c:v>10.547476606012323</c:v>
                </c:pt>
                <c:pt idx="995">
                  <c:v>10.547476606012323</c:v>
                </c:pt>
                <c:pt idx="996">
                  <c:v>10.547462206012383</c:v>
                </c:pt>
                <c:pt idx="997">
                  <c:v>10.5474847060133</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10.545536606012977</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10.545636606012211</c:v>
                </c:pt>
                <c:pt idx="1026">
                  <c:v>10.545636606012026</c:v>
                </c:pt>
                <c:pt idx="1027">
                  <c:v>10.545636606012026</c:v>
                </c:pt>
                <c:pt idx="1028">
                  <c:v>10.545636606012026</c:v>
                </c:pt>
                <c:pt idx="1029">
                  <c:v>10.545636606012026</c:v>
                </c:pt>
                <c:pt idx="1030">
                  <c:v>10.545636606012211</c:v>
                </c:pt>
                <c:pt idx="1031">
                  <c:v>10.545636606012026</c:v>
                </c:pt>
                <c:pt idx="1032">
                  <c:v>10.545630906012279</c:v>
                </c:pt>
                <c:pt idx="1033">
                  <c:v>10.545537306012962</c:v>
                </c:pt>
                <c:pt idx="1034">
                  <c:v>10.545536606012977</c:v>
                </c:pt>
                <c:pt idx="1035">
                  <c:v>10.545536606012977</c:v>
                </c:pt>
                <c:pt idx="1036">
                  <c:v>10.545536606012977</c:v>
                </c:pt>
                <c:pt idx="1037">
                  <c:v>10.545591506011831</c:v>
                </c:pt>
                <c:pt idx="1038">
                  <c:v>10.545636606012026</c:v>
                </c:pt>
                <c:pt idx="1039">
                  <c:v>10.545636606012026</c:v>
                </c:pt>
                <c:pt idx="1040">
                  <c:v>10.545636606012026</c:v>
                </c:pt>
                <c:pt idx="1041">
                  <c:v>10.545636606012152</c:v>
                </c:pt>
                <c:pt idx="1042">
                  <c:v>10.545636606012026</c:v>
                </c:pt>
                <c:pt idx="1043">
                  <c:v>10.545636606012026</c:v>
                </c:pt>
                <c:pt idx="1044">
                  <c:v>10.545636606012026</c:v>
                </c:pt>
                <c:pt idx="1045">
                  <c:v>10.545636606012026</c:v>
                </c:pt>
                <c:pt idx="1046">
                  <c:v>10.545636606012211</c:v>
                </c:pt>
                <c:pt idx="1047">
                  <c:v>10.545636606012026</c:v>
                </c:pt>
                <c:pt idx="1048">
                  <c:v>10.541157606012348</c:v>
                </c:pt>
                <c:pt idx="1049">
                  <c:v>10.538536606012553</c:v>
                </c:pt>
                <c:pt idx="1050">
                  <c:v>10.538536606012553</c:v>
                </c:pt>
                <c:pt idx="1051">
                  <c:v>10.538536606012444</c:v>
                </c:pt>
                <c:pt idx="1052">
                  <c:v>10.524787006012232</c:v>
                </c:pt>
                <c:pt idx="1053">
                  <c:v>10.51668050601207</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10.500476206012674</c:v>
                </c:pt>
                <c:pt idx="1069">
                  <c:v>10.494736606012655</c:v>
                </c:pt>
                <c:pt idx="1070">
                  <c:v>10.494720106013068</c:v>
                </c:pt>
                <c:pt idx="1071">
                  <c:v>10.494706606012954</c:v>
                </c:pt>
                <c:pt idx="1072">
                  <c:v>10.494706606012954</c:v>
                </c:pt>
                <c:pt idx="1073">
                  <c:v>10.494666006012</c:v>
                </c:pt>
                <c:pt idx="1074">
                  <c:v>10.494636606012053</c:v>
                </c:pt>
                <c:pt idx="1075">
                  <c:v>10.494636606012053</c:v>
                </c:pt>
                <c:pt idx="1076">
                  <c:v>10.494636606012053</c:v>
                </c:pt>
                <c:pt idx="1077">
                  <c:v>10.494636606012053</c:v>
                </c:pt>
                <c:pt idx="1078">
                  <c:v>10.494636606012053</c:v>
                </c:pt>
                <c:pt idx="1079">
                  <c:v>10.494636606012053</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10.489260606012868</c:v>
                </c:pt>
                <c:pt idx="1094">
                  <c:v>10.489236606012824</c:v>
                </c:pt>
                <c:pt idx="1095">
                  <c:v>10.489236606012824</c:v>
                </c:pt>
                <c:pt idx="1096">
                  <c:v>10.489236606012884</c:v>
                </c:pt>
                <c:pt idx="1097">
                  <c:v>10.489236606012824</c:v>
                </c:pt>
                <c:pt idx="1098">
                  <c:v>10.489236606012824</c:v>
                </c:pt>
                <c:pt idx="1099">
                  <c:v>10.489287806011887</c:v>
                </c:pt>
                <c:pt idx="1100">
                  <c:v>10.489336606011962</c:v>
                </c:pt>
                <c:pt idx="1101">
                  <c:v>10.489336606011962</c:v>
                </c:pt>
                <c:pt idx="1102">
                  <c:v>10.489336606011889</c:v>
                </c:pt>
                <c:pt idx="1103">
                  <c:v>10.489336606011962</c:v>
                </c:pt>
                <c:pt idx="1104">
                  <c:v>10.489052506012072</c:v>
                </c:pt>
                <c:pt idx="1105">
                  <c:v>10.487626906012864</c:v>
                </c:pt>
                <c:pt idx="1106">
                  <c:v>10.487656606012777</c:v>
                </c:pt>
                <c:pt idx="1107">
                  <c:v>10.487656606012777</c:v>
                </c:pt>
                <c:pt idx="1108">
                  <c:v>10.487656606012777</c:v>
                </c:pt>
                <c:pt idx="1109">
                  <c:v>10.487483806012651</c:v>
                </c:pt>
                <c:pt idx="1110">
                  <c:v>10.485754006011874</c:v>
                </c:pt>
                <c:pt idx="1111">
                  <c:v>10.485781050456822</c:v>
                </c:pt>
                <c:pt idx="1112">
                  <c:v>10.482561503971652</c:v>
                </c:pt>
                <c:pt idx="1113">
                  <c:v>10.482106606012072</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10.49108475034202</c:v>
                </c:pt>
                <c:pt idx="1122">
                  <c:v>10.493486606012116</c:v>
                </c:pt>
                <c:pt idx="1123">
                  <c:v>10.493486606012116</c:v>
                </c:pt>
                <c:pt idx="1124">
                  <c:v>10.493486606012116</c:v>
                </c:pt>
                <c:pt idx="1125">
                  <c:v>10.493486606012116</c:v>
                </c:pt>
                <c:pt idx="1126">
                  <c:v>10.493486606012061</c:v>
                </c:pt>
                <c:pt idx="1127">
                  <c:v>10.493486606012116</c:v>
                </c:pt>
                <c:pt idx="1128">
                  <c:v>10.49347700601222</c:v>
                </c:pt>
                <c:pt idx="1129">
                  <c:v>10.493890606012442</c:v>
                </c:pt>
                <c:pt idx="1130">
                  <c:v>10.496206606012224</c:v>
                </c:pt>
                <c:pt idx="1131">
                  <c:v>10.496206606012224</c:v>
                </c:pt>
                <c:pt idx="1132">
                  <c:v>10.496206606012224</c:v>
                </c:pt>
                <c:pt idx="1133">
                  <c:v>10.496206606012224</c:v>
                </c:pt>
                <c:pt idx="1134">
                  <c:v>10.496206606012224</c:v>
                </c:pt>
                <c:pt idx="1135">
                  <c:v>10.504978906012694</c:v>
                </c:pt>
                <c:pt idx="1136">
                  <c:v>10.505536606012786</c:v>
                </c:pt>
                <c:pt idx="1137">
                  <c:v>10.505536606012731</c:v>
                </c:pt>
                <c:pt idx="1138">
                  <c:v>10.505536606012731</c:v>
                </c:pt>
                <c:pt idx="1139">
                  <c:v>10.505536606012731</c:v>
                </c:pt>
                <c:pt idx="1140">
                  <c:v>10.505544939345878</c:v>
                </c:pt>
                <c:pt idx="1141">
                  <c:v>10.505665306013057</c:v>
                </c:pt>
                <c:pt idx="1142">
                  <c:v>10.505640506013123</c:v>
                </c:pt>
                <c:pt idx="1143">
                  <c:v>10.505636606013049</c:v>
                </c:pt>
                <c:pt idx="1144">
                  <c:v>10.505636606013049</c:v>
                </c:pt>
                <c:pt idx="1145">
                  <c:v>10.505636606013161</c:v>
                </c:pt>
                <c:pt idx="1146">
                  <c:v>10.505636606013049</c:v>
                </c:pt>
                <c:pt idx="1147">
                  <c:v>10.505671406012318</c:v>
                </c:pt>
                <c:pt idx="1148">
                  <c:v>10.505721106012246</c:v>
                </c:pt>
                <c:pt idx="1149">
                  <c:v>10.505853106011969</c:v>
                </c:pt>
                <c:pt idx="1150">
                  <c:v>10.502408358589184</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10.489516606012984</c:v>
                </c:pt>
                <c:pt idx="1190">
                  <c:v>10.489516606012856</c:v>
                </c:pt>
                <c:pt idx="1191">
                  <c:v>10.489516606012856</c:v>
                </c:pt>
                <c:pt idx="1192">
                  <c:v>10.489450206012274</c:v>
                </c:pt>
                <c:pt idx="1193">
                  <c:v>10.489436606012289</c:v>
                </c:pt>
                <c:pt idx="1194">
                  <c:v>10.48939056434547</c:v>
                </c:pt>
                <c:pt idx="1195">
                  <c:v>10.489336606011962</c:v>
                </c:pt>
                <c:pt idx="1196">
                  <c:v>10.489336606011962</c:v>
                </c:pt>
                <c:pt idx="1197">
                  <c:v>10.489336606011962</c:v>
                </c:pt>
                <c:pt idx="1198">
                  <c:v>10.489336606011962</c:v>
                </c:pt>
                <c:pt idx="1199">
                  <c:v>10.489336606011962</c:v>
                </c:pt>
                <c:pt idx="1200">
                  <c:v>10.489336606011832</c:v>
                </c:pt>
                <c:pt idx="1201">
                  <c:v>10.489336606011962</c:v>
                </c:pt>
                <c:pt idx="1202">
                  <c:v>10.489336606011962</c:v>
                </c:pt>
                <c:pt idx="1203">
                  <c:v>10.489336606011962</c:v>
                </c:pt>
                <c:pt idx="1204">
                  <c:v>10.490510606012</c:v>
                </c:pt>
                <c:pt idx="1205">
                  <c:v>10.507567231012302</c:v>
                </c:pt>
                <c:pt idx="1206">
                  <c:v>10.513336606012402</c:v>
                </c:pt>
                <c:pt idx="1207">
                  <c:v>10.513336606012402</c:v>
                </c:pt>
                <c:pt idx="1208">
                  <c:v>10.515049406012864</c:v>
                </c:pt>
                <c:pt idx="1209">
                  <c:v>10.528501606012185</c:v>
                </c:pt>
                <c:pt idx="1210">
                  <c:v>10.539697206012036</c:v>
                </c:pt>
                <c:pt idx="1211">
                  <c:v>10.540375524931047</c:v>
                </c:pt>
                <c:pt idx="1212">
                  <c:v>10.544206606011997</c:v>
                </c:pt>
                <c:pt idx="1213">
                  <c:v>10.54648900601202</c:v>
                </c:pt>
                <c:pt idx="1214">
                  <c:v>10.547855306011748</c:v>
                </c:pt>
                <c:pt idx="1215">
                  <c:v>10.550885906012596</c:v>
                </c:pt>
                <c:pt idx="1216">
                  <c:v>10.561235119525477</c:v>
                </c:pt>
                <c:pt idx="1217">
                  <c:v>10.565037606012851</c:v>
                </c:pt>
                <c:pt idx="1218">
                  <c:v>10.566136606012805</c:v>
                </c:pt>
                <c:pt idx="1219">
                  <c:v>10.566136606012805</c:v>
                </c:pt>
                <c:pt idx="1220">
                  <c:v>10.566136606012805</c:v>
                </c:pt>
                <c:pt idx="1221">
                  <c:v>10.566136606012925</c:v>
                </c:pt>
                <c:pt idx="1222">
                  <c:v>10.566136606012805</c:v>
                </c:pt>
                <c:pt idx="1223">
                  <c:v>10.566136606012805</c:v>
                </c:pt>
                <c:pt idx="1224">
                  <c:v>10.566135606012796</c:v>
                </c:pt>
                <c:pt idx="1225">
                  <c:v>10.569820506012505</c:v>
                </c:pt>
                <c:pt idx="1226">
                  <c:v>10.576776106012073</c:v>
                </c:pt>
                <c:pt idx="1227">
                  <c:v>10.578016606012014</c:v>
                </c:pt>
                <c:pt idx="1228">
                  <c:v>10.578016606012119</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10.600497206012705</c:v>
                </c:pt>
                <c:pt idx="1245">
                  <c:v>10.603036606012566</c:v>
                </c:pt>
                <c:pt idx="1246">
                  <c:v>10.603036606012566</c:v>
                </c:pt>
                <c:pt idx="1247">
                  <c:v>10.605917206012705</c:v>
                </c:pt>
                <c:pt idx="1248">
                  <c:v>10.608644606012447</c:v>
                </c:pt>
                <c:pt idx="1249">
                  <c:v>10.611264706012829</c:v>
                </c:pt>
                <c:pt idx="1250">
                  <c:v>10.620119606011841</c:v>
                </c:pt>
                <c:pt idx="1251">
                  <c:v>10.629598606011838</c:v>
                </c:pt>
                <c:pt idx="1252">
                  <c:v>10.63090660601182</c:v>
                </c:pt>
                <c:pt idx="1253">
                  <c:v>10.63090660601182</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10.638641606012859</c:v>
                </c:pt>
                <c:pt idx="1265">
                  <c:v>10.640216606012368</c:v>
                </c:pt>
                <c:pt idx="1266">
                  <c:v>10.641517106012948</c:v>
                </c:pt>
                <c:pt idx="1267">
                  <c:v>10.64211490601231</c:v>
                </c:pt>
                <c:pt idx="1268">
                  <c:v>10.642076606012395</c:v>
                </c:pt>
                <c:pt idx="1269">
                  <c:v>10.642083481012218</c:v>
                </c:pt>
                <c:pt idx="1270">
                  <c:v>10.643775406012306</c:v>
                </c:pt>
                <c:pt idx="1271">
                  <c:v>10.647510606012531</c:v>
                </c:pt>
                <c:pt idx="1272">
                  <c:v>10.647696606012531</c:v>
                </c:pt>
                <c:pt idx="1273">
                  <c:v>10.647696606012531</c:v>
                </c:pt>
                <c:pt idx="1274">
                  <c:v>10.647696606012417</c:v>
                </c:pt>
                <c:pt idx="1275">
                  <c:v>10.647710406012145</c:v>
                </c:pt>
                <c:pt idx="1276">
                  <c:v>10.649260606011513</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10.649651406012138</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10.649679406012018</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10.649728206012018</c:v>
                </c:pt>
                <c:pt idx="1314">
                  <c:v>10.649676606012932</c:v>
                </c:pt>
                <c:pt idx="1315">
                  <c:v>10.649676606012932</c:v>
                </c:pt>
                <c:pt idx="1316">
                  <c:v>10.649736306012032</c:v>
                </c:pt>
                <c:pt idx="1317">
                  <c:v>10.648248064345117</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10.640314906012748</c:v>
                </c:pt>
                <c:pt idx="1338">
                  <c:v>10.639606606012833</c:v>
                </c:pt>
                <c:pt idx="1339">
                  <c:v>10.637143906013021</c:v>
                </c:pt>
                <c:pt idx="1340">
                  <c:v>10.635192606012438</c:v>
                </c:pt>
                <c:pt idx="1341">
                  <c:v>10.633896606012073</c:v>
                </c:pt>
                <c:pt idx="1342">
                  <c:v>10.633886406012337</c:v>
                </c:pt>
                <c:pt idx="1343">
                  <c:v>10.633896606012016</c:v>
                </c:pt>
                <c:pt idx="1344">
                  <c:v>10.633896606012073</c:v>
                </c:pt>
                <c:pt idx="1345">
                  <c:v>10.633911006011997</c:v>
                </c:pt>
                <c:pt idx="1346">
                  <c:v>10.633712406012869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10.617666606011548</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10.610464506013352</c:v>
                </c:pt>
                <c:pt idx="1367">
                  <c:v>10.609606606013324</c:v>
                </c:pt>
                <c:pt idx="1368">
                  <c:v>10.609605869171173</c:v>
                </c:pt>
                <c:pt idx="1369">
                  <c:v>10.609606606013324</c:v>
                </c:pt>
                <c:pt idx="1370">
                  <c:v>10.609606606013324</c:v>
                </c:pt>
                <c:pt idx="1371">
                  <c:v>10.609606606013324</c:v>
                </c:pt>
                <c:pt idx="1372">
                  <c:v>10.60959190601325</c:v>
                </c:pt>
                <c:pt idx="1373">
                  <c:v>10.609606606013273</c:v>
                </c:pt>
                <c:pt idx="1374">
                  <c:v>10.609606606013324</c:v>
                </c:pt>
                <c:pt idx="1375">
                  <c:v>10.609606606013324</c:v>
                </c:pt>
                <c:pt idx="1376">
                  <c:v>10.609606606013324</c:v>
                </c:pt>
                <c:pt idx="1377">
                  <c:v>10.609606606013324</c:v>
                </c:pt>
                <c:pt idx="1378">
                  <c:v>10.609606606013324</c:v>
                </c:pt>
                <c:pt idx="1379">
                  <c:v>10.609563974433646</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10.609432606012406</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10.609403206012217</c:v>
                </c:pt>
                <c:pt idx="1411">
                  <c:v>10.605433206011959</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10.584705706012867</c:v>
                </c:pt>
                <c:pt idx="1427">
                  <c:v>10.584706606012858</c:v>
                </c:pt>
                <c:pt idx="1428">
                  <c:v>10.584715706012915</c:v>
                </c:pt>
                <c:pt idx="1429">
                  <c:v>10.580367342854748</c:v>
                </c:pt>
                <c:pt idx="1430">
                  <c:v>10.579117006012794</c:v>
                </c:pt>
                <c:pt idx="1431">
                  <c:v>10.579116606012819</c:v>
                </c:pt>
                <c:pt idx="1432">
                  <c:v>10.579116606012819</c:v>
                </c:pt>
                <c:pt idx="1433">
                  <c:v>10.579116606012819</c:v>
                </c:pt>
                <c:pt idx="1434">
                  <c:v>10.5791364060125</c:v>
                </c:pt>
                <c:pt idx="1435">
                  <c:v>10.579136606012611</c:v>
                </c:pt>
                <c:pt idx="1436">
                  <c:v>10.579118206012835</c:v>
                </c:pt>
                <c:pt idx="1437">
                  <c:v>10.579116606012819</c:v>
                </c:pt>
                <c:pt idx="1438">
                  <c:v>10.579116606012819</c:v>
                </c:pt>
                <c:pt idx="1439">
                  <c:v>10.579121397679458</c:v>
                </c:pt>
                <c:pt idx="1440">
                  <c:v>10.579270306012573</c:v>
                </c:pt>
                <c:pt idx="1441">
                  <c:v>10.579306606012224</c:v>
                </c:pt>
                <c:pt idx="1442">
                  <c:v>10.579306606012224</c:v>
                </c:pt>
                <c:pt idx="1443">
                  <c:v>10.579306606012224</c:v>
                </c:pt>
                <c:pt idx="1444">
                  <c:v>10.579306606012054</c:v>
                </c:pt>
                <c:pt idx="1445">
                  <c:v>10.579306606012224</c:v>
                </c:pt>
                <c:pt idx="1446">
                  <c:v>10.579218606012098</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10.574786085179397</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-32.125158065756906</c:v>
                </c:pt>
                <c:pt idx="2">
                  <c:v>-32.123254112580362</c:v>
                </c:pt>
                <c:pt idx="3">
                  <c:v>-32.121238447865366</c:v>
                </c:pt>
                <c:pt idx="4">
                  <c:v>-32.118518514755948</c:v>
                </c:pt>
                <c:pt idx="5">
                  <c:v>-32.117571395190836</c:v>
                </c:pt>
                <c:pt idx="6">
                  <c:v>-32.117134263084125</c:v>
                </c:pt>
                <c:pt idx="7">
                  <c:v>-32.117255688669374</c:v>
                </c:pt>
                <c:pt idx="8">
                  <c:v>-32.116604847532344</c:v>
                </c:pt>
                <c:pt idx="9">
                  <c:v>-32.115332307399157</c:v>
                </c:pt>
                <c:pt idx="10">
                  <c:v>-32.113598350041606</c:v>
                </c:pt>
                <c:pt idx="11">
                  <c:v>-32.112665801547095</c:v>
                </c:pt>
                <c:pt idx="12">
                  <c:v>-32.114385187834024</c:v>
                </c:pt>
                <c:pt idx="13">
                  <c:v>-32.113083505560233</c:v>
                </c:pt>
                <c:pt idx="14">
                  <c:v>-32.112850368436604</c:v>
                </c:pt>
                <c:pt idx="15">
                  <c:v>-32.114793177800536</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-33.135535503554635</c:v>
                </c:pt>
                <c:pt idx="24">
                  <c:v>-33.169578380633581</c:v>
                </c:pt>
                <c:pt idx="25">
                  <c:v>-33.063840981002542</c:v>
                </c:pt>
                <c:pt idx="26">
                  <c:v>-32.427425203618242</c:v>
                </c:pt>
                <c:pt idx="27">
                  <c:v>-32.13444469451624</c:v>
                </c:pt>
                <c:pt idx="28">
                  <c:v>-32.003975331682838</c:v>
                </c:pt>
                <c:pt idx="29">
                  <c:v>-31.783136191286786</c:v>
                </c:pt>
                <c:pt idx="30">
                  <c:v>-31.347733184739539</c:v>
                </c:pt>
                <c:pt idx="31">
                  <c:v>-30.797369291106563</c:v>
                </c:pt>
                <c:pt idx="32">
                  <c:v>-30.457586504428079</c:v>
                </c:pt>
                <c:pt idx="33">
                  <c:v>-30.489249440036289</c:v>
                </c:pt>
                <c:pt idx="34">
                  <c:v>-31.000718290203803</c:v>
                </c:pt>
                <c:pt idx="35">
                  <c:v>-31.139808869590151</c:v>
                </c:pt>
                <c:pt idx="36">
                  <c:v>-31.287287528404804</c:v>
                </c:pt>
                <c:pt idx="37">
                  <c:v>-31.525339959765262</c:v>
                </c:pt>
                <c:pt idx="38">
                  <c:v>-31.822521794116287</c:v>
                </c:pt>
                <c:pt idx="39">
                  <c:v>-32.684755160892095</c:v>
                </c:pt>
                <c:pt idx="40">
                  <c:v>-33.855754362851073</c:v>
                </c:pt>
                <c:pt idx="41">
                  <c:v>-35.011832788895376</c:v>
                </c:pt>
                <c:pt idx="42">
                  <c:v>-38.149285344728114</c:v>
                </c:pt>
                <c:pt idx="43">
                  <c:v>-38.610707425681497</c:v>
                </c:pt>
                <c:pt idx="44">
                  <c:v>-39.008434501638497</c:v>
                </c:pt>
                <c:pt idx="45">
                  <c:v>-39.927699037291845</c:v>
                </c:pt>
                <c:pt idx="46">
                  <c:v>-40.864973415748793</c:v>
                </c:pt>
                <c:pt idx="47">
                  <c:v>-42.03858569630232</c:v>
                </c:pt>
                <c:pt idx="48">
                  <c:v>-43.345858404069801</c:v>
                </c:pt>
                <c:pt idx="49">
                  <c:v>-45.651506844789523</c:v>
                </c:pt>
                <c:pt idx="50">
                  <c:v>-45.832581534529872</c:v>
                </c:pt>
                <c:pt idx="51">
                  <c:v>-45.901866973470007</c:v>
                </c:pt>
                <c:pt idx="52">
                  <c:v>-46.019421511057267</c:v>
                </c:pt>
                <c:pt idx="53">
                  <c:v>-46.269286223350079</c:v>
                </c:pt>
                <c:pt idx="54">
                  <c:v>-46.914517498223468</c:v>
                </c:pt>
                <c:pt idx="55">
                  <c:v>-47.869573439383544</c:v>
                </c:pt>
                <c:pt idx="56">
                  <c:v>-48.271181277045045</c:v>
                </c:pt>
                <c:pt idx="57">
                  <c:v>-46.302799684877861</c:v>
                </c:pt>
                <c:pt idx="58">
                  <c:v>-45.093784560690494</c:v>
                </c:pt>
                <c:pt idx="59">
                  <c:v>-43.557852904836849</c:v>
                </c:pt>
                <c:pt idx="60">
                  <c:v>-41.844348473121535</c:v>
                </c:pt>
                <c:pt idx="61">
                  <c:v>-39.578066207138349</c:v>
                </c:pt>
                <c:pt idx="62">
                  <c:v>-37.693842259592529</c:v>
                </c:pt>
                <c:pt idx="63">
                  <c:v>-36.313097358705065</c:v>
                </c:pt>
                <c:pt idx="64">
                  <c:v>-34.999379380872583</c:v>
                </c:pt>
                <c:pt idx="65">
                  <c:v>-33.70559948413738</c:v>
                </c:pt>
                <c:pt idx="66">
                  <c:v>-30.489628287862566</c:v>
                </c:pt>
                <c:pt idx="67">
                  <c:v>-28.540276513414327</c:v>
                </c:pt>
                <c:pt idx="68">
                  <c:v>-26.196529581068589</c:v>
                </c:pt>
                <c:pt idx="69">
                  <c:v>-23.492906356198333</c:v>
                </c:pt>
                <c:pt idx="70">
                  <c:v>-20.384493943332572</c:v>
                </c:pt>
                <c:pt idx="71">
                  <c:v>-17.545024630713783</c:v>
                </c:pt>
                <c:pt idx="72">
                  <c:v>-15.538389122170843</c:v>
                </c:pt>
                <c:pt idx="73">
                  <c:v>-14.262283933624072</c:v>
                </c:pt>
                <c:pt idx="74">
                  <c:v>-13.343480815194598</c:v>
                </c:pt>
                <c:pt idx="75">
                  <c:v>-11.954080698591099</c:v>
                </c:pt>
                <c:pt idx="76">
                  <c:v>-12.775889059526836</c:v>
                </c:pt>
                <c:pt idx="77">
                  <c:v>-14.288623571575368</c:v>
                </c:pt>
                <c:pt idx="78">
                  <c:v>-16.382719500657785</c:v>
                </c:pt>
                <c:pt idx="79">
                  <c:v>-18.76593460523209</c:v>
                </c:pt>
                <c:pt idx="80">
                  <c:v>-21.157824353615663</c:v>
                </c:pt>
                <c:pt idx="81">
                  <c:v>-23.669551440588847</c:v>
                </c:pt>
                <c:pt idx="82">
                  <c:v>-26.631986014873654</c:v>
                </c:pt>
                <c:pt idx="83">
                  <c:v>-32.514749627502795</c:v>
                </c:pt>
                <c:pt idx="84">
                  <c:v>-34.997446285555597</c:v>
                </c:pt>
                <c:pt idx="85">
                  <c:v>-37.177919518958319</c:v>
                </c:pt>
                <c:pt idx="86">
                  <c:v>-39.229540778322352</c:v>
                </c:pt>
                <c:pt idx="87">
                  <c:v>-41.259601710770625</c:v>
                </c:pt>
                <c:pt idx="88">
                  <c:v>-43.2628858731603</c:v>
                </c:pt>
                <c:pt idx="89">
                  <c:v>-45.185708585744045</c:v>
                </c:pt>
                <c:pt idx="90">
                  <c:v>-46.956059619447274</c:v>
                </c:pt>
                <c:pt idx="91">
                  <c:v>-48.66769895417336</c:v>
                </c:pt>
                <c:pt idx="92">
                  <c:v>-55.535228920160613</c:v>
                </c:pt>
                <c:pt idx="93">
                  <c:v>-57.031983825190544</c:v>
                </c:pt>
                <c:pt idx="94">
                  <c:v>-58.541760409982487</c:v>
                </c:pt>
                <c:pt idx="95">
                  <c:v>-59.816607629466226</c:v>
                </c:pt>
                <c:pt idx="96">
                  <c:v>-60.550868143440475</c:v>
                </c:pt>
                <c:pt idx="97">
                  <c:v>-60.774529214438353</c:v>
                </c:pt>
                <c:pt idx="98">
                  <c:v>-58.189941919294498</c:v>
                </c:pt>
                <c:pt idx="99">
                  <c:v>-56.424593619703295</c:v>
                </c:pt>
                <c:pt idx="100">
                  <c:v>-54.665428310912361</c:v>
                </c:pt>
                <c:pt idx="101">
                  <c:v>-52.935303145088888</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-31.345241531730558</c:v>
                </c:pt>
                <c:pt idx="111">
                  <c:v>-29.39080445377283</c:v>
                </c:pt>
                <c:pt idx="112">
                  <c:v>-27.435701963607571</c:v>
                </c:pt>
                <c:pt idx="113">
                  <c:v>-25.503374056211371</c:v>
                </c:pt>
                <c:pt idx="114">
                  <c:v>-19.401009844155062</c:v>
                </c:pt>
                <c:pt idx="115">
                  <c:v>-17.568051778699541</c:v>
                </c:pt>
                <c:pt idx="116">
                  <c:v>-15.825308066057332</c:v>
                </c:pt>
                <c:pt idx="117">
                  <c:v>-14.328203455341608</c:v>
                </c:pt>
                <c:pt idx="118">
                  <c:v>-12.838714657332602</c:v>
                </c:pt>
                <c:pt idx="119">
                  <c:v>-11.244396723069798</c:v>
                </c:pt>
                <c:pt idx="120">
                  <c:v>-9.5883071650818419</c:v>
                </c:pt>
                <c:pt idx="121">
                  <c:v>-7.9601649197935975</c:v>
                </c:pt>
                <c:pt idx="122">
                  <c:v>-6.2562968225230335</c:v>
                </c:pt>
                <c:pt idx="123">
                  <c:v>-0.80087841460361786</c:v>
                </c:pt>
                <c:pt idx="124">
                  <c:v>0.42809421877440507</c:v>
                </c:pt>
                <c:pt idx="125">
                  <c:v>1.59841343745616</c:v>
                </c:pt>
                <c:pt idx="126">
                  <c:v>2.6879020725524669</c:v>
                </c:pt>
                <c:pt idx="127">
                  <c:v>3.3971926291773826</c:v>
                </c:pt>
                <c:pt idx="128">
                  <c:v>3.4045364485729341</c:v>
                </c:pt>
                <c:pt idx="129">
                  <c:v>2.6072463418096992</c:v>
                </c:pt>
                <c:pt idx="130">
                  <c:v>-2.418752912403856</c:v>
                </c:pt>
                <c:pt idx="131">
                  <c:v>-4.4861837829668545</c:v>
                </c:pt>
                <c:pt idx="132">
                  <c:v>-6.3254268367148665</c:v>
                </c:pt>
                <c:pt idx="133">
                  <c:v>-8.1722614180523436</c:v>
                </c:pt>
                <c:pt idx="134">
                  <c:v>-10.076617727631549</c:v>
                </c:pt>
                <c:pt idx="135">
                  <c:v>-11.687148406035844</c:v>
                </c:pt>
                <c:pt idx="136">
                  <c:v>-13.181557368759101</c:v>
                </c:pt>
                <c:pt idx="137">
                  <c:v>-14.857604435938365</c:v>
                </c:pt>
                <c:pt idx="138">
                  <c:v>-18.8639979078756</c:v>
                </c:pt>
                <c:pt idx="139">
                  <c:v>-20.955335047661311</c:v>
                </c:pt>
                <c:pt idx="140">
                  <c:v>-22.915721979296322</c:v>
                </c:pt>
                <c:pt idx="141">
                  <c:v>-24.867545978659322</c:v>
                </c:pt>
                <c:pt idx="142">
                  <c:v>-26.823027316650368</c:v>
                </c:pt>
                <c:pt idx="143">
                  <c:v>-28.943555167129077</c:v>
                </c:pt>
                <c:pt idx="144">
                  <c:v>-31.170160408877834</c:v>
                </c:pt>
                <c:pt idx="145">
                  <c:v>-33.16184114234202</c:v>
                </c:pt>
                <c:pt idx="146">
                  <c:v>-38.722516104575035</c:v>
                </c:pt>
                <c:pt idx="147">
                  <c:v>-40.775633327149187</c:v>
                </c:pt>
                <c:pt idx="148">
                  <c:v>-42.818745081499095</c:v>
                </c:pt>
                <c:pt idx="149">
                  <c:v>-44.700661942925905</c:v>
                </c:pt>
                <c:pt idx="150">
                  <c:v>-46.01870267159255</c:v>
                </c:pt>
                <c:pt idx="151">
                  <c:v>-46.929481987348794</c:v>
                </c:pt>
                <c:pt idx="152">
                  <c:v>-47.349925361793794</c:v>
                </c:pt>
                <c:pt idx="153">
                  <c:v>-47.158918059180607</c:v>
                </c:pt>
                <c:pt idx="154">
                  <c:v>-46.297699810297594</c:v>
                </c:pt>
                <c:pt idx="155">
                  <c:v>-42.366536773954621</c:v>
                </c:pt>
                <c:pt idx="156">
                  <c:v>-39.744365831666244</c:v>
                </c:pt>
                <c:pt idx="157">
                  <c:v>-37.160924794047304</c:v>
                </c:pt>
                <c:pt idx="158">
                  <c:v>-34.643364421958822</c:v>
                </c:pt>
                <c:pt idx="159">
                  <c:v>-32.130641645186515</c:v>
                </c:pt>
                <c:pt idx="160">
                  <c:v>-29.759787665190558</c:v>
                </c:pt>
                <c:pt idx="161">
                  <c:v>-27.531603890834027</c:v>
                </c:pt>
                <c:pt idx="162">
                  <c:v>-25.35130551027429</c:v>
                </c:pt>
                <c:pt idx="163">
                  <c:v>-17.891344970901525</c:v>
                </c:pt>
                <c:pt idx="164">
                  <c:v>-15.506123915659813</c:v>
                </c:pt>
                <c:pt idx="165">
                  <c:v>-13.045502429004102</c:v>
                </c:pt>
                <c:pt idx="166">
                  <c:v>-10.754663052661087</c:v>
                </c:pt>
                <c:pt idx="167">
                  <c:v>-8.7947472522973147</c:v>
                </c:pt>
                <c:pt idx="168">
                  <c:v>-6.8254962529395922</c:v>
                </c:pt>
                <c:pt idx="169">
                  <c:v>-4.9348804625863485</c:v>
                </c:pt>
                <c:pt idx="170">
                  <c:v>-3.3465900943755713</c:v>
                </c:pt>
                <c:pt idx="171">
                  <c:v>1.0170083072111558</c:v>
                </c:pt>
                <c:pt idx="172">
                  <c:v>1.6011430846126729</c:v>
                </c:pt>
                <c:pt idx="173">
                  <c:v>1.8555928270046838</c:v>
                </c:pt>
                <c:pt idx="174">
                  <c:v>1.8555831129576879</c:v>
                </c:pt>
                <c:pt idx="175">
                  <c:v>1.6361330812566321</c:v>
                </c:pt>
                <c:pt idx="176">
                  <c:v>1.0661225279306601</c:v>
                </c:pt>
                <c:pt idx="177">
                  <c:v>-4.4290164014554975E-2</c:v>
                </c:pt>
                <c:pt idx="178">
                  <c:v>-1.4320971769393367</c:v>
                </c:pt>
                <c:pt idx="179">
                  <c:v>-3.061579960689059</c:v>
                </c:pt>
                <c:pt idx="180">
                  <c:v>-9.5942424476885186</c:v>
                </c:pt>
                <c:pt idx="181">
                  <c:v>-12.246065517893598</c:v>
                </c:pt>
                <c:pt idx="182">
                  <c:v>-15.08520455292086</c:v>
                </c:pt>
                <c:pt idx="183">
                  <c:v>-18.039566754298122</c:v>
                </c:pt>
                <c:pt idx="184">
                  <c:v>-21.235663010780829</c:v>
                </c:pt>
                <c:pt idx="185">
                  <c:v>-24.688715233734513</c:v>
                </c:pt>
                <c:pt idx="186">
                  <c:v>-28.094591188309085</c:v>
                </c:pt>
                <c:pt idx="187">
                  <c:v>-39.111539394581612</c:v>
                </c:pt>
                <c:pt idx="188">
                  <c:v>-41.286198770962628</c:v>
                </c:pt>
                <c:pt idx="189">
                  <c:v>-43.139527192598862</c:v>
                </c:pt>
                <c:pt idx="190">
                  <c:v>-45.007023551521094</c:v>
                </c:pt>
                <c:pt idx="191">
                  <c:v>-46.872033114457892</c:v>
                </c:pt>
                <c:pt idx="192">
                  <c:v>-48.346533138224558</c:v>
                </c:pt>
                <c:pt idx="193">
                  <c:v>-49.403052298415112</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-41.351851156392712</c:v>
                </c:pt>
                <c:pt idx="202">
                  <c:v>-39.081328708972578</c:v>
                </c:pt>
                <c:pt idx="203">
                  <c:v>-29.606621431963063</c:v>
                </c:pt>
                <c:pt idx="204">
                  <c:v>-27.597839119073384</c:v>
                </c:pt>
                <c:pt idx="205">
                  <c:v>-25.889978548559824</c:v>
                </c:pt>
                <c:pt idx="206">
                  <c:v>-24.310207399409805</c:v>
                </c:pt>
                <c:pt idx="207">
                  <c:v>-22.688359856460536</c:v>
                </c:pt>
                <c:pt idx="208">
                  <c:v>-21.167412117826327</c:v>
                </c:pt>
                <c:pt idx="209">
                  <c:v>-19.670288079017368</c:v>
                </c:pt>
                <c:pt idx="210">
                  <c:v>-18.270115084490598</c:v>
                </c:pt>
                <c:pt idx="211">
                  <c:v>-13.744981798341348</c:v>
                </c:pt>
                <c:pt idx="212">
                  <c:v>-12.602692461757314</c:v>
                </c:pt>
                <c:pt idx="213">
                  <c:v>-11.705507954525107</c:v>
                </c:pt>
                <c:pt idx="214">
                  <c:v>-11.001336700574068</c:v>
                </c:pt>
                <c:pt idx="215">
                  <c:v>-10.517645167286885</c:v>
                </c:pt>
                <c:pt idx="216">
                  <c:v>-10.372075318672326</c:v>
                </c:pt>
                <c:pt idx="217">
                  <c:v>-10.641309840323828</c:v>
                </c:pt>
                <c:pt idx="218">
                  <c:v>-11.628179284817831</c:v>
                </c:pt>
                <c:pt idx="219">
                  <c:v>-13.377985109497885</c:v>
                </c:pt>
                <c:pt idx="220">
                  <c:v>-15.378141348811798</c:v>
                </c:pt>
                <c:pt idx="221">
                  <c:v>-17.525062264499329</c:v>
                </c:pt>
                <c:pt idx="222">
                  <c:v>-19.848157133306856</c:v>
                </c:pt>
                <c:pt idx="223">
                  <c:v>-22.14290155647133</c:v>
                </c:pt>
                <c:pt idx="224">
                  <c:v>-24.418878441180595</c:v>
                </c:pt>
                <c:pt idx="225">
                  <c:v>-26.840031755608365</c:v>
                </c:pt>
                <c:pt idx="226">
                  <c:v>-29.438616992218599</c:v>
                </c:pt>
                <c:pt idx="227">
                  <c:v>-32.065824667782785</c:v>
                </c:pt>
                <c:pt idx="228">
                  <c:v>-34.38490277823049</c:v>
                </c:pt>
                <c:pt idx="229">
                  <c:v>-36.623461154590544</c:v>
                </c:pt>
                <c:pt idx="230">
                  <c:v>-38.55840699760482</c:v>
                </c:pt>
                <c:pt idx="231">
                  <c:v>-40.290042697708813</c:v>
                </c:pt>
                <c:pt idx="232">
                  <c:v>-42.409006586649845</c:v>
                </c:pt>
                <c:pt idx="233">
                  <c:v>-44.920485965428831</c:v>
                </c:pt>
                <c:pt idx="234">
                  <c:v>-47.415699172809106</c:v>
                </c:pt>
                <c:pt idx="235">
                  <c:v>-49.705771139453581</c:v>
                </c:pt>
                <c:pt idx="236">
                  <c:v>-51.814205001641767</c:v>
                </c:pt>
                <c:pt idx="237">
                  <c:v>-53.963894420673263</c:v>
                </c:pt>
                <c:pt idx="238">
                  <c:v>-56.424909326224892</c:v>
                </c:pt>
                <c:pt idx="239">
                  <c:v>-58.909543936618078</c:v>
                </c:pt>
                <c:pt idx="240">
                  <c:v>-61.15885090578432</c:v>
                </c:pt>
                <c:pt idx="241">
                  <c:v>-62.980948666895344</c:v>
                </c:pt>
                <c:pt idx="242">
                  <c:v>-64.311603085358129</c:v>
                </c:pt>
                <c:pt idx="243">
                  <c:v>-64.835403917962779</c:v>
                </c:pt>
                <c:pt idx="244">
                  <c:v>-64.479835805202342</c:v>
                </c:pt>
                <c:pt idx="245">
                  <c:v>-63.429519063906341</c:v>
                </c:pt>
                <c:pt idx="246">
                  <c:v>-61.67829013136712</c:v>
                </c:pt>
                <c:pt idx="247">
                  <c:v>-59.695303469806831</c:v>
                </c:pt>
                <c:pt idx="248">
                  <c:v>-57.766705756389385</c:v>
                </c:pt>
                <c:pt idx="249">
                  <c:v>-56.035866608124351</c:v>
                </c:pt>
                <c:pt idx="250">
                  <c:v>-54.553954766634291</c:v>
                </c:pt>
                <c:pt idx="251">
                  <c:v>-53.092015005405663</c:v>
                </c:pt>
                <c:pt idx="252">
                  <c:v>-51.386009817834847</c:v>
                </c:pt>
                <c:pt idx="253">
                  <c:v>-49.633314064226099</c:v>
                </c:pt>
                <c:pt idx="254">
                  <c:v>-48.053105782969062</c:v>
                </c:pt>
                <c:pt idx="255">
                  <c:v>-46.836669127011497</c:v>
                </c:pt>
                <c:pt idx="256">
                  <c:v>-45.804430226846293</c:v>
                </c:pt>
                <c:pt idx="257">
                  <c:v>-44.676969382732544</c:v>
                </c:pt>
                <c:pt idx="258">
                  <c:v>-43.430380325447096</c:v>
                </c:pt>
                <c:pt idx="259">
                  <c:v>-41.963845820072365</c:v>
                </c:pt>
                <c:pt idx="260">
                  <c:v>-40.216356795559122</c:v>
                </c:pt>
                <c:pt idx="261">
                  <c:v>-38.318173762733295</c:v>
                </c:pt>
                <c:pt idx="262">
                  <c:v>-36.264046279289843</c:v>
                </c:pt>
                <c:pt idx="263">
                  <c:v>-34.070289086861564</c:v>
                </c:pt>
                <c:pt idx="264">
                  <c:v>-31.790693719712326</c:v>
                </c:pt>
                <c:pt idx="265">
                  <c:v>-29.524600877641785</c:v>
                </c:pt>
                <c:pt idx="266">
                  <c:v>-27.256589511325036</c:v>
                </c:pt>
                <c:pt idx="267">
                  <c:v>-24.857982499565637</c:v>
                </c:pt>
                <c:pt idx="268">
                  <c:v>-22.421626701865549</c:v>
                </c:pt>
                <c:pt idx="269">
                  <c:v>-16.981337921867588</c:v>
                </c:pt>
                <c:pt idx="270">
                  <c:v>-15.892767264195854</c:v>
                </c:pt>
                <c:pt idx="271">
                  <c:v>-14.966683467675054</c:v>
                </c:pt>
                <c:pt idx="272">
                  <c:v>-14.188976879300114</c:v>
                </c:pt>
                <c:pt idx="273">
                  <c:v>-13.580624983177568</c:v>
                </c:pt>
                <c:pt idx="274">
                  <c:v>-13.44563373154938</c:v>
                </c:pt>
                <c:pt idx="275">
                  <c:v>-13.746958606869081</c:v>
                </c:pt>
                <c:pt idx="276">
                  <c:v>-14.551145686874335</c:v>
                </c:pt>
                <c:pt idx="277">
                  <c:v>-15.741538983308571</c:v>
                </c:pt>
                <c:pt idx="278">
                  <c:v>-17.498737197618581</c:v>
                </c:pt>
                <c:pt idx="279">
                  <c:v>-20.173179425843095</c:v>
                </c:pt>
                <c:pt idx="280">
                  <c:v>-23.582654434764269</c:v>
                </c:pt>
                <c:pt idx="281">
                  <c:v>-27.004548852544314</c:v>
                </c:pt>
                <c:pt idx="282">
                  <c:v>-30.252702685932764</c:v>
                </c:pt>
                <c:pt idx="283">
                  <c:v>-33.324041439111824</c:v>
                </c:pt>
                <c:pt idx="284">
                  <c:v>-36.100607441550594</c:v>
                </c:pt>
                <c:pt idx="285">
                  <c:v>-38.651885270149513</c:v>
                </c:pt>
                <c:pt idx="286">
                  <c:v>-41.386880009223987</c:v>
                </c:pt>
                <c:pt idx="287">
                  <c:v>-43.803322010943859</c:v>
                </c:pt>
                <c:pt idx="288">
                  <c:v>-45.569952564715592</c:v>
                </c:pt>
                <c:pt idx="289">
                  <c:v>-47.097316431274336</c:v>
                </c:pt>
                <c:pt idx="290">
                  <c:v>-48.362969305443286</c:v>
                </c:pt>
                <c:pt idx="291">
                  <c:v>-49.254747945620544</c:v>
                </c:pt>
                <c:pt idx="292">
                  <c:v>-49.519567432992247</c:v>
                </c:pt>
                <c:pt idx="293">
                  <c:v>-49.210587888778818</c:v>
                </c:pt>
                <c:pt idx="294">
                  <c:v>-48.613339148171221</c:v>
                </c:pt>
                <c:pt idx="295">
                  <c:v>-48.027285846522936</c:v>
                </c:pt>
                <c:pt idx="296">
                  <c:v>-47.156980106840045</c:v>
                </c:pt>
                <c:pt idx="297">
                  <c:v>-45.323978328174</c:v>
                </c:pt>
                <c:pt idx="298">
                  <c:v>-44.539986751506284</c:v>
                </c:pt>
                <c:pt idx="299">
                  <c:v>-43.656630189921586</c:v>
                </c:pt>
                <c:pt idx="300">
                  <c:v>-42.722357451932325</c:v>
                </c:pt>
                <c:pt idx="301">
                  <c:v>-41.426081045164295</c:v>
                </c:pt>
                <c:pt idx="302">
                  <c:v>-39.613512763983053</c:v>
                </c:pt>
                <c:pt idx="303">
                  <c:v>-37.847863328940022</c:v>
                </c:pt>
                <c:pt idx="304">
                  <c:v>-36.436966026724853</c:v>
                </c:pt>
                <c:pt idx="305">
                  <c:v>-35.229854855714024</c:v>
                </c:pt>
                <c:pt idx="306">
                  <c:v>-33.955998469005564</c:v>
                </c:pt>
                <c:pt idx="307">
                  <c:v>-32.673613149190359</c:v>
                </c:pt>
                <c:pt idx="308">
                  <c:v>-31.363571938079119</c:v>
                </c:pt>
                <c:pt idx="309">
                  <c:v>-30.169589301344882</c:v>
                </c:pt>
                <c:pt idx="310">
                  <c:v>-29.185201795813093</c:v>
                </c:pt>
                <c:pt idx="311">
                  <c:v>-28.24256526351185</c:v>
                </c:pt>
                <c:pt idx="312">
                  <c:v>-27.281748892587796</c:v>
                </c:pt>
                <c:pt idx="313">
                  <c:v>-26.378575675491092</c:v>
                </c:pt>
                <c:pt idx="314">
                  <c:v>-25.488822414075589</c:v>
                </c:pt>
                <c:pt idx="315">
                  <c:v>-24.402539414430013</c:v>
                </c:pt>
                <c:pt idx="316">
                  <c:v>-23.199857848768815</c:v>
                </c:pt>
                <c:pt idx="317">
                  <c:v>-21.950602285631064</c:v>
                </c:pt>
                <c:pt idx="318">
                  <c:v>-20.651416521841085</c:v>
                </c:pt>
                <c:pt idx="319">
                  <c:v>-19.257625656074865</c:v>
                </c:pt>
                <c:pt idx="320">
                  <c:v>-17.796759297019587</c:v>
                </c:pt>
                <c:pt idx="321">
                  <c:v>-16.340011693816095</c:v>
                </c:pt>
                <c:pt idx="322">
                  <c:v>-14.949892737747634</c:v>
                </c:pt>
                <c:pt idx="323">
                  <c:v>-13.484582202272065</c:v>
                </c:pt>
                <c:pt idx="324">
                  <c:v>-11.875586343265377</c:v>
                </c:pt>
                <c:pt idx="325">
                  <c:v>-10.221731016045837</c:v>
                </c:pt>
                <c:pt idx="326">
                  <c:v>-8.5352413485355498</c:v>
                </c:pt>
                <c:pt idx="327">
                  <c:v>-6.9116792763228334</c:v>
                </c:pt>
                <c:pt idx="328">
                  <c:v>-5.7069529038061404</c:v>
                </c:pt>
                <c:pt idx="329">
                  <c:v>-4.8605194341825895</c:v>
                </c:pt>
                <c:pt idx="330">
                  <c:v>-4.3767939017316131</c:v>
                </c:pt>
                <c:pt idx="331">
                  <c:v>-4.4497658214403328</c:v>
                </c:pt>
                <c:pt idx="332">
                  <c:v>-5.1424259299101145</c:v>
                </c:pt>
                <c:pt idx="333">
                  <c:v>-6.3427906954046289</c:v>
                </c:pt>
                <c:pt idx="334">
                  <c:v>-7.7905722333941174</c:v>
                </c:pt>
                <c:pt idx="335">
                  <c:v>-9.4446655547608174</c:v>
                </c:pt>
                <c:pt idx="336">
                  <c:v>-11.295939455494571</c:v>
                </c:pt>
                <c:pt idx="337">
                  <c:v>-13.311541029251813</c:v>
                </c:pt>
                <c:pt idx="338">
                  <c:v>-15.689860254228625</c:v>
                </c:pt>
                <c:pt idx="339">
                  <c:v>-18.144318178177102</c:v>
                </c:pt>
                <c:pt idx="340">
                  <c:v>-20.382968837982087</c:v>
                </c:pt>
                <c:pt idx="341">
                  <c:v>-22.479119287967062</c:v>
                </c:pt>
                <c:pt idx="342">
                  <c:v>-24.378040588351055</c:v>
                </c:pt>
                <c:pt idx="343">
                  <c:v>-26.132858861189895</c:v>
                </c:pt>
                <c:pt idx="344">
                  <c:v>-28.006708206732306</c:v>
                </c:pt>
                <c:pt idx="345">
                  <c:v>-29.961028716128322</c:v>
                </c:pt>
                <c:pt idx="346">
                  <c:v>-31.860406576712816</c:v>
                </c:pt>
                <c:pt idx="347">
                  <c:v>-33.8775138277271</c:v>
                </c:pt>
                <c:pt idx="348">
                  <c:v>-36.183545973295836</c:v>
                </c:pt>
                <c:pt idx="349">
                  <c:v>-38.584037510138025</c:v>
                </c:pt>
                <c:pt idx="350">
                  <c:v>-40.760493985181185</c:v>
                </c:pt>
                <c:pt idx="351">
                  <c:v>-42.575301354154121</c:v>
                </c:pt>
                <c:pt idx="352">
                  <c:v>-44.025603687293064</c:v>
                </c:pt>
                <c:pt idx="353">
                  <c:v>-45.451387766259245</c:v>
                </c:pt>
                <c:pt idx="354">
                  <c:v>-48.694286300318574</c:v>
                </c:pt>
                <c:pt idx="355">
                  <c:v>-49.347521949770837</c:v>
                </c:pt>
                <c:pt idx="356">
                  <c:v>-49.904671105107475</c:v>
                </c:pt>
                <c:pt idx="357">
                  <c:v>-50.062568079136597</c:v>
                </c:pt>
                <c:pt idx="358">
                  <c:v>-49.782978383575454</c:v>
                </c:pt>
                <c:pt idx="359">
                  <c:v>-49.217149727405385</c:v>
                </c:pt>
                <c:pt idx="360">
                  <c:v>-48.386773577174822</c:v>
                </c:pt>
                <c:pt idx="361">
                  <c:v>-47.447983807414033</c:v>
                </c:pt>
                <c:pt idx="362">
                  <c:v>-46.313198571998029</c:v>
                </c:pt>
                <c:pt idx="363">
                  <c:v>-45.068338615046329</c:v>
                </c:pt>
                <c:pt idx="364">
                  <c:v>-43.84361102012808</c:v>
                </c:pt>
                <c:pt idx="365">
                  <c:v>-42.694599563145104</c:v>
                </c:pt>
                <c:pt idx="366">
                  <c:v>-41.673240395418055</c:v>
                </c:pt>
                <c:pt idx="367">
                  <c:v>-40.614778425863825</c:v>
                </c:pt>
                <c:pt idx="368">
                  <c:v>-39.339328935477113</c:v>
                </c:pt>
                <c:pt idx="369">
                  <c:v>-37.826618708545929</c:v>
                </c:pt>
                <c:pt idx="370">
                  <c:v>-36.248154098693121</c:v>
                </c:pt>
                <c:pt idx="371">
                  <c:v>-34.646672054900577</c:v>
                </c:pt>
                <c:pt idx="372">
                  <c:v>-32.938058645759369</c:v>
                </c:pt>
                <c:pt idx="373">
                  <c:v>-31.221863423075114</c:v>
                </c:pt>
                <c:pt idx="374">
                  <c:v>-29.11640691623689</c:v>
                </c:pt>
                <c:pt idx="375">
                  <c:v>-26.94864451309758</c:v>
                </c:pt>
                <c:pt idx="376">
                  <c:v>-24.849293284685306</c:v>
                </c:pt>
                <c:pt idx="377">
                  <c:v>-22.811397973477128</c:v>
                </c:pt>
                <c:pt idx="378">
                  <c:v>-20.791565932330027</c:v>
                </c:pt>
                <c:pt idx="379">
                  <c:v>-18.946256456343562</c:v>
                </c:pt>
                <c:pt idx="380">
                  <c:v>-17.182617828992576</c:v>
                </c:pt>
                <c:pt idx="381">
                  <c:v>-15.417531808665107</c:v>
                </c:pt>
                <c:pt idx="382">
                  <c:v>-13.575573678831105</c:v>
                </c:pt>
                <c:pt idx="383">
                  <c:v>-11.61417648632731</c:v>
                </c:pt>
                <c:pt idx="384">
                  <c:v>-9.5626232252910626</c:v>
                </c:pt>
                <c:pt idx="385">
                  <c:v>-7.6327821138801113</c:v>
                </c:pt>
                <c:pt idx="386">
                  <c:v>-6.124686059188349</c:v>
                </c:pt>
                <c:pt idx="387">
                  <c:v>-5.0619353379628755</c:v>
                </c:pt>
                <c:pt idx="388">
                  <c:v>-4.18504833156031</c:v>
                </c:pt>
                <c:pt idx="389">
                  <c:v>-3.6690090223638521</c:v>
                </c:pt>
                <c:pt idx="390">
                  <c:v>-3.6624228986200791</c:v>
                </c:pt>
                <c:pt idx="391">
                  <c:v>-3.802528595898802</c:v>
                </c:pt>
                <c:pt idx="392">
                  <c:v>-4.0861301927962899</c:v>
                </c:pt>
                <c:pt idx="393">
                  <c:v>-4.7990100897210803</c:v>
                </c:pt>
                <c:pt idx="394">
                  <c:v>-5.9109187448768097</c:v>
                </c:pt>
                <c:pt idx="395">
                  <c:v>-7.1159753949855675</c:v>
                </c:pt>
                <c:pt idx="396">
                  <c:v>-8.5636597925065843</c:v>
                </c:pt>
                <c:pt idx="397">
                  <c:v>-10.415220257621403</c:v>
                </c:pt>
                <c:pt idx="398">
                  <c:v>-12.596577469284616</c:v>
                </c:pt>
                <c:pt idx="399">
                  <c:v>-15.071711741888333</c:v>
                </c:pt>
                <c:pt idx="400">
                  <c:v>-17.644807319644336</c:v>
                </c:pt>
                <c:pt idx="401">
                  <c:v>-19.948493522906279</c:v>
                </c:pt>
                <c:pt idx="402">
                  <c:v>-22.310969137520075</c:v>
                </c:pt>
                <c:pt idx="403">
                  <c:v>-24.880601657585316</c:v>
                </c:pt>
                <c:pt idx="404">
                  <c:v>-27.50319030388663</c:v>
                </c:pt>
                <c:pt idx="405">
                  <c:v>-30.081895743681045</c:v>
                </c:pt>
                <c:pt idx="406">
                  <c:v>-32.175578825773954</c:v>
                </c:pt>
                <c:pt idx="407">
                  <c:v>-33.92264043222734</c:v>
                </c:pt>
                <c:pt idx="408">
                  <c:v>-35.78968508797287</c:v>
                </c:pt>
                <c:pt idx="409">
                  <c:v>-37.66513239421738</c:v>
                </c:pt>
                <c:pt idx="410">
                  <c:v>-39.477326684595994</c:v>
                </c:pt>
                <c:pt idx="411">
                  <c:v>-41.519457320217299</c:v>
                </c:pt>
                <c:pt idx="412">
                  <c:v>-43.600167292782594</c:v>
                </c:pt>
                <c:pt idx="413">
                  <c:v>-47.200309612678936</c:v>
                </c:pt>
                <c:pt idx="414">
                  <c:v>-48.633073234284886</c:v>
                </c:pt>
                <c:pt idx="415">
                  <c:v>-49.820202610988062</c:v>
                </c:pt>
                <c:pt idx="416">
                  <c:v>-50.896081866489837</c:v>
                </c:pt>
                <c:pt idx="417">
                  <c:v>-51.763342252494908</c:v>
                </c:pt>
                <c:pt idx="418">
                  <c:v>-52.210936387799833</c:v>
                </c:pt>
                <c:pt idx="419">
                  <c:v>-52.05763901494025</c:v>
                </c:pt>
                <c:pt idx="420">
                  <c:v>-51.679063182288054</c:v>
                </c:pt>
                <c:pt idx="421">
                  <c:v>-50.309154300627576</c:v>
                </c:pt>
                <c:pt idx="422">
                  <c:v>-49.029430629640594</c:v>
                </c:pt>
                <c:pt idx="423">
                  <c:v>-47.31736873387807</c:v>
                </c:pt>
                <c:pt idx="424">
                  <c:v>-45.4504989309754</c:v>
                </c:pt>
                <c:pt idx="425">
                  <c:v>-43.12448984812189</c:v>
                </c:pt>
                <c:pt idx="426">
                  <c:v>-39.764012491358571</c:v>
                </c:pt>
                <c:pt idx="427">
                  <c:v>-35.616969335520579</c:v>
                </c:pt>
                <c:pt idx="428">
                  <c:v>-31.738985848491538</c:v>
                </c:pt>
                <c:pt idx="429">
                  <c:v>-28.423183393051588</c:v>
                </c:pt>
                <c:pt idx="430">
                  <c:v>-20.350625919096121</c:v>
                </c:pt>
                <c:pt idx="431">
                  <c:v>-18.075163878868302</c:v>
                </c:pt>
                <c:pt idx="432">
                  <c:v>-15.824288091141099</c:v>
                </c:pt>
                <c:pt idx="433">
                  <c:v>-13.746142626936068</c:v>
                </c:pt>
                <c:pt idx="434">
                  <c:v>-11.681907677776833</c:v>
                </c:pt>
                <c:pt idx="435">
                  <c:v>-10.047169594698103</c:v>
                </c:pt>
                <c:pt idx="436">
                  <c:v>-9.1554152396378274</c:v>
                </c:pt>
                <c:pt idx="437">
                  <c:v>-8.5455770943518559</c:v>
                </c:pt>
                <c:pt idx="438">
                  <c:v>-8.2113701705478306</c:v>
                </c:pt>
                <c:pt idx="439">
                  <c:v>-8.537286155391353</c:v>
                </c:pt>
                <c:pt idx="440">
                  <c:v>-9.4116620806910589</c:v>
                </c:pt>
                <c:pt idx="441">
                  <c:v>-10.521807636349354</c:v>
                </c:pt>
                <c:pt idx="442">
                  <c:v>-11.704016848338355</c:v>
                </c:pt>
                <c:pt idx="443">
                  <c:v>-13.030737077838355</c:v>
                </c:pt>
                <c:pt idx="444">
                  <c:v>-14.680803926798575</c:v>
                </c:pt>
                <c:pt idx="445">
                  <c:v>-16.064365901263884</c:v>
                </c:pt>
                <c:pt idx="446">
                  <c:v>-17.387030516216598</c:v>
                </c:pt>
                <c:pt idx="447">
                  <c:v>-18.944133937113335</c:v>
                </c:pt>
                <c:pt idx="448">
                  <c:v>-20.10025607636824</c:v>
                </c:pt>
                <c:pt idx="449">
                  <c:v>-20.576181229223081</c:v>
                </c:pt>
                <c:pt idx="450">
                  <c:v>-20.62709254860459</c:v>
                </c:pt>
                <c:pt idx="451">
                  <c:v>-20.815044783493121</c:v>
                </c:pt>
                <c:pt idx="452">
                  <c:v>-21.320272358579306</c:v>
                </c:pt>
                <c:pt idx="453">
                  <c:v>-22.009872542300556</c:v>
                </c:pt>
                <c:pt idx="454">
                  <c:v>-22.534508782932321</c:v>
                </c:pt>
                <c:pt idx="455">
                  <c:v>-22.523250202668621</c:v>
                </c:pt>
                <c:pt idx="456">
                  <c:v>-22.325180788017327</c:v>
                </c:pt>
                <c:pt idx="457">
                  <c:v>-22.272112950241766</c:v>
                </c:pt>
                <c:pt idx="458">
                  <c:v>-22.421558703537329</c:v>
                </c:pt>
                <c:pt idx="459">
                  <c:v>-22.425405466078118</c:v>
                </c:pt>
                <c:pt idx="460">
                  <c:v>-22.293828701906804</c:v>
                </c:pt>
                <c:pt idx="461">
                  <c:v>-22.138156244600097</c:v>
                </c:pt>
                <c:pt idx="462">
                  <c:v>-21.747238715463329</c:v>
                </c:pt>
                <c:pt idx="463">
                  <c:v>-21.394983092668625</c:v>
                </c:pt>
                <c:pt idx="464">
                  <c:v>-21.208881383699108</c:v>
                </c:pt>
                <c:pt idx="465">
                  <c:v>-21.099938348617631</c:v>
                </c:pt>
                <c:pt idx="466">
                  <c:v>-21.139605658805081</c:v>
                </c:pt>
                <c:pt idx="467">
                  <c:v>-21.377857228125535</c:v>
                </c:pt>
                <c:pt idx="468">
                  <c:v>-21.43209560854261</c:v>
                </c:pt>
                <c:pt idx="469">
                  <c:v>-21.447011527434356</c:v>
                </c:pt>
                <c:pt idx="470">
                  <c:v>-21.546677647802809</c:v>
                </c:pt>
                <c:pt idx="471">
                  <c:v>-21.55692596719733</c:v>
                </c:pt>
                <c:pt idx="472">
                  <c:v>-21.54469598225181</c:v>
                </c:pt>
                <c:pt idx="473">
                  <c:v>-21.550388413688115</c:v>
                </c:pt>
                <c:pt idx="474">
                  <c:v>-21.753348850912829</c:v>
                </c:pt>
                <c:pt idx="475">
                  <c:v>-22.077870870037593</c:v>
                </c:pt>
                <c:pt idx="476">
                  <c:v>-22.405967658392328</c:v>
                </c:pt>
                <c:pt idx="477">
                  <c:v>-22.291992747058305</c:v>
                </c:pt>
                <c:pt idx="478">
                  <c:v>-22.223528145073789</c:v>
                </c:pt>
                <c:pt idx="479">
                  <c:v>-22.163048489575072</c:v>
                </c:pt>
                <c:pt idx="480">
                  <c:v>-22.134392051457567</c:v>
                </c:pt>
                <c:pt idx="481">
                  <c:v>-22.134513477042574</c:v>
                </c:pt>
                <c:pt idx="482">
                  <c:v>-22.123682314838828</c:v>
                </c:pt>
                <c:pt idx="483">
                  <c:v>-22.12775250045631</c:v>
                </c:pt>
                <c:pt idx="484">
                  <c:v>-22.127796213666826</c:v>
                </c:pt>
                <c:pt idx="485">
                  <c:v>-22.127980780556616</c:v>
                </c:pt>
                <c:pt idx="486">
                  <c:v>-22.128471339921088</c:v>
                </c:pt>
                <c:pt idx="487">
                  <c:v>-22.127121087412831</c:v>
                </c:pt>
                <c:pt idx="488">
                  <c:v>-22.128835616676831</c:v>
                </c:pt>
                <c:pt idx="489">
                  <c:v>-22.127106516342607</c:v>
                </c:pt>
                <c:pt idx="490">
                  <c:v>-22.12679080982106</c:v>
                </c:pt>
                <c:pt idx="491">
                  <c:v>-22.125314274704536</c:v>
                </c:pt>
                <c:pt idx="492">
                  <c:v>-22.124498294771829</c:v>
                </c:pt>
                <c:pt idx="493">
                  <c:v>-22.122128067347816</c:v>
                </c:pt>
                <c:pt idx="494">
                  <c:v>-22.121078950291079</c:v>
                </c:pt>
                <c:pt idx="495">
                  <c:v>-22.119072999622844</c:v>
                </c:pt>
                <c:pt idx="496">
                  <c:v>-22.117241901797328</c:v>
                </c:pt>
                <c:pt idx="497">
                  <c:v>-22.115561371697591</c:v>
                </c:pt>
                <c:pt idx="498">
                  <c:v>-22.114147977885281</c:v>
                </c:pt>
                <c:pt idx="499">
                  <c:v>-22.114021695276644</c:v>
                </c:pt>
                <c:pt idx="500">
                  <c:v>-22.112681156815615</c:v>
                </c:pt>
                <c:pt idx="501">
                  <c:v>-22.110903486247835</c:v>
                </c:pt>
                <c:pt idx="502">
                  <c:v>-22.108518687753573</c:v>
                </c:pt>
                <c:pt idx="503">
                  <c:v>-22.108120411833827</c:v>
                </c:pt>
                <c:pt idx="504">
                  <c:v>-22.107960130061358</c:v>
                </c:pt>
                <c:pt idx="505">
                  <c:v>-22.110349785579029</c:v>
                </c:pt>
                <c:pt idx="506">
                  <c:v>-22.10870811166636</c:v>
                </c:pt>
                <c:pt idx="507">
                  <c:v>-22.108202981231791</c:v>
                </c:pt>
                <c:pt idx="508">
                  <c:v>-22.106546736249086</c:v>
                </c:pt>
                <c:pt idx="509">
                  <c:v>-22.105041058992114</c:v>
                </c:pt>
                <c:pt idx="510">
                  <c:v>-22.103909372537316</c:v>
                </c:pt>
                <c:pt idx="511">
                  <c:v>-22.10210741685264</c:v>
                </c:pt>
                <c:pt idx="512">
                  <c:v>-22.100514313174116</c:v>
                </c:pt>
                <c:pt idx="513">
                  <c:v>-22.097522386753848</c:v>
                </c:pt>
                <c:pt idx="514">
                  <c:v>-22.100572597455411</c:v>
                </c:pt>
                <c:pt idx="515">
                  <c:v>-22.100009182739527</c:v>
                </c:pt>
                <c:pt idx="516">
                  <c:v>-22.099368055649393</c:v>
                </c:pt>
                <c:pt idx="517">
                  <c:v>-22.097808951135093</c:v>
                </c:pt>
                <c:pt idx="518">
                  <c:v>-22.096895830733587</c:v>
                </c:pt>
                <c:pt idx="519">
                  <c:v>-22.096478126720328</c:v>
                </c:pt>
                <c:pt idx="520">
                  <c:v>-22.096162420199093</c:v>
                </c:pt>
                <c:pt idx="521">
                  <c:v>-22.095176444446832</c:v>
                </c:pt>
                <c:pt idx="522">
                  <c:v>-22.095093875048814</c:v>
                </c:pt>
                <c:pt idx="523">
                  <c:v>-22.094219610835086</c:v>
                </c:pt>
                <c:pt idx="524">
                  <c:v>-22.093427916019362</c:v>
                </c:pt>
                <c:pt idx="525">
                  <c:v>-22.092616793109812</c:v>
                </c:pt>
                <c:pt idx="526">
                  <c:v>-22.091737671872814</c:v>
                </c:pt>
                <c:pt idx="527">
                  <c:v>-22.088867171037563</c:v>
                </c:pt>
                <c:pt idx="528">
                  <c:v>-22.086564941941059</c:v>
                </c:pt>
                <c:pt idx="529">
                  <c:v>-22.086443516355796</c:v>
                </c:pt>
                <c:pt idx="530">
                  <c:v>-22.084316140102789</c:v>
                </c:pt>
                <c:pt idx="531">
                  <c:v>-22.084199571540797</c:v>
                </c:pt>
                <c:pt idx="532">
                  <c:v>-22.087215783078349</c:v>
                </c:pt>
                <c:pt idx="533">
                  <c:v>-22.086705795620087</c:v>
                </c:pt>
                <c:pt idx="534">
                  <c:v>-22.085880101640598</c:v>
                </c:pt>
                <c:pt idx="535">
                  <c:v>-22.08403928976804</c:v>
                </c:pt>
                <c:pt idx="536">
                  <c:v>-22.082523898464494</c:v>
                </c:pt>
                <c:pt idx="537">
                  <c:v>-22.081086219535003</c:v>
                </c:pt>
                <c:pt idx="538">
                  <c:v>-22.080241097461748</c:v>
                </c:pt>
                <c:pt idx="539">
                  <c:v>-22.077516307328587</c:v>
                </c:pt>
                <c:pt idx="540">
                  <c:v>-22.07967282572254</c:v>
                </c:pt>
                <c:pt idx="541">
                  <c:v>-22.078380857495826</c:v>
                </c:pt>
                <c:pt idx="542">
                  <c:v>-22.075398645122089</c:v>
                </c:pt>
                <c:pt idx="543">
                  <c:v>-22.072173581578067</c:v>
                </c:pt>
                <c:pt idx="544">
                  <c:v>-22.070721331578291</c:v>
                </c:pt>
                <c:pt idx="545">
                  <c:v>-22.069040801478579</c:v>
                </c:pt>
                <c:pt idx="546">
                  <c:v>-22.066476293118527</c:v>
                </c:pt>
                <c:pt idx="547">
                  <c:v>-22.066340296462783</c:v>
                </c:pt>
                <c:pt idx="548">
                  <c:v>-22.065951734590371</c:v>
                </c:pt>
                <c:pt idx="549">
                  <c:v>-22.065286322382814</c:v>
                </c:pt>
                <c:pt idx="550">
                  <c:v>-22.065543744623749</c:v>
                </c:pt>
                <c:pt idx="551">
                  <c:v>-22.065339749640529</c:v>
                </c:pt>
                <c:pt idx="552">
                  <c:v>-22.064217777232884</c:v>
                </c:pt>
                <c:pt idx="553">
                  <c:v>-22.062440106664784</c:v>
                </c:pt>
                <c:pt idx="554">
                  <c:v>-22.060118449475087</c:v>
                </c:pt>
                <c:pt idx="555">
                  <c:v>-22.059924168538618</c:v>
                </c:pt>
                <c:pt idx="556">
                  <c:v>-22.059200472050591</c:v>
                </c:pt>
                <c:pt idx="557">
                  <c:v>-22.058102784760031</c:v>
                </c:pt>
                <c:pt idx="558">
                  <c:v>-22.056703962017863</c:v>
                </c:pt>
                <c:pt idx="559">
                  <c:v>-22.055348852486329</c:v>
                </c:pt>
                <c:pt idx="560">
                  <c:v>-22.055154571550286</c:v>
                </c:pt>
                <c:pt idx="561">
                  <c:v>-22.055018574894842</c:v>
                </c:pt>
                <c:pt idx="562">
                  <c:v>-22.053299188607568</c:v>
                </c:pt>
                <c:pt idx="563">
                  <c:v>-22.058457347468828</c:v>
                </c:pt>
                <c:pt idx="564">
                  <c:v>-22.058457347469112</c:v>
                </c:pt>
                <c:pt idx="565">
                  <c:v>-22.058224210345045</c:v>
                </c:pt>
                <c:pt idx="566">
                  <c:v>-22.058952763856414</c:v>
                </c:pt>
                <c:pt idx="567">
                  <c:v>-22.057927931917092</c:v>
                </c:pt>
                <c:pt idx="568">
                  <c:v>-22.056305686098298</c:v>
                </c:pt>
                <c:pt idx="569">
                  <c:v>-22.058209639274789</c:v>
                </c:pt>
                <c:pt idx="570">
                  <c:v>-22.057957074057345</c:v>
                </c:pt>
                <c:pt idx="571">
                  <c:v>-22.055489706165545</c:v>
                </c:pt>
                <c:pt idx="572">
                  <c:v>-22.054435732085366</c:v>
                </c:pt>
                <c:pt idx="573">
                  <c:v>-22.053425471216357</c:v>
                </c:pt>
                <c:pt idx="574">
                  <c:v>-22.051516661016091</c:v>
                </c:pt>
                <c:pt idx="575">
                  <c:v>-22.049243574060284</c:v>
                </c:pt>
                <c:pt idx="576">
                  <c:v>-22.048029318208066</c:v>
                </c:pt>
                <c:pt idx="577">
                  <c:v>-22.047509616703284</c:v>
                </c:pt>
                <c:pt idx="578">
                  <c:v>-22.045314242121755</c:v>
                </c:pt>
                <c:pt idx="579">
                  <c:v>-22.044707114195592</c:v>
                </c:pt>
                <c:pt idx="580">
                  <c:v>-22.045066533927784</c:v>
                </c:pt>
                <c:pt idx="581">
                  <c:v>-22.045003392623762</c:v>
                </c:pt>
                <c:pt idx="582">
                  <c:v>-22.044522547306034</c:v>
                </c:pt>
                <c:pt idx="583">
                  <c:v>-22.046523640950589</c:v>
                </c:pt>
                <c:pt idx="584">
                  <c:v>-22.046543069044603</c:v>
                </c:pt>
                <c:pt idx="585">
                  <c:v>-22.046115650984827</c:v>
                </c:pt>
                <c:pt idx="586">
                  <c:v>-22.044658543961546</c:v>
                </c:pt>
                <c:pt idx="587">
                  <c:v>-22.044027130918366</c:v>
                </c:pt>
                <c:pt idx="588">
                  <c:v>-22.043143152657862</c:v>
                </c:pt>
                <c:pt idx="589">
                  <c:v>-22.042385457005864</c:v>
                </c:pt>
                <c:pt idx="590">
                  <c:v>-22.041331482926086</c:v>
                </c:pt>
                <c:pt idx="591">
                  <c:v>-22.041899754664591</c:v>
                </c:pt>
                <c:pt idx="592">
                  <c:v>-22.041982324062857</c:v>
                </c:pt>
                <c:pt idx="593">
                  <c:v>-22.041516049815314</c:v>
                </c:pt>
                <c:pt idx="594">
                  <c:v>-22.041448051487826</c:v>
                </c:pt>
                <c:pt idx="595">
                  <c:v>-22.040228938612117</c:v>
                </c:pt>
                <c:pt idx="596">
                  <c:v>-22.038888400150835</c:v>
                </c:pt>
                <c:pt idx="597">
                  <c:v>-22.037091301489127</c:v>
                </c:pt>
                <c:pt idx="598">
                  <c:v>-22.039636381755773</c:v>
                </c:pt>
                <c:pt idx="599">
                  <c:v>-22.039840376739086</c:v>
                </c:pt>
                <c:pt idx="600">
                  <c:v>-22.039587811521599</c:v>
                </c:pt>
                <c:pt idx="601">
                  <c:v>-22.039966659347833</c:v>
                </c:pt>
                <c:pt idx="602">
                  <c:v>-22.040073513862829</c:v>
                </c:pt>
                <c:pt idx="603">
                  <c:v>-22.039602382592062</c:v>
                </c:pt>
                <c:pt idx="604">
                  <c:v>-22.039247819883073</c:v>
                </c:pt>
                <c:pt idx="605">
                  <c:v>-22.038509552324783</c:v>
                </c:pt>
                <c:pt idx="606">
                  <c:v>-22.041797757173029</c:v>
                </c:pt>
                <c:pt idx="607">
                  <c:v>-22.042978013861827</c:v>
                </c:pt>
                <c:pt idx="608">
                  <c:v>-22.044036844965071</c:v>
                </c:pt>
                <c:pt idx="609">
                  <c:v>-22.044211697807825</c:v>
                </c:pt>
                <c:pt idx="610">
                  <c:v>-22.041967752992626</c:v>
                </c:pt>
                <c:pt idx="611">
                  <c:v>-22.039388673562073</c:v>
                </c:pt>
                <c:pt idx="612">
                  <c:v>-22.037188441957618</c:v>
                </c:pt>
                <c:pt idx="613">
                  <c:v>-22.037018446137878</c:v>
                </c:pt>
                <c:pt idx="614">
                  <c:v>-22.038524123395106</c:v>
                </c:pt>
                <c:pt idx="615">
                  <c:v>-22.037159299816835</c:v>
                </c:pt>
                <c:pt idx="616">
                  <c:v>-22.038329842458587</c:v>
                </c:pt>
                <c:pt idx="617">
                  <c:v>-22.037334152659653</c:v>
                </c:pt>
                <c:pt idx="618">
                  <c:v>-22.035473912693575</c:v>
                </c:pt>
                <c:pt idx="619">
                  <c:v>-22.035551625068091</c:v>
                </c:pt>
                <c:pt idx="620">
                  <c:v>-22.03577990516834</c:v>
                </c:pt>
                <c:pt idx="621">
                  <c:v>-22.036625027241811</c:v>
                </c:pt>
                <c:pt idx="622">
                  <c:v>-22.035167920218857</c:v>
                </c:pt>
                <c:pt idx="623">
                  <c:v>-22.03458022038636</c:v>
                </c:pt>
                <c:pt idx="624">
                  <c:v>-22.034721074065072</c:v>
                </c:pt>
                <c:pt idx="625">
                  <c:v>-22.035799333261998</c:v>
                </c:pt>
                <c:pt idx="626">
                  <c:v>-22.035677907677083</c:v>
                </c:pt>
                <c:pt idx="627">
                  <c:v>-22.035711906840547</c:v>
                </c:pt>
                <c:pt idx="628">
                  <c:v>-22.035255346640113</c:v>
                </c:pt>
                <c:pt idx="629">
                  <c:v>-22.034026519717585</c:v>
                </c:pt>
                <c:pt idx="630">
                  <c:v>-22.032933689450591</c:v>
                </c:pt>
                <c:pt idx="631">
                  <c:v>-22.034133374232827</c:v>
                </c:pt>
                <c:pt idx="632">
                  <c:v>-22.033482533095789</c:v>
                </c:pt>
                <c:pt idx="633">
                  <c:v>-22.032282848313525</c:v>
                </c:pt>
                <c:pt idx="634">
                  <c:v>-22.032549984600802</c:v>
                </c:pt>
                <c:pt idx="635">
                  <c:v>-22.033356250487074</c:v>
                </c:pt>
                <c:pt idx="636">
                  <c:v>-22.032579126741592</c:v>
                </c:pt>
                <c:pt idx="637">
                  <c:v>-22.032161422728333</c:v>
                </c:pt>
                <c:pt idx="638">
                  <c:v>-22.032666553163033</c:v>
                </c:pt>
                <c:pt idx="639">
                  <c:v>-22.032957974567566</c:v>
                </c:pt>
                <c:pt idx="640">
                  <c:v>-22.032817120888616</c:v>
                </c:pt>
                <c:pt idx="641">
                  <c:v>-22.036105325737068</c:v>
                </c:pt>
                <c:pt idx="642">
                  <c:v>-22.037212727074333</c:v>
                </c:pt>
                <c:pt idx="643">
                  <c:v>-22.037829569047332</c:v>
                </c:pt>
                <c:pt idx="644">
                  <c:v>-22.0384561250671</c:v>
                </c:pt>
                <c:pt idx="645">
                  <c:v>-22.037698429415656</c:v>
                </c:pt>
                <c:pt idx="646">
                  <c:v>-22.03860669279284</c:v>
                </c:pt>
                <c:pt idx="647">
                  <c:v>-22.039534384264112</c:v>
                </c:pt>
                <c:pt idx="648">
                  <c:v>-22.039262390953329</c:v>
                </c:pt>
                <c:pt idx="649">
                  <c:v>-22.039879232926623</c:v>
                </c:pt>
                <c:pt idx="650">
                  <c:v>-22.041792900149801</c:v>
                </c:pt>
                <c:pt idx="651">
                  <c:v>-22.043682282256587</c:v>
                </c:pt>
                <c:pt idx="652">
                  <c:v>-22.043677425232815</c:v>
                </c:pt>
                <c:pt idx="653">
                  <c:v>-22.044269982088608</c:v>
                </c:pt>
                <c:pt idx="654">
                  <c:v>-22.04395913259059</c:v>
                </c:pt>
                <c:pt idx="655">
                  <c:v>-22.043905705333074</c:v>
                </c:pt>
                <c:pt idx="656">
                  <c:v>-22.044439977908318</c:v>
                </c:pt>
                <c:pt idx="657">
                  <c:v>-22.044405978744052</c:v>
                </c:pt>
                <c:pt idx="658">
                  <c:v>-22.043449145132573</c:v>
                </c:pt>
                <c:pt idx="659">
                  <c:v>-22.042225175233291</c:v>
                </c:pt>
                <c:pt idx="660">
                  <c:v>-22.041783186102826</c:v>
                </c:pt>
                <c:pt idx="661">
                  <c:v>-22.044833396804631</c:v>
                </c:pt>
                <c:pt idx="662">
                  <c:v>-22.04529967105157</c:v>
                </c:pt>
                <c:pt idx="663">
                  <c:v>-22.044609973727503</c:v>
                </c:pt>
                <c:pt idx="664">
                  <c:v>-22.044911109179097</c:v>
                </c:pt>
                <c:pt idx="665">
                  <c:v>-22.043730852490299</c:v>
                </c:pt>
                <c:pt idx="666">
                  <c:v>-22.042375742958868</c:v>
                </c:pt>
                <c:pt idx="667">
                  <c:v>-22.042030894296786</c:v>
                </c:pt>
                <c:pt idx="668">
                  <c:v>-22.042934300651083</c:v>
                </c:pt>
                <c:pt idx="669">
                  <c:v>-22.043439431085801</c:v>
                </c:pt>
                <c:pt idx="670">
                  <c:v>-22.044639115867831</c:v>
                </c:pt>
                <c:pt idx="671">
                  <c:v>-22.048048746301799</c:v>
                </c:pt>
                <c:pt idx="672">
                  <c:v>-22.0492824302478</c:v>
                </c:pt>
                <c:pt idx="673">
                  <c:v>-22.04876272874283</c:v>
                </c:pt>
                <c:pt idx="674">
                  <c:v>-22.049088149311316</c:v>
                </c:pt>
                <c:pt idx="675">
                  <c:v>-22.049670992120596</c:v>
                </c:pt>
                <c:pt idx="676">
                  <c:v>-22.049719562354582</c:v>
                </c:pt>
                <c:pt idx="677">
                  <c:v>-22.051166955330856</c:v>
                </c:pt>
                <c:pt idx="678">
                  <c:v>-22.052313212855587</c:v>
                </c:pt>
                <c:pt idx="679">
                  <c:v>-22.053920887604125</c:v>
                </c:pt>
                <c:pt idx="680">
                  <c:v>-22.054377447804903</c:v>
                </c:pt>
                <c:pt idx="681">
                  <c:v>-22.054003457002135</c:v>
                </c:pt>
                <c:pt idx="682">
                  <c:v>-22.05311462171813</c:v>
                </c:pt>
                <c:pt idx="683">
                  <c:v>-22.053304045630828</c:v>
                </c:pt>
                <c:pt idx="684">
                  <c:v>-22.053289474560572</c:v>
                </c:pt>
                <c:pt idx="685">
                  <c:v>-22.052959196968843</c:v>
                </c:pt>
                <c:pt idx="686">
                  <c:v>-22.052186930246862</c:v>
                </c:pt>
                <c:pt idx="687">
                  <c:v>-22.054217166032132</c:v>
                </c:pt>
                <c:pt idx="688">
                  <c:v>-22.054654298139084</c:v>
                </c:pt>
                <c:pt idx="689">
                  <c:v>-22.054018028072331</c:v>
                </c:pt>
                <c:pt idx="690">
                  <c:v>-22.05456201469433</c:v>
                </c:pt>
                <c:pt idx="691">
                  <c:v>-22.05489714930933</c:v>
                </c:pt>
                <c:pt idx="692">
                  <c:v>-22.055373137603553</c:v>
                </c:pt>
                <c:pt idx="693">
                  <c:v>-22.056140547302288</c:v>
                </c:pt>
                <c:pt idx="694">
                  <c:v>-22.056451396800608</c:v>
                </c:pt>
                <c:pt idx="695">
                  <c:v>-22.055868553991317</c:v>
                </c:pt>
                <c:pt idx="696">
                  <c:v>-22.055237140948329</c:v>
                </c:pt>
                <c:pt idx="697">
                  <c:v>-22.055756842453079</c:v>
                </c:pt>
                <c:pt idx="698">
                  <c:v>-22.055241997971589</c:v>
                </c:pt>
                <c:pt idx="699">
                  <c:v>-22.05401317104905</c:v>
                </c:pt>
                <c:pt idx="700">
                  <c:v>-22.053624609176339</c:v>
                </c:pt>
                <c:pt idx="701">
                  <c:v>-22.053435185263069</c:v>
                </c:pt>
                <c:pt idx="702">
                  <c:v>-22.053100050647785</c:v>
                </c:pt>
                <c:pt idx="703">
                  <c:v>-22.053546896801269</c:v>
                </c:pt>
                <c:pt idx="704">
                  <c:v>-22.053216619209593</c:v>
                </c:pt>
                <c:pt idx="705">
                  <c:v>-22.050530685264349</c:v>
                </c:pt>
                <c:pt idx="706">
                  <c:v>-22.0493795707158</c:v>
                </c:pt>
                <c:pt idx="707">
                  <c:v>-22.050860962856156</c:v>
                </c:pt>
                <c:pt idx="708">
                  <c:v>-22.052847485430547</c:v>
                </c:pt>
                <c:pt idx="709">
                  <c:v>-22.050360689444588</c:v>
                </c:pt>
                <c:pt idx="710">
                  <c:v>-22.048855012187587</c:v>
                </c:pt>
                <c:pt idx="711">
                  <c:v>-22.049214431920294</c:v>
                </c:pt>
                <c:pt idx="712">
                  <c:v>-22.049534995465084</c:v>
                </c:pt>
                <c:pt idx="713">
                  <c:v>-22.048845298141046</c:v>
                </c:pt>
                <c:pt idx="714">
                  <c:v>-22.049418426903102</c:v>
                </c:pt>
                <c:pt idx="715">
                  <c:v>-22.04987984412729</c:v>
                </c:pt>
                <c:pt idx="716">
                  <c:v>-22.05025869195309</c:v>
                </c:pt>
                <c:pt idx="717">
                  <c:v>-22.051307809009327</c:v>
                </c:pt>
                <c:pt idx="718">
                  <c:v>-22.052143217036033</c:v>
                </c:pt>
                <c:pt idx="719">
                  <c:v>-22.051429234594789</c:v>
                </c:pt>
                <c:pt idx="720">
                  <c:v>-22.050010983759066</c:v>
                </c:pt>
                <c:pt idx="721">
                  <c:v>-22.048942438609089</c:v>
                </c:pt>
                <c:pt idx="722">
                  <c:v>-22.048544162689289</c:v>
                </c:pt>
                <c:pt idx="723">
                  <c:v>-22.048039032254803</c:v>
                </c:pt>
                <c:pt idx="724">
                  <c:v>-22.049301858341323</c:v>
                </c:pt>
                <c:pt idx="725">
                  <c:v>-22.048762728742787</c:v>
                </c:pt>
                <c:pt idx="726">
                  <c:v>-22.048811298977029</c:v>
                </c:pt>
                <c:pt idx="727">
                  <c:v>-22.049617564863073</c:v>
                </c:pt>
                <c:pt idx="728">
                  <c:v>-22.05025383492983</c:v>
                </c:pt>
                <c:pt idx="729">
                  <c:v>-22.050258691952891</c:v>
                </c:pt>
                <c:pt idx="730">
                  <c:v>-22.049039579077295</c:v>
                </c:pt>
                <c:pt idx="731">
                  <c:v>-22.048413023057289</c:v>
                </c:pt>
                <c:pt idx="732">
                  <c:v>-22.046853918542851</c:v>
                </c:pt>
                <c:pt idx="733">
                  <c:v>-22.047388191118095</c:v>
                </c:pt>
                <c:pt idx="734">
                  <c:v>-22.046776206168559</c:v>
                </c:pt>
                <c:pt idx="735">
                  <c:v>-22.046708207840581</c:v>
                </c:pt>
                <c:pt idx="736">
                  <c:v>-22.048136172722749</c:v>
                </c:pt>
                <c:pt idx="737">
                  <c:v>-22.050807535598366</c:v>
                </c:pt>
                <c:pt idx="738">
                  <c:v>-22.050914390113327</c:v>
                </c:pt>
                <c:pt idx="739">
                  <c:v>-22.04998669864209</c:v>
                </c:pt>
                <c:pt idx="740">
                  <c:v>-22.050618111685591</c:v>
                </c:pt>
                <c:pt idx="741">
                  <c:v>-22.049836130916319</c:v>
                </c:pt>
                <c:pt idx="742">
                  <c:v>-22.049544709511803</c:v>
                </c:pt>
                <c:pt idx="743">
                  <c:v>-22.050210121718848</c:v>
                </c:pt>
                <c:pt idx="744">
                  <c:v>-22.048995865866328</c:v>
                </c:pt>
                <c:pt idx="745">
                  <c:v>-22.048923010515303</c:v>
                </c:pt>
                <c:pt idx="746">
                  <c:v>-22.048923010515303</c:v>
                </c:pt>
                <c:pt idx="747">
                  <c:v>-22.051278666869095</c:v>
                </c:pt>
                <c:pt idx="748">
                  <c:v>-22.053036909343533</c:v>
                </c:pt>
                <c:pt idx="749">
                  <c:v>-22.054168595798121</c:v>
                </c:pt>
                <c:pt idx="750">
                  <c:v>-22.055018574894561</c:v>
                </c:pt>
                <c:pt idx="751">
                  <c:v>-22.055217712854343</c:v>
                </c:pt>
                <c:pt idx="752">
                  <c:v>-22.056475681917604</c:v>
                </c:pt>
                <c:pt idx="753">
                  <c:v>-22.058141640947056</c:v>
                </c:pt>
                <c:pt idx="754">
                  <c:v>-22.058389349141294</c:v>
                </c:pt>
                <c:pt idx="755">
                  <c:v>-22.059671603321309</c:v>
                </c:pt>
                <c:pt idx="756">
                  <c:v>-22.061565842451088</c:v>
                </c:pt>
                <c:pt idx="757">
                  <c:v>-22.060963571548289</c:v>
                </c:pt>
                <c:pt idx="758">
                  <c:v>-22.060400156832642</c:v>
                </c:pt>
                <c:pt idx="759">
                  <c:v>-22.059482179408278</c:v>
                </c:pt>
                <c:pt idx="760">
                  <c:v>-22.059462751314797</c:v>
                </c:pt>
                <c:pt idx="761">
                  <c:v>-22.058923621716133</c:v>
                </c:pt>
                <c:pt idx="762">
                  <c:v>-22.056830244626539</c:v>
                </c:pt>
                <c:pt idx="763">
                  <c:v>-22.057971645128092</c:v>
                </c:pt>
                <c:pt idx="764">
                  <c:v>-22.05652910917502</c:v>
                </c:pt>
                <c:pt idx="765">
                  <c:v>-22.05803478643206</c:v>
                </c:pt>
                <c:pt idx="766">
                  <c:v>-22.059618176063296</c:v>
                </c:pt>
                <c:pt idx="767">
                  <c:v>-22.060244732083589</c:v>
                </c:pt>
                <c:pt idx="768">
                  <c:v>-22.062318681079589</c:v>
                </c:pt>
                <c:pt idx="769">
                  <c:v>-22.064582053988588</c:v>
                </c:pt>
                <c:pt idx="770">
                  <c:v>-22.063906927734863</c:v>
                </c:pt>
                <c:pt idx="771">
                  <c:v>-22.063693218704838</c:v>
                </c:pt>
                <c:pt idx="772">
                  <c:v>-22.065150325727572</c:v>
                </c:pt>
                <c:pt idx="773">
                  <c:v>-22.065621456998329</c:v>
                </c:pt>
                <c:pt idx="774">
                  <c:v>-22.066180014690293</c:v>
                </c:pt>
                <c:pt idx="775">
                  <c:v>-22.066952281412327</c:v>
                </c:pt>
                <c:pt idx="776">
                  <c:v>-22.068666810676017</c:v>
                </c:pt>
                <c:pt idx="777">
                  <c:v>-22.067399127566333</c:v>
                </c:pt>
                <c:pt idx="778">
                  <c:v>-22.067549695291806</c:v>
                </c:pt>
                <c:pt idx="779">
                  <c:v>-22.066709430242057</c:v>
                </c:pt>
                <c:pt idx="780">
                  <c:v>-22.065878879239293</c:v>
                </c:pt>
                <c:pt idx="781">
                  <c:v>-22.065398033921298</c:v>
                </c:pt>
                <c:pt idx="782">
                  <c:v>-22.065864308168827</c:v>
                </c:pt>
                <c:pt idx="783">
                  <c:v>-22.066141158502816</c:v>
                </c:pt>
                <c:pt idx="784">
                  <c:v>-22.066864854991067</c:v>
                </c:pt>
                <c:pt idx="785">
                  <c:v>-22.0691573700406</c:v>
                </c:pt>
                <c:pt idx="786">
                  <c:v>-22.070978753819155</c:v>
                </c:pt>
                <c:pt idx="787">
                  <c:v>-22.070813615023312</c:v>
                </c:pt>
                <c:pt idx="788">
                  <c:v>-22.071751020541328</c:v>
                </c:pt>
                <c:pt idx="789">
                  <c:v>-22.072450431912316</c:v>
                </c:pt>
                <c:pt idx="790">
                  <c:v>-22.074004679403615</c:v>
                </c:pt>
                <c:pt idx="791">
                  <c:v>-22.076151483750621</c:v>
                </c:pt>
                <c:pt idx="792">
                  <c:v>-22.075758064854615</c:v>
                </c:pt>
                <c:pt idx="793">
                  <c:v>-22.0751849360921</c:v>
                </c:pt>
                <c:pt idx="794">
                  <c:v>-22.074883800640592</c:v>
                </c:pt>
                <c:pt idx="795">
                  <c:v>-22.075112080740997</c:v>
                </c:pt>
                <c:pt idx="796">
                  <c:v>-22.074849801476816</c:v>
                </c:pt>
                <c:pt idx="797">
                  <c:v>-22.073256697798385</c:v>
                </c:pt>
                <c:pt idx="798">
                  <c:v>-22.073659830741576</c:v>
                </c:pt>
                <c:pt idx="799">
                  <c:v>-22.074582665189286</c:v>
                </c:pt>
                <c:pt idx="800">
                  <c:v>-22.075626925222096</c:v>
                </c:pt>
                <c:pt idx="801">
                  <c:v>-22.075602640105501</c:v>
                </c:pt>
                <c:pt idx="802">
                  <c:v>-22.075510356660612</c:v>
                </c:pt>
                <c:pt idx="803">
                  <c:v>-22.075563783918071</c:v>
                </c:pt>
                <c:pt idx="804">
                  <c:v>-22.07489837171083</c:v>
                </c:pt>
                <c:pt idx="805">
                  <c:v>-22.078997699468843</c:v>
                </c:pt>
                <c:pt idx="806">
                  <c:v>-22.081552493782382</c:v>
                </c:pt>
                <c:pt idx="807">
                  <c:v>-22.082227620036029</c:v>
                </c:pt>
                <c:pt idx="808">
                  <c:v>-22.082417043949235</c:v>
                </c:pt>
                <c:pt idx="809">
                  <c:v>-22.081188217026792</c:v>
                </c:pt>
                <c:pt idx="810">
                  <c:v>-22.079847678565589</c:v>
                </c:pt>
                <c:pt idx="811">
                  <c:v>-22.077608590773831</c:v>
                </c:pt>
                <c:pt idx="812">
                  <c:v>-22.078570281408574</c:v>
                </c:pt>
                <c:pt idx="813">
                  <c:v>-22.079808822378354</c:v>
                </c:pt>
                <c:pt idx="814">
                  <c:v>-22.079381404318095</c:v>
                </c:pt>
                <c:pt idx="815">
                  <c:v>-22.080624802311025</c:v>
                </c:pt>
                <c:pt idx="816">
                  <c:v>-22.08270360833027</c:v>
                </c:pt>
                <c:pt idx="817">
                  <c:v>-22.083762439433819</c:v>
                </c:pt>
                <c:pt idx="818">
                  <c:v>-22.083252451975802</c:v>
                </c:pt>
                <c:pt idx="819">
                  <c:v>-22.082285904317306</c:v>
                </c:pt>
                <c:pt idx="820">
                  <c:v>-22.083004743781842</c:v>
                </c:pt>
                <c:pt idx="821">
                  <c:v>-22.084714416022088</c:v>
                </c:pt>
                <c:pt idx="822">
                  <c:v>-22.085554681072082</c:v>
                </c:pt>
                <c:pt idx="823">
                  <c:v>-22.085812103312819</c:v>
                </c:pt>
                <c:pt idx="824">
                  <c:v>-22.086715509666821</c:v>
                </c:pt>
                <c:pt idx="825">
                  <c:v>-22.087983192776832</c:v>
                </c:pt>
                <c:pt idx="826">
                  <c:v>-22.09073712505058</c:v>
                </c:pt>
                <c:pt idx="827">
                  <c:v>-22.090635127558595</c:v>
                </c:pt>
                <c:pt idx="828">
                  <c:v>-22.090231994615849</c:v>
                </c:pt>
                <c:pt idx="829">
                  <c:v>-22.090989690267619</c:v>
                </c:pt>
                <c:pt idx="830">
                  <c:v>-22.091412251304298</c:v>
                </c:pt>
                <c:pt idx="831">
                  <c:v>-22.09276250381204</c:v>
                </c:pt>
                <c:pt idx="832">
                  <c:v>-22.092573079899086</c:v>
                </c:pt>
                <c:pt idx="833">
                  <c:v>-22.092616793110082</c:v>
                </c:pt>
                <c:pt idx="834">
                  <c:v>-22.092650792273602</c:v>
                </c:pt>
                <c:pt idx="835">
                  <c:v>-22.093981616687827</c:v>
                </c:pt>
                <c:pt idx="836">
                  <c:v>-22.096361558158833</c:v>
                </c:pt>
                <c:pt idx="837">
                  <c:v>-22.096871545616878</c:v>
                </c:pt>
                <c:pt idx="838">
                  <c:v>-22.097206680232077</c:v>
                </c:pt>
                <c:pt idx="839">
                  <c:v>-22.097828379228591</c:v>
                </c:pt>
                <c:pt idx="840">
                  <c:v>-22.098042088258566</c:v>
                </c:pt>
                <c:pt idx="841">
                  <c:v>-22.09709011167034</c:v>
                </c:pt>
                <c:pt idx="842">
                  <c:v>-22.097464102472891</c:v>
                </c:pt>
                <c:pt idx="843">
                  <c:v>-22.098848354144806</c:v>
                </c:pt>
                <c:pt idx="844">
                  <c:v>-22.098673501301782</c:v>
                </c:pt>
                <c:pt idx="845">
                  <c:v>-22.102413409327582</c:v>
                </c:pt>
                <c:pt idx="846">
                  <c:v>-22.105623901801053</c:v>
                </c:pt>
                <c:pt idx="847">
                  <c:v>-22.104827349961827</c:v>
                </c:pt>
                <c:pt idx="848">
                  <c:v>-22.105502476216074</c:v>
                </c:pt>
                <c:pt idx="849">
                  <c:v>-22.106197030563536</c:v>
                </c:pt>
                <c:pt idx="850">
                  <c:v>-22.106027034744088</c:v>
                </c:pt>
                <c:pt idx="851">
                  <c:v>-22.105638472871629</c:v>
                </c:pt>
                <c:pt idx="852">
                  <c:v>-22.105113914343249</c:v>
                </c:pt>
                <c:pt idx="853">
                  <c:v>-22.105745327386373</c:v>
                </c:pt>
                <c:pt idx="854">
                  <c:v>-22.105347051466786</c:v>
                </c:pt>
                <c:pt idx="855">
                  <c:v>-22.106673018857791</c:v>
                </c:pt>
                <c:pt idx="856">
                  <c:v>-22.108610971198299</c:v>
                </c:pt>
                <c:pt idx="857">
                  <c:v>-22.108120411833553</c:v>
                </c:pt>
                <c:pt idx="858">
                  <c:v>-22.109796084910286</c:v>
                </c:pt>
                <c:pt idx="859">
                  <c:v>-22.110548923538815</c:v>
                </c:pt>
                <c:pt idx="860">
                  <c:v>-22.110636349960316</c:v>
                </c:pt>
                <c:pt idx="861">
                  <c:v>-22.110961770528331</c:v>
                </c:pt>
                <c:pt idx="862">
                  <c:v>-22.111840891765596</c:v>
                </c:pt>
                <c:pt idx="863">
                  <c:v>-22.114016838253328</c:v>
                </c:pt>
                <c:pt idx="864">
                  <c:v>-22.11437140096233</c:v>
                </c:pt>
                <c:pt idx="865">
                  <c:v>-22.115745938587295</c:v>
                </c:pt>
                <c:pt idx="866">
                  <c:v>-22.117460467850883</c:v>
                </c:pt>
                <c:pt idx="867">
                  <c:v>-22.118490156813621</c:v>
                </c:pt>
                <c:pt idx="868">
                  <c:v>-22.120719530558588</c:v>
                </c:pt>
                <c:pt idx="869">
                  <c:v>-22.12147236918706</c:v>
                </c:pt>
                <c:pt idx="870">
                  <c:v>-22.122681768016331</c:v>
                </c:pt>
                <c:pt idx="871">
                  <c:v>-22.123672600792329</c:v>
                </c:pt>
                <c:pt idx="872">
                  <c:v>-22.125756263834816</c:v>
                </c:pt>
                <c:pt idx="873">
                  <c:v>-22.126586814837836</c:v>
                </c:pt>
                <c:pt idx="874">
                  <c:v>-22.127495078215595</c:v>
                </c:pt>
                <c:pt idx="875">
                  <c:v>-22.129933303967089</c:v>
                </c:pt>
                <c:pt idx="876">
                  <c:v>-22.133221508815833</c:v>
                </c:pt>
                <c:pt idx="877">
                  <c:v>-22.133629498782099</c:v>
                </c:pt>
                <c:pt idx="878">
                  <c:v>-22.134222055637832</c:v>
                </c:pt>
                <c:pt idx="879">
                  <c:v>-22.136514570687339</c:v>
                </c:pt>
                <c:pt idx="880">
                  <c:v>-22.137762825703803</c:v>
                </c:pt>
                <c:pt idx="881">
                  <c:v>-22.138233956974286</c:v>
                </c:pt>
                <c:pt idx="882">
                  <c:v>-22.140434188579079</c:v>
                </c:pt>
                <c:pt idx="883">
                  <c:v>-22.142372140919829</c:v>
                </c:pt>
                <c:pt idx="884">
                  <c:v>-22.145325211152826</c:v>
                </c:pt>
                <c:pt idx="885">
                  <c:v>-22.14650546784133</c:v>
                </c:pt>
                <c:pt idx="886">
                  <c:v>-22.147957717841138</c:v>
                </c:pt>
                <c:pt idx="887">
                  <c:v>-22.147957717841138</c:v>
                </c:pt>
                <c:pt idx="888">
                  <c:v>-22.149283685231566</c:v>
                </c:pt>
                <c:pt idx="889">
                  <c:v>-22.151275064830127</c:v>
                </c:pt>
                <c:pt idx="890">
                  <c:v>-22.150876788910338</c:v>
                </c:pt>
                <c:pt idx="891">
                  <c:v>-22.151182781385092</c:v>
                </c:pt>
                <c:pt idx="892">
                  <c:v>-22.150697079044093</c:v>
                </c:pt>
                <c:pt idx="893">
                  <c:v>-22.150444513827082</c:v>
                </c:pt>
                <c:pt idx="894">
                  <c:v>-22.152246469511827</c:v>
                </c:pt>
                <c:pt idx="895">
                  <c:v>-22.153149875865775</c:v>
                </c:pt>
                <c:pt idx="896">
                  <c:v>-22.156326369176085</c:v>
                </c:pt>
                <c:pt idx="897">
                  <c:v>-22.158094325697121</c:v>
                </c:pt>
                <c:pt idx="898">
                  <c:v>-22.159415436064595</c:v>
                </c:pt>
                <c:pt idx="899">
                  <c:v>-22.161751664324797</c:v>
                </c:pt>
                <c:pt idx="900">
                  <c:v>-22.163412766330829</c:v>
                </c:pt>
                <c:pt idx="901">
                  <c:v>-22.163539048939519</c:v>
                </c:pt>
                <c:pt idx="902">
                  <c:v>-22.164146176865572</c:v>
                </c:pt>
                <c:pt idx="903">
                  <c:v>-22.164267602450892</c:v>
                </c:pt>
                <c:pt idx="904">
                  <c:v>-22.164743590745264</c:v>
                </c:pt>
                <c:pt idx="905">
                  <c:v>-22.16573442352081</c:v>
                </c:pt>
                <c:pt idx="906">
                  <c:v>-22.169527758803596</c:v>
                </c:pt>
                <c:pt idx="907">
                  <c:v>-22.169624899271813</c:v>
                </c:pt>
                <c:pt idx="908">
                  <c:v>-22.169615185224856</c:v>
                </c:pt>
                <c:pt idx="909">
                  <c:v>-22.169756038904339</c:v>
                </c:pt>
                <c:pt idx="910">
                  <c:v>-22.169722039740069</c:v>
                </c:pt>
                <c:pt idx="911">
                  <c:v>-22.171179146763322</c:v>
                </c:pt>
                <c:pt idx="912">
                  <c:v>-22.17177656064284</c:v>
                </c:pt>
                <c:pt idx="913">
                  <c:v>-22.17352508907009</c:v>
                </c:pt>
                <c:pt idx="914">
                  <c:v>-22.176570442748087</c:v>
                </c:pt>
                <c:pt idx="915">
                  <c:v>-22.177629273851323</c:v>
                </c:pt>
                <c:pt idx="916">
                  <c:v>-22.178809530539809</c:v>
                </c:pt>
                <c:pt idx="917">
                  <c:v>-22.178216973683799</c:v>
                </c:pt>
                <c:pt idx="918">
                  <c:v>-22.178221830707287</c:v>
                </c:pt>
                <c:pt idx="919">
                  <c:v>-22.177585560640654</c:v>
                </c:pt>
                <c:pt idx="920">
                  <c:v>-22.177765270506811</c:v>
                </c:pt>
                <c:pt idx="921">
                  <c:v>-22.179402087395843</c:v>
                </c:pt>
                <c:pt idx="922">
                  <c:v>-22.180849480371766</c:v>
                </c:pt>
                <c:pt idx="923">
                  <c:v>-22.180684341575791</c:v>
                </c:pt>
                <c:pt idx="924">
                  <c:v>-22.180825195254858</c:v>
                </c:pt>
                <c:pt idx="925">
                  <c:v>-22.181519749602828</c:v>
                </c:pt>
                <c:pt idx="926">
                  <c:v>-22.183287706123803</c:v>
                </c:pt>
                <c:pt idx="927">
                  <c:v>-22.183054569000305</c:v>
                </c:pt>
                <c:pt idx="928">
                  <c:v>-22.18361312669213</c:v>
                </c:pt>
                <c:pt idx="929">
                  <c:v>-22.18311285328106</c:v>
                </c:pt>
                <c:pt idx="930">
                  <c:v>-22.182520296425011</c:v>
                </c:pt>
                <c:pt idx="931">
                  <c:v>-22.181262327361789</c:v>
                </c:pt>
                <c:pt idx="932">
                  <c:v>-22.181602319000874</c:v>
                </c:pt>
                <c:pt idx="933">
                  <c:v>-22.182277445254091</c:v>
                </c:pt>
                <c:pt idx="934">
                  <c:v>-22.183700553113798</c:v>
                </c:pt>
                <c:pt idx="935">
                  <c:v>-22.183540271341009</c:v>
                </c:pt>
                <c:pt idx="936">
                  <c:v>-22.189140419332816</c:v>
                </c:pt>
                <c:pt idx="937">
                  <c:v>-22.190612097425529</c:v>
                </c:pt>
                <c:pt idx="938">
                  <c:v>-22.191238653445836</c:v>
                </c:pt>
                <c:pt idx="939">
                  <c:v>-22.191899208629327</c:v>
                </c:pt>
                <c:pt idx="940">
                  <c:v>-22.192593762976827</c:v>
                </c:pt>
                <c:pt idx="941">
                  <c:v>-22.192744330702276</c:v>
                </c:pt>
                <c:pt idx="942">
                  <c:v>-22.192715188561809</c:v>
                </c:pt>
                <c:pt idx="943">
                  <c:v>-22.19398772869566</c:v>
                </c:pt>
                <c:pt idx="944">
                  <c:v>-22.194182009632058</c:v>
                </c:pt>
                <c:pt idx="945">
                  <c:v>-22.193968300601817</c:v>
                </c:pt>
                <c:pt idx="946">
                  <c:v>-22.196887371671085</c:v>
                </c:pt>
                <c:pt idx="947">
                  <c:v>-22.197513927691091</c:v>
                </c:pt>
                <c:pt idx="948">
                  <c:v>-22.198747611637046</c:v>
                </c:pt>
                <c:pt idx="949">
                  <c:v>-22.198844752105387</c:v>
                </c:pt>
                <c:pt idx="950">
                  <c:v>-22.199034176018088</c:v>
                </c:pt>
                <c:pt idx="951">
                  <c:v>-22.198441619162029</c:v>
                </c:pt>
                <c:pt idx="952">
                  <c:v>-22.200534996252127</c:v>
                </c:pt>
                <c:pt idx="953">
                  <c:v>-22.202108671836626</c:v>
                </c:pt>
                <c:pt idx="954">
                  <c:v>-22.202030959461801</c:v>
                </c:pt>
                <c:pt idx="955">
                  <c:v>-22.203648348257602</c:v>
                </c:pt>
                <c:pt idx="956">
                  <c:v>-22.205916578190067</c:v>
                </c:pt>
                <c:pt idx="957">
                  <c:v>-22.206256569828824</c:v>
                </c:pt>
                <c:pt idx="958">
                  <c:v>-22.206042860798799</c:v>
                </c:pt>
                <c:pt idx="959">
                  <c:v>-22.205489160130089</c:v>
                </c:pt>
                <c:pt idx="960">
                  <c:v>-22.206926839059026</c:v>
                </c:pt>
                <c:pt idx="961">
                  <c:v>-22.207184261299631</c:v>
                </c:pt>
                <c:pt idx="962">
                  <c:v>-22.209180497921302</c:v>
                </c:pt>
                <c:pt idx="963">
                  <c:v>-22.210914455278331</c:v>
                </c:pt>
                <c:pt idx="964">
                  <c:v>-22.212118997084065</c:v>
                </c:pt>
                <c:pt idx="965">
                  <c:v>-22.212434703606036</c:v>
                </c:pt>
                <c:pt idx="966">
                  <c:v>-22.216466033036099</c:v>
                </c:pt>
                <c:pt idx="967">
                  <c:v>-22.215582054775563</c:v>
                </c:pt>
                <c:pt idx="968">
                  <c:v>-22.215402344909023</c:v>
                </c:pt>
                <c:pt idx="969">
                  <c:v>-22.216864308955586</c:v>
                </c:pt>
                <c:pt idx="970">
                  <c:v>-22.218972257115567</c:v>
                </c:pt>
                <c:pt idx="971">
                  <c:v>-22.219404532199089</c:v>
                </c:pt>
                <c:pt idx="972">
                  <c:v>-22.220609074004813</c:v>
                </c:pt>
                <c:pt idx="973">
                  <c:v>-22.221391054773587</c:v>
                </c:pt>
                <c:pt idx="974">
                  <c:v>-22.221638762967306</c:v>
                </c:pt>
                <c:pt idx="975">
                  <c:v>-22.222061324004088</c:v>
                </c:pt>
                <c:pt idx="976">
                  <c:v>-22.225033822330772</c:v>
                </c:pt>
                <c:pt idx="977">
                  <c:v>-22.224217842397774</c:v>
                </c:pt>
                <c:pt idx="978">
                  <c:v>-22.222372173502311</c:v>
                </c:pt>
                <c:pt idx="979">
                  <c:v>-22.222984158451808</c:v>
                </c:pt>
                <c:pt idx="980">
                  <c:v>-22.22293073119458</c:v>
                </c:pt>
                <c:pt idx="981">
                  <c:v>-22.222644166813289</c:v>
                </c:pt>
                <c:pt idx="982">
                  <c:v>-22.22340671948859</c:v>
                </c:pt>
                <c:pt idx="983">
                  <c:v>-22.223838994572063</c:v>
                </c:pt>
                <c:pt idx="984">
                  <c:v>-22.22415955811708</c:v>
                </c:pt>
                <c:pt idx="985">
                  <c:v>-22.224358696076891</c:v>
                </c:pt>
                <c:pt idx="986">
                  <c:v>-22.228540593232811</c:v>
                </c:pt>
                <c:pt idx="987">
                  <c:v>-22.228924298082106</c:v>
                </c:pt>
                <c:pt idx="988">
                  <c:v>-22.228836871660789</c:v>
                </c:pt>
                <c:pt idx="989">
                  <c:v>-22.229079722831372</c:v>
                </c:pt>
                <c:pt idx="990">
                  <c:v>-22.229915130857595</c:v>
                </c:pt>
                <c:pt idx="991">
                  <c:v>-22.231935652596135</c:v>
                </c:pt>
                <c:pt idx="992">
                  <c:v>-22.231896796408627</c:v>
                </c:pt>
                <c:pt idx="993">
                  <c:v>-22.231619946074588</c:v>
                </c:pt>
                <c:pt idx="994">
                  <c:v>-22.231629660121296</c:v>
                </c:pt>
                <c:pt idx="995">
                  <c:v>-22.231517948582827</c:v>
                </c:pt>
                <c:pt idx="996">
                  <c:v>-22.236404114133027</c:v>
                </c:pt>
                <c:pt idx="997">
                  <c:v>-22.238172070654329</c:v>
                </c:pt>
                <c:pt idx="998">
                  <c:v>-22.238633487878314</c:v>
                </c:pt>
                <c:pt idx="999">
                  <c:v>-22.238818054767862</c:v>
                </c:pt>
                <c:pt idx="1000">
                  <c:v>-22.240372302259086</c:v>
                </c:pt>
                <c:pt idx="1001">
                  <c:v>-22.241567130017799</c:v>
                </c:pt>
                <c:pt idx="1002">
                  <c:v>-22.241440847409258</c:v>
                </c:pt>
                <c:pt idx="1003">
                  <c:v>-22.241785696071329</c:v>
                </c:pt>
                <c:pt idx="1004">
                  <c:v>-22.243174804766529</c:v>
                </c:pt>
                <c:pt idx="1005">
                  <c:v>-22.243339943562233</c:v>
                </c:pt>
                <c:pt idx="1006">
                  <c:v>-22.246550436036088</c:v>
                </c:pt>
                <c:pt idx="1007">
                  <c:v>-22.248507816470013</c:v>
                </c:pt>
                <c:pt idx="1008">
                  <c:v>-22.248954662623859</c:v>
                </c:pt>
                <c:pt idx="1009">
                  <c:v>-22.250212631687301</c:v>
                </c:pt>
                <c:pt idx="1010">
                  <c:v>-22.251888304763597</c:v>
                </c:pt>
                <c:pt idx="1011">
                  <c:v>-22.253189987037285</c:v>
                </c:pt>
                <c:pt idx="1012">
                  <c:v>-22.254229390047087</c:v>
                </c:pt>
                <c:pt idx="1013">
                  <c:v>-22.25789644272156</c:v>
                </c:pt>
                <c:pt idx="1014">
                  <c:v>-22.259683827336087</c:v>
                </c:pt>
                <c:pt idx="1015">
                  <c:v>-22.260397809777551</c:v>
                </c:pt>
                <c:pt idx="1016">
                  <c:v>-22.264011435194377</c:v>
                </c:pt>
                <c:pt idx="1017">
                  <c:v>-22.265356830679011</c:v>
                </c:pt>
                <c:pt idx="1018">
                  <c:v>-22.265988243722351</c:v>
                </c:pt>
                <c:pt idx="1019">
                  <c:v>-22.266085384190077</c:v>
                </c:pt>
                <c:pt idx="1020">
                  <c:v>-22.266498231180311</c:v>
                </c:pt>
                <c:pt idx="1021">
                  <c:v>-22.266707083186766</c:v>
                </c:pt>
                <c:pt idx="1022">
                  <c:v>-22.26795533820313</c:v>
                </c:pt>
                <c:pt idx="1023">
                  <c:v>-22.267829055594561</c:v>
                </c:pt>
                <c:pt idx="1024">
                  <c:v>-22.268115619975589</c:v>
                </c:pt>
                <c:pt idx="1025">
                  <c:v>-22.269524156764309</c:v>
                </c:pt>
                <c:pt idx="1026">
                  <c:v>-22.274614317298088</c:v>
                </c:pt>
                <c:pt idx="1027">
                  <c:v>-22.276289990374586</c:v>
                </c:pt>
                <c:pt idx="1028">
                  <c:v>-22.279077921811577</c:v>
                </c:pt>
                <c:pt idx="1029">
                  <c:v>-22.280190180172589</c:v>
                </c:pt>
                <c:pt idx="1030">
                  <c:v>-22.280928447730542</c:v>
                </c:pt>
                <c:pt idx="1031">
                  <c:v>-22.281394721978117</c:v>
                </c:pt>
                <c:pt idx="1032">
                  <c:v>-22.282885828164787</c:v>
                </c:pt>
                <c:pt idx="1033">
                  <c:v>-22.284493502913566</c:v>
                </c:pt>
                <c:pt idx="1034">
                  <c:v>-22.285003490371537</c:v>
                </c:pt>
                <c:pt idx="1035">
                  <c:v>-22.285474621642337</c:v>
                </c:pt>
                <c:pt idx="1036">
                  <c:v>-22.289690517962281</c:v>
                </c:pt>
                <c:pt idx="1037">
                  <c:v>-22.291006771305845</c:v>
                </c:pt>
                <c:pt idx="1038">
                  <c:v>-22.291774181004811</c:v>
                </c:pt>
                <c:pt idx="1039">
                  <c:v>-22.292760156756842</c:v>
                </c:pt>
                <c:pt idx="1040">
                  <c:v>-22.294081267124611</c:v>
                </c:pt>
                <c:pt idx="1041">
                  <c:v>-22.297214047223829</c:v>
                </c:pt>
                <c:pt idx="1042">
                  <c:v>-22.298943147557527</c:v>
                </c:pt>
                <c:pt idx="1043">
                  <c:v>-22.30097338334285</c:v>
                </c:pt>
                <c:pt idx="1044">
                  <c:v>-22.302202210265765</c:v>
                </c:pt>
                <c:pt idx="1045">
                  <c:v>-22.30209535575063</c:v>
                </c:pt>
                <c:pt idx="1046">
                  <c:v>-22.305563270465022</c:v>
                </c:pt>
                <c:pt idx="1047">
                  <c:v>-22.306782383340821</c:v>
                </c:pt>
                <c:pt idx="1048">
                  <c:v>-22.30800149621713</c:v>
                </c:pt>
                <c:pt idx="1049">
                  <c:v>-22.30990544939333</c:v>
                </c:pt>
                <c:pt idx="1050">
                  <c:v>-22.311100277152363</c:v>
                </c:pt>
                <c:pt idx="1051">
                  <c:v>-22.312338818121546</c:v>
                </c:pt>
                <c:pt idx="1052">
                  <c:v>-22.312450529660097</c:v>
                </c:pt>
                <c:pt idx="1053">
                  <c:v>-22.312581669292136</c:v>
                </c:pt>
                <c:pt idx="1054">
                  <c:v>-22.312732237017773</c:v>
                </c:pt>
                <c:pt idx="1055">
                  <c:v>-22.312936232001288</c:v>
                </c:pt>
                <c:pt idx="1056">
                  <c:v>-22.317584403404137</c:v>
                </c:pt>
                <c:pt idx="1057">
                  <c:v>-22.320207196045871</c:v>
                </c:pt>
                <c:pt idx="1058">
                  <c:v>-22.320887179323087</c:v>
                </c:pt>
                <c:pt idx="1059">
                  <c:v>-22.323335119121296</c:v>
                </c:pt>
                <c:pt idx="1060">
                  <c:v>-22.324301666780105</c:v>
                </c:pt>
                <c:pt idx="1061">
                  <c:v>-22.325098218619342</c:v>
                </c:pt>
                <c:pt idx="1062">
                  <c:v>-22.327181881662099</c:v>
                </c:pt>
                <c:pt idx="1063">
                  <c:v>-22.329051835674804</c:v>
                </c:pt>
                <c:pt idx="1064">
                  <c:v>-22.330300090691068</c:v>
                </c:pt>
                <c:pt idx="1065">
                  <c:v>-22.331936907580356</c:v>
                </c:pt>
                <c:pt idx="1066">
                  <c:v>-22.335409679318289</c:v>
                </c:pt>
                <c:pt idx="1067">
                  <c:v>-22.336594793030358</c:v>
                </c:pt>
                <c:pt idx="1068">
                  <c:v>-22.336259658415091</c:v>
                </c:pt>
                <c:pt idx="1069">
                  <c:v>-22.335992522127569</c:v>
                </c:pt>
                <c:pt idx="1070">
                  <c:v>-22.336929927645595</c:v>
                </c:pt>
                <c:pt idx="1071">
                  <c:v>-22.336303371625586</c:v>
                </c:pt>
                <c:pt idx="1072">
                  <c:v>-22.33790133232753</c:v>
                </c:pt>
                <c:pt idx="1073">
                  <c:v>-22.338940735337314</c:v>
                </c:pt>
                <c:pt idx="1074">
                  <c:v>-22.339518721122815</c:v>
                </c:pt>
                <c:pt idx="1075">
                  <c:v>-22.341208965269558</c:v>
                </c:pt>
                <c:pt idx="1076">
                  <c:v>-22.345492859916789</c:v>
                </c:pt>
                <c:pt idx="1077">
                  <c:v>-22.348271077307299</c:v>
                </c:pt>
                <c:pt idx="1078">
                  <c:v>-22.349543617440627</c:v>
                </c:pt>
                <c:pt idx="1079">
                  <c:v>-22.35030617011607</c:v>
                </c:pt>
                <c:pt idx="1080">
                  <c:v>-22.351399000383317</c:v>
                </c:pt>
                <c:pt idx="1081">
                  <c:v>-22.35309410155331</c:v>
                </c:pt>
                <c:pt idx="1082">
                  <c:v>-22.354847487004655</c:v>
                </c:pt>
                <c:pt idx="1083">
                  <c:v>-22.355964602388315</c:v>
                </c:pt>
                <c:pt idx="1084">
                  <c:v>-22.35624145272287</c:v>
                </c:pt>
                <c:pt idx="1085">
                  <c:v>-22.35764513248813</c:v>
                </c:pt>
                <c:pt idx="1086">
                  <c:v>-22.359845364092873</c:v>
                </c:pt>
                <c:pt idx="1087">
                  <c:v>-22.36161332061409</c:v>
                </c:pt>
                <c:pt idx="1088">
                  <c:v>-22.362949002051849</c:v>
                </c:pt>
                <c:pt idx="1089">
                  <c:v>-22.365688363254833</c:v>
                </c:pt>
                <c:pt idx="1090">
                  <c:v>-22.366509200211063</c:v>
                </c:pt>
                <c:pt idx="1091">
                  <c:v>-22.368306298872831</c:v>
                </c:pt>
                <c:pt idx="1092">
                  <c:v>-22.370195680979087</c:v>
                </c:pt>
                <c:pt idx="1093">
                  <c:v>-22.37104566007612</c:v>
                </c:pt>
                <c:pt idx="1094">
                  <c:v>-22.370001400042831</c:v>
                </c:pt>
                <c:pt idx="1095">
                  <c:v>-22.371137943520829</c:v>
                </c:pt>
                <c:pt idx="1096">
                  <c:v>-22.373600454389575</c:v>
                </c:pt>
                <c:pt idx="1097">
                  <c:v>-22.375771543853588</c:v>
                </c:pt>
                <c:pt idx="1098">
                  <c:v>-22.374906993686878</c:v>
                </c:pt>
                <c:pt idx="1099">
                  <c:v>-22.37566954636177</c:v>
                </c:pt>
                <c:pt idx="1100">
                  <c:v>-22.377044083986775</c:v>
                </c:pt>
                <c:pt idx="1101">
                  <c:v>-22.37912774702987</c:v>
                </c:pt>
                <c:pt idx="1102">
                  <c:v>-22.380482856561041</c:v>
                </c:pt>
                <c:pt idx="1103">
                  <c:v>-22.382401380808087</c:v>
                </c:pt>
                <c:pt idx="1104">
                  <c:v>-22.384368475288838</c:v>
                </c:pt>
                <c:pt idx="1105">
                  <c:v>-22.386282142512286</c:v>
                </c:pt>
                <c:pt idx="1106">
                  <c:v>-22.389269211909589</c:v>
                </c:pt>
                <c:pt idx="1107">
                  <c:v>-22.389167214417839</c:v>
                </c:pt>
                <c:pt idx="1108">
                  <c:v>-22.389997765421114</c:v>
                </c:pt>
                <c:pt idx="1109">
                  <c:v>-22.390634035487082</c:v>
                </c:pt>
                <c:pt idx="1110">
                  <c:v>-22.391396588162774</c:v>
                </c:pt>
                <c:pt idx="1111">
                  <c:v>-22.392654557226066</c:v>
                </c:pt>
                <c:pt idx="1112">
                  <c:v>-22.394534225285824</c:v>
                </c:pt>
                <c:pt idx="1113">
                  <c:v>-22.398036139163803</c:v>
                </c:pt>
                <c:pt idx="1114">
                  <c:v>-22.400984352373786</c:v>
                </c:pt>
                <c:pt idx="1115">
                  <c:v>-22.403616859061778</c:v>
                </c:pt>
                <c:pt idx="1116">
                  <c:v>-22.406841922605832</c:v>
                </c:pt>
                <c:pt idx="1117">
                  <c:v>-22.408906157555109</c:v>
                </c:pt>
                <c:pt idx="1118">
                  <c:v>-22.410785825614891</c:v>
                </c:pt>
                <c:pt idx="1119">
                  <c:v>-22.412461498691115</c:v>
                </c:pt>
                <c:pt idx="1120">
                  <c:v>-22.41412745772088</c:v>
                </c:pt>
                <c:pt idx="1121">
                  <c:v>-22.416721108221552</c:v>
                </c:pt>
                <c:pt idx="1122">
                  <c:v>-22.419042765411106</c:v>
                </c:pt>
                <c:pt idx="1123">
                  <c:v>-22.420378446849085</c:v>
                </c:pt>
                <c:pt idx="1124">
                  <c:v>-22.422913813069059</c:v>
                </c:pt>
                <c:pt idx="1125">
                  <c:v>-22.424210638319529</c:v>
                </c:pt>
                <c:pt idx="1126">
                  <c:v>-22.426716862399015</c:v>
                </c:pt>
                <c:pt idx="1127">
                  <c:v>-22.428674242833033</c:v>
                </c:pt>
                <c:pt idx="1128">
                  <c:v>-22.430315916745812</c:v>
                </c:pt>
                <c:pt idx="1129">
                  <c:v>-22.43271042928659</c:v>
                </c:pt>
                <c:pt idx="1130">
                  <c:v>-22.434104395005349</c:v>
                </c:pt>
                <c:pt idx="1131">
                  <c:v>-22.435580930121478</c:v>
                </c:pt>
                <c:pt idx="1132">
                  <c:v>-22.436702902529277</c:v>
                </c:pt>
                <c:pt idx="1133">
                  <c:v>-22.438563142495326</c:v>
                </c:pt>
                <c:pt idx="1134">
                  <c:v>-22.439267410889627</c:v>
                </c:pt>
                <c:pt idx="1135">
                  <c:v>-22.43947140587283</c:v>
                </c:pt>
                <c:pt idx="1136">
                  <c:v>-22.44169106557105</c:v>
                </c:pt>
                <c:pt idx="1137">
                  <c:v>-22.442516759550813</c:v>
                </c:pt>
                <c:pt idx="1138">
                  <c:v>-22.44300731891531</c:v>
                </c:pt>
                <c:pt idx="1139">
                  <c:v>-22.443439593998566</c:v>
                </c:pt>
                <c:pt idx="1140">
                  <c:v>-22.444338143329571</c:v>
                </c:pt>
                <c:pt idx="1141">
                  <c:v>-22.444585851523538</c:v>
                </c:pt>
                <c:pt idx="1142">
                  <c:v>-22.447568063897094</c:v>
                </c:pt>
                <c:pt idx="1143">
                  <c:v>-22.449622584799542</c:v>
                </c:pt>
                <c:pt idx="1144">
                  <c:v>-22.450914553026323</c:v>
                </c:pt>
                <c:pt idx="1145">
                  <c:v>-22.452391088143099</c:v>
                </c:pt>
                <c:pt idx="1146">
                  <c:v>-22.454848741988595</c:v>
                </c:pt>
                <c:pt idx="1147">
                  <c:v>-22.455766719412836</c:v>
                </c:pt>
                <c:pt idx="1148">
                  <c:v>-22.458510937639282</c:v>
                </c:pt>
                <c:pt idx="1149">
                  <c:v>-22.459603767906614</c:v>
                </c:pt>
                <c:pt idx="1150">
                  <c:v>-22.460803452688864</c:v>
                </c:pt>
                <c:pt idx="1151">
                  <c:v>-22.462687977771484</c:v>
                </c:pt>
                <c:pt idx="1152">
                  <c:v>-22.465553621583283</c:v>
                </c:pt>
                <c:pt idx="1153">
                  <c:v>-22.466729021248803</c:v>
                </c:pt>
                <c:pt idx="1154">
                  <c:v>-22.467059298840852</c:v>
                </c:pt>
                <c:pt idx="1155">
                  <c:v>-22.467676140813623</c:v>
                </c:pt>
                <c:pt idx="1156">
                  <c:v>-22.470109509542063</c:v>
                </c:pt>
                <c:pt idx="1157">
                  <c:v>-22.472314598170051</c:v>
                </c:pt>
                <c:pt idx="1158">
                  <c:v>-22.475141385794306</c:v>
                </c:pt>
                <c:pt idx="1159">
                  <c:v>-22.477103623252091</c:v>
                </c:pt>
                <c:pt idx="1160">
                  <c:v>-22.478793867398586</c:v>
                </c:pt>
                <c:pt idx="1161">
                  <c:v>-22.479964410040331</c:v>
                </c:pt>
                <c:pt idx="1162">
                  <c:v>-22.481416660040086</c:v>
                </c:pt>
                <c:pt idx="1163">
                  <c:v>-22.48272805636023</c:v>
                </c:pt>
                <c:pt idx="1164">
                  <c:v>-22.485073998667545</c:v>
                </c:pt>
                <c:pt idx="1165">
                  <c:v>-22.487507367395278</c:v>
                </c:pt>
                <c:pt idx="1166">
                  <c:v>-22.48950360401706</c:v>
                </c:pt>
                <c:pt idx="1167">
                  <c:v>-22.491524125755326</c:v>
                </c:pt>
                <c:pt idx="1168">
                  <c:v>-22.493136657527756</c:v>
                </c:pt>
                <c:pt idx="1169">
                  <c:v>-22.493938066390328</c:v>
                </c:pt>
                <c:pt idx="1170">
                  <c:v>-22.494287772075822</c:v>
                </c:pt>
                <c:pt idx="1171">
                  <c:v>-22.495448600670791</c:v>
                </c:pt>
                <c:pt idx="1172">
                  <c:v>-22.497192272074763</c:v>
                </c:pt>
                <c:pt idx="1173">
                  <c:v>-22.498853374080827</c:v>
                </c:pt>
                <c:pt idx="1174">
                  <c:v>-22.499965632441885</c:v>
                </c:pt>
                <c:pt idx="1175">
                  <c:v>-22.500368765384636</c:v>
                </c:pt>
                <c:pt idx="1176">
                  <c:v>-22.50442437993178</c:v>
                </c:pt>
                <c:pt idx="1177">
                  <c:v>-22.507052029596831</c:v>
                </c:pt>
                <c:pt idx="1178">
                  <c:v>-22.507236596486088</c:v>
                </c:pt>
                <c:pt idx="1179">
                  <c:v>-22.508863699328558</c:v>
                </c:pt>
                <c:pt idx="1180">
                  <c:v>-22.510427660866853</c:v>
                </c:pt>
                <c:pt idx="1181">
                  <c:v>-22.511437921735787</c:v>
                </c:pt>
                <c:pt idx="1182">
                  <c:v>-22.511612774578296</c:v>
                </c:pt>
                <c:pt idx="1183">
                  <c:v>-22.51413356972806</c:v>
                </c:pt>
                <c:pt idx="1184">
                  <c:v>-22.515202114878591</c:v>
                </c:pt>
                <c:pt idx="1185">
                  <c:v>-22.516358086449831</c:v>
                </c:pt>
                <c:pt idx="1186">
                  <c:v>-22.517115782101811</c:v>
                </c:pt>
                <c:pt idx="1187">
                  <c:v>-22.51830575283735</c:v>
                </c:pt>
                <c:pt idx="1188">
                  <c:v>-22.520165992803285</c:v>
                </c:pt>
                <c:pt idx="1189">
                  <c:v>-22.522434222735573</c:v>
                </c:pt>
                <c:pt idx="1190">
                  <c:v>-22.522560505344305</c:v>
                </c:pt>
                <c:pt idx="1191">
                  <c:v>-22.524406174239829</c:v>
                </c:pt>
                <c:pt idx="1192">
                  <c:v>-22.523862187618104</c:v>
                </c:pt>
                <c:pt idx="1193">
                  <c:v>-22.523871901664833</c:v>
                </c:pt>
                <c:pt idx="1194">
                  <c:v>-22.523672763705086</c:v>
                </c:pt>
                <c:pt idx="1195">
                  <c:v>-22.524474172567789</c:v>
                </c:pt>
                <c:pt idx="1196">
                  <c:v>-22.526805543804343</c:v>
                </c:pt>
                <c:pt idx="1197">
                  <c:v>-22.528588071395532</c:v>
                </c:pt>
                <c:pt idx="1198">
                  <c:v>-22.530278315542361</c:v>
                </c:pt>
                <c:pt idx="1199">
                  <c:v>-22.531997701829354</c:v>
                </c:pt>
                <c:pt idx="1200">
                  <c:v>-22.531779135776087</c:v>
                </c:pt>
                <c:pt idx="1201">
                  <c:v>-22.531662567214095</c:v>
                </c:pt>
                <c:pt idx="1202">
                  <c:v>-22.531623711026825</c:v>
                </c:pt>
                <c:pt idx="1203">
                  <c:v>-22.532633971896033</c:v>
                </c:pt>
                <c:pt idx="1204">
                  <c:v>-22.535169338116063</c:v>
                </c:pt>
                <c:pt idx="1205">
                  <c:v>-22.538384687613288</c:v>
                </c:pt>
                <c:pt idx="1206">
                  <c:v>-22.54190602958532</c:v>
                </c:pt>
                <c:pt idx="1207">
                  <c:v>-22.544596820554286</c:v>
                </c:pt>
                <c:pt idx="1208">
                  <c:v>-22.545155378246591</c:v>
                </c:pt>
                <c:pt idx="1209">
                  <c:v>-22.546797052159079</c:v>
                </c:pt>
                <c:pt idx="1210">
                  <c:v>-22.548895286272099</c:v>
                </c:pt>
                <c:pt idx="1211">
                  <c:v>-22.550502961020626</c:v>
                </c:pt>
                <c:pt idx="1212">
                  <c:v>-22.552319487775776</c:v>
                </c:pt>
                <c:pt idx="1213">
                  <c:v>-22.554743142457326</c:v>
                </c:pt>
                <c:pt idx="1214">
                  <c:v>-22.554830568878845</c:v>
                </c:pt>
                <c:pt idx="1215">
                  <c:v>-22.555126847307069</c:v>
                </c:pt>
                <c:pt idx="1216">
                  <c:v>-22.557977920048121</c:v>
                </c:pt>
                <c:pt idx="1217">
                  <c:v>-22.559872159178095</c:v>
                </c:pt>
                <c:pt idx="1218">
                  <c:v>-22.560047012021077</c:v>
                </c:pt>
                <c:pt idx="1219">
                  <c:v>-22.56070271018103</c:v>
                </c:pt>
                <c:pt idx="1220">
                  <c:v>-22.561499262020341</c:v>
                </c:pt>
                <c:pt idx="1221">
                  <c:v>-22.561902394963283</c:v>
                </c:pt>
                <c:pt idx="1222">
                  <c:v>-22.564602899979302</c:v>
                </c:pt>
                <c:pt idx="1223">
                  <c:v>-22.564923463524323</c:v>
                </c:pt>
                <c:pt idx="1224">
                  <c:v>-22.564797180915324</c:v>
                </c:pt>
                <c:pt idx="1225">
                  <c:v>-22.565870583089303</c:v>
                </c:pt>
                <c:pt idx="1226">
                  <c:v>-22.568279666700587</c:v>
                </c:pt>
                <c:pt idx="1227">
                  <c:v>-22.56949877957662</c:v>
                </c:pt>
                <c:pt idx="1228">
                  <c:v>-22.569785343957587</c:v>
                </c:pt>
                <c:pt idx="1229">
                  <c:v>-22.571033598974029</c:v>
                </c:pt>
                <c:pt idx="1230">
                  <c:v>-22.572490705996856</c:v>
                </c:pt>
                <c:pt idx="1231">
                  <c:v>-22.573607821381088</c:v>
                </c:pt>
                <c:pt idx="1232">
                  <c:v>-22.574715222718325</c:v>
                </c:pt>
                <c:pt idx="1233">
                  <c:v>-22.576512321380292</c:v>
                </c:pt>
                <c:pt idx="1234">
                  <c:v>-22.577512868202561</c:v>
                </c:pt>
                <c:pt idx="1235">
                  <c:v>-22.578969975225586</c:v>
                </c:pt>
                <c:pt idx="1236">
                  <c:v>-22.581145921712832</c:v>
                </c:pt>
                <c:pt idx="1237">
                  <c:v>-22.584939256996087</c:v>
                </c:pt>
                <c:pt idx="1238">
                  <c:v>-22.58678492589182</c:v>
                </c:pt>
                <c:pt idx="1239">
                  <c:v>-22.587299770373289</c:v>
                </c:pt>
                <c:pt idx="1240">
                  <c:v>-22.589198866526527</c:v>
                </c:pt>
                <c:pt idx="1241">
                  <c:v>-22.590340267027798</c:v>
                </c:pt>
                <c:pt idx="1242">
                  <c:v>-22.59087939662605</c:v>
                </c:pt>
                <c:pt idx="1243">
                  <c:v>-22.593147626558604</c:v>
                </c:pt>
                <c:pt idx="1244">
                  <c:v>-22.595381857327027</c:v>
                </c:pt>
                <c:pt idx="1245">
                  <c:v>-22.596343547962071</c:v>
                </c:pt>
                <c:pt idx="1246">
                  <c:v>-22.599301475218581</c:v>
                </c:pt>
                <c:pt idx="1247">
                  <c:v>-22.602254545451828</c:v>
                </c:pt>
                <c:pt idx="1248">
                  <c:v>-22.60345908725759</c:v>
                </c:pt>
                <c:pt idx="1249">
                  <c:v>-22.603687367357793</c:v>
                </c:pt>
                <c:pt idx="1250">
                  <c:v>-22.604056501137087</c:v>
                </c:pt>
                <c:pt idx="1251">
                  <c:v>-22.605081333076313</c:v>
                </c:pt>
                <c:pt idx="1252">
                  <c:v>-22.607592414179329</c:v>
                </c:pt>
                <c:pt idx="1253">
                  <c:v>-22.609481796285831</c:v>
                </c:pt>
                <c:pt idx="1254">
                  <c:v>-22.611949164177595</c:v>
                </c:pt>
                <c:pt idx="1255">
                  <c:v>-22.614824522036638</c:v>
                </c:pt>
                <c:pt idx="1256">
                  <c:v>-22.618880136583591</c:v>
                </c:pt>
                <c:pt idx="1257">
                  <c:v>-22.622221768689815</c:v>
                </c:pt>
                <c:pt idx="1258">
                  <c:v>-22.624509426715591</c:v>
                </c:pt>
                <c:pt idx="1259">
                  <c:v>-22.626107387417321</c:v>
                </c:pt>
                <c:pt idx="1260">
                  <c:v>-22.62878846433982</c:v>
                </c:pt>
                <c:pt idx="1261">
                  <c:v>-22.629793868185612</c:v>
                </c:pt>
                <c:pt idx="1262">
                  <c:v>-22.630876984405845</c:v>
                </c:pt>
                <c:pt idx="1263">
                  <c:v>-22.632013527883814</c:v>
                </c:pt>
                <c:pt idx="1264">
                  <c:v>-22.632562371529051</c:v>
                </c:pt>
                <c:pt idx="1265">
                  <c:v>-22.634369184237595</c:v>
                </c:pt>
                <c:pt idx="1266">
                  <c:v>-22.63683169510638</c:v>
                </c:pt>
                <c:pt idx="1267">
                  <c:v>-22.640085900790833</c:v>
                </c:pt>
                <c:pt idx="1268">
                  <c:v>-22.642247276208263</c:v>
                </c:pt>
                <c:pt idx="1269">
                  <c:v>-22.643840379886615</c:v>
                </c:pt>
                <c:pt idx="1270">
                  <c:v>-22.644437793765814</c:v>
                </c:pt>
                <c:pt idx="1271">
                  <c:v>-22.644481506976593</c:v>
                </c:pt>
                <c:pt idx="1272">
                  <c:v>-22.646764307979289</c:v>
                </c:pt>
                <c:pt idx="1273">
                  <c:v>-22.648430267008607</c:v>
                </c:pt>
                <c:pt idx="1274">
                  <c:v>-22.649610523697319</c:v>
                </c:pt>
                <c:pt idx="1275">
                  <c:v>-22.6520730345663</c:v>
                </c:pt>
                <c:pt idx="1276">
                  <c:v>-22.654593829715836</c:v>
                </c:pt>
                <c:pt idx="1277">
                  <c:v>-22.656216075535056</c:v>
                </c:pt>
                <c:pt idx="1278">
                  <c:v>-22.657236050450614</c:v>
                </c:pt>
                <c:pt idx="1279">
                  <c:v>-22.658396879045583</c:v>
                </c:pt>
                <c:pt idx="1280">
                  <c:v>-22.658707728544115</c:v>
                </c:pt>
                <c:pt idx="1281">
                  <c:v>-22.659178859814613</c:v>
                </c:pt>
                <c:pt idx="1282">
                  <c:v>-22.660363973526589</c:v>
                </c:pt>
                <c:pt idx="1283">
                  <c:v>-22.661374234395829</c:v>
                </c:pt>
                <c:pt idx="1284">
                  <c:v>-22.661772510315629</c:v>
                </c:pt>
                <c:pt idx="1285">
                  <c:v>-22.663385042087597</c:v>
                </c:pt>
                <c:pt idx="1286">
                  <c:v>-22.66554641750481</c:v>
                </c:pt>
                <c:pt idx="1287">
                  <c:v>-22.669572889911549</c:v>
                </c:pt>
                <c:pt idx="1288">
                  <c:v>-22.670801716834408</c:v>
                </c:pt>
                <c:pt idx="1289">
                  <c:v>-22.67297280629883</c:v>
                </c:pt>
                <c:pt idx="1290">
                  <c:v>-22.674570767000123</c:v>
                </c:pt>
                <c:pt idx="1291">
                  <c:v>-22.675299320511826</c:v>
                </c:pt>
                <c:pt idx="1292">
                  <c:v>-22.674799047100564</c:v>
                </c:pt>
                <c:pt idx="1293">
                  <c:v>-22.675634455126826</c:v>
                </c:pt>
                <c:pt idx="1294">
                  <c:v>-22.677499552116601</c:v>
                </c:pt>
                <c:pt idx="1295">
                  <c:v>-22.679966920008642</c:v>
                </c:pt>
                <c:pt idx="1296">
                  <c:v>-22.68286656298433</c:v>
                </c:pt>
                <c:pt idx="1297">
                  <c:v>-22.684012820509089</c:v>
                </c:pt>
                <c:pt idx="1298">
                  <c:v>-22.68516879208039</c:v>
                </c:pt>
                <c:pt idx="1299">
                  <c:v>-22.686659898267077</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-22.708365935885329</c:v>
                </c:pt>
                <c:pt idx="1309">
                  <c:v>-22.710022180868329</c:v>
                </c:pt>
                <c:pt idx="1310">
                  <c:v>-22.712353552104826</c:v>
                </c:pt>
                <c:pt idx="1311">
                  <c:v>-22.714344931703089</c:v>
                </c:pt>
                <c:pt idx="1312">
                  <c:v>-22.715826323842848</c:v>
                </c:pt>
                <c:pt idx="1313">
                  <c:v>-22.717176576350866</c:v>
                </c:pt>
                <c:pt idx="1314">
                  <c:v>-22.718322833875554</c:v>
                </c:pt>
                <c:pt idx="1315">
                  <c:v>-22.717948843073074</c:v>
                </c:pt>
                <c:pt idx="1316">
                  <c:v>-22.719425378189587</c:v>
                </c:pt>
                <c:pt idx="1317">
                  <c:v>-22.72294186313832</c:v>
                </c:pt>
                <c:pt idx="1318">
                  <c:v>-22.724627250261566</c:v>
                </c:pt>
                <c:pt idx="1319">
                  <c:v>-22.726944050428116</c:v>
                </c:pt>
                <c:pt idx="1320">
                  <c:v>-22.728964572166589</c:v>
                </c:pt>
                <c:pt idx="1321">
                  <c:v>-22.729639698420268</c:v>
                </c:pt>
                <c:pt idx="1322">
                  <c:v>-22.732136208453099</c:v>
                </c:pt>
                <c:pt idx="1323">
                  <c:v>-22.73292304624529</c:v>
                </c:pt>
                <c:pt idx="1324">
                  <c:v>-22.734011019489131</c:v>
                </c:pt>
                <c:pt idx="1325">
                  <c:v>-22.735147562967018</c:v>
                </c:pt>
                <c:pt idx="1326">
                  <c:v>-22.736794093903072</c:v>
                </c:pt>
                <c:pt idx="1327">
                  <c:v>-22.740388291226086</c:v>
                </c:pt>
                <c:pt idx="1328">
                  <c:v>-22.74228738737952</c:v>
                </c:pt>
                <c:pt idx="1329">
                  <c:v>-22.743113081359347</c:v>
                </c:pt>
                <c:pt idx="1330">
                  <c:v>-22.745862156609277</c:v>
                </c:pt>
                <c:pt idx="1331">
                  <c:v>-22.748781227678329</c:v>
                </c:pt>
                <c:pt idx="1332">
                  <c:v>-22.750762893229549</c:v>
                </c:pt>
                <c:pt idx="1333">
                  <c:v>-22.753210833028064</c:v>
                </c:pt>
                <c:pt idx="1334">
                  <c:v>-22.754478516138064</c:v>
                </c:pt>
                <c:pt idx="1335">
                  <c:v>-22.758092141554826</c:v>
                </c:pt>
                <c:pt idx="1336">
                  <c:v>-22.761103496069083</c:v>
                </c:pt>
                <c:pt idx="1337">
                  <c:v>-22.76441112901113</c:v>
                </c:pt>
                <c:pt idx="1338">
                  <c:v>-22.765581671652829</c:v>
                </c:pt>
                <c:pt idx="1339">
                  <c:v>-22.768359889043044</c:v>
                </c:pt>
                <c:pt idx="1340">
                  <c:v>-22.770720402420302</c:v>
                </c:pt>
                <c:pt idx="1341">
                  <c:v>-22.773386908272329</c:v>
                </c:pt>
                <c:pt idx="1342">
                  <c:v>-22.775591996900303</c:v>
                </c:pt>
                <c:pt idx="1343">
                  <c:v>-22.778350786197088</c:v>
                </c:pt>
                <c:pt idx="1344">
                  <c:v>-22.779409617300828</c:v>
                </c:pt>
                <c:pt idx="1345">
                  <c:v>-22.780978435862085</c:v>
                </c:pt>
                <c:pt idx="1346">
                  <c:v>-22.783290379005063</c:v>
                </c:pt>
                <c:pt idx="1347">
                  <c:v>-22.787559702582072</c:v>
                </c:pt>
                <c:pt idx="1348">
                  <c:v>-22.789483083852314</c:v>
                </c:pt>
                <c:pt idx="1349">
                  <c:v>-22.792105876493295</c:v>
                </c:pt>
                <c:pt idx="1350">
                  <c:v>-22.795039518633004</c:v>
                </c:pt>
                <c:pt idx="1351">
                  <c:v>-22.796593766124289</c:v>
                </c:pt>
                <c:pt idx="1352">
                  <c:v>-22.798871710103285</c:v>
                </c:pt>
                <c:pt idx="1353">
                  <c:v>-22.800955373146095</c:v>
                </c:pt>
                <c:pt idx="1354">
                  <c:v>-22.803825873981609</c:v>
                </c:pt>
                <c:pt idx="1355">
                  <c:v>-22.806162102241828</c:v>
                </c:pt>
                <c:pt idx="1356">
                  <c:v>-22.809620302909579</c:v>
                </c:pt>
                <c:pt idx="1357">
                  <c:v>-22.813739058761023</c:v>
                </c:pt>
                <c:pt idx="1358">
                  <c:v>-22.815832435850538</c:v>
                </c:pt>
                <c:pt idx="1359">
                  <c:v>-22.817002978492368</c:v>
                </c:pt>
                <c:pt idx="1360">
                  <c:v>-22.819159496886101</c:v>
                </c:pt>
                <c:pt idx="1361">
                  <c:v>-22.820456322136565</c:v>
                </c:pt>
                <c:pt idx="1362">
                  <c:v>-22.821811431667854</c:v>
                </c:pt>
                <c:pt idx="1363">
                  <c:v>-22.824225372302827</c:v>
                </c:pt>
                <c:pt idx="1364">
                  <c:v>-22.827877853906571</c:v>
                </c:pt>
                <c:pt idx="1365">
                  <c:v>-22.829048396548544</c:v>
                </c:pt>
                <c:pt idx="1366">
                  <c:v>-22.829577812100624</c:v>
                </c:pt>
                <c:pt idx="1367">
                  <c:v>-22.832020894875583</c:v>
                </c:pt>
                <c:pt idx="1368">
                  <c:v>-22.83427455373759</c:v>
                </c:pt>
                <c:pt idx="1369">
                  <c:v>-22.837261623134648</c:v>
                </c:pt>
                <c:pt idx="1370">
                  <c:v>-22.838718730157289</c:v>
                </c:pt>
                <c:pt idx="1371">
                  <c:v>-22.840292405742087</c:v>
                </c:pt>
                <c:pt idx="1372">
                  <c:v>-22.841074386511067</c:v>
                </c:pt>
                <c:pt idx="1373">
                  <c:v>-22.840914104738591</c:v>
                </c:pt>
                <c:pt idx="1374">
                  <c:v>-22.842191501895329</c:v>
                </c:pt>
                <c:pt idx="1375">
                  <c:v>-22.842784058751576</c:v>
                </c:pt>
                <c:pt idx="1376">
                  <c:v>-22.844479159921278</c:v>
                </c:pt>
                <c:pt idx="1377">
                  <c:v>-22.846995098047831</c:v>
                </c:pt>
                <c:pt idx="1378">
                  <c:v>-22.849802457578605</c:v>
                </c:pt>
                <c:pt idx="1379">
                  <c:v>-22.852415536172838</c:v>
                </c:pt>
                <c:pt idx="1380">
                  <c:v>-22.855062613931089</c:v>
                </c:pt>
                <c:pt idx="1381">
                  <c:v>-22.856883997710117</c:v>
                </c:pt>
                <c:pt idx="1382">
                  <c:v>-22.859827353896165</c:v>
                </c:pt>
                <c:pt idx="1383">
                  <c:v>-22.862387005233305</c:v>
                </c:pt>
                <c:pt idx="1384">
                  <c:v>-22.864995226804368</c:v>
                </c:pt>
                <c:pt idx="1385">
                  <c:v>-22.868754562923538</c:v>
                </c:pt>
                <c:pt idx="1386">
                  <c:v>-22.871411354728806</c:v>
                </c:pt>
                <c:pt idx="1387">
                  <c:v>-22.874393567102327</c:v>
                </c:pt>
                <c:pt idx="1388">
                  <c:v>-22.875520396533254</c:v>
                </c:pt>
                <c:pt idx="1389">
                  <c:v>-22.877395207569563</c:v>
                </c:pt>
                <c:pt idx="1390">
                  <c:v>-22.879852861414879</c:v>
                </c:pt>
                <c:pt idx="1391">
                  <c:v>-22.883053639842093</c:v>
                </c:pt>
                <c:pt idx="1392">
                  <c:v>-22.88624956124551</c:v>
                </c:pt>
                <c:pt idx="1393">
                  <c:v>-22.887968947532627</c:v>
                </c:pt>
                <c:pt idx="1394">
                  <c:v>-22.890033182482043</c:v>
                </c:pt>
                <c:pt idx="1395">
                  <c:v>-22.891893422447904</c:v>
                </c:pt>
                <c:pt idx="1396">
                  <c:v>-22.893122249370268</c:v>
                </c:pt>
                <c:pt idx="1397">
                  <c:v>-22.895312766928086</c:v>
                </c:pt>
                <c:pt idx="1398">
                  <c:v>-22.897090437496395</c:v>
                </c:pt>
                <c:pt idx="1399">
                  <c:v>-22.898931249368587</c:v>
                </c:pt>
                <c:pt idx="1400">
                  <c:v>-22.89990751107409</c:v>
                </c:pt>
                <c:pt idx="1401">
                  <c:v>-22.903011149032849</c:v>
                </c:pt>
                <c:pt idx="1402">
                  <c:v>-22.904312831306285</c:v>
                </c:pt>
                <c:pt idx="1403">
                  <c:v>-22.905867078797527</c:v>
                </c:pt>
                <c:pt idx="1404">
                  <c:v>-22.906046788663506</c:v>
                </c:pt>
                <c:pt idx="1405">
                  <c:v>-22.90717361809509</c:v>
                </c:pt>
                <c:pt idx="1406">
                  <c:v>-22.909393277793281</c:v>
                </c:pt>
                <c:pt idx="1407">
                  <c:v>-22.914750574614104</c:v>
                </c:pt>
                <c:pt idx="1408">
                  <c:v>-22.917499649864087</c:v>
                </c:pt>
                <c:pt idx="1409">
                  <c:v>-22.920219582973552</c:v>
                </c:pt>
                <c:pt idx="1410">
                  <c:v>-22.921326984310795</c:v>
                </c:pt>
                <c:pt idx="1411">
                  <c:v>-22.923425218424129</c:v>
                </c:pt>
                <c:pt idx="1412">
                  <c:v>-22.924022632303764</c:v>
                </c:pt>
                <c:pt idx="1413">
                  <c:v>-22.925712876450049</c:v>
                </c:pt>
                <c:pt idx="1414">
                  <c:v>-22.92705341491159</c:v>
                </c:pt>
                <c:pt idx="1415">
                  <c:v>-22.927733398188824</c:v>
                </c:pt>
                <c:pt idx="1416">
                  <c:v>-22.929695635646087</c:v>
                </c:pt>
                <c:pt idx="1417">
                  <c:v>-22.933508399022784</c:v>
                </c:pt>
                <c:pt idx="1418">
                  <c:v>-22.936942314573589</c:v>
                </c:pt>
                <c:pt idx="1419">
                  <c:v>-22.940555939990329</c:v>
                </c:pt>
                <c:pt idx="1420">
                  <c:v>-22.943149590491018</c:v>
                </c:pt>
                <c:pt idx="1421">
                  <c:v>-22.946068661560602</c:v>
                </c:pt>
                <c:pt idx="1422">
                  <c:v>-22.948604027780586</c:v>
                </c:pt>
                <c:pt idx="1423">
                  <c:v>-22.949157728449578</c:v>
                </c:pt>
                <c:pt idx="1424">
                  <c:v>-22.950197131458808</c:v>
                </c:pt>
                <c:pt idx="1425">
                  <c:v>-22.952324507712316</c:v>
                </c:pt>
                <c:pt idx="1426">
                  <c:v>-22.954840445838315</c:v>
                </c:pt>
                <c:pt idx="1427">
                  <c:v>-22.959158339650131</c:v>
                </c:pt>
                <c:pt idx="1428">
                  <c:v>-22.961208003528796</c:v>
                </c:pt>
                <c:pt idx="1429">
                  <c:v>-22.963626801186795</c:v>
                </c:pt>
                <c:pt idx="1430">
                  <c:v>-22.966657583794767</c:v>
                </c:pt>
                <c:pt idx="1431">
                  <c:v>-22.969246377271734</c:v>
                </c:pt>
                <c:pt idx="1432">
                  <c:v>-22.970839480950289</c:v>
                </c:pt>
                <c:pt idx="1433">
                  <c:v>-22.972724006033506</c:v>
                </c:pt>
                <c:pt idx="1434">
                  <c:v>-22.977109898172589</c:v>
                </c:pt>
                <c:pt idx="1435">
                  <c:v>-22.979795832118281</c:v>
                </c:pt>
                <c:pt idx="1436">
                  <c:v>-22.981762926599089</c:v>
                </c:pt>
                <c:pt idx="1437">
                  <c:v>-22.98599339398908</c:v>
                </c:pt>
                <c:pt idx="1438">
                  <c:v>-22.988679327934317</c:v>
                </c:pt>
                <c:pt idx="1439">
                  <c:v>-22.991059269405326</c:v>
                </c:pt>
                <c:pt idx="1440">
                  <c:v>-22.993793773585288</c:v>
                </c:pt>
                <c:pt idx="1441">
                  <c:v>-22.995794867229787</c:v>
                </c:pt>
                <c:pt idx="1442">
                  <c:v>-22.996460279437045</c:v>
                </c:pt>
                <c:pt idx="1443">
                  <c:v>-22.999442491810822</c:v>
                </c:pt>
                <c:pt idx="1444">
                  <c:v>-23.00078788729509</c:v>
                </c:pt>
                <c:pt idx="1445">
                  <c:v>-23.002740410705773</c:v>
                </c:pt>
                <c:pt idx="1446">
                  <c:v>-23.005188350504326</c:v>
                </c:pt>
                <c:pt idx="1447">
                  <c:v>-23.008903973413087</c:v>
                </c:pt>
                <c:pt idx="1448">
                  <c:v>-23.012707022742788</c:v>
                </c:pt>
                <c:pt idx="1449">
                  <c:v>-23.01720462642033</c:v>
                </c:pt>
                <c:pt idx="1450">
                  <c:v>-23.019312574580063</c:v>
                </c:pt>
                <c:pt idx="1451">
                  <c:v>-23.021265097990877</c:v>
                </c:pt>
                <c:pt idx="1452">
                  <c:v>-23.025417853006289</c:v>
                </c:pt>
                <c:pt idx="1453">
                  <c:v>-23.029055763540118</c:v>
                </c:pt>
                <c:pt idx="1454">
                  <c:v>-23.033130806181088</c:v>
                </c:pt>
                <c:pt idx="1455">
                  <c:v>-23.035005617217095</c:v>
                </c:pt>
                <c:pt idx="1456">
                  <c:v>-23.037327274407026</c:v>
                </c:pt>
                <c:pt idx="1457">
                  <c:v>-23.041028326245097</c:v>
                </c:pt>
                <c:pt idx="1458">
                  <c:v>-23.044326245140589</c:v>
                </c:pt>
                <c:pt idx="1459">
                  <c:v>-23.047527023567589</c:v>
                </c:pt>
                <c:pt idx="1460">
                  <c:v>-23.049319265205796</c:v>
                </c:pt>
                <c:pt idx="1461">
                  <c:v>-23.051271788616326</c:v>
                </c:pt>
                <c:pt idx="1462">
                  <c:v>-23.051364072061329</c:v>
                </c:pt>
                <c:pt idx="1463">
                  <c:v>-23.055322546140285</c:v>
                </c:pt>
                <c:pt idx="1464">
                  <c:v>-23.058416470052329</c:v>
                </c:pt>
                <c:pt idx="1465">
                  <c:v>-23.060922694131804</c:v>
                </c:pt>
                <c:pt idx="1466">
                  <c:v>-23.064322610518829</c:v>
                </c:pt>
                <c:pt idx="1467">
                  <c:v>-23.068611362189543</c:v>
                </c:pt>
                <c:pt idx="1468">
                  <c:v>-23.069947043627007</c:v>
                </c:pt>
                <c:pt idx="1469">
                  <c:v>-23.071700429077836</c:v>
                </c:pt>
                <c:pt idx="1470">
                  <c:v>-23.07326439061611</c:v>
                </c:pt>
                <c:pt idx="1471">
                  <c:v>-23.07493034964563</c:v>
                </c:pt>
                <c:pt idx="1472">
                  <c:v>-23.07689744412659</c:v>
                </c:pt>
                <c:pt idx="1473">
                  <c:v>-23.079529950814827</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142290304"/>
        <c:axId val="142324864"/>
        <c:extLst/>
      </c:lineChart>
      <c:catAx>
        <c:axId val="1422903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324864"/>
        <c:crosses val="autoZero"/>
        <c:auto val="1"/>
        <c:lblAlgn val="ctr"/>
        <c:lblOffset val="100"/>
        <c:noMultiLvlLbl val="0"/>
      </c:catAx>
      <c:valAx>
        <c:axId val="142324864"/>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29030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-2.1986094735550927</c:v>
                </c:pt>
                <c:pt idx="2">
                  <c:v>-2.1968330187631007</c:v>
                </c:pt>
                <c:pt idx="3">
                  <c:v>-2.2004413217693752</c:v>
                </c:pt>
                <c:pt idx="4">
                  <c:v>-2.2010271392695131</c:v>
                </c:pt>
                <c:pt idx="5">
                  <c:v>-2.1999508992694388</c:v>
                </c:pt>
                <c:pt idx="6">
                  <c:v>-2.2007171992694632</c:v>
                </c:pt>
                <c:pt idx="7">
                  <c:v>-2.2006286692693209</c:v>
                </c:pt>
                <c:pt idx="8">
                  <c:v>-2.2015972692693206</c:v>
                </c:pt>
                <c:pt idx="9">
                  <c:v>-2.2001904092692972</c:v>
                </c:pt>
                <c:pt idx="10">
                  <c:v>-2.2006022592694192</c:v>
                </c:pt>
                <c:pt idx="11">
                  <c:v>-2.2012593119010142</c:v>
                </c:pt>
                <c:pt idx="12">
                  <c:v>-2.1994289992693399</c:v>
                </c:pt>
                <c:pt idx="13">
                  <c:v>-2.2000617492692993</c:v>
                </c:pt>
                <c:pt idx="14">
                  <c:v>-2.1991249492693612</c:v>
                </c:pt>
                <c:pt idx="15">
                  <c:v>-2.1978269192693887</c:v>
                </c:pt>
                <c:pt idx="16">
                  <c:v>-2.1983935592694652</c:v>
                </c:pt>
                <c:pt idx="17">
                  <c:v>-2.1947069592693982</c:v>
                </c:pt>
                <c:pt idx="18">
                  <c:v>-2.1935254850759094</c:v>
                </c:pt>
                <c:pt idx="19">
                  <c:v>-2.1917914208856075</c:v>
                </c:pt>
                <c:pt idx="20">
                  <c:v>-2.1941266292694195</c:v>
                </c:pt>
                <c:pt idx="21">
                  <c:v>-2.2042614092693356</c:v>
                </c:pt>
                <c:pt idx="22">
                  <c:v>-2.2740114192694705</c:v>
                </c:pt>
                <c:pt idx="23">
                  <c:v>-2.6119824192694772</c:v>
                </c:pt>
                <c:pt idx="24">
                  <c:v>-2.8841510792694152</c:v>
                </c:pt>
                <c:pt idx="25">
                  <c:v>-2.8505143192694078</c:v>
                </c:pt>
                <c:pt idx="26">
                  <c:v>-2.8403576318184207</c:v>
                </c:pt>
                <c:pt idx="27">
                  <c:v>-2.9732205628408241</c:v>
                </c:pt>
                <c:pt idx="28">
                  <c:v>-3.1505906292694874</c:v>
                </c:pt>
                <c:pt idx="29">
                  <c:v>-3.3782503492693787</c:v>
                </c:pt>
                <c:pt idx="30">
                  <c:v>-2.854243339269412</c:v>
                </c:pt>
                <c:pt idx="31">
                  <c:v>-3.4084381692694308</c:v>
                </c:pt>
                <c:pt idx="32">
                  <c:v>-4.122675201798236</c:v>
                </c:pt>
                <c:pt idx="33">
                  <c:v>-4.806041402126553</c:v>
                </c:pt>
                <c:pt idx="34">
                  <c:v>-5.1103137692694345</c:v>
                </c:pt>
                <c:pt idx="35">
                  <c:v>-5.5305944992694975</c:v>
                </c:pt>
                <c:pt idx="36">
                  <c:v>-5.8926314092694785</c:v>
                </c:pt>
                <c:pt idx="37">
                  <c:v>-6.2814676936128837</c:v>
                </c:pt>
                <c:pt idx="38">
                  <c:v>-6.5018526392694556</c:v>
                </c:pt>
                <c:pt idx="39">
                  <c:v>-7.2342155892695388</c:v>
                </c:pt>
                <c:pt idx="40">
                  <c:v>-7.8199299044307509</c:v>
                </c:pt>
                <c:pt idx="41">
                  <c:v>-8.6139527522271759</c:v>
                </c:pt>
                <c:pt idx="42">
                  <c:v>-8.9831609992694705</c:v>
                </c:pt>
                <c:pt idx="43">
                  <c:v>-9.1021857792694725</c:v>
                </c:pt>
                <c:pt idx="44">
                  <c:v>-9.3073443092694568</c:v>
                </c:pt>
                <c:pt idx="45">
                  <c:v>-9.5735217092693858</c:v>
                </c:pt>
                <c:pt idx="46">
                  <c:v>-9.2129482792694048</c:v>
                </c:pt>
                <c:pt idx="47">
                  <c:v>-8.9976314021264443</c:v>
                </c:pt>
                <c:pt idx="48">
                  <c:v>-8.8227411392694268</c:v>
                </c:pt>
                <c:pt idx="49">
                  <c:v>-6.2616670370472178</c:v>
                </c:pt>
                <c:pt idx="50">
                  <c:v>-5.8061084292694289</c:v>
                </c:pt>
                <c:pt idx="51">
                  <c:v>-4.9459392692693855</c:v>
                </c:pt>
                <c:pt idx="52">
                  <c:v>-3.6273993292694242</c:v>
                </c:pt>
                <c:pt idx="53">
                  <c:v>-2.4381694092694453</c:v>
                </c:pt>
                <c:pt idx="54">
                  <c:v>-1.2019641792693794</c:v>
                </c:pt>
                <c:pt idx="55">
                  <c:v>0.70271067096312934</c:v>
                </c:pt>
                <c:pt idx="56">
                  <c:v>4.2455340638073897</c:v>
                </c:pt>
                <c:pt idx="57">
                  <c:v>5.1583996907304908</c:v>
                </c:pt>
                <c:pt idx="58">
                  <c:v>6.7104529707305716</c:v>
                </c:pt>
                <c:pt idx="59">
                  <c:v>8.2036336507305929</c:v>
                </c:pt>
                <c:pt idx="60">
                  <c:v>8.5581296707305761</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14.447763600730513</c:v>
                </c:pt>
                <c:pt idx="69">
                  <c:v>16.577932063647225</c:v>
                </c:pt>
                <c:pt idx="70">
                  <c:v>17.011978940730689</c:v>
                </c:pt>
                <c:pt idx="71">
                  <c:v>16.985130770730478</c:v>
                </c:pt>
                <c:pt idx="72">
                  <c:v>16.952357740730577</c:v>
                </c:pt>
                <c:pt idx="73">
                  <c:v>16.549718696612942</c:v>
                </c:pt>
                <c:pt idx="74">
                  <c:v>15.781736870730525</c:v>
                </c:pt>
                <c:pt idx="75">
                  <c:v>14.57803242073058</c:v>
                </c:pt>
                <c:pt idx="76">
                  <c:v>13.721444596400715</c:v>
                </c:pt>
                <c:pt idx="77">
                  <c:v>12.868930390730654</c:v>
                </c:pt>
                <c:pt idx="78">
                  <c:v>11.972499440730616</c:v>
                </c:pt>
                <c:pt idx="79">
                  <c:v>11.389037880730626</c:v>
                </c:pt>
                <c:pt idx="80">
                  <c:v>11.530621100730569</c:v>
                </c:pt>
                <c:pt idx="81">
                  <c:v>11.559757740730531</c:v>
                </c:pt>
                <c:pt idx="82">
                  <c:v>8.7887947705814309</c:v>
                </c:pt>
                <c:pt idx="83">
                  <c:v>8.7867360807306056</c:v>
                </c:pt>
                <c:pt idx="84">
                  <c:v>8.7713145907305119</c:v>
                </c:pt>
                <c:pt idx="85">
                  <c:v>8.8713952907305789</c:v>
                </c:pt>
                <c:pt idx="86">
                  <c:v>9.2218953707305271</c:v>
                </c:pt>
                <c:pt idx="87">
                  <c:v>10.00847612848567</c:v>
                </c:pt>
                <c:pt idx="88">
                  <c:v>10.262984830730648</c:v>
                </c:pt>
                <c:pt idx="89">
                  <c:v>10.264451240730637</c:v>
                </c:pt>
                <c:pt idx="90">
                  <c:v>9.8912186894485679</c:v>
                </c:pt>
                <c:pt idx="91">
                  <c:v>9.7033849107307759</c:v>
                </c:pt>
                <c:pt idx="92">
                  <c:v>9.5913525107305819</c:v>
                </c:pt>
                <c:pt idx="93">
                  <c:v>9.5735246376377567</c:v>
                </c:pt>
                <c:pt idx="94">
                  <c:v>9.307993280730642</c:v>
                </c:pt>
                <c:pt idx="95">
                  <c:v>8.8368613807305927</c:v>
                </c:pt>
                <c:pt idx="96">
                  <c:v>8.2926227407305255</c:v>
                </c:pt>
                <c:pt idx="97">
                  <c:v>7.6965848807304731</c:v>
                </c:pt>
                <c:pt idx="98">
                  <c:v>7.2781810207305</c:v>
                </c:pt>
                <c:pt idx="99">
                  <c:v>5.6308090816396783</c:v>
                </c:pt>
                <c:pt idx="100">
                  <c:v>5.565405330730548</c:v>
                </c:pt>
                <c:pt idx="101">
                  <c:v>5.4974150407305373</c:v>
                </c:pt>
                <c:pt idx="102">
                  <c:v>5.306303310730442</c:v>
                </c:pt>
                <c:pt idx="103">
                  <c:v>5.1460080707305735</c:v>
                </c:pt>
                <c:pt idx="104">
                  <c:v>5.0320528720437636</c:v>
                </c:pt>
                <c:pt idx="105">
                  <c:v>5.1685372848483055</c:v>
                </c:pt>
                <c:pt idx="106">
                  <c:v>5.2507344607305271</c:v>
                </c:pt>
                <c:pt idx="107">
                  <c:v>5.2614512007306784</c:v>
                </c:pt>
                <c:pt idx="108">
                  <c:v>5.1607188607306034</c:v>
                </c:pt>
                <c:pt idx="109">
                  <c:v>5.2097652807306796</c:v>
                </c:pt>
                <c:pt idx="110">
                  <c:v>5.2425343007305685</c:v>
                </c:pt>
                <c:pt idx="111">
                  <c:v>5.3098571607306324</c:v>
                </c:pt>
                <c:pt idx="112">
                  <c:v>5.4070742007306185</c:v>
                </c:pt>
                <c:pt idx="113">
                  <c:v>5.4951790462861085</c:v>
                </c:pt>
                <c:pt idx="114">
                  <c:v>5.5467939958326777</c:v>
                </c:pt>
                <c:pt idx="115">
                  <c:v>5.5173058407305353</c:v>
                </c:pt>
                <c:pt idx="116">
                  <c:v>6.0231181607305295</c:v>
                </c:pt>
                <c:pt idx="117">
                  <c:v>5.8219663207306809</c:v>
                </c:pt>
                <c:pt idx="118">
                  <c:v>5.4692228807304994</c:v>
                </c:pt>
                <c:pt idx="119">
                  <c:v>5.0895335323971977</c:v>
                </c:pt>
                <c:pt idx="120">
                  <c:v>4.8614523683901325</c:v>
                </c:pt>
                <c:pt idx="121">
                  <c:v>4.8207130831963809</c:v>
                </c:pt>
                <c:pt idx="122">
                  <c:v>4.8983173007305965</c:v>
                </c:pt>
                <c:pt idx="123">
                  <c:v>4.9013450607306552</c:v>
                </c:pt>
                <c:pt idx="124">
                  <c:v>4.8704725066880545</c:v>
                </c:pt>
                <c:pt idx="125">
                  <c:v>4.788698460730509</c:v>
                </c:pt>
                <c:pt idx="126">
                  <c:v>4.6526836607306565</c:v>
                </c:pt>
                <c:pt idx="127">
                  <c:v>4.5742605907305816</c:v>
                </c:pt>
                <c:pt idx="128">
                  <c:v>4.5954580307306969</c:v>
                </c:pt>
                <c:pt idx="129">
                  <c:v>4.5603647094805382</c:v>
                </c:pt>
                <c:pt idx="130">
                  <c:v>3.9237182986252752</c:v>
                </c:pt>
                <c:pt idx="131">
                  <c:v>3.7452308407304495</c:v>
                </c:pt>
                <c:pt idx="132">
                  <c:v>3.5201476907304681</c:v>
                </c:pt>
                <c:pt idx="133">
                  <c:v>3.4843251307306673</c:v>
                </c:pt>
                <c:pt idx="134">
                  <c:v>4.0485023107306723</c:v>
                </c:pt>
                <c:pt idx="135">
                  <c:v>4.4927293007304794</c:v>
                </c:pt>
                <c:pt idx="136">
                  <c:v>4.5213177407305807</c:v>
                </c:pt>
                <c:pt idx="137">
                  <c:v>4.8905427079435952</c:v>
                </c:pt>
                <c:pt idx="138">
                  <c:v>4.9223536807304527</c:v>
                </c:pt>
                <c:pt idx="139">
                  <c:v>5.0325869607306775</c:v>
                </c:pt>
                <c:pt idx="140">
                  <c:v>5.2132698207306412</c:v>
                </c:pt>
                <c:pt idx="141">
                  <c:v>5.1467259007306723</c:v>
                </c:pt>
                <c:pt idx="142">
                  <c:v>4.8159019807305725</c:v>
                </c:pt>
                <c:pt idx="143">
                  <c:v>4.5300716507306689</c:v>
                </c:pt>
                <c:pt idx="144">
                  <c:v>4.6584223561151745</c:v>
                </c:pt>
                <c:pt idx="145">
                  <c:v>5.0581666841268884</c:v>
                </c:pt>
                <c:pt idx="146">
                  <c:v>5.2123825488113766</c:v>
                </c:pt>
                <c:pt idx="147">
                  <c:v>5.3462855407305341</c:v>
                </c:pt>
                <c:pt idx="148">
                  <c:v>5.6331545607305369</c:v>
                </c:pt>
                <c:pt idx="149">
                  <c:v>5.508944940730629</c:v>
                </c:pt>
                <c:pt idx="150">
                  <c:v>5.3092698507303817</c:v>
                </c:pt>
                <c:pt idx="151">
                  <c:v>4.9775752307304861</c:v>
                </c:pt>
                <c:pt idx="152">
                  <c:v>4.9836398602957672</c:v>
                </c:pt>
                <c:pt idx="153">
                  <c:v>8.6619571173540049</c:v>
                </c:pt>
                <c:pt idx="154">
                  <c:v>9.7401604007306322</c:v>
                </c:pt>
                <c:pt idx="155">
                  <c:v>10.725085600730564</c:v>
                </c:pt>
                <c:pt idx="156">
                  <c:v>11.940998000730456</c:v>
                </c:pt>
                <c:pt idx="157">
                  <c:v>12.99889769073063</c:v>
                </c:pt>
                <c:pt idx="158">
                  <c:v>13.828820170730621</c:v>
                </c:pt>
                <c:pt idx="159">
                  <c:v>14.449074548811495</c:v>
                </c:pt>
                <c:pt idx="160">
                  <c:v>14.748803027964506</c:v>
                </c:pt>
                <c:pt idx="161">
                  <c:v>14.916554826444838</c:v>
                </c:pt>
                <c:pt idx="162">
                  <c:v>14.815987740730533</c:v>
                </c:pt>
                <c:pt idx="163">
                  <c:v>14.791763000730619</c:v>
                </c:pt>
                <c:pt idx="164">
                  <c:v>14.442134940730551</c:v>
                </c:pt>
                <c:pt idx="165">
                  <c:v>14.143815950730668</c:v>
                </c:pt>
                <c:pt idx="166">
                  <c:v>13.871040690225502</c:v>
                </c:pt>
                <c:pt idx="167">
                  <c:v>13.541740840730498</c:v>
                </c:pt>
                <c:pt idx="168">
                  <c:v>12.81058472073062</c:v>
                </c:pt>
                <c:pt idx="169">
                  <c:v>12.171518882034873</c:v>
                </c:pt>
                <c:pt idx="170">
                  <c:v>10.38541074073065</c:v>
                </c:pt>
                <c:pt idx="171">
                  <c:v>10.063189251147254</c:v>
                </c:pt>
                <c:pt idx="172">
                  <c:v>9.6994405407306346</c:v>
                </c:pt>
                <c:pt idx="173">
                  <c:v>9.2964392607305513</c:v>
                </c:pt>
                <c:pt idx="174">
                  <c:v>8.7336162707306215</c:v>
                </c:pt>
                <c:pt idx="175">
                  <c:v>7.7771841807306163</c:v>
                </c:pt>
                <c:pt idx="176">
                  <c:v>6.6394397617832714</c:v>
                </c:pt>
                <c:pt idx="177">
                  <c:v>6.2258265834272475</c:v>
                </c:pt>
                <c:pt idx="178">
                  <c:v>7.1045927407305669</c:v>
                </c:pt>
                <c:pt idx="179">
                  <c:v>7.3078511207305752</c:v>
                </c:pt>
                <c:pt idx="180">
                  <c:v>7.7816258307306407</c:v>
                </c:pt>
                <c:pt idx="181">
                  <c:v>7.9842808747512866</c:v>
                </c:pt>
                <c:pt idx="182">
                  <c:v>8.1262886407306159</c:v>
                </c:pt>
                <c:pt idx="183">
                  <c:v>7.934720440730743</c:v>
                </c:pt>
                <c:pt idx="184">
                  <c:v>7.5043119707306545</c:v>
                </c:pt>
                <c:pt idx="185">
                  <c:v>7.1106545607304996</c:v>
                </c:pt>
                <c:pt idx="186">
                  <c:v>6.9037415219805922</c:v>
                </c:pt>
                <c:pt idx="187">
                  <c:v>7.610530140730595</c:v>
                </c:pt>
                <c:pt idx="188">
                  <c:v>7.5295882962861205</c:v>
                </c:pt>
                <c:pt idx="189">
                  <c:v>7.8113309207305548</c:v>
                </c:pt>
                <c:pt idx="190">
                  <c:v>8.0411729607303499</c:v>
                </c:pt>
                <c:pt idx="191">
                  <c:v>8.4257197094805907</c:v>
                </c:pt>
                <c:pt idx="192">
                  <c:v>9.112413390730719</c:v>
                </c:pt>
                <c:pt idx="193">
                  <c:v>9.4106031981773448</c:v>
                </c:pt>
                <c:pt idx="194">
                  <c:v>11.193764985628492</c:v>
                </c:pt>
                <c:pt idx="195">
                  <c:v>11.657466930730592</c:v>
                </c:pt>
                <c:pt idx="196">
                  <c:v>12.184337520730468</c:v>
                </c:pt>
                <c:pt idx="197">
                  <c:v>12.781761470730679</c:v>
                </c:pt>
                <c:pt idx="198">
                  <c:v>12.90671291073059</c:v>
                </c:pt>
                <c:pt idx="199">
                  <c:v>13.158391350730547</c:v>
                </c:pt>
                <c:pt idx="200">
                  <c:v>13.387820095569396</c:v>
                </c:pt>
                <c:pt idx="201">
                  <c:v>13.369211740730572</c:v>
                </c:pt>
                <c:pt idx="202">
                  <c:v>13.58570774073057</c:v>
                </c:pt>
                <c:pt idx="203">
                  <c:v>13.082475520730497</c:v>
                </c:pt>
                <c:pt idx="204">
                  <c:v>12.811416690730654</c:v>
                </c:pt>
                <c:pt idx="205">
                  <c:v>12.914871560730505</c:v>
                </c:pt>
                <c:pt idx="206">
                  <c:v>12.245860586091311</c:v>
                </c:pt>
                <c:pt idx="207">
                  <c:v>11.093619940730548</c:v>
                </c:pt>
                <c:pt idx="208">
                  <c:v>10.326882460730568</c:v>
                </c:pt>
                <c:pt idx="209">
                  <c:v>10.227111961783036</c:v>
                </c:pt>
                <c:pt idx="210">
                  <c:v>8.5561727815469357</c:v>
                </c:pt>
                <c:pt idx="211">
                  <c:v>8.3859935948972648</c:v>
                </c:pt>
                <c:pt idx="212">
                  <c:v>8.2695719507306329</c:v>
                </c:pt>
                <c:pt idx="213">
                  <c:v>7.7140164307304859</c:v>
                </c:pt>
                <c:pt idx="214">
                  <c:v>7.0869834507305427</c:v>
                </c:pt>
                <c:pt idx="215">
                  <c:v>6.2835627207306413</c:v>
                </c:pt>
                <c:pt idx="216">
                  <c:v>5.5371277507305763</c:v>
                </c:pt>
                <c:pt idx="217">
                  <c:v>5.1507829131442975</c:v>
                </c:pt>
                <c:pt idx="218">
                  <c:v>2.4499326550162408</c:v>
                </c:pt>
                <c:pt idx="219">
                  <c:v>2.1633177407306849</c:v>
                </c:pt>
                <c:pt idx="220">
                  <c:v>2.2509955091515392</c:v>
                </c:pt>
                <c:pt idx="221">
                  <c:v>2.417154610730563</c:v>
                </c:pt>
                <c:pt idx="222">
                  <c:v>2.2830586107306061</c:v>
                </c:pt>
                <c:pt idx="223">
                  <c:v>2.2319095607305179</c:v>
                </c:pt>
                <c:pt idx="224">
                  <c:v>2.1702993467911842</c:v>
                </c:pt>
                <c:pt idx="225">
                  <c:v>2.3929776707305588</c:v>
                </c:pt>
                <c:pt idx="226">
                  <c:v>2.4841764507306152</c:v>
                </c:pt>
                <c:pt idx="227">
                  <c:v>2.8192632707305987</c:v>
                </c:pt>
                <c:pt idx="228">
                  <c:v>3.1930085007304854</c:v>
                </c:pt>
                <c:pt idx="229">
                  <c:v>3.2347645892152741</c:v>
                </c:pt>
                <c:pt idx="230">
                  <c:v>3.1146380207306379</c:v>
                </c:pt>
                <c:pt idx="231">
                  <c:v>3.3046777207306093</c:v>
                </c:pt>
                <c:pt idx="232">
                  <c:v>3.4350448107306271</c:v>
                </c:pt>
                <c:pt idx="233">
                  <c:v>4.0245387837412485</c:v>
                </c:pt>
                <c:pt idx="234">
                  <c:v>5.2151288307305776</c:v>
                </c:pt>
                <c:pt idx="235">
                  <c:v>5.6826864607305225</c:v>
                </c:pt>
                <c:pt idx="236">
                  <c:v>5.8166929407305084</c:v>
                </c:pt>
                <c:pt idx="237">
                  <c:v>5.7698292144147345</c:v>
                </c:pt>
                <c:pt idx="238">
                  <c:v>5.6833834207306291</c:v>
                </c:pt>
                <c:pt idx="239">
                  <c:v>5.7188040407305145</c:v>
                </c:pt>
                <c:pt idx="240">
                  <c:v>5.6987054407305209</c:v>
                </c:pt>
                <c:pt idx="241">
                  <c:v>5.9746353164881754</c:v>
                </c:pt>
                <c:pt idx="242">
                  <c:v>6.0335320007305171</c:v>
                </c:pt>
                <c:pt idx="243">
                  <c:v>5.7582024007306503</c:v>
                </c:pt>
                <c:pt idx="244">
                  <c:v>5.5279937507304808</c:v>
                </c:pt>
                <c:pt idx="245">
                  <c:v>5.3125996307306309</c:v>
                </c:pt>
                <c:pt idx="246">
                  <c:v>5.3226385107304655</c:v>
                </c:pt>
                <c:pt idx="247">
                  <c:v>5.5259346707306909</c:v>
                </c:pt>
                <c:pt idx="248">
                  <c:v>6.0681299207306836</c:v>
                </c:pt>
                <c:pt idx="249">
                  <c:v>6.7598426972522434</c:v>
                </c:pt>
                <c:pt idx="250">
                  <c:v>7.3322744107306104</c:v>
                </c:pt>
                <c:pt idx="251">
                  <c:v>8.0116085107306958</c:v>
                </c:pt>
                <c:pt idx="252">
                  <c:v>8.5844463107305558</c:v>
                </c:pt>
                <c:pt idx="253">
                  <c:v>9.3630922568596748</c:v>
                </c:pt>
                <c:pt idx="254">
                  <c:v>9.9398315993164648</c:v>
                </c:pt>
                <c:pt idx="255">
                  <c:v>10.64482987073059</c:v>
                </c:pt>
                <c:pt idx="256">
                  <c:v>11.225209900730718</c:v>
                </c:pt>
                <c:pt idx="257">
                  <c:v>11.903444154872034</c:v>
                </c:pt>
                <c:pt idx="258">
                  <c:v>12.473367740730502</c:v>
                </c:pt>
                <c:pt idx="259">
                  <c:v>13.295059670730495</c:v>
                </c:pt>
                <c:pt idx="260">
                  <c:v>14.10277872073064</c:v>
                </c:pt>
                <c:pt idx="261">
                  <c:v>15.174077050008975</c:v>
                </c:pt>
                <c:pt idx="262">
                  <c:v>15.910381387195171</c:v>
                </c:pt>
                <c:pt idx="263">
                  <c:v>16.475130830730478</c:v>
                </c:pt>
                <c:pt idx="264">
                  <c:v>16.737914140730368</c:v>
                </c:pt>
                <c:pt idx="265">
                  <c:v>16.789239272645386</c:v>
                </c:pt>
                <c:pt idx="266">
                  <c:v>17.448379350730558</c:v>
                </c:pt>
                <c:pt idx="267">
                  <c:v>18.016728110730515</c:v>
                </c:pt>
                <c:pt idx="268">
                  <c:v>18.195630100730529</c:v>
                </c:pt>
                <c:pt idx="269">
                  <c:v>17.857766080730613</c:v>
                </c:pt>
                <c:pt idx="270">
                  <c:v>17.189157460730641</c:v>
                </c:pt>
                <c:pt idx="271">
                  <c:v>16.372869360730565</c:v>
                </c:pt>
                <c:pt idx="272">
                  <c:v>15.258367820730598</c:v>
                </c:pt>
                <c:pt idx="273">
                  <c:v>14.074764440730448</c:v>
                </c:pt>
                <c:pt idx="274">
                  <c:v>12.827768905565591</c:v>
                </c:pt>
                <c:pt idx="275">
                  <c:v>11.858203990730548</c:v>
                </c:pt>
                <c:pt idx="276">
                  <c:v>6.3134704188914945</c:v>
                </c:pt>
                <c:pt idx="277">
                  <c:v>5.7869833507305684</c:v>
                </c:pt>
                <c:pt idx="278">
                  <c:v>5.4269996907305753</c:v>
                </c:pt>
                <c:pt idx="279">
                  <c:v>5.2039885207304755</c:v>
                </c:pt>
                <c:pt idx="280">
                  <c:v>5.3745405407305045</c:v>
                </c:pt>
                <c:pt idx="281">
                  <c:v>5.9828564907305122</c:v>
                </c:pt>
                <c:pt idx="282">
                  <c:v>6.4590060007306134</c:v>
                </c:pt>
                <c:pt idx="283">
                  <c:v>6.8429981107306084</c:v>
                </c:pt>
                <c:pt idx="284">
                  <c:v>7.0807014174982754</c:v>
                </c:pt>
                <c:pt idx="285">
                  <c:v>7.6538683507305336</c:v>
                </c:pt>
                <c:pt idx="286">
                  <c:v>8.105877170730631</c:v>
                </c:pt>
                <c:pt idx="287">
                  <c:v>8.1796162307305877</c:v>
                </c:pt>
                <c:pt idx="288">
                  <c:v>8.0170246607305593</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10.704991360730501</c:v>
                </c:pt>
                <c:pt idx="297">
                  <c:v>11.318174020730693</c:v>
                </c:pt>
                <c:pt idx="298">
                  <c:v>12.114039550730652</c:v>
                </c:pt>
                <c:pt idx="299">
                  <c:v>14.352674640730584</c:v>
                </c:pt>
                <c:pt idx="300">
                  <c:v>14.751534280730482</c:v>
                </c:pt>
                <c:pt idx="301">
                  <c:v>15.525135993255859</c:v>
                </c:pt>
                <c:pt idx="302">
                  <c:v>16.681177410730598</c:v>
                </c:pt>
                <c:pt idx="303">
                  <c:v>17.48081518517499</c:v>
                </c:pt>
                <c:pt idx="304">
                  <c:v>18.319063023749351</c:v>
                </c:pt>
                <c:pt idx="305">
                  <c:v>18.506561390730724</c:v>
                </c:pt>
                <c:pt idx="306">
                  <c:v>18.93409418073059</c:v>
                </c:pt>
                <c:pt idx="307">
                  <c:v>19.448807940730429</c:v>
                </c:pt>
                <c:pt idx="308">
                  <c:v>19.33599246073053</c:v>
                </c:pt>
                <c:pt idx="309">
                  <c:v>19.358329590730335</c:v>
                </c:pt>
                <c:pt idx="310">
                  <c:v>19.655108680730578</c:v>
                </c:pt>
                <c:pt idx="311">
                  <c:v>20.163267060730504</c:v>
                </c:pt>
                <c:pt idx="312">
                  <c:v>20.684649649821363</c:v>
                </c:pt>
                <c:pt idx="313">
                  <c:v>20.878625000730622</c:v>
                </c:pt>
                <c:pt idx="314">
                  <c:v>20.914749180730521</c:v>
                </c:pt>
                <c:pt idx="315">
                  <c:v>20.87285186073052</c:v>
                </c:pt>
                <c:pt idx="316">
                  <c:v>20.932146880730496</c:v>
                </c:pt>
                <c:pt idx="317">
                  <c:v>20.942734630730492</c:v>
                </c:pt>
                <c:pt idx="318">
                  <c:v>20.803311773697615</c:v>
                </c:pt>
                <c:pt idx="319">
                  <c:v>20.716488880730552</c:v>
                </c:pt>
                <c:pt idx="320">
                  <c:v>20.719265270730588</c:v>
                </c:pt>
                <c:pt idx="321">
                  <c:v>20.598951890730561</c:v>
                </c:pt>
                <c:pt idx="322">
                  <c:v>20.396741030730539</c:v>
                </c:pt>
                <c:pt idx="323">
                  <c:v>20.113479498306305</c:v>
                </c:pt>
                <c:pt idx="324">
                  <c:v>19.341394130730507</c:v>
                </c:pt>
                <c:pt idx="325">
                  <c:v>17.22285171073073</c:v>
                </c:pt>
                <c:pt idx="326">
                  <c:v>14.846093170730541</c:v>
                </c:pt>
                <c:pt idx="327">
                  <c:v>12.69989637073065</c:v>
                </c:pt>
                <c:pt idx="328">
                  <c:v>10.716491520730548</c:v>
                </c:pt>
                <c:pt idx="329">
                  <c:v>8.3933970307306147</c:v>
                </c:pt>
                <c:pt idx="330">
                  <c:v>6.3556574707305629</c:v>
                </c:pt>
                <c:pt idx="331">
                  <c:v>4.3528639307305497</c:v>
                </c:pt>
                <c:pt idx="332">
                  <c:v>2.8175203007304792</c:v>
                </c:pt>
                <c:pt idx="333">
                  <c:v>1.2112330807306488</c:v>
                </c:pt>
                <c:pt idx="334">
                  <c:v>-0.20820719926945241</c:v>
                </c:pt>
                <c:pt idx="335">
                  <c:v>-1.5575394092694641</c:v>
                </c:pt>
                <c:pt idx="336">
                  <c:v>-2.9104019492694135</c:v>
                </c:pt>
                <c:pt idx="337">
                  <c:v>-4.0596559792693796</c:v>
                </c:pt>
                <c:pt idx="338">
                  <c:v>-4.7907002087643633</c:v>
                </c:pt>
                <c:pt idx="339">
                  <c:v>-5.5331241192694725</c:v>
                </c:pt>
                <c:pt idx="340">
                  <c:v>-5.9313988892694258</c:v>
                </c:pt>
                <c:pt idx="341">
                  <c:v>-6.338550749269408</c:v>
                </c:pt>
                <c:pt idx="342">
                  <c:v>-6.7790593592694393</c:v>
                </c:pt>
                <c:pt idx="343">
                  <c:v>-7.0443608803220794</c:v>
                </c:pt>
                <c:pt idx="344">
                  <c:v>-7.1507514092693754</c:v>
                </c:pt>
                <c:pt idx="345">
                  <c:v>-7.2471877092695465</c:v>
                </c:pt>
                <c:pt idx="346">
                  <c:v>-7.2376528692694375</c:v>
                </c:pt>
                <c:pt idx="347">
                  <c:v>-7.2760091492694894</c:v>
                </c:pt>
                <c:pt idx="348">
                  <c:v>-7.1956254492694915</c:v>
                </c:pt>
                <c:pt idx="349">
                  <c:v>-6.8500585891663235</c:v>
                </c:pt>
                <c:pt idx="350">
                  <c:v>-6.5028521592693505</c:v>
                </c:pt>
                <c:pt idx="351">
                  <c:v>-6.2828711892693594</c:v>
                </c:pt>
                <c:pt idx="352">
                  <c:v>-6.1775290692694034</c:v>
                </c:pt>
                <c:pt idx="353">
                  <c:v>-6.1198817092694426</c:v>
                </c:pt>
                <c:pt idx="354">
                  <c:v>-5.9786690774511966</c:v>
                </c:pt>
                <c:pt idx="355">
                  <c:v>-5.6852763492693965</c:v>
                </c:pt>
                <c:pt idx="356">
                  <c:v>-5.2336362492692805</c:v>
                </c:pt>
                <c:pt idx="357">
                  <c:v>-4.6552018092694354</c:v>
                </c:pt>
                <c:pt idx="358">
                  <c:v>-4.2597124492694718</c:v>
                </c:pt>
                <c:pt idx="359">
                  <c:v>-3.825706037047155</c:v>
                </c:pt>
                <c:pt idx="360">
                  <c:v>-3.4865736568597887</c:v>
                </c:pt>
                <c:pt idx="361">
                  <c:v>-1.7401722592694409</c:v>
                </c:pt>
                <c:pt idx="362">
                  <c:v>-1.3295031992693958</c:v>
                </c:pt>
                <c:pt idx="363">
                  <c:v>-0.71031223926932796</c:v>
                </c:pt>
                <c:pt idx="364">
                  <c:v>-0.42715136926953839</c:v>
                </c:pt>
                <c:pt idx="365">
                  <c:v>-0.2870264401205424</c:v>
                </c:pt>
                <c:pt idx="366">
                  <c:v>-0.67631528926943962</c:v>
                </c:pt>
                <c:pt idx="367">
                  <c:v>-0.98932130926934259</c:v>
                </c:pt>
                <c:pt idx="368">
                  <c:v>-0.36456084926948151</c:v>
                </c:pt>
                <c:pt idx="369">
                  <c:v>0.61631235073058122</c:v>
                </c:pt>
                <c:pt idx="370">
                  <c:v>0.91908144725222451</c:v>
                </c:pt>
                <c:pt idx="371">
                  <c:v>1.0314716307305498</c:v>
                </c:pt>
                <c:pt idx="372">
                  <c:v>1.3750928707304979</c:v>
                </c:pt>
                <c:pt idx="373">
                  <c:v>2.1361073907306287</c:v>
                </c:pt>
                <c:pt idx="374">
                  <c:v>2.6342620907304437</c:v>
                </c:pt>
                <c:pt idx="375">
                  <c:v>2.9941653972961837</c:v>
                </c:pt>
                <c:pt idx="376">
                  <c:v>3.1471869107304591</c:v>
                </c:pt>
                <c:pt idx="377">
                  <c:v>3.1866623107305108</c:v>
                </c:pt>
                <c:pt idx="378">
                  <c:v>3.4127691707306225</c:v>
                </c:pt>
                <c:pt idx="379">
                  <c:v>3.9965683507305387</c:v>
                </c:pt>
                <c:pt idx="380">
                  <c:v>4.5863545690135226</c:v>
                </c:pt>
                <c:pt idx="381">
                  <c:v>5.0302388507305125</c:v>
                </c:pt>
                <c:pt idx="382">
                  <c:v>5.1795942207305785</c:v>
                </c:pt>
                <c:pt idx="383">
                  <c:v>5.3583889007307155</c:v>
                </c:pt>
                <c:pt idx="384">
                  <c:v>5.6475245607305631</c:v>
                </c:pt>
                <c:pt idx="385">
                  <c:v>5.7699608807307072</c:v>
                </c:pt>
                <c:pt idx="386">
                  <c:v>5.8659490484228627</c:v>
                </c:pt>
                <c:pt idx="387">
                  <c:v>5.5665254407304845</c:v>
                </c:pt>
                <c:pt idx="388">
                  <c:v>4.7432392407304889</c:v>
                </c:pt>
                <c:pt idx="389">
                  <c:v>3.9673353607306199</c:v>
                </c:pt>
                <c:pt idx="390">
                  <c:v>3.1947292207305402</c:v>
                </c:pt>
                <c:pt idx="391">
                  <c:v>2.6500495041714203</c:v>
                </c:pt>
                <c:pt idx="392">
                  <c:v>2.1473430307305676</c:v>
                </c:pt>
                <c:pt idx="393">
                  <c:v>1.5909521007306626</c:v>
                </c:pt>
                <c:pt idx="394">
                  <c:v>0.87383356073057461</c:v>
                </c:pt>
                <c:pt idx="395">
                  <c:v>0.15506485073062518</c:v>
                </c:pt>
                <c:pt idx="396">
                  <c:v>-0.22020152013904237</c:v>
                </c:pt>
                <c:pt idx="397">
                  <c:v>-0.37831598926931193</c:v>
                </c:pt>
                <c:pt idx="398">
                  <c:v>-0.17087012926947387</c:v>
                </c:pt>
                <c:pt idx="399">
                  <c:v>-7.3631292694216199E-3</c:v>
                </c:pt>
                <c:pt idx="400">
                  <c:v>9.9336200730434226E-2</c:v>
                </c:pt>
                <c:pt idx="401">
                  <c:v>0.12361342759928109</c:v>
                </c:pt>
                <c:pt idx="402">
                  <c:v>0.10229621495724961</c:v>
                </c:pt>
                <c:pt idx="403">
                  <c:v>-2.0890399269390542E-2</c:v>
                </c:pt>
                <c:pt idx="404">
                  <c:v>-0.32191305926943486</c:v>
                </c:pt>
                <c:pt idx="405">
                  <c:v>-0.83091639926941241</c:v>
                </c:pt>
                <c:pt idx="406">
                  <c:v>-1.3566862592694502</c:v>
                </c:pt>
                <c:pt idx="407">
                  <c:v>-1.4779763667962982</c:v>
                </c:pt>
                <c:pt idx="408">
                  <c:v>-1.2938889092693842</c:v>
                </c:pt>
                <c:pt idx="409">
                  <c:v>-1.0416794792694741</c:v>
                </c:pt>
                <c:pt idx="410">
                  <c:v>-0.83069355926942123</c:v>
                </c:pt>
                <c:pt idx="411">
                  <c:v>-0.8812414992694797</c:v>
                </c:pt>
                <c:pt idx="412">
                  <c:v>-1.0476353512233618</c:v>
                </c:pt>
                <c:pt idx="413">
                  <c:v>-1.1503006292693101</c:v>
                </c:pt>
                <c:pt idx="414">
                  <c:v>-1.1160051592693501</c:v>
                </c:pt>
                <c:pt idx="415">
                  <c:v>-0.89184726926946212</c:v>
                </c:pt>
                <c:pt idx="416">
                  <c:v>-0.51527581926940624</c:v>
                </c:pt>
                <c:pt idx="417">
                  <c:v>4.2861947252276933E-2</c:v>
                </c:pt>
                <c:pt idx="418">
                  <c:v>0.70590652073047977</c:v>
                </c:pt>
                <c:pt idx="419">
                  <c:v>1.1768577407305849</c:v>
                </c:pt>
                <c:pt idx="420">
                  <c:v>1.196563574063918</c:v>
                </c:pt>
                <c:pt idx="421">
                  <c:v>1.0713152607306426</c:v>
                </c:pt>
                <c:pt idx="422">
                  <c:v>1.2701629107305341</c:v>
                </c:pt>
                <c:pt idx="423">
                  <c:v>1.3036597207305789</c:v>
                </c:pt>
                <c:pt idx="424">
                  <c:v>1.0676291802911617</c:v>
                </c:pt>
                <c:pt idx="425">
                  <c:v>0.75821571073049665</c:v>
                </c:pt>
                <c:pt idx="426">
                  <c:v>0.36542119073061541</c:v>
                </c:pt>
                <c:pt idx="427">
                  <c:v>-0.27423939468607683</c:v>
                </c:pt>
                <c:pt idx="428">
                  <c:v>-1.6817984131156294</c:v>
                </c:pt>
                <c:pt idx="429">
                  <c:v>-1.7939999892695351</c:v>
                </c:pt>
                <c:pt idx="430">
                  <c:v>-2.0907343817183959</c:v>
                </c:pt>
                <c:pt idx="431">
                  <c:v>-2.4358820892694086</c:v>
                </c:pt>
                <c:pt idx="432">
                  <c:v>-2.7880305892694288</c:v>
                </c:pt>
                <c:pt idx="433">
                  <c:v>-2.6612400392693427</c:v>
                </c:pt>
                <c:pt idx="434">
                  <c:v>-3.3822769192694544</c:v>
                </c:pt>
                <c:pt idx="435">
                  <c:v>-4.0098991860987301</c:v>
                </c:pt>
                <c:pt idx="436">
                  <c:v>-4.6955399044307455</c:v>
                </c:pt>
                <c:pt idx="437">
                  <c:v>-6.7502092116503434</c:v>
                </c:pt>
                <c:pt idx="438">
                  <c:v>-7.2080655592693859</c:v>
                </c:pt>
                <c:pt idx="439">
                  <c:v>-7.8295829192695265</c:v>
                </c:pt>
                <c:pt idx="440">
                  <c:v>-7.8242190992694276</c:v>
                </c:pt>
                <c:pt idx="441">
                  <c:v>-7.9585930471483284</c:v>
                </c:pt>
                <c:pt idx="442">
                  <c:v>-10.057689139269426</c:v>
                </c:pt>
                <c:pt idx="443">
                  <c:v>-12.944283159269403</c:v>
                </c:pt>
                <c:pt idx="444">
                  <c:v>-14.063630289269414</c:v>
                </c:pt>
                <c:pt idx="445">
                  <c:v>-13.653868169269415</c:v>
                </c:pt>
                <c:pt idx="446">
                  <c:v>-13.681933996643167</c:v>
                </c:pt>
                <c:pt idx="447">
                  <c:v>-15.095914419269453</c:v>
                </c:pt>
                <c:pt idx="448">
                  <c:v>-15.474526329269318</c:v>
                </c:pt>
                <c:pt idx="449">
                  <c:v>-17.035170039269502</c:v>
                </c:pt>
                <c:pt idx="450">
                  <c:v>-16.117202749269431</c:v>
                </c:pt>
                <c:pt idx="451">
                  <c:v>-14.426654953147004</c:v>
                </c:pt>
                <c:pt idx="452">
                  <c:v>-12.282920389269279</c:v>
                </c:pt>
                <c:pt idx="453">
                  <c:v>-10.577756369269554</c:v>
                </c:pt>
                <c:pt idx="454">
                  <c:v>-8.761628699269437</c:v>
                </c:pt>
                <c:pt idx="455">
                  <c:v>-7.3703987892694194</c:v>
                </c:pt>
                <c:pt idx="456">
                  <c:v>-5.7299689507587459</c:v>
                </c:pt>
                <c:pt idx="457">
                  <c:v>-4.37241991926944</c:v>
                </c:pt>
                <c:pt idx="458">
                  <c:v>-3.9706123692695274</c:v>
                </c:pt>
                <c:pt idx="459">
                  <c:v>-2.8621780192693778</c:v>
                </c:pt>
                <c:pt idx="460">
                  <c:v>-1.9765871392693588</c:v>
                </c:pt>
                <c:pt idx="461">
                  <c:v>-1.5411172592693698</c:v>
                </c:pt>
                <c:pt idx="462">
                  <c:v>-1.3382954692693971</c:v>
                </c:pt>
                <c:pt idx="463">
                  <c:v>-1.6801652292694484</c:v>
                </c:pt>
                <c:pt idx="464">
                  <c:v>-2.7818309792694293</c:v>
                </c:pt>
                <c:pt idx="465">
                  <c:v>-4.8204820192693845</c:v>
                </c:pt>
                <c:pt idx="466">
                  <c:v>-5.2400253244868384</c:v>
                </c:pt>
                <c:pt idx="467">
                  <c:v>-5.2267542592693665</c:v>
                </c:pt>
                <c:pt idx="468">
                  <c:v>-4.9225435492695055</c:v>
                </c:pt>
                <c:pt idx="469">
                  <c:v>-4.1632820992694235</c:v>
                </c:pt>
                <c:pt idx="470">
                  <c:v>-2.4206902992693391</c:v>
                </c:pt>
                <c:pt idx="471">
                  <c:v>-2.1609139259360441</c:v>
                </c:pt>
                <c:pt idx="472">
                  <c:v>-2.1333950992694781</c:v>
                </c:pt>
                <c:pt idx="473">
                  <c:v>-2.1110373792692907</c:v>
                </c:pt>
                <c:pt idx="474">
                  <c:v>-2.0869181392694127</c:v>
                </c:pt>
                <c:pt idx="475">
                  <c:v>-2.0409880092695261</c:v>
                </c:pt>
                <c:pt idx="476">
                  <c:v>-1.9933653224272945</c:v>
                </c:pt>
                <c:pt idx="477">
                  <c:v>-1.9389587692693784</c:v>
                </c:pt>
                <c:pt idx="478">
                  <c:v>-1.8973804092693882</c:v>
                </c:pt>
                <c:pt idx="479">
                  <c:v>-1.8632723692695101</c:v>
                </c:pt>
                <c:pt idx="480">
                  <c:v>-1.8221977792694304</c:v>
                </c:pt>
                <c:pt idx="481">
                  <c:v>-1.791202734016992</c:v>
                </c:pt>
                <c:pt idx="482">
                  <c:v>-1.7629376792694118</c:v>
                </c:pt>
                <c:pt idx="483">
                  <c:v>-1.7474457292693728</c:v>
                </c:pt>
                <c:pt idx="484">
                  <c:v>-1.7208592992695058</c:v>
                </c:pt>
                <c:pt idx="485">
                  <c:v>-1.6998982192693839</c:v>
                </c:pt>
                <c:pt idx="486">
                  <c:v>-1.6815599119009201</c:v>
                </c:pt>
                <c:pt idx="487">
                  <c:v>-1.6679280692693652</c:v>
                </c:pt>
                <c:pt idx="488">
                  <c:v>-1.6513201292694504</c:v>
                </c:pt>
                <c:pt idx="489">
                  <c:v>-1.6417394192694537</c:v>
                </c:pt>
                <c:pt idx="490">
                  <c:v>-1.6283456492695201</c:v>
                </c:pt>
                <c:pt idx="491">
                  <c:v>-1.6184187216350265</c:v>
                </c:pt>
                <c:pt idx="492">
                  <c:v>-1.6087180192695041</c:v>
                </c:pt>
                <c:pt idx="493">
                  <c:v>-1.602093859269317</c:v>
                </c:pt>
                <c:pt idx="494">
                  <c:v>-1.5964291723129236</c:v>
                </c:pt>
                <c:pt idx="495">
                  <c:v>-1.5745616122106838</c:v>
                </c:pt>
                <c:pt idx="496">
                  <c:v>-1.5715945092693318</c:v>
                </c:pt>
                <c:pt idx="497">
                  <c:v>-1.5708469643975624</c:v>
                </c:pt>
                <c:pt idx="498">
                  <c:v>-1.5647105292693075</c:v>
                </c:pt>
                <c:pt idx="499">
                  <c:v>-1.5612293892694957</c:v>
                </c:pt>
                <c:pt idx="500">
                  <c:v>-1.5602309892693853</c:v>
                </c:pt>
                <c:pt idx="501">
                  <c:v>-1.5594873992693998</c:v>
                </c:pt>
                <c:pt idx="502">
                  <c:v>-1.5574357375302554</c:v>
                </c:pt>
                <c:pt idx="503">
                  <c:v>-1.566133509269392</c:v>
                </c:pt>
                <c:pt idx="504">
                  <c:v>-1.567456559269232</c:v>
                </c:pt>
                <c:pt idx="505">
                  <c:v>-1.5691216492694871</c:v>
                </c:pt>
                <c:pt idx="506">
                  <c:v>-1.5733526392694159</c:v>
                </c:pt>
                <c:pt idx="507">
                  <c:v>-1.5761094092693924</c:v>
                </c:pt>
                <c:pt idx="508">
                  <c:v>-1.5798474915926732</c:v>
                </c:pt>
                <c:pt idx="509">
                  <c:v>-1.5836380892693278</c:v>
                </c:pt>
                <c:pt idx="510">
                  <c:v>-1.5889980492695059</c:v>
                </c:pt>
                <c:pt idx="511">
                  <c:v>-1.5932858992693468</c:v>
                </c:pt>
                <c:pt idx="512">
                  <c:v>-1.595249429269316</c:v>
                </c:pt>
                <c:pt idx="513">
                  <c:v>-1.6000337643199321</c:v>
                </c:pt>
                <c:pt idx="514">
                  <c:v>-1.6029626592695778</c:v>
                </c:pt>
                <c:pt idx="515">
                  <c:v>-1.60695098926945</c:v>
                </c:pt>
                <c:pt idx="516">
                  <c:v>-1.6105748792694072</c:v>
                </c:pt>
                <c:pt idx="517">
                  <c:v>-1.6128481759360391</c:v>
                </c:pt>
                <c:pt idx="518">
                  <c:v>-1.6183111992694419</c:v>
                </c:pt>
                <c:pt idx="519">
                  <c:v>-1.6237339259360941</c:v>
                </c:pt>
                <c:pt idx="520">
                  <c:v>-1.6253216546182039</c:v>
                </c:pt>
                <c:pt idx="521">
                  <c:v>-1.6292967592693637</c:v>
                </c:pt>
                <c:pt idx="522">
                  <c:v>-1.6323831892693341</c:v>
                </c:pt>
                <c:pt idx="523">
                  <c:v>-1.6328765592694479</c:v>
                </c:pt>
                <c:pt idx="524">
                  <c:v>-1.6321651149394825</c:v>
                </c:pt>
                <c:pt idx="525">
                  <c:v>-1.635234269269402</c:v>
                </c:pt>
                <c:pt idx="526">
                  <c:v>-1.6390576792694702</c:v>
                </c:pt>
                <c:pt idx="527">
                  <c:v>-1.6377962592693898</c:v>
                </c:pt>
                <c:pt idx="528">
                  <c:v>-1.6384874754857639</c:v>
                </c:pt>
                <c:pt idx="529">
                  <c:v>-1.6431622592693598</c:v>
                </c:pt>
                <c:pt idx="530">
                  <c:v>-1.6441150292695459</c:v>
                </c:pt>
                <c:pt idx="531">
                  <c:v>-1.6447208092693444</c:v>
                </c:pt>
                <c:pt idx="532">
                  <c:v>-1.6454984092694076</c:v>
                </c:pt>
                <c:pt idx="533">
                  <c:v>-1.6456719592693498</c:v>
                </c:pt>
                <c:pt idx="534">
                  <c:v>-1.6450577898817227</c:v>
                </c:pt>
                <c:pt idx="535">
                  <c:v>-1.6470932092694406</c:v>
                </c:pt>
                <c:pt idx="536">
                  <c:v>-1.6468015592693206</c:v>
                </c:pt>
                <c:pt idx="537">
                  <c:v>-1.6471759792694201</c:v>
                </c:pt>
                <c:pt idx="538">
                  <c:v>-1.6485897235551481</c:v>
                </c:pt>
                <c:pt idx="539">
                  <c:v>-1.6491296792695058</c:v>
                </c:pt>
                <c:pt idx="540">
                  <c:v>-1.648875379269328</c:v>
                </c:pt>
                <c:pt idx="541">
                  <c:v>-1.6506261392694768</c:v>
                </c:pt>
                <c:pt idx="542">
                  <c:v>-1.6506054092692901</c:v>
                </c:pt>
                <c:pt idx="543">
                  <c:v>-1.6515537490653003</c:v>
                </c:pt>
                <c:pt idx="544">
                  <c:v>-1.6499254692693339</c:v>
                </c:pt>
                <c:pt idx="545">
                  <c:v>-1.6492198076565643</c:v>
                </c:pt>
                <c:pt idx="546">
                  <c:v>-1.6512855926027621</c:v>
                </c:pt>
                <c:pt idx="547">
                  <c:v>-1.6509033392693482</c:v>
                </c:pt>
                <c:pt idx="548">
                  <c:v>-1.6511560499670281</c:v>
                </c:pt>
                <c:pt idx="549">
                  <c:v>-1.6505130092693463</c:v>
                </c:pt>
                <c:pt idx="550">
                  <c:v>-1.650759989269446</c:v>
                </c:pt>
                <c:pt idx="551">
                  <c:v>-1.6507793292693407</c:v>
                </c:pt>
                <c:pt idx="552">
                  <c:v>-1.6494397892693637</c:v>
                </c:pt>
                <c:pt idx="553">
                  <c:v>-1.6498815319965585</c:v>
                </c:pt>
                <c:pt idx="554">
                  <c:v>-1.6501483981582941</c:v>
                </c:pt>
                <c:pt idx="555">
                  <c:v>-1.6486333382167704</c:v>
                </c:pt>
                <c:pt idx="556">
                  <c:v>-1.6494858792694203</c:v>
                </c:pt>
                <c:pt idx="557">
                  <c:v>-1.6492914392694882</c:v>
                </c:pt>
                <c:pt idx="558">
                  <c:v>-1.6485608803220373</c:v>
                </c:pt>
                <c:pt idx="559">
                  <c:v>-1.6498140192694544</c:v>
                </c:pt>
                <c:pt idx="560">
                  <c:v>-1.6483564392695083</c:v>
                </c:pt>
                <c:pt idx="561">
                  <c:v>-1.6518482592694121</c:v>
                </c:pt>
                <c:pt idx="562">
                  <c:v>-1.6501470351315846</c:v>
                </c:pt>
                <c:pt idx="563">
                  <c:v>-1.6498156674327049</c:v>
                </c:pt>
                <c:pt idx="564">
                  <c:v>-1.6496042192693614</c:v>
                </c:pt>
                <c:pt idx="565">
                  <c:v>-1.6501952892694476</c:v>
                </c:pt>
                <c:pt idx="566">
                  <c:v>-1.6506808592694142</c:v>
                </c:pt>
                <c:pt idx="567">
                  <c:v>-1.6491129392694581</c:v>
                </c:pt>
                <c:pt idx="568">
                  <c:v>-1.6503663003653344</c:v>
                </c:pt>
                <c:pt idx="569">
                  <c:v>-1.6511097420281526</c:v>
                </c:pt>
                <c:pt idx="570">
                  <c:v>-1.6543157075452801</c:v>
                </c:pt>
                <c:pt idx="571">
                  <c:v>-1.6527436492694392</c:v>
                </c:pt>
                <c:pt idx="572">
                  <c:v>-1.6518696992694082</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-1.6481652292695521</c:v>
                </c:pt>
                <c:pt idx="582">
                  <c:v>-1.6488360544502001</c:v>
                </c:pt>
                <c:pt idx="583">
                  <c:v>-1.6511827407508701</c:v>
                </c:pt>
                <c:pt idx="584">
                  <c:v>-1.6507648492693219</c:v>
                </c:pt>
                <c:pt idx="585">
                  <c:v>-1.6515235392694052</c:v>
                </c:pt>
                <c:pt idx="586">
                  <c:v>-1.6517991292694199</c:v>
                </c:pt>
                <c:pt idx="587">
                  <c:v>-1.6542410755960069</c:v>
                </c:pt>
                <c:pt idx="588">
                  <c:v>-1.6536486992695099</c:v>
                </c:pt>
                <c:pt idx="589">
                  <c:v>-1.6541804155194342</c:v>
                </c:pt>
                <c:pt idx="590">
                  <c:v>-1.6638235092695197</c:v>
                </c:pt>
                <c:pt idx="591">
                  <c:v>-1.6652650192695404</c:v>
                </c:pt>
                <c:pt idx="592">
                  <c:v>-1.666092889269408</c:v>
                </c:pt>
                <c:pt idx="593">
                  <c:v>-1.6688828009361765</c:v>
                </c:pt>
                <c:pt idx="594">
                  <c:v>-1.6699018392694278</c:v>
                </c:pt>
                <c:pt idx="595">
                  <c:v>-1.6704422792695381</c:v>
                </c:pt>
                <c:pt idx="596">
                  <c:v>-1.6716364592694484</c:v>
                </c:pt>
                <c:pt idx="597">
                  <c:v>-1.6766182592694179</c:v>
                </c:pt>
                <c:pt idx="598">
                  <c:v>-1.6775365696142064</c:v>
                </c:pt>
                <c:pt idx="599">
                  <c:v>-1.6764387592693879</c:v>
                </c:pt>
                <c:pt idx="600">
                  <c:v>-1.6789302692695003</c:v>
                </c:pt>
                <c:pt idx="601">
                  <c:v>-1.6794694792693858</c:v>
                </c:pt>
                <c:pt idx="602">
                  <c:v>-1.6805686992693858</c:v>
                </c:pt>
                <c:pt idx="603">
                  <c:v>-1.680240099269426</c:v>
                </c:pt>
                <c:pt idx="604">
                  <c:v>-1.6828999515771272</c:v>
                </c:pt>
                <c:pt idx="605">
                  <c:v>-1.6836121492693801</c:v>
                </c:pt>
                <c:pt idx="606">
                  <c:v>-1.6836452292695301</c:v>
                </c:pt>
                <c:pt idx="607">
                  <c:v>-1.6845255692693133</c:v>
                </c:pt>
                <c:pt idx="608">
                  <c:v>-1.6869424792694061</c:v>
                </c:pt>
                <c:pt idx="609">
                  <c:v>-1.6868855292694482</c:v>
                </c:pt>
                <c:pt idx="610">
                  <c:v>-1.6865507592695241</c:v>
                </c:pt>
                <c:pt idx="611">
                  <c:v>-1.6882607470742812</c:v>
                </c:pt>
                <c:pt idx="612">
                  <c:v>-1.6896472592694198</c:v>
                </c:pt>
                <c:pt idx="613">
                  <c:v>-1.690990159269532</c:v>
                </c:pt>
                <c:pt idx="614">
                  <c:v>-1.691578049269538</c:v>
                </c:pt>
                <c:pt idx="615">
                  <c:v>-1.6919652192694461</c:v>
                </c:pt>
                <c:pt idx="616">
                  <c:v>-1.6936610492694353</c:v>
                </c:pt>
                <c:pt idx="617">
                  <c:v>-1.6943680239752188</c:v>
                </c:pt>
                <c:pt idx="618">
                  <c:v>-1.6934882592694718</c:v>
                </c:pt>
                <c:pt idx="619">
                  <c:v>-1.6948246892694641</c:v>
                </c:pt>
                <c:pt idx="620">
                  <c:v>-1.6934389259361089</c:v>
                </c:pt>
                <c:pt idx="621">
                  <c:v>-1.6896720806980181</c:v>
                </c:pt>
                <c:pt idx="622">
                  <c:v>-1.6885906592695079</c:v>
                </c:pt>
                <c:pt idx="623">
                  <c:v>-1.6864690150834878</c:v>
                </c:pt>
                <c:pt idx="624">
                  <c:v>-1.6859306792693898</c:v>
                </c:pt>
                <c:pt idx="625">
                  <c:v>-1.684674169269414</c:v>
                </c:pt>
                <c:pt idx="626">
                  <c:v>-1.6829638592694338</c:v>
                </c:pt>
                <c:pt idx="627">
                  <c:v>-1.680454759269395</c:v>
                </c:pt>
                <c:pt idx="628">
                  <c:v>-1.6804750803219981</c:v>
                </c:pt>
                <c:pt idx="629">
                  <c:v>-1.6813890992694938</c:v>
                </c:pt>
                <c:pt idx="630">
                  <c:v>-1.6795314837592199</c:v>
                </c:pt>
                <c:pt idx="631">
                  <c:v>-1.6788481192694746</c:v>
                </c:pt>
                <c:pt idx="632">
                  <c:v>-1.677504519269533</c:v>
                </c:pt>
                <c:pt idx="633">
                  <c:v>-1.6777620392695101</c:v>
                </c:pt>
                <c:pt idx="634">
                  <c:v>-1.6772183792694051</c:v>
                </c:pt>
                <c:pt idx="635">
                  <c:v>-1.6765200245755123</c:v>
                </c:pt>
                <c:pt idx="636">
                  <c:v>-1.6748687592693159</c:v>
                </c:pt>
                <c:pt idx="637">
                  <c:v>-1.6754565792694507</c:v>
                </c:pt>
                <c:pt idx="638">
                  <c:v>-1.674258059269448</c:v>
                </c:pt>
                <c:pt idx="639">
                  <c:v>-1.6742686292694628</c:v>
                </c:pt>
                <c:pt idx="640">
                  <c:v>-1.6749759013746381</c:v>
                </c:pt>
                <c:pt idx="641">
                  <c:v>-1.6740896892693371</c:v>
                </c:pt>
                <c:pt idx="642">
                  <c:v>-1.6763443592693648</c:v>
                </c:pt>
                <c:pt idx="643">
                  <c:v>-1.675398959269387</c:v>
                </c:pt>
                <c:pt idx="644">
                  <c:v>-1.6777774792694089</c:v>
                </c:pt>
                <c:pt idx="645">
                  <c:v>-1.677687859269398</c:v>
                </c:pt>
                <c:pt idx="646">
                  <c:v>-1.6793196674325657</c:v>
                </c:pt>
                <c:pt idx="647">
                  <c:v>-1.6805484292693527</c:v>
                </c:pt>
                <c:pt idx="648">
                  <c:v>-1.68255835926945</c:v>
                </c:pt>
                <c:pt idx="649">
                  <c:v>-1.6840682792692689</c:v>
                </c:pt>
                <c:pt idx="650">
                  <c:v>-1.6848493992694937</c:v>
                </c:pt>
                <c:pt idx="651">
                  <c:v>-1.6861532796775853</c:v>
                </c:pt>
                <c:pt idx="652">
                  <c:v>-1.6879192392693898</c:v>
                </c:pt>
                <c:pt idx="653">
                  <c:v>-1.6902140592694508</c:v>
                </c:pt>
                <c:pt idx="654">
                  <c:v>-1.6922681792693073</c:v>
                </c:pt>
                <c:pt idx="655">
                  <c:v>-1.6928628792694553</c:v>
                </c:pt>
                <c:pt idx="656">
                  <c:v>-1.6951453613102414</c:v>
                </c:pt>
                <c:pt idx="657">
                  <c:v>-1.6951981592694378</c:v>
                </c:pt>
                <c:pt idx="658">
                  <c:v>-1.6971083692694151</c:v>
                </c:pt>
                <c:pt idx="659">
                  <c:v>-1.6979011092695657</c:v>
                </c:pt>
                <c:pt idx="660">
                  <c:v>-1.6978627592694675</c:v>
                </c:pt>
                <c:pt idx="661">
                  <c:v>-1.698663891922422</c:v>
                </c:pt>
                <c:pt idx="662">
                  <c:v>-1.7015403192695384</c:v>
                </c:pt>
                <c:pt idx="663">
                  <c:v>-1.7013704192695218</c:v>
                </c:pt>
                <c:pt idx="664">
                  <c:v>-1.7028681992694858</c:v>
                </c:pt>
                <c:pt idx="665">
                  <c:v>-1.7034007392694244</c:v>
                </c:pt>
                <c:pt idx="666">
                  <c:v>-1.7046224939632282</c:v>
                </c:pt>
                <c:pt idx="667">
                  <c:v>-1.7054636792694109</c:v>
                </c:pt>
                <c:pt idx="668">
                  <c:v>-1.7064903992695104</c:v>
                </c:pt>
                <c:pt idx="669">
                  <c:v>-1.7062064092693838</c:v>
                </c:pt>
                <c:pt idx="670">
                  <c:v>-1.7067230792695078</c:v>
                </c:pt>
                <c:pt idx="671">
                  <c:v>-1.707413792602791</c:v>
                </c:pt>
                <c:pt idx="672">
                  <c:v>-1.7086590492693574</c:v>
                </c:pt>
                <c:pt idx="673">
                  <c:v>-1.7088043192693876</c:v>
                </c:pt>
                <c:pt idx="674">
                  <c:v>-1.7109102692693199</c:v>
                </c:pt>
                <c:pt idx="675">
                  <c:v>-1.7104927192694794</c:v>
                </c:pt>
                <c:pt idx="676">
                  <c:v>-1.7101260492693338</c:v>
                </c:pt>
                <c:pt idx="677">
                  <c:v>-1.7101775358652009</c:v>
                </c:pt>
                <c:pt idx="678">
                  <c:v>-1.7120209392693368</c:v>
                </c:pt>
                <c:pt idx="679">
                  <c:v>-1.7115432892694677</c:v>
                </c:pt>
                <c:pt idx="680">
                  <c:v>-1.7115398892693439</c:v>
                </c:pt>
                <c:pt idx="681">
                  <c:v>-1.7117265192693174</c:v>
                </c:pt>
                <c:pt idx="682">
                  <c:v>-1.712437810289785</c:v>
                </c:pt>
                <c:pt idx="683">
                  <c:v>-1.7122765592694258</c:v>
                </c:pt>
                <c:pt idx="684">
                  <c:v>-1.7122107958548578</c:v>
                </c:pt>
                <c:pt idx="685">
                  <c:v>-1.7128802592694377</c:v>
                </c:pt>
                <c:pt idx="686">
                  <c:v>-1.7119721392694758</c:v>
                </c:pt>
                <c:pt idx="687">
                  <c:v>-1.7118486792693639</c:v>
                </c:pt>
                <c:pt idx="688">
                  <c:v>-1.7126689854599686</c:v>
                </c:pt>
                <c:pt idx="689">
                  <c:v>-1.7115775392694275</c:v>
                </c:pt>
                <c:pt idx="690">
                  <c:v>-1.7111096892694739</c:v>
                </c:pt>
                <c:pt idx="691">
                  <c:v>-1.7102263792693841</c:v>
                </c:pt>
                <c:pt idx="692">
                  <c:v>-1.7099922822578963</c:v>
                </c:pt>
                <c:pt idx="693">
                  <c:v>-1.709781854507495</c:v>
                </c:pt>
                <c:pt idx="694">
                  <c:v>-1.7094980509361033</c:v>
                </c:pt>
                <c:pt idx="695">
                  <c:v>-1.7119015192693869</c:v>
                </c:pt>
                <c:pt idx="696">
                  <c:v>-1.7124240292694546</c:v>
                </c:pt>
                <c:pt idx="697">
                  <c:v>-1.7143622592693768</c:v>
                </c:pt>
                <c:pt idx="698">
                  <c:v>-1.7147510692693828</c:v>
                </c:pt>
                <c:pt idx="699">
                  <c:v>-1.7156999421961221</c:v>
                </c:pt>
                <c:pt idx="700">
                  <c:v>-1.7170434292693955</c:v>
                </c:pt>
                <c:pt idx="701">
                  <c:v>-1.718881309269447</c:v>
                </c:pt>
                <c:pt idx="702">
                  <c:v>-1.719592349269417</c:v>
                </c:pt>
                <c:pt idx="703">
                  <c:v>-1.7219457792693618</c:v>
                </c:pt>
                <c:pt idx="704">
                  <c:v>-1.7223128122105322</c:v>
                </c:pt>
                <c:pt idx="705">
                  <c:v>-1.7235809892695357</c:v>
                </c:pt>
                <c:pt idx="706">
                  <c:v>-1.7243997292692939</c:v>
                </c:pt>
                <c:pt idx="707">
                  <c:v>-1.7247228892695432</c:v>
                </c:pt>
                <c:pt idx="708">
                  <c:v>-1.7261023692694124</c:v>
                </c:pt>
                <c:pt idx="709">
                  <c:v>-1.7284805885377081</c:v>
                </c:pt>
                <c:pt idx="710">
                  <c:v>-1.7290382592694411</c:v>
                </c:pt>
                <c:pt idx="711">
                  <c:v>-1.7303957792693438</c:v>
                </c:pt>
                <c:pt idx="712">
                  <c:v>-1.7307330692694478</c:v>
                </c:pt>
                <c:pt idx="713">
                  <c:v>-1.7316551392694635</c:v>
                </c:pt>
                <c:pt idx="714">
                  <c:v>-1.7326219021265099</c:v>
                </c:pt>
                <c:pt idx="715">
                  <c:v>-1.7329599192694758</c:v>
                </c:pt>
                <c:pt idx="716">
                  <c:v>-1.7345118292693797</c:v>
                </c:pt>
                <c:pt idx="717">
                  <c:v>-1.734829989269469</c:v>
                </c:pt>
                <c:pt idx="718">
                  <c:v>-1.7354873092694159</c:v>
                </c:pt>
                <c:pt idx="719">
                  <c:v>-1.7352560653918943</c:v>
                </c:pt>
                <c:pt idx="720">
                  <c:v>-1.7378755392694814</c:v>
                </c:pt>
                <c:pt idx="721">
                  <c:v>-1.7364287292694058</c:v>
                </c:pt>
                <c:pt idx="722">
                  <c:v>-1.7378277592694329</c:v>
                </c:pt>
                <c:pt idx="723">
                  <c:v>-1.7372742892694468</c:v>
                </c:pt>
                <c:pt idx="724">
                  <c:v>-1.7363406980448679</c:v>
                </c:pt>
                <c:pt idx="725">
                  <c:v>-1.7370867592695018</c:v>
                </c:pt>
                <c:pt idx="726">
                  <c:v>-1.7358368392694792</c:v>
                </c:pt>
                <c:pt idx="727">
                  <c:v>-1.7358914892693882</c:v>
                </c:pt>
                <c:pt idx="728">
                  <c:v>-1.7341642092694063</c:v>
                </c:pt>
                <c:pt idx="729">
                  <c:v>-1.7332204837592666</c:v>
                </c:pt>
                <c:pt idx="730">
                  <c:v>-1.7329861692694095</c:v>
                </c:pt>
                <c:pt idx="731">
                  <c:v>-1.7315524892694754</c:v>
                </c:pt>
                <c:pt idx="732">
                  <c:v>-1.7307818292693469</c:v>
                </c:pt>
                <c:pt idx="733">
                  <c:v>-1.7301421092694937</c:v>
                </c:pt>
                <c:pt idx="734">
                  <c:v>-1.7313835582384338</c:v>
                </c:pt>
                <c:pt idx="735">
                  <c:v>-1.7282268592693677</c:v>
                </c:pt>
                <c:pt idx="736">
                  <c:v>-1.7301157992695693</c:v>
                </c:pt>
                <c:pt idx="737">
                  <c:v>-1.7263912592694304</c:v>
                </c:pt>
                <c:pt idx="738">
                  <c:v>-1.7246916792693814</c:v>
                </c:pt>
                <c:pt idx="739">
                  <c:v>-1.723042506692082</c:v>
                </c:pt>
                <c:pt idx="740">
                  <c:v>-1.724028299269504</c:v>
                </c:pt>
                <c:pt idx="741">
                  <c:v>-1.7221252492694086</c:v>
                </c:pt>
                <c:pt idx="742">
                  <c:v>-1.7221727792694279</c:v>
                </c:pt>
                <c:pt idx="743">
                  <c:v>-1.721477929269384</c:v>
                </c:pt>
                <c:pt idx="744">
                  <c:v>-1.7204254399923826</c:v>
                </c:pt>
                <c:pt idx="745">
                  <c:v>-1.7189337592694443</c:v>
                </c:pt>
                <c:pt idx="746">
                  <c:v>-1.7177729792694258</c:v>
                </c:pt>
                <c:pt idx="747">
                  <c:v>-1.7172650392694058</c:v>
                </c:pt>
                <c:pt idx="748">
                  <c:v>-1.7167299192694518</c:v>
                </c:pt>
                <c:pt idx="749">
                  <c:v>-1.716606826279744</c:v>
                </c:pt>
                <c:pt idx="750">
                  <c:v>-1.7165531092695403</c:v>
                </c:pt>
                <c:pt idx="751">
                  <c:v>-1.7151491692694938</c:v>
                </c:pt>
                <c:pt idx="752">
                  <c:v>-1.7162554792693641</c:v>
                </c:pt>
                <c:pt idx="753">
                  <c:v>-1.7158914892693922</c:v>
                </c:pt>
                <c:pt idx="754">
                  <c:v>-1.7159062796775666</c:v>
                </c:pt>
                <c:pt idx="755">
                  <c:v>-1.7155074192694553</c:v>
                </c:pt>
                <c:pt idx="756">
                  <c:v>-1.7144992092695031</c:v>
                </c:pt>
                <c:pt idx="757">
                  <c:v>-1.714556089269351</c:v>
                </c:pt>
                <c:pt idx="758">
                  <c:v>-1.7140493892695332</c:v>
                </c:pt>
                <c:pt idx="759">
                  <c:v>-1.7128673592694645</c:v>
                </c:pt>
                <c:pt idx="760">
                  <c:v>-1.7143015449836421</c:v>
                </c:pt>
                <c:pt idx="761">
                  <c:v>-1.7110875926028086</c:v>
                </c:pt>
                <c:pt idx="762">
                  <c:v>-1.713080659269449</c:v>
                </c:pt>
                <c:pt idx="763">
                  <c:v>-1.7114561092695482</c:v>
                </c:pt>
                <c:pt idx="764">
                  <c:v>-1.7107733092694966</c:v>
                </c:pt>
                <c:pt idx="765">
                  <c:v>-1.7107746819497998</c:v>
                </c:pt>
                <c:pt idx="766">
                  <c:v>-1.7106847692694478</c:v>
                </c:pt>
                <c:pt idx="767">
                  <c:v>-1.7115778392693954</c:v>
                </c:pt>
                <c:pt idx="768">
                  <c:v>-1.7102856992695759</c:v>
                </c:pt>
                <c:pt idx="769">
                  <c:v>-1.7107008992695114</c:v>
                </c:pt>
                <c:pt idx="770">
                  <c:v>-1.7096523080498958</c:v>
                </c:pt>
                <c:pt idx="771">
                  <c:v>-1.7092400492694662</c:v>
                </c:pt>
                <c:pt idx="772">
                  <c:v>-1.7087691692694018</c:v>
                </c:pt>
                <c:pt idx="773">
                  <c:v>-1.7095017192693938</c:v>
                </c:pt>
                <c:pt idx="774">
                  <c:v>-1.7075390592694606</c:v>
                </c:pt>
                <c:pt idx="775">
                  <c:v>-1.7098508262798049</c:v>
                </c:pt>
                <c:pt idx="776">
                  <c:v>-1.7100719892695224</c:v>
                </c:pt>
                <c:pt idx="777">
                  <c:v>-1.7094244092694417</c:v>
                </c:pt>
                <c:pt idx="778">
                  <c:v>-1.7104049692694048</c:v>
                </c:pt>
                <c:pt idx="779">
                  <c:v>-1.7103282901972654</c:v>
                </c:pt>
                <c:pt idx="780">
                  <c:v>-1.7100583692694045</c:v>
                </c:pt>
                <c:pt idx="781">
                  <c:v>-1.7097609092694463</c:v>
                </c:pt>
                <c:pt idx="782">
                  <c:v>-1.7104035492693719</c:v>
                </c:pt>
                <c:pt idx="783">
                  <c:v>-1.710761679269492</c:v>
                </c:pt>
                <c:pt idx="784">
                  <c:v>-1.7116246292694615</c:v>
                </c:pt>
                <c:pt idx="785">
                  <c:v>-1.7127377407508817</c:v>
                </c:pt>
                <c:pt idx="786">
                  <c:v>-1.7139293192694773</c:v>
                </c:pt>
                <c:pt idx="787">
                  <c:v>-1.7127661392695188</c:v>
                </c:pt>
                <c:pt idx="788">
                  <c:v>-1.7135094192695259</c:v>
                </c:pt>
                <c:pt idx="789">
                  <c:v>-1.7146308992694916</c:v>
                </c:pt>
                <c:pt idx="790">
                  <c:v>-1.7152314892693545</c:v>
                </c:pt>
                <c:pt idx="791">
                  <c:v>-1.7153654735551098</c:v>
                </c:pt>
                <c:pt idx="792">
                  <c:v>-1.7152142092693599</c:v>
                </c:pt>
                <c:pt idx="793">
                  <c:v>-1.7162914192693937</c:v>
                </c:pt>
                <c:pt idx="794">
                  <c:v>-1.7152504892694078</c:v>
                </c:pt>
                <c:pt idx="795">
                  <c:v>-1.7166207992693054</c:v>
                </c:pt>
                <c:pt idx="796">
                  <c:v>-1.7152458892694114</c:v>
                </c:pt>
                <c:pt idx="797">
                  <c:v>-1.7154951645325553</c:v>
                </c:pt>
                <c:pt idx="798">
                  <c:v>-1.7148936292693955</c:v>
                </c:pt>
                <c:pt idx="799">
                  <c:v>-1.7159377092693813</c:v>
                </c:pt>
                <c:pt idx="800">
                  <c:v>-1.7151133592692958</c:v>
                </c:pt>
                <c:pt idx="801">
                  <c:v>-1.7150946992693679</c:v>
                </c:pt>
                <c:pt idx="802">
                  <c:v>-1.7154771266163937</c:v>
                </c:pt>
                <c:pt idx="803">
                  <c:v>-1.7140230370470826</c:v>
                </c:pt>
                <c:pt idx="804">
                  <c:v>-1.7152938992694227</c:v>
                </c:pt>
                <c:pt idx="805">
                  <c:v>-1.7145162092695188</c:v>
                </c:pt>
                <c:pt idx="806">
                  <c:v>-1.7154735592693964</c:v>
                </c:pt>
                <c:pt idx="807">
                  <c:v>-1.7159795492693612</c:v>
                </c:pt>
                <c:pt idx="808">
                  <c:v>-1.7170800960040804</c:v>
                </c:pt>
                <c:pt idx="809">
                  <c:v>-1.7174093392693925</c:v>
                </c:pt>
                <c:pt idx="810">
                  <c:v>-1.7153299192696612</c:v>
                </c:pt>
                <c:pt idx="811">
                  <c:v>-1.7166547992693477</c:v>
                </c:pt>
                <c:pt idx="812">
                  <c:v>-1.7159182292695192</c:v>
                </c:pt>
                <c:pt idx="813">
                  <c:v>-1.7152494837592498</c:v>
                </c:pt>
                <c:pt idx="814">
                  <c:v>-1.7159554192693776</c:v>
                </c:pt>
                <c:pt idx="815">
                  <c:v>-1.7161325792695421</c:v>
                </c:pt>
                <c:pt idx="816">
                  <c:v>-1.7163481692693807</c:v>
                </c:pt>
                <c:pt idx="817">
                  <c:v>-1.7156259292695211</c:v>
                </c:pt>
                <c:pt idx="818">
                  <c:v>-1.7164085792695687</c:v>
                </c:pt>
                <c:pt idx="819">
                  <c:v>-1.7165736097849578</c:v>
                </c:pt>
                <c:pt idx="820">
                  <c:v>-1.7168550992693659</c:v>
                </c:pt>
                <c:pt idx="821">
                  <c:v>-1.7171303592694298</c:v>
                </c:pt>
                <c:pt idx="822">
                  <c:v>-1.7173827792694978</c:v>
                </c:pt>
                <c:pt idx="823">
                  <c:v>-1.7184757692694035</c:v>
                </c:pt>
                <c:pt idx="824">
                  <c:v>-1.7210672792695618</c:v>
                </c:pt>
                <c:pt idx="825">
                  <c:v>-1.7208524963828182</c:v>
                </c:pt>
                <c:pt idx="826">
                  <c:v>-1.7210029292693605</c:v>
                </c:pt>
                <c:pt idx="827">
                  <c:v>-1.721523099269429</c:v>
                </c:pt>
                <c:pt idx="828">
                  <c:v>-1.7219533392694029</c:v>
                </c:pt>
                <c:pt idx="829">
                  <c:v>-1.7228134192694551</c:v>
                </c:pt>
                <c:pt idx="830">
                  <c:v>-1.7251241951669809</c:v>
                </c:pt>
                <c:pt idx="831">
                  <c:v>-1.7247060192694879</c:v>
                </c:pt>
                <c:pt idx="832">
                  <c:v>-1.7250836292694058</c:v>
                </c:pt>
                <c:pt idx="833">
                  <c:v>-1.7257580192694473</c:v>
                </c:pt>
                <c:pt idx="834">
                  <c:v>-1.7257979292693335</c:v>
                </c:pt>
                <c:pt idx="835">
                  <c:v>-1.7257067192694358</c:v>
                </c:pt>
                <c:pt idx="836">
                  <c:v>-1.7266686446861002</c:v>
                </c:pt>
                <c:pt idx="837">
                  <c:v>-1.7246974092694798</c:v>
                </c:pt>
                <c:pt idx="838">
                  <c:v>-1.7251324092694478</c:v>
                </c:pt>
                <c:pt idx="839">
                  <c:v>-1.7264000692693742</c:v>
                </c:pt>
                <c:pt idx="840">
                  <c:v>-1.7263312892694358</c:v>
                </c:pt>
                <c:pt idx="841">
                  <c:v>-1.7282935383390878</c:v>
                </c:pt>
                <c:pt idx="842">
                  <c:v>-1.7272733027476033</c:v>
                </c:pt>
                <c:pt idx="843">
                  <c:v>-1.7288331592694117</c:v>
                </c:pt>
                <c:pt idx="844">
                  <c:v>-1.7303166392694178</c:v>
                </c:pt>
                <c:pt idx="845">
                  <c:v>-1.7304582792693282</c:v>
                </c:pt>
                <c:pt idx="846">
                  <c:v>-1.731901529269507</c:v>
                </c:pt>
                <c:pt idx="847">
                  <c:v>-1.7318196304033358</c:v>
                </c:pt>
                <c:pt idx="848">
                  <c:v>-1.7326743692693738</c:v>
                </c:pt>
                <c:pt idx="849">
                  <c:v>-1.7325838392693385</c:v>
                </c:pt>
                <c:pt idx="850">
                  <c:v>-1.7325113092694533</c:v>
                </c:pt>
                <c:pt idx="851">
                  <c:v>-1.7336570292694944</c:v>
                </c:pt>
                <c:pt idx="852">
                  <c:v>-1.7328879592694335</c:v>
                </c:pt>
                <c:pt idx="853">
                  <c:v>-1.7336153000856598</c:v>
                </c:pt>
                <c:pt idx="854">
                  <c:v>-1.7346462092695558</c:v>
                </c:pt>
                <c:pt idx="855">
                  <c:v>-1.7332837192694068</c:v>
                </c:pt>
                <c:pt idx="856">
                  <c:v>-1.7327337292694538</c:v>
                </c:pt>
                <c:pt idx="857">
                  <c:v>-1.7330360892694592</c:v>
                </c:pt>
                <c:pt idx="858">
                  <c:v>-1.7325940487430658</c:v>
                </c:pt>
                <c:pt idx="859">
                  <c:v>-1.734258289269377</c:v>
                </c:pt>
                <c:pt idx="860">
                  <c:v>-1.7331847892693018</c:v>
                </c:pt>
                <c:pt idx="861">
                  <c:v>-1.7355937992693495</c:v>
                </c:pt>
                <c:pt idx="862">
                  <c:v>-1.7340150292693721</c:v>
                </c:pt>
                <c:pt idx="863">
                  <c:v>-1.7328432592693708</c:v>
                </c:pt>
                <c:pt idx="864">
                  <c:v>-1.734016877826122</c:v>
                </c:pt>
                <c:pt idx="865">
                  <c:v>-1.7340460292695641</c:v>
                </c:pt>
                <c:pt idx="866">
                  <c:v>-1.7324557592695555</c:v>
                </c:pt>
                <c:pt idx="867">
                  <c:v>-1.7333505592694394</c:v>
                </c:pt>
                <c:pt idx="868">
                  <c:v>-1.7325471492694646</c:v>
                </c:pt>
                <c:pt idx="869">
                  <c:v>-1.7333154035993346</c:v>
                </c:pt>
                <c:pt idx="870">
                  <c:v>-1.7350057492694599</c:v>
                </c:pt>
                <c:pt idx="871">
                  <c:v>-1.7343895292693221</c:v>
                </c:pt>
                <c:pt idx="872">
                  <c:v>-1.7340495592694638</c:v>
                </c:pt>
                <c:pt idx="873">
                  <c:v>-1.7352650092694244</c:v>
                </c:pt>
                <c:pt idx="874">
                  <c:v>-1.7359461683602859</c:v>
                </c:pt>
                <c:pt idx="875">
                  <c:v>-1.7351100427746218</c:v>
                </c:pt>
                <c:pt idx="876">
                  <c:v>-1.7353850992695357</c:v>
                </c:pt>
                <c:pt idx="877">
                  <c:v>-1.7354699492694414</c:v>
                </c:pt>
                <c:pt idx="878">
                  <c:v>-1.7362340692694138</c:v>
                </c:pt>
                <c:pt idx="879">
                  <c:v>-1.736215589269364</c:v>
                </c:pt>
                <c:pt idx="880">
                  <c:v>-1.7349975630669547</c:v>
                </c:pt>
                <c:pt idx="881">
                  <c:v>-1.7363356492694191</c:v>
                </c:pt>
                <c:pt idx="882">
                  <c:v>-1.7356007392694841</c:v>
                </c:pt>
                <c:pt idx="883">
                  <c:v>-1.7346795492693872</c:v>
                </c:pt>
                <c:pt idx="884">
                  <c:v>-1.7368912692693479</c:v>
                </c:pt>
                <c:pt idx="885">
                  <c:v>-1.7375735792693092</c:v>
                </c:pt>
                <c:pt idx="886">
                  <c:v>-1.7379750092693198</c:v>
                </c:pt>
                <c:pt idx="887">
                  <c:v>-1.7398455892694498</c:v>
                </c:pt>
                <c:pt idx="888">
                  <c:v>-1.7398422692694435</c:v>
                </c:pt>
                <c:pt idx="889">
                  <c:v>-1.7403487992693556</c:v>
                </c:pt>
                <c:pt idx="890">
                  <c:v>-1.74095092926946</c:v>
                </c:pt>
                <c:pt idx="891">
                  <c:v>-1.740695640712685</c:v>
                </c:pt>
                <c:pt idx="892">
                  <c:v>-1.7416905292694196</c:v>
                </c:pt>
                <c:pt idx="893">
                  <c:v>-1.7425957092694078</c:v>
                </c:pt>
                <c:pt idx="894">
                  <c:v>-1.7433193692694138</c:v>
                </c:pt>
                <c:pt idx="895">
                  <c:v>-1.7410837892693252</c:v>
                </c:pt>
                <c:pt idx="896">
                  <c:v>-1.7432723108158539</c:v>
                </c:pt>
                <c:pt idx="897">
                  <c:v>-1.7433910592695105</c:v>
                </c:pt>
                <c:pt idx="898">
                  <c:v>-1.7420856092693811</c:v>
                </c:pt>
                <c:pt idx="899">
                  <c:v>-1.7429212392693052</c:v>
                </c:pt>
                <c:pt idx="900">
                  <c:v>-1.742127579269436</c:v>
                </c:pt>
                <c:pt idx="901">
                  <c:v>-1.7437526292694372</c:v>
                </c:pt>
                <c:pt idx="902">
                  <c:v>-1.7432656819497359</c:v>
                </c:pt>
                <c:pt idx="903">
                  <c:v>-1.7447271292695063</c:v>
                </c:pt>
                <c:pt idx="904">
                  <c:v>-1.7434351292693435</c:v>
                </c:pt>
                <c:pt idx="905">
                  <c:v>-1.7425778392695026</c:v>
                </c:pt>
                <c:pt idx="906">
                  <c:v>-1.7427785492694312</c:v>
                </c:pt>
                <c:pt idx="907">
                  <c:v>-1.7427027657629282</c:v>
                </c:pt>
                <c:pt idx="908">
                  <c:v>-1.7445360292694398</c:v>
                </c:pt>
                <c:pt idx="909">
                  <c:v>-1.7445713592693981</c:v>
                </c:pt>
                <c:pt idx="910">
                  <c:v>-1.7419996692693447</c:v>
                </c:pt>
                <c:pt idx="911">
                  <c:v>-1.7435601692694576</c:v>
                </c:pt>
                <c:pt idx="912">
                  <c:v>-1.7428314592693235</c:v>
                </c:pt>
                <c:pt idx="913">
                  <c:v>-1.7425163623621378</c:v>
                </c:pt>
                <c:pt idx="914">
                  <c:v>-1.7443905092694358</c:v>
                </c:pt>
                <c:pt idx="915">
                  <c:v>-1.7454922292694712</c:v>
                </c:pt>
                <c:pt idx="916">
                  <c:v>-1.7454760992692666</c:v>
                </c:pt>
                <c:pt idx="917">
                  <c:v>-1.7443473992694578</c:v>
                </c:pt>
                <c:pt idx="918">
                  <c:v>-1.7457305685477849</c:v>
                </c:pt>
                <c:pt idx="919">
                  <c:v>-1.7470460992693528</c:v>
                </c:pt>
                <c:pt idx="920">
                  <c:v>-1.7476292492693197</c:v>
                </c:pt>
                <c:pt idx="921">
                  <c:v>-1.7480111992694276</c:v>
                </c:pt>
                <c:pt idx="922">
                  <c:v>-1.7476558992694873</c:v>
                </c:pt>
                <c:pt idx="923">
                  <c:v>-1.7490624792695542</c:v>
                </c:pt>
                <c:pt idx="924">
                  <c:v>-1.749055919063226</c:v>
                </c:pt>
                <c:pt idx="925">
                  <c:v>-1.7499254392694872</c:v>
                </c:pt>
                <c:pt idx="926">
                  <c:v>-1.7496985092694766</c:v>
                </c:pt>
                <c:pt idx="927">
                  <c:v>-1.7504195792694333</c:v>
                </c:pt>
                <c:pt idx="928">
                  <c:v>-1.7512231692694358</c:v>
                </c:pt>
                <c:pt idx="929">
                  <c:v>-1.7514017850424852</c:v>
                </c:pt>
                <c:pt idx="930">
                  <c:v>-1.7516115592694752</c:v>
                </c:pt>
                <c:pt idx="931">
                  <c:v>-1.7508144692694572</c:v>
                </c:pt>
                <c:pt idx="932">
                  <c:v>-1.7520974492693711</c:v>
                </c:pt>
                <c:pt idx="933">
                  <c:v>-1.7509980292693959</c:v>
                </c:pt>
                <c:pt idx="934">
                  <c:v>-1.7525581767952219</c:v>
                </c:pt>
                <c:pt idx="935">
                  <c:v>-1.7529768192694188</c:v>
                </c:pt>
                <c:pt idx="936">
                  <c:v>-1.7532002192693856</c:v>
                </c:pt>
                <c:pt idx="937">
                  <c:v>-1.7540560592694299</c:v>
                </c:pt>
                <c:pt idx="938">
                  <c:v>-1.7540777692693301</c:v>
                </c:pt>
                <c:pt idx="939">
                  <c:v>-1.7549680943209718</c:v>
                </c:pt>
                <c:pt idx="940">
                  <c:v>-1.7547330192694073</c:v>
                </c:pt>
                <c:pt idx="941">
                  <c:v>-1.7547917592693916</c:v>
                </c:pt>
                <c:pt idx="942">
                  <c:v>-1.755485469269388</c:v>
                </c:pt>
                <c:pt idx="943">
                  <c:v>-1.7566084392694978</c:v>
                </c:pt>
                <c:pt idx="944">
                  <c:v>-1.7551940492693892</c:v>
                </c:pt>
                <c:pt idx="945">
                  <c:v>-1.7555284035992558</c:v>
                </c:pt>
                <c:pt idx="946">
                  <c:v>-1.7553047092694356</c:v>
                </c:pt>
                <c:pt idx="947">
                  <c:v>-1.7565779092694527</c:v>
                </c:pt>
                <c:pt idx="948">
                  <c:v>-1.7557713892694657</c:v>
                </c:pt>
                <c:pt idx="949">
                  <c:v>-1.757031529269355</c:v>
                </c:pt>
                <c:pt idx="950">
                  <c:v>-1.7565060118466533</c:v>
                </c:pt>
                <c:pt idx="951">
                  <c:v>-1.7566624892694438</c:v>
                </c:pt>
                <c:pt idx="952">
                  <c:v>-1.7561893292693895</c:v>
                </c:pt>
                <c:pt idx="953">
                  <c:v>-1.7567383292693535</c:v>
                </c:pt>
                <c:pt idx="954">
                  <c:v>-1.7566833192693838</c:v>
                </c:pt>
                <c:pt idx="955">
                  <c:v>-1.7552347953518936</c:v>
                </c:pt>
                <c:pt idx="956">
                  <c:v>-1.7578880892694411</c:v>
                </c:pt>
                <c:pt idx="957">
                  <c:v>-1.7575912492695214</c:v>
                </c:pt>
                <c:pt idx="958">
                  <c:v>-1.7558210792693643</c:v>
                </c:pt>
                <c:pt idx="959">
                  <c:v>-1.7581053692693587</c:v>
                </c:pt>
                <c:pt idx="960">
                  <c:v>-1.7561325092694062</c:v>
                </c:pt>
                <c:pt idx="961">
                  <c:v>-1.757204681949927</c:v>
                </c:pt>
                <c:pt idx="962">
                  <c:v>-1.7578412492693869</c:v>
                </c:pt>
                <c:pt idx="963">
                  <c:v>-1.757613609269439</c:v>
                </c:pt>
                <c:pt idx="964">
                  <c:v>-1.7572825992693168</c:v>
                </c:pt>
                <c:pt idx="965">
                  <c:v>-1.7569430992695758</c:v>
                </c:pt>
                <c:pt idx="966">
                  <c:v>-1.7580628365889921</c:v>
                </c:pt>
                <c:pt idx="967">
                  <c:v>-1.7573755692693001</c:v>
                </c:pt>
                <c:pt idx="968">
                  <c:v>-1.7576669292693479</c:v>
                </c:pt>
                <c:pt idx="969">
                  <c:v>-1.7567222292693279</c:v>
                </c:pt>
                <c:pt idx="970">
                  <c:v>-1.7577587692695147</c:v>
                </c:pt>
                <c:pt idx="971">
                  <c:v>-1.7588300252270557</c:v>
                </c:pt>
                <c:pt idx="972">
                  <c:v>-1.7582630806980717</c:v>
                </c:pt>
                <c:pt idx="973">
                  <c:v>-1.757196669269431</c:v>
                </c:pt>
                <c:pt idx="974">
                  <c:v>-1.7580976592694098</c:v>
                </c:pt>
                <c:pt idx="975">
                  <c:v>-1.7574238392694193</c:v>
                </c:pt>
                <c:pt idx="976">
                  <c:v>-1.7576952392695078</c:v>
                </c:pt>
                <c:pt idx="977">
                  <c:v>-1.7600257488527546</c:v>
                </c:pt>
                <c:pt idx="978">
                  <c:v>-1.7561932792693538</c:v>
                </c:pt>
                <c:pt idx="979">
                  <c:v>-1.7582305592694354</c:v>
                </c:pt>
                <c:pt idx="980">
                  <c:v>-1.7570809692694667</c:v>
                </c:pt>
                <c:pt idx="981">
                  <c:v>-1.7566561392694382</c:v>
                </c:pt>
                <c:pt idx="982">
                  <c:v>-1.7590596030193222</c:v>
                </c:pt>
                <c:pt idx="983">
                  <c:v>-1.756984491592732</c:v>
                </c:pt>
                <c:pt idx="984">
                  <c:v>-1.7582882492693557</c:v>
                </c:pt>
                <c:pt idx="985">
                  <c:v>-1.7587822592694646</c:v>
                </c:pt>
                <c:pt idx="986">
                  <c:v>-1.7590404392694694</c:v>
                </c:pt>
                <c:pt idx="987">
                  <c:v>-1.7591302992694686</c:v>
                </c:pt>
                <c:pt idx="988">
                  <c:v>-1.7585193211250782</c:v>
                </c:pt>
                <c:pt idx="989">
                  <c:v>-1.7588960192693699</c:v>
                </c:pt>
                <c:pt idx="990">
                  <c:v>-1.7570260992694635</c:v>
                </c:pt>
                <c:pt idx="991">
                  <c:v>-1.7582585592693931</c:v>
                </c:pt>
                <c:pt idx="992">
                  <c:v>-1.7570762092694399</c:v>
                </c:pt>
                <c:pt idx="993">
                  <c:v>-1.7561190717693904</c:v>
                </c:pt>
                <c:pt idx="994">
                  <c:v>-1.7571703792695246</c:v>
                </c:pt>
                <c:pt idx="995">
                  <c:v>-1.756777719269337</c:v>
                </c:pt>
                <c:pt idx="996">
                  <c:v>-1.7586566592694179</c:v>
                </c:pt>
                <c:pt idx="997">
                  <c:v>-1.7570331992692998</c:v>
                </c:pt>
                <c:pt idx="998">
                  <c:v>-1.7577741605039698</c:v>
                </c:pt>
                <c:pt idx="999">
                  <c:v>-1.7566026292694374</c:v>
                </c:pt>
                <c:pt idx="1000">
                  <c:v>-1.7558258492692558</c:v>
                </c:pt>
                <c:pt idx="1001">
                  <c:v>-1.7564436392694338</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-1.7535617592693566</c:v>
                </c:pt>
                <c:pt idx="1011">
                  <c:v>-1.7547376792694958</c:v>
                </c:pt>
                <c:pt idx="1012">
                  <c:v>-1.7535699592694245</c:v>
                </c:pt>
                <c:pt idx="1013">
                  <c:v>-1.7537872392693288</c:v>
                </c:pt>
                <c:pt idx="1014">
                  <c:v>-1.7538869676027531</c:v>
                </c:pt>
                <c:pt idx="1015">
                  <c:v>-1.7541238992694284</c:v>
                </c:pt>
                <c:pt idx="1016">
                  <c:v>-1.7535129592695142</c:v>
                </c:pt>
                <c:pt idx="1017">
                  <c:v>-1.7549306592694169</c:v>
                </c:pt>
                <c:pt idx="1018">
                  <c:v>-1.754672119269586</c:v>
                </c:pt>
                <c:pt idx="1019">
                  <c:v>-1.7536333792693577</c:v>
                </c:pt>
                <c:pt idx="1020">
                  <c:v>-1.753018176795166</c:v>
                </c:pt>
                <c:pt idx="1021">
                  <c:v>-1.7536187892694084</c:v>
                </c:pt>
                <c:pt idx="1022">
                  <c:v>-1.7530441692693302</c:v>
                </c:pt>
                <c:pt idx="1023">
                  <c:v>-1.7522212792694885</c:v>
                </c:pt>
                <c:pt idx="1024">
                  <c:v>-1.7545257192696218</c:v>
                </c:pt>
                <c:pt idx="1025">
                  <c:v>-1.7523550619010457</c:v>
                </c:pt>
                <c:pt idx="1026">
                  <c:v>-1.7527490592693478</c:v>
                </c:pt>
                <c:pt idx="1027">
                  <c:v>-1.7526664292695386</c:v>
                </c:pt>
                <c:pt idx="1028">
                  <c:v>-1.751317879269422</c:v>
                </c:pt>
                <c:pt idx="1029">
                  <c:v>-1.7521262092695054</c:v>
                </c:pt>
                <c:pt idx="1030">
                  <c:v>-1.7522717592693748</c:v>
                </c:pt>
                <c:pt idx="1031">
                  <c:v>-1.751284559269406</c:v>
                </c:pt>
                <c:pt idx="1032">
                  <c:v>-1.750577439269364</c:v>
                </c:pt>
                <c:pt idx="1033">
                  <c:v>-1.7512602392694958</c:v>
                </c:pt>
                <c:pt idx="1034">
                  <c:v>-1.7504110792694818</c:v>
                </c:pt>
                <c:pt idx="1035">
                  <c:v>-1.7510986551027068</c:v>
                </c:pt>
                <c:pt idx="1036">
                  <c:v>-1.7506717692694158</c:v>
                </c:pt>
                <c:pt idx="1037">
                  <c:v>-1.7503893992694637</c:v>
                </c:pt>
                <c:pt idx="1038">
                  <c:v>-1.749735109269464</c:v>
                </c:pt>
                <c:pt idx="1039">
                  <c:v>-1.7503281692693946</c:v>
                </c:pt>
                <c:pt idx="1040">
                  <c:v>-1.7493597699077561</c:v>
                </c:pt>
                <c:pt idx="1041">
                  <c:v>-1.7480169665864924</c:v>
                </c:pt>
                <c:pt idx="1042">
                  <c:v>-1.7496840692694058</c:v>
                </c:pt>
                <c:pt idx="1043">
                  <c:v>-1.7492110592693686</c:v>
                </c:pt>
                <c:pt idx="1044">
                  <c:v>-1.7494447792694365</c:v>
                </c:pt>
                <c:pt idx="1045">
                  <c:v>-1.7482361492694019</c:v>
                </c:pt>
                <c:pt idx="1046">
                  <c:v>-1.7470028645326323</c:v>
                </c:pt>
                <c:pt idx="1047">
                  <c:v>-1.7484692592693676</c:v>
                </c:pt>
                <c:pt idx="1048">
                  <c:v>-1.7481793792693736</c:v>
                </c:pt>
                <c:pt idx="1049">
                  <c:v>-1.7469307992694472</c:v>
                </c:pt>
                <c:pt idx="1050">
                  <c:v>-1.7464890992694375</c:v>
                </c:pt>
                <c:pt idx="1051">
                  <c:v>-1.7493247329536084</c:v>
                </c:pt>
                <c:pt idx="1052">
                  <c:v>-1.7460273792694494</c:v>
                </c:pt>
                <c:pt idx="1053">
                  <c:v>-1.7465841492692959</c:v>
                </c:pt>
                <c:pt idx="1054">
                  <c:v>-1.7453625092695262</c:v>
                </c:pt>
                <c:pt idx="1055">
                  <c:v>-1.7453027992694792</c:v>
                </c:pt>
                <c:pt idx="1056">
                  <c:v>-1.7449968262797879</c:v>
                </c:pt>
                <c:pt idx="1057">
                  <c:v>-1.7454051992694257</c:v>
                </c:pt>
                <c:pt idx="1058">
                  <c:v>-1.7430362092691893</c:v>
                </c:pt>
                <c:pt idx="1059">
                  <c:v>-1.7421139792693765</c:v>
                </c:pt>
                <c:pt idx="1060">
                  <c:v>-1.7418736792694152</c:v>
                </c:pt>
                <c:pt idx="1061">
                  <c:v>-1.7415881511613946</c:v>
                </c:pt>
                <c:pt idx="1062">
                  <c:v>-1.7422989392694599</c:v>
                </c:pt>
                <c:pt idx="1063">
                  <c:v>-1.7415191192693964</c:v>
                </c:pt>
                <c:pt idx="1064">
                  <c:v>-1.7401600892694078</c:v>
                </c:pt>
                <c:pt idx="1065">
                  <c:v>-1.7385677092695317</c:v>
                </c:pt>
                <c:pt idx="1066">
                  <c:v>-1.7396288564916338</c:v>
                </c:pt>
                <c:pt idx="1067">
                  <c:v>-1.7381332192693133</c:v>
                </c:pt>
                <c:pt idx="1068">
                  <c:v>-1.7409399192691788</c:v>
                </c:pt>
                <c:pt idx="1069">
                  <c:v>-1.7375633592694548</c:v>
                </c:pt>
                <c:pt idx="1070">
                  <c:v>-1.7369691892693861</c:v>
                </c:pt>
                <c:pt idx="1071">
                  <c:v>-1.7377275685477542</c:v>
                </c:pt>
                <c:pt idx="1072">
                  <c:v>-1.7370481992694646</c:v>
                </c:pt>
                <c:pt idx="1073">
                  <c:v>-1.7365025092695281</c:v>
                </c:pt>
                <c:pt idx="1074">
                  <c:v>-1.735833199269377</c:v>
                </c:pt>
                <c:pt idx="1075">
                  <c:v>-1.7355389392693752</c:v>
                </c:pt>
                <c:pt idx="1076">
                  <c:v>-1.7347668209131939</c:v>
                </c:pt>
                <c:pt idx="1077">
                  <c:v>-1.7341960792693518</c:v>
                </c:pt>
                <c:pt idx="1078">
                  <c:v>-1.7350391592694172</c:v>
                </c:pt>
                <c:pt idx="1079">
                  <c:v>-1.7348447592695617</c:v>
                </c:pt>
                <c:pt idx="1080">
                  <c:v>-1.7340687492694666</c:v>
                </c:pt>
                <c:pt idx="1081">
                  <c:v>-1.7342567926027919</c:v>
                </c:pt>
                <c:pt idx="1082">
                  <c:v>-1.7359261292693571</c:v>
                </c:pt>
                <c:pt idx="1083">
                  <c:v>-1.7356334592695626</c:v>
                </c:pt>
                <c:pt idx="1084">
                  <c:v>-1.7362502392694097</c:v>
                </c:pt>
                <c:pt idx="1085">
                  <c:v>-1.7358640892694512</c:v>
                </c:pt>
                <c:pt idx="1086">
                  <c:v>-1.7367936492694132</c:v>
                </c:pt>
                <c:pt idx="1087">
                  <c:v>-1.7373137071861318</c:v>
                </c:pt>
                <c:pt idx="1088">
                  <c:v>-1.7387664292694738</c:v>
                </c:pt>
                <c:pt idx="1089">
                  <c:v>-1.739031669269449</c:v>
                </c:pt>
                <c:pt idx="1090">
                  <c:v>-1.7404798992693724</c:v>
                </c:pt>
                <c:pt idx="1091">
                  <c:v>-1.7399606276904476</c:v>
                </c:pt>
                <c:pt idx="1092">
                  <c:v>-1.7412918148249452</c:v>
                </c:pt>
                <c:pt idx="1093">
                  <c:v>-1.7419989392693638</c:v>
                </c:pt>
                <c:pt idx="1094">
                  <c:v>-1.7411245892693876</c:v>
                </c:pt>
                <c:pt idx="1095">
                  <c:v>-1.7436932492694091</c:v>
                </c:pt>
                <c:pt idx="1096">
                  <c:v>-1.7437994900386367</c:v>
                </c:pt>
                <c:pt idx="1097">
                  <c:v>-1.7431115806979558</c:v>
                </c:pt>
                <c:pt idx="1098">
                  <c:v>-1.7428754892694218</c:v>
                </c:pt>
                <c:pt idx="1099">
                  <c:v>-1.7441088192694838</c:v>
                </c:pt>
                <c:pt idx="1100">
                  <c:v>-1.7450102692694418</c:v>
                </c:pt>
                <c:pt idx="1101">
                  <c:v>-1.7433541197345335</c:v>
                </c:pt>
                <c:pt idx="1102">
                  <c:v>-1.7461268098311677</c:v>
                </c:pt>
                <c:pt idx="1103">
                  <c:v>-1.74561497926946</c:v>
                </c:pt>
                <c:pt idx="1104">
                  <c:v>-1.7449656192693206</c:v>
                </c:pt>
                <c:pt idx="1105">
                  <c:v>-1.7454671292694144</c:v>
                </c:pt>
                <c:pt idx="1106">
                  <c:v>-1.7459583829808158</c:v>
                </c:pt>
                <c:pt idx="1107">
                  <c:v>-1.7477675192693454</c:v>
                </c:pt>
                <c:pt idx="1108">
                  <c:v>-1.7475800492695299</c:v>
                </c:pt>
                <c:pt idx="1109">
                  <c:v>-1.7481744292694539</c:v>
                </c:pt>
                <c:pt idx="1110">
                  <c:v>-1.748275109269344</c:v>
                </c:pt>
                <c:pt idx="1111">
                  <c:v>-1.7478275218958721</c:v>
                </c:pt>
                <c:pt idx="1112">
                  <c:v>-1.750163412330707</c:v>
                </c:pt>
                <c:pt idx="1113">
                  <c:v>-1.750181879269548</c:v>
                </c:pt>
                <c:pt idx="1114">
                  <c:v>-1.7519073092694819</c:v>
                </c:pt>
                <c:pt idx="1115">
                  <c:v>-1.7525827592695009</c:v>
                </c:pt>
                <c:pt idx="1116">
                  <c:v>-1.7546884792694613</c:v>
                </c:pt>
                <c:pt idx="1117">
                  <c:v>-1.7568551458672781</c:v>
                </c:pt>
                <c:pt idx="1118">
                  <c:v>-1.7585043292694558</c:v>
                </c:pt>
                <c:pt idx="1119">
                  <c:v>-1.7596854792694498</c:v>
                </c:pt>
                <c:pt idx="1120">
                  <c:v>-1.7615826792694094</c:v>
                </c:pt>
                <c:pt idx="1121">
                  <c:v>-1.7631671664859851</c:v>
                </c:pt>
                <c:pt idx="1122">
                  <c:v>-1.7659701192694097</c:v>
                </c:pt>
                <c:pt idx="1123">
                  <c:v>-1.767702839269333</c:v>
                </c:pt>
                <c:pt idx="1124">
                  <c:v>-1.7684095792695587</c:v>
                </c:pt>
                <c:pt idx="1125">
                  <c:v>-1.770567779269399</c:v>
                </c:pt>
                <c:pt idx="1126">
                  <c:v>-1.772018094320984</c:v>
                </c:pt>
                <c:pt idx="1127">
                  <c:v>-1.7736215092694438</c:v>
                </c:pt>
                <c:pt idx="1128">
                  <c:v>-1.775158329269602</c:v>
                </c:pt>
                <c:pt idx="1129">
                  <c:v>-1.7755438992694346</c:v>
                </c:pt>
                <c:pt idx="1130">
                  <c:v>-1.7769357792693938</c:v>
                </c:pt>
                <c:pt idx="1131">
                  <c:v>-1.7773443314344755</c:v>
                </c:pt>
                <c:pt idx="1132">
                  <c:v>-1.7781275492694135</c:v>
                </c:pt>
                <c:pt idx="1133">
                  <c:v>-1.7793363292694391</c:v>
                </c:pt>
                <c:pt idx="1134">
                  <c:v>-1.7820411092694854</c:v>
                </c:pt>
                <c:pt idx="1135">
                  <c:v>-1.7825456292693929</c:v>
                </c:pt>
                <c:pt idx="1136">
                  <c:v>-1.783426061352742</c:v>
                </c:pt>
                <c:pt idx="1137">
                  <c:v>-1.7848531192694708</c:v>
                </c:pt>
                <c:pt idx="1138">
                  <c:v>-1.7844099892694059</c:v>
                </c:pt>
                <c:pt idx="1139">
                  <c:v>-1.7851530892693575</c:v>
                </c:pt>
                <c:pt idx="1140">
                  <c:v>-1.7845469259361002</c:v>
                </c:pt>
                <c:pt idx="1141">
                  <c:v>-1.784316339269524</c:v>
                </c:pt>
                <c:pt idx="1142">
                  <c:v>-1.7872230792693653</c:v>
                </c:pt>
                <c:pt idx="1143">
                  <c:v>-1.7877596492694865</c:v>
                </c:pt>
                <c:pt idx="1144">
                  <c:v>-1.7878341992693239</c:v>
                </c:pt>
                <c:pt idx="1145">
                  <c:v>-1.7895366446860939</c:v>
                </c:pt>
                <c:pt idx="1146">
                  <c:v>-1.7892517292694938</c:v>
                </c:pt>
                <c:pt idx="1147">
                  <c:v>-1.7897755992694311</c:v>
                </c:pt>
                <c:pt idx="1148">
                  <c:v>-1.7898464892694061</c:v>
                </c:pt>
                <c:pt idx="1149">
                  <c:v>-1.7902938792694272</c:v>
                </c:pt>
                <c:pt idx="1150">
                  <c:v>-1.7923463623621672</c:v>
                </c:pt>
                <c:pt idx="1151">
                  <c:v>-1.7927555592694659</c:v>
                </c:pt>
                <c:pt idx="1152">
                  <c:v>-1.7944899492693764</c:v>
                </c:pt>
                <c:pt idx="1153">
                  <c:v>-1.7954387992693748</c:v>
                </c:pt>
                <c:pt idx="1154">
                  <c:v>-1.7971372292694239</c:v>
                </c:pt>
                <c:pt idx="1155">
                  <c:v>-1.7972966592693886</c:v>
                </c:pt>
                <c:pt idx="1156">
                  <c:v>-1.7995327071860316</c:v>
                </c:pt>
                <c:pt idx="1157">
                  <c:v>-1.7999632392694702</c:v>
                </c:pt>
                <c:pt idx="1158">
                  <c:v>-1.7997213692694598</c:v>
                </c:pt>
                <c:pt idx="1159">
                  <c:v>-1.8003800692695808</c:v>
                </c:pt>
                <c:pt idx="1160">
                  <c:v>-1.8011200892693449</c:v>
                </c:pt>
                <c:pt idx="1161">
                  <c:v>-1.8011445613528141</c:v>
                </c:pt>
                <c:pt idx="1162">
                  <c:v>-1.8020979592693749</c:v>
                </c:pt>
                <c:pt idx="1163">
                  <c:v>-1.802232559269328</c:v>
                </c:pt>
                <c:pt idx="1164">
                  <c:v>-1.8027403392694898</c:v>
                </c:pt>
                <c:pt idx="1165">
                  <c:v>-1.801578299269462</c:v>
                </c:pt>
                <c:pt idx="1166">
                  <c:v>-1.8019110392695126</c:v>
                </c:pt>
                <c:pt idx="1167">
                  <c:v>-1.8043330821860337</c:v>
                </c:pt>
                <c:pt idx="1168">
                  <c:v>-1.8033047592693638</c:v>
                </c:pt>
                <c:pt idx="1169">
                  <c:v>-1.8031686692693114</c:v>
                </c:pt>
                <c:pt idx="1170">
                  <c:v>-1.8023064192694838</c:v>
                </c:pt>
                <c:pt idx="1171">
                  <c:v>-1.804202909269478</c:v>
                </c:pt>
                <c:pt idx="1172">
                  <c:v>-1.8040001892695021</c:v>
                </c:pt>
                <c:pt idx="1173">
                  <c:v>-1.8024253634361145</c:v>
                </c:pt>
                <c:pt idx="1174">
                  <c:v>-1.803933539269309</c:v>
                </c:pt>
                <c:pt idx="1175">
                  <c:v>-1.804420499269495</c:v>
                </c:pt>
                <c:pt idx="1176">
                  <c:v>-1.8042123992694172</c:v>
                </c:pt>
                <c:pt idx="1177">
                  <c:v>-1.8040232192694226</c:v>
                </c:pt>
                <c:pt idx="1178">
                  <c:v>-1.8034051238527431</c:v>
                </c:pt>
                <c:pt idx="1179">
                  <c:v>-1.8045642992693416</c:v>
                </c:pt>
                <c:pt idx="1180">
                  <c:v>-1.8038649692694673</c:v>
                </c:pt>
                <c:pt idx="1181">
                  <c:v>-1.804583489269433</c:v>
                </c:pt>
                <c:pt idx="1182">
                  <c:v>-1.8044566392694179</c:v>
                </c:pt>
                <c:pt idx="1183">
                  <c:v>-1.8043654092694084</c:v>
                </c:pt>
                <c:pt idx="1184">
                  <c:v>-1.8038173329536704</c:v>
                </c:pt>
                <c:pt idx="1185">
                  <c:v>-1.8034182792695359</c:v>
                </c:pt>
                <c:pt idx="1186">
                  <c:v>-1.8032764592694528</c:v>
                </c:pt>
                <c:pt idx="1187">
                  <c:v>-1.8019272292693098</c:v>
                </c:pt>
                <c:pt idx="1188">
                  <c:v>-1.8011430592693778</c:v>
                </c:pt>
                <c:pt idx="1189">
                  <c:v>-1.8018762592693318</c:v>
                </c:pt>
                <c:pt idx="1190">
                  <c:v>-1.801526679269426</c:v>
                </c:pt>
                <c:pt idx="1191">
                  <c:v>-1.8007232692694384</c:v>
                </c:pt>
                <c:pt idx="1192">
                  <c:v>-1.8014102692695246</c:v>
                </c:pt>
                <c:pt idx="1193">
                  <c:v>-1.8024069492695105</c:v>
                </c:pt>
                <c:pt idx="1194">
                  <c:v>-1.8014525509360357</c:v>
                </c:pt>
                <c:pt idx="1195">
                  <c:v>-1.8003870892694493</c:v>
                </c:pt>
                <c:pt idx="1196">
                  <c:v>-1.8005365492694798</c:v>
                </c:pt>
                <c:pt idx="1197">
                  <c:v>-1.8015202592693496</c:v>
                </c:pt>
                <c:pt idx="1198">
                  <c:v>-1.800545469269494</c:v>
                </c:pt>
                <c:pt idx="1199">
                  <c:v>-1.8006524092693481</c:v>
                </c:pt>
                <c:pt idx="1200">
                  <c:v>-1.8023281551027992</c:v>
                </c:pt>
                <c:pt idx="1201">
                  <c:v>-1.8010752692694039</c:v>
                </c:pt>
                <c:pt idx="1202">
                  <c:v>-1.8010598792695021</c:v>
                </c:pt>
                <c:pt idx="1203">
                  <c:v>-1.8005617992694003</c:v>
                </c:pt>
                <c:pt idx="1204">
                  <c:v>-1.8004434092693629</c:v>
                </c:pt>
                <c:pt idx="1205">
                  <c:v>-1.800642457186072</c:v>
                </c:pt>
                <c:pt idx="1206">
                  <c:v>-1.8009552492693499</c:v>
                </c:pt>
                <c:pt idx="1207">
                  <c:v>-1.8026877792693061</c:v>
                </c:pt>
                <c:pt idx="1208">
                  <c:v>-1.8026889692695129</c:v>
                </c:pt>
                <c:pt idx="1209">
                  <c:v>-1.8018572092693999</c:v>
                </c:pt>
                <c:pt idx="1210">
                  <c:v>-1.8033503592694438</c:v>
                </c:pt>
                <c:pt idx="1211">
                  <c:v>-1.8039348673776181</c:v>
                </c:pt>
                <c:pt idx="1212">
                  <c:v>-1.8026344392695108</c:v>
                </c:pt>
                <c:pt idx="1213">
                  <c:v>-1.8032260492694805</c:v>
                </c:pt>
                <c:pt idx="1214">
                  <c:v>-1.8020343892694068</c:v>
                </c:pt>
                <c:pt idx="1215">
                  <c:v>-1.8033839292694722</c:v>
                </c:pt>
                <c:pt idx="1216">
                  <c:v>-1.8029320835938165</c:v>
                </c:pt>
                <c:pt idx="1217">
                  <c:v>-1.8026387492694758</c:v>
                </c:pt>
                <c:pt idx="1218">
                  <c:v>-1.8023600292694084</c:v>
                </c:pt>
                <c:pt idx="1219">
                  <c:v>-1.8008195192694378</c:v>
                </c:pt>
                <c:pt idx="1220">
                  <c:v>-1.8008914792694366</c:v>
                </c:pt>
                <c:pt idx="1221">
                  <c:v>-1.8022226655194358</c:v>
                </c:pt>
                <c:pt idx="1222">
                  <c:v>-1.8010412392693378</c:v>
                </c:pt>
                <c:pt idx="1223">
                  <c:v>-1.8016601192694404</c:v>
                </c:pt>
                <c:pt idx="1224">
                  <c:v>-1.8006439592694359</c:v>
                </c:pt>
                <c:pt idx="1225">
                  <c:v>-1.8011255592694917</c:v>
                </c:pt>
                <c:pt idx="1226">
                  <c:v>-1.8021000992694658</c:v>
                </c:pt>
                <c:pt idx="1227">
                  <c:v>-1.8000928530193359</c:v>
                </c:pt>
                <c:pt idx="1228">
                  <c:v>-1.7992851992693488</c:v>
                </c:pt>
                <c:pt idx="1229">
                  <c:v>-1.7995694592693896</c:v>
                </c:pt>
                <c:pt idx="1230">
                  <c:v>-1.7984793592695496</c:v>
                </c:pt>
                <c:pt idx="1231">
                  <c:v>-1.7989521592694189</c:v>
                </c:pt>
                <c:pt idx="1232">
                  <c:v>-1.7978080405192998</c:v>
                </c:pt>
                <c:pt idx="1233">
                  <c:v>-1.7986934392694978</c:v>
                </c:pt>
                <c:pt idx="1234">
                  <c:v>-1.7996370792693739</c:v>
                </c:pt>
                <c:pt idx="1235">
                  <c:v>-1.7972687892694359</c:v>
                </c:pt>
                <c:pt idx="1236">
                  <c:v>-1.7978039892694522</c:v>
                </c:pt>
                <c:pt idx="1237">
                  <c:v>-1.7985412392694398</c:v>
                </c:pt>
                <c:pt idx="1238">
                  <c:v>-1.7987330405194069</c:v>
                </c:pt>
                <c:pt idx="1239">
                  <c:v>-1.7976711892693782</c:v>
                </c:pt>
                <c:pt idx="1240">
                  <c:v>-1.7986676892693652</c:v>
                </c:pt>
                <c:pt idx="1241">
                  <c:v>-1.7992042892694649</c:v>
                </c:pt>
                <c:pt idx="1242">
                  <c:v>-1.7986994792694018</c:v>
                </c:pt>
                <c:pt idx="1243">
                  <c:v>-1.7973827905194195</c:v>
                </c:pt>
                <c:pt idx="1244">
                  <c:v>-1.7974402292693978</c:v>
                </c:pt>
                <c:pt idx="1245">
                  <c:v>-1.7983585592694169</c:v>
                </c:pt>
                <c:pt idx="1246">
                  <c:v>-1.7984720692693801</c:v>
                </c:pt>
                <c:pt idx="1247">
                  <c:v>-1.7982638892693639</c:v>
                </c:pt>
                <c:pt idx="1248">
                  <c:v>-1.7976673259360325</c:v>
                </c:pt>
                <c:pt idx="1249">
                  <c:v>-1.7989511292694829</c:v>
                </c:pt>
                <c:pt idx="1250">
                  <c:v>-1.7975254492693846</c:v>
                </c:pt>
                <c:pt idx="1251">
                  <c:v>-1.7986055192693726</c:v>
                </c:pt>
                <c:pt idx="1252">
                  <c:v>-1.7982653892694174</c:v>
                </c:pt>
                <c:pt idx="1253">
                  <c:v>-1.7983935592694973</c:v>
                </c:pt>
                <c:pt idx="1254">
                  <c:v>-1.798660675936091</c:v>
                </c:pt>
                <c:pt idx="1255">
                  <c:v>-1.798551939269402</c:v>
                </c:pt>
                <c:pt idx="1256">
                  <c:v>-1.7992224792694316</c:v>
                </c:pt>
                <c:pt idx="1257">
                  <c:v>-1.7983254392694477</c:v>
                </c:pt>
                <c:pt idx="1258">
                  <c:v>-1.7992886092693818</c:v>
                </c:pt>
                <c:pt idx="1259">
                  <c:v>-1.800348530102696</c:v>
                </c:pt>
                <c:pt idx="1260">
                  <c:v>-1.7988841492694398</c:v>
                </c:pt>
                <c:pt idx="1261">
                  <c:v>-1.7996331392692468</c:v>
                </c:pt>
                <c:pt idx="1262">
                  <c:v>-1.7987799192694354</c:v>
                </c:pt>
                <c:pt idx="1263">
                  <c:v>-1.79879737926953</c:v>
                </c:pt>
                <c:pt idx="1264">
                  <c:v>-1.7989919259359937</c:v>
                </c:pt>
                <c:pt idx="1265">
                  <c:v>-1.8005282192693792</c:v>
                </c:pt>
                <c:pt idx="1266">
                  <c:v>-1.7998891592694246</c:v>
                </c:pt>
                <c:pt idx="1267">
                  <c:v>-1.7982533492693591</c:v>
                </c:pt>
                <c:pt idx="1268">
                  <c:v>-1.7980030292695108</c:v>
                </c:pt>
                <c:pt idx="1269">
                  <c:v>-1.7983960301027366</c:v>
                </c:pt>
                <c:pt idx="1270">
                  <c:v>-1.7981293592693088</c:v>
                </c:pt>
                <c:pt idx="1271">
                  <c:v>-1.7991212192694481</c:v>
                </c:pt>
                <c:pt idx="1272">
                  <c:v>-1.7990300292692893</c:v>
                </c:pt>
                <c:pt idx="1273">
                  <c:v>-1.7992656592694769</c:v>
                </c:pt>
                <c:pt idx="1274">
                  <c:v>-1.7999707592694256</c:v>
                </c:pt>
                <c:pt idx="1275">
                  <c:v>-1.8010942092695339</c:v>
                </c:pt>
                <c:pt idx="1276">
                  <c:v>-1.8017293592694261</c:v>
                </c:pt>
                <c:pt idx="1277">
                  <c:v>-1.8012825392695238</c:v>
                </c:pt>
                <c:pt idx="1278">
                  <c:v>-1.8021680392694179</c:v>
                </c:pt>
                <c:pt idx="1279">
                  <c:v>-1.8017358792693858</c:v>
                </c:pt>
                <c:pt idx="1280">
                  <c:v>-1.8016982071861463</c:v>
                </c:pt>
                <c:pt idx="1281">
                  <c:v>-1.8026105092694</c:v>
                </c:pt>
                <c:pt idx="1282">
                  <c:v>-1.802680399269363</c:v>
                </c:pt>
                <c:pt idx="1283">
                  <c:v>-1.8037664392694785</c:v>
                </c:pt>
                <c:pt idx="1284">
                  <c:v>-1.8022402792694692</c:v>
                </c:pt>
                <c:pt idx="1285">
                  <c:v>-1.8025897071860726</c:v>
                </c:pt>
                <c:pt idx="1286">
                  <c:v>-1.8040478792695205</c:v>
                </c:pt>
                <c:pt idx="1287">
                  <c:v>-1.8036557892693419</c:v>
                </c:pt>
                <c:pt idx="1288">
                  <c:v>-1.8049067892695234</c:v>
                </c:pt>
                <c:pt idx="1289">
                  <c:v>-1.8049868592693339</c:v>
                </c:pt>
                <c:pt idx="1290">
                  <c:v>-1.804070623852768</c:v>
                </c:pt>
                <c:pt idx="1291">
                  <c:v>-1.8033382992694804</c:v>
                </c:pt>
                <c:pt idx="1292">
                  <c:v>-1.8037998492694356</c:v>
                </c:pt>
                <c:pt idx="1293">
                  <c:v>-1.8045845792694877</c:v>
                </c:pt>
                <c:pt idx="1294">
                  <c:v>-1.805322199269481</c:v>
                </c:pt>
                <c:pt idx="1295">
                  <c:v>-1.8063685509360721</c:v>
                </c:pt>
                <c:pt idx="1296">
                  <c:v>-1.8047282692694733</c:v>
                </c:pt>
                <c:pt idx="1297">
                  <c:v>-1.8043029392694201</c:v>
                </c:pt>
                <c:pt idx="1298">
                  <c:v>-1.8063943092694197</c:v>
                </c:pt>
                <c:pt idx="1299">
                  <c:v>-1.8063015892694798</c:v>
                </c:pt>
                <c:pt idx="1300">
                  <c:v>-1.8054756392693738</c:v>
                </c:pt>
                <c:pt idx="1301">
                  <c:v>-1.8049912801028374</c:v>
                </c:pt>
                <c:pt idx="1302">
                  <c:v>-1.8050185992694736</c:v>
                </c:pt>
                <c:pt idx="1303">
                  <c:v>-1.8063581292694142</c:v>
                </c:pt>
                <c:pt idx="1304">
                  <c:v>-1.8047314592694597</c:v>
                </c:pt>
                <c:pt idx="1305">
                  <c:v>-1.8041927192694078</c:v>
                </c:pt>
                <c:pt idx="1306">
                  <c:v>-1.8044083217693867</c:v>
                </c:pt>
                <c:pt idx="1307">
                  <c:v>-1.8035127892694618</c:v>
                </c:pt>
                <c:pt idx="1308">
                  <c:v>-1.8034661392693319</c:v>
                </c:pt>
                <c:pt idx="1309">
                  <c:v>-1.803896029269493</c:v>
                </c:pt>
                <c:pt idx="1310">
                  <c:v>-1.8029202192694216</c:v>
                </c:pt>
                <c:pt idx="1311">
                  <c:v>-1.8028917192694789</c:v>
                </c:pt>
                <c:pt idx="1312">
                  <c:v>-1.8027295405194204</c:v>
                </c:pt>
                <c:pt idx="1313">
                  <c:v>-1.8030898092694372</c:v>
                </c:pt>
                <c:pt idx="1314">
                  <c:v>-1.8019999792693522</c:v>
                </c:pt>
                <c:pt idx="1315">
                  <c:v>-1.801614989269325</c:v>
                </c:pt>
                <c:pt idx="1316">
                  <c:v>-1.802209169269446</c:v>
                </c:pt>
                <c:pt idx="1317">
                  <c:v>-1.8025399467694712</c:v>
                </c:pt>
                <c:pt idx="1318">
                  <c:v>-1.8029015592694702</c:v>
                </c:pt>
                <c:pt idx="1319">
                  <c:v>-1.8017674592693698</c:v>
                </c:pt>
                <c:pt idx="1320">
                  <c:v>-1.8015141792693754</c:v>
                </c:pt>
                <c:pt idx="1321">
                  <c:v>-1.8016747792694452</c:v>
                </c:pt>
                <c:pt idx="1322">
                  <c:v>-1.8002763860299762</c:v>
                </c:pt>
                <c:pt idx="1323">
                  <c:v>-1.7999177792695491</c:v>
                </c:pt>
                <c:pt idx="1324">
                  <c:v>-1.80108390926938</c:v>
                </c:pt>
                <c:pt idx="1325">
                  <c:v>-1.8001201492693895</c:v>
                </c:pt>
                <c:pt idx="1326">
                  <c:v>-1.7994694692693678</c:v>
                </c:pt>
                <c:pt idx="1327">
                  <c:v>-1.7998956803219932</c:v>
                </c:pt>
                <c:pt idx="1328">
                  <c:v>-1.7992187392693211</c:v>
                </c:pt>
                <c:pt idx="1329">
                  <c:v>-1.7986004092694958</c:v>
                </c:pt>
                <c:pt idx="1330">
                  <c:v>-1.7975213392694624</c:v>
                </c:pt>
                <c:pt idx="1331">
                  <c:v>-1.7956450792694056</c:v>
                </c:pt>
                <c:pt idx="1332">
                  <c:v>-1.7960795405193437</c:v>
                </c:pt>
                <c:pt idx="1333">
                  <c:v>-1.7951876792695181</c:v>
                </c:pt>
                <c:pt idx="1334">
                  <c:v>-1.7944072392692902</c:v>
                </c:pt>
                <c:pt idx="1335">
                  <c:v>-1.7928486392694936</c:v>
                </c:pt>
                <c:pt idx="1336">
                  <c:v>-1.7930718992693766</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-1.7920559792695085</c:v>
                </c:pt>
                <c:pt idx="1345">
                  <c:v>-1.7898664592693594</c:v>
                </c:pt>
                <c:pt idx="1346">
                  <c:v>-1.7882668592693838</c:v>
                </c:pt>
                <c:pt idx="1347">
                  <c:v>-1.7896641192695153</c:v>
                </c:pt>
                <c:pt idx="1348">
                  <c:v>-1.7899631013745676</c:v>
                </c:pt>
                <c:pt idx="1349">
                  <c:v>-1.7897340192694</c:v>
                </c:pt>
                <c:pt idx="1350">
                  <c:v>-1.7891532492693614</c:v>
                </c:pt>
                <c:pt idx="1351">
                  <c:v>-1.7893984292694818</c:v>
                </c:pt>
                <c:pt idx="1352">
                  <c:v>-1.7888595392694953</c:v>
                </c:pt>
                <c:pt idx="1353">
                  <c:v>-1.7891836655194158</c:v>
                </c:pt>
                <c:pt idx="1354">
                  <c:v>-1.7897773192693478</c:v>
                </c:pt>
                <c:pt idx="1355">
                  <c:v>-1.7872924592693931</c:v>
                </c:pt>
                <c:pt idx="1356">
                  <c:v>-1.7892557592693095</c:v>
                </c:pt>
                <c:pt idx="1357">
                  <c:v>-1.7899486792693704</c:v>
                </c:pt>
                <c:pt idx="1358">
                  <c:v>-1.790016017164161</c:v>
                </c:pt>
                <c:pt idx="1359">
                  <c:v>-1.790953259269557</c:v>
                </c:pt>
                <c:pt idx="1360">
                  <c:v>-1.7929935092693512</c:v>
                </c:pt>
                <c:pt idx="1361">
                  <c:v>-1.7914713092693244</c:v>
                </c:pt>
                <c:pt idx="1362">
                  <c:v>-1.7926498292694504</c:v>
                </c:pt>
                <c:pt idx="1363">
                  <c:v>-1.7941375645325088</c:v>
                </c:pt>
                <c:pt idx="1364">
                  <c:v>-1.7948158092694655</c:v>
                </c:pt>
                <c:pt idx="1365">
                  <c:v>-1.7955615892695658</c:v>
                </c:pt>
                <c:pt idx="1366">
                  <c:v>-1.7961361892694319</c:v>
                </c:pt>
                <c:pt idx="1367">
                  <c:v>-1.7963431092694151</c:v>
                </c:pt>
                <c:pt idx="1368">
                  <c:v>-1.7961021540061086</c:v>
                </c:pt>
                <c:pt idx="1369">
                  <c:v>-1.7973321692693531</c:v>
                </c:pt>
                <c:pt idx="1370">
                  <c:v>-1.7958291692694228</c:v>
                </c:pt>
                <c:pt idx="1371">
                  <c:v>-1.7970117792693818</c:v>
                </c:pt>
                <c:pt idx="1372">
                  <c:v>-1.7973176792693977</c:v>
                </c:pt>
                <c:pt idx="1373">
                  <c:v>-1.7968512071860658</c:v>
                </c:pt>
                <c:pt idx="1374">
                  <c:v>-1.7975366792693968</c:v>
                </c:pt>
                <c:pt idx="1375">
                  <c:v>-1.7974072692694978</c:v>
                </c:pt>
                <c:pt idx="1376">
                  <c:v>-1.7976366392694954</c:v>
                </c:pt>
                <c:pt idx="1377">
                  <c:v>-1.7975969792693858</c:v>
                </c:pt>
                <c:pt idx="1378">
                  <c:v>-1.8007018792695533</c:v>
                </c:pt>
                <c:pt idx="1379">
                  <c:v>-1.7986063645325743</c:v>
                </c:pt>
                <c:pt idx="1380">
                  <c:v>-1.7987869792693241</c:v>
                </c:pt>
                <c:pt idx="1381">
                  <c:v>-1.7996605092694138</c:v>
                </c:pt>
                <c:pt idx="1382">
                  <c:v>-1.7993529792695162</c:v>
                </c:pt>
                <c:pt idx="1383">
                  <c:v>-1.7991507992693978</c:v>
                </c:pt>
                <c:pt idx="1384">
                  <c:v>-1.8003593113526932</c:v>
                </c:pt>
                <c:pt idx="1385">
                  <c:v>-1.7988799692694784</c:v>
                </c:pt>
                <c:pt idx="1386">
                  <c:v>-1.8000516892694938</c:v>
                </c:pt>
                <c:pt idx="1387">
                  <c:v>-1.8009444792695462</c:v>
                </c:pt>
                <c:pt idx="1388">
                  <c:v>-1.7989113392694236</c:v>
                </c:pt>
                <c:pt idx="1389">
                  <c:v>-1.7995523009360721</c:v>
                </c:pt>
                <c:pt idx="1390">
                  <c:v>-1.7995815592694395</c:v>
                </c:pt>
                <c:pt idx="1391">
                  <c:v>-1.7991448492692819</c:v>
                </c:pt>
                <c:pt idx="1392">
                  <c:v>-1.8000699192694039</c:v>
                </c:pt>
                <c:pt idx="1393">
                  <c:v>-1.7989093392695279</c:v>
                </c:pt>
                <c:pt idx="1394">
                  <c:v>-1.7992143738528199</c:v>
                </c:pt>
                <c:pt idx="1395">
                  <c:v>-1.7989261592695838</c:v>
                </c:pt>
                <c:pt idx="1396">
                  <c:v>-1.7986164592693958</c:v>
                </c:pt>
                <c:pt idx="1397">
                  <c:v>-1.7981710892694878</c:v>
                </c:pt>
                <c:pt idx="1398">
                  <c:v>-1.8003055192694291</c:v>
                </c:pt>
                <c:pt idx="1399">
                  <c:v>-1.7983561342694401</c:v>
                </c:pt>
                <c:pt idx="1400">
                  <c:v>-1.7988882892694418</c:v>
                </c:pt>
                <c:pt idx="1401">
                  <c:v>-1.7984643592694003</c:v>
                </c:pt>
                <c:pt idx="1402">
                  <c:v>-1.7985901492694154</c:v>
                </c:pt>
                <c:pt idx="1403">
                  <c:v>-1.7993497392693456</c:v>
                </c:pt>
                <c:pt idx="1404">
                  <c:v>-1.8003165926027975</c:v>
                </c:pt>
                <c:pt idx="1405">
                  <c:v>-1.7974530992694451</c:v>
                </c:pt>
                <c:pt idx="1406">
                  <c:v>-1.7983379792693501</c:v>
                </c:pt>
                <c:pt idx="1407">
                  <c:v>-1.7978005792694898</c:v>
                </c:pt>
                <c:pt idx="1408">
                  <c:v>-1.7997393692694297</c:v>
                </c:pt>
                <c:pt idx="1409">
                  <c:v>-1.7985399467694236</c:v>
                </c:pt>
                <c:pt idx="1410">
                  <c:v>-1.7980590392694609</c:v>
                </c:pt>
                <c:pt idx="1411">
                  <c:v>-1.7986359292693663</c:v>
                </c:pt>
                <c:pt idx="1412">
                  <c:v>-1.797659929269372</c:v>
                </c:pt>
                <c:pt idx="1413">
                  <c:v>-1.7982213392693878</c:v>
                </c:pt>
                <c:pt idx="1414">
                  <c:v>-1.7959443961115638</c:v>
                </c:pt>
                <c:pt idx="1415">
                  <c:v>-1.7970669592693578</c:v>
                </c:pt>
                <c:pt idx="1416">
                  <c:v>-1.7975774092694359</c:v>
                </c:pt>
                <c:pt idx="1417">
                  <c:v>-1.7961446292694339</c:v>
                </c:pt>
                <c:pt idx="1418">
                  <c:v>-1.7949731092694634</c:v>
                </c:pt>
                <c:pt idx="1419">
                  <c:v>-1.7945915301027355</c:v>
                </c:pt>
                <c:pt idx="1420">
                  <c:v>-1.7933207492693677</c:v>
                </c:pt>
                <c:pt idx="1421">
                  <c:v>-1.7945759792693541</c:v>
                </c:pt>
                <c:pt idx="1422">
                  <c:v>-1.7929463292693697</c:v>
                </c:pt>
                <c:pt idx="1423">
                  <c:v>-1.7939735892692994</c:v>
                </c:pt>
                <c:pt idx="1424">
                  <c:v>-1.7916422384359678</c:v>
                </c:pt>
                <c:pt idx="1425">
                  <c:v>-1.7923816792694396</c:v>
                </c:pt>
                <c:pt idx="1426">
                  <c:v>-1.7926522692694817</c:v>
                </c:pt>
                <c:pt idx="1427">
                  <c:v>-1.7924948392693518</c:v>
                </c:pt>
                <c:pt idx="1428">
                  <c:v>-1.7919912092693373</c:v>
                </c:pt>
                <c:pt idx="1429">
                  <c:v>-1.7915396803220434</c:v>
                </c:pt>
                <c:pt idx="1430">
                  <c:v>-1.7920398592694218</c:v>
                </c:pt>
                <c:pt idx="1431">
                  <c:v>-1.7926848092694456</c:v>
                </c:pt>
                <c:pt idx="1432">
                  <c:v>-1.7923904092693874</c:v>
                </c:pt>
                <c:pt idx="1433">
                  <c:v>-1.7920565592693833</c:v>
                </c:pt>
                <c:pt idx="1434">
                  <c:v>-1.7919488292694579</c:v>
                </c:pt>
                <c:pt idx="1435">
                  <c:v>-1.7913392592693609</c:v>
                </c:pt>
                <c:pt idx="1436">
                  <c:v>-1.7929840792693879</c:v>
                </c:pt>
                <c:pt idx="1437">
                  <c:v>-1.7947371392693441</c:v>
                </c:pt>
                <c:pt idx="1438">
                  <c:v>-1.7940047892694078</c:v>
                </c:pt>
                <c:pt idx="1439">
                  <c:v>-1.7932713113527958</c:v>
                </c:pt>
                <c:pt idx="1440">
                  <c:v>-1.7935200792693831</c:v>
                </c:pt>
                <c:pt idx="1441">
                  <c:v>-1.7950752092694398</c:v>
                </c:pt>
                <c:pt idx="1442">
                  <c:v>-1.7948321592694318</c:v>
                </c:pt>
                <c:pt idx="1443">
                  <c:v>-1.7952381792694598</c:v>
                </c:pt>
                <c:pt idx="1444">
                  <c:v>-1.7962996908483841</c:v>
                </c:pt>
                <c:pt idx="1445">
                  <c:v>-1.7956738592694117</c:v>
                </c:pt>
                <c:pt idx="1446">
                  <c:v>-1.7963984092694716</c:v>
                </c:pt>
                <c:pt idx="1447">
                  <c:v>-1.7969628192695239</c:v>
                </c:pt>
                <c:pt idx="1448">
                  <c:v>-1.7972901492693578</c:v>
                </c:pt>
                <c:pt idx="1449">
                  <c:v>-1.7991269645324899</c:v>
                </c:pt>
                <c:pt idx="1450">
                  <c:v>-1.7979726792696198</c:v>
                </c:pt>
                <c:pt idx="1451">
                  <c:v>-1.7993447592695018</c:v>
                </c:pt>
                <c:pt idx="1452">
                  <c:v>-1.7994807792694019</c:v>
                </c:pt>
                <c:pt idx="1453">
                  <c:v>-1.8002725192693703</c:v>
                </c:pt>
                <c:pt idx="1454">
                  <c:v>-1.7997795434798858</c:v>
                </c:pt>
                <c:pt idx="1455">
                  <c:v>-1.8011576992692966</c:v>
                </c:pt>
                <c:pt idx="1456">
                  <c:v>-1.8005066092694884</c:v>
                </c:pt>
                <c:pt idx="1457">
                  <c:v>-1.8004036992694219</c:v>
                </c:pt>
                <c:pt idx="1458">
                  <c:v>-1.8007303092694809</c:v>
                </c:pt>
                <c:pt idx="1459">
                  <c:v>-1.8001689961115521</c:v>
                </c:pt>
                <c:pt idx="1460">
                  <c:v>-1.7990950592694739</c:v>
                </c:pt>
                <c:pt idx="1461">
                  <c:v>-1.800185959269428</c:v>
                </c:pt>
                <c:pt idx="1462">
                  <c:v>-1.8001172192694099</c:v>
                </c:pt>
                <c:pt idx="1463">
                  <c:v>-1.7985705892695307</c:v>
                </c:pt>
                <c:pt idx="1464">
                  <c:v>-1.798609132953672</c:v>
                </c:pt>
                <c:pt idx="1465">
                  <c:v>-1.7983221192693999</c:v>
                </c:pt>
                <c:pt idx="1466">
                  <c:v>-1.7977503392693559</c:v>
                </c:pt>
                <c:pt idx="1467">
                  <c:v>-1.7975903692695279</c:v>
                </c:pt>
                <c:pt idx="1468">
                  <c:v>-1.7955632692694909</c:v>
                </c:pt>
                <c:pt idx="1469">
                  <c:v>-1.7955485717694017</c:v>
                </c:pt>
                <c:pt idx="1470">
                  <c:v>-1.7950407992693016</c:v>
                </c:pt>
                <c:pt idx="1471">
                  <c:v>-1.7936679992693878</c:v>
                </c:pt>
                <c:pt idx="1472">
                  <c:v>-1.7948694892693158</c:v>
                </c:pt>
                <c:pt idx="1473">
                  <c:v>-1.7930016792693928</c:v>
                </c:pt>
                <c:pt idx="1474">
                  <c:v>-1.7938576171641616</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-1.7007004988528098</c:v>
                </c:pt>
                <c:pt idx="4">
                  <c:v>-1.7012469892693638</c:v>
                </c:pt>
                <c:pt idx="5">
                  <c:v>-1.7016313692694471</c:v>
                </c:pt>
                <c:pt idx="6">
                  <c:v>-1.7017641892694786</c:v>
                </c:pt>
                <c:pt idx="7">
                  <c:v>-1.7019574892695744</c:v>
                </c:pt>
                <c:pt idx="8">
                  <c:v>-1.7021319892693612</c:v>
                </c:pt>
                <c:pt idx="9">
                  <c:v>-1.7027978192694198</c:v>
                </c:pt>
                <c:pt idx="10">
                  <c:v>-1.7024142592694151</c:v>
                </c:pt>
                <c:pt idx="11">
                  <c:v>-1.7041409697957199</c:v>
                </c:pt>
                <c:pt idx="12">
                  <c:v>-1.7043936092694425</c:v>
                </c:pt>
                <c:pt idx="13">
                  <c:v>-1.7047604792693392</c:v>
                </c:pt>
                <c:pt idx="14">
                  <c:v>-1.7047056192694447</c:v>
                </c:pt>
                <c:pt idx="15">
                  <c:v>-1.7045994692694375</c:v>
                </c:pt>
                <c:pt idx="16">
                  <c:v>-1.7053945992694357</c:v>
                </c:pt>
                <c:pt idx="17">
                  <c:v>-1.7057346592694056</c:v>
                </c:pt>
                <c:pt idx="18">
                  <c:v>-1.7047645495919852</c:v>
                </c:pt>
                <c:pt idx="19">
                  <c:v>-1.704898986542247</c:v>
                </c:pt>
                <c:pt idx="20">
                  <c:v>-1.7074508392694554</c:v>
                </c:pt>
                <c:pt idx="21">
                  <c:v>-1.7154018992693074</c:v>
                </c:pt>
                <c:pt idx="22">
                  <c:v>-1.7721028492694302</c:v>
                </c:pt>
                <c:pt idx="23">
                  <c:v>-2.0904050592693277</c:v>
                </c:pt>
                <c:pt idx="24">
                  <c:v>-2.3222159192694347</c:v>
                </c:pt>
                <c:pt idx="25">
                  <c:v>-2.2852380192694142</c:v>
                </c:pt>
                <c:pt idx="26">
                  <c:v>-2.2379806906419653</c:v>
                </c:pt>
                <c:pt idx="27">
                  <c:v>-2.3055006164122598</c:v>
                </c:pt>
                <c:pt idx="28">
                  <c:v>-2.4799059792694282</c:v>
                </c:pt>
                <c:pt idx="29">
                  <c:v>-2.6263173492693754</c:v>
                </c:pt>
                <c:pt idx="30">
                  <c:v>-2.1820934292694267</c:v>
                </c:pt>
                <c:pt idx="31">
                  <c:v>-2.6246546392693797</c:v>
                </c:pt>
                <c:pt idx="32">
                  <c:v>-3.485994236280991</c:v>
                </c:pt>
                <c:pt idx="33">
                  <c:v>-4.1477723068883385</c:v>
                </c:pt>
                <c:pt idx="34">
                  <c:v>-4.4497907392694884</c:v>
                </c:pt>
                <c:pt idx="35">
                  <c:v>-4.8815724992694314</c:v>
                </c:pt>
                <c:pt idx="36">
                  <c:v>-5.2357618192693991</c:v>
                </c:pt>
                <c:pt idx="37">
                  <c:v>-5.6521957946231112</c:v>
                </c:pt>
                <c:pt idx="38">
                  <c:v>-5.9057581292693584</c:v>
                </c:pt>
                <c:pt idx="39">
                  <c:v>-6.6112876092694375</c:v>
                </c:pt>
                <c:pt idx="40">
                  <c:v>-7.2251948399145745</c:v>
                </c:pt>
                <c:pt idx="41">
                  <c:v>-7.9772072170159705</c:v>
                </c:pt>
                <c:pt idx="42">
                  <c:v>-8.4246453992694548</c:v>
                </c:pt>
                <c:pt idx="43">
                  <c:v>-8.5423407192694203</c:v>
                </c:pt>
                <c:pt idx="44">
                  <c:v>-8.7536877792694696</c:v>
                </c:pt>
                <c:pt idx="45">
                  <c:v>-9.0302864692694271</c:v>
                </c:pt>
                <c:pt idx="46">
                  <c:v>-8.6836481992694701</c:v>
                </c:pt>
                <c:pt idx="47">
                  <c:v>-8.4842021368204001</c:v>
                </c:pt>
                <c:pt idx="48">
                  <c:v>-8.242129699269384</c:v>
                </c:pt>
                <c:pt idx="49">
                  <c:v>-5.7750563703805398</c:v>
                </c:pt>
                <c:pt idx="50">
                  <c:v>-5.3091949692694245</c:v>
                </c:pt>
                <c:pt idx="51">
                  <c:v>-4.5042146492693895</c:v>
                </c:pt>
                <c:pt idx="52">
                  <c:v>-3.1508299492694789</c:v>
                </c:pt>
                <c:pt idx="53">
                  <c:v>-1.9337419992694718</c:v>
                </c:pt>
                <c:pt idx="54">
                  <c:v>-0.70547780926938264</c:v>
                </c:pt>
                <c:pt idx="55">
                  <c:v>1.1630326360794498</c:v>
                </c:pt>
                <c:pt idx="56">
                  <c:v>4.628437125346025</c:v>
                </c:pt>
                <c:pt idx="57">
                  <c:v>5.4005639607307394</c:v>
                </c:pt>
                <c:pt idx="58">
                  <c:v>6.9701024807304277</c:v>
                </c:pt>
                <c:pt idx="59">
                  <c:v>8.5063054307306682</c:v>
                </c:pt>
                <c:pt idx="60">
                  <c:v>8.8358853507304946</c:v>
                </c:pt>
                <c:pt idx="61">
                  <c:v>9.6225221707304911</c:v>
                </c:pt>
                <c:pt idx="62">
                  <c:v>9.6255163407307549</c:v>
                </c:pt>
                <c:pt idx="63">
                  <c:v>9.4793173790285596</c:v>
                </c:pt>
                <c:pt idx="64">
                  <c:v>9.0550482550163345</c:v>
                </c:pt>
                <c:pt idx="65">
                  <c:v>9.7635857107304815</c:v>
                </c:pt>
                <c:pt idx="66">
                  <c:v>10.842866700730525</c:v>
                </c:pt>
                <c:pt idx="67">
                  <c:v>12.744343270730623</c:v>
                </c:pt>
                <c:pt idx="68">
                  <c:v>14.413442920730816</c:v>
                </c:pt>
                <c:pt idx="69">
                  <c:v>16.567838719897281</c:v>
                </c:pt>
                <c:pt idx="70">
                  <c:v>17.070262710730418</c:v>
                </c:pt>
                <c:pt idx="71">
                  <c:v>17.043034380730504</c:v>
                </c:pt>
                <c:pt idx="72">
                  <c:v>17.001327740730574</c:v>
                </c:pt>
                <c:pt idx="73">
                  <c:v>16.607680902495204</c:v>
                </c:pt>
                <c:pt idx="74">
                  <c:v>15.875797720730475</c:v>
                </c:pt>
                <c:pt idx="75">
                  <c:v>14.637145760730652</c:v>
                </c:pt>
                <c:pt idx="76">
                  <c:v>13.776148575782159</c:v>
                </c:pt>
                <c:pt idx="77">
                  <c:v>12.913073000730556</c:v>
                </c:pt>
                <c:pt idx="78">
                  <c:v>12.100891240730558</c:v>
                </c:pt>
                <c:pt idx="79">
                  <c:v>11.430304560730633</c:v>
                </c:pt>
                <c:pt idx="80">
                  <c:v>11.548649310730481</c:v>
                </c:pt>
                <c:pt idx="81">
                  <c:v>11.567764462952738</c:v>
                </c:pt>
                <c:pt idx="82">
                  <c:v>8.8109035616260005</c:v>
                </c:pt>
                <c:pt idx="83">
                  <c:v>8.8179310407306417</c:v>
                </c:pt>
                <c:pt idx="84">
                  <c:v>8.7992052307307009</c:v>
                </c:pt>
                <c:pt idx="85">
                  <c:v>8.8886585307305488</c:v>
                </c:pt>
                <c:pt idx="86">
                  <c:v>9.2465013507305756</c:v>
                </c:pt>
                <c:pt idx="87">
                  <c:v>10.014037424404037</c:v>
                </c:pt>
                <c:pt idx="88">
                  <c:v>10.266157350730467</c:v>
                </c:pt>
                <c:pt idx="89">
                  <c:v>10.265949640730568</c:v>
                </c:pt>
                <c:pt idx="90">
                  <c:v>9.883349535602509</c:v>
                </c:pt>
                <c:pt idx="91">
                  <c:v>9.7204273007307389</c:v>
                </c:pt>
                <c:pt idx="92">
                  <c:v>9.5608897007306695</c:v>
                </c:pt>
                <c:pt idx="93">
                  <c:v>9.5399954417615334</c:v>
                </c:pt>
                <c:pt idx="94">
                  <c:v>9.2624323007305236</c:v>
                </c:pt>
                <c:pt idx="95">
                  <c:v>8.7802909707305439</c:v>
                </c:pt>
                <c:pt idx="96">
                  <c:v>8.2186856407305982</c:v>
                </c:pt>
                <c:pt idx="97">
                  <c:v>7.6380533907306418</c:v>
                </c:pt>
                <c:pt idx="98">
                  <c:v>7.1478045007305351</c:v>
                </c:pt>
                <c:pt idx="99">
                  <c:v>5.4560325020942484</c:v>
                </c:pt>
                <c:pt idx="100">
                  <c:v>5.3903327207305409</c:v>
                </c:pt>
                <c:pt idx="101">
                  <c:v>5.3356043407306117</c:v>
                </c:pt>
                <c:pt idx="102">
                  <c:v>5.1465472407307775</c:v>
                </c:pt>
                <c:pt idx="103">
                  <c:v>4.9923433807305848</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5.5262520879528365</c:v>
                </c:pt>
                <c:pt idx="114">
                  <c:v>5.5309273733836903</c:v>
                </c:pt>
                <c:pt idx="115">
                  <c:v>5.4929535307303885</c:v>
                </c:pt>
                <c:pt idx="116">
                  <c:v>5.9980560807305814</c:v>
                </c:pt>
                <c:pt idx="117">
                  <c:v>5.8360665107306815</c:v>
                </c:pt>
                <c:pt idx="118">
                  <c:v>5.4465122207305683</c:v>
                </c:pt>
                <c:pt idx="119">
                  <c:v>5.0549833136473366</c:v>
                </c:pt>
                <c:pt idx="120">
                  <c:v>4.8225644109433858</c:v>
                </c:pt>
                <c:pt idx="121">
                  <c:v>4.7690392475798085</c:v>
                </c:pt>
                <c:pt idx="122">
                  <c:v>4.8349610307305682</c:v>
                </c:pt>
                <c:pt idx="123">
                  <c:v>4.8388963607304705</c:v>
                </c:pt>
                <c:pt idx="124">
                  <c:v>4.8123825066879684</c:v>
                </c:pt>
                <c:pt idx="125">
                  <c:v>4.7240105607305356</c:v>
                </c:pt>
                <c:pt idx="126">
                  <c:v>4.5789616807305231</c:v>
                </c:pt>
                <c:pt idx="127">
                  <c:v>4.5064963407305214</c:v>
                </c:pt>
                <c:pt idx="128">
                  <c:v>4.5301156007304888</c:v>
                </c:pt>
                <c:pt idx="129">
                  <c:v>4.5190085219804672</c:v>
                </c:pt>
                <c:pt idx="130">
                  <c:v>4.0529130459938898</c:v>
                </c:pt>
                <c:pt idx="131">
                  <c:v>3.893043630730499</c:v>
                </c:pt>
                <c:pt idx="132">
                  <c:v>3.6707141307305449</c:v>
                </c:pt>
                <c:pt idx="133">
                  <c:v>3.6419968507306533</c:v>
                </c:pt>
                <c:pt idx="134">
                  <c:v>4.2244977607306282</c:v>
                </c:pt>
                <c:pt idx="135">
                  <c:v>4.6743231107306764</c:v>
                </c:pt>
                <c:pt idx="136">
                  <c:v>4.69766774073058</c:v>
                </c:pt>
                <c:pt idx="137">
                  <c:v>5.0404541013863975</c:v>
                </c:pt>
                <c:pt idx="138">
                  <c:v>5.0913505207303871</c:v>
                </c:pt>
                <c:pt idx="139">
                  <c:v>5.1311164407305228</c:v>
                </c:pt>
                <c:pt idx="140">
                  <c:v>5.3931920107307008</c:v>
                </c:pt>
                <c:pt idx="141">
                  <c:v>5.3061550907307105</c:v>
                </c:pt>
                <c:pt idx="142">
                  <c:v>4.9649085007304068</c:v>
                </c:pt>
                <c:pt idx="143">
                  <c:v>4.6593608007308518</c:v>
                </c:pt>
                <c:pt idx="144">
                  <c:v>4.7899592791921179</c:v>
                </c:pt>
                <c:pt idx="145">
                  <c:v>5.1590406652587859</c:v>
                </c:pt>
                <c:pt idx="146">
                  <c:v>5.3031549932557951</c:v>
                </c:pt>
                <c:pt idx="147">
                  <c:v>5.426856780730489</c:v>
                </c:pt>
                <c:pt idx="148">
                  <c:v>5.7196118207306084</c:v>
                </c:pt>
                <c:pt idx="149">
                  <c:v>5.6023687807304734</c:v>
                </c:pt>
                <c:pt idx="150">
                  <c:v>5.3712218407305414</c:v>
                </c:pt>
                <c:pt idx="151">
                  <c:v>5.0220556807305545</c:v>
                </c:pt>
                <c:pt idx="152">
                  <c:v>5.0033112189914375</c:v>
                </c:pt>
                <c:pt idx="153">
                  <c:v>8.6415434550164179</c:v>
                </c:pt>
                <c:pt idx="154">
                  <c:v>9.7271634707305878</c:v>
                </c:pt>
                <c:pt idx="155">
                  <c:v>10.649760920730548</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14.788361940730637</c:v>
                </c:pt>
                <c:pt idx="164">
                  <c:v>14.438663260730662</c:v>
                </c:pt>
                <c:pt idx="165">
                  <c:v>14.124972390730617</c:v>
                </c:pt>
                <c:pt idx="166">
                  <c:v>13.858394205377012</c:v>
                </c:pt>
                <c:pt idx="167">
                  <c:v>13.526008620730593</c:v>
                </c:pt>
                <c:pt idx="168">
                  <c:v>12.806838200730482</c:v>
                </c:pt>
                <c:pt idx="169">
                  <c:v>12.11796625160008</c:v>
                </c:pt>
                <c:pt idx="170">
                  <c:v>10.337228478435513</c:v>
                </c:pt>
                <c:pt idx="171">
                  <c:v>9.9977321157304857</c:v>
                </c:pt>
                <c:pt idx="172">
                  <c:v>9.6361541407305129</c:v>
                </c:pt>
                <c:pt idx="173">
                  <c:v>9.2401077207306397</c:v>
                </c:pt>
                <c:pt idx="174">
                  <c:v>8.7234870107305653</c:v>
                </c:pt>
                <c:pt idx="175">
                  <c:v>7.7252326707304455</c:v>
                </c:pt>
                <c:pt idx="176">
                  <c:v>6.5975871933621733</c:v>
                </c:pt>
                <c:pt idx="177">
                  <c:v>6.1789837182585865</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7.1633105107307307</c:v>
                </c:pt>
                <c:pt idx="186">
                  <c:v>6.9060049907306444</c:v>
                </c:pt>
                <c:pt idx="187">
                  <c:v>7.631154740730608</c:v>
                </c:pt>
                <c:pt idx="188">
                  <c:v>7.5947914882053595</c:v>
                </c:pt>
                <c:pt idx="189">
                  <c:v>7.8329978307304833</c:v>
                </c:pt>
                <c:pt idx="190">
                  <c:v>8.0551151207305889</c:v>
                </c:pt>
                <c:pt idx="191">
                  <c:v>8.4259376469805307</c:v>
                </c:pt>
                <c:pt idx="192">
                  <c:v>9.1200787107306489</c:v>
                </c:pt>
                <c:pt idx="193">
                  <c:v>9.4142366769007548</c:v>
                </c:pt>
                <c:pt idx="194">
                  <c:v>11.142835791750912</c:v>
                </c:pt>
                <c:pt idx="195">
                  <c:v>11.625380440730698</c:v>
                </c:pt>
                <c:pt idx="196">
                  <c:v>12.143541500730548</c:v>
                </c:pt>
                <c:pt idx="197">
                  <c:v>12.743359700730696</c:v>
                </c:pt>
                <c:pt idx="198">
                  <c:v>12.874039550730522</c:v>
                </c:pt>
                <c:pt idx="199">
                  <c:v>13.110146760730331</c:v>
                </c:pt>
                <c:pt idx="200">
                  <c:v>13.360027686967022</c:v>
                </c:pt>
                <c:pt idx="201">
                  <c:v>13.350834407397269</c:v>
                </c:pt>
                <c:pt idx="202">
                  <c:v>13.525097740730558</c:v>
                </c:pt>
                <c:pt idx="203">
                  <c:v>13.076602140730628</c:v>
                </c:pt>
                <c:pt idx="204">
                  <c:v>12.799159810730528</c:v>
                </c:pt>
                <c:pt idx="205">
                  <c:v>12.919289420730394</c:v>
                </c:pt>
                <c:pt idx="206">
                  <c:v>12.372943699493376</c:v>
                </c:pt>
                <c:pt idx="207">
                  <c:v>11.053591110730521</c:v>
                </c:pt>
                <c:pt idx="208">
                  <c:v>10.334933340730556</c:v>
                </c:pt>
                <c:pt idx="209">
                  <c:v>10.230694045993701</c:v>
                </c:pt>
                <c:pt idx="210">
                  <c:v>8.5912085162408971</c:v>
                </c:pt>
                <c:pt idx="211">
                  <c:v>8.3917187823972519</c:v>
                </c:pt>
                <c:pt idx="212">
                  <c:v>8.2826350407305114</c:v>
                </c:pt>
                <c:pt idx="213">
                  <c:v>7.714294380730629</c:v>
                </c:pt>
                <c:pt idx="214">
                  <c:v>7.0783975307306424</c:v>
                </c:pt>
                <c:pt idx="215">
                  <c:v>6.3166198307306161</c:v>
                </c:pt>
                <c:pt idx="216">
                  <c:v>5.5242618407306878</c:v>
                </c:pt>
                <c:pt idx="217">
                  <c:v>5.167944257971949</c:v>
                </c:pt>
                <c:pt idx="218">
                  <c:v>2.4554098693021729</c:v>
                </c:pt>
                <c:pt idx="219">
                  <c:v>2.1863630907305391</c:v>
                </c:pt>
                <c:pt idx="220">
                  <c:v>2.2121395512568682</c:v>
                </c:pt>
                <c:pt idx="221">
                  <c:v>2.4628914407306013</c:v>
                </c:pt>
                <c:pt idx="222">
                  <c:v>2.3286376507305597</c:v>
                </c:pt>
                <c:pt idx="223">
                  <c:v>2.2627827307306352</c:v>
                </c:pt>
                <c:pt idx="224">
                  <c:v>2.2171699629527146</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3.4699520807308177</c:v>
                </c:pt>
                <c:pt idx="233">
                  <c:v>3.9641572461069581</c:v>
                </c:pt>
                <c:pt idx="234">
                  <c:v>5.2281169707305315</c:v>
                </c:pt>
                <c:pt idx="235">
                  <c:v>5.7015635607305404</c:v>
                </c:pt>
                <c:pt idx="236">
                  <c:v>5.8356300607306508</c:v>
                </c:pt>
                <c:pt idx="237">
                  <c:v>5.7966186459937399</c:v>
                </c:pt>
                <c:pt idx="238">
                  <c:v>5.6893184507306103</c:v>
                </c:pt>
                <c:pt idx="239">
                  <c:v>5.7121020507304765</c:v>
                </c:pt>
                <c:pt idx="240">
                  <c:v>5.6618631407305884</c:v>
                </c:pt>
                <c:pt idx="241">
                  <c:v>5.9019071144680098</c:v>
                </c:pt>
                <c:pt idx="242">
                  <c:v>5.9399615807306061</c:v>
                </c:pt>
                <c:pt idx="243">
                  <c:v>5.6542995807306093</c:v>
                </c:pt>
                <c:pt idx="244">
                  <c:v>5.4170983707305282</c:v>
                </c:pt>
                <c:pt idx="245">
                  <c:v>5.2133263607305764</c:v>
                </c:pt>
                <c:pt idx="246">
                  <c:v>5.2331712007306104</c:v>
                </c:pt>
                <c:pt idx="247">
                  <c:v>5.43266307073067</c:v>
                </c:pt>
                <c:pt idx="248">
                  <c:v>5.9463913207306671</c:v>
                </c:pt>
                <c:pt idx="249">
                  <c:v>6.6931958494262442</c:v>
                </c:pt>
                <c:pt idx="250">
                  <c:v>7.2612063207304942</c:v>
                </c:pt>
                <c:pt idx="251">
                  <c:v>7.9494165507305468</c:v>
                </c:pt>
                <c:pt idx="252">
                  <c:v>8.6275173207305489</c:v>
                </c:pt>
                <c:pt idx="253">
                  <c:v>9.3079921923434625</c:v>
                </c:pt>
                <c:pt idx="254">
                  <c:v>9.9027095488112895</c:v>
                </c:pt>
                <c:pt idx="255">
                  <c:v>10.626362610730482</c:v>
                </c:pt>
                <c:pt idx="256">
                  <c:v>11.200640210730725</c:v>
                </c:pt>
                <c:pt idx="257">
                  <c:v>11.903272417498158</c:v>
                </c:pt>
                <c:pt idx="258">
                  <c:v>12.454946060730464</c:v>
                </c:pt>
                <c:pt idx="259">
                  <c:v>13.305695760730487</c:v>
                </c:pt>
                <c:pt idx="260">
                  <c:v>14.046489440730667</c:v>
                </c:pt>
                <c:pt idx="261">
                  <c:v>15.197801122173912</c:v>
                </c:pt>
                <c:pt idx="262">
                  <c:v>15.916298114468002</c:v>
                </c:pt>
                <c:pt idx="263">
                  <c:v>16.509949680730699</c:v>
                </c:pt>
                <c:pt idx="264">
                  <c:v>16.754457760730435</c:v>
                </c:pt>
                <c:pt idx="265">
                  <c:v>16.818426602432837</c:v>
                </c:pt>
                <c:pt idx="266">
                  <c:v>17.472252570730582</c:v>
                </c:pt>
                <c:pt idx="267">
                  <c:v>18.030124530730589</c:v>
                </c:pt>
                <c:pt idx="268">
                  <c:v>18.208870030730587</c:v>
                </c:pt>
                <c:pt idx="269">
                  <c:v>17.887599840730505</c:v>
                </c:pt>
                <c:pt idx="270">
                  <c:v>17.204069270730511</c:v>
                </c:pt>
                <c:pt idx="271">
                  <c:v>16.432352300730511</c:v>
                </c:pt>
                <c:pt idx="272">
                  <c:v>15.268851660730542</c:v>
                </c:pt>
                <c:pt idx="273">
                  <c:v>14.172353890730463</c:v>
                </c:pt>
                <c:pt idx="274">
                  <c:v>13.334786839631821</c:v>
                </c:pt>
                <c:pt idx="275">
                  <c:v>11.874747240730557</c:v>
                </c:pt>
                <c:pt idx="276">
                  <c:v>6.3391192349833894</c:v>
                </c:pt>
                <c:pt idx="277">
                  <c:v>5.8176834107306714</c:v>
                </c:pt>
                <c:pt idx="278">
                  <c:v>5.4318380507306294</c:v>
                </c:pt>
                <c:pt idx="279">
                  <c:v>5.1942885607306044</c:v>
                </c:pt>
                <c:pt idx="280">
                  <c:v>5.3354058407304477</c:v>
                </c:pt>
                <c:pt idx="281">
                  <c:v>5.7079477407304466</c:v>
                </c:pt>
                <c:pt idx="282">
                  <c:v>6.2359245707305098</c:v>
                </c:pt>
                <c:pt idx="283">
                  <c:v>6.8098796707305382</c:v>
                </c:pt>
                <c:pt idx="284">
                  <c:v>7.0674182861852186</c:v>
                </c:pt>
                <c:pt idx="285">
                  <c:v>7.6293350207305775</c:v>
                </c:pt>
                <c:pt idx="286">
                  <c:v>8.0955763507306528</c:v>
                </c:pt>
                <c:pt idx="287">
                  <c:v>8.1720209507305412</c:v>
                </c:pt>
                <c:pt idx="288">
                  <c:v>8.0043197007304485</c:v>
                </c:pt>
                <c:pt idx="289">
                  <c:v>7.8739629807304823</c:v>
                </c:pt>
                <c:pt idx="290">
                  <c:v>7.8647830917945072</c:v>
                </c:pt>
                <c:pt idx="291">
                  <c:v>7.7585207107305694</c:v>
                </c:pt>
                <c:pt idx="292">
                  <c:v>7.9370844007307397</c:v>
                </c:pt>
                <c:pt idx="293">
                  <c:v>8.7294975407305699</c:v>
                </c:pt>
                <c:pt idx="294">
                  <c:v>9.2958856807306187</c:v>
                </c:pt>
                <c:pt idx="295">
                  <c:v>9.7778859342788706</c:v>
                </c:pt>
                <c:pt idx="296">
                  <c:v>10.40313637073055</c:v>
                </c:pt>
                <c:pt idx="297">
                  <c:v>11.041445190730469</c:v>
                </c:pt>
                <c:pt idx="298">
                  <c:v>11.902150030730596</c:v>
                </c:pt>
                <c:pt idx="299">
                  <c:v>14.115757730730607</c:v>
                </c:pt>
                <c:pt idx="300">
                  <c:v>14.509638500730571</c:v>
                </c:pt>
                <c:pt idx="301">
                  <c:v>15.285162023558868</c:v>
                </c:pt>
                <c:pt idx="302">
                  <c:v>16.475725060730529</c:v>
                </c:pt>
                <c:pt idx="303">
                  <c:v>17.30267409628614</c:v>
                </c:pt>
                <c:pt idx="304">
                  <c:v>18.21547449544763</c:v>
                </c:pt>
                <c:pt idx="305">
                  <c:v>18.467114280730687</c:v>
                </c:pt>
                <c:pt idx="306">
                  <c:v>18.552237740730689</c:v>
                </c:pt>
                <c:pt idx="307">
                  <c:v>19.17200106073043</c:v>
                </c:pt>
                <c:pt idx="308">
                  <c:v>19.278590100730689</c:v>
                </c:pt>
                <c:pt idx="309">
                  <c:v>19.290053750730607</c:v>
                </c:pt>
                <c:pt idx="310">
                  <c:v>19.586577210730617</c:v>
                </c:pt>
                <c:pt idx="311">
                  <c:v>20.082845070730482</c:v>
                </c:pt>
                <c:pt idx="312">
                  <c:v>20.631792457902293</c:v>
                </c:pt>
                <c:pt idx="313">
                  <c:v>20.839034410730633</c:v>
                </c:pt>
                <c:pt idx="314">
                  <c:v>20.886960940730717</c:v>
                </c:pt>
                <c:pt idx="315">
                  <c:v>20.848622230730644</c:v>
                </c:pt>
                <c:pt idx="316">
                  <c:v>20.906422700730516</c:v>
                </c:pt>
                <c:pt idx="317">
                  <c:v>20.924653210730707</c:v>
                </c:pt>
                <c:pt idx="318">
                  <c:v>20.788848707763524</c:v>
                </c:pt>
                <c:pt idx="319">
                  <c:v>20.697151040730606</c:v>
                </c:pt>
                <c:pt idx="320">
                  <c:v>20.693015260730775</c:v>
                </c:pt>
                <c:pt idx="321">
                  <c:v>20.559876670730702</c:v>
                </c:pt>
                <c:pt idx="322">
                  <c:v>20.348881550730525</c:v>
                </c:pt>
                <c:pt idx="323">
                  <c:v>20.059761670023633</c:v>
                </c:pt>
                <c:pt idx="324">
                  <c:v>19.317756330730532</c:v>
                </c:pt>
                <c:pt idx="325">
                  <c:v>17.192780020730567</c:v>
                </c:pt>
                <c:pt idx="326">
                  <c:v>14.84256418073052</c:v>
                </c:pt>
                <c:pt idx="327">
                  <c:v>12.664780650730664</c:v>
                </c:pt>
                <c:pt idx="328">
                  <c:v>10.822498630730692</c:v>
                </c:pt>
                <c:pt idx="329">
                  <c:v>8.371203210730453</c:v>
                </c:pt>
                <c:pt idx="330">
                  <c:v>6.3968026407305416</c:v>
                </c:pt>
                <c:pt idx="331">
                  <c:v>4.350765240730567</c:v>
                </c:pt>
                <c:pt idx="332">
                  <c:v>2.8244406207305133</c:v>
                </c:pt>
                <c:pt idx="333">
                  <c:v>1.217731500730677</c:v>
                </c:pt>
                <c:pt idx="334">
                  <c:v>-0.20316956926933472</c:v>
                </c:pt>
                <c:pt idx="335">
                  <c:v>-1.5548598392693975</c:v>
                </c:pt>
                <c:pt idx="336">
                  <c:v>-2.8801425992694027</c:v>
                </c:pt>
                <c:pt idx="337">
                  <c:v>-4.0658399492694359</c:v>
                </c:pt>
                <c:pt idx="338">
                  <c:v>-4.7794363400775683</c:v>
                </c:pt>
                <c:pt idx="339">
                  <c:v>-5.5425906592695</c:v>
                </c:pt>
                <c:pt idx="340">
                  <c:v>-5.9618039692694476</c:v>
                </c:pt>
                <c:pt idx="341">
                  <c:v>-6.3472347292694371</c:v>
                </c:pt>
                <c:pt idx="342">
                  <c:v>-6.766315669269436</c:v>
                </c:pt>
                <c:pt idx="343">
                  <c:v>-7.0551507855852273</c:v>
                </c:pt>
                <c:pt idx="344">
                  <c:v>-7.1598906892694885</c:v>
                </c:pt>
                <c:pt idx="345">
                  <c:v>-7.2563364692694705</c:v>
                </c:pt>
                <c:pt idx="346">
                  <c:v>-7.244119219269284</c:v>
                </c:pt>
                <c:pt idx="347">
                  <c:v>-7.2784860092694545</c:v>
                </c:pt>
                <c:pt idx="348">
                  <c:v>-7.2109970192694846</c:v>
                </c:pt>
                <c:pt idx="349">
                  <c:v>-6.853995857207595</c:v>
                </c:pt>
                <c:pt idx="350">
                  <c:v>-6.4995244792694375</c:v>
                </c:pt>
                <c:pt idx="351">
                  <c:v>-6.2804913992693994</c:v>
                </c:pt>
                <c:pt idx="352">
                  <c:v>-6.1766646792694475</c:v>
                </c:pt>
                <c:pt idx="353">
                  <c:v>-6.1197391492694475</c:v>
                </c:pt>
                <c:pt idx="354">
                  <c:v>-5.9795258956330732</c:v>
                </c:pt>
                <c:pt idx="355">
                  <c:v>-5.6822516492695305</c:v>
                </c:pt>
                <c:pt idx="356">
                  <c:v>-5.2697165392692744</c:v>
                </c:pt>
                <c:pt idx="357">
                  <c:v>-4.6881137192693672</c:v>
                </c:pt>
                <c:pt idx="358">
                  <c:v>-4.2721295292692885</c:v>
                </c:pt>
                <c:pt idx="359">
                  <c:v>-3.9192012814916239</c:v>
                </c:pt>
                <c:pt idx="360">
                  <c:v>-3.5105455363778582</c:v>
                </c:pt>
                <c:pt idx="361">
                  <c:v>-1.7759635750588658</c:v>
                </c:pt>
                <c:pt idx="362">
                  <c:v>-1.3263591092693761</c:v>
                </c:pt>
                <c:pt idx="363">
                  <c:v>-0.69218620926943686</c:v>
                </c:pt>
                <c:pt idx="364">
                  <c:v>-0.45483035926930881</c:v>
                </c:pt>
                <c:pt idx="365">
                  <c:v>-0.25920023799277231</c:v>
                </c:pt>
                <c:pt idx="366">
                  <c:v>-0.62363603926932865</c:v>
                </c:pt>
                <c:pt idx="367">
                  <c:v>-0.93716951926943182</c:v>
                </c:pt>
                <c:pt idx="368">
                  <c:v>-0.32238512926946461</c:v>
                </c:pt>
                <c:pt idx="369">
                  <c:v>0.67765207073058931</c:v>
                </c:pt>
                <c:pt idx="370">
                  <c:v>0.98908566464371062</c:v>
                </c:pt>
                <c:pt idx="371">
                  <c:v>1.1205373607306521</c:v>
                </c:pt>
                <c:pt idx="372">
                  <c:v>1.4852225307305673</c:v>
                </c:pt>
                <c:pt idx="373">
                  <c:v>2.202818260730524</c:v>
                </c:pt>
                <c:pt idx="374">
                  <c:v>2.706866810730574</c:v>
                </c:pt>
                <c:pt idx="375">
                  <c:v>3.1265547811346295</c:v>
                </c:pt>
                <c:pt idx="376">
                  <c:v>3.2736240507305947</c:v>
                </c:pt>
                <c:pt idx="377">
                  <c:v>3.3214283707306267</c:v>
                </c:pt>
                <c:pt idx="378">
                  <c:v>3.54052991073074</c:v>
                </c:pt>
                <c:pt idx="379">
                  <c:v>4.0655910207306905</c:v>
                </c:pt>
                <c:pt idx="380">
                  <c:v>4.7173552659831444</c:v>
                </c:pt>
                <c:pt idx="381">
                  <c:v>5.1557673307306544</c:v>
                </c:pt>
                <c:pt idx="382">
                  <c:v>5.2911540007304145</c:v>
                </c:pt>
                <c:pt idx="383">
                  <c:v>5.4923575607305395</c:v>
                </c:pt>
                <c:pt idx="384">
                  <c:v>5.7662483507306135</c:v>
                </c:pt>
                <c:pt idx="385">
                  <c:v>5.8767741807307292</c:v>
                </c:pt>
                <c:pt idx="386">
                  <c:v>5.9779019824887474</c:v>
                </c:pt>
                <c:pt idx="387">
                  <c:v>5.7311865307305965</c:v>
                </c:pt>
                <c:pt idx="388">
                  <c:v>4.8612863807305073</c:v>
                </c:pt>
                <c:pt idx="389">
                  <c:v>4.0959944007305875</c:v>
                </c:pt>
                <c:pt idx="390">
                  <c:v>3.2938619007304912</c:v>
                </c:pt>
                <c:pt idx="391">
                  <c:v>2.7689519665371489</c:v>
                </c:pt>
                <c:pt idx="392">
                  <c:v>2.2401021907305982</c:v>
                </c:pt>
                <c:pt idx="393">
                  <c:v>1.7027054107306014</c:v>
                </c:pt>
                <c:pt idx="394">
                  <c:v>1.0561243107306788</c:v>
                </c:pt>
                <c:pt idx="395">
                  <c:v>0.24091160073054141</c:v>
                </c:pt>
                <c:pt idx="396">
                  <c:v>-0.10215600926939317</c:v>
                </c:pt>
                <c:pt idx="397">
                  <c:v>-0.29214684926940115</c:v>
                </c:pt>
                <c:pt idx="398">
                  <c:v>-9.168131926944055E-2</c:v>
                </c:pt>
                <c:pt idx="399">
                  <c:v>8.6689270730602216E-2</c:v>
                </c:pt>
                <c:pt idx="400">
                  <c:v>0.17646108073059039</c:v>
                </c:pt>
                <c:pt idx="401">
                  <c:v>0.20883661951843641</c:v>
                </c:pt>
                <c:pt idx="402">
                  <c:v>0.18857701908109475</c:v>
                </c:pt>
                <c:pt idx="403">
                  <c:v>6.392888073045809E-2</c:v>
                </c:pt>
                <c:pt idx="404">
                  <c:v>-0.23017115926951665</c:v>
                </c:pt>
                <c:pt idx="405">
                  <c:v>-0.72888599926953745</c:v>
                </c:pt>
                <c:pt idx="406">
                  <c:v>-1.2780835592694757</c:v>
                </c:pt>
                <c:pt idx="407">
                  <c:v>-1.3882629151832635</c:v>
                </c:pt>
                <c:pt idx="408">
                  <c:v>-1.227104149269477</c:v>
                </c:pt>
                <c:pt idx="409">
                  <c:v>-0.98595415926945407</c:v>
                </c:pt>
                <c:pt idx="410">
                  <c:v>-0.76106629926944469</c:v>
                </c:pt>
                <c:pt idx="411">
                  <c:v>-0.80341257926950449</c:v>
                </c:pt>
                <c:pt idx="412">
                  <c:v>-0.98604012133837671</c:v>
                </c:pt>
                <c:pt idx="413">
                  <c:v>-1.104359099269459</c:v>
                </c:pt>
                <c:pt idx="414">
                  <c:v>-1.0789821692694521</c:v>
                </c:pt>
                <c:pt idx="415">
                  <c:v>-0.8744159092693593</c:v>
                </c:pt>
                <c:pt idx="416">
                  <c:v>-0.50479916926936141</c:v>
                </c:pt>
                <c:pt idx="417">
                  <c:v>-5.3222215791151876E-2</c:v>
                </c:pt>
                <c:pt idx="418">
                  <c:v>0.56853028073058454</c:v>
                </c:pt>
                <c:pt idx="419">
                  <c:v>1.0768727407305789</c:v>
                </c:pt>
                <c:pt idx="420">
                  <c:v>1.1152852407305573</c:v>
                </c:pt>
                <c:pt idx="421">
                  <c:v>0.97457931073067561</c:v>
                </c:pt>
                <c:pt idx="422">
                  <c:v>1.1842312607305141</c:v>
                </c:pt>
                <c:pt idx="423">
                  <c:v>1.2323077307306107</c:v>
                </c:pt>
                <c:pt idx="424">
                  <c:v>1.0074392682031126</c:v>
                </c:pt>
                <c:pt idx="425">
                  <c:v>0.70529322073053891</c:v>
                </c:pt>
                <c:pt idx="426">
                  <c:v>0.35464816073050542</c:v>
                </c:pt>
                <c:pt idx="427">
                  <c:v>-0.25508569676937048</c:v>
                </c:pt>
                <c:pt idx="428">
                  <c:v>-1.5978843746540292</c:v>
                </c:pt>
                <c:pt idx="429">
                  <c:v>-1.7881752892694038</c:v>
                </c:pt>
                <c:pt idx="430">
                  <c:v>-2.0843315551878092</c:v>
                </c:pt>
                <c:pt idx="431">
                  <c:v>-2.4212675892693771</c:v>
                </c:pt>
                <c:pt idx="432">
                  <c:v>-2.7817208992695015</c:v>
                </c:pt>
                <c:pt idx="433">
                  <c:v>-2.655456639269314</c:v>
                </c:pt>
                <c:pt idx="434">
                  <c:v>-3.3777034492694331</c:v>
                </c:pt>
                <c:pt idx="435">
                  <c:v>-3.9478644787816819</c:v>
                </c:pt>
                <c:pt idx="436">
                  <c:v>-4.5236112753983946</c:v>
                </c:pt>
                <c:pt idx="437">
                  <c:v>-6.6854072592693985</c:v>
                </c:pt>
                <c:pt idx="438">
                  <c:v>-7.1506478292694382</c:v>
                </c:pt>
                <c:pt idx="439">
                  <c:v>-7.7453323692692209</c:v>
                </c:pt>
                <c:pt idx="440">
                  <c:v>-7.7141404992693623</c:v>
                </c:pt>
                <c:pt idx="441">
                  <c:v>-7.8154318148251445</c:v>
                </c:pt>
                <c:pt idx="442">
                  <c:v>-9.8588624192694443</c:v>
                </c:pt>
                <c:pt idx="443">
                  <c:v>-12.70401342926931</c:v>
                </c:pt>
                <c:pt idx="444">
                  <c:v>-13.921611529269484</c:v>
                </c:pt>
                <c:pt idx="445">
                  <c:v>-13.514218329269481</c:v>
                </c:pt>
                <c:pt idx="446">
                  <c:v>-13.516047501693592</c:v>
                </c:pt>
                <c:pt idx="447">
                  <c:v>-14.948468729269518</c:v>
                </c:pt>
                <c:pt idx="448">
                  <c:v>-15.331676309269422</c:v>
                </c:pt>
                <c:pt idx="449">
                  <c:v>-16.960789039269322</c:v>
                </c:pt>
                <c:pt idx="450">
                  <c:v>-16.187305929269591</c:v>
                </c:pt>
                <c:pt idx="451">
                  <c:v>-14.547280626616383</c:v>
                </c:pt>
                <c:pt idx="452">
                  <c:v>-12.276775529269329</c:v>
                </c:pt>
                <c:pt idx="453">
                  <c:v>-10.861590609269411</c:v>
                </c:pt>
                <c:pt idx="454">
                  <c:v>-8.7904699692694397</c:v>
                </c:pt>
                <c:pt idx="455">
                  <c:v>-7.4635221292693714</c:v>
                </c:pt>
                <c:pt idx="456">
                  <c:v>-5.7834747805460438</c:v>
                </c:pt>
                <c:pt idx="457">
                  <c:v>-4.4238616492693836</c:v>
                </c:pt>
                <c:pt idx="458">
                  <c:v>-4.0970273092693787</c:v>
                </c:pt>
                <c:pt idx="459">
                  <c:v>-2.9567190192695127</c:v>
                </c:pt>
                <c:pt idx="460">
                  <c:v>-2.0873714892694601</c:v>
                </c:pt>
                <c:pt idx="461">
                  <c:v>-1.6827948306980289</c:v>
                </c:pt>
                <c:pt idx="462">
                  <c:v>-1.4635969092693113</c:v>
                </c:pt>
                <c:pt idx="463">
                  <c:v>-1.7993212692694243</c:v>
                </c:pt>
                <c:pt idx="464">
                  <c:v>-2.9005643992694559</c:v>
                </c:pt>
                <c:pt idx="465">
                  <c:v>-4.9058257992694223</c:v>
                </c:pt>
                <c:pt idx="466">
                  <c:v>-5.3571623244867785</c:v>
                </c:pt>
                <c:pt idx="467">
                  <c:v>-5.3529889692693242</c:v>
                </c:pt>
                <c:pt idx="468">
                  <c:v>-5.0275727592694057</c:v>
                </c:pt>
                <c:pt idx="469">
                  <c:v>-4.3297519692693065</c:v>
                </c:pt>
                <c:pt idx="470">
                  <c:v>-2.7339956992693288</c:v>
                </c:pt>
                <c:pt idx="471">
                  <c:v>-2.3278019057341477</c:v>
                </c:pt>
                <c:pt idx="472">
                  <c:v>-2.319853919269526</c:v>
                </c:pt>
                <c:pt idx="473">
                  <c:v>-2.3156038292694308</c:v>
                </c:pt>
                <c:pt idx="474">
                  <c:v>-2.3083852492693642</c:v>
                </c:pt>
                <c:pt idx="475">
                  <c:v>-2.3048439392694817</c:v>
                </c:pt>
                <c:pt idx="476">
                  <c:v>-2.3015610908482778</c:v>
                </c:pt>
                <c:pt idx="477">
                  <c:v>-2.2987673292693245</c:v>
                </c:pt>
                <c:pt idx="478">
                  <c:v>-2.2944231392694547</c:v>
                </c:pt>
                <c:pt idx="479">
                  <c:v>-2.2961778692694002</c:v>
                </c:pt>
                <c:pt idx="480">
                  <c:v>-2.2952813292693861</c:v>
                </c:pt>
                <c:pt idx="481">
                  <c:v>-2.2938993703805872</c:v>
                </c:pt>
                <c:pt idx="482">
                  <c:v>-2.2887148292694692</c:v>
                </c:pt>
                <c:pt idx="483">
                  <c:v>-2.2883312192695429</c:v>
                </c:pt>
                <c:pt idx="484">
                  <c:v>-2.2878600592693807</c:v>
                </c:pt>
                <c:pt idx="485">
                  <c:v>-2.2831167492694888</c:v>
                </c:pt>
                <c:pt idx="486">
                  <c:v>-2.2809863540062612</c:v>
                </c:pt>
                <c:pt idx="487">
                  <c:v>-2.2871714792694076</c:v>
                </c:pt>
                <c:pt idx="488">
                  <c:v>-2.2799603192694065</c:v>
                </c:pt>
                <c:pt idx="489">
                  <c:v>-2.2818793492694192</c:v>
                </c:pt>
                <c:pt idx="490">
                  <c:v>-2.2809151392694957</c:v>
                </c:pt>
                <c:pt idx="491">
                  <c:v>-2.2809757216349915</c:v>
                </c:pt>
                <c:pt idx="492">
                  <c:v>-2.2813245792695001</c:v>
                </c:pt>
                <c:pt idx="493">
                  <c:v>-2.2746583792694537</c:v>
                </c:pt>
                <c:pt idx="494">
                  <c:v>-2.2738496505737777</c:v>
                </c:pt>
                <c:pt idx="495">
                  <c:v>-2.2728871416223519</c:v>
                </c:pt>
                <c:pt idx="496">
                  <c:v>-2.2734443992694078</c:v>
                </c:pt>
                <c:pt idx="497">
                  <c:v>-2.2707108105514964</c:v>
                </c:pt>
                <c:pt idx="498">
                  <c:v>-2.2719138492694562</c:v>
                </c:pt>
                <c:pt idx="499">
                  <c:v>-2.2721429092694581</c:v>
                </c:pt>
                <c:pt idx="500">
                  <c:v>-2.2684664292692927</c:v>
                </c:pt>
                <c:pt idx="501">
                  <c:v>-2.2691109292693596</c:v>
                </c:pt>
                <c:pt idx="502">
                  <c:v>-2.2667703897042477</c:v>
                </c:pt>
                <c:pt idx="503">
                  <c:v>-2.2660537592693992</c:v>
                </c:pt>
                <c:pt idx="504">
                  <c:v>-2.2666043792695798</c:v>
                </c:pt>
                <c:pt idx="505">
                  <c:v>-2.2635213092695823</c:v>
                </c:pt>
                <c:pt idx="506">
                  <c:v>-2.2646778292694751</c:v>
                </c:pt>
                <c:pt idx="507">
                  <c:v>-2.2642602892693766</c:v>
                </c:pt>
                <c:pt idx="508">
                  <c:v>-2.2655805016936212</c:v>
                </c:pt>
                <c:pt idx="509">
                  <c:v>-2.2648550492695136</c:v>
                </c:pt>
                <c:pt idx="510">
                  <c:v>-2.2642957992694792</c:v>
                </c:pt>
                <c:pt idx="511">
                  <c:v>-2.2637752792695811</c:v>
                </c:pt>
                <c:pt idx="512">
                  <c:v>-2.2631805992693517</c:v>
                </c:pt>
                <c:pt idx="513">
                  <c:v>-2.2627840269463255</c:v>
                </c:pt>
                <c:pt idx="514">
                  <c:v>-2.2593483692695577</c:v>
                </c:pt>
                <c:pt idx="515">
                  <c:v>-2.2609997492695069</c:v>
                </c:pt>
                <c:pt idx="516">
                  <c:v>-2.2609908492694659</c:v>
                </c:pt>
                <c:pt idx="517">
                  <c:v>-2.2615382071860415</c:v>
                </c:pt>
                <c:pt idx="518">
                  <c:v>-2.2598507092694837</c:v>
                </c:pt>
                <c:pt idx="519">
                  <c:v>-2.2593274259360951</c:v>
                </c:pt>
                <c:pt idx="520">
                  <c:v>-2.2588163988043712</c:v>
                </c:pt>
                <c:pt idx="521">
                  <c:v>-2.2586726492694424</c:v>
                </c:pt>
                <c:pt idx="522">
                  <c:v>-2.259078869269473</c:v>
                </c:pt>
                <c:pt idx="523">
                  <c:v>-2.2577402792692709</c:v>
                </c:pt>
                <c:pt idx="524">
                  <c:v>-2.2579500221560562</c:v>
                </c:pt>
                <c:pt idx="525">
                  <c:v>-2.257158319269422</c:v>
                </c:pt>
                <c:pt idx="526">
                  <c:v>-2.2580391392694423</c:v>
                </c:pt>
                <c:pt idx="527">
                  <c:v>-2.2568423592694793</c:v>
                </c:pt>
                <c:pt idx="528">
                  <c:v>-2.2592458268369877</c:v>
                </c:pt>
                <c:pt idx="529">
                  <c:v>-2.2558822592693986</c:v>
                </c:pt>
                <c:pt idx="530">
                  <c:v>-2.2544080292693827</c:v>
                </c:pt>
                <c:pt idx="531">
                  <c:v>-2.2535558192694372</c:v>
                </c:pt>
                <c:pt idx="532">
                  <c:v>-2.2532377092694751</c:v>
                </c:pt>
                <c:pt idx="533">
                  <c:v>-2.2537055992694661</c:v>
                </c:pt>
                <c:pt idx="534">
                  <c:v>-2.252388585799963</c:v>
                </c:pt>
                <c:pt idx="535">
                  <c:v>-2.252858939269323</c:v>
                </c:pt>
                <c:pt idx="536">
                  <c:v>-2.2543518692695002</c:v>
                </c:pt>
                <c:pt idx="537">
                  <c:v>-2.2519397492693729</c:v>
                </c:pt>
                <c:pt idx="538">
                  <c:v>-2.2530506997456987</c:v>
                </c:pt>
                <c:pt idx="539">
                  <c:v>-2.2507000092694796</c:v>
                </c:pt>
                <c:pt idx="540">
                  <c:v>-2.2498560592693782</c:v>
                </c:pt>
                <c:pt idx="541">
                  <c:v>-2.2516158892693587</c:v>
                </c:pt>
                <c:pt idx="542">
                  <c:v>-2.2501035392693352</c:v>
                </c:pt>
                <c:pt idx="543">
                  <c:v>-2.248532065391875</c:v>
                </c:pt>
                <c:pt idx="544">
                  <c:v>-2.2493050992696197</c:v>
                </c:pt>
                <c:pt idx="545">
                  <c:v>-2.2492675388393231</c:v>
                </c:pt>
                <c:pt idx="546">
                  <c:v>-2.2515772592694412</c:v>
                </c:pt>
                <c:pt idx="547">
                  <c:v>-2.246967099269483</c:v>
                </c:pt>
                <c:pt idx="548">
                  <c:v>-2.2498565964786366</c:v>
                </c:pt>
                <c:pt idx="549">
                  <c:v>-2.2454689892694653</c:v>
                </c:pt>
                <c:pt idx="550">
                  <c:v>-2.2456986092693825</c:v>
                </c:pt>
                <c:pt idx="551">
                  <c:v>-2.2454038892694257</c:v>
                </c:pt>
                <c:pt idx="552">
                  <c:v>-2.24493080926944</c:v>
                </c:pt>
                <c:pt idx="553">
                  <c:v>-2.2451168148249154</c:v>
                </c:pt>
                <c:pt idx="554">
                  <c:v>-2.2422108426027063</c:v>
                </c:pt>
                <c:pt idx="555">
                  <c:v>-2.2430778250589491</c:v>
                </c:pt>
                <c:pt idx="556">
                  <c:v>-2.2412641292694531</c:v>
                </c:pt>
                <c:pt idx="557">
                  <c:v>-2.2414589092694377</c:v>
                </c:pt>
                <c:pt idx="558">
                  <c:v>-2.2398213329536532</c:v>
                </c:pt>
                <c:pt idx="559">
                  <c:v>-2.2416614792695526</c:v>
                </c:pt>
                <c:pt idx="560">
                  <c:v>-2.2409751592695102</c:v>
                </c:pt>
                <c:pt idx="561">
                  <c:v>-2.2407212592694137</c:v>
                </c:pt>
                <c:pt idx="562">
                  <c:v>-2.2396273282350312</c:v>
                </c:pt>
                <c:pt idx="563">
                  <c:v>-2.2376070449836476</c:v>
                </c:pt>
                <c:pt idx="564">
                  <c:v>-2.2385797792695001</c:v>
                </c:pt>
                <c:pt idx="565">
                  <c:v>-2.2368738592693944</c:v>
                </c:pt>
                <c:pt idx="566">
                  <c:v>-2.2376612492693555</c:v>
                </c:pt>
                <c:pt idx="567">
                  <c:v>-2.2361102292695136</c:v>
                </c:pt>
                <c:pt idx="568">
                  <c:v>-2.2382122592692753</c:v>
                </c:pt>
                <c:pt idx="569">
                  <c:v>-2.2376322247865952</c:v>
                </c:pt>
                <c:pt idx="570">
                  <c:v>-2.2336422592694305</c:v>
                </c:pt>
                <c:pt idx="571">
                  <c:v>-2.2332465692694541</c:v>
                </c:pt>
                <c:pt idx="572">
                  <c:v>-2.2326648692692674</c:v>
                </c:pt>
                <c:pt idx="573">
                  <c:v>-2.2311590143715279</c:v>
                </c:pt>
                <c:pt idx="574">
                  <c:v>-2.2305603092694781</c:v>
                </c:pt>
                <c:pt idx="575">
                  <c:v>-2.2336140449837112</c:v>
                </c:pt>
                <c:pt idx="576">
                  <c:v>-2.2354141823463491</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-2.2241601592694202</c:v>
                </c:pt>
                <c:pt idx="587">
                  <c:v>-2.2248971062081182</c:v>
                </c:pt>
                <c:pt idx="588">
                  <c:v>-2.2232541792695031</c:v>
                </c:pt>
                <c:pt idx="589">
                  <c:v>-2.2214767905194606</c:v>
                </c:pt>
                <c:pt idx="590">
                  <c:v>-2.222984332798859</c:v>
                </c:pt>
                <c:pt idx="591">
                  <c:v>-2.2241083592694544</c:v>
                </c:pt>
                <c:pt idx="592">
                  <c:v>-2.2227124992694187</c:v>
                </c:pt>
                <c:pt idx="593">
                  <c:v>-2.2218684884360584</c:v>
                </c:pt>
                <c:pt idx="594">
                  <c:v>-2.220758849269334</c:v>
                </c:pt>
                <c:pt idx="595">
                  <c:v>-2.220724229269456</c:v>
                </c:pt>
                <c:pt idx="596">
                  <c:v>-2.221321699269414</c:v>
                </c:pt>
                <c:pt idx="597">
                  <c:v>-2.218288703713863</c:v>
                </c:pt>
                <c:pt idx="598">
                  <c:v>-2.2212280696141988</c:v>
                </c:pt>
                <c:pt idx="599">
                  <c:v>-2.2193345292694353</c:v>
                </c:pt>
                <c:pt idx="600">
                  <c:v>-2.218906239269387</c:v>
                </c:pt>
                <c:pt idx="601">
                  <c:v>-2.2184087992693833</c:v>
                </c:pt>
                <c:pt idx="602">
                  <c:v>-2.2192732592694426</c:v>
                </c:pt>
                <c:pt idx="603">
                  <c:v>-2.2193986692695233</c:v>
                </c:pt>
                <c:pt idx="604">
                  <c:v>-2.2213707208079017</c:v>
                </c:pt>
                <c:pt idx="605">
                  <c:v>-2.2160360092694873</c:v>
                </c:pt>
                <c:pt idx="606">
                  <c:v>-2.2164320092694667</c:v>
                </c:pt>
                <c:pt idx="607">
                  <c:v>-2.2154368292694784</c:v>
                </c:pt>
                <c:pt idx="608">
                  <c:v>-2.2148275292693</c:v>
                </c:pt>
                <c:pt idx="609">
                  <c:v>-2.2135194192694314</c:v>
                </c:pt>
                <c:pt idx="610">
                  <c:v>-2.2141716592694149</c:v>
                </c:pt>
                <c:pt idx="611">
                  <c:v>-2.2142676251231381</c:v>
                </c:pt>
                <c:pt idx="612">
                  <c:v>-2.2102822592694196</c:v>
                </c:pt>
                <c:pt idx="613">
                  <c:v>-2.2136898392694064</c:v>
                </c:pt>
                <c:pt idx="614">
                  <c:v>-2.2122248892694931</c:v>
                </c:pt>
                <c:pt idx="615">
                  <c:v>-2.2123707592694202</c:v>
                </c:pt>
                <c:pt idx="616">
                  <c:v>-2.2125902892694431</c:v>
                </c:pt>
                <c:pt idx="617">
                  <c:v>-2.2122976945635737</c:v>
                </c:pt>
                <c:pt idx="618">
                  <c:v>-2.211962259269427</c:v>
                </c:pt>
                <c:pt idx="619">
                  <c:v>-2.2107423092695027</c:v>
                </c:pt>
                <c:pt idx="620">
                  <c:v>-2.2107891592694102</c:v>
                </c:pt>
                <c:pt idx="621">
                  <c:v>-2.2125120926028217</c:v>
                </c:pt>
                <c:pt idx="622">
                  <c:v>-2.2081753392695171</c:v>
                </c:pt>
                <c:pt idx="623">
                  <c:v>-2.2062462360135267</c:v>
                </c:pt>
                <c:pt idx="624">
                  <c:v>-2.2068675492693202</c:v>
                </c:pt>
                <c:pt idx="625">
                  <c:v>-2.2092163292695375</c:v>
                </c:pt>
                <c:pt idx="626">
                  <c:v>-2.2078170592694351</c:v>
                </c:pt>
                <c:pt idx="627">
                  <c:v>-2.2091685092694036</c:v>
                </c:pt>
                <c:pt idx="628">
                  <c:v>-2.2062466276904331</c:v>
                </c:pt>
                <c:pt idx="629">
                  <c:v>-2.2058529292694367</c:v>
                </c:pt>
                <c:pt idx="630">
                  <c:v>-2.2070622796776012</c:v>
                </c:pt>
                <c:pt idx="631">
                  <c:v>-2.2055326892693614</c:v>
                </c:pt>
                <c:pt idx="632">
                  <c:v>-2.2038730492692906</c:v>
                </c:pt>
                <c:pt idx="633">
                  <c:v>-2.2042573492694153</c:v>
                </c:pt>
                <c:pt idx="634">
                  <c:v>-2.2047674992694941</c:v>
                </c:pt>
                <c:pt idx="635">
                  <c:v>-2.2029254123307425</c:v>
                </c:pt>
                <c:pt idx="636">
                  <c:v>-2.2032701692695156</c:v>
                </c:pt>
                <c:pt idx="637">
                  <c:v>-2.2026570592695132</c:v>
                </c:pt>
                <c:pt idx="638">
                  <c:v>-2.2017158592694281</c:v>
                </c:pt>
                <c:pt idx="639">
                  <c:v>-2.2031173092693916</c:v>
                </c:pt>
                <c:pt idx="640">
                  <c:v>-2.2025397645325229</c:v>
                </c:pt>
                <c:pt idx="641">
                  <c:v>-2.2026742592694601</c:v>
                </c:pt>
                <c:pt idx="642">
                  <c:v>-2.2001860092694452</c:v>
                </c:pt>
                <c:pt idx="643">
                  <c:v>-2.1995959492692378</c:v>
                </c:pt>
                <c:pt idx="644">
                  <c:v>-2.1990680692694267</c:v>
                </c:pt>
                <c:pt idx="645">
                  <c:v>-2.2003709692693758</c:v>
                </c:pt>
                <c:pt idx="646">
                  <c:v>-2.2004310858000236</c:v>
                </c:pt>
                <c:pt idx="647">
                  <c:v>-2.1989745692693572</c:v>
                </c:pt>
                <c:pt idx="648">
                  <c:v>-2.1975471092694789</c:v>
                </c:pt>
                <c:pt idx="649">
                  <c:v>-2.2000594792695978</c:v>
                </c:pt>
                <c:pt idx="650">
                  <c:v>-2.1972089292694363</c:v>
                </c:pt>
                <c:pt idx="651">
                  <c:v>-2.1981684837591571</c:v>
                </c:pt>
                <c:pt idx="652">
                  <c:v>-2.1962288792693667</c:v>
                </c:pt>
                <c:pt idx="653">
                  <c:v>-2.1961090992692602</c:v>
                </c:pt>
                <c:pt idx="654">
                  <c:v>-2.1951399292693026</c:v>
                </c:pt>
                <c:pt idx="655">
                  <c:v>-2.195340859269308</c:v>
                </c:pt>
                <c:pt idx="656">
                  <c:v>-2.1954474633510577</c:v>
                </c:pt>
                <c:pt idx="657">
                  <c:v>-2.1962970792694136</c:v>
                </c:pt>
                <c:pt idx="658">
                  <c:v>-2.1964907892693759</c:v>
                </c:pt>
                <c:pt idx="659">
                  <c:v>-2.1956513892694827</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-2.1914759892693598</c:v>
                </c:pt>
                <c:pt idx="669">
                  <c:v>-2.1923600292693379</c:v>
                </c:pt>
                <c:pt idx="670">
                  <c:v>-2.190510829269499</c:v>
                </c:pt>
                <c:pt idx="671">
                  <c:v>-2.1913271659361602</c:v>
                </c:pt>
                <c:pt idx="672">
                  <c:v>-2.1904087192694561</c:v>
                </c:pt>
                <c:pt idx="673">
                  <c:v>-2.1900717392694142</c:v>
                </c:pt>
                <c:pt idx="674">
                  <c:v>-2.1902629492694237</c:v>
                </c:pt>
                <c:pt idx="675">
                  <c:v>-2.1902480492694565</c:v>
                </c:pt>
                <c:pt idx="676">
                  <c:v>-2.1899365992694015</c:v>
                </c:pt>
                <c:pt idx="677">
                  <c:v>-2.1903904826736493</c:v>
                </c:pt>
                <c:pt idx="678">
                  <c:v>-2.1894699992694875</c:v>
                </c:pt>
                <c:pt idx="679">
                  <c:v>-2.1894136392694037</c:v>
                </c:pt>
                <c:pt idx="680">
                  <c:v>-2.1918294392693229</c:v>
                </c:pt>
                <c:pt idx="681">
                  <c:v>-2.1885187092694349</c:v>
                </c:pt>
                <c:pt idx="682">
                  <c:v>-2.1871376980449853</c:v>
                </c:pt>
                <c:pt idx="683">
                  <c:v>-2.1877072792695498</c:v>
                </c:pt>
                <c:pt idx="684">
                  <c:v>-2.1882602470742412</c:v>
                </c:pt>
                <c:pt idx="685">
                  <c:v>-2.185874259269458</c:v>
                </c:pt>
                <c:pt idx="686">
                  <c:v>-2.1855031092694475</c:v>
                </c:pt>
                <c:pt idx="687">
                  <c:v>-2.1849791192694847</c:v>
                </c:pt>
                <c:pt idx="688">
                  <c:v>-2.1833722592694227</c:v>
                </c:pt>
                <c:pt idx="689">
                  <c:v>-2.1833256192694681</c:v>
                </c:pt>
                <c:pt idx="690">
                  <c:v>-2.1844274492693541</c:v>
                </c:pt>
                <c:pt idx="691">
                  <c:v>-2.1856987892694946</c:v>
                </c:pt>
                <c:pt idx="692">
                  <c:v>-2.1840657880050185</c:v>
                </c:pt>
                <c:pt idx="693">
                  <c:v>-2.1799922592693406</c:v>
                </c:pt>
                <c:pt idx="694">
                  <c:v>-2.1821651863528189</c:v>
                </c:pt>
                <c:pt idx="695">
                  <c:v>-2.1814100592695098</c:v>
                </c:pt>
                <c:pt idx="696">
                  <c:v>-2.1805814192694015</c:v>
                </c:pt>
                <c:pt idx="697">
                  <c:v>-2.1807821492692483</c:v>
                </c:pt>
                <c:pt idx="698">
                  <c:v>-2.1821484092694408</c:v>
                </c:pt>
                <c:pt idx="699">
                  <c:v>-2.1802630885376466</c:v>
                </c:pt>
                <c:pt idx="700">
                  <c:v>-2.1797485092693587</c:v>
                </c:pt>
                <c:pt idx="701">
                  <c:v>-2.1800176792694401</c:v>
                </c:pt>
                <c:pt idx="702">
                  <c:v>-2.1793524692694284</c:v>
                </c:pt>
                <c:pt idx="703">
                  <c:v>-2.1805498692694152</c:v>
                </c:pt>
                <c:pt idx="704">
                  <c:v>-2.1780471886812194</c:v>
                </c:pt>
                <c:pt idx="705">
                  <c:v>-2.1788680792694337</c:v>
                </c:pt>
                <c:pt idx="706">
                  <c:v>-2.178361009269409</c:v>
                </c:pt>
                <c:pt idx="707">
                  <c:v>-2.17870779926956</c:v>
                </c:pt>
                <c:pt idx="708">
                  <c:v>-2.1785214192693871</c:v>
                </c:pt>
                <c:pt idx="709">
                  <c:v>-2.1748846982938637</c:v>
                </c:pt>
                <c:pt idx="710">
                  <c:v>-2.1764563292693531</c:v>
                </c:pt>
                <c:pt idx="711">
                  <c:v>-2.1769113492694192</c:v>
                </c:pt>
                <c:pt idx="712">
                  <c:v>-2.1757124592695467</c:v>
                </c:pt>
                <c:pt idx="713">
                  <c:v>-2.1758069192693443</c:v>
                </c:pt>
                <c:pt idx="714">
                  <c:v>-2.1764797184530797</c:v>
                </c:pt>
                <c:pt idx="715">
                  <c:v>-2.1760499892694667</c:v>
                </c:pt>
                <c:pt idx="716">
                  <c:v>-2.1759157092695176</c:v>
                </c:pt>
                <c:pt idx="717">
                  <c:v>-2.1757993492694254</c:v>
                </c:pt>
                <c:pt idx="718">
                  <c:v>-2.1777998592694177</c:v>
                </c:pt>
                <c:pt idx="719">
                  <c:v>-2.1750373715142217</c:v>
                </c:pt>
                <c:pt idx="720">
                  <c:v>-2.1744395192694554</c:v>
                </c:pt>
                <c:pt idx="721">
                  <c:v>-2.1737113092694962</c:v>
                </c:pt>
                <c:pt idx="722">
                  <c:v>-2.1729045792693853</c:v>
                </c:pt>
                <c:pt idx="723">
                  <c:v>-2.1743954292694077</c:v>
                </c:pt>
                <c:pt idx="724">
                  <c:v>-2.1726632490653799</c:v>
                </c:pt>
                <c:pt idx="725">
                  <c:v>-2.1721093892694627</c:v>
                </c:pt>
                <c:pt idx="726">
                  <c:v>-2.1725447392693553</c:v>
                </c:pt>
                <c:pt idx="727">
                  <c:v>-2.1720682292693567</c:v>
                </c:pt>
                <c:pt idx="728">
                  <c:v>-2.1707170592694394</c:v>
                </c:pt>
                <c:pt idx="729">
                  <c:v>-2.1726688409021335</c:v>
                </c:pt>
                <c:pt idx="730">
                  <c:v>-2.1725729492695223</c:v>
                </c:pt>
                <c:pt idx="731">
                  <c:v>-2.1695062192693548</c:v>
                </c:pt>
                <c:pt idx="732">
                  <c:v>-2.1708251892693617</c:v>
                </c:pt>
                <c:pt idx="733">
                  <c:v>-2.1709534192693227</c:v>
                </c:pt>
                <c:pt idx="734">
                  <c:v>-2.1735602592694092</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-2.1662520392693625</c:v>
                </c:pt>
                <c:pt idx="747">
                  <c:v>-2.1659697392693715</c:v>
                </c:pt>
                <c:pt idx="748">
                  <c:v>-2.1651827492695084</c:v>
                </c:pt>
                <c:pt idx="749">
                  <c:v>-2.1661630840116572</c:v>
                </c:pt>
                <c:pt idx="750">
                  <c:v>-2.1651544692695097</c:v>
                </c:pt>
                <c:pt idx="751">
                  <c:v>-2.1656567692693613</c:v>
                </c:pt>
                <c:pt idx="752">
                  <c:v>-2.1652414292694977</c:v>
                </c:pt>
                <c:pt idx="753">
                  <c:v>-2.1633672592695539</c:v>
                </c:pt>
                <c:pt idx="754">
                  <c:v>-2.1640778306978632</c:v>
                </c:pt>
                <c:pt idx="755">
                  <c:v>-2.1648632092692988</c:v>
                </c:pt>
                <c:pt idx="756">
                  <c:v>-2.165553879269325</c:v>
                </c:pt>
                <c:pt idx="757">
                  <c:v>-2.161974059269359</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-2.1592234192693787</c:v>
                </c:pt>
                <c:pt idx="767">
                  <c:v>-2.1596367392695277</c:v>
                </c:pt>
                <c:pt idx="768">
                  <c:v>-2.1587185592694742</c:v>
                </c:pt>
                <c:pt idx="769">
                  <c:v>-2.1596742692694182</c:v>
                </c:pt>
                <c:pt idx="770">
                  <c:v>-2.1597309421963815</c:v>
                </c:pt>
                <c:pt idx="771">
                  <c:v>-2.1586173592692837</c:v>
                </c:pt>
                <c:pt idx="772">
                  <c:v>-2.1580289992694737</c:v>
                </c:pt>
                <c:pt idx="773">
                  <c:v>-2.1565844292695573</c:v>
                </c:pt>
                <c:pt idx="774">
                  <c:v>-2.1573678192694814</c:v>
                </c:pt>
                <c:pt idx="775">
                  <c:v>-2.1588411355580859</c:v>
                </c:pt>
                <c:pt idx="776">
                  <c:v>-2.1577981092694931</c:v>
                </c:pt>
                <c:pt idx="777">
                  <c:v>-2.1565227992694807</c:v>
                </c:pt>
                <c:pt idx="778">
                  <c:v>-2.1563307292693712</c:v>
                </c:pt>
                <c:pt idx="779">
                  <c:v>-2.1573181355580573</c:v>
                </c:pt>
                <c:pt idx="780">
                  <c:v>-2.1555329392694347</c:v>
                </c:pt>
                <c:pt idx="781">
                  <c:v>-2.154169739269534</c:v>
                </c:pt>
                <c:pt idx="782">
                  <c:v>-2.1556920192695195</c:v>
                </c:pt>
                <c:pt idx="783">
                  <c:v>-2.1538094192694337</c:v>
                </c:pt>
                <c:pt idx="784">
                  <c:v>-2.1545577392693942</c:v>
                </c:pt>
                <c:pt idx="785">
                  <c:v>-2.153110037047004</c:v>
                </c:pt>
                <c:pt idx="786">
                  <c:v>-2.1542458692693587</c:v>
                </c:pt>
                <c:pt idx="787">
                  <c:v>-2.1549725292695268</c:v>
                </c:pt>
                <c:pt idx="788">
                  <c:v>-2.1545918692694004</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-2.1519104792693597</c:v>
                </c:pt>
                <c:pt idx="797">
                  <c:v>-2.1512002697956798</c:v>
                </c:pt>
                <c:pt idx="798">
                  <c:v>-2.14867629926934</c:v>
                </c:pt>
                <c:pt idx="799">
                  <c:v>-2.1496910192693992</c:v>
                </c:pt>
                <c:pt idx="800">
                  <c:v>-2.1510306892694473</c:v>
                </c:pt>
                <c:pt idx="801">
                  <c:v>-2.1498391592694475</c:v>
                </c:pt>
                <c:pt idx="802">
                  <c:v>-2.1496519123304982</c:v>
                </c:pt>
                <c:pt idx="803">
                  <c:v>-2.1494959461381313</c:v>
                </c:pt>
                <c:pt idx="804">
                  <c:v>-2.147910879269479</c:v>
                </c:pt>
                <c:pt idx="805">
                  <c:v>-2.1474189292693353</c:v>
                </c:pt>
                <c:pt idx="806">
                  <c:v>-2.1480941792695072</c:v>
                </c:pt>
                <c:pt idx="807">
                  <c:v>-2.1482050592695145</c:v>
                </c:pt>
                <c:pt idx="808">
                  <c:v>-2.1461646878408516</c:v>
                </c:pt>
                <c:pt idx="809">
                  <c:v>-2.1466879392694547</c:v>
                </c:pt>
                <c:pt idx="810">
                  <c:v>-2.1459784092694867</c:v>
                </c:pt>
                <c:pt idx="811">
                  <c:v>-2.1457443692693658</c:v>
                </c:pt>
                <c:pt idx="812">
                  <c:v>-2.1458047892693632</c:v>
                </c:pt>
                <c:pt idx="813">
                  <c:v>-2.14453364702455</c:v>
                </c:pt>
                <c:pt idx="814">
                  <c:v>-2.1448101992693998</c:v>
                </c:pt>
                <c:pt idx="815">
                  <c:v>-2.1445137492695547</c:v>
                </c:pt>
                <c:pt idx="816">
                  <c:v>-2.1442462792694243</c:v>
                </c:pt>
                <c:pt idx="817">
                  <c:v>-2.1440109592695511</c:v>
                </c:pt>
                <c:pt idx="818">
                  <c:v>-2.1446006692693658</c:v>
                </c:pt>
                <c:pt idx="819">
                  <c:v>-2.1434680015373329</c:v>
                </c:pt>
                <c:pt idx="820">
                  <c:v>-2.1430259792695532</c:v>
                </c:pt>
                <c:pt idx="821">
                  <c:v>-2.1430334392694874</c:v>
                </c:pt>
                <c:pt idx="822">
                  <c:v>-2.1429077892695152</c:v>
                </c:pt>
                <c:pt idx="823">
                  <c:v>-2.1418872392694936</c:v>
                </c:pt>
                <c:pt idx="824">
                  <c:v>-2.1415699192694433</c:v>
                </c:pt>
                <c:pt idx="825">
                  <c:v>-2.1410124345270667</c:v>
                </c:pt>
                <c:pt idx="826">
                  <c:v>-2.14037206926929</c:v>
                </c:pt>
                <c:pt idx="827">
                  <c:v>-2.1399324492695513</c:v>
                </c:pt>
                <c:pt idx="828">
                  <c:v>-2.1396328592693132</c:v>
                </c:pt>
                <c:pt idx="829">
                  <c:v>-2.1395539592694477</c:v>
                </c:pt>
                <c:pt idx="830">
                  <c:v>-2.1391412208079856</c:v>
                </c:pt>
                <c:pt idx="831">
                  <c:v>-2.1403155492693067</c:v>
                </c:pt>
                <c:pt idx="832">
                  <c:v>-2.1398908892695787</c:v>
                </c:pt>
                <c:pt idx="833">
                  <c:v>-2.1401679592693652</c:v>
                </c:pt>
                <c:pt idx="834">
                  <c:v>-2.1394989592695168</c:v>
                </c:pt>
                <c:pt idx="835">
                  <c:v>-2.1391650092694587</c:v>
                </c:pt>
                <c:pt idx="836">
                  <c:v>-2.1381995405193712</c:v>
                </c:pt>
                <c:pt idx="837">
                  <c:v>-2.1395038092694705</c:v>
                </c:pt>
                <c:pt idx="838">
                  <c:v>-2.1398753992693669</c:v>
                </c:pt>
                <c:pt idx="839">
                  <c:v>-2.1376888092693918</c:v>
                </c:pt>
                <c:pt idx="840">
                  <c:v>-2.1381461792694827</c:v>
                </c:pt>
                <c:pt idx="841">
                  <c:v>-2.1377977476415095</c:v>
                </c:pt>
                <c:pt idx="842">
                  <c:v>-2.1342093353564437</c:v>
                </c:pt>
                <c:pt idx="843">
                  <c:v>-2.1382044292694777</c:v>
                </c:pt>
                <c:pt idx="844">
                  <c:v>-2.1355411892694427</c:v>
                </c:pt>
                <c:pt idx="845">
                  <c:v>-2.1374092392694024</c:v>
                </c:pt>
                <c:pt idx="846">
                  <c:v>-2.1355811192694034</c:v>
                </c:pt>
                <c:pt idx="847">
                  <c:v>-2.1338696922592071</c:v>
                </c:pt>
                <c:pt idx="848">
                  <c:v>-2.1354789292693925</c:v>
                </c:pt>
                <c:pt idx="849">
                  <c:v>-2.1345901892694883</c:v>
                </c:pt>
                <c:pt idx="850">
                  <c:v>-2.1344880192694795</c:v>
                </c:pt>
                <c:pt idx="851">
                  <c:v>-2.1349544992693827</c:v>
                </c:pt>
                <c:pt idx="852">
                  <c:v>-2.1341594692695587</c:v>
                </c:pt>
                <c:pt idx="853">
                  <c:v>-2.1324205653918114</c:v>
                </c:pt>
                <c:pt idx="854">
                  <c:v>-2.1328753992695582</c:v>
                </c:pt>
                <c:pt idx="855">
                  <c:v>-2.13294292926944</c:v>
                </c:pt>
                <c:pt idx="856">
                  <c:v>-2.1323911492694236</c:v>
                </c:pt>
                <c:pt idx="857">
                  <c:v>-2.1335003192694302</c:v>
                </c:pt>
                <c:pt idx="858">
                  <c:v>-2.1352917329537182</c:v>
                </c:pt>
                <c:pt idx="859">
                  <c:v>-2.1328219692694574</c:v>
                </c:pt>
                <c:pt idx="860">
                  <c:v>-2.1324849492694966</c:v>
                </c:pt>
                <c:pt idx="861">
                  <c:v>-2.1323560992693835</c:v>
                </c:pt>
                <c:pt idx="862">
                  <c:v>-2.1305129992694827</c:v>
                </c:pt>
                <c:pt idx="863">
                  <c:v>-2.1335683292693233</c:v>
                </c:pt>
                <c:pt idx="864">
                  <c:v>-2.1316323108157738</c:v>
                </c:pt>
                <c:pt idx="865">
                  <c:v>-2.1283344992694002</c:v>
                </c:pt>
                <c:pt idx="866">
                  <c:v>-2.1290551692694599</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-2.1268598262797793</c:v>
                </c:pt>
                <c:pt idx="876">
                  <c:v>-2.1267722892694247</c:v>
                </c:pt>
                <c:pt idx="877">
                  <c:v>-2.1270229992693572</c:v>
                </c:pt>
                <c:pt idx="878">
                  <c:v>-2.1262977292693992</c:v>
                </c:pt>
                <c:pt idx="879">
                  <c:v>-2.1256175392694407</c:v>
                </c:pt>
                <c:pt idx="880">
                  <c:v>-2.125888423826396</c:v>
                </c:pt>
                <c:pt idx="881">
                  <c:v>-2.1246258692694653</c:v>
                </c:pt>
                <c:pt idx="882">
                  <c:v>-2.1252279692694191</c:v>
                </c:pt>
                <c:pt idx="883">
                  <c:v>-2.1254327592693611</c:v>
                </c:pt>
                <c:pt idx="884">
                  <c:v>-2.1251206492693662</c:v>
                </c:pt>
                <c:pt idx="885">
                  <c:v>-2.1240840092693682</c:v>
                </c:pt>
                <c:pt idx="886">
                  <c:v>-2.127532021769472</c:v>
                </c:pt>
                <c:pt idx="887">
                  <c:v>-2.1244563492694795</c:v>
                </c:pt>
                <c:pt idx="888">
                  <c:v>-2.1239983392693071</c:v>
                </c:pt>
                <c:pt idx="889">
                  <c:v>-2.1245390992694282</c:v>
                </c:pt>
                <c:pt idx="890">
                  <c:v>-2.123302699269459</c:v>
                </c:pt>
                <c:pt idx="891">
                  <c:v>-2.1230822077230882</c:v>
                </c:pt>
                <c:pt idx="892">
                  <c:v>-2.1230322192694366</c:v>
                </c:pt>
                <c:pt idx="893">
                  <c:v>-2.1232475592694442</c:v>
                </c:pt>
                <c:pt idx="894">
                  <c:v>-2.1225454192695525</c:v>
                </c:pt>
                <c:pt idx="895">
                  <c:v>-2.1212683792693525</c:v>
                </c:pt>
                <c:pt idx="896">
                  <c:v>-2.1218044860736267</c:v>
                </c:pt>
                <c:pt idx="897">
                  <c:v>-2.1218021792694195</c:v>
                </c:pt>
                <c:pt idx="898">
                  <c:v>-2.1229239992693465</c:v>
                </c:pt>
                <c:pt idx="899">
                  <c:v>-2.1224879292694538</c:v>
                </c:pt>
                <c:pt idx="900">
                  <c:v>-2.1218441192695368</c:v>
                </c:pt>
                <c:pt idx="901">
                  <c:v>-2.1204749992695038</c:v>
                </c:pt>
                <c:pt idx="902">
                  <c:v>-2.1215680840117983</c:v>
                </c:pt>
                <c:pt idx="903">
                  <c:v>-2.1207807592694832</c:v>
                </c:pt>
                <c:pt idx="904">
                  <c:v>-2.1206125492693682</c:v>
                </c:pt>
                <c:pt idx="905">
                  <c:v>-2.1202740592693807</c:v>
                </c:pt>
                <c:pt idx="906">
                  <c:v>-2.1197317292693372</c:v>
                </c:pt>
                <c:pt idx="907">
                  <c:v>-2.1180467138149766</c:v>
                </c:pt>
                <c:pt idx="908">
                  <c:v>-2.1176033392694613</c:v>
                </c:pt>
                <c:pt idx="909">
                  <c:v>-2.1184130592695141</c:v>
                </c:pt>
                <c:pt idx="910">
                  <c:v>-2.1183468692694447</c:v>
                </c:pt>
                <c:pt idx="911">
                  <c:v>-2.1189763892694344</c:v>
                </c:pt>
                <c:pt idx="912">
                  <c:v>-2.1188167392693629</c:v>
                </c:pt>
                <c:pt idx="913">
                  <c:v>-2.119730176795187</c:v>
                </c:pt>
                <c:pt idx="914">
                  <c:v>-2.1173427692693432</c:v>
                </c:pt>
                <c:pt idx="915">
                  <c:v>-2.1192587992694416</c:v>
                </c:pt>
                <c:pt idx="916">
                  <c:v>-2.1177382992694049</c:v>
                </c:pt>
                <c:pt idx="917">
                  <c:v>-2.1166374292694168</c:v>
                </c:pt>
                <c:pt idx="918">
                  <c:v>-2.1165189603003824</c:v>
                </c:pt>
                <c:pt idx="919">
                  <c:v>-2.1180873392694224</c:v>
                </c:pt>
                <c:pt idx="920">
                  <c:v>-2.1165492292694772</c:v>
                </c:pt>
                <c:pt idx="921">
                  <c:v>-2.1167399092693837</c:v>
                </c:pt>
                <c:pt idx="922">
                  <c:v>-2.1151849092693742</c:v>
                </c:pt>
                <c:pt idx="923">
                  <c:v>-2.1158898692694077</c:v>
                </c:pt>
                <c:pt idx="924">
                  <c:v>-2.1142016819499219</c:v>
                </c:pt>
                <c:pt idx="925">
                  <c:v>-2.116729159269326</c:v>
                </c:pt>
                <c:pt idx="926">
                  <c:v>-2.1154167192694047</c:v>
                </c:pt>
                <c:pt idx="927">
                  <c:v>-2.114890369269304</c:v>
                </c:pt>
                <c:pt idx="928">
                  <c:v>-2.1151666192694165</c:v>
                </c:pt>
                <c:pt idx="929">
                  <c:v>-2.116696259269375</c:v>
                </c:pt>
                <c:pt idx="930">
                  <c:v>-2.1122799992694143</c:v>
                </c:pt>
                <c:pt idx="931">
                  <c:v>-2.1134797592693566</c:v>
                </c:pt>
                <c:pt idx="932">
                  <c:v>-2.1149338592693852</c:v>
                </c:pt>
                <c:pt idx="933">
                  <c:v>-2.114617809269447</c:v>
                </c:pt>
                <c:pt idx="934">
                  <c:v>-2.1130288365888634</c:v>
                </c:pt>
                <c:pt idx="935">
                  <c:v>-2.1122165792693721</c:v>
                </c:pt>
                <c:pt idx="936">
                  <c:v>-2.1127168992694147</c:v>
                </c:pt>
                <c:pt idx="937">
                  <c:v>-2.1116485292693818</c:v>
                </c:pt>
                <c:pt idx="938">
                  <c:v>-2.1123323092692767</c:v>
                </c:pt>
                <c:pt idx="939">
                  <c:v>-2.1120951252487776</c:v>
                </c:pt>
                <c:pt idx="940">
                  <c:v>-2.1120607092694987</c:v>
                </c:pt>
                <c:pt idx="941">
                  <c:v>-2.1114806592694597</c:v>
                </c:pt>
                <c:pt idx="942">
                  <c:v>-2.1116632192694738</c:v>
                </c:pt>
                <c:pt idx="943">
                  <c:v>-2.1129324692694378</c:v>
                </c:pt>
                <c:pt idx="944">
                  <c:v>-2.1108869592695187</c:v>
                </c:pt>
                <c:pt idx="945">
                  <c:v>-2.1104121871045147</c:v>
                </c:pt>
                <c:pt idx="946">
                  <c:v>-2.1111092492693899</c:v>
                </c:pt>
                <c:pt idx="947">
                  <c:v>-2.1100633292694191</c:v>
                </c:pt>
                <c:pt idx="948">
                  <c:v>-2.1117439892693977</c:v>
                </c:pt>
                <c:pt idx="949">
                  <c:v>-2.110374149269461</c:v>
                </c:pt>
                <c:pt idx="950">
                  <c:v>-2.1088183932898334</c:v>
                </c:pt>
                <c:pt idx="951">
                  <c:v>-2.1107574592694789</c:v>
                </c:pt>
                <c:pt idx="952">
                  <c:v>-2.1108118692695825</c:v>
                </c:pt>
                <c:pt idx="953">
                  <c:v>-2.1090179592693801</c:v>
                </c:pt>
                <c:pt idx="954">
                  <c:v>-2.1088216992694142</c:v>
                </c:pt>
                <c:pt idx="955">
                  <c:v>-2.1071515685477706</c:v>
                </c:pt>
                <c:pt idx="956">
                  <c:v>-2.1089762792694842</c:v>
                </c:pt>
                <c:pt idx="957">
                  <c:v>-2.1078514692694341</c:v>
                </c:pt>
                <c:pt idx="958">
                  <c:v>-2.107931249269392</c:v>
                </c:pt>
                <c:pt idx="959">
                  <c:v>-2.1070877592694401</c:v>
                </c:pt>
                <c:pt idx="960">
                  <c:v>-2.1067977792693462</c:v>
                </c:pt>
                <c:pt idx="961">
                  <c:v>-2.1068115376200351</c:v>
                </c:pt>
                <c:pt idx="962">
                  <c:v>-2.1059118792694176</c:v>
                </c:pt>
                <c:pt idx="963">
                  <c:v>-2.1043280092693402</c:v>
                </c:pt>
                <c:pt idx="964">
                  <c:v>-2.1069959692693914</c:v>
                </c:pt>
                <c:pt idx="965">
                  <c:v>-2.1059946092693451</c:v>
                </c:pt>
                <c:pt idx="966">
                  <c:v>-2.107207651022001</c:v>
                </c:pt>
                <c:pt idx="967">
                  <c:v>-2.1066405692694588</c:v>
                </c:pt>
                <c:pt idx="968">
                  <c:v>-2.1045856192694714</c:v>
                </c:pt>
                <c:pt idx="969">
                  <c:v>-2.1047848592693912</c:v>
                </c:pt>
                <c:pt idx="970">
                  <c:v>-2.1045676892693042</c:v>
                </c:pt>
                <c:pt idx="971">
                  <c:v>-2.1065783443758193</c:v>
                </c:pt>
                <c:pt idx="972">
                  <c:v>-2.1047260092694735</c:v>
                </c:pt>
                <c:pt idx="973">
                  <c:v>-2.1043289292694847</c:v>
                </c:pt>
                <c:pt idx="974">
                  <c:v>-2.1039853092694045</c:v>
                </c:pt>
                <c:pt idx="975">
                  <c:v>-2.1037301092694389</c:v>
                </c:pt>
                <c:pt idx="976">
                  <c:v>-2.1012387192695314</c:v>
                </c:pt>
                <c:pt idx="977">
                  <c:v>-2.1018021030194616</c:v>
                </c:pt>
                <c:pt idx="978">
                  <c:v>-2.1022965692693991</c:v>
                </c:pt>
                <c:pt idx="979">
                  <c:v>-2.1028812792694396</c:v>
                </c:pt>
                <c:pt idx="980">
                  <c:v>-2.1008171592693401</c:v>
                </c:pt>
                <c:pt idx="981">
                  <c:v>-2.1010402892694198</c:v>
                </c:pt>
                <c:pt idx="982">
                  <c:v>-2.1020771655194888</c:v>
                </c:pt>
                <c:pt idx="983">
                  <c:v>-2.1013921683602632</c:v>
                </c:pt>
                <c:pt idx="984">
                  <c:v>-2.1031212292693677</c:v>
                </c:pt>
                <c:pt idx="985">
                  <c:v>-2.1011781492693586</c:v>
                </c:pt>
                <c:pt idx="986">
                  <c:v>-2.1000325592694402</c:v>
                </c:pt>
                <c:pt idx="987">
                  <c:v>-2.1007450392694387</c:v>
                </c:pt>
                <c:pt idx="988">
                  <c:v>-2.100371960300297</c:v>
                </c:pt>
                <c:pt idx="989">
                  <c:v>-2.0992305892693972</c:v>
                </c:pt>
                <c:pt idx="990">
                  <c:v>-2.1012166392694378</c:v>
                </c:pt>
                <c:pt idx="991">
                  <c:v>-2.0998887492695237</c:v>
                </c:pt>
                <c:pt idx="992">
                  <c:v>-2.0991383192694277</c:v>
                </c:pt>
                <c:pt idx="993">
                  <c:v>-2.099083696769398</c:v>
                </c:pt>
                <c:pt idx="994">
                  <c:v>-2.098840599269518</c:v>
                </c:pt>
                <c:pt idx="995">
                  <c:v>-2.0993556492693131</c:v>
                </c:pt>
                <c:pt idx="996">
                  <c:v>-2.0992991192694279</c:v>
                </c:pt>
                <c:pt idx="997">
                  <c:v>-2.0987115992693952</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-2.0966443992694583</c:v>
                </c:pt>
                <c:pt idx="1006">
                  <c:v>-2.0967126392693127</c:v>
                </c:pt>
                <c:pt idx="1007">
                  <c:v>-2.0963291292693627</c:v>
                </c:pt>
                <c:pt idx="1008">
                  <c:v>-2.0939263492694096</c:v>
                </c:pt>
                <c:pt idx="1009">
                  <c:v>-2.0956281252487434</c:v>
                </c:pt>
                <c:pt idx="1010">
                  <c:v>-2.0967649892694427</c:v>
                </c:pt>
                <c:pt idx="1011">
                  <c:v>-2.0958499892693925</c:v>
                </c:pt>
                <c:pt idx="1012">
                  <c:v>-2.0961287192695437</c:v>
                </c:pt>
                <c:pt idx="1013">
                  <c:v>-2.0946486592693065</c:v>
                </c:pt>
                <c:pt idx="1014">
                  <c:v>-2.0951906551028259</c:v>
                </c:pt>
                <c:pt idx="1015">
                  <c:v>-2.0940241792695105</c:v>
                </c:pt>
                <c:pt idx="1016">
                  <c:v>-2.0925975992695101</c:v>
                </c:pt>
                <c:pt idx="1017">
                  <c:v>-2.0945622592693951</c:v>
                </c:pt>
                <c:pt idx="1018">
                  <c:v>-2.0944454392695966</c:v>
                </c:pt>
                <c:pt idx="1019">
                  <c:v>-2.0938513192693762</c:v>
                </c:pt>
                <c:pt idx="1020">
                  <c:v>-2.0932707953518142</c:v>
                </c:pt>
                <c:pt idx="1021">
                  <c:v>-2.09299768926941</c:v>
                </c:pt>
                <c:pt idx="1022">
                  <c:v>-2.0916292592694106</c:v>
                </c:pt>
                <c:pt idx="1023">
                  <c:v>-2.0923628492694348</c:v>
                </c:pt>
                <c:pt idx="1024">
                  <c:v>-2.0918850792694728</c:v>
                </c:pt>
                <c:pt idx="1025">
                  <c:v>-2.0922974829537218</c:v>
                </c:pt>
                <c:pt idx="1026">
                  <c:v>-2.0922108092694174</c:v>
                </c:pt>
                <c:pt idx="1027">
                  <c:v>-2.0911440292694148</c:v>
                </c:pt>
                <c:pt idx="1028">
                  <c:v>-2.0912128392693847</c:v>
                </c:pt>
                <c:pt idx="1029">
                  <c:v>-2.0900538092693779</c:v>
                </c:pt>
                <c:pt idx="1030">
                  <c:v>-2.0899167855853213</c:v>
                </c:pt>
                <c:pt idx="1031">
                  <c:v>-2.0904199792693703</c:v>
                </c:pt>
                <c:pt idx="1032">
                  <c:v>-2.0897141892694151</c:v>
                </c:pt>
                <c:pt idx="1033">
                  <c:v>-2.0908279292693521</c:v>
                </c:pt>
                <c:pt idx="1034">
                  <c:v>-2.0895763092695181</c:v>
                </c:pt>
                <c:pt idx="1035">
                  <c:v>-2.0903970405194245</c:v>
                </c:pt>
                <c:pt idx="1036">
                  <c:v>-2.0896361092694917</c:v>
                </c:pt>
                <c:pt idx="1037">
                  <c:v>-2.0913623392693523</c:v>
                </c:pt>
                <c:pt idx="1038">
                  <c:v>-2.0898394192692926</c:v>
                </c:pt>
                <c:pt idx="1039">
                  <c:v>-2.0910557392694327</c:v>
                </c:pt>
                <c:pt idx="1040">
                  <c:v>-2.0887166103331793</c:v>
                </c:pt>
                <c:pt idx="1041">
                  <c:v>-2.0900590153668435</c:v>
                </c:pt>
                <c:pt idx="1042">
                  <c:v>-2.0891745592694839</c:v>
                </c:pt>
                <c:pt idx="1043">
                  <c:v>-2.0881113692694742</c:v>
                </c:pt>
                <c:pt idx="1044">
                  <c:v>-2.0905316992695191</c:v>
                </c:pt>
                <c:pt idx="1045">
                  <c:v>-2.0893201592695192</c:v>
                </c:pt>
                <c:pt idx="1046">
                  <c:v>-2.0877068119009787</c:v>
                </c:pt>
                <c:pt idx="1047">
                  <c:v>-2.0884718292695372</c:v>
                </c:pt>
                <c:pt idx="1048">
                  <c:v>-2.0882250792693942</c:v>
                </c:pt>
                <c:pt idx="1049">
                  <c:v>-2.0862481292692845</c:v>
                </c:pt>
                <c:pt idx="1050">
                  <c:v>-2.0867892092694982</c:v>
                </c:pt>
                <c:pt idx="1051">
                  <c:v>-2.0862025224272847</c:v>
                </c:pt>
                <c:pt idx="1052">
                  <c:v>-2.0889855292693942</c:v>
                </c:pt>
                <c:pt idx="1053">
                  <c:v>-2.0860956292694777</c:v>
                </c:pt>
                <c:pt idx="1054">
                  <c:v>-2.0864425992693572</c:v>
                </c:pt>
                <c:pt idx="1055">
                  <c:v>-2.0861995292695208</c:v>
                </c:pt>
                <c:pt idx="1056">
                  <c:v>-2.0840185994755132</c:v>
                </c:pt>
                <c:pt idx="1057">
                  <c:v>-2.0843574292694171</c:v>
                </c:pt>
                <c:pt idx="1058">
                  <c:v>-2.0837014792694397</c:v>
                </c:pt>
                <c:pt idx="1059">
                  <c:v>-2.0860551192694392</c:v>
                </c:pt>
                <c:pt idx="1060">
                  <c:v>-2.0851065292693249</c:v>
                </c:pt>
                <c:pt idx="1061">
                  <c:v>-2.0871910025125073</c:v>
                </c:pt>
                <c:pt idx="1062">
                  <c:v>-2.086055919269421</c:v>
                </c:pt>
                <c:pt idx="1063">
                  <c:v>-2.0832679392693771</c:v>
                </c:pt>
                <c:pt idx="1064">
                  <c:v>-2.0839086992694007</c:v>
                </c:pt>
                <c:pt idx="1065">
                  <c:v>-2.0813580792695063</c:v>
                </c:pt>
                <c:pt idx="1066">
                  <c:v>-2.0813730648250592</c:v>
                </c:pt>
                <c:pt idx="1067">
                  <c:v>-2.0817369792694222</c:v>
                </c:pt>
                <c:pt idx="1068">
                  <c:v>-2.0822129692694347</c:v>
                </c:pt>
                <c:pt idx="1069">
                  <c:v>-2.0817469192694467</c:v>
                </c:pt>
                <c:pt idx="1070">
                  <c:v>-2.0826885792694583</c:v>
                </c:pt>
                <c:pt idx="1071">
                  <c:v>-2.0818073108158468</c:v>
                </c:pt>
                <c:pt idx="1072">
                  <c:v>-2.0838153392694778</c:v>
                </c:pt>
                <c:pt idx="1073">
                  <c:v>-2.0821293692694098</c:v>
                </c:pt>
                <c:pt idx="1074">
                  <c:v>-2.0812658792692629</c:v>
                </c:pt>
                <c:pt idx="1075">
                  <c:v>-2.0811608692694992</c:v>
                </c:pt>
                <c:pt idx="1076">
                  <c:v>-2.0809360948858</c:v>
                </c:pt>
                <c:pt idx="1077">
                  <c:v>-2.083083669269318</c:v>
                </c:pt>
                <c:pt idx="1078">
                  <c:v>-2.0806586392694388</c:v>
                </c:pt>
                <c:pt idx="1079">
                  <c:v>-2.0799770592693112</c:v>
                </c:pt>
                <c:pt idx="1080">
                  <c:v>-2.0790494992693964</c:v>
                </c:pt>
                <c:pt idx="1081">
                  <c:v>-2.0794028992694527</c:v>
                </c:pt>
                <c:pt idx="1082">
                  <c:v>-2.0807313592694987</c:v>
                </c:pt>
                <c:pt idx="1083">
                  <c:v>-2.0802860092694431</c:v>
                </c:pt>
                <c:pt idx="1084">
                  <c:v>-2.0786718292694797</c:v>
                </c:pt>
                <c:pt idx="1085">
                  <c:v>-2.0791602892694532</c:v>
                </c:pt>
                <c:pt idx="1086">
                  <c:v>-2.0788585892693727</c:v>
                </c:pt>
                <c:pt idx="1087">
                  <c:v>-2.0789746551027832</c:v>
                </c:pt>
                <c:pt idx="1088">
                  <c:v>-2.0771866792692877</c:v>
                </c:pt>
                <c:pt idx="1089">
                  <c:v>-2.0790013992694725</c:v>
                </c:pt>
                <c:pt idx="1090">
                  <c:v>-2.0774456092694713</c:v>
                </c:pt>
                <c:pt idx="1091">
                  <c:v>-2.0774602487432081</c:v>
                </c:pt>
                <c:pt idx="1092">
                  <c:v>-2.0773946543311337</c:v>
                </c:pt>
                <c:pt idx="1093">
                  <c:v>-2.0758608692693477</c:v>
                </c:pt>
                <c:pt idx="1094">
                  <c:v>-2.076610149269456</c:v>
                </c:pt>
                <c:pt idx="1095">
                  <c:v>-2.0763962192694265</c:v>
                </c:pt>
                <c:pt idx="1096">
                  <c:v>-2.0781183581706002</c:v>
                </c:pt>
                <c:pt idx="1097">
                  <c:v>-2.0751118664123056</c:v>
                </c:pt>
                <c:pt idx="1098">
                  <c:v>-2.0759999992695377</c:v>
                </c:pt>
                <c:pt idx="1099">
                  <c:v>-2.0754852392695504</c:v>
                </c:pt>
                <c:pt idx="1100">
                  <c:v>-2.0766895292693834</c:v>
                </c:pt>
                <c:pt idx="1101">
                  <c:v>-2.076465887176326</c:v>
                </c:pt>
                <c:pt idx="1102">
                  <c:v>-2.0743416862356407</c:v>
                </c:pt>
                <c:pt idx="1103">
                  <c:v>-2.0748563592694738</c:v>
                </c:pt>
                <c:pt idx="1104">
                  <c:v>-2.0734381892696194</c:v>
                </c:pt>
                <c:pt idx="1105">
                  <c:v>-2.0762331792693067</c:v>
                </c:pt>
                <c:pt idx="1106">
                  <c:v>-2.0759223623622782</c:v>
                </c:pt>
                <c:pt idx="1107">
                  <c:v>-2.0728679792693856</c:v>
                </c:pt>
                <c:pt idx="1108">
                  <c:v>-2.074408079269499</c:v>
                </c:pt>
                <c:pt idx="1109">
                  <c:v>-2.0741893992694003</c:v>
                </c:pt>
                <c:pt idx="1110">
                  <c:v>-2.0740593992694967</c:v>
                </c:pt>
                <c:pt idx="1111">
                  <c:v>-2.0732225016937487</c:v>
                </c:pt>
                <c:pt idx="1112">
                  <c:v>-2.0727055347795824</c:v>
                </c:pt>
                <c:pt idx="1113">
                  <c:v>-2.0719284492693504</c:v>
                </c:pt>
                <c:pt idx="1114">
                  <c:v>-2.0719812092693672</c:v>
                </c:pt>
                <c:pt idx="1115">
                  <c:v>-2.0740649192694867</c:v>
                </c:pt>
                <c:pt idx="1116">
                  <c:v>-2.0722633692693471</c:v>
                </c:pt>
                <c:pt idx="1117">
                  <c:v>-2.0722664345270898</c:v>
                </c:pt>
                <c:pt idx="1118">
                  <c:v>-2.0721161792694147</c:v>
                </c:pt>
                <c:pt idx="1119">
                  <c:v>-2.0717839892694467</c:v>
                </c:pt>
                <c:pt idx="1120">
                  <c:v>-2.0717955592693755</c:v>
                </c:pt>
                <c:pt idx="1121">
                  <c:v>-2.0717710943208938</c:v>
                </c:pt>
                <c:pt idx="1122">
                  <c:v>-2.072283599269408</c:v>
                </c:pt>
                <c:pt idx="1123">
                  <c:v>-2.0716195992692774</c:v>
                </c:pt>
                <c:pt idx="1124">
                  <c:v>-2.0733852592694859</c:v>
                </c:pt>
                <c:pt idx="1125">
                  <c:v>-2.0707449392694279</c:v>
                </c:pt>
                <c:pt idx="1126">
                  <c:v>-2.0718320324652777</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-2.0702288392693582</c:v>
                </c:pt>
                <c:pt idx="1135">
                  <c:v>-2.0695037692693212</c:v>
                </c:pt>
                <c:pt idx="1136">
                  <c:v>-2.0682311446861692</c:v>
                </c:pt>
                <c:pt idx="1137">
                  <c:v>-2.0687529192693148</c:v>
                </c:pt>
                <c:pt idx="1138">
                  <c:v>-2.0695114392694336</c:v>
                </c:pt>
                <c:pt idx="1139">
                  <c:v>-2.0679684992694827</c:v>
                </c:pt>
                <c:pt idx="1140">
                  <c:v>-2.0681741551028252</c:v>
                </c:pt>
                <c:pt idx="1141">
                  <c:v>-2.0692461692693769</c:v>
                </c:pt>
                <c:pt idx="1142">
                  <c:v>-2.069085319269476</c:v>
                </c:pt>
                <c:pt idx="1143">
                  <c:v>-2.0668153892694039</c:v>
                </c:pt>
                <c:pt idx="1144">
                  <c:v>-2.067159699269439</c:v>
                </c:pt>
                <c:pt idx="1145">
                  <c:v>-2.0676934363526556</c:v>
                </c:pt>
                <c:pt idx="1146">
                  <c:v>-2.0682618792693006</c:v>
                </c:pt>
                <c:pt idx="1147">
                  <c:v>-2.0656407292693038</c:v>
                </c:pt>
                <c:pt idx="1148">
                  <c:v>-2.0659656292694977</c:v>
                </c:pt>
                <c:pt idx="1149">
                  <c:v>-2.0673835992695051</c:v>
                </c:pt>
                <c:pt idx="1150">
                  <c:v>-2.0666094242178241</c:v>
                </c:pt>
                <c:pt idx="1151">
                  <c:v>-2.0678345092694066</c:v>
                </c:pt>
                <c:pt idx="1152">
                  <c:v>-2.0653776992694617</c:v>
                </c:pt>
                <c:pt idx="1153">
                  <c:v>-2.0671673092693554</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-2.0674531392692153</c:v>
                </c:pt>
                <c:pt idx="1165">
                  <c:v>-2.0647821592693592</c:v>
                </c:pt>
                <c:pt idx="1166">
                  <c:v>-2.0664903592694657</c:v>
                </c:pt>
                <c:pt idx="1167">
                  <c:v>-2.0629472592695066</c:v>
                </c:pt>
                <c:pt idx="1168">
                  <c:v>-2.0621326792693822</c:v>
                </c:pt>
                <c:pt idx="1169">
                  <c:v>-2.062267139269518</c:v>
                </c:pt>
                <c:pt idx="1170">
                  <c:v>-2.0648203392694029</c:v>
                </c:pt>
                <c:pt idx="1171">
                  <c:v>-2.0635269592693581</c:v>
                </c:pt>
                <c:pt idx="1172">
                  <c:v>-2.0636260292693152</c:v>
                </c:pt>
                <c:pt idx="1173">
                  <c:v>-2.0619401759360301</c:v>
                </c:pt>
                <c:pt idx="1174">
                  <c:v>-2.0631827392695392</c:v>
                </c:pt>
                <c:pt idx="1175">
                  <c:v>-2.0615464992693653</c:v>
                </c:pt>
                <c:pt idx="1176">
                  <c:v>-2.0621587392694347</c:v>
                </c:pt>
                <c:pt idx="1177">
                  <c:v>-2.0613326092694422</c:v>
                </c:pt>
                <c:pt idx="1178">
                  <c:v>-2.0615099780194592</c:v>
                </c:pt>
                <c:pt idx="1179">
                  <c:v>-2.0610968992695433</c:v>
                </c:pt>
                <c:pt idx="1180">
                  <c:v>-2.0618604092694812</c:v>
                </c:pt>
                <c:pt idx="1181">
                  <c:v>-2.0612996492694293</c:v>
                </c:pt>
                <c:pt idx="1182">
                  <c:v>-2.0631836092694198</c:v>
                </c:pt>
                <c:pt idx="1183">
                  <c:v>-2.0613415192693481</c:v>
                </c:pt>
                <c:pt idx="1184">
                  <c:v>-2.0604311224274801</c:v>
                </c:pt>
                <c:pt idx="1185">
                  <c:v>-2.0617013592692786</c:v>
                </c:pt>
                <c:pt idx="1186">
                  <c:v>-2.0617529092694831</c:v>
                </c:pt>
                <c:pt idx="1187">
                  <c:v>-2.0605140292693851</c:v>
                </c:pt>
                <c:pt idx="1188">
                  <c:v>-2.0592286992694628</c:v>
                </c:pt>
                <c:pt idx="1189">
                  <c:v>-2.0595650926026248</c:v>
                </c:pt>
                <c:pt idx="1190">
                  <c:v>-2.0596137192694783</c:v>
                </c:pt>
                <c:pt idx="1191">
                  <c:v>-2.0592171892694027</c:v>
                </c:pt>
                <c:pt idx="1192">
                  <c:v>-2.0584118992693732</c:v>
                </c:pt>
                <c:pt idx="1193">
                  <c:v>-2.0598105792694525</c:v>
                </c:pt>
                <c:pt idx="1194">
                  <c:v>-2.0592653009361737</c:v>
                </c:pt>
                <c:pt idx="1195">
                  <c:v>-2.0579943092694357</c:v>
                </c:pt>
                <c:pt idx="1196">
                  <c:v>-2.0597780692693397</c:v>
                </c:pt>
                <c:pt idx="1197">
                  <c:v>-2.0577640992694199</c:v>
                </c:pt>
                <c:pt idx="1198">
                  <c:v>-2.0585679792694687</c:v>
                </c:pt>
                <c:pt idx="1199">
                  <c:v>-2.05715965926953</c:v>
                </c:pt>
                <c:pt idx="1200">
                  <c:v>-2.0577927384360533</c:v>
                </c:pt>
                <c:pt idx="1201">
                  <c:v>-2.0583617692693252</c:v>
                </c:pt>
                <c:pt idx="1202">
                  <c:v>-2.0544093192694528</c:v>
                </c:pt>
                <c:pt idx="1203">
                  <c:v>-2.0554594692692163</c:v>
                </c:pt>
                <c:pt idx="1204">
                  <c:v>-2.0573071592694276</c:v>
                </c:pt>
                <c:pt idx="1205">
                  <c:v>-2.058602957186153</c:v>
                </c:pt>
                <c:pt idx="1206">
                  <c:v>-2.0595202292695798</c:v>
                </c:pt>
                <c:pt idx="1207">
                  <c:v>-2.0560474192694147</c:v>
                </c:pt>
                <c:pt idx="1208">
                  <c:v>-2.0577905192694042</c:v>
                </c:pt>
                <c:pt idx="1209">
                  <c:v>-2.0556718692695597</c:v>
                </c:pt>
                <c:pt idx="1210">
                  <c:v>-2.0567552292693128</c:v>
                </c:pt>
                <c:pt idx="1211">
                  <c:v>-2.0565128403505071</c:v>
                </c:pt>
                <c:pt idx="1212">
                  <c:v>-2.0564463092694409</c:v>
                </c:pt>
                <c:pt idx="1213">
                  <c:v>-2.055097839269493</c:v>
                </c:pt>
                <c:pt idx="1214">
                  <c:v>-2.0565293992694365</c:v>
                </c:pt>
                <c:pt idx="1215">
                  <c:v>-2.0570156692694037</c:v>
                </c:pt>
                <c:pt idx="1216">
                  <c:v>-2.0567892592693382</c:v>
                </c:pt>
                <c:pt idx="1217">
                  <c:v>-2.0556631992693979</c:v>
                </c:pt>
                <c:pt idx="1218">
                  <c:v>-2.0552526392694479</c:v>
                </c:pt>
                <c:pt idx="1219">
                  <c:v>-2.055208299269462</c:v>
                </c:pt>
                <c:pt idx="1220">
                  <c:v>-2.0548202292693531</c:v>
                </c:pt>
                <c:pt idx="1221">
                  <c:v>-2.0540902696860432</c:v>
                </c:pt>
                <c:pt idx="1222">
                  <c:v>-2.0548889092693767</c:v>
                </c:pt>
                <c:pt idx="1223">
                  <c:v>-2.0537070292693045</c:v>
                </c:pt>
                <c:pt idx="1224">
                  <c:v>-2.0533078092693735</c:v>
                </c:pt>
                <c:pt idx="1225">
                  <c:v>-2.0534127392694188</c:v>
                </c:pt>
                <c:pt idx="1226">
                  <c:v>-2.0544067392694529</c:v>
                </c:pt>
                <c:pt idx="1227">
                  <c:v>-2.0529148738528278</c:v>
                </c:pt>
                <c:pt idx="1228">
                  <c:v>-2.0528420892692969</c:v>
                </c:pt>
                <c:pt idx="1229">
                  <c:v>-2.0539408592694599</c:v>
                </c:pt>
                <c:pt idx="1230">
                  <c:v>-2.0554559692693823</c:v>
                </c:pt>
                <c:pt idx="1231">
                  <c:v>-2.053933329269455</c:v>
                </c:pt>
                <c:pt idx="1232">
                  <c:v>-2.0519589363527002</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-2.0522056992694733</c:v>
                </c:pt>
                <c:pt idx="1242">
                  <c:v>-2.0519788492694597</c:v>
                </c:pt>
                <c:pt idx="1243">
                  <c:v>-2.0521077384359812</c:v>
                </c:pt>
                <c:pt idx="1244">
                  <c:v>-2.0531332992694935</c:v>
                </c:pt>
                <c:pt idx="1245">
                  <c:v>-2.0514919592694554</c:v>
                </c:pt>
                <c:pt idx="1246">
                  <c:v>-2.0510186192694526</c:v>
                </c:pt>
                <c:pt idx="1247">
                  <c:v>-2.0510393792694397</c:v>
                </c:pt>
                <c:pt idx="1248">
                  <c:v>-2.0518668859361777</c:v>
                </c:pt>
                <c:pt idx="1249">
                  <c:v>-2.0518488092694116</c:v>
                </c:pt>
                <c:pt idx="1250">
                  <c:v>-2.0495834192695077</c:v>
                </c:pt>
                <c:pt idx="1251">
                  <c:v>-2.0504098692694277</c:v>
                </c:pt>
                <c:pt idx="1252">
                  <c:v>-2.0504619792693433</c:v>
                </c:pt>
                <c:pt idx="1253">
                  <c:v>-2.048867689269315</c:v>
                </c:pt>
                <c:pt idx="1254">
                  <c:v>-2.0490816446860163</c:v>
                </c:pt>
                <c:pt idx="1255">
                  <c:v>-2.0506911592696038</c:v>
                </c:pt>
                <c:pt idx="1256">
                  <c:v>-2.0499912592693663</c:v>
                </c:pt>
                <c:pt idx="1257">
                  <c:v>-2.0487154992694343</c:v>
                </c:pt>
                <c:pt idx="1258">
                  <c:v>-2.0483677792693746</c:v>
                </c:pt>
                <c:pt idx="1259">
                  <c:v>-2.0500656342695378</c:v>
                </c:pt>
                <c:pt idx="1260">
                  <c:v>-2.0496035592694</c:v>
                </c:pt>
                <c:pt idx="1261">
                  <c:v>-2.0486082192694397</c:v>
                </c:pt>
                <c:pt idx="1262">
                  <c:v>-2.0480451492693987</c:v>
                </c:pt>
                <c:pt idx="1263">
                  <c:v>-2.0480240192693642</c:v>
                </c:pt>
                <c:pt idx="1264">
                  <c:v>-2.0478964571860416</c:v>
                </c:pt>
                <c:pt idx="1265">
                  <c:v>-2.0478937492693539</c:v>
                </c:pt>
                <c:pt idx="1266">
                  <c:v>-2.0471593492694211</c:v>
                </c:pt>
                <c:pt idx="1267">
                  <c:v>-2.0455177992695894</c:v>
                </c:pt>
                <c:pt idx="1268">
                  <c:v>-2.0490612792694542</c:v>
                </c:pt>
                <c:pt idx="1269">
                  <c:v>-2.0476875509362067</c:v>
                </c:pt>
                <c:pt idx="1270">
                  <c:v>-2.0464162192693749</c:v>
                </c:pt>
                <c:pt idx="1271">
                  <c:v>-2.0471100692694257</c:v>
                </c:pt>
                <c:pt idx="1272">
                  <c:v>-2.0482146592693802</c:v>
                </c:pt>
                <c:pt idx="1273">
                  <c:v>-2.0474108492695002</c:v>
                </c:pt>
                <c:pt idx="1274">
                  <c:v>-2.0469362905192687</c:v>
                </c:pt>
                <c:pt idx="1275">
                  <c:v>-2.0461645892694542</c:v>
                </c:pt>
                <c:pt idx="1276">
                  <c:v>-2.0462521792693971</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-2.0452086092694777</c:v>
                </c:pt>
                <c:pt idx="1288">
                  <c:v>-2.0454997192693742</c:v>
                </c:pt>
                <c:pt idx="1289">
                  <c:v>-2.0429877992695111</c:v>
                </c:pt>
                <c:pt idx="1290">
                  <c:v>-2.0442866759361351</c:v>
                </c:pt>
                <c:pt idx="1291">
                  <c:v>-2.0435621592693711</c:v>
                </c:pt>
                <c:pt idx="1292">
                  <c:v>-2.043774549269405</c:v>
                </c:pt>
                <c:pt idx="1293">
                  <c:v>-2.0437038892694552</c:v>
                </c:pt>
                <c:pt idx="1294">
                  <c:v>-2.0455085092692968</c:v>
                </c:pt>
                <c:pt idx="1295">
                  <c:v>-2.0465867280194807</c:v>
                </c:pt>
                <c:pt idx="1296">
                  <c:v>-2.0473513792695002</c:v>
                </c:pt>
                <c:pt idx="1297">
                  <c:v>-2.0435108992694389</c:v>
                </c:pt>
                <c:pt idx="1298">
                  <c:v>-2.0421225792694315</c:v>
                </c:pt>
                <c:pt idx="1299">
                  <c:v>-2.0426030592693394</c:v>
                </c:pt>
                <c:pt idx="1300">
                  <c:v>-2.0421694292695172</c:v>
                </c:pt>
                <c:pt idx="1301">
                  <c:v>-2.0439510405193388</c:v>
                </c:pt>
                <c:pt idx="1302">
                  <c:v>-2.042840839269469</c:v>
                </c:pt>
                <c:pt idx="1303">
                  <c:v>-2.0414932192693414</c:v>
                </c:pt>
                <c:pt idx="1304">
                  <c:v>-2.0425856092694077</c:v>
                </c:pt>
                <c:pt idx="1305">
                  <c:v>-2.0415397692695652</c:v>
                </c:pt>
                <c:pt idx="1306">
                  <c:v>-2.0407949884359979</c:v>
                </c:pt>
                <c:pt idx="1307">
                  <c:v>-2.0420311792693582</c:v>
                </c:pt>
                <c:pt idx="1308">
                  <c:v>-2.0393435792695387</c:v>
                </c:pt>
                <c:pt idx="1309">
                  <c:v>-2.0416622192693827</c:v>
                </c:pt>
                <c:pt idx="1310">
                  <c:v>-2.0399826592694827</c:v>
                </c:pt>
                <c:pt idx="1311">
                  <c:v>-2.0417430792694233</c:v>
                </c:pt>
                <c:pt idx="1312">
                  <c:v>-2.0419077592693973</c:v>
                </c:pt>
                <c:pt idx="1313">
                  <c:v>-2.0417257092694996</c:v>
                </c:pt>
                <c:pt idx="1314">
                  <c:v>-2.0392749492694549</c:v>
                </c:pt>
                <c:pt idx="1315">
                  <c:v>-2.0391667992695517</c:v>
                </c:pt>
                <c:pt idx="1316">
                  <c:v>-2.0394025892694674</c:v>
                </c:pt>
                <c:pt idx="1317">
                  <c:v>-2.0395615717694002</c:v>
                </c:pt>
                <c:pt idx="1318">
                  <c:v>-2.0373256592694418</c:v>
                </c:pt>
                <c:pt idx="1319">
                  <c:v>-2.0395643792695637</c:v>
                </c:pt>
                <c:pt idx="1320">
                  <c:v>-2.0423726292694475</c:v>
                </c:pt>
                <c:pt idx="1321">
                  <c:v>-2.0399340792695</c:v>
                </c:pt>
                <c:pt idx="1322">
                  <c:v>-2.0394074001145799</c:v>
                </c:pt>
                <c:pt idx="1323">
                  <c:v>-2.038698899269388</c:v>
                </c:pt>
                <c:pt idx="1324">
                  <c:v>-2.0390928292694457</c:v>
                </c:pt>
                <c:pt idx="1325">
                  <c:v>-2.0393459092694108</c:v>
                </c:pt>
                <c:pt idx="1326">
                  <c:v>-2.0378503992694412</c:v>
                </c:pt>
                <c:pt idx="1327">
                  <c:v>-2.0378637434800742</c:v>
                </c:pt>
                <c:pt idx="1328">
                  <c:v>-2.0375979292694542</c:v>
                </c:pt>
                <c:pt idx="1329">
                  <c:v>-2.0393188392694537</c:v>
                </c:pt>
                <c:pt idx="1330">
                  <c:v>-2.0385890192694234</c:v>
                </c:pt>
                <c:pt idx="1331">
                  <c:v>-2.0374536992693337</c:v>
                </c:pt>
                <c:pt idx="1332">
                  <c:v>-2.0383024884361172</c:v>
                </c:pt>
                <c:pt idx="1333">
                  <c:v>-2.0366605292693372</c:v>
                </c:pt>
                <c:pt idx="1334">
                  <c:v>-2.0376549192693707</c:v>
                </c:pt>
                <c:pt idx="1335">
                  <c:v>-2.0374085892694587</c:v>
                </c:pt>
                <c:pt idx="1336">
                  <c:v>-2.0366687992693748</c:v>
                </c:pt>
                <c:pt idx="1337">
                  <c:v>-2.0396812892695078</c:v>
                </c:pt>
                <c:pt idx="1338">
                  <c:v>-2.0361099467694146</c:v>
                </c:pt>
                <c:pt idx="1339">
                  <c:v>-2.0376969292694977</c:v>
                </c:pt>
                <c:pt idx="1340">
                  <c:v>-2.0365204092695812</c:v>
                </c:pt>
                <c:pt idx="1341">
                  <c:v>-2.0363626692692178</c:v>
                </c:pt>
                <c:pt idx="1342">
                  <c:v>-2.0350772592694995</c:v>
                </c:pt>
                <c:pt idx="1343">
                  <c:v>-2.0375176958891501</c:v>
                </c:pt>
                <c:pt idx="1344">
                  <c:v>-2.0342500492692737</c:v>
                </c:pt>
                <c:pt idx="1345">
                  <c:v>-2.0346971592695269</c:v>
                </c:pt>
                <c:pt idx="1346">
                  <c:v>-2.0360277392694988</c:v>
                </c:pt>
                <c:pt idx="1347">
                  <c:v>-2.0346954092694727</c:v>
                </c:pt>
                <c:pt idx="1348">
                  <c:v>-2.0343021329534827</c:v>
                </c:pt>
                <c:pt idx="1349">
                  <c:v>-2.0340172492694681</c:v>
                </c:pt>
                <c:pt idx="1350">
                  <c:v>-2.0342670792692661</c:v>
                </c:pt>
                <c:pt idx="1351">
                  <c:v>-2.0341135292693782</c:v>
                </c:pt>
                <c:pt idx="1352">
                  <c:v>-2.0336791792693387</c:v>
                </c:pt>
                <c:pt idx="1353">
                  <c:v>-2.0333199259361976</c:v>
                </c:pt>
                <c:pt idx="1354">
                  <c:v>-2.0325912492694882</c:v>
                </c:pt>
                <c:pt idx="1355">
                  <c:v>-2.0330845992693742</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-2.0321028803220837</c:v>
                </c:pt>
                <c:pt idx="1364">
                  <c:v>-2.032267249269438</c:v>
                </c:pt>
                <c:pt idx="1365">
                  <c:v>-2.0327688492693308</c:v>
                </c:pt>
                <c:pt idx="1366">
                  <c:v>-2.0327108792694162</c:v>
                </c:pt>
                <c:pt idx="1367">
                  <c:v>-2.0329622992695233</c:v>
                </c:pt>
                <c:pt idx="1368">
                  <c:v>-2.0317908908483986</c:v>
                </c:pt>
                <c:pt idx="1369">
                  <c:v>-2.0306413792693667</c:v>
                </c:pt>
                <c:pt idx="1370">
                  <c:v>-2.0308828992694137</c:v>
                </c:pt>
                <c:pt idx="1371">
                  <c:v>-2.0309485292692759</c:v>
                </c:pt>
                <c:pt idx="1372">
                  <c:v>-2.0309785392693387</c:v>
                </c:pt>
                <c:pt idx="1373">
                  <c:v>-2.0303398946861382</c:v>
                </c:pt>
                <c:pt idx="1374">
                  <c:v>-2.0311160192693336</c:v>
                </c:pt>
                <c:pt idx="1375">
                  <c:v>-2.0307585192693978</c:v>
                </c:pt>
                <c:pt idx="1376">
                  <c:v>-2.0293678692693802</c:v>
                </c:pt>
                <c:pt idx="1377">
                  <c:v>-2.030608239269422</c:v>
                </c:pt>
                <c:pt idx="1378">
                  <c:v>-2.0315673192693993</c:v>
                </c:pt>
                <c:pt idx="1379">
                  <c:v>-2.0309678276905458</c:v>
                </c:pt>
                <c:pt idx="1380">
                  <c:v>-2.0293050792692924</c:v>
                </c:pt>
                <c:pt idx="1381">
                  <c:v>-2.0304611892694844</c:v>
                </c:pt>
                <c:pt idx="1382">
                  <c:v>-2.0292598992694018</c:v>
                </c:pt>
                <c:pt idx="1383">
                  <c:v>-2.0279711392694111</c:v>
                </c:pt>
                <c:pt idx="1384">
                  <c:v>-2.0292695405194232</c:v>
                </c:pt>
                <c:pt idx="1385">
                  <c:v>-2.0307569792693978</c:v>
                </c:pt>
                <c:pt idx="1386">
                  <c:v>-2.0298976192692879</c:v>
                </c:pt>
                <c:pt idx="1387">
                  <c:v>-2.0281250192694671</c:v>
                </c:pt>
                <c:pt idx="1388">
                  <c:v>-2.0278097392695429</c:v>
                </c:pt>
                <c:pt idx="1389">
                  <c:v>-2.0283226863527801</c:v>
                </c:pt>
                <c:pt idx="1390">
                  <c:v>-2.0275252992693851</c:v>
                </c:pt>
                <c:pt idx="1391">
                  <c:v>-2.0300142292694687</c:v>
                </c:pt>
                <c:pt idx="1392">
                  <c:v>-2.0282950092693848</c:v>
                </c:pt>
                <c:pt idx="1393">
                  <c:v>-2.0275075492693087</c:v>
                </c:pt>
                <c:pt idx="1394">
                  <c:v>-2.0266459259361587</c:v>
                </c:pt>
                <c:pt idx="1395">
                  <c:v>-2.0272861092695535</c:v>
                </c:pt>
                <c:pt idx="1396">
                  <c:v>-2.0261285692693471</c:v>
                </c:pt>
                <c:pt idx="1397">
                  <c:v>-2.0269951992693933</c:v>
                </c:pt>
                <c:pt idx="1398">
                  <c:v>-2.0263809092695038</c:v>
                </c:pt>
                <c:pt idx="1399">
                  <c:v>-2.0268285509361732</c:v>
                </c:pt>
                <c:pt idx="1400">
                  <c:v>-2.0267541092694188</c:v>
                </c:pt>
                <c:pt idx="1401">
                  <c:v>-2.0283374792694002</c:v>
                </c:pt>
                <c:pt idx="1402">
                  <c:v>-2.0272577992695346</c:v>
                </c:pt>
                <c:pt idx="1403">
                  <c:v>-2.0271799492693816</c:v>
                </c:pt>
                <c:pt idx="1404">
                  <c:v>-2.0251627488527135</c:v>
                </c:pt>
                <c:pt idx="1405">
                  <c:v>-2.0269458892693564</c:v>
                </c:pt>
                <c:pt idx="1406">
                  <c:v>-2.0256931092693975</c:v>
                </c:pt>
                <c:pt idx="1407">
                  <c:v>-2.0262498092694829</c:v>
                </c:pt>
                <c:pt idx="1408">
                  <c:v>-2.0261680392695594</c:v>
                </c:pt>
                <c:pt idx="1409">
                  <c:v>-2.0263458217694108</c:v>
                </c:pt>
                <c:pt idx="1410">
                  <c:v>-2.0262158892693627</c:v>
                </c:pt>
                <c:pt idx="1411">
                  <c:v>-2.0243817392693892</c:v>
                </c:pt>
                <c:pt idx="1412">
                  <c:v>-2.0252565392694337</c:v>
                </c:pt>
                <c:pt idx="1413">
                  <c:v>-2.026334199269499</c:v>
                </c:pt>
                <c:pt idx="1414">
                  <c:v>-2.0245433750588537</c:v>
                </c:pt>
                <c:pt idx="1415">
                  <c:v>-2.023822309269562</c:v>
                </c:pt>
                <c:pt idx="1416">
                  <c:v>-2.0245020292695397</c:v>
                </c:pt>
                <c:pt idx="1417">
                  <c:v>-2.0245643392694745</c:v>
                </c:pt>
                <c:pt idx="1418">
                  <c:v>-2.0236844592694041</c:v>
                </c:pt>
                <c:pt idx="1419">
                  <c:v>-2.0243056238526975</c:v>
                </c:pt>
                <c:pt idx="1420">
                  <c:v>-2.0238479092695343</c:v>
                </c:pt>
                <c:pt idx="1421">
                  <c:v>-2.0213259592694341</c:v>
                </c:pt>
                <c:pt idx="1422">
                  <c:v>-2.024295999269512</c:v>
                </c:pt>
                <c:pt idx="1423">
                  <c:v>-2.0240340192694397</c:v>
                </c:pt>
                <c:pt idx="1424">
                  <c:v>-2.0217096030194028</c:v>
                </c:pt>
                <c:pt idx="1425">
                  <c:v>-2.023471319269305</c:v>
                </c:pt>
                <c:pt idx="1426">
                  <c:v>-2.0221609592694572</c:v>
                </c:pt>
                <c:pt idx="1427">
                  <c:v>-2.0225271892694248</c:v>
                </c:pt>
                <c:pt idx="1428">
                  <c:v>-2.0234772592694021</c:v>
                </c:pt>
                <c:pt idx="1429">
                  <c:v>-2.0217524276905721</c:v>
                </c:pt>
                <c:pt idx="1430">
                  <c:v>-2.0224091992693856</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-2.0212010926026984</c:v>
                </c:pt>
                <c:pt idx="1440">
                  <c:v>-2.0211646892694142</c:v>
                </c:pt>
                <c:pt idx="1441">
                  <c:v>-2.0212817492694093</c:v>
                </c:pt>
                <c:pt idx="1442">
                  <c:v>-2.019878089269493</c:v>
                </c:pt>
                <c:pt idx="1443">
                  <c:v>-2.0196541292694508</c:v>
                </c:pt>
                <c:pt idx="1444">
                  <c:v>-2.0189965961115206</c:v>
                </c:pt>
                <c:pt idx="1445">
                  <c:v>-2.0221182492693832</c:v>
                </c:pt>
                <c:pt idx="1446">
                  <c:v>-2.0215164492692987</c:v>
                </c:pt>
                <c:pt idx="1447">
                  <c:v>-2.0201346992693652</c:v>
                </c:pt>
                <c:pt idx="1448">
                  <c:v>-2.0195255392694937</c:v>
                </c:pt>
                <c:pt idx="1449">
                  <c:v>-2.0198746066377566</c:v>
                </c:pt>
                <c:pt idx="1450">
                  <c:v>-2.0209033092696131</c:v>
                </c:pt>
                <c:pt idx="1451">
                  <c:v>-2.0198951492693986</c:v>
                </c:pt>
                <c:pt idx="1452">
                  <c:v>-2.0208907592694652</c:v>
                </c:pt>
                <c:pt idx="1453">
                  <c:v>-2.0183916592694402</c:v>
                </c:pt>
                <c:pt idx="1454">
                  <c:v>-2.018679269795598</c:v>
                </c:pt>
                <c:pt idx="1455">
                  <c:v>-2.017253719269533</c:v>
                </c:pt>
                <c:pt idx="1456">
                  <c:v>-2.0193500892695191</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-2.0185782697957237</c:v>
                </c:pt>
                <c:pt idx="1465">
                  <c:v>-2.0166586692694257</c:v>
                </c:pt>
                <c:pt idx="1466">
                  <c:v>-2.0170219192694958</c:v>
                </c:pt>
                <c:pt idx="1467">
                  <c:v>-2.0159051792695193</c:v>
                </c:pt>
                <c:pt idx="1468">
                  <c:v>-2.0177811192694008</c:v>
                </c:pt>
                <c:pt idx="1469">
                  <c:v>-2.0175090926026975</c:v>
                </c:pt>
                <c:pt idx="1470">
                  <c:v>-2.0172425392693167</c:v>
                </c:pt>
                <c:pt idx="1471">
                  <c:v>-2.016951359269413</c:v>
                </c:pt>
                <c:pt idx="1472">
                  <c:v>-2.0181180992693277</c:v>
                </c:pt>
                <c:pt idx="1473">
                  <c:v>-2.0159488392694507</c:v>
                </c:pt>
                <c:pt idx="1474">
                  <c:v>-2.0147388487429709</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-2.2296572592694197</c:v>
                </c:pt>
                <c:pt idx="1">
                  <c:v>-2.2226322592692607</c:v>
                </c:pt>
                <c:pt idx="2">
                  <c:v>-2.2226322592692331</c:v>
                </c:pt>
                <c:pt idx="3">
                  <c:v>-2.2213022592695641</c:v>
                </c:pt>
                <c:pt idx="4">
                  <c:v>-2.2213022592695495</c:v>
                </c:pt>
                <c:pt idx="5">
                  <c:v>-2.2213022592695495</c:v>
                </c:pt>
                <c:pt idx="6">
                  <c:v>-2.2213022592695495</c:v>
                </c:pt>
                <c:pt idx="7">
                  <c:v>-2.2213022592695495</c:v>
                </c:pt>
                <c:pt idx="8">
                  <c:v>-2.2212917592695516</c:v>
                </c:pt>
                <c:pt idx="9">
                  <c:v>-2.2207018592694601</c:v>
                </c:pt>
                <c:pt idx="10">
                  <c:v>-2.2201972592694337</c:v>
                </c:pt>
                <c:pt idx="11">
                  <c:v>-2.2119922592694512</c:v>
                </c:pt>
                <c:pt idx="12">
                  <c:v>-2.2141267592693663</c:v>
                </c:pt>
                <c:pt idx="13">
                  <c:v>-2.2146648992695077</c:v>
                </c:pt>
                <c:pt idx="14">
                  <c:v>-2.2113058192695263</c:v>
                </c:pt>
                <c:pt idx="15">
                  <c:v>-2.2065269592692829</c:v>
                </c:pt>
                <c:pt idx="16">
                  <c:v>-2.2073115592693497</c:v>
                </c:pt>
                <c:pt idx="17">
                  <c:v>-2.2039067592694215</c:v>
                </c:pt>
                <c:pt idx="18">
                  <c:v>-2.1897345173339811</c:v>
                </c:pt>
                <c:pt idx="19">
                  <c:v>-2.2061251885623858</c:v>
                </c:pt>
                <c:pt idx="20">
                  <c:v>-2.2478663692694312</c:v>
                </c:pt>
                <c:pt idx="21">
                  <c:v>-2.3473236592694211</c:v>
                </c:pt>
                <c:pt idx="22">
                  <c:v>-2.5801079892694219</c:v>
                </c:pt>
                <c:pt idx="23">
                  <c:v>-2.9671415992694552</c:v>
                </c:pt>
                <c:pt idx="24">
                  <c:v>-3.2675972992694451</c:v>
                </c:pt>
                <c:pt idx="25">
                  <c:v>-3.2578304392693269</c:v>
                </c:pt>
                <c:pt idx="26">
                  <c:v>-3.2239948475047351</c:v>
                </c:pt>
                <c:pt idx="27">
                  <c:v>-3.3766138485551087</c:v>
                </c:pt>
                <c:pt idx="28">
                  <c:v>-3.5427060192694877</c:v>
                </c:pt>
                <c:pt idx="29">
                  <c:v>-3.7024710392693834</c:v>
                </c:pt>
                <c:pt idx="30">
                  <c:v>-3.1178185092694397</c:v>
                </c:pt>
                <c:pt idx="31">
                  <c:v>-3.5343084592694538</c:v>
                </c:pt>
                <c:pt idx="32">
                  <c:v>-4.3499675466257814</c:v>
                </c:pt>
                <c:pt idx="33">
                  <c:v>-5.1153275767297819</c:v>
                </c:pt>
                <c:pt idx="34">
                  <c:v>-5.2538637092694724</c:v>
                </c:pt>
                <c:pt idx="35">
                  <c:v>-5.7566825792694862</c:v>
                </c:pt>
                <c:pt idx="36">
                  <c:v>-5.9923153392694317</c:v>
                </c:pt>
                <c:pt idx="37">
                  <c:v>-6.3754065521988386</c:v>
                </c:pt>
                <c:pt idx="38">
                  <c:v>-6.522723129269238</c:v>
                </c:pt>
                <c:pt idx="39">
                  <c:v>-7.1813849192693455</c:v>
                </c:pt>
                <c:pt idx="40">
                  <c:v>-7.8549520549682414</c:v>
                </c:pt>
                <c:pt idx="41">
                  <c:v>-8.5812436677201589</c:v>
                </c:pt>
                <c:pt idx="42">
                  <c:v>-9.0244572692693268</c:v>
                </c:pt>
                <c:pt idx="43">
                  <c:v>-9.0050270592694748</c:v>
                </c:pt>
                <c:pt idx="44">
                  <c:v>-9.1915127992694892</c:v>
                </c:pt>
                <c:pt idx="45">
                  <c:v>-9.5356613992695571</c:v>
                </c:pt>
                <c:pt idx="46">
                  <c:v>-9.2954362692694747</c:v>
                </c:pt>
                <c:pt idx="47">
                  <c:v>-9.2130684837591996</c:v>
                </c:pt>
                <c:pt idx="48">
                  <c:v>-8.9822210592693708</c:v>
                </c:pt>
                <c:pt idx="49">
                  <c:v>-6.5271867037138485</c:v>
                </c:pt>
                <c:pt idx="50">
                  <c:v>-6.1160903092693264</c:v>
                </c:pt>
                <c:pt idx="51">
                  <c:v>-5.3999801592694254</c:v>
                </c:pt>
                <c:pt idx="52">
                  <c:v>-4.3352172192694667</c:v>
                </c:pt>
                <c:pt idx="53">
                  <c:v>-3.0592511992693789</c:v>
                </c:pt>
                <c:pt idx="54">
                  <c:v>-1.9130498792692521</c:v>
                </c:pt>
                <c:pt idx="55">
                  <c:v>2.5174775614161204E-2</c:v>
                </c:pt>
                <c:pt idx="56">
                  <c:v>3.7920507561151879</c:v>
                </c:pt>
                <c:pt idx="57">
                  <c:v>4.7131088607307277</c:v>
                </c:pt>
                <c:pt idx="58">
                  <c:v>5.9047884607306713</c:v>
                </c:pt>
                <c:pt idx="59">
                  <c:v>7.9116902407305814</c:v>
                </c:pt>
                <c:pt idx="60">
                  <c:v>8.3262866907306545</c:v>
                </c:pt>
                <c:pt idx="61">
                  <c:v>9.217364060730489</c:v>
                </c:pt>
                <c:pt idx="62">
                  <c:v>9.17550748073063</c:v>
                </c:pt>
                <c:pt idx="63">
                  <c:v>8.9526608045604679</c:v>
                </c:pt>
                <c:pt idx="64">
                  <c:v>8.7601009550163269</c:v>
                </c:pt>
                <c:pt idx="65">
                  <c:v>9.4827392507306563</c:v>
                </c:pt>
                <c:pt idx="66">
                  <c:v>10.690179960730521</c:v>
                </c:pt>
                <c:pt idx="67">
                  <c:v>12.594712840730798</c:v>
                </c:pt>
                <c:pt idx="68">
                  <c:v>14.012051840730562</c:v>
                </c:pt>
                <c:pt idx="69">
                  <c:v>16.414900376147202</c:v>
                </c:pt>
                <c:pt idx="70">
                  <c:v>16.878447460730627</c:v>
                </c:pt>
                <c:pt idx="71">
                  <c:v>16.811834740730554</c:v>
                </c:pt>
                <c:pt idx="72">
                  <c:v>16.789937740730579</c:v>
                </c:pt>
                <c:pt idx="73">
                  <c:v>16.478650858377641</c:v>
                </c:pt>
                <c:pt idx="74">
                  <c:v>15.784382740730635</c:v>
                </c:pt>
                <c:pt idx="75">
                  <c:v>14.600445290730534</c:v>
                </c:pt>
                <c:pt idx="76">
                  <c:v>13.760961885060551</c:v>
                </c:pt>
                <c:pt idx="77">
                  <c:v>12.903930100730605</c:v>
                </c:pt>
                <c:pt idx="78">
                  <c:v>12.130091860730648</c:v>
                </c:pt>
                <c:pt idx="79">
                  <c:v>11.38030694073062</c:v>
                </c:pt>
                <c:pt idx="80">
                  <c:v>11.436534420730581</c:v>
                </c:pt>
                <c:pt idx="81">
                  <c:v>11.513640546286076</c:v>
                </c:pt>
                <c:pt idx="82">
                  <c:v>8.8486533078947929</c:v>
                </c:pt>
                <c:pt idx="83">
                  <c:v>8.8935098407306548</c:v>
                </c:pt>
                <c:pt idx="84">
                  <c:v>8.9532265007306648</c:v>
                </c:pt>
                <c:pt idx="85">
                  <c:v>9.0534223407304353</c:v>
                </c:pt>
                <c:pt idx="86">
                  <c:v>9.3368703907305939</c:v>
                </c:pt>
                <c:pt idx="87">
                  <c:v>10.146342352975548</c:v>
                </c:pt>
                <c:pt idx="88">
                  <c:v>10.430090380730698</c:v>
                </c:pt>
                <c:pt idx="89">
                  <c:v>10.456490074063884</c:v>
                </c:pt>
                <c:pt idx="90">
                  <c:v>10.175902612525524</c:v>
                </c:pt>
                <c:pt idx="91">
                  <c:v>10.024428540730536</c:v>
                </c:pt>
                <c:pt idx="92">
                  <c:v>9.9251112007308251</c:v>
                </c:pt>
                <c:pt idx="93">
                  <c:v>9.8184617407305002</c:v>
                </c:pt>
                <c:pt idx="94">
                  <c:v>9.565585350730446</c:v>
                </c:pt>
                <c:pt idx="95">
                  <c:v>9.1217204607306162</c:v>
                </c:pt>
                <c:pt idx="96">
                  <c:v>8.625150620730448</c:v>
                </c:pt>
                <c:pt idx="97">
                  <c:v>8.282727880730743</c:v>
                </c:pt>
                <c:pt idx="98">
                  <c:v>7.7735624607305107</c:v>
                </c:pt>
                <c:pt idx="99">
                  <c:v>6.1990342975487396</c:v>
                </c:pt>
                <c:pt idx="100">
                  <c:v>5.9798032707305353</c:v>
                </c:pt>
                <c:pt idx="101">
                  <c:v>5.8831563607304247</c:v>
                </c:pt>
                <c:pt idx="102">
                  <c:v>5.6212710407305906</c:v>
                </c:pt>
                <c:pt idx="103">
                  <c:v>5.4294589307305614</c:v>
                </c:pt>
                <c:pt idx="104">
                  <c:v>5.2659625387105375</c:v>
                </c:pt>
                <c:pt idx="105">
                  <c:v>5.2721447995540593</c:v>
                </c:pt>
                <c:pt idx="106">
                  <c:v>5.3462577407305814</c:v>
                </c:pt>
                <c:pt idx="107">
                  <c:v>5.3209132707306042</c:v>
                </c:pt>
                <c:pt idx="108">
                  <c:v>5.2489080007304807</c:v>
                </c:pt>
                <c:pt idx="109">
                  <c:v>5.2544092007306062</c:v>
                </c:pt>
                <c:pt idx="110">
                  <c:v>5.2998590407306327</c:v>
                </c:pt>
                <c:pt idx="111">
                  <c:v>5.3653763407305055</c:v>
                </c:pt>
                <c:pt idx="112">
                  <c:v>5.4411398807305815</c:v>
                </c:pt>
                <c:pt idx="113">
                  <c:v>5.5463118935082774</c:v>
                </c:pt>
                <c:pt idx="114">
                  <c:v>5.6420366080775244</c:v>
                </c:pt>
                <c:pt idx="115">
                  <c:v>5.5652807007307388</c:v>
                </c:pt>
                <c:pt idx="116">
                  <c:v>6.0481029007306724</c:v>
                </c:pt>
                <c:pt idx="117">
                  <c:v>5.9064452807306163</c:v>
                </c:pt>
                <c:pt idx="118">
                  <c:v>5.5345924407307185</c:v>
                </c:pt>
                <c:pt idx="119">
                  <c:v>5.2026633136472311</c:v>
                </c:pt>
                <c:pt idx="120">
                  <c:v>4.9874543364752402</c:v>
                </c:pt>
                <c:pt idx="121">
                  <c:v>4.9548034804565688</c:v>
                </c:pt>
                <c:pt idx="122">
                  <c:v>5.0098530907307506</c:v>
                </c:pt>
                <c:pt idx="123">
                  <c:v>5.0150688707305555</c:v>
                </c:pt>
                <c:pt idx="124">
                  <c:v>4.9864972088157486</c:v>
                </c:pt>
                <c:pt idx="125">
                  <c:v>4.9048685007306432</c:v>
                </c:pt>
                <c:pt idx="126">
                  <c:v>4.7634885907304465</c:v>
                </c:pt>
                <c:pt idx="127">
                  <c:v>4.6395024807304992</c:v>
                </c:pt>
                <c:pt idx="128">
                  <c:v>4.3877133807305464</c:v>
                </c:pt>
                <c:pt idx="129">
                  <c:v>4.1115844594804702</c:v>
                </c:pt>
                <c:pt idx="130">
                  <c:v>3.2259418670465347</c:v>
                </c:pt>
                <c:pt idx="131">
                  <c:v>3.197724140730632</c:v>
                </c:pt>
                <c:pt idx="132">
                  <c:v>3.1311422807305576</c:v>
                </c:pt>
                <c:pt idx="133">
                  <c:v>3.1420858407306014</c:v>
                </c:pt>
                <c:pt idx="134">
                  <c:v>3.7350749607305005</c:v>
                </c:pt>
                <c:pt idx="135">
                  <c:v>4.2884516607305443</c:v>
                </c:pt>
                <c:pt idx="136">
                  <c:v>4.3567677407305814</c:v>
                </c:pt>
                <c:pt idx="137">
                  <c:v>4.6325327407306673</c:v>
                </c:pt>
                <c:pt idx="138">
                  <c:v>4.8608316907305475</c:v>
                </c:pt>
                <c:pt idx="139">
                  <c:v>5.0387707907306911</c:v>
                </c:pt>
                <c:pt idx="140">
                  <c:v>5.2009826007306303</c:v>
                </c:pt>
                <c:pt idx="141">
                  <c:v>5.2569547907305774</c:v>
                </c:pt>
                <c:pt idx="142">
                  <c:v>4.9840045007305855</c:v>
                </c:pt>
                <c:pt idx="143">
                  <c:v>4.7136557807305524</c:v>
                </c:pt>
                <c:pt idx="144">
                  <c:v>4.8118638945767334</c:v>
                </c:pt>
                <c:pt idx="145">
                  <c:v>5.2063892124287037</c:v>
                </c:pt>
                <c:pt idx="146">
                  <c:v>5.3748309124476981</c:v>
                </c:pt>
                <c:pt idx="147">
                  <c:v>5.5053938907305024</c:v>
                </c:pt>
                <c:pt idx="148">
                  <c:v>5.8027516507305279</c:v>
                </c:pt>
                <c:pt idx="149">
                  <c:v>5.7347695407305324</c:v>
                </c:pt>
                <c:pt idx="150">
                  <c:v>5.5918437507306722</c:v>
                </c:pt>
                <c:pt idx="151">
                  <c:v>5.3557713607306141</c:v>
                </c:pt>
                <c:pt idx="152">
                  <c:v>5.4623271537740594</c:v>
                </c:pt>
                <c:pt idx="153">
                  <c:v>9.3679033770941373</c:v>
                </c:pt>
                <c:pt idx="154">
                  <c:v>10.439259370730653</c:v>
                </c:pt>
                <c:pt idx="155">
                  <c:v>11.188058740730629</c:v>
                </c:pt>
                <c:pt idx="156">
                  <c:v>12.39644104073048</c:v>
                </c:pt>
                <c:pt idx="157">
                  <c:v>13.343238830730513</c:v>
                </c:pt>
                <c:pt idx="158">
                  <c:v>14.093854910730727</c:v>
                </c:pt>
                <c:pt idx="159">
                  <c:v>14.624533599316672</c:v>
                </c:pt>
                <c:pt idx="160">
                  <c:v>14.936701719453978</c:v>
                </c:pt>
                <c:pt idx="161">
                  <c:v>15.11073288358782</c:v>
                </c:pt>
                <c:pt idx="162">
                  <c:v>14.87219218517505</c:v>
                </c:pt>
                <c:pt idx="163">
                  <c:v>14.870731380730632</c:v>
                </c:pt>
                <c:pt idx="164">
                  <c:v>14.577943540730502</c:v>
                </c:pt>
                <c:pt idx="165">
                  <c:v>14.331383790730463</c:v>
                </c:pt>
                <c:pt idx="166">
                  <c:v>14.011462538710306</c:v>
                </c:pt>
                <c:pt idx="167">
                  <c:v>13.702920920730458</c:v>
                </c:pt>
                <c:pt idx="168">
                  <c:v>13.01777853073061</c:v>
                </c:pt>
                <c:pt idx="169">
                  <c:v>12.455693218991287</c:v>
                </c:pt>
                <c:pt idx="170">
                  <c:v>10.531413183353456</c:v>
                </c:pt>
                <c:pt idx="171">
                  <c:v>10.18263651156399</c:v>
                </c:pt>
                <c:pt idx="172">
                  <c:v>9.7543376307306691</c:v>
                </c:pt>
                <c:pt idx="173">
                  <c:v>9.2613528907305476</c:v>
                </c:pt>
                <c:pt idx="174">
                  <c:v>8.7663179007305363</c:v>
                </c:pt>
                <c:pt idx="175">
                  <c:v>7.7432738307305584</c:v>
                </c:pt>
                <c:pt idx="176">
                  <c:v>6.6150721196778761</c:v>
                </c:pt>
                <c:pt idx="177">
                  <c:v>6.1366062912922024</c:v>
                </c:pt>
                <c:pt idx="178">
                  <c:v>6.9462634550163234</c:v>
                </c:pt>
                <c:pt idx="179">
                  <c:v>7.1200753407305655</c:v>
                </c:pt>
                <c:pt idx="180">
                  <c:v>7.5967989207306914</c:v>
                </c:pt>
                <c:pt idx="181">
                  <c:v>7.8013089778441334</c:v>
                </c:pt>
                <c:pt idx="182">
                  <c:v>7.9670438907307073</c:v>
                </c:pt>
                <c:pt idx="183">
                  <c:v>7.8207074907305412</c:v>
                </c:pt>
                <c:pt idx="184">
                  <c:v>7.421432530730641</c:v>
                </c:pt>
                <c:pt idx="185">
                  <c:v>7.0132864007306104</c:v>
                </c:pt>
                <c:pt idx="186">
                  <c:v>6.9324478032306525</c:v>
                </c:pt>
                <c:pt idx="187">
                  <c:v>7.682833740730544</c:v>
                </c:pt>
                <c:pt idx="188">
                  <c:v>7.6483388316396201</c:v>
                </c:pt>
                <c:pt idx="189">
                  <c:v>7.8945516407306755</c:v>
                </c:pt>
                <c:pt idx="190">
                  <c:v>8.1403525107305619</c:v>
                </c:pt>
                <c:pt idx="191">
                  <c:v>8.5583509698972904</c:v>
                </c:pt>
                <c:pt idx="192">
                  <c:v>9.2991473207303539</c:v>
                </c:pt>
                <c:pt idx="193">
                  <c:v>9.6923253045604589</c:v>
                </c:pt>
                <c:pt idx="194">
                  <c:v>11.559932373383612</c:v>
                </c:pt>
                <c:pt idx="195">
                  <c:v>11.984610940730448</c:v>
                </c:pt>
                <c:pt idx="196">
                  <c:v>12.45775058073059</c:v>
                </c:pt>
                <c:pt idx="197">
                  <c:v>13.029353500730721</c:v>
                </c:pt>
                <c:pt idx="198">
                  <c:v>13.097071640730558</c:v>
                </c:pt>
                <c:pt idx="199">
                  <c:v>13.287286290730734</c:v>
                </c:pt>
                <c:pt idx="200">
                  <c:v>13.509855149332708</c:v>
                </c:pt>
                <c:pt idx="201">
                  <c:v>13.533606629619456</c:v>
                </c:pt>
                <c:pt idx="202">
                  <c:v>13.620943740730551</c:v>
                </c:pt>
                <c:pt idx="203">
                  <c:v>13.15416841073062</c:v>
                </c:pt>
                <c:pt idx="204">
                  <c:v>12.679325290730631</c:v>
                </c:pt>
                <c:pt idx="205">
                  <c:v>12.844208390730643</c:v>
                </c:pt>
                <c:pt idx="206">
                  <c:v>12.242406482998689</c:v>
                </c:pt>
                <c:pt idx="207">
                  <c:v>11.156859350730585</c:v>
                </c:pt>
                <c:pt idx="208">
                  <c:v>10.338087600730749</c:v>
                </c:pt>
                <c:pt idx="209">
                  <c:v>10.230039614414778</c:v>
                </c:pt>
                <c:pt idx="210">
                  <c:v>8.6360328019551673</c:v>
                </c:pt>
                <c:pt idx="211">
                  <c:v>8.4202915219804719</c:v>
                </c:pt>
                <c:pt idx="212">
                  <c:v>8.3022819807306529</c:v>
                </c:pt>
                <c:pt idx="213">
                  <c:v>7.7409549507304742</c:v>
                </c:pt>
                <c:pt idx="214">
                  <c:v>7.1343388407307113</c:v>
                </c:pt>
                <c:pt idx="215">
                  <c:v>6.3723092107305632</c:v>
                </c:pt>
                <c:pt idx="216">
                  <c:v>5.5178768107306775</c:v>
                </c:pt>
                <c:pt idx="217">
                  <c:v>5.1811927407305713</c:v>
                </c:pt>
                <c:pt idx="218">
                  <c:v>2.1512467978734264</c:v>
                </c:pt>
                <c:pt idx="219">
                  <c:v>1.8693056807305766</c:v>
                </c:pt>
                <c:pt idx="220">
                  <c:v>1.8886474670463282</c:v>
                </c:pt>
                <c:pt idx="221">
                  <c:v>2.1092260607306201</c:v>
                </c:pt>
                <c:pt idx="222">
                  <c:v>2.0374797307304675</c:v>
                </c:pt>
                <c:pt idx="223">
                  <c:v>1.9916062207305321</c:v>
                </c:pt>
                <c:pt idx="224">
                  <c:v>1.9548873366902519</c:v>
                </c:pt>
                <c:pt idx="225">
                  <c:v>2.1986082407304952</c:v>
                </c:pt>
                <c:pt idx="226">
                  <c:v>2.3736489107306169</c:v>
                </c:pt>
                <c:pt idx="227">
                  <c:v>2.7860374207307359</c:v>
                </c:pt>
                <c:pt idx="228">
                  <c:v>3.2055772007305916</c:v>
                </c:pt>
                <c:pt idx="229">
                  <c:v>3.4087352558821538</c:v>
                </c:pt>
                <c:pt idx="230">
                  <c:v>3.302580000730643</c:v>
                </c:pt>
                <c:pt idx="231">
                  <c:v>3.4903054307306567</c:v>
                </c:pt>
                <c:pt idx="232">
                  <c:v>3.6687323407306036</c:v>
                </c:pt>
                <c:pt idx="233">
                  <c:v>4.1456848159993545</c:v>
                </c:pt>
                <c:pt idx="234">
                  <c:v>5.4753534407305091</c:v>
                </c:pt>
                <c:pt idx="235">
                  <c:v>5.9512020907305478</c:v>
                </c:pt>
                <c:pt idx="236">
                  <c:v>6.0714789007304004</c:v>
                </c:pt>
                <c:pt idx="237">
                  <c:v>6.0460965828359292</c:v>
                </c:pt>
                <c:pt idx="238">
                  <c:v>6.0170848907308052</c:v>
                </c:pt>
                <c:pt idx="239">
                  <c:v>6.1475823207303355</c:v>
                </c:pt>
                <c:pt idx="240">
                  <c:v>6.252143020730486</c:v>
                </c:pt>
                <c:pt idx="241">
                  <c:v>6.6083848619426035</c:v>
                </c:pt>
                <c:pt idx="242">
                  <c:v>6.7552616707304622</c:v>
                </c:pt>
                <c:pt idx="243">
                  <c:v>6.4990153107304707</c:v>
                </c:pt>
                <c:pt idx="244">
                  <c:v>6.2478527407305364</c:v>
                </c:pt>
                <c:pt idx="245">
                  <c:v>5.9061067807304424</c:v>
                </c:pt>
                <c:pt idx="246">
                  <c:v>5.7706227407306132</c:v>
                </c:pt>
                <c:pt idx="247">
                  <c:v>5.805774080730643</c:v>
                </c:pt>
                <c:pt idx="248">
                  <c:v>6.1788556407306015</c:v>
                </c:pt>
                <c:pt idx="249">
                  <c:v>6.827713479861039</c:v>
                </c:pt>
                <c:pt idx="250">
                  <c:v>7.3488535207306569</c:v>
                </c:pt>
                <c:pt idx="251">
                  <c:v>7.9812524407306729</c:v>
                </c:pt>
                <c:pt idx="252">
                  <c:v>8.5601124407307179</c:v>
                </c:pt>
                <c:pt idx="253">
                  <c:v>9.1810950095478034</c:v>
                </c:pt>
                <c:pt idx="254">
                  <c:v>9.6979669629528562</c:v>
                </c:pt>
                <c:pt idx="255">
                  <c:v>10.454404610730453</c:v>
                </c:pt>
                <c:pt idx="256">
                  <c:v>11.028450590730515</c:v>
                </c:pt>
                <c:pt idx="257">
                  <c:v>11.738378195276145</c:v>
                </c:pt>
                <c:pt idx="258">
                  <c:v>12.244556990730514</c:v>
                </c:pt>
                <c:pt idx="259">
                  <c:v>13.1555494407304</c:v>
                </c:pt>
                <c:pt idx="260">
                  <c:v>13.898788790730331</c:v>
                </c:pt>
                <c:pt idx="261">
                  <c:v>15.075076400524226</c:v>
                </c:pt>
                <c:pt idx="262">
                  <c:v>15.764272447801318</c:v>
                </c:pt>
                <c:pt idx="263">
                  <c:v>16.350823020730591</c:v>
                </c:pt>
                <c:pt idx="264">
                  <c:v>16.60834544073046</c:v>
                </c:pt>
                <c:pt idx="265">
                  <c:v>16.760790506687979</c:v>
                </c:pt>
                <c:pt idx="266">
                  <c:v>17.5013127807307</c:v>
                </c:pt>
                <c:pt idx="267">
                  <c:v>18.073289290730717</c:v>
                </c:pt>
                <c:pt idx="268">
                  <c:v>18.19509488073075</c:v>
                </c:pt>
                <c:pt idx="269">
                  <c:v>17.838283680730584</c:v>
                </c:pt>
                <c:pt idx="270">
                  <c:v>17.141333440730588</c:v>
                </c:pt>
                <c:pt idx="271">
                  <c:v>16.446223960730311</c:v>
                </c:pt>
                <c:pt idx="272">
                  <c:v>15.336428050730499</c:v>
                </c:pt>
                <c:pt idx="273">
                  <c:v>14.182565090730503</c:v>
                </c:pt>
                <c:pt idx="274">
                  <c:v>13.478095389082442</c:v>
                </c:pt>
                <c:pt idx="275">
                  <c:v>12.035300740730618</c:v>
                </c:pt>
                <c:pt idx="276">
                  <c:v>6.2118804533741727</c:v>
                </c:pt>
                <c:pt idx="277">
                  <c:v>5.4796625807304906</c:v>
                </c:pt>
                <c:pt idx="278">
                  <c:v>5.1549493407306075</c:v>
                </c:pt>
                <c:pt idx="279">
                  <c:v>4.8381838407304851</c:v>
                </c:pt>
                <c:pt idx="280">
                  <c:v>4.9858041407305915</c:v>
                </c:pt>
                <c:pt idx="281">
                  <c:v>5.4624819407307452</c:v>
                </c:pt>
                <c:pt idx="282">
                  <c:v>5.8537592407308097</c:v>
                </c:pt>
                <c:pt idx="283">
                  <c:v>6.6191309307304103</c:v>
                </c:pt>
                <c:pt idx="284">
                  <c:v>6.8741768821447806</c:v>
                </c:pt>
                <c:pt idx="285">
                  <c:v>7.5120726007304768</c:v>
                </c:pt>
                <c:pt idx="286">
                  <c:v>8.0641365907306994</c:v>
                </c:pt>
                <c:pt idx="287">
                  <c:v>8.1912237407306066</c:v>
                </c:pt>
                <c:pt idx="288">
                  <c:v>8.163182260730494</c:v>
                </c:pt>
                <c:pt idx="289">
                  <c:v>8.3152218907305659</c:v>
                </c:pt>
                <c:pt idx="290">
                  <c:v>8.7532393258368586</c:v>
                </c:pt>
                <c:pt idx="291">
                  <c:v>9.0559745607306752</c:v>
                </c:pt>
                <c:pt idx="292">
                  <c:v>9.1435818207304429</c:v>
                </c:pt>
                <c:pt idx="293">
                  <c:v>9.7922467307306249</c:v>
                </c:pt>
                <c:pt idx="294">
                  <c:v>10.201222940730629</c:v>
                </c:pt>
                <c:pt idx="295">
                  <c:v>10.588669848257439</c:v>
                </c:pt>
                <c:pt idx="296">
                  <c:v>11.116360760730489</c:v>
                </c:pt>
                <c:pt idx="297">
                  <c:v>11.719223000730485</c:v>
                </c:pt>
                <c:pt idx="298">
                  <c:v>12.388876260730548</c:v>
                </c:pt>
                <c:pt idx="299">
                  <c:v>14.649979140730492</c:v>
                </c:pt>
                <c:pt idx="300">
                  <c:v>15.046726160730669</c:v>
                </c:pt>
                <c:pt idx="301">
                  <c:v>15.782575306387187</c:v>
                </c:pt>
                <c:pt idx="302">
                  <c:v>16.935143740730595</c:v>
                </c:pt>
                <c:pt idx="303">
                  <c:v>17.453999296286142</c:v>
                </c:pt>
                <c:pt idx="304">
                  <c:v>18.394072759598597</c:v>
                </c:pt>
                <c:pt idx="305">
                  <c:v>18.608307920730624</c:v>
                </c:pt>
                <c:pt idx="306">
                  <c:v>18.920903290730603</c:v>
                </c:pt>
                <c:pt idx="307">
                  <c:v>19.37929554073051</c:v>
                </c:pt>
                <c:pt idx="308">
                  <c:v>19.247210750730588</c:v>
                </c:pt>
                <c:pt idx="309">
                  <c:v>19.264101980730359</c:v>
                </c:pt>
                <c:pt idx="310">
                  <c:v>19.662116760730587</c:v>
                </c:pt>
                <c:pt idx="311">
                  <c:v>20.109446070730467</c:v>
                </c:pt>
                <c:pt idx="312">
                  <c:v>20.585028740730635</c:v>
                </c:pt>
                <c:pt idx="313">
                  <c:v>20.752582900730534</c:v>
                </c:pt>
                <c:pt idx="314">
                  <c:v>20.785808420730532</c:v>
                </c:pt>
                <c:pt idx="315">
                  <c:v>20.760912940730435</c:v>
                </c:pt>
                <c:pt idx="316">
                  <c:v>20.860829220730523</c:v>
                </c:pt>
                <c:pt idx="317">
                  <c:v>20.931061580730656</c:v>
                </c:pt>
                <c:pt idx="318">
                  <c:v>20.842393180291026</c:v>
                </c:pt>
                <c:pt idx="319">
                  <c:v>20.775238900730486</c:v>
                </c:pt>
                <c:pt idx="320">
                  <c:v>20.793062500730571</c:v>
                </c:pt>
                <c:pt idx="321">
                  <c:v>20.699977890730437</c:v>
                </c:pt>
                <c:pt idx="322">
                  <c:v>20.512678130730677</c:v>
                </c:pt>
                <c:pt idx="323">
                  <c:v>20.23568804376082</c:v>
                </c:pt>
                <c:pt idx="324">
                  <c:v>19.580415000730262</c:v>
                </c:pt>
                <c:pt idx="325">
                  <c:v>17.474600450730719</c:v>
                </c:pt>
                <c:pt idx="326">
                  <c:v>15.143606890730624</c:v>
                </c:pt>
                <c:pt idx="327">
                  <c:v>12.93682397073054</c:v>
                </c:pt>
                <c:pt idx="328">
                  <c:v>11.080126670730499</c:v>
                </c:pt>
                <c:pt idx="329">
                  <c:v>8.5857102607305933</c:v>
                </c:pt>
                <c:pt idx="330">
                  <c:v>6.6854629807305912</c:v>
                </c:pt>
                <c:pt idx="331">
                  <c:v>4.4939894007305714</c:v>
                </c:pt>
                <c:pt idx="332">
                  <c:v>2.9264551407306527</c:v>
                </c:pt>
                <c:pt idx="333">
                  <c:v>1.297883550730532</c:v>
                </c:pt>
                <c:pt idx="334">
                  <c:v>-0.16312800926938562</c:v>
                </c:pt>
                <c:pt idx="335">
                  <c:v>-1.5432649992693381</c:v>
                </c:pt>
                <c:pt idx="336">
                  <c:v>-2.9183403492694993</c:v>
                </c:pt>
                <c:pt idx="337">
                  <c:v>-4.1177004092692542</c:v>
                </c:pt>
                <c:pt idx="338">
                  <c:v>-4.8145104511885402</c:v>
                </c:pt>
                <c:pt idx="339">
                  <c:v>-5.5537492592693383</c:v>
                </c:pt>
                <c:pt idx="340">
                  <c:v>-5.9406199092693583</c:v>
                </c:pt>
                <c:pt idx="341">
                  <c:v>-6.3232095992694326</c:v>
                </c:pt>
                <c:pt idx="342">
                  <c:v>-6.7506656992694332</c:v>
                </c:pt>
                <c:pt idx="343">
                  <c:v>-7.0734039224272891</c:v>
                </c:pt>
                <c:pt idx="344">
                  <c:v>-7.1889748792694057</c:v>
                </c:pt>
                <c:pt idx="345">
                  <c:v>-7.3120125392693671</c:v>
                </c:pt>
                <c:pt idx="346">
                  <c:v>-7.3348541992695715</c:v>
                </c:pt>
                <c:pt idx="347">
                  <c:v>-7.3693162492694757</c:v>
                </c:pt>
                <c:pt idx="348">
                  <c:v>-7.2903831992694714</c:v>
                </c:pt>
                <c:pt idx="349">
                  <c:v>-6.9507257025683113</c:v>
                </c:pt>
                <c:pt idx="350">
                  <c:v>-6.5654190092694398</c:v>
                </c:pt>
                <c:pt idx="351">
                  <c:v>-6.3358487892695914</c:v>
                </c:pt>
                <c:pt idx="352">
                  <c:v>-6.1948702292693314</c:v>
                </c:pt>
                <c:pt idx="353">
                  <c:v>-6.1169779592695086</c:v>
                </c:pt>
                <c:pt idx="354">
                  <c:v>-6.0265773299763765</c:v>
                </c:pt>
                <c:pt idx="355">
                  <c:v>-5.7915902592693405</c:v>
                </c:pt>
                <c:pt idx="356">
                  <c:v>-5.3383890092695623</c:v>
                </c:pt>
                <c:pt idx="357">
                  <c:v>-4.5160900692694455</c:v>
                </c:pt>
                <c:pt idx="358">
                  <c:v>-3.9599179092694783</c:v>
                </c:pt>
                <c:pt idx="359">
                  <c:v>-3.6030407926026604</c:v>
                </c:pt>
                <c:pt idx="360">
                  <c:v>-3.2066949821609692</c:v>
                </c:pt>
                <c:pt idx="361">
                  <c:v>-1.6891000487430721</c:v>
                </c:pt>
                <c:pt idx="362">
                  <c:v>-1.242308119269254</c:v>
                </c:pt>
                <c:pt idx="363">
                  <c:v>-0.66572422926948804</c:v>
                </c:pt>
                <c:pt idx="364">
                  <c:v>-0.43966473926948979</c:v>
                </c:pt>
                <c:pt idx="365">
                  <c:v>-0.28132655714189592</c:v>
                </c:pt>
                <c:pt idx="366">
                  <c:v>-0.59506365926941351</c:v>
                </c:pt>
                <c:pt idx="367">
                  <c:v>-0.95902137926921682</c:v>
                </c:pt>
                <c:pt idx="368">
                  <c:v>-0.4419058392694955</c:v>
                </c:pt>
                <c:pt idx="369">
                  <c:v>0.58762036073045365</c:v>
                </c:pt>
                <c:pt idx="370">
                  <c:v>0.89310487116519344</c:v>
                </c:pt>
                <c:pt idx="371">
                  <c:v>1.0305790907306818</c:v>
                </c:pt>
                <c:pt idx="372">
                  <c:v>1.3706768807305707</c:v>
                </c:pt>
                <c:pt idx="373">
                  <c:v>2.1018539807304961</c:v>
                </c:pt>
                <c:pt idx="374">
                  <c:v>2.5874808907306752</c:v>
                </c:pt>
                <c:pt idx="375">
                  <c:v>2.9729444882052967</c:v>
                </c:pt>
                <c:pt idx="376">
                  <c:v>3.1479945007306247</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5.6720569407304771</c:v>
                </c:pt>
                <c:pt idx="385">
                  <c:v>5.7776105307305405</c:v>
                </c:pt>
                <c:pt idx="386">
                  <c:v>5.8008407077636122</c:v>
                </c:pt>
                <c:pt idx="387">
                  <c:v>5.4119955007307965</c:v>
                </c:pt>
                <c:pt idx="388">
                  <c:v>4.6862905407305515</c:v>
                </c:pt>
                <c:pt idx="389">
                  <c:v>4.1067562607305845</c:v>
                </c:pt>
                <c:pt idx="390">
                  <c:v>3.2341262907305333</c:v>
                </c:pt>
                <c:pt idx="391">
                  <c:v>2.7358692891178267</c:v>
                </c:pt>
                <c:pt idx="392">
                  <c:v>2.1940253607304214</c:v>
                </c:pt>
                <c:pt idx="393">
                  <c:v>1.6684125207307869</c:v>
                </c:pt>
                <c:pt idx="394">
                  <c:v>1.0419137807304943</c:v>
                </c:pt>
                <c:pt idx="395">
                  <c:v>0.19382490073064668</c:v>
                </c:pt>
                <c:pt idx="396">
                  <c:v>-0.18892654187833144</c:v>
                </c:pt>
                <c:pt idx="397">
                  <c:v>-0.40417425926942541</c:v>
                </c:pt>
                <c:pt idx="398">
                  <c:v>-0.23918874926945932</c:v>
                </c:pt>
                <c:pt idx="399">
                  <c:v>2.6259440730640911E-2</c:v>
                </c:pt>
                <c:pt idx="400">
                  <c:v>9.3102080730744732E-2</c:v>
                </c:pt>
                <c:pt idx="401">
                  <c:v>9.0272932649739332E-2</c:v>
                </c:pt>
                <c:pt idx="402">
                  <c:v>4.6535008771769359E-2</c:v>
                </c:pt>
                <c:pt idx="403">
                  <c:v>-6.9988599269478882E-2</c:v>
                </c:pt>
                <c:pt idx="404">
                  <c:v>-0.32841395926951211</c:v>
                </c:pt>
                <c:pt idx="405">
                  <c:v>-0.74508199926944485</c:v>
                </c:pt>
                <c:pt idx="406">
                  <c:v>-1.3186999192695479</c:v>
                </c:pt>
                <c:pt idx="407">
                  <c:v>-1.4162729581942273</c:v>
                </c:pt>
                <c:pt idx="408">
                  <c:v>-1.2549309092694039</c:v>
                </c:pt>
                <c:pt idx="409">
                  <c:v>-1.0522957792694854</c:v>
                </c:pt>
                <c:pt idx="410">
                  <c:v>-0.80378250926943906</c:v>
                </c:pt>
                <c:pt idx="411">
                  <c:v>-0.80038483926952664</c:v>
                </c:pt>
                <c:pt idx="412">
                  <c:v>-0.93338489145327264</c:v>
                </c:pt>
                <c:pt idx="413">
                  <c:v>-1.0200576592693551</c:v>
                </c:pt>
                <c:pt idx="414">
                  <c:v>-0.99311704926950028</c:v>
                </c:pt>
                <c:pt idx="415">
                  <c:v>-0.81775796926933708</c:v>
                </c:pt>
                <c:pt idx="416">
                  <c:v>-0.37826400926950127</c:v>
                </c:pt>
                <c:pt idx="417">
                  <c:v>0.2307566755131063</c:v>
                </c:pt>
                <c:pt idx="418">
                  <c:v>1.5598110407306358</c:v>
                </c:pt>
                <c:pt idx="419">
                  <c:v>2.0382477407305832</c:v>
                </c:pt>
                <c:pt idx="420">
                  <c:v>1.7868002407305852</c:v>
                </c:pt>
                <c:pt idx="421">
                  <c:v>1.560408540730464</c:v>
                </c:pt>
                <c:pt idx="422">
                  <c:v>1.6487997307305875</c:v>
                </c:pt>
                <c:pt idx="423">
                  <c:v>1.6366601607305729</c:v>
                </c:pt>
                <c:pt idx="424">
                  <c:v>1.3881239495218713</c:v>
                </c:pt>
                <c:pt idx="425">
                  <c:v>0.96964188073072055</c:v>
                </c:pt>
                <c:pt idx="426">
                  <c:v>0.65944558073047765</c:v>
                </c:pt>
                <c:pt idx="427">
                  <c:v>5.5489376147377811E-2</c:v>
                </c:pt>
                <c:pt idx="428">
                  <c:v>-1.5817222592694093</c:v>
                </c:pt>
                <c:pt idx="429">
                  <c:v>-1.7248221992694377</c:v>
                </c:pt>
                <c:pt idx="430">
                  <c:v>-2.1066079735552381</c:v>
                </c:pt>
                <c:pt idx="431">
                  <c:v>-2.4412656092693927</c:v>
                </c:pt>
                <c:pt idx="432">
                  <c:v>-2.8230459292695347</c:v>
                </c:pt>
                <c:pt idx="433">
                  <c:v>-2.6723292092695061</c:v>
                </c:pt>
                <c:pt idx="434">
                  <c:v>-3.3191546592694987</c:v>
                </c:pt>
                <c:pt idx="435">
                  <c:v>-3.9542133568305644</c:v>
                </c:pt>
                <c:pt idx="436">
                  <c:v>-4.2772111141081792</c:v>
                </c:pt>
                <c:pt idx="437">
                  <c:v>-7.0265206164123395</c:v>
                </c:pt>
                <c:pt idx="438">
                  <c:v>-7.9420781192694294</c:v>
                </c:pt>
                <c:pt idx="439">
                  <c:v>-8.5574928692693533</c:v>
                </c:pt>
                <c:pt idx="440">
                  <c:v>-8.5491877392694704</c:v>
                </c:pt>
                <c:pt idx="441">
                  <c:v>-8.6265620168453694</c:v>
                </c:pt>
                <c:pt idx="442">
                  <c:v>-10.398555709269516</c:v>
                </c:pt>
                <c:pt idx="443">
                  <c:v>-13.071210859269252</c:v>
                </c:pt>
                <c:pt idx="444">
                  <c:v>-14.237349319269427</c:v>
                </c:pt>
                <c:pt idx="445">
                  <c:v>-13.858654989269512</c:v>
                </c:pt>
                <c:pt idx="446">
                  <c:v>-13.65484801684512</c:v>
                </c:pt>
                <c:pt idx="447">
                  <c:v>-14.750429109269447</c:v>
                </c:pt>
                <c:pt idx="448">
                  <c:v>-14.983401009269542</c:v>
                </c:pt>
                <c:pt idx="449">
                  <c:v>-16.252995419269467</c:v>
                </c:pt>
                <c:pt idx="450">
                  <c:v>-15.664054659269331</c:v>
                </c:pt>
                <c:pt idx="451">
                  <c:v>-14.052264912330624</c:v>
                </c:pt>
                <c:pt idx="452">
                  <c:v>-11.761028359269375</c:v>
                </c:pt>
                <c:pt idx="453">
                  <c:v>-10.209944749269384</c:v>
                </c:pt>
                <c:pt idx="454">
                  <c:v>-8.3286273392693744</c:v>
                </c:pt>
                <c:pt idx="455">
                  <c:v>-7.1481200792692814</c:v>
                </c:pt>
                <c:pt idx="456">
                  <c:v>-5.5630227060780726</c:v>
                </c:pt>
                <c:pt idx="457">
                  <c:v>-4.1587274192693116</c:v>
                </c:pt>
                <c:pt idx="458">
                  <c:v>-3.6789534392692018</c:v>
                </c:pt>
                <c:pt idx="459">
                  <c:v>-2.5786467592694464</c:v>
                </c:pt>
                <c:pt idx="460">
                  <c:v>-1.7433745092694701</c:v>
                </c:pt>
                <c:pt idx="461">
                  <c:v>-1.4000637977309196</c:v>
                </c:pt>
                <c:pt idx="462">
                  <c:v>-1.1796483492693</c:v>
                </c:pt>
                <c:pt idx="463">
                  <c:v>-1.5869154092695101</c:v>
                </c:pt>
                <c:pt idx="464">
                  <c:v>-2.7044030592694241</c:v>
                </c:pt>
                <c:pt idx="465">
                  <c:v>-4.5773065592693545</c:v>
                </c:pt>
                <c:pt idx="466">
                  <c:v>-5.1972492701389044</c:v>
                </c:pt>
                <c:pt idx="467">
                  <c:v>-5.1336412592694387</c:v>
                </c:pt>
                <c:pt idx="468">
                  <c:v>-4.6652678292693395</c:v>
                </c:pt>
                <c:pt idx="469">
                  <c:v>-3.8880296392694027</c:v>
                </c:pt>
                <c:pt idx="470">
                  <c:v>-2.2936307592693814</c:v>
                </c:pt>
                <c:pt idx="471">
                  <c:v>-1.9307933602795799</c:v>
                </c:pt>
                <c:pt idx="472">
                  <c:v>-1.9282764892694786</c:v>
                </c:pt>
                <c:pt idx="473">
                  <c:v>-1.8794268392695272</c:v>
                </c:pt>
                <c:pt idx="474">
                  <c:v>-1.6972468592693275</c:v>
                </c:pt>
                <c:pt idx="475">
                  <c:v>-1.5702673192693479</c:v>
                </c:pt>
                <c:pt idx="476">
                  <c:v>-1.550111690848297</c:v>
                </c:pt>
                <c:pt idx="477">
                  <c:v>-1.5190091592694848</c:v>
                </c:pt>
                <c:pt idx="478">
                  <c:v>-1.5146193292694499</c:v>
                </c:pt>
                <c:pt idx="479">
                  <c:v>-1.4912708892694138</c:v>
                </c:pt>
                <c:pt idx="480">
                  <c:v>-1.5032617192694142</c:v>
                </c:pt>
                <c:pt idx="481">
                  <c:v>-1.5135294309866358</c:v>
                </c:pt>
                <c:pt idx="482">
                  <c:v>-1.5365330292694352</c:v>
                </c:pt>
                <c:pt idx="483">
                  <c:v>-1.5214436592693354</c:v>
                </c:pt>
                <c:pt idx="484">
                  <c:v>-1.5344716592692718</c:v>
                </c:pt>
                <c:pt idx="485">
                  <c:v>-1.5227315592694293</c:v>
                </c:pt>
                <c:pt idx="486">
                  <c:v>-1.5284834382168402</c:v>
                </c:pt>
                <c:pt idx="487">
                  <c:v>-1.5293619392692932</c:v>
                </c:pt>
                <c:pt idx="488">
                  <c:v>-1.5297739592694464</c:v>
                </c:pt>
                <c:pt idx="489">
                  <c:v>-1.5363226892693818</c:v>
                </c:pt>
                <c:pt idx="490">
                  <c:v>-1.5387614092693696</c:v>
                </c:pt>
                <c:pt idx="491">
                  <c:v>-1.5433983775489093</c:v>
                </c:pt>
                <c:pt idx="492">
                  <c:v>-1.5416324492694138</c:v>
                </c:pt>
                <c:pt idx="493">
                  <c:v>-1.5447823492694113</c:v>
                </c:pt>
                <c:pt idx="494">
                  <c:v>-1.5419526940520558</c:v>
                </c:pt>
                <c:pt idx="495">
                  <c:v>-1.5501988122105814</c:v>
                </c:pt>
                <c:pt idx="496">
                  <c:v>-1.5507582092694598</c:v>
                </c:pt>
                <c:pt idx="497">
                  <c:v>-1.5532373105513244</c:v>
                </c:pt>
                <c:pt idx="498">
                  <c:v>-1.5549431792693724</c:v>
                </c:pt>
                <c:pt idx="499">
                  <c:v>-1.5564347192694732</c:v>
                </c:pt>
                <c:pt idx="500">
                  <c:v>-1.5592494592694361</c:v>
                </c:pt>
                <c:pt idx="501">
                  <c:v>-1.5719055092694134</c:v>
                </c:pt>
                <c:pt idx="502">
                  <c:v>-1.5734606288346658</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-1.6481340992694118</c:v>
                </c:pt>
                <c:pt idx="511">
                  <c:v>-1.6495706592695278</c:v>
                </c:pt>
                <c:pt idx="512">
                  <c:v>-1.6515922592693764</c:v>
                </c:pt>
                <c:pt idx="513">
                  <c:v>-1.6572480572491892</c:v>
                </c:pt>
                <c:pt idx="514">
                  <c:v>-1.6636988192694542</c:v>
                </c:pt>
                <c:pt idx="515">
                  <c:v>-1.666081499269481</c:v>
                </c:pt>
                <c:pt idx="516">
                  <c:v>-1.6663562592694632</c:v>
                </c:pt>
                <c:pt idx="517">
                  <c:v>-1.6666422905196039</c:v>
                </c:pt>
                <c:pt idx="518">
                  <c:v>-1.6679030592694044</c:v>
                </c:pt>
                <c:pt idx="519">
                  <c:v>-1.6679022592694233</c:v>
                </c:pt>
                <c:pt idx="520">
                  <c:v>-1.6694022592694318</c:v>
                </c:pt>
                <c:pt idx="521">
                  <c:v>-1.669062259269479</c:v>
                </c:pt>
                <c:pt idx="522">
                  <c:v>-1.6689022592694718</c:v>
                </c:pt>
                <c:pt idx="523">
                  <c:v>-1.6689022592694718</c:v>
                </c:pt>
                <c:pt idx="524">
                  <c:v>-1.6689022592694438</c:v>
                </c:pt>
                <c:pt idx="525">
                  <c:v>-1.6694765592695404</c:v>
                </c:pt>
                <c:pt idx="526">
                  <c:v>-1.669572259269529</c:v>
                </c:pt>
                <c:pt idx="527">
                  <c:v>-1.669572259269529</c:v>
                </c:pt>
                <c:pt idx="528">
                  <c:v>-1.6695722592694846</c:v>
                </c:pt>
                <c:pt idx="529">
                  <c:v>-1.6695722592694562</c:v>
                </c:pt>
                <c:pt idx="530">
                  <c:v>-1.669572259269529</c:v>
                </c:pt>
                <c:pt idx="531">
                  <c:v>-1.669572259269529</c:v>
                </c:pt>
                <c:pt idx="532">
                  <c:v>-1.669572259269529</c:v>
                </c:pt>
                <c:pt idx="533">
                  <c:v>-1.669572259269529</c:v>
                </c:pt>
                <c:pt idx="534">
                  <c:v>-1.6708414429430161</c:v>
                </c:pt>
                <c:pt idx="535">
                  <c:v>-1.6716922592695198</c:v>
                </c:pt>
                <c:pt idx="536">
                  <c:v>-1.6716922592695198</c:v>
                </c:pt>
                <c:pt idx="537">
                  <c:v>-1.6716922592695198</c:v>
                </c:pt>
                <c:pt idx="538">
                  <c:v>-1.6723310687932149</c:v>
                </c:pt>
                <c:pt idx="539">
                  <c:v>-1.6727522592694157</c:v>
                </c:pt>
                <c:pt idx="540">
                  <c:v>-1.6722916592692478</c:v>
                </c:pt>
                <c:pt idx="541">
                  <c:v>-1.672262259269246</c:v>
                </c:pt>
                <c:pt idx="542">
                  <c:v>-1.672262259269246</c:v>
                </c:pt>
                <c:pt idx="543">
                  <c:v>-1.6721508306980475</c:v>
                </c:pt>
                <c:pt idx="544">
                  <c:v>-1.6712436592694626</c:v>
                </c:pt>
                <c:pt idx="545">
                  <c:v>-1.6696116141082626</c:v>
                </c:pt>
                <c:pt idx="546">
                  <c:v>-1.6683822592694213</c:v>
                </c:pt>
                <c:pt idx="547">
                  <c:v>-1.6683822592694779</c:v>
                </c:pt>
                <c:pt idx="548">
                  <c:v>-1.6683822592695641</c:v>
                </c:pt>
                <c:pt idx="549">
                  <c:v>-1.6683822592694779</c:v>
                </c:pt>
                <c:pt idx="550">
                  <c:v>-1.6683822592694779</c:v>
                </c:pt>
                <c:pt idx="551">
                  <c:v>-1.6682792592694538</c:v>
                </c:pt>
                <c:pt idx="552">
                  <c:v>-1.6678672592692858</c:v>
                </c:pt>
                <c:pt idx="553">
                  <c:v>-1.667758410784558</c:v>
                </c:pt>
                <c:pt idx="554">
                  <c:v>-1.6676722592694642</c:v>
                </c:pt>
                <c:pt idx="555">
                  <c:v>-1.6686822592694313</c:v>
                </c:pt>
                <c:pt idx="556">
                  <c:v>-1.668569109269342</c:v>
                </c:pt>
                <c:pt idx="557">
                  <c:v>-1.6680430092695691</c:v>
                </c:pt>
                <c:pt idx="558">
                  <c:v>-1.6686585013744537</c:v>
                </c:pt>
                <c:pt idx="559">
                  <c:v>-1.6687372592691638</c:v>
                </c:pt>
                <c:pt idx="560">
                  <c:v>-1.6687372592691638</c:v>
                </c:pt>
                <c:pt idx="561">
                  <c:v>-1.6687372592694198</c:v>
                </c:pt>
                <c:pt idx="562">
                  <c:v>-1.6706362592694555</c:v>
                </c:pt>
                <c:pt idx="563">
                  <c:v>-1.6706362592695712</c:v>
                </c:pt>
                <c:pt idx="564">
                  <c:v>-1.6706362592695712</c:v>
                </c:pt>
                <c:pt idx="565">
                  <c:v>-1.6706362592695712</c:v>
                </c:pt>
                <c:pt idx="566">
                  <c:v>-1.6706362592695712</c:v>
                </c:pt>
                <c:pt idx="567">
                  <c:v>-1.6706362592695712</c:v>
                </c:pt>
                <c:pt idx="568">
                  <c:v>-1.6706362592695139</c:v>
                </c:pt>
                <c:pt idx="569">
                  <c:v>-1.6711812937521118</c:v>
                </c:pt>
                <c:pt idx="570">
                  <c:v>-1.6737222592694372</c:v>
                </c:pt>
                <c:pt idx="571">
                  <c:v>-1.6727158592694451</c:v>
                </c:pt>
                <c:pt idx="572">
                  <c:v>-1.6712922592693076</c:v>
                </c:pt>
                <c:pt idx="573">
                  <c:v>-1.6712922592692934</c:v>
                </c:pt>
                <c:pt idx="574">
                  <c:v>-1.6702962592696338</c:v>
                </c:pt>
                <c:pt idx="575">
                  <c:v>-1.6697122592694298</c:v>
                </c:pt>
                <c:pt idx="576">
                  <c:v>-1.6650022592694278</c:v>
                </c:pt>
                <c:pt idx="577">
                  <c:v>-1.6660466062080985</c:v>
                </c:pt>
                <c:pt idx="578">
                  <c:v>-1.6663222592693216</c:v>
                </c:pt>
                <c:pt idx="579">
                  <c:v>-1.6663222592693216</c:v>
                </c:pt>
                <c:pt idx="580">
                  <c:v>-1.6663222592693216</c:v>
                </c:pt>
                <c:pt idx="581">
                  <c:v>-1.6677906392694393</c:v>
                </c:pt>
                <c:pt idx="582">
                  <c:v>-1.6687924520404918</c:v>
                </c:pt>
                <c:pt idx="583">
                  <c:v>-1.6736062592694032</c:v>
                </c:pt>
                <c:pt idx="584">
                  <c:v>-1.6732762592693278</c:v>
                </c:pt>
                <c:pt idx="585">
                  <c:v>-1.6750554592694442</c:v>
                </c:pt>
                <c:pt idx="586">
                  <c:v>-1.6818201092694238</c:v>
                </c:pt>
                <c:pt idx="587">
                  <c:v>-1.6857446572285522</c:v>
                </c:pt>
                <c:pt idx="588">
                  <c:v>-1.6871520592694651</c:v>
                </c:pt>
                <c:pt idx="589">
                  <c:v>-1.6875322592693878</c:v>
                </c:pt>
                <c:pt idx="590">
                  <c:v>-1.7030457886811938</c:v>
                </c:pt>
                <c:pt idx="591">
                  <c:v>-1.7029822592695318</c:v>
                </c:pt>
                <c:pt idx="592">
                  <c:v>-1.7032435592693378</c:v>
                </c:pt>
                <c:pt idx="593">
                  <c:v>-1.7037262176027739</c:v>
                </c:pt>
                <c:pt idx="594">
                  <c:v>-1.7037522592694756</c:v>
                </c:pt>
                <c:pt idx="595">
                  <c:v>-1.7037522592694756</c:v>
                </c:pt>
                <c:pt idx="596">
                  <c:v>-1.7037522592694052</c:v>
                </c:pt>
                <c:pt idx="597">
                  <c:v>-1.7051322592694018</c:v>
                </c:pt>
                <c:pt idx="598">
                  <c:v>-1.7055927765107555</c:v>
                </c:pt>
                <c:pt idx="599">
                  <c:v>-1.7070146592692459</c:v>
                </c:pt>
                <c:pt idx="600">
                  <c:v>-1.7071122592692518</c:v>
                </c:pt>
                <c:pt idx="601">
                  <c:v>-1.7071122592692518</c:v>
                </c:pt>
                <c:pt idx="602">
                  <c:v>-1.7071122592692518</c:v>
                </c:pt>
                <c:pt idx="603">
                  <c:v>-1.7071122592692518</c:v>
                </c:pt>
                <c:pt idx="604">
                  <c:v>-1.7071122592694203</c:v>
                </c:pt>
                <c:pt idx="605">
                  <c:v>-1.7099190592694069</c:v>
                </c:pt>
                <c:pt idx="606">
                  <c:v>-1.7104968592693675</c:v>
                </c:pt>
                <c:pt idx="607">
                  <c:v>-1.7113022592694416</c:v>
                </c:pt>
                <c:pt idx="608">
                  <c:v>-1.7119995792693012</c:v>
                </c:pt>
                <c:pt idx="609">
                  <c:v>-1.7131492392691972</c:v>
                </c:pt>
                <c:pt idx="610">
                  <c:v>-1.7131622592692377</c:v>
                </c:pt>
                <c:pt idx="611">
                  <c:v>-1.7131622592692517</c:v>
                </c:pt>
                <c:pt idx="612">
                  <c:v>-1.7164122592694318</c:v>
                </c:pt>
                <c:pt idx="613">
                  <c:v>-1.7172842692695696</c:v>
                </c:pt>
                <c:pt idx="614">
                  <c:v>-1.7183962592692672</c:v>
                </c:pt>
                <c:pt idx="615">
                  <c:v>-1.7183962592692672</c:v>
                </c:pt>
                <c:pt idx="616">
                  <c:v>-1.7183962592692672</c:v>
                </c:pt>
                <c:pt idx="617">
                  <c:v>-1.7183962592692814</c:v>
                </c:pt>
                <c:pt idx="618">
                  <c:v>-1.7177203392693603</c:v>
                </c:pt>
                <c:pt idx="619">
                  <c:v>-1.7141308592693179</c:v>
                </c:pt>
                <c:pt idx="620">
                  <c:v>-1.7090090926026811</c:v>
                </c:pt>
                <c:pt idx="621">
                  <c:v>-1.7026296878407952</c:v>
                </c:pt>
                <c:pt idx="622">
                  <c:v>-1.6963509392694667</c:v>
                </c:pt>
                <c:pt idx="623">
                  <c:v>-1.6949790034555721</c:v>
                </c:pt>
                <c:pt idx="624">
                  <c:v>-1.6920382792694255</c:v>
                </c:pt>
                <c:pt idx="625">
                  <c:v>-1.6915182592694138</c:v>
                </c:pt>
                <c:pt idx="626">
                  <c:v>-1.6915182592694578</c:v>
                </c:pt>
                <c:pt idx="627">
                  <c:v>-1.6915182592694578</c:v>
                </c:pt>
                <c:pt idx="628">
                  <c:v>-1.6915182592694578</c:v>
                </c:pt>
                <c:pt idx="629">
                  <c:v>-1.6912665192694476</c:v>
                </c:pt>
                <c:pt idx="630">
                  <c:v>-1.691112259269417</c:v>
                </c:pt>
                <c:pt idx="631">
                  <c:v>-1.6911966092694097</c:v>
                </c:pt>
                <c:pt idx="632">
                  <c:v>-1.691722259269367</c:v>
                </c:pt>
                <c:pt idx="633">
                  <c:v>-1.6911341592695095</c:v>
                </c:pt>
                <c:pt idx="634">
                  <c:v>-1.687482259269359</c:v>
                </c:pt>
                <c:pt idx="635">
                  <c:v>-1.6873145041674462</c:v>
                </c:pt>
                <c:pt idx="636">
                  <c:v>-1.69078535926937</c:v>
                </c:pt>
                <c:pt idx="637">
                  <c:v>-1.6917622592693942</c:v>
                </c:pt>
                <c:pt idx="638">
                  <c:v>-1.6917776592693912</c:v>
                </c:pt>
                <c:pt idx="639">
                  <c:v>-1.6922790592693531</c:v>
                </c:pt>
                <c:pt idx="640">
                  <c:v>-1.6941947855852533</c:v>
                </c:pt>
                <c:pt idx="641">
                  <c:v>-1.6984451992695018</c:v>
                </c:pt>
                <c:pt idx="642">
                  <c:v>-1.7022322592694203</c:v>
                </c:pt>
                <c:pt idx="643">
                  <c:v>-1.7033822592694297</c:v>
                </c:pt>
                <c:pt idx="644">
                  <c:v>-1.7058042592695379</c:v>
                </c:pt>
                <c:pt idx="645">
                  <c:v>-1.7074627092694616</c:v>
                </c:pt>
                <c:pt idx="646">
                  <c:v>-1.7109887898815401</c:v>
                </c:pt>
                <c:pt idx="647">
                  <c:v>-1.7137388592696092</c:v>
                </c:pt>
                <c:pt idx="648">
                  <c:v>-1.7142611592692698</c:v>
                </c:pt>
                <c:pt idx="649">
                  <c:v>-1.7140863092693337</c:v>
                </c:pt>
                <c:pt idx="650">
                  <c:v>-1.7160747692692127</c:v>
                </c:pt>
                <c:pt idx="651">
                  <c:v>-1.7196135858000758</c:v>
                </c:pt>
                <c:pt idx="652">
                  <c:v>-1.7253036592693689</c:v>
                </c:pt>
                <c:pt idx="653">
                  <c:v>-1.7265654592692954</c:v>
                </c:pt>
                <c:pt idx="654">
                  <c:v>-1.7265922592692942</c:v>
                </c:pt>
                <c:pt idx="655">
                  <c:v>-1.7261346192693712</c:v>
                </c:pt>
                <c:pt idx="656">
                  <c:v>-1.7246814429426818</c:v>
                </c:pt>
                <c:pt idx="657">
                  <c:v>-1.7256950092694132</c:v>
                </c:pt>
                <c:pt idx="658">
                  <c:v>-1.7289041392694724</c:v>
                </c:pt>
                <c:pt idx="659">
                  <c:v>-1.7300622592694856</c:v>
                </c:pt>
                <c:pt idx="660">
                  <c:v>-1.7300622592694856</c:v>
                </c:pt>
                <c:pt idx="661">
                  <c:v>-1.7300622592694856</c:v>
                </c:pt>
                <c:pt idx="662">
                  <c:v>-1.7300622592694856</c:v>
                </c:pt>
                <c:pt idx="663">
                  <c:v>-1.7300799592694738</c:v>
                </c:pt>
                <c:pt idx="664">
                  <c:v>-1.7306522592692488</c:v>
                </c:pt>
                <c:pt idx="665">
                  <c:v>-1.7312594592694928</c:v>
                </c:pt>
                <c:pt idx="666">
                  <c:v>-1.7313122592695152</c:v>
                </c:pt>
                <c:pt idx="667">
                  <c:v>-1.7313122592695152</c:v>
                </c:pt>
                <c:pt idx="668">
                  <c:v>-1.7313122592695152</c:v>
                </c:pt>
                <c:pt idx="669">
                  <c:v>-1.7313122592695152</c:v>
                </c:pt>
                <c:pt idx="670">
                  <c:v>-1.7322256592694434</c:v>
                </c:pt>
                <c:pt idx="671">
                  <c:v>-1.7333522592692674</c:v>
                </c:pt>
                <c:pt idx="672">
                  <c:v>-1.7333522592693658</c:v>
                </c:pt>
                <c:pt idx="673">
                  <c:v>-1.7333522592693658</c:v>
                </c:pt>
                <c:pt idx="674">
                  <c:v>-1.7333522592693658</c:v>
                </c:pt>
                <c:pt idx="675">
                  <c:v>-1.7333522592693658</c:v>
                </c:pt>
                <c:pt idx="676">
                  <c:v>-1.7333522592693658</c:v>
                </c:pt>
                <c:pt idx="677">
                  <c:v>-1.7333522592693098</c:v>
                </c:pt>
                <c:pt idx="678">
                  <c:v>-1.7333522592693658</c:v>
                </c:pt>
                <c:pt idx="679">
                  <c:v>-1.7333522592693658</c:v>
                </c:pt>
                <c:pt idx="680">
                  <c:v>-1.7333522592693658</c:v>
                </c:pt>
                <c:pt idx="681">
                  <c:v>-1.7333522592693658</c:v>
                </c:pt>
                <c:pt idx="682">
                  <c:v>-1.7333522592693378</c:v>
                </c:pt>
                <c:pt idx="683">
                  <c:v>-1.7333522592693658</c:v>
                </c:pt>
                <c:pt idx="684">
                  <c:v>-1.7333522592692674</c:v>
                </c:pt>
                <c:pt idx="685">
                  <c:v>-1.7317897259360959</c:v>
                </c:pt>
                <c:pt idx="686">
                  <c:v>-1.7302591592694938</c:v>
                </c:pt>
                <c:pt idx="687">
                  <c:v>-1.7279000592695988</c:v>
                </c:pt>
                <c:pt idx="688">
                  <c:v>-1.7245370806978713</c:v>
                </c:pt>
                <c:pt idx="689">
                  <c:v>-1.7233316092693201</c:v>
                </c:pt>
                <c:pt idx="690">
                  <c:v>-1.722972259269367</c:v>
                </c:pt>
                <c:pt idx="691">
                  <c:v>-1.7239767992696748</c:v>
                </c:pt>
                <c:pt idx="692">
                  <c:v>-1.7279144201889798</c:v>
                </c:pt>
                <c:pt idx="693">
                  <c:v>-1.7305443783171321</c:v>
                </c:pt>
                <c:pt idx="694">
                  <c:v>-1.7340815926027346</c:v>
                </c:pt>
                <c:pt idx="695">
                  <c:v>-1.7405318392692948</c:v>
                </c:pt>
                <c:pt idx="696">
                  <c:v>-1.7452237992693371</c:v>
                </c:pt>
                <c:pt idx="697">
                  <c:v>-1.7455822592693533</c:v>
                </c:pt>
                <c:pt idx="698">
                  <c:v>-1.7456877092693899</c:v>
                </c:pt>
                <c:pt idx="699">
                  <c:v>-1.7461372592692896</c:v>
                </c:pt>
                <c:pt idx="700">
                  <c:v>-1.7483886592696078</c:v>
                </c:pt>
                <c:pt idx="701">
                  <c:v>-1.7505439592692653</c:v>
                </c:pt>
                <c:pt idx="702">
                  <c:v>-1.7506022592692716</c:v>
                </c:pt>
                <c:pt idx="703">
                  <c:v>-1.7511356592696197</c:v>
                </c:pt>
                <c:pt idx="704">
                  <c:v>-1.7519646122105672</c:v>
                </c:pt>
                <c:pt idx="705">
                  <c:v>-1.7549961092695412</c:v>
                </c:pt>
                <c:pt idx="706">
                  <c:v>-1.7560434992693672</c:v>
                </c:pt>
                <c:pt idx="707">
                  <c:v>-1.7561743792694378</c:v>
                </c:pt>
                <c:pt idx="708">
                  <c:v>-1.7571306592692915</c:v>
                </c:pt>
                <c:pt idx="709">
                  <c:v>-1.7571522592693178</c:v>
                </c:pt>
                <c:pt idx="710">
                  <c:v>-1.7573079592694398</c:v>
                </c:pt>
                <c:pt idx="711">
                  <c:v>-1.7582622592694273</c:v>
                </c:pt>
                <c:pt idx="712">
                  <c:v>-1.7582622592694273</c:v>
                </c:pt>
                <c:pt idx="713">
                  <c:v>-1.7582622592694273</c:v>
                </c:pt>
                <c:pt idx="714">
                  <c:v>-1.7587000143713141</c:v>
                </c:pt>
                <c:pt idx="715">
                  <c:v>-1.760606009269253</c:v>
                </c:pt>
                <c:pt idx="716">
                  <c:v>-1.7611942592694687</c:v>
                </c:pt>
                <c:pt idx="717">
                  <c:v>-1.7612422592694776</c:v>
                </c:pt>
                <c:pt idx="718">
                  <c:v>-1.7612422592694776</c:v>
                </c:pt>
                <c:pt idx="719">
                  <c:v>-1.7612422592694776</c:v>
                </c:pt>
                <c:pt idx="720">
                  <c:v>-1.7578146592693678</c:v>
                </c:pt>
                <c:pt idx="721">
                  <c:v>-1.7557990592695321</c:v>
                </c:pt>
                <c:pt idx="722">
                  <c:v>-1.7551800592694058</c:v>
                </c:pt>
                <c:pt idx="723">
                  <c:v>-1.7549522592694018</c:v>
                </c:pt>
                <c:pt idx="724">
                  <c:v>-1.7544600755959294</c:v>
                </c:pt>
                <c:pt idx="725">
                  <c:v>-1.7520194792692791</c:v>
                </c:pt>
                <c:pt idx="726">
                  <c:v>-1.7478661092693084</c:v>
                </c:pt>
                <c:pt idx="727">
                  <c:v>-1.7441012892694494</c:v>
                </c:pt>
                <c:pt idx="728">
                  <c:v>-1.7436882592694591</c:v>
                </c:pt>
                <c:pt idx="729">
                  <c:v>-1.7436882592694591</c:v>
                </c:pt>
                <c:pt idx="730">
                  <c:v>-1.7435693192693515</c:v>
                </c:pt>
                <c:pt idx="731">
                  <c:v>-1.7430622592693488</c:v>
                </c:pt>
                <c:pt idx="732">
                  <c:v>-1.7429470592695253</c:v>
                </c:pt>
                <c:pt idx="733">
                  <c:v>-1.7417184392693199</c:v>
                </c:pt>
                <c:pt idx="734">
                  <c:v>-1.7401504345272822</c:v>
                </c:pt>
                <c:pt idx="735">
                  <c:v>-1.7375826592695058</c:v>
                </c:pt>
                <c:pt idx="736">
                  <c:v>-1.7341485592694279</c:v>
                </c:pt>
                <c:pt idx="737">
                  <c:v>-1.7318822592692398</c:v>
                </c:pt>
                <c:pt idx="738">
                  <c:v>-1.7318822592692398</c:v>
                </c:pt>
                <c:pt idx="739">
                  <c:v>-1.7318822592692538</c:v>
                </c:pt>
                <c:pt idx="740">
                  <c:v>-1.7318822592692398</c:v>
                </c:pt>
                <c:pt idx="741">
                  <c:v>-1.7318822592692398</c:v>
                </c:pt>
                <c:pt idx="742">
                  <c:v>-1.7318822592692398</c:v>
                </c:pt>
                <c:pt idx="743">
                  <c:v>-1.7318822592692398</c:v>
                </c:pt>
                <c:pt idx="744">
                  <c:v>-1.7318822592692698</c:v>
                </c:pt>
                <c:pt idx="745">
                  <c:v>-1.7318822592692398</c:v>
                </c:pt>
                <c:pt idx="746">
                  <c:v>-1.7318822592692398</c:v>
                </c:pt>
                <c:pt idx="747">
                  <c:v>-1.7318822592692398</c:v>
                </c:pt>
                <c:pt idx="748">
                  <c:v>-1.7318822592692398</c:v>
                </c:pt>
                <c:pt idx="749">
                  <c:v>-1.7318822592692538</c:v>
                </c:pt>
                <c:pt idx="750">
                  <c:v>-1.7321389592693919</c:v>
                </c:pt>
                <c:pt idx="751">
                  <c:v>-1.7308923592696297</c:v>
                </c:pt>
                <c:pt idx="752">
                  <c:v>-1.7308422592696484</c:v>
                </c:pt>
                <c:pt idx="753">
                  <c:v>-1.7308422592696484</c:v>
                </c:pt>
                <c:pt idx="754">
                  <c:v>-1.7308422592696484</c:v>
                </c:pt>
                <c:pt idx="755">
                  <c:v>-1.7308422592696484</c:v>
                </c:pt>
                <c:pt idx="756">
                  <c:v>-1.7308422592696484</c:v>
                </c:pt>
                <c:pt idx="757">
                  <c:v>-1.7307934592695755</c:v>
                </c:pt>
                <c:pt idx="758">
                  <c:v>-1.7296760992694651</c:v>
                </c:pt>
                <c:pt idx="759">
                  <c:v>-1.72921533426927</c:v>
                </c:pt>
                <c:pt idx="760">
                  <c:v>-1.7288222592692628</c:v>
                </c:pt>
                <c:pt idx="761">
                  <c:v>-1.727202259269444</c:v>
                </c:pt>
                <c:pt idx="762">
                  <c:v>-1.7272022592692338</c:v>
                </c:pt>
                <c:pt idx="763">
                  <c:v>-1.7272022592692338</c:v>
                </c:pt>
                <c:pt idx="764">
                  <c:v>-1.7272022592692338</c:v>
                </c:pt>
                <c:pt idx="765">
                  <c:v>-1.7272022592692478</c:v>
                </c:pt>
                <c:pt idx="766">
                  <c:v>-1.7272022592692338</c:v>
                </c:pt>
                <c:pt idx="767">
                  <c:v>-1.7272327592692838</c:v>
                </c:pt>
                <c:pt idx="768">
                  <c:v>-1.7279189592692319</c:v>
                </c:pt>
                <c:pt idx="769">
                  <c:v>-1.727922259269232</c:v>
                </c:pt>
                <c:pt idx="770">
                  <c:v>-1.7271200641475986</c:v>
                </c:pt>
                <c:pt idx="771">
                  <c:v>-1.7266022592695818</c:v>
                </c:pt>
                <c:pt idx="772">
                  <c:v>-1.7266022592695818</c:v>
                </c:pt>
                <c:pt idx="773">
                  <c:v>-1.7266022592695818</c:v>
                </c:pt>
                <c:pt idx="774">
                  <c:v>-1.7282465092691695</c:v>
                </c:pt>
                <c:pt idx="775">
                  <c:v>-1.7285722592691977</c:v>
                </c:pt>
                <c:pt idx="776">
                  <c:v>-1.7285722592691835</c:v>
                </c:pt>
                <c:pt idx="777">
                  <c:v>-1.7296339992693937</c:v>
                </c:pt>
                <c:pt idx="778">
                  <c:v>-1.7309822592693238</c:v>
                </c:pt>
                <c:pt idx="779">
                  <c:v>-1.7310430840116453</c:v>
                </c:pt>
                <c:pt idx="780">
                  <c:v>-1.7317245092692823</c:v>
                </c:pt>
                <c:pt idx="781">
                  <c:v>-1.7339808492694981</c:v>
                </c:pt>
                <c:pt idx="782">
                  <c:v>-1.7359722592694136</c:v>
                </c:pt>
                <c:pt idx="783">
                  <c:v>-1.7359722592694136</c:v>
                </c:pt>
                <c:pt idx="784">
                  <c:v>-1.7359722592694136</c:v>
                </c:pt>
                <c:pt idx="785">
                  <c:v>-1.7359722592694136</c:v>
                </c:pt>
                <c:pt idx="786">
                  <c:v>-1.7359722592694136</c:v>
                </c:pt>
                <c:pt idx="787">
                  <c:v>-1.7376473992696457</c:v>
                </c:pt>
                <c:pt idx="788">
                  <c:v>-1.7380422592696618</c:v>
                </c:pt>
                <c:pt idx="789">
                  <c:v>-1.7380422592696618</c:v>
                </c:pt>
                <c:pt idx="790">
                  <c:v>-1.7380369592696496</c:v>
                </c:pt>
                <c:pt idx="791">
                  <c:v>-1.7363418511062321</c:v>
                </c:pt>
                <c:pt idx="792">
                  <c:v>-1.7349552592693414</c:v>
                </c:pt>
                <c:pt idx="793">
                  <c:v>-1.7350490592693697</c:v>
                </c:pt>
                <c:pt idx="794">
                  <c:v>-1.7335244692695098</c:v>
                </c:pt>
                <c:pt idx="795">
                  <c:v>-1.7323267192694634</c:v>
                </c:pt>
                <c:pt idx="796">
                  <c:v>-1.733314559269443</c:v>
                </c:pt>
                <c:pt idx="797">
                  <c:v>-1.7345622592694498</c:v>
                </c:pt>
                <c:pt idx="798">
                  <c:v>-1.7345622592694077</c:v>
                </c:pt>
                <c:pt idx="799">
                  <c:v>-1.7343466592695052</c:v>
                </c:pt>
                <c:pt idx="800">
                  <c:v>-1.7341222592694809</c:v>
                </c:pt>
                <c:pt idx="801">
                  <c:v>-1.7341222592694809</c:v>
                </c:pt>
                <c:pt idx="802">
                  <c:v>-1.7341222592694951</c:v>
                </c:pt>
                <c:pt idx="803">
                  <c:v>-1.7341222592694809</c:v>
                </c:pt>
                <c:pt idx="804">
                  <c:v>-1.7341222592694809</c:v>
                </c:pt>
                <c:pt idx="805">
                  <c:v>-1.7350493592694789</c:v>
                </c:pt>
                <c:pt idx="806">
                  <c:v>-1.7383274992694018</c:v>
                </c:pt>
                <c:pt idx="807">
                  <c:v>-1.738730259269414</c:v>
                </c:pt>
                <c:pt idx="808">
                  <c:v>-1.7375840960040396</c:v>
                </c:pt>
                <c:pt idx="809">
                  <c:v>-1.7370422592694839</c:v>
                </c:pt>
                <c:pt idx="810">
                  <c:v>-1.736747059269419</c:v>
                </c:pt>
                <c:pt idx="811">
                  <c:v>-1.7339827892693898</c:v>
                </c:pt>
                <c:pt idx="812">
                  <c:v>-1.7337822592693877</c:v>
                </c:pt>
                <c:pt idx="813">
                  <c:v>-1.7351562388612081</c:v>
                </c:pt>
                <c:pt idx="814">
                  <c:v>-1.7349817592694285</c:v>
                </c:pt>
                <c:pt idx="815">
                  <c:v>-1.7344122592694458</c:v>
                </c:pt>
                <c:pt idx="816">
                  <c:v>-1.7344122592694458</c:v>
                </c:pt>
                <c:pt idx="817">
                  <c:v>-1.7344122592694458</c:v>
                </c:pt>
                <c:pt idx="818">
                  <c:v>-1.7360311992694033</c:v>
                </c:pt>
                <c:pt idx="819">
                  <c:v>-1.7402241149396358</c:v>
                </c:pt>
                <c:pt idx="820">
                  <c:v>-1.7400966592694513</c:v>
                </c:pt>
                <c:pt idx="821">
                  <c:v>-1.7398165592694548</c:v>
                </c:pt>
                <c:pt idx="822">
                  <c:v>-1.7414168592695058</c:v>
                </c:pt>
                <c:pt idx="823">
                  <c:v>-1.7449917392693644</c:v>
                </c:pt>
                <c:pt idx="824">
                  <c:v>-1.7476635592693817</c:v>
                </c:pt>
                <c:pt idx="825">
                  <c:v>-1.7489748365888573</c:v>
                </c:pt>
                <c:pt idx="826">
                  <c:v>-1.7492882592692918</c:v>
                </c:pt>
                <c:pt idx="827">
                  <c:v>-1.7492882592692918</c:v>
                </c:pt>
                <c:pt idx="828">
                  <c:v>-1.7494529592692061</c:v>
                </c:pt>
                <c:pt idx="829">
                  <c:v>-1.750417019269378</c:v>
                </c:pt>
                <c:pt idx="830">
                  <c:v>-1.7478499515770798</c:v>
                </c:pt>
                <c:pt idx="831">
                  <c:v>-1.7466322592693313</c:v>
                </c:pt>
                <c:pt idx="832">
                  <c:v>-1.7467294592693297</c:v>
                </c:pt>
                <c:pt idx="833">
                  <c:v>-1.7468386092694861</c:v>
                </c:pt>
                <c:pt idx="834">
                  <c:v>-1.7462729092694502</c:v>
                </c:pt>
                <c:pt idx="835">
                  <c:v>-1.7461522592694498</c:v>
                </c:pt>
                <c:pt idx="836">
                  <c:v>-1.745912363436176</c:v>
                </c:pt>
                <c:pt idx="837">
                  <c:v>-1.7465889592693742</c:v>
                </c:pt>
                <c:pt idx="838">
                  <c:v>-1.7472898792695446</c:v>
                </c:pt>
                <c:pt idx="839">
                  <c:v>-1.748588909269472</c:v>
                </c:pt>
                <c:pt idx="840">
                  <c:v>-1.7503223592694306</c:v>
                </c:pt>
                <c:pt idx="841">
                  <c:v>-1.754547073222952</c:v>
                </c:pt>
                <c:pt idx="842">
                  <c:v>-1.7565222592695018</c:v>
                </c:pt>
                <c:pt idx="843">
                  <c:v>-1.756837059269543</c:v>
                </c:pt>
                <c:pt idx="844">
                  <c:v>-1.7566912592694837</c:v>
                </c:pt>
                <c:pt idx="845">
                  <c:v>-1.7556531592693858</c:v>
                </c:pt>
                <c:pt idx="846">
                  <c:v>-1.7559696592693501</c:v>
                </c:pt>
                <c:pt idx="847">
                  <c:v>-1.7551322592692866</c:v>
                </c:pt>
                <c:pt idx="848">
                  <c:v>-1.7551322592692866</c:v>
                </c:pt>
                <c:pt idx="849">
                  <c:v>-1.7551322592692866</c:v>
                </c:pt>
                <c:pt idx="850">
                  <c:v>-1.7551322592692866</c:v>
                </c:pt>
                <c:pt idx="851">
                  <c:v>-1.7551322592692866</c:v>
                </c:pt>
                <c:pt idx="852">
                  <c:v>-1.7548104592692084</c:v>
                </c:pt>
                <c:pt idx="853">
                  <c:v>-1.7533148102897078</c:v>
                </c:pt>
                <c:pt idx="854">
                  <c:v>-1.7524022592692738</c:v>
                </c:pt>
                <c:pt idx="855">
                  <c:v>-1.7524022592692738</c:v>
                </c:pt>
                <c:pt idx="856">
                  <c:v>-1.7524022592692738</c:v>
                </c:pt>
                <c:pt idx="857">
                  <c:v>-1.7524022592692738</c:v>
                </c:pt>
                <c:pt idx="858">
                  <c:v>-1.7524022592693314</c:v>
                </c:pt>
                <c:pt idx="859">
                  <c:v>-1.7524022592692738</c:v>
                </c:pt>
                <c:pt idx="860">
                  <c:v>-1.7524022592692738</c:v>
                </c:pt>
                <c:pt idx="861">
                  <c:v>-1.7526480592694178</c:v>
                </c:pt>
                <c:pt idx="862">
                  <c:v>-1.7537222592694905</c:v>
                </c:pt>
                <c:pt idx="863">
                  <c:v>-1.7537222592694905</c:v>
                </c:pt>
                <c:pt idx="864">
                  <c:v>-1.7537222592694621</c:v>
                </c:pt>
                <c:pt idx="865">
                  <c:v>-1.7537222592694905</c:v>
                </c:pt>
                <c:pt idx="866">
                  <c:v>-1.7537222592694905</c:v>
                </c:pt>
                <c:pt idx="867">
                  <c:v>-1.7543115592694818</c:v>
                </c:pt>
                <c:pt idx="868">
                  <c:v>-1.7544322592694619</c:v>
                </c:pt>
                <c:pt idx="869">
                  <c:v>-1.7544322592694901</c:v>
                </c:pt>
                <c:pt idx="870">
                  <c:v>-1.755163659269382</c:v>
                </c:pt>
                <c:pt idx="871">
                  <c:v>-1.7556622592693687</c:v>
                </c:pt>
                <c:pt idx="872">
                  <c:v>-1.7556622592693687</c:v>
                </c:pt>
                <c:pt idx="873">
                  <c:v>-1.7556622592693687</c:v>
                </c:pt>
                <c:pt idx="874">
                  <c:v>-1.7556622592693831</c:v>
                </c:pt>
                <c:pt idx="875">
                  <c:v>-1.7556622592693969</c:v>
                </c:pt>
                <c:pt idx="876">
                  <c:v>-1.7551166092694905</c:v>
                </c:pt>
                <c:pt idx="877">
                  <c:v>-1.7538022592694316</c:v>
                </c:pt>
                <c:pt idx="878">
                  <c:v>-1.7538022592694316</c:v>
                </c:pt>
                <c:pt idx="879">
                  <c:v>-1.7540218592694268</c:v>
                </c:pt>
                <c:pt idx="880">
                  <c:v>-1.7538022592693754</c:v>
                </c:pt>
                <c:pt idx="881">
                  <c:v>-1.7538022592694316</c:v>
                </c:pt>
                <c:pt idx="882">
                  <c:v>-1.7543015692693587</c:v>
                </c:pt>
                <c:pt idx="883">
                  <c:v>-1.7581672692693928</c:v>
                </c:pt>
                <c:pt idx="884">
                  <c:v>-1.7621814192694238</c:v>
                </c:pt>
                <c:pt idx="885">
                  <c:v>-1.7653145092694853</c:v>
                </c:pt>
                <c:pt idx="886">
                  <c:v>-1.7657815467692899</c:v>
                </c:pt>
                <c:pt idx="887">
                  <c:v>-1.765668259269203</c:v>
                </c:pt>
                <c:pt idx="888">
                  <c:v>-1.765668259269203</c:v>
                </c:pt>
                <c:pt idx="889">
                  <c:v>-1.7652437592694363</c:v>
                </c:pt>
                <c:pt idx="890">
                  <c:v>-1.7649282592694922</c:v>
                </c:pt>
                <c:pt idx="891">
                  <c:v>-1.7647390427745488</c:v>
                </c:pt>
                <c:pt idx="892">
                  <c:v>-1.7644906592694527</c:v>
                </c:pt>
                <c:pt idx="893">
                  <c:v>-1.7644422592694298</c:v>
                </c:pt>
                <c:pt idx="894">
                  <c:v>-1.7643042592695348</c:v>
                </c:pt>
                <c:pt idx="895">
                  <c:v>-1.7633822592693618</c:v>
                </c:pt>
                <c:pt idx="896">
                  <c:v>-1.7633822592693478</c:v>
                </c:pt>
                <c:pt idx="897">
                  <c:v>-1.7633822592693618</c:v>
                </c:pt>
                <c:pt idx="898">
                  <c:v>-1.7633822592693618</c:v>
                </c:pt>
                <c:pt idx="899">
                  <c:v>-1.7627714992694317</c:v>
                </c:pt>
                <c:pt idx="900">
                  <c:v>-1.7608645792694357</c:v>
                </c:pt>
                <c:pt idx="901">
                  <c:v>-1.7608222592692453</c:v>
                </c:pt>
                <c:pt idx="902">
                  <c:v>-1.7608176200940164</c:v>
                </c:pt>
                <c:pt idx="903">
                  <c:v>-1.7607322592695878</c:v>
                </c:pt>
                <c:pt idx="904">
                  <c:v>-1.7612729092695081</c:v>
                </c:pt>
                <c:pt idx="905">
                  <c:v>-1.7612822592695068</c:v>
                </c:pt>
                <c:pt idx="906">
                  <c:v>-1.7615379592693898</c:v>
                </c:pt>
                <c:pt idx="907">
                  <c:v>-1.7624722592693718</c:v>
                </c:pt>
                <c:pt idx="908">
                  <c:v>-1.7624722592693578</c:v>
                </c:pt>
                <c:pt idx="909">
                  <c:v>-1.7624722592693578</c:v>
                </c:pt>
                <c:pt idx="910">
                  <c:v>-1.7624722592693578</c:v>
                </c:pt>
                <c:pt idx="911">
                  <c:v>-1.7625703592693878</c:v>
                </c:pt>
                <c:pt idx="912">
                  <c:v>-1.7641873092696585</c:v>
                </c:pt>
                <c:pt idx="913">
                  <c:v>-1.7642522592696395</c:v>
                </c:pt>
                <c:pt idx="914">
                  <c:v>-1.7671544592693902</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-1.7732972592694667</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-1.7769253392694662</c:v>
                </c:pt>
                <c:pt idx="952">
                  <c:v>-1.7774643492694053</c:v>
                </c:pt>
                <c:pt idx="953">
                  <c:v>-1.7776082592693403</c:v>
                </c:pt>
                <c:pt idx="954">
                  <c:v>-1.7776082592693403</c:v>
                </c:pt>
                <c:pt idx="955">
                  <c:v>-1.7771943623621493</c:v>
                </c:pt>
                <c:pt idx="956">
                  <c:v>-1.7766126692693973</c:v>
                </c:pt>
                <c:pt idx="957">
                  <c:v>-1.7771272592694316</c:v>
                </c:pt>
                <c:pt idx="958">
                  <c:v>-1.7771272592694316</c:v>
                </c:pt>
                <c:pt idx="959">
                  <c:v>-1.7771272592694316</c:v>
                </c:pt>
                <c:pt idx="960">
                  <c:v>-1.7771272592694316</c:v>
                </c:pt>
                <c:pt idx="961">
                  <c:v>-1.7769922592694456</c:v>
                </c:pt>
                <c:pt idx="962">
                  <c:v>-1.7756433492693438</c:v>
                </c:pt>
                <c:pt idx="963">
                  <c:v>-1.7747122592693778</c:v>
                </c:pt>
                <c:pt idx="964">
                  <c:v>-1.7747122592693778</c:v>
                </c:pt>
                <c:pt idx="965">
                  <c:v>-1.7747122592693778</c:v>
                </c:pt>
                <c:pt idx="966">
                  <c:v>-1.7748379293725542</c:v>
                </c:pt>
                <c:pt idx="967">
                  <c:v>-1.7760981592693099</c:v>
                </c:pt>
                <c:pt idx="968">
                  <c:v>-1.7769719592693598</c:v>
                </c:pt>
                <c:pt idx="969">
                  <c:v>-1.7774172592694111</c:v>
                </c:pt>
                <c:pt idx="970">
                  <c:v>-1.7774172592694111</c:v>
                </c:pt>
                <c:pt idx="971">
                  <c:v>-1.7774172592693558</c:v>
                </c:pt>
                <c:pt idx="972">
                  <c:v>-1.7774172592693134</c:v>
                </c:pt>
                <c:pt idx="973">
                  <c:v>-1.7774172592694111</c:v>
                </c:pt>
                <c:pt idx="974">
                  <c:v>-1.7774172592694111</c:v>
                </c:pt>
                <c:pt idx="975">
                  <c:v>-1.7774172592694111</c:v>
                </c:pt>
                <c:pt idx="976">
                  <c:v>-1.7774172592694111</c:v>
                </c:pt>
                <c:pt idx="977">
                  <c:v>-1.7774172592693698</c:v>
                </c:pt>
                <c:pt idx="978">
                  <c:v>-1.7774172592694111</c:v>
                </c:pt>
                <c:pt idx="979">
                  <c:v>-1.7774172592694111</c:v>
                </c:pt>
                <c:pt idx="980">
                  <c:v>-1.7776245492693454</c:v>
                </c:pt>
                <c:pt idx="981">
                  <c:v>-1.7780282592695738</c:v>
                </c:pt>
                <c:pt idx="982">
                  <c:v>-1.7780282592695738</c:v>
                </c:pt>
                <c:pt idx="983">
                  <c:v>-1.7780282592695738</c:v>
                </c:pt>
                <c:pt idx="984">
                  <c:v>-1.7780282592695738</c:v>
                </c:pt>
                <c:pt idx="985">
                  <c:v>-1.7776498592695855</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-1.7758444992693656</c:v>
                </c:pt>
                <c:pt idx="997">
                  <c:v>-1.7748488592693548</c:v>
                </c:pt>
                <c:pt idx="998">
                  <c:v>-1.7743822592694858</c:v>
                </c:pt>
                <c:pt idx="999">
                  <c:v>-1.7743822592693874</c:v>
                </c:pt>
                <c:pt idx="1000">
                  <c:v>-1.7743822592693874</c:v>
                </c:pt>
                <c:pt idx="1001">
                  <c:v>-1.7750224592693638</c:v>
                </c:pt>
                <c:pt idx="1002">
                  <c:v>-1.7730203592695073</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-1.7732222592694422</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-1.7720058056612817</c:v>
                </c:pt>
                <c:pt idx="1021">
                  <c:v>-1.7697822592694317</c:v>
                </c:pt>
                <c:pt idx="1022">
                  <c:v>-1.7697822592694317</c:v>
                </c:pt>
                <c:pt idx="1023">
                  <c:v>-1.7697822592694317</c:v>
                </c:pt>
                <c:pt idx="1024">
                  <c:v>-1.7697822592694317</c:v>
                </c:pt>
                <c:pt idx="1025">
                  <c:v>-1.7697822592693324</c:v>
                </c:pt>
                <c:pt idx="1026">
                  <c:v>-1.7697822592694317</c:v>
                </c:pt>
                <c:pt idx="1027">
                  <c:v>-1.7697822592694317</c:v>
                </c:pt>
                <c:pt idx="1028">
                  <c:v>-1.7697822592694317</c:v>
                </c:pt>
                <c:pt idx="1029">
                  <c:v>-1.7697822592694317</c:v>
                </c:pt>
                <c:pt idx="1030">
                  <c:v>-1.7697822592693324</c:v>
                </c:pt>
                <c:pt idx="1031">
                  <c:v>-1.7697822592694317</c:v>
                </c:pt>
                <c:pt idx="1032">
                  <c:v>-1.7696910592693735</c:v>
                </c:pt>
                <c:pt idx="1033">
                  <c:v>-1.767844359269457</c:v>
                </c:pt>
                <c:pt idx="1034">
                  <c:v>-1.7673622592694866</c:v>
                </c:pt>
                <c:pt idx="1035">
                  <c:v>-1.7673622592694866</c:v>
                </c:pt>
                <c:pt idx="1036">
                  <c:v>-1.7673622592694866</c:v>
                </c:pt>
                <c:pt idx="1037">
                  <c:v>-1.7664305092692842</c:v>
                </c:pt>
                <c:pt idx="1038">
                  <c:v>-1.7657922592693156</c:v>
                </c:pt>
                <c:pt idx="1039">
                  <c:v>-1.7657922592693156</c:v>
                </c:pt>
                <c:pt idx="1040">
                  <c:v>-1.7657922592693156</c:v>
                </c:pt>
                <c:pt idx="1041">
                  <c:v>-1.7657922592693296</c:v>
                </c:pt>
                <c:pt idx="1042">
                  <c:v>-1.7657922592693156</c:v>
                </c:pt>
                <c:pt idx="1043">
                  <c:v>-1.7657922592693156</c:v>
                </c:pt>
                <c:pt idx="1044">
                  <c:v>-1.7656923592693212</c:v>
                </c:pt>
                <c:pt idx="1045">
                  <c:v>-1.7651262592692913</c:v>
                </c:pt>
                <c:pt idx="1046">
                  <c:v>-1.7651262592693056</c:v>
                </c:pt>
                <c:pt idx="1047">
                  <c:v>-1.7651262592692913</c:v>
                </c:pt>
                <c:pt idx="1048">
                  <c:v>-1.7635059692695023</c:v>
                </c:pt>
                <c:pt idx="1049">
                  <c:v>-1.7625322592695898</c:v>
                </c:pt>
                <c:pt idx="1050">
                  <c:v>-1.7625322592695898</c:v>
                </c:pt>
                <c:pt idx="1051">
                  <c:v>-1.7625322592695758</c:v>
                </c:pt>
                <c:pt idx="1052">
                  <c:v>-1.7621066192694013</c:v>
                </c:pt>
                <c:pt idx="1053">
                  <c:v>-1.7602438192693768</c:v>
                </c:pt>
                <c:pt idx="1054">
                  <c:v>-1.7597822592693699</c:v>
                </c:pt>
                <c:pt idx="1055">
                  <c:v>-1.7594573592696878</c:v>
                </c:pt>
                <c:pt idx="1056">
                  <c:v>-1.7578353314343498</c:v>
                </c:pt>
                <c:pt idx="1057">
                  <c:v>-1.7569722592693875</c:v>
                </c:pt>
                <c:pt idx="1058">
                  <c:v>-1.7569722592693875</c:v>
                </c:pt>
                <c:pt idx="1059">
                  <c:v>-1.7569722592693875</c:v>
                </c:pt>
                <c:pt idx="1060">
                  <c:v>-1.7569722592693875</c:v>
                </c:pt>
                <c:pt idx="1061">
                  <c:v>-1.7569722592693449</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-1.7519022592691695</c:v>
                </c:pt>
                <c:pt idx="1070">
                  <c:v>-1.7517812592692203</c:v>
                </c:pt>
                <c:pt idx="1071">
                  <c:v>-1.7516822592692876</c:v>
                </c:pt>
                <c:pt idx="1072">
                  <c:v>-1.7516822592692718</c:v>
                </c:pt>
                <c:pt idx="1073">
                  <c:v>-1.7519177392694298</c:v>
                </c:pt>
                <c:pt idx="1074">
                  <c:v>-1.7520882592694418</c:v>
                </c:pt>
                <c:pt idx="1075">
                  <c:v>-1.7520882592694418</c:v>
                </c:pt>
                <c:pt idx="1076">
                  <c:v>-1.7525415195432861</c:v>
                </c:pt>
                <c:pt idx="1077">
                  <c:v>-1.7527922592693959</c:v>
                </c:pt>
                <c:pt idx="1078">
                  <c:v>-1.7527922592693959</c:v>
                </c:pt>
                <c:pt idx="1079">
                  <c:v>-1.7527922592693959</c:v>
                </c:pt>
                <c:pt idx="1080">
                  <c:v>-1.7529238992692466</c:v>
                </c:pt>
                <c:pt idx="1081">
                  <c:v>-1.7545904992693533</c:v>
                </c:pt>
                <c:pt idx="1082">
                  <c:v>-1.7558849192694037</c:v>
                </c:pt>
                <c:pt idx="1083">
                  <c:v>-1.760610519269534</c:v>
                </c:pt>
                <c:pt idx="1084">
                  <c:v>-1.7610062592695761</c:v>
                </c:pt>
                <c:pt idx="1085">
                  <c:v>-1.7610062592695761</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-1.7650282592695818</c:v>
                </c:pt>
                <c:pt idx="1094">
                  <c:v>-1.7657672592695783</c:v>
                </c:pt>
                <c:pt idx="1095">
                  <c:v>-1.7657672592695783</c:v>
                </c:pt>
                <c:pt idx="1096">
                  <c:v>-1.7657672592695639</c:v>
                </c:pt>
                <c:pt idx="1097">
                  <c:v>-1.7657672592695501</c:v>
                </c:pt>
                <c:pt idx="1098">
                  <c:v>-1.7657672592695783</c:v>
                </c:pt>
                <c:pt idx="1099">
                  <c:v>-1.7658743092694178</c:v>
                </c:pt>
                <c:pt idx="1100">
                  <c:v>-1.7659582592695511</c:v>
                </c:pt>
                <c:pt idx="1101">
                  <c:v>-1.7659582592696359</c:v>
                </c:pt>
                <c:pt idx="1102">
                  <c:v>-1.7659582592696221</c:v>
                </c:pt>
                <c:pt idx="1103">
                  <c:v>-1.7659582592695511</c:v>
                </c:pt>
                <c:pt idx="1104">
                  <c:v>-1.7661854192695201</c:v>
                </c:pt>
                <c:pt idx="1105">
                  <c:v>-1.7702124192694979</c:v>
                </c:pt>
                <c:pt idx="1106">
                  <c:v>-1.7718222592695529</c:v>
                </c:pt>
                <c:pt idx="1107">
                  <c:v>-1.7718222592695529</c:v>
                </c:pt>
                <c:pt idx="1108">
                  <c:v>-1.7718222592695529</c:v>
                </c:pt>
                <c:pt idx="1109">
                  <c:v>-1.7718807592695498</c:v>
                </c:pt>
                <c:pt idx="1110">
                  <c:v>-1.7741361592695455</c:v>
                </c:pt>
                <c:pt idx="1111">
                  <c:v>-1.7752337744208546</c:v>
                </c:pt>
                <c:pt idx="1112">
                  <c:v>-1.7793209327388553</c:v>
                </c:pt>
                <c:pt idx="1113">
                  <c:v>-1.7813222592695559</c:v>
                </c:pt>
                <c:pt idx="1114">
                  <c:v>-1.782058779269406</c:v>
                </c:pt>
                <c:pt idx="1115">
                  <c:v>-1.7861567592692751</c:v>
                </c:pt>
                <c:pt idx="1116">
                  <c:v>-1.7921430692694429</c:v>
                </c:pt>
                <c:pt idx="1117">
                  <c:v>-1.7949728778261687</c:v>
                </c:pt>
                <c:pt idx="1118">
                  <c:v>-1.794972259269455</c:v>
                </c:pt>
                <c:pt idx="1119">
                  <c:v>-1.7955259592691826</c:v>
                </c:pt>
                <c:pt idx="1120">
                  <c:v>-1.7962449092692341</c:v>
                </c:pt>
                <c:pt idx="1121">
                  <c:v>-1.801144114939575</c:v>
                </c:pt>
                <c:pt idx="1122">
                  <c:v>-1.8021160592695509</c:v>
                </c:pt>
                <c:pt idx="1123">
                  <c:v>-1.8029222592695628</c:v>
                </c:pt>
                <c:pt idx="1124">
                  <c:v>-1.8029222592695628</c:v>
                </c:pt>
                <c:pt idx="1125">
                  <c:v>-1.8029222592695628</c:v>
                </c:pt>
                <c:pt idx="1126">
                  <c:v>-1.8029222592695486</c:v>
                </c:pt>
                <c:pt idx="1127">
                  <c:v>-1.8029222592695628</c:v>
                </c:pt>
                <c:pt idx="1128">
                  <c:v>-1.8034294992694941</c:v>
                </c:pt>
                <c:pt idx="1129">
                  <c:v>-1.8058076992694483</c:v>
                </c:pt>
                <c:pt idx="1130">
                  <c:v>-1.8086722592693858</c:v>
                </c:pt>
                <c:pt idx="1131">
                  <c:v>-1.8086722592693718</c:v>
                </c:pt>
                <c:pt idx="1132">
                  <c:v>-1.8086722592693858</c:v>
                </c:pt>
                <c:pt idx="1133">
                  <c:v>-1.8086722592693858</c:v>
                </c:pt>
                <c:pt idx="1134">
                  <c:v>-1.8086722592693858</c:v>
                </c:pt>
                <c:pt idx="1135">
                  <c:v>-1.8092669592695216</c:v>
                </c:pt>
                <c:pt idx="1136">
                  <c:v>-1.8092922592695384</c:v>
                </c:pt>
                <c:pt idx="1137">
                  <c:v>-1.8092922592695118</c:v>
                </c:pt>
                <c:pt idx="1138">
                  <c:v>-1.8092922592695118</c:v>
                </c:pt>
                <c:pt idx="1139">
                  <c:v>-1.8092922592695118</c:v>
                </c:pt>
                <c:pt idx="1140">
                  <c:v>-1.8099285092694384</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-1.8154562092694826</c:v>
                </c:pt>
                <c:pt idx="1149">
                  <c:v>-1.8207966092695638</c:v>
                </c:pt>
                <c:pt idx="1150">
                  <c:v>-1.82240665102178</c:v>
                </c:pt>
                <c:pt idx="1151">
                  <c:v>-1.8240656992693258</c:v>
                </c:pt>
                <c:pt idx="1152">
                  <c:v>-1.8257040592694658</c:v>
                </c:pt>
                <c:pt idx="1153">
                  <c:v>-1.8259322592694756</c:v>
                </c:pt>
                <c:pt idx="1154">
                  <c:v>-1.8259322592694756</c:v>
                </c:pt>
                <c:pt idx="1155">
                  <c:v>-1.8259322592694756</c:v>
                </c:pt>
                <c:pt idx="1156">
                  <c:v>-1.8259322592695195</c:v>
                </c:pt>
                <c:pt idx="1157">
                  <c:v>-1.8259322592694756</c:v>
                </c:pt>
                <c:pt idx="1158">
                  <c:v>-1.8259322592694756</c:v>
                </c:pt>
                <c:pt idx="1159">
                  <c:v>-1.824898119269605</c:v>
                </c:pt>
                <c:pt idx="1160">
                  <c:v>-1.8235953092693638</c:v>
                </c:pt>
                <c:pt idx="1161">
                  <c:v>-1.8234322592693653</c:v>
                </c:pt>
                <c:pt idx="1162">
                  <c:v>-1.8234322592693937</c:v>
                </c:pt>
                <c:pt idx="1163">
                  <c:v>-1.8234322592693937</c:v>
                </c:pt>
                <c:pt idx="1164">
                  <c:v>-1.8234322592693937</c:v>
                </c:pt>
                <c:pt idx="1165">
                  <c:v>-1.8234322592693937</c:v>
                </c:pt>
                <c:pt idx="1166">
                  <c:v>-1.8234322592693937</c:v>
                </c:pt>
                <c:pt idx="1167">
                  <c:v>-1.8234322592693653</c:v>
                </c:pt>
                <c:pt idx="1168">
                  <c:v>-1.8234322592693937</c:v>
                </c:pt>
                <c:pt idx="1169">
                  <c:v>-1.8234322592693937</c:v>
                </c:pt>
                <c:pt idx="1170">
                  <c:v>-1.8234322592693937</c:v>
                </c:pt>
                <c:pt idx="1171">
                  <c:v>-1.8234322592693937</c:v>
                </c:pt>
                <c:pt idx="1172">
                  <c:v>-1.8234322592693937</c:v>
                </c:pt>
                <c:pt idx="1173">
                  <c:v>-1.8234322592693653</c:v>
                </c:pt>
                <c:pt idx="1174">
                  <c:v>-1.8234322592693937</c:v>
                </c:pt>
                <c:pt idx="1175">
                  <c:v>-1.8242751392695473</c:v>
                </c:pt>
                <c:pt idx="1176">
                  <c:v>-1.8244122592695362</c:v>
                </c:pt>
                <c:pt idx="1177">
                  <c:v>-1.8244122592695362</c:v>
                </c:pt>
                <c:pt idx="1178">
                  <c:v>-1.8233181446860578</c:v>
                </c:pt>
                <c:pt idx="1179">
                  <c:v>-1.8230722592693938</c:v>
                </c:pt>
                <c:pt idx="1180">
                  <c:v>-1.8230722592693938</c:v>
                </c:pt>
                <c:pt idx="1181">
                  <c:v>-1.8230722592693938</c:v>
                </c:pt>
                <c:pt idx="1182">
                  <c:v>-1.8230722592693938</c:v>
                </c:pt>
                <c:pt idx="1183">
                  <c:v>-1.8228676592692918</c:v>
                </c:pt>
                <c:pt idx="1184">
                  <c:v>-1.8197830803219546</c:v>
                </c:pt>
                <c:pt idx="1185">
                  <c:v>-1.8173522592692279</c:v>
                </c:pt>
                <c:pt idx="1186">
                  <c:v>-1.8173522592692279</c:v>
                </c:pt>
                <c:pt idx="1187">
                  <c:v>-1.8170421792693787</c:v>
                </c:pt>
                <c:pt idx="1188">
                  <c:v>-1.8168082592693633</c:v>
                </c:pt>
                <c:pt idx="1189">
                  <c:v>-1.8168082592693917</c:v>
                </c:pt>
                <c:pt idx="1190">
                  <c:v>-1.8168082592693633</c:v>
                </c:pt>
                <c:pt idx="1191">
                  <c:v>-1.8168082592693633</c:v>
                </c:pt>
                <c:pt idx="1192">
                  <c:v>-1.8167318992694115</c:v>
                </c:pt>
                <c:pt idx="1193">
                  <c:v>-1.8167162592694108</c:v>
                </c:pt>
                <c:pt idx="1194">
                  <c:v>-1.8186933217694299</c:v>
                </c:pt>
                <c:pt idx="1195">
                  <c:v>-1.8206622592692838</c:v>
                </c:pt>
                <c:pt idx="1196">
                  <c:v>-1.8206622592692838</c:v>
                </c:pt>
                <c:pt idx="1197">
                  <c:v>-1.8206622592692838</c:v>
                </c:pt>
                <c:pt idx="1198">
                  <c:v>-1.8206622592692838</c:v>
                </c:pt>
                <c:pt idx="1199">
                  <c:v>-1.8206622592692838</c:v>
                </c:pt>
                <c:pt idx="1200">
                  <c:v>-1.8205701759360144</c:v>
                </c:pt>
                <c:pt idx="1201">
                  <c:v>-1.8201422592694738</c:v>
                </c:pt>
                <c:pt idx="1202">
                  <c:v>-1.8201422592694738</c:v>
                </c:pt>
                <c:pt idx="1203">
                  <c:v>-1.8201422592694738</c:v>
                </c:pt>
                <c:pt idx="1204">
                  <c:v>-1.8215909592693844</c:v>
                </c:pt>
                <c:pt idx="1205">
                  <c:v>-1.8247983009361093</c:v>
                </c:pt>
                <c:pt idx="1206">
                  <c:v>-1.8249877592691774</c:v>
                </c:pt>
                <c:pt idx="1207">
                  <c:v>-1.8249872592691638</c:v>
                </c:pt>
                <c:pt idx="1208">
                  <c:v>-1.8242250592694518</c:v>
                </c:pt>
                <c:pt idx="1209">
                  <c:v>-1.8222468592693986</c:v>
                </c:pt>
                <c:pt idx="1210">
                  <c:v>-1.8223453592694057</c:v>
                </c:pt>
                <c:pt idx="1211">
                  <c:v>-1.8222834889991333</c:v>
                </c:pt>
                <c:pt idx="1212">
                  <c:v>-1.8219272592696683</c:v>
                </c:pt>
                <c:pt idx="1213">
                  <c:v>-1.8210315092694878</c:v>
                </c:pt>
                <c:pt idx="1214">
                  <c:v>-1.8198784092696618</c:v>
                </c:pt>
                <c:pt idx="1215">
                  <c:v>-1.8197796592695688</c:v>
                </c:pt>
                <c:pt idx="1216">
                  <c:v>-1.8202238808909073</c:v>
                </c:pt>
                <c:pt idx="1217">
                  <c:v>-1.8189115592693952</c:v>
                </c:pt>
                <c:pt idx="1218">
                  <c:v>-1.8182722592694198</c:v>
                </c:pt>
                <c:pt idx="1219">
                  <c:v>-1.8182722592694198</c:v>
                </c:pt>
                <c:pt idx="1220">
                  <c:v>-1.8182722592694198</c:v>
                </c:pt>
                <c:pt idx="1221">
                  <c:v>-1.8182722592694198</c:v>
                </c:pt>
                <c:pt idx="1222">
                  <c:v>-1.8182722592694198</c:v>
                </c:pt>
                <c:pt idx="1223">
                  <c:v>-1.8182722592694198</c:v>
                </c:pt>
                <c:pt idx="1224">
                  <c:v>-1.8181985092694646</c:v>
                </c:pt>
                <c:pt idx="1225">
                  <c:v>-1.8166136092694658</c:v>
                </c:pt>
                <c:pt idx="1226">
                  <c:v>-1.8161875592694801</c:v>
                </c:pt>
                <c:pt idx="1227">
                  <c:v>-1.8161522592694297</c:v>
                </c:pt>
                <c:pt idx="1228">
                  <c:v>-1.8161522592694579</c:v>
                </c:pt>
                <c:pt idx="1229">
                  <c:v>-1.8159805592694618</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-1.8158424092694918</c:v>
                </c:pt>
                <c:pt idx="1240">
                  <c:v>-1.816357079269368</c:v>
                </c:pt>
                <c:pt idx="1241">
                  <c:v>-1.8170422592695274</c:v>
                </c:pt>
                <c:pt idx="1242">
                  <c:v>-1.8170422592695274</c:v>
                </c:pt>
                <c:pt idx="1243">
                  <c:v>-1.8170422592695274</c:v>
                </c:pt>
                <c:pt idx="1244">
                  <c:v>-1.8177603792693855</c:v>
                </c:pt>
                <c:pt idx="1245">
                  <c:v>-1.8181626192693718</c:v>
                </c:pt>
                <c:pt idx="1246">
                  <c:v>-1.8181622592693714</c:v>
                </c:pt>
                <c:pt idx="1247">
                  <c:v>-1.8176901092693214</c:v>
                </c:pt>
                <c:pt idx="1248">
                  <c:v>-1.8174889259361766</c:v>
                </c:pt>
                <c:pt idx="1249">
                  <c:v>-1.8171852592694488</c:v>
                </c:pt>
                <c:pt idx="1250">
                  <c:v>-1.8178469092694338</c:v>
                </c:pt>
                <c:pt idx="1251">
                  <c:v>-1.8186507592693744</c:v>
                </c:pt>
                <c:pt idx="1252">
                  <c:v>-1.8188822592693719</c:v>
                </c:pt>
                <c:pt idx="1253">
                  <c:v>-1.8188822592693719</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-1.8191962592693869</c:v>
                </c:pt>
                <c:pt idx="1266">
                  <c:v>-1.8180075792695498</c:v>
                </c:pt>
                <c:pt idx="1267">
                  <c:v>-1.8162736392694256</c:v>
                </c:pt>
                <c:pt idx="1268">
                  <c:v>-1.8154590592694557</c:v>
                </c:pt>
                <c:pt idx="1269">
                  <c:v>-1.8162146551026532</c:v>
                </c:pt>
                <c:pt idx="1270">
                  <c:v>-1.8201598992694978</c:v>
                </c:pt>
                <c:pt idx="1271">
                  <c:v>-1.8230002592693901</c:v>
                </c:pt>
                <c:pt idx="1272">
                  <c:v>-1.8230722592693938</c:v>
                </c:pt>
                <c:pt idx="1273">
                  <c:v>-1.8230722592693938</c:v>
                </c:pt>
                <c:pt idx="1274">
                  <c:v>-1.8230722592693658</c:v>
                </c:pt>
                <c:pt idx="1275">
                  <c:v>-1.8230446592693546</c:v>
                </c:pt>
                <c:pt idx="1276">
                  <c:v>-1.8222926592693638</c:v>
                </c:pt>
                <c:pt idx="1277">
                  <c:v>-1.8221222592693636</c:v>
                </c:pt>
                <c:pt idx="1278">
                  <c:v>-1.8221222592693636</c:v>
                </c:pt>
                <c:pt idx="1279">
                  <c:v>-1.8221222592693636</c:v>
                </c:pt>
                <c:pt idx="1280">
                  <c:v>-1.8221222592693918</c:v>
                </c:pt>
                <c:pt idx="1281">
                  <c:v>-1.8233700192694458</c:v>
                </c:pt>
                <c:pt idx="1282">
                  <c:v>-1.824090779269298</c:v>
                </c:pt>
                <c:pt idx="1283">
                  <c:v>-1.8242772592694498</c:v>
                </c:pt>
                <c:pt idx="1284">
                  <c:v>-1.8245187592694658</c:v>
                </c:pt>
                <c:pt idx="1285">
                  <c:v>-1.8248522592695195</c:v>
                </c:pt>
                <c:pt idx="1286">
                  <c:v>-1.8248522592694758</c:v>
                </c:pt>
                <c:pt idx="1287">
                  <c:v>-1.8248522592694758</c:v>
                </c:pt>
                <c:pt idx="1288">
                  <c:v>-1.8248522592694758</c:v>
                </c:pt>
                <c:pt idx="1289">
                  <c:v>-1.8248522592694758</c:v>
                </c:pt>
                <c:pt idx="1290">
                  <c:v>-1.8248522592695195</c:v>
                </c:pt>
                <c:pt idx="1291">
                  <c:v>-1.8248522592694758</c:v>
                </c:pt>
                <c:pt idx="1292">
                  <c:v>-1.8248522592694758</c:v>
                </c:pt>
                <c:pt idx="1293">
                  <c:v>-1.8248522592694758</c:v>
                </c:pt>
                <c:pt idx="1294">
                  <c:v>-1.8250304592696398</c:v>
                </c:pt>
                <c:pt idx="1295">
                  <c:v>-1.8251722592695778</c:v>
                </c:pt>
                <c:pt idx="1296">
                  <c:v>-1.8251722592695778</c:v>
                </c:pt>
                <c:pt idx="1297">
                  <c:v>-1.8251722592695778</c:v>
                </c:pt>
                <c:pt idx="1298">
                  <c:v>-1.8251722592695778</c:v>
                </c:pt>
                <c:pt idx="1299">
                  <c:v>-1.8251722592695778</c:v>
                </c:pt>
                <c:pt idx="1300">
                  <c:v>-1.8251722592695778</c:v>
                </c:pt>
                <c:pt idx="1301">
                  <c:v>-1.8251722592695778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-1.8195322592693213</c:v>
                </c:pt>
                <c:pt idx="1316">
                  <c:v>-1.8190023592693478</c:v>
                </c:pt>
                <c:pt idx="1317">
                  <c:v>-1.8175613738528256</c:v>
                </c:pt>
                <c:pt idx="1318">
                  <c:v>-1.8173322592695198</c:v>
                </c:pt>
                <c:pt idx="1319">
                  <c:v>-1.8173322592695198</c:v>
                </c:pt>
                <c:pt idx="1320">
                  <c:v>-1.8173491592694671</c:v>
                </c:pt>
                <c:pt idx="1321">
                  <c:v>-1.8174122592693458</c:v>
                </c:pt>
                <c:pt idx="1322">
                  <c:v>-1.8174122592693598</c:v>
                </c:pt>
                <c:pt idx="1323">
                  <c:v>-1.8174122592693458</c:v>
                </c:pt>
                <c:pt idx="1324">
                  <c:v>-1.8174122592693458</c:v>
                </c:pt>
                <c:pt idx="1325">
                  <c:v>-1.8174122592693458</c:v>
                </c:pt>
                <c:pt idx="1326">
                  <c:v>-1.8173282592692861</c:v>
                </c:pt>
                <c:pt idx="1327">
                  <c:v>-1.8151639434799578</c:v>
                </c:pt>
                <c:pt idx="1328">
                  <c:v>-1.8093267492696137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-1.8062779592695097</c:v>
                </c:pt>
                <c:pt idx="1338">
                  <c:v>-1.8054222592694313</c:v>
                </c:pt>
                <c:pt idx="1339">
                  <c:v>-1.80455555926919</c:v>
                </c:pt>
                <c:pt idx="1340">
                  <c:v>-1.8044055092693161</c:v>
                </c:pt>
                <c:pt idx="1341">
                  <c:v>-1.8053872592693518</c:v>
                </c:pt>
                <c:pt idx="1342">
                  <c:v>-1.8059933592693902</c:v>
                </c:pt>
                <c:pt idx="1343">
                  <c:v>-1.8070622592694978</c:v>
                </c:pt>
                <c:pt idx="1344">
                  <c:v>-1.8070622592694834</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-1.8103916592693401</c:v>
                </c:pt>
                <c:pt idx="1357">
                  <c:v>-1.8138169792693899</c:v>
                </c:pt>
                <c:pt idx="1358">
                  <c:v>-1.8172422592693338</c:v>
                </c:pt>
                <c:pt idx="1359">
                  <c:v>-1.8177194792694558</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-1.8198352592695508</c:v>
                </c:pt>
                <c:pt idx="1368">
                  <c:v>-1.8180323224272441</c:v>
                </c:pt>
                <c:pt idx="1369">
                  <c:v>-1.8179222592693494</c:v>
                </c:pt>
                <c:pt idx="1370">
                  <c:v>-1.8179222592693494</c:v>
                </c:pt>
                <c:pt idx="1371">
                  <c:v>-1.8179222592693494</c:v>
                </c:pt>
                <c:pt idx="1372">
                  <c:v>-1.8195257592694221</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-1.8190707592695778</c:v>
                </c:pt>
                <c:pt idx="1383">
                  <c:v>-1.8184022592695896</c:v>
                </c:pt>
                <c:pt idx="1384">
                  <c:v>-1.8184022592695754</c:v>
                </c:pt>
                <c:pt idx="1385">
                  <c:v>-1.8184022592695896</c:v>
                </c:pt>
                <c:pt idx="1386">
                  <c:v>-1.8184022592695896</c:v>
                </c:pt>
                <c:pt idx="1387">
                  <c:v>-1.8197328592693218</c:v>
                </c:pt>
                <c:pt idx="1388">
                  <c:v>-1.8198922592693214</c:v>
                </c:pt>
                <c:pt idx="1389">
                  <c:v>-1.8172352384361539</c:v>
                </c:pt>
                <c:pt idx="1390">
                  <c:v>-1.8167122592694638</c:v>
                </c:pt>
                <c:pt idx="1391">
                  <c:v>-1.8167122592694638</c:v>
                </c:pt>
                <c:pt idx="1392">
                  <c:v>-1.8167122592694638</c:v>
                </c:pt>
                <c:pt idx="1393">
                  <c:v>-1.8167122592694638</c:v>
                </c:pt>
                <c:pt idx="1394">
                  <c:v>-1.8175472592693458</c:v>
                </c:pt>
                <c:pt idx="1395">
                  <c:v>-1.8178122592694006</c:v>
                </c:pt>
                <c:pt idx="1396">
                  <c:v>-1.8178122592694006</c:v>
                </c:pt>
                <c:pt idx="1397">
                  <c:v>-1.8178122592694006</c:v>
                </c:pt>
                <c:pt idx="1398">
                  <c:v>-1.8178122592694006</c:v>
                </c:pt>
                <c:pt idx="1399">
                  <c:v>-1.817812259269358</c:v>
                </c:pt>
                <c:pt idx="1400">
                  <c:v>-1.8178122592694006</c:v>
                </c:pt>
                <c:pt idx="1401">
                  <c:v>-1.8172732592694816</c:v>
                </c:pt>
                <c:pt idx="1402">
                  <c:v>-1.8165322592695639</c:v>
                </c:pt>
                <c:pt idx="1403">
                  <c:v>-1.8165322592695639</c:v>
                </c:pt>
                <c:pt idx="1404">
                  <c:v>-1.8165322592695639</c:v>
                </c:pt>
                <c:pt idx="1405">
                  <c:v>-1.8165322592695639</c:v>
                </c:pt>
                <c:pt idx="1406">
                  <c:v>-1.8165322592695639</c:v>
                </c:pt>
                <c:pt idx="1407">
                  <c:v>-1.8165322592695639</c:v>
                </c:pt>
                <c:pt idx="1408">
                  <c:v>-1.8165322592695639</c:v>
                </c:pt>
                <c:pt idx="1409">
                  <c:v>-1.8165322592695639</c:v>
                </c:pt>
                <c:pt idx="1410">
                  <c:v>-1.8162634192694878</c:v>
                </c:pt>
                <c:pt idx="1411">
                  <c:v>-1.8128647592695992</c:v>
                </c:pt>
                <c:pt idx="1412">
                  <c:v>-1.8118442592693325</c:v>
                </c:pt>
                <c:pt idx="1413">
                  <c:v>-1.8115322592694529</c:v>
                </c:pt>
                <c:pt idx="1414">
                  <c:v>-1.8115322592694949</c:v>
                </c:pt>
                <c:pt idx="1415">
                  <c:v>-1.8115322592694529</c:v>
                </c:pt>
                <c:pt idx="1416">
                  <c:v>-1.8094917592695317</c:v>
                </c:pt>
                <c:pt idx="1417">
                  <c:v>-1.8091862592694219</c:v>
                </c:pt>
                <c:pt idx="1418">
                  <c:v>-1.8091862592694219</c:v>
                </c:pt>
                <c:pt idx="1419">
                  <c:v>-1.8091862592694219</c:v>
                </c:pt>
                <c:pt idx="1420">
                  <c:v>-1.8091862592694219</c:v>
                </c:pt>
                <c:pt idx="1421">
                  <c:v>-1.8091862592694219</c:v>
                </c:pt>
                <c:pt idx="1422">
                  <c:v>-1.8091039392694057</c:v>
                </c:pt>
                <c:pt idx="1423">
                  <c:v>-1.8088922592693262</c:v>
                </c:pt>
                <c:pt idx="1424">
                  <c:v>-1.8088922592692978</c:v>
                </c:pt>
                <c:pt idx="1425">
                  <c:v>-1.8088922592693262</c:v>
                </c:pt>
                <c:pt idx="1426">
                  <c:v>-1.8093481592691774</c:v>
                </c:pt>
                <c:pt idx="1427">
                  <c:v>-1.8093622592691616</c:v>
                </c:pt>
                <c:pt idx="1428">
                  <c:v>-1.8093846592692397</c:v>
                </c:pt>
                <c:pt idx="1429">
                  <c:v>-1.8106534171642319</c:v>
                </c:pt>
                <c:pt idx="1430">
                  <c:v>-1.8127744592694182</c:v>
                </c:pt>
                <c:pt idx="1431">
                  <c:v>-1.813082259269521</c:v>
                </c:pt>
                <c:pt idx="1432">
                  <c:v>-1.813082259269521</c:v>
                </c:pt>
                <c:pt idx="1433">
                  <c:v>-1.813082259269521</c:v>
                </c:pt>
                <c:pt idx="1434">
                  <c:v>-1.8142955192694918</c:v>
                </c:pt>
                <c:pt idx="1435">
                  <c:v>-1.8143662592695038</c:v>
                </c:pt>
                <c:pt idx="1436">
                  <c:v>-1.8146109792694041</c:v>
                </c:pt>
                <c:pt idx="1437">
                  <c:v>-1.8146322592694002</c:v>
                </c:pt>
                <c:pt idx="1438">
                  <c:v>-1.8146322592694002</c:v>
                </c:pt>
                <c:pt idx="1439">
                  <c:v>-1.8148959676028227</c:v>
                </c:pt>
                <c:pt idx="1440">
                  <c:v>-1.8184339592693699</c:v>
                </c:pt>
                <c:pt idx="1441">
                  <c:v>-1.8188822592693719</c:v>
                </c:pt>
                <c:pt idx="1442">
                  <c:v>-1.8188822592693719</c:v>
                </c:pt>
                <c:pt idx="1443">
                  <c:v>-1.8188822592693719</c:v>
                </c:pt>
                <c:pt idx="1444">
                  <c:v>-1.8188822592694152</c:v>
                </c:pt>
                <c:pt idx="1445">
                  <c:v>-1.8188822592693719</c:v>
                </c:pt>
                <c:pt idx="1446">
                  <c:v>-1.8204630592693998</c:v>
                </c:pt>
                <c:pt idx="1447">
                  <c:v>-1.8205285592694618</c:v>
                </c:pt>
                <c:pt idx="1448">
                  <c:v>-1.8219654392692775</c:v>
                </c:pt>
                <c:pt idx="1449">
                  <c:v>-1.8221050803222321</c:v>
                </c:pt>
                <c:pt idx="1450">
                  <c:v>-1.8220022592695955</c:v>
                </c:pt>
                <c:pt idx="1451">
                  <c:v>-1.8220022592695955</c:v>
                </c:pt>
                <c:pt idx="1452">
                  <c:v>-1.8220022592695955</c:v>
                </c:pt>
                <c:pt idx="1453">
                  <c:v>-1.8220022592695955</c:v>
                </c:pt>
                <c:pt idx="1454">
                  <c:v>-1.8220022592695813</c:v>
                </c:pt>
                <c:pt idx="1455">
                  <c:v>-1.8213372592694956</c:v>
                </c:pt>
                <c:pt idx="1456">
                  <c:v>-1.8179419192695292</c:v>
                </c:pt>
                <c:pt idx="1457">
                  <c:v>-1.8168922592695638</c:v>
                </c:pt>
                <c:pt idx="1458">
                  <c:v>-1.8168922592695638</c:v>
                </c:pt>
                <c:pt idx="1459">
                  <c:v>-1.8168922592695638</c:v>
                </c:pt>
                <c:pt idx="1460">
                  <c:v>-1.8168922592695638</c:v>
                </c:pt>
                <c:pt idx="1461">
                  <c:v>-1.8168922592695638</c:v>
                </c:pt>
                <c:pt idx="1462">
                  <c:v>-1.8168922592695638</c:v>
                </c:pt>
                <c:pt idx="1463">
                  <c:v>-1.8152581592695611</c:v>
                </c:pt>
                <c:pt idx="1464">
                  <c:v>-1.8147322592695616</c:v>
                </c:pt>
                <c:pt idx="1465">
                  <c:v>-1.8145972592695188</c:v>
                </c:pt>
                <c:pt idx="1466">
                  <c:v>-1.8095811192694651</c:v>
                </c:pt>
                <c:pt idx="1467">
                  <c:v>-1.8076682592694873</c:v>
                </c:pt>
                <c:pt idx="1468">
                  <c:v>-1.8076682592694873</c:v>
                </c:pt>
                <c:pt idx="1469">
                  <c:v>-1.8083154467695701</c:v>
                </c:pt>
                <c:pt idx="1470">
                  <c:v>-1.8083222592695734</c:v>
                </c:pt>
                <c:pt idx="1471">
                  <c:v>-1.8083222592695734</c:v>
                </c:pt>
                <c:pt idx="1472">
                  <c:v>-1.8083222592695734</c:v>
                </c:pt>
                <c:pt idx="1473">
                  <c:v>-1.8081911592695399</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-2.8537727027693376</c:v>
                </c:pt>
                <c:pt idx="1">
                  <c:v>-2.8524435100113537</c:v>
                </c:pt>
                <c:pt idx="2">
                  <c:v>-2.8511102570853812</c:v>
                </c:pt>
                <c:pt idx="3">
                  <c:v>-2.8511396268988127</c:v>
                </c:pt>
                <c:pt idx="4">
                  <c:v>-2.8475720293678237</c:v>
                </c:pt>
                <c:pt idx="5">
                  <c:v>-2.844939446788743</c:v>
                </c:pt>
                <c:pt idx="6">
                  <c:v>-2.8446445343985785</c:v>
                </c:pt>
                <c:pt idx="7">
                  <c:v>-2.844603401481578</c:v>
                </c:pt>
                <c:pt idx="8">
                  <c:v>-2.8441490800652787</c:v>
                </c:pt>
                <c:pt idx="9">
                  <c:v>-2.846709642094126</c:v>
                </c:pt>
                <c:pt idx="10">
                  <c:v>-2.8476210170023863</c:v>
                </c:pt>
                <c:pt idx="11">
                  <c:v>-2.8509149895661068</c:v>
                </c:pt>
                <c:pt idx="12">
                  <c:v>-2.8404316357730153</c:v>
                </c:pt>
                <c:pt idx="13">
                  <c:v>-2.8457704151922769</c:v>
                </c:pt>
                <c:pt idx="14">
                  <c:v>-2.8289010621981845</c:v>
                </c:pt>
                <c:pt idx="15">
                  <c:v>-2.8298393404626694</c:v>
                </c:pt>
                <c:pt idx="16">
                  <c:v>-2.827381534835343</c:v>
                </c:pt>
                <c:pt idx="17">
                  <c:v>-2.8209762972681744</c:v>
                </c:pt>
                <c:pt idx="18">
                  <c:v>-2.8538819857960505</c:v>
                </c:pt>
                <c:pt idx="19">
                  <c:v>-2.8438728368588455</c:v>
                </c:pt>
                <c:pt idx="20">
                  <c:v>-2.9631365154492393</c:v>
                </c:pt>
                <c:pt idx="21">
                  <c:v>-3.1272433077438797</c:v>
                </c:pt>
                <c:pt idx="22">
                  <c:v>-3.5035672175405823</c:v>
                </c:pt>
                <c:pt idx="23">
                  <c:v>-3.9053762754210792</c:v>
                </c:pt>
                <c:pt idx="24">
                  <c:v>-3.999702250332831</c:v>
                </c:pt>
                <c:pt idx="25">
                  <c:v>-4.0043599318257748</c:v>
                </c:pt>
                <c:pt idx="26">
                  <c:v>-4.0068682820387735</c:v>
                </c:pt>
                <c:pt idx="27">
                  <c:v>-4.0672706413775117</c:v>
                </c:pt>
                <c:pt idx="28">
                  <c:v>-4.1477147477210599</c:v>
                </c:pt>
                <c:pt idx="29">
                  <c:v>-4.3657607107153069</c:v>
                </c:pt>
                <c:pt idx="30">
                  <c:v>-4.1065579013413895</c:v>
                </c:pt>
                <c:pt idx="31">
                  <c:v>-3.9411286682153603</c:v>
                </c:pt>
                <c:pt idx="32">
                  <c:v>-4.968957305746855</c:v>
                </c:pt>
                <c:pt idx="33">
                  <c:v>-5.2414578246453942</c:v>
                </c:pt>
                <c:pt idx="34">
                  <c:v>-6.583576412065554</c:v>
                </c:pt>
                <c:pt idx="35">
                  <c:v>-6.8483524138996534</c:v>
                </c:pt>
                <c:pt idx="36">
                  <c:v>-7.3827566977906969</c:v>
                </c:pt>
                <c:pt idx="37">
                  <c:v>-7.5245630362817275</c:v>
                </c:pt>
                <c:pt idx="38">
                  <c:v>-7.9910327029225607</c:v>
                </c:pt>
                <c:pt idx="39">
                  <c:v>-8.7020490206776344</c:v>
                </c:pt>
                <c:pt idx="40">
                  <c:v>-8.9783401143244532</c:v>
                </c:pt>
                <c:pt idx="41">
                  <c:v>-9.0255495470666993</c:v>
                </c:pt>
                <c:pt idx="42">
                  <c:v>-9.9129857047516907</c:v>
                </c:pt>
                <c:pt idx="43">
                  <c:v>-10.214364159110943</c:v>
                </c:pt>
                <c:pt idx="44">
                  <c:v>-10.19049689785726</c:v>
                </c:pt>
                <c:pt idx="45">
                  <c:v>-10.547959705093248</c:v>
                </c:pt>
                <c:pt idx="46">
                  <c:v>-10.421549903138256</c:v>
                </c:pt>
                <c:pt idx="47">
                  <c:v>-10.103562250101321</c:v>
                </c:pt>
                <c:pt idx="48">
                  <c:v>-9.7166837912757984</c:v>
                </c:pt>
                <c:pt idx="49">
                  <c:v>-7.9890997593874173</c:v>
                </c:pt>
                <c:pt idx="50">
                  <c:v>-7.0853623686653009</c:v>
                </c:pt>
                <c:pt idx="51">
                  <c:v>-6.202443356587878</c:v>
                </c:pt>
                <c:pt idx="52">
                  <c:v>-5.0775129932114282</c:v>
                </c:pt>
                <c:pt idx="53">
                  <c:v>-3.7541152108117366</c:v>
                </c:pt>
                <c:pt idx="54">
                  <c:v>-2.529043937612812</c:v>
                </c:pt>
                <c:pt idx="55">
                  <c:v>-0.7351385981288715</c:v>
                </c:pt>
                <c:pt idx="56">
                  <c:v>1.3920832551370379</c:v>
                </c:pt>
                <c:pt idx="57">
                  <c:v>4.1604563697753347</c:v>
                </c:pt>
                <c:pt idx="58">
                  <c:v>5.7412578150163593</c:v>
                </c:pt>
                <c:pt idx="59">
                  <c:v>7.4100003743329506</c:v>
                </c:pt>
                <c:pt idx="60">
                  <c:v>7.9629882748632745</c:v>
                </c:pt>
                <c:pt idx="61">
                  <c:v>8.7423887501524753</c:v>
                </c:pt>
                <c:pt idx="62">
                  <c:v>9.1594649931184762</c:v>
                </c:pt>
                <c:pt idx="63">
                  <c:v>8.976068949752289</c:v>
                </c:pt>
                <c:pt idx="64">
                  <c:v>9.1005696379432983</c:v>
                </c:pt>
                <c:pt idx="65">
                  <c:v>9.4152312924184205</c:v>
                </c:pt>
                <c:pt idx="66">
                  <c:v>8.945157334952583</c:v>
                </c:pt>
                <c:pt idx="67">
                  <c:v>10.134392534867757</c:v>
                </c:pt>
                <c:pt idx="68">
                  <c:v>11.622321014106433</c:v>
                </c:pt>
                <c:pt idx="69">
                  <c:v>13.585012299785198</c:v>
                </c:pt>
                <c:pt idx="70">
                  <c:v>15.81129090670945</c:v>
                </c:pt>
                <c:pt idx="71">
                  <c:v>16.89062441654761</c:v>
                </c:pt>
                <c:pt idx="72">
                  <c:v>16.909935334496978</c:v>
                </c:pt>
                <c:pt idx="73">
                  <c:v>16.823542851979102</c:v>
                </c:pt>
                <c:pt idx="74">
                  <c:v>16.527526703246309</c:v>
                </c:pt>
                <c:pt idx="75">
                  <c:v>14.887719101983578</c:v>
                </c:pt>
                <c:pt idx="76">
                  <c:v>13.819811436152975</c:v>
                </c:pt>
                <c:pt idx="77">
                  <c:v>12.9712939999227</c:v>
                </c:pt>
                <c:pt idx="78">
                  <c:v>12.016285718304886</c:v>
                </c:pt>
                <c:pt idx="79">
                  <c:v>11.193117390814209</c:v>
                </c:pt>
                <c:pt idx="80">
                  <c:v>11.148390883617248</c:v>
                </c:pt>
                <c:pt idx="81">
                  <c:v>11.180132138728126</c:v>
                </c:pt>
                <c:pt idx="82">
                  <c:v>10.256071596021656</c:v>
                </c:pt>
                <c:pt idx="83">
                  <c:v>8.4735777002297556</c:v>
                </c:pt>
                <c:pt idx="84">
                  <c:v>8.364852016945834</c:v>
                </c:pt>
                <c:pt idx="85">
                  <c:v>8.4187388702936232</c:v>
                </c:pt>
                <c:pt idx="86">
                  <c:v>8.3924350528900273</c:v>
                </c:pt>
                <c:pt idx="87">
                  <c:v>8.6736888860967447</c:v>
                </c:pt>
                <c:pt idx="88">
                  <c:v>9.398449669409688</c:v>
                </c:pt>
                <c:pt idx="89">
                  <c:v>9.8522474378653175</c:v>
                </c:pt>
                <c:pt idx="90">
                  <c:v>9.9048775364058343</c:v>
                </c:pt>
                <c:pt idx="91">
                  <c:v>9.9507427120284522</c:v>
                </c:pt>
                <c:pt idx="92">
                  <c:v>9.243053151745011</c:v>
                </c:pt>
                <c:pt idx="93">
                  <c:v>9.0947788517829729</c:v>
                </c:pt>
                <c:pt idx="94">
                  <c:v>8.6750949943738807</c:v>
                </c:pt>
                <c:pt idx="95">
                  <c:v>8.1374986974652206</c:v>
                </c:pt>
                <c:pt idx="96">
                  <c:v>7.5424095108909341</c:v>
                </c:pt>
                <c:pt idx="97">
                  <c:v>6.8244971305858355</c:v>
                </c:pt>
                <c:pt idx="98">
                  <c:v>5.387648448728072</c:v>
                </c:pt>
                <c:pt idx="99">
                  <c:v>4.9707453890030937</c:v>
                </c:pt>
                <c:pt idx="100">
                  <c:v>4.7962606175560314</c:v>
                </c:pt>
                <c:pt idx="101">
                  <c:v>4.7080897055603366</c:v>
                </c:pt>
                <c:pt idx="102">
                  <c:v>4.5125287917184096</c:v>
                </c:pt>
                <c:pt idx="103">
                  <c:v>4.2795266022302281</c:v>
                </c:pt>
                <c:pt idx="104">
                  <c:v>4.1376104494755088</c:v>
                </c:pt>
                <c:pt idx="105">
                  <c:v>4.0229815095829347</c:v>
                </c:pt>
                <c:pt idx="106">
                  <c:v>4.0306059738624374</c:v>
                </c:pt>
                <c:pt idx="107">
                  <c:v>4.2699301864463735</c:v>
                </c:pt>
                <c:pt idx="108">
                  <c:v>4.1839227748157795</c:v>
                </c:pt>
                <c:pt idx="109">
                  <c:v>4.2329972286563695</c:v>
                </c:pt>
                <c:pt idx="110">
                  <c:v>4.3080787661266395</c:v>
                </c:pt>
                <c:pt idx="111">
                  <c:v>4.3591851253543439</c:v>
                </c:pt>
                <c:pt idx="112">
                  <c:v>4.4816830502987024</c:v>
                </c:pt>
                <c:pt idx="113">
                  <c:v>4.654810283702707</c:v>
                </c:pt>
                <c:pt idx="114">
                  <c:v>4.8737345426196015</c:v>
                </c:pt>
                <c:pt idx="115">
                  <c:v>4.7377334854681097</c:v>
                </c:pt>
                <c:pt idx="116">
                  <c:v>5.2191417624065926</c:v>
                </c:pt>
                <c:pt idx="117">
                  <c:v>5.3181004269593855</c:v>
                </c:pt>
                <c:pt idx="118">
                  <c:v>5.0135445685982249</c:v>
                </c:pt>
                <c:pt idx="119">
                  <c:v>4.6391591328926101</c:v>
                </c:pt>
                <c:pt idx="120">
                  <c:v>4.3495260236120714</c:v>
                </c:pt>
                <c:pt idx="121">
                  <c:v>4.1841255555431145</c:v>
                </c:pt>
                <c:pt idx="122">
                  <c:v>4.1204938436334899</c:v>
                </c:pt>
                <c:pt idx="123">
                  <c:v>4.4355094536895914</c:v>
                </c:pt>
                <c:pt idx="124">
                  <c:v>4.4007976734176903</c:v>
                </c:pt>
                <c:pt idx="125">
                  <c:v>4.3040761234910425</c:v>
                </c:pt>
                <c:pt idx="126">
                  <c:v>4.1750641712442302</c:v>
                </c:pt>
                <c:pt idx="127">
                  <c:v>4.2350163843570101</c:v>
                </c:pt>
                <c:pt idx="128">
                  <c:v>4.3350373709987116</c:v>
                </c:pt>
                <c:pt idx="129">
                  <c:v>4.237229213866109</c:v>
                </c:pt>
                <c:pt idx="130">
                  <c:v>3.9384090448059794</c:v>
                </c:pt>
                <c:pt idx="131">
                  <c:v>3.8598208882158067</c:v>
                </c:pt>
                <c:pt idx="132">
                  <c:v>3.6482395380026458</c:v>
                </c:pt>
                <c:pt idx="133">
                  <c:v>3.4841512251642399</c:v>
                </c:pt>
                <c:pt idx="134">
                  <c:v>3.8544238245156337</c:v>
                </c:pt>
                <c:pt idx="135">
                  <c:v>4.419362886491693</c:v>
                </c:pt>
                <c:pt idx="136">
                  <c:v>4.5263304790832555</c:v>
                </c:pt>
                <c:pt idx="137">
                  <c:v>4.4424595506250295</c:v>
                </c:pt>
                <c:pt idx="138">
                  <c:v>4.8198564926267284</c:v>
                </c:pt>
                <c:pt idx="139">
                  <c:v>4.9499331954741512</c:v>
                </c:pt>
                <c:pt idx="140">
                  <c:v>5.0621471322581897</c:v>
                </c:pt>
                <c:pt idx="141">
                  <c:v>5.2126183246213031</c:v>
                </c:pt>
                <c:pt idx="142">
                  <c:v>5.2053646637227473</c:v>
                </c:pt>
                <c:pt idx="143">
                  <c:v>5.0185157320581455</c:v>
                </c:pt>
                <c:pt idx="144">
                  <c:v>4.5687512661983796</c:v>
                </c:pt>
                <c:pt idx="145">
                  <c:v>4.6586857330377685</c:v>
                </c:pt>
                <c:pt idx="146">
                  <c:v>5.0348259202321799</c:v>
                </c:pt>
                <c:pt idx="147">
                  <c:v>5.1494833951372811</c:v>
                </c:pt>
                <c:pt idx="148">
                  <c:v>5.4416618882485128</c:v>
                </c:pt>
                <c:pt idx="149">
                  <c:v>5.4988724634284294</c:v>
                </c:pt>
                <c:pt idx="150">
                  <c:v>5.2869974150809504</c:v>
                </c:pt>
                <c:pt idx="151">
                  <c:v>4.9696455767647336</c:v>
                </c:pt>
                <c:pt idx="152">
                  <c:v>4.7556587857078796</c:v>
                </c:pt>
                <c:pt idx="153">
                  <c:v>4.9918480932447427</c:v>
                </c:pt>
                <c:pt idx="154">
                  <c:v>5.9100196468488377</c:v>
                </c:pt>
                <c:pt idx="155">
                  <c:v>8.8602289414288684</c:v>
                </c:pt>
                <c:pt idx="156">
                  <c:v>9.8463148873342305</c:v>
                </c:pt>
                <c:pt idx="157">
                  <c:v>10.87012017347601</c:v>
                </c:pt>
                <c:pt idx="158">
                  <c:v>12.004024466270815</c:v>
                </c:pt>
                <c:pt idx="159">
                  <c:v>12.882857924805212</c:v>
                </c:pt>
                <c:pt idx="160">
                  <c:v>13.588931614112937</c:v>
                </c:pt>
                <c:pt idx="161">
                  <c:v>14.020508804032758</c:v>
                </c:pt>
                <c:pt idx="162">
                  <c:v>14.262591350567504</c:v>
                </c:pt>
                <c:pt idx="163">
                  <c:v>14.170475473089184</c:v>
                </c:pt>
                <c:pt idx="164">
                  <c:v>13.947175643208018</c:v>
                </c:pt>
                <c:pt idx="165">
                  <c:v>13.586221698614239</c:v>
                </c:pt>
                <c:pt idx="166">
                  <c:v>13.319505847164852</c:v>
                </c:pt>
                <c:pt idx="167">
                  <c:v>13.074606227052454</c:v>
                </c:pt>
                <c:pt idx="168">
                  <c:v>12.521052179730916</c:v>
                </c:pt>
                <c:pt idx="169">
                  <c:v>11.731214264698048</c:v>
                </c:pt>
                <c:pt idx="170">
                  <c:v>11.184893539489536</c:v>
                </c:pt>
                <c:pt idx="171">
                  <c:v>9.6688052527767354</c:v>
                </c:pt>
                <c:pt idx="172">
                  <c:v>9.1611133454381619</c:v>
                </c:pt>
                <c:pt idx="173">
                  <c:v>8.8417434138951734</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7.046495885321133</c:v>
                </c:pt>
                <c:pt idx="182">
                  <c:v>7.1886849420786465</c:v>
                </c:pt>
                <c:pt idx="183">
                  <c:v>7.1507045368339197</c:v>
                </c:pt>
                <c:pt idx="184">
                  <c:v>6.7933854671344278</c:v>
                </c:pt>
                <c:pt idx="185">
                  <c:v>6.3594702275707045</c:v>
                </c:pt>
                <c:pt idx="186">
                  <c:v>6.1057526814578313</c:v>
                </c:pt>
                <c:pt idx="187">
                  <c:v>6.7951455309925848</c:v>
                </c:pt>
                <c:pt idx="188">
                  <c:v>6.8549634170516498</c:v>
                </c:pt>
                <c:pt idx="189">
                  <c:v>7.2409525852472294</c:v>
                </c:pt>
                <c:pt idx="190">
                  <c:v>7.5952153729661376</c:v>
                </c:pt>
                <c:pt idx="191">
                  <c:v>8.2035879114382517</c:v>
                </c:pt>
                <c:pt idx="192">
                  <c:v>8.7380687313934224</c:v>
                </c:pt>
                <c:pt idx="193">
                  <c:v>8.9248382810817191</c:v>
                </c:pt>
                <c:pt idx="194">
                  <c:v>9.253019460217951</c:v>
                </c:pt>
                <c:pt idx="195">
                  <c:v>10.249972692438741</c:v>
                </c:pt>
                <c:pt idx="196">
                  <c:v>10.71340254544393</c:v>
                </c:pt>
                <c:pt idx="197">
                  <c:v>11.129176499008139</c:v>
                </c:pt>
                <c:pt idx="198">
                  <c:v>11.72568302572617</c:v>
                </c:pt>
                <c:pt idx="199">
                  <c:v>11.982417390504459</c:v>
                </c:pt>
                <c:pt idx="200">
                  <c:v>12.089810124426364</c:v>
                </c:pt>
                <c:pt idx="201">
                  <c:v>12.402008053776854</c:v>
                </c:pt>
                <c:pt idx="202">
                  <c:v>12.342045974835344</c:v>
                </c:pt>
                <c:pt idx="203">
                  <c:v>11.635889412565676</c:v>
                </c:pt>
                <c:pt idx="204">
                  <c:v>11.95114392746075</c:v>
                </c:pt>
                <c:pt idx="205">
                  <c:v>11.503408027784452</c:v>
                </c:pt>
                <c:pt idx="206">
                  <c:v>10.36332954754393</c:v>
                </c:pt>
                <c:pt idx="207">
                  <c:v>9.4060718569594286</c:v>
                </c:pt>
                <c:pt idx="208">
                  <c:v>9.1078257273535161</c:v>
                </c:pt>
                <c:pt idx="209">
                  <c:v>9.1554652343405394</c:v>
                </c:pt>
                <c:pt idx="210">
                  <c:v>9.2298972967117017</c:v>
                </c:pt>
                <c:pt idx="211">
                  <c:v>7.4504293265041124</c:v>
                </c:pt>
                <c:pt idx="212">
                  <c:v>7.3613111431615863</c:v>
                </c:pt>
                <c:pt idx="213">
                  <c:v>6.9903587123147393</c:v>
                </c:pt>
                <c:pt idx="214">
                  <c:v>6.3043852072604789</c:v>
                </c:pt>
                <c:pt idx="215">
                  <c:v>5.5501993618753147</c:v>
                </c:pt>
                <c:pt idx="216">
                  <c:v>4.7248599449204454</c:v>
                </c:pt>
                <c:pt idx="217">
                  <c:v>3.990183244752505</c:v>
                </c:pt>
                <c:pt idx="218">
                  <c:v>2.9294239031252967</c:v>
                </c:pt>
                <c:pt idx="219">
                  <c:v>1.9669238146798591</c:v>
                </c:pt>
                <c:pt idx="220">
                  <c:v>1.4524953676538956</c:v>
                </c:pt>
                <c:pt idx="221">
                  <c:v>1.0918818700447446</c:v>
                </c:pt>
                <c:pt idx="222">
                  <c:v>1.0338776268832541</c:v>
                </c:pt>
                <c:pt idx="223">
                  <c:v>1.3240984359963621</c:v>
                </c:pt>
                <c:pt idx="224">
                  <c:v>1.2814408689900041</c:v>
                </c:pt>
                <c:pt idx="225">
                  <c:v>1.1787046544802564</c:v>
                </c:pt>
                <c:pt idx="226">
                  <c:v>1.2039891040957542</c:v>
                </c:pt>
                <c:pt idx="227">
                  <c:v>1.3242854313976429</c:v>
                </c:pt>
                <c:pt idx="228">
                  <c:v>1.5703317643807131</c:v>
                </c:pt>
                <c:pt idx="229">
                  <c:v>1.7430022858022198</c:v>
                </c:pt>
                <c:pt idx="230">
                  <c:v>2.1619337599287292</c:v>
                </c:pt>
                <c:pt idx="231">
                  <c:v>2.3591157053336929</c:v>
                </c:pt>
                <c:pt idx="232">
                  <c:v>2.2499146408835378</c:v>
                </c:pt>
                <c:pt idx="233">
                  <c:v>2.4013989779735425</c:v>
                </c:pt>
                <c:pt idx="234">
                  <c:v>2.4897644744695797</c:v>
                </c:pt>
                <c:pt idx="235">
                  <c:v>2.8064768552974897</c:v>
                </c:pt>
                <c:pt idx="236">
                  <c:v>3.9179573334832116</c:v>
                </c:pt>
                <c:pt idx="237">
                  <c:v>4.6823468743605305</c:v>
                </c:pt>
                <c:pt idx="238">
                  <c:v>4.8991698635247634</c:v>
                </c:pt>
                <c:pt idx="239">
                  <c:v>4.9391040064360681</c:v>
                </c:pt>
                <c:pt idx="240">
                  <c:v>4.8649358929307747</c:v>
                </c:pt>
                <c:pt idx="241">
                  <c:v>4.9018806897153553</c:v>
                </c:pt>
                <c:pt idx="242">
                  <c:v>4.8668800683325113</c:v>
                </c:pt>
                <c:pt idx="243">
                  <c:v>5.0179722007822045</c:v>
                </c:pt>
                <c:pt idx="244">
                  <c:v>5.1752779839928102</c:v>
                </c:pt>
                <c:pt idx="245">
                  <c:v>4.885088138403944</c:v>
                </c:pt>
                <c:pt idx="246">
                  <c:v>4.5741700347219165</c:v>
                </c:pt>
                <c:pt idx="247">
                  <c:v>4.2582370543692889</c:v>
                </c:pt>
                <c:pt idx="248">
                  <c:v>4.1286396790196385</c:v>
                </c:pt>
                <c:pt idx="249">
                  <c:v>4.1835829349590625</c:v>
                </c:pt>
                <c:pt idx="250">
                  <c:v>4.5953176664301116</c:v>
                </c:pt>
                <c:pt idx="251">
                  <c:v>5.2522126276758954</c:v>
                </c:pt>
                <c:pt idx="252">
                  <c:v>5.8824039777786226</c:v>
                </c:pt>
                <c:pt idx="253">
                  <c:v>6.4612002793247294</c:v>
                </c:pt>
                <c:pt idx="254">
                  <c:v>7.1760496992420659</c:v>
                </c:pt>
                <c:pt idx="255">
                  <c:v>7.9079506105313158</c:v>
                </c:pt>
                <c:pt idx="256">
                  <c:v>8.4842883475402573</c:v>
                </c:pt>
                <c:pt idx="257">
                  <c:v>9.1620197874320279</c:v>
                </c:pt>
                <c:pt idx="258">
                  <c:v>9.7740344863335178</c:v>
                </c:pt>
                <c:pt idx="259">
                  <c:v>10.456805695140952</c:v>
                </c:pt>
                <c:pt idx="260">
                  <c:v>11.109176794426419</c:v>
                </c:pt>
                <c:pt idx="261">
                  <c:v>11.817930953528409</c:v>
                </c:pt>
                <c:pt idx="262">
                  <c:v>12.731053175952102</c:v>
                </c:pt>
                <c:pt idx="263">
                  <c:v>13.761277929221848</c:v>
                </c:pt>
                <c:pt idx="264">
                  <c:v>14.653452416807077</c:v>
                </c:pt>
                <c:pt idx="265">
                  <c:v>15.322902631785198</c:v>
                </c:pt>
                <c:pt idx="266">
                  <c:v>15.79854607728217</c:v>
                </c:pt>
                <c:pt idx="267">
                  <c:v>15.800553545770242</c:v>
                </c:pt>
                <c:pt idx="268">
                  <c:v>16.330486673994102</c:v>
                </c:pt>
                <c:pt idx="269">
                  <c:v>17.21803575747343</c:v>
                </c:pt>
                <c:pt idx="270">
                  <c:v>16.6254206171985</c:v>
                </c:pt>
                <c:pt idx="271">
                  <c:v>15.87535595617647</c:v>
                </c:pt>
                <c:pt idx="272">
                  <c:v>14.848240001452949</c:v>
                </c:pt>
                <c:pt idx="273">
                  <c:v>13.701673448628839</c:v>
                </c:pt>
                <c:pt idx="274">
                  <c:v>12.43273085179152</c:v>
                </c:pt>
                <c:pt idx="275">
                  <c:v>10.897607283207847</c:v>
                </c:pt>
                <c:pt idx="276">
                  <c:v>9.0371605902005694</c:v>
                </c:pt>
                <c:pt idx="277">
                  <c:v>7.2270250706196455</c:v>
                </c:pt>
                <c:pt idx="278">
                  <c:v>5.6824952690750221</c:v>
                </c:pt>
                <c:pt idx="279">
                  <c:v>4.945015914617656</c:v>
                </c:pt>
                <c:pt idx="280">
                  <c:v>4.4652795162060075</c:v>
                </c:pt>
                <c:pt idx="281">
                  <c:v>4.1756365410966865</c:v>
                </c:pt>
                <c:pt idx="282">
                  <c:v>4.1597586280061307</c:v>
                </c:pt>
                <c:pt idx="283">
                  <c:v>4.7273040901694463</c:v>
                </c:pt>
                <c:pt idx="284">
                  <c:v>5.3609090170373781</c:v>
                </c:pt>
                <c:pt idx="285">
                  <c:v>5.7475027328654917</c:v>
                </c:pt>
                <c:pt idx="286">
                  <c:v>5.9629604431056009</c:v>
                </c:pt>
                <c:pt idx="287">
                  <c:v>6.4065502661736673</c:v>
                </c:pt>
                <c:pt idx="288">
                  <c:v>6.9536496329475703</c:v>
                </c:pt>
                <c:pt idx="289">
                  <c:v>7.1848202692642706</c:v>
                </c:pt>
                <c:pt idx="290">
                  <c:v>7.0937270987777064</c:v>
                </c:pt>
                <c:pt idx="291">
                  <c:v>6.8955338300296205</c:v>
                </c:pt>
                <c:pt idx="292">
                  <c:v>6.9477856878721314</c:v>
                </c:pt>
                <c:pt idx="293">
                  <c:v>6.8859891719015085</c:v>
                </c:pt>
                <c:pt idx="294">
                  <c:v>7.0442713685994249</c:v>
                </c:pt>
                <c:pt idx="295">
                  <c:v>7.4849648878954351</c:v>
                </c:pt>
                <c:pt idx="296">
                  <c:v>8.1937208683812344</c:v>
                </c:pt>
                <c:pt idx="297">
                  <c:v>9.7769775389559204</c:v>
                </c:pt>
                <c:pt idx="298">
                  <c:v>10.431906164630618</c:v>
                </c:pt>
                <c:pt idx="299">
                  <c:v>12.365049444831998</c:v>
                </c:pt>
                <c:pt idx="300">
                  <c:v>13.267381789750832</c:v>
                </c:pt>
                <c:pt idx="301">
                  <c:v>13.862953946590396</c:v>
                </c:pt>
                <c:pt idx="302">
                  <c:v>14.838772145007468</c:v>
                </c:pt>
                <c:pt idx="303">
                  <c:v>16.08694337766887</c:v>
                </c:pt>
                <c:pt idx="304">
                  <c:v>16.748837582041109</c:v>
                </c:pt>
                <c:pt idx="305">
                  <c:v>16.784442599274517</c:v>
                </c:pt>
                <c:pt idx="306">
                  <c:v>16.953016525013826</c:v>
                </c:pt>
                <c:pt idx="307">
                  <c:v>17.29031555134614</c:v>
                </c:pt>
                <c:pt idx="308">
                  <c:v>17.724725296605769</c:v>
                </c:pt>
                <c:pt idx="309">
                  <c:v>18.267101208113612</c:v>
                </c:pt>
                <c:pt idx="310">
                  <c:v>18.203757730186986</c:v>
                </c:pt>
                <c:pt idx="311">
                  <c:v>18.191749346934166</c:v>
                </c:pt>
                <c:pt idx="312">
                  <c:v>18.441959515017302</c:v>
                </c:pt>
                <c:pt idx="313">
                  <c:v>18.847836676256136</c:v>
                </c:pt>
                <c:pt idx="314">
                  <c:v>19.467788965665086</c:v>
                </c:pt>
                <c:pt idx="315">
                  <c:v>19.80011561428163</c:v>
                </c:pt>
                <c:pt idx="316">
                  <c:v>19.935777135140338</c:v>
                </c:pt>
                <c:pt idx="317">
                  <c:v>19.934774159806281</c:v>
                </c:pt>
                <c:pt idx="318">
                  <c:v>19.992459812588422</c:v>
                </c:pt>
                <c:pt idx="319">
                  <c:v>20.091611695603717</c:v>
                </c:pt>
                <c:pt idx="320">
                  <c:v>20.035157905383826</c:v>
                </c:pt>
                <c:pt idx="321">
                  <c:v>19.956231274974794</c:v>
                </c:pt>
                <c:pt idx="322">
                  <c:v>19.977608249257187</c:v>
                </c:pt>
                <c:pt idx="323">
                  <c:v>19.948146152381284</c:v>
                </c:pt>
                <c:pt idx="324">
                  <c:v>19.795893646682657</c:v>
                </c:pt>
                <c:pt idx="325">
                  <c:v>19.595169868738122</c:v>
                </c:pt>
                <c:pt idx="326">
                  <c:v>19.171801959072742</c:v>
                </c:pt>
                <c:pt idx="327">
                  <c:v>17.60493713537813</c:v>
                </c:pt>
                <c:pt idx="328">
                  <c:v>15.155598817667522</c:v>
                </c:pt>
                <c:pt idx="329">
                  <c:v>12.903068909905244</c:v>
                </c:pt>
                <c:pt idx="330">
                  <c:v>10.781294018665948</c:v>
                </c:pt>
                <c:pt idx="331">
                  <c:v>8.5536991583976079</c:v>
                </c:pt>
                <c:pt idx="332">
                  <c:v>6.2825969038081979</c:v>
                </c:pt>
                <c:pt idx="333">
                  <c:v>4.1579685113156675</c:v>
                </c:pt>
                <c:pt idx="334">
                  <c:v>2.3579434930901271</c:v>
                </c:pt>
                <c:pt idx="335">
                  <c:v>0.73031745832111061</c:v>
                </c:pt>
                <c:pt idx="336">
                  <c:v>-0.85121087082956171</c:v>
                </c:pt>
                <c:pt idx="337">
                  <c:v>-2.2343568488286842</c:v>
                </c:pt>
                <c:pt idx="338">
                  <c:v>-3.6766100981083554</c:v>
                </c:pt>
                <c:pt idx="339">
                  <c:v>-5.0267434097417034</c:v>
                </c:pt>
                <c:pt idx="340">
                  <c:v>-5.8889409749423862</c:v>
                </c:pt>
                <c:pt idx="341">
                  <c:v>-6.7051834147236988</c:v>
                </c:pt>
                <c:pt idx="342">
                  <c:v>-7.267818274437702</c:v>
                </c:pt>
                <c:pt idx="343">
                  <c:v>-7.6572589648938703</c:v>
                </c:pt>
                <c:pt idx="344">
                  <c:v>-8.083049542657875</c:v>
                </c:pt>
                <c:pt idx="345">
                  <c:v>-8.4320234113384629</c:v>
                </c:pt>
                <c:pt idx="346">
                  <c:v>-8.5550056725859811</c:v>
                </c:pt>
                <c:pt idx="347">
                  <c:v>-8.6833730067570922</c:v>
                </c:pt>
                <c:pt idx="348">
                  <c:v>-8.670549933718334</c:v>
                </c:pt>
                <c:pt idx="349">
                  <c:v>-8.6642220670162686</c:v>
                </c:pt>
                <c:pt idx="350">
                  <c:v>-8.6127124230635985</c:v>
                </c:pt>
                <c:pt idx="351">
                  <c:v>-8.3842133014042304</c:v>
                </c:pt>
                <c:pt idx="352">
                  <c:v>-7.9547461845919907</c:v>
                </c:pt>
                <c:pt idx="353">
                  <c:v>-7.6480961902313194</c:v>
                </c:pt>
                <c:pt idx="354">
                  <c:v>-7.2056838158851404</c:v>
                </c:pt>
                <c:pt idx="355">
                  <c:v>-6.9177795792655346</c:v>
                </c:pt>
                <c:pt idx="356">
                  <c:v>-6.4947071891182162</c:v>
                </c:pt>
                <c:pt idx="357">
                  <c:v>-5.8724263364392106</c:v>
                </c:pt>
                <c:pt idx="358">
                  <c:v>-5.4024298636749704</c:v>
                </c:pt>
                <c:pt idx="359">
                  <c:v>-5.0053878556915237</c:v>
                </c:pt>
                <c:pt idx="360">
                  <c:v>-4.6119919544690049</c:v>
                </c:pt>
                <c:pt idx="361">
                  <c:v>-4.2190660959558182</c:v>
                </c:pt>
                <c:pt idx="362">
                  <c:v>-3.7208221877106809</c:v>
                </c:pt>
                <c:pt idx="363">
                  <c:v>-3.1986899134016227</c:v>
                </c:pt>
                <c:pt idx="364">
                  <c:v>-2.5527108276781121</c:v>
                </c:pt>
                <c:pt idx="365">
                  <c:v>-1.8437091880551841</c:v>
                </c:pt>
                <c:pt idx="366">
                  <c:v>-1.5064770596312818</c:v>
                </c:pt>
                <c:pt idx="367">
                  <c:v>-1.2595899303613862</c:v>
                </c:pt>
                <c:pt idx="368">
                  <c:v>-1.4078995955251759</c:v>
                </c:pt>
                <c:pt idx="369">
                  <c:v>-1.9365537328814515</c:v>
                </c:pt>
                <c:pt idx="370">
                  <c:v>-1.6405027501838281</c:v>
                </c:pt>
                <c:pt idx="371">
                  <c:v>-0.66781209538773112</c:v>
                </c:pt>
                <c:pt idx="372">
                  <c:v>-2.6674456448148476E-2</c:v>
                </c:pt>
                <c:pt idx="373">
                  <c:v>0.14146408267708949</c:v>
                </c:pt>
                <c:pt idx="374">
                  <c:v>0.29821995976851667</c:v>
                </c:pt>
                <c:pt idx="375">
                  <c:v>1.1218539543786081</c:v>
                </c:pt>
                <c:pt idx="376">
                  <c:v>1.6987101786365069</c:v>
                </c:pt>
                <c:pt idx="377">
                  <c:v>2.1978892417575278</c:v>
                </c:pt>
                <c:pt idx="378">
                  <c:v>2.4732841386942397</c:v>
                </c:pt>
                <c:pt idx="379">
                  <c:v>2.5569368046629681</c:v>
                </c:pt>
                <c:pt idx="380">
                  <c:v>2.692912514223547</c:v>
                </c:pt>
                <c:pt idx="381">
                  <c:v>3.2271740092154646</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5.5088364951716331</c:v>
                </c:pt>
                <c:pt idx="390">
                  <c:v>4.8826133331946773</c:v>
                </c:pt>
                <c:pt idx="391">
                  <c:v>4.0164098051275232</c:v>
                </c:pt>
                <c:pt idx="392">
                  <c:v>3.2117875661811772</c:v>
                </c:pt>
                <c:pt idx="393">
                  <c:v>2.484298805313756</c:v>
                </c:pt>
                <c:pt idx="394">
                  <c:v>2.0040914274133432</c:v>
                </c:pt>
                <c:pt idx="395">
                  <c:v>1.3604869518185323</c:v>
                </c:pt>
                <c:pt idx="396">
                  <c:v>0.62632699340677878</c:v>
                </c:pt>
                <c:pt idx="397">
                  <c:v>-0.17853346735962838</c:v>
                </c:pt>
                <c:pt idx="398">
                  <c:v>-0.77929990717200448</c:v>
                </c:pt>
                <c:pt idx="399">
                  <c:v>-1.0966501517774105</c:v>
                </c:pt>
                <c:pt idx="400">
                  <c:v>-0.99640164394536157</c:v>
                </c:pt>
                <c:pt idx="401">
                  <c:v>-0.84051623651815621</c:v>
                </c:pt>
                <c:pt idx="402">
                  <c:v>-0.76362462302682999</c:v>
                </c:pt>
                <c:pt idx="403">
                  <c:v>-0.72209942549386741</c:v>
                </c:pt>
                <c:pt idx="404">
                  <c:v>-0.76167961282418473</c:v>
                </c:pt>
                <c:pt idx="405">
                  <c:v>-0.8491728182722369</c:v>
                </c:pt>
                <c:pt idx="406">
                  <c:v>-1.0832962971491416</c:v>
                </c:pt>
                <c:pt idx="407">
                  <c:v>-1.5098451018020143</c:v>
                </c:pt>
                <c:pt idx="408">
                  <c:v>-2.0903418548330142</c:v>
                </c:pt>
                <c:pt idx="409">
                  <c:v>-2.3512717771454712</c:v>
                </c:pt>
                <c:pt idx="410">
                  <c:v>-2.2670890884971371</c:v>
                </c:pt>
                <c:pt idx="411">
                  <c:v>-2.0057435491736997</c:v>
                </c:pt>
                <c:pt idx="412">
                  <c:v>-1.7295366565811578</c:v>
                </c:pt>
                <c:pt idx="413">
                  <c:v>-1.7826446406906058</c:v>
                </c:pt>
                <c:pt idx="414">
                  <c:v>-1.9133277125543338</c:v>
                </c:pt>
                <c:pt idx="415">
                  <c:v>-1.892235708942366</c:v>
                </c:pt>
                <c:pt idx="416">
                  <c:v>-1.7101286740545578</c:v>
                </c:pt>
                <c:pt idx="417">
                  <c:v>-1.3535800117479511</c:v>
                </c:pt>
                <c:pt idx="418">
                  <c:v>-0.85085926786929722</c:v>
                </c:pt>
                <c:pt idx="419">
                  <c:v>-0.26701955464001514</c:v>
                </c:pt>
                <c:pt idx="420">
                  <c:v>0.47932052833664429</c:v>
                </c:pt>
                <c:pt idx="421">
                  <c:v>0.25821713551056275</c:v>
                </c:pt>
                <c:pt idx="422">
                  <c:v>0.25428165640178618</c:v>
                </c:pt>
                <c:pt idx="423">
                  <c:v>0.44706139310467624</c:v>
                </c:pt>
                <c:pt idx="424">
                  <c:v>0.20831463506956993</c:v>
                </c:pt>
                <c:pt idx="425">
                  <c:v>-8.8265990852704701E-2</c:v>
                </c:pt>
                <c:pt idx="426">
                  <c:v>-0.36381153140609968</c:v>
                </c:pt>
                <c:pt idx="427">
                  <c:v>-0.96151030558925665</c:v>
                </c:pt>
                <c:pt idx="428">
                  <c:v>-1.4974610960903876</c:v>
                </c:pt>
                <c:pt idx="429">
                  <c:v>-1.9296591502057661</c:v>
                </c:pt>
                <c:pt idx="430">
                  <c:v>-2.6781035765202006</c:v>
                </c:pt>
                <c:pt idx="431">
                  <c:v>-2.9190809794744972</c:v>
                </c:pt>
                <c:pt idx="432">
                  <c:v>-3.3521783797760873</c:v>
                </c:pt>
                <c:pt idx="433">
                  <c:v>-3.1813343268296452</c:v>
                </c:pt>
                <c:pt idx="434">
                  <c:v>-3.6340205057137922</c:v>
                </c:pt>
                <c:pt idx="435">
                  <c:v>-4.2832038347624106</c:v>
                </c:pt>
                <c:pt idx="436">
                  <c:v>-5.0065708254830303</c:v>
                </c:pt>
                <c:pt idx="437">
                  <c:v>-6.0568875478064266</c:v>
                </c:pt>
                <c:pt idx="438">
                  <c:v>-6.8482888551948724</c:v>
                </c:pt>
                <c:pt idx="439">
                  <c:v>-7.06692632205759</c:v>
                </c:pt>
                <c:pt idx="440">
                  <c:v>-7.2655649191395355</c:v>
                </c:pt>
                <c:pt idx="441">
                  <c:v>-7.9179538528078899</c:v>
                </c:pt>
                <c:pt idx="442">
                  <c:v>-8.0920569684623267</c:v>
                </c:pt>
                <c:pt idx="443">
                  <c:v>-7.9789864500653778</c:v>
                </c:pt>
                <c:pt idx="444">
                  <c:v>-8.8396501634786944</c:v>
                </c:pt>
                <c:pt idx="445">
                  <c:v>-12.099707498770812</c:v>
                </c:pt>
                <c:pt idx="446">
                  <c:v>-13.879172736902722</c:v>
                </c:pt>
                <c:pt idx="447">
                  <c:v>-13.880543631760126</c:v>
                </c:pt>
                <c:pt idx="448">
                  <c:v>-13.424144623704578</c:v>
                </c:pt>
                <c:pt idx="449">
                  <c:v>-14.541225098099741</c:v>
                </c:pt>
                <c:pt idx="450">
                  <c:v>-15.572059256025426</c:v>
                </c:pt>
                <c:pt idx="451">
                  <c:v>-16.564592293379249</c:v>
                </c:pt>
                <c:pt idx="452">
                  <c:v>-17.028881232400067</c:v>
                </c:pt>
                <c:pt idx="453">
                  <c:v>-15.516250539227126</c:v>
                </c:pt>
                <c:pt idx="454">
                  <c:v>-13.523464832937426</c:v>
                </c:pt>
                <c:pt idx="455">
                  <c:v>-11.405771207400178</c:v>
                </c:pt>
                <c:pt idx="456">
                  <c:v>-9.803320718674895</c:v>
                </c:pt>
                <c:pt idx="457">
                  <c:v>-8.3794210130096083</c:v>
                </c:pt>
                <c:pt idx="458">
                  <c:v>-6.9421886263024035</c:v>
                </c:pt>
                <c:pt idx="459">
                  <c:v>-5.3370405164189298</c:v>
                </c:pt>
                <c:pt idx="460">
                  <c:v>-4.6406933959442824</c:v>
                </c:pt>
                <c:pt idx="461">
                  <c:v>-3.7940972919274918</c:v>
                </c:pt>
                <c:pt idx="462">
                  <c:v>-2.7552326149761797</c:v>
                </c:pt>
                <c:pt idx="463">
                  <c:v>-2.1356102616496182</c:v>
                </c:pt>
                <c:pt idx="464">
                  <c:v>-1.6953136522353418</c:v>
                </c:pt>
                <c:pt idx="465">
                  <c:v>-1.9615329489320601</c:v>
                </c:pt>
                <c:pt idx="466">
                  <c:v>-2.7694215361214884</c:v>
                </c:pt>
                <c:pt idx="467">
                  <c:v>-4.6554700809551806</c:v>
                </c:pt>
                <c:pt idx="468">
                  <c:v>-5.8210260514042318</c:v>
                </c:pt>
                <c:pt idx="469">
                  <c:v>-5.8599811625890075</c:v>
                </c:pt>
                <c:pt idx="470">
                  <c:v>-5.4173939354000904</c:v>
                </c:pt>
                <c:pt idx="471">
                  <c:v>-4.9331967973597584</c:v>
                </c:pt>
                <c:pt idx="472">
                  <c:v>-3.1251909592211602</c:v>
                </c:pt>
                <c:pt idx="473">
                  <c:v>-2.3265151114253513</c:v>
                </c:pt>
                <c:pt idx="474">
                  <c:v>-2.3043475048011004</c:v>
                </c:pt>
                <c:pt idx="475">
                  <c:v>-2.2483220053876822</c:v>
                </c:pt>
                <c:pt idx="476">
                  <c:v>-2.2307588190104037</c:v>
                </c:pt>
                <c:pt idx="477">
                  <c:v>-2.2606361534422792</c:v>
                </c:pt>
                <c:pt idx="478">
                  <c:v>-2.2206808748900499</c:v>
                </c:pt>
                <c:pt idx="479">
                  <c:v>-2.1794572302089534</c:v>
                </c:pt>
                <c:pt idx="480">
                  <c:v>-2.1911386371279491</c:v>
                </c:pt>
                <c:pt idx="481">
                  <c:v>-2.1444868134404516</c:v>
                </c:pt>
                <c:pt idx="482">
                  <c:v>-2.1608135458504916</c:v>
                </c:pt>
                <c:pt idx="483">
                  <c:v>-2.1776323933901978</c:v>
                </c:pt>
                <c:pt idx="484">
                  <c:v>-2.2088167983562577</c:v>
                </c:pt>
                <c:pt idx="485">
                  <c:v>-2.1845496674721292</c:v>
                </c:pt>
                <c:pt idx="486">
                  <c:v>-2.2084265289361777</c:v>
                </c:pt>
                <c:pt idx="487">
                  <c:v>-2.1932455607594221</c:v>
                </c:pt>
                <c:pt idx="488">
                  <c:v>-2.1934995299600644</c:v>
                </c:pt>
                <c:pt idx="489">
                  <c:v>-2.1865366833381588</c:v>
                </c:pt>
                <c:pt idx="490">
                  <c:v>-2.1938539788324967</c:v>
                </c:pt>
                <c:pt idx="491">
                  <c:v>-2.1825204562152152</c:v>
                </c:pt>
                <c:pt idx="492">
                  <c:v>-2.1846792513388782</c:v>
                </c:pt>
                <c:pt idx="493">
                  <c:v>-2.1778155942419346</c:v>
                </c:pt>
                <c:pt idx="494">
                  <c:v>-2.1847401159134847</c:v>
                </c:pt>
                <c:pt idx="495">
                  <c:v>-2.1803302422213697</c:v>
                </c:pt>
                <c:pt idx="496">
                  <c:v>-2.1769873958595687</c:v>
                </c:pt>
                <c:pt idx="497">
                  <c:v>-2.1787385425262804</c:v>
                </c:pt>
                <c:pt idx="498">
                  <c:v>-2.1751286737134428</c:v>
                </c:pt>
                <c:pt idx="499">
                  <c:v>-2.1756083427206647</c:v>
                </c:pt>
                <c:pt idx="500">
                  <c:v>-2.1749008869046236</c:v>
                </c:pt>
                <c:pt idx="501">
                  <c:v>-2.1783356372562395</c:v>
                </c:pt>
                <c:pt idx="502">
                  <c:v>-2.1741970738561389</c:v>
                </c:pt>
                <c:pt idx="503">
                  <c:v>-2.1737245006565815</c:v>
                </c:pt>
                <c:pt idx="504">
                  <c:v>-2.1691222053573318</c:v>
                </c:pt>
                <c:pt idx="505">
                  <c:v>-2.1685288137004481</c:v>
                </c:pt>
                <c:pt idx="506">
                  <c:v>-2.1669733898989572</c:v>
                </c:pt>
                <c:pt idx="507">
                  <c:v>-2.1660789386816361</c:v>
                </c:pt>
                <c:pt idx="508">
                  <c:v>-2.1624692975417759</c:v>
                </c:pt>
                <c:pt idx="509">
                  <c:v>-2.1605277024337184</c:v>
                </c:pt>
                <c:pt idx="510">
                  <c:v>-2.1576797412227826</c:v>
                </c:pt>
                <c:pt idx="511">
                  <c:v>-2.1566965354917738</c:v>
                </c:pt>
                <c:pt idx="512">
                  <c:v>-2.1547991468858356</c:v>
                </c:pt>
                <c:pt idx="513">
                  <c:v>-2.1527160909709693</c:v>
                </c:pt>
                <c:pt idx="514">
                  <c:v>-2.1534147813775681</c:v>
                </c:pt>
                <c:pt idx="515">
                  <c:v>-2.1516326711866185</c:v>
                </c:pt>
                <c:pt idx="516">
                  <c:v>-2.1490696427005682</c:v>
                </c:pt>
                <c:pt idx="517">
                  <c:v>-2.1468776073229492</c:v>
                </c:pt>
                <c:pt idx="518">
                  <c:v>-2.1448592105322035</c:v>
                </c:pt>
                <c:pt idx="519">
                  <c:v>-2.1447295128289801</c:v>
                </c:pt>
                <c:pt idx="520">
                  <c:v>-2.1433836619985196</c:v>
                </c:pt>
                <c:pt idx="521">
                  <c:v>-2.1429978701469037</c:v>
                </c:pt>
                <c:pt idx="522">
                  <c:v>-2.1437583737654791</c:v>
                </c:pt>
                <c:pt idx="523">
                  <c:v>-2.1432143491980895</c:v>
                </c:pt>
                <c:pt idx="524">
                  <c:v>-2.1419997138906992</c:v>
                </c:pt>
                <c:pt idx="525">
                  <c:v>-2.1412388308171586</c:v>
                </c:pt>
                <c:pt idx="526">
                  <c:v>-2.1400645315713445</c:v>
                </c:pt>
                <c:pt idx="527">
                  <c:v>-2.1409017609816137</c:v>
                </c:pt>
                <c:pt idx="528">
                  <c:v>-2.1415895610310298</c:v>
                </c:pt>
                <c:pt idx="529">
                  <c:v>-2.14163577864442</c:v>
                </c:pt>
                <c:pt idx="530">
                  <c:v>-2.1414886639587776</c:v>
                </c:pt>
                <c:pt idx="531">
                  <c:v>-2.1407983974521771</c:v>
                </c:pt>
                <c:pt idx="532">
                  <c:v>-2.140112077277085</c:v>
                </c:pt>
                <c:pt idx="533">
                  <c:v>-2.1395713160222698</c:v>
                </c:pt>
                <c:pt idx="534">
                  <c:v>-2.1388785071674619</c:v>
                </c:pt>
                <c:pt idx="535">
                  <c:v>-2.1378350819352647</c:v>
                </c:pt>
                <c:pt idx="536">
                  <c:v>-2.1364171726090717</c:v>
                </c:pt>
                <c:pt idx="537">
                  <c:v>-2.1358979643956673</c:v>
                </c:pt>
                <c:pt idx="538">
                  <c:v>-2.1367941231602567</c:v>
                </c:pt>
                <c:pt idx="539">
                  <c:v>-2.1343819280183749</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-2.1213462084234482</c:v>
                </c:pt>
                <c:pt idx="549">
                  <c:v>-2.1197319311586114</c:v>
                </c:pt>
                <c:pt idx="550">
                  <c:v>-2.1190602199992377</c:v>
                </c:pt>
                <c:pt idx="551">
                  <c:v>-2.1178586758877427</c:v>
                </c:pt>
                <c:pt idx="552">
                  <c:v>-2.1163271577483442</c:v>
                </c:pt>
                <c:pt idx="553">
                  <c:v>-2.1144836896913546</c:v>
                </c:pt>
                <c:pt idx="554">
                  <c:v>-2.1111815967916252</c:v>
                </c:pt>
                <c:pt idx="555">
                  <c:v>-2.1068821444910948</c:v>
                </c:pt>
                <c:pt idx="556">
                  <c:v>-2.1061836058664802</c:v>
                </c:pt>
                <c:pt idx="557">
                  <c:v>-2.1038710555954814</c:v>
                </c:pt>
                <c:pt idx="558">
                  <c:v>-2.101719963407394</c:v>
                </c:pt>
                <c:pt idx="559">
                  <c:v>-2.1012797197698774</c:v>
                </c:pt>
                <c:pt idx="560">
                  <c:v>-2.1020683789460435</c:v>
                </c:pt>
                <c:pt idx="561">
                  <c:v>-2.1019130680334159</c:v>
                </c:pt>
                <c:pt idx="562">
                  <c:v>-2.1021243864972252</c:v>
                </c:pt>
                <c:pt idx="563">
                  <c:v>-2.096793651523015</c:v>
                </c:pt>
                <c:pt idx="564">
                  <c:v>-2.0947033100730277</c:v>
                </c:pt>
                <c:pt idx="565">
                  <c:v>-2.0943605863586754</c:v>
                </c:pt>
                <c:pt idx="566">
                  <c:v>-2.0952958289835237</c:v>
                </c:pt>
                <c:pt idx="567">
                  <c:v>-2.0948790356621867</c:v>
                </c:pt>
                <c:pt idx="568">
                  <c:v>-2.0940690131721027</c:v>
                </c:pt>
                <c:pt idx="569">
                  <c:v>-2.0895130493227372</c:v>
                </c:pt>
                <c:pt idx="570">
                  <c:v>-2.0882358039479412</c:v>
                </c:pt>
                <c:pt idx="571">
                  <c:v>-2.0870434047008337</c:v>
                </c:pt>
                <c:pt idx="572">
                  <c:v>-2.0849486995188706</c:v>
                </c:pt>
                <c:pt idx="573">
                  <c:v>-2.0858204213844544</c:v>
                </c:pt>
                <c:pt idx="574">
                  <c:v>-2.0852397414685306</c:v>
                </c:pt>
                <c:pt idx="575">
                  <c:v>-2.0835134491012894</c:v>
                </c:pt>
                <c:pt idx="576">
                  <c:v>-2.0780911137012037</c:v>
                </c:pt>
                <c:pt idx="577">
                  <c:v>-2.0767357764968888</c:v>
                </c:pt>
                <c:pt idx="578">
                  <c:v>-2.0766671710412368</c:v>
                </c:pt>
                <c:pt idx="579">
                  <c:v>-2.0764714481760222</c:v>
                </c:pt>
                <c:pt idx="580">
                  <c:v>-2.0747680748880128</c:v>
                </c:pt>
                <c:pt idx="581">
                  <c:v>-2.0735331387405762</c:v>
                </c:pt>
                <c:pt idx="582">
                  <c:v>-2.0725843875193712</c:v>
                </c:pt>
                <c:pt idx="583">
                  <c:v>-2.0739547890853385</c:v>
                </c:pt>
                <c:pt idx="584">
                  <c:v>-2.074807044911779</c:v>
                </c:pt>
                <c:pt idx="585">
                  <c:v>-2.0742876090253901</c:v>
                </c:pt>
                <c:pt idx="586">
                  <c:v>-2.0731149034904082</c:v>
                </c:pt>
                <c:pt idx="587">
                  <c:v>-2.0716614771805126</c:v>
                </c:pt>
                <c:pt idx="588">
                  <c:v>-2.0691845090780152</c:v>
                </c:pt>
                <c:pt idx="589">
                  <c:v>-2.0690002836979042</c:v>
                </c:pt>
                <c:pt idx="590">
                  <c:v>-2.0670025672021572</c:v>
                </c:pt>
                <c:pt idx="591">
                  <c:v>-2.0646290764655646</c:v>
                </c:pt>
                <c:pt idx="592">
                  <c:v>-2.0639910609060985</c:v>
                </c:pt>
                <c:pt idx="593">
                  <c:v>-2.0621532846734283</c:v>
                </c:pt>
                <c:pt idx="594">
                  <c:v>-2.0606445338312627</c:v>
                </c:pt>
                <c:pt idx="595">
                  <c:v>-2.0599021681594678</c:v>
                </c:pt>
                <c:pt idx="596">
                  <c:v>-2.0618554125346082</c:v>
                </c:pt>
                <c:pt idx="597">
                  <c:v>-2.0610500573404806</c:v>
                </c:pt>
                <c:pt idx="598">
                  <c:v>-2.0591629899092925</c:v>
                </c:pt>
                <c:pt idx="599">
                  <c:v>-2.0572092142972171</c:v>
                </c:pt>
                <c:pt idx="600">
                  <c:v>-2.0579738539748007</c:v>
                </c:pt>
                <c:pt idx="601">
                  <c:v>-2.0585319563209969</c:v>
                </c:pt>
                <c:pt idx="602">
                  <c:v>-2.0591554767012177</c:v>
                </c:pt>
                <c:pt idx="603">
                  <c:v>-2.0589851393723961</c:v>
                </c:pt>
                <c:pt idx="604">
                  <c:v>-2.0626933629092861</c:v>
                </c:pt>
                <c:pt idx="605">
                  <c:v>-2.0677835234427597</c:v>
                </c:pt>
                <c:pt idx="606">
                  <c:v>-2.0684559935120279</c:v>
                </c:pt>
                <c:pt idx="607">
                  <c:v>-2.0682894886782597</c:v>
                </c:pt>
                <c:pt idx="608">
                  <c:v>-2.0687459350423008</c:v>
                </c:pt>
                <c:pt idx="609">
                  <c:v>-2.0682153431802837</c:v>
                </c:pt>
                <c:pt idx="610">
                  <c:v>-2.0684031354369665</c:v>
                </c:pt>
                <c:pt idx="611">
                  <c:v>-2.0672663263406008</c:v>
                </c:pt>
                <c:pt idx="612">
                  <c:v>-2.067434652558152</c:v>
                </c:pt>
                <c:pt idx="613">
                  <c:v>-2.067411126350994</c:v>
                </c:pt>
                <c:pt idx="614">
                  <c:v>-2.0602096025631198</c:v>
                </c:pt>
                <c:pt idx="615">
                  <c:v>-2.0583693219277421</c:v>
                </c:pt>
                <c:pt idx="616">
                  <c:v>-2.0568776845039975</c:v>
                </c:pt>
                <c:pt idx="617">
                  <c:v>-2.0571411780239832</c:v>
                </c:pt>
                <c:pt idx="618">
                  <c:v>-2.0588046326508467</c:v>
                </c:pt>
                <c:pt idx="619">
                  <c:v>-2.0583720160579198</c:v>
                </c:pt>
                <c:pt idx="620">
                  <c:v>-2.058769912522564</c:v>
                </c:pt>
                <c:pt idx="621">
                  <c:v>-2.058639000563474</c:v>
                </c:pt>
                <c:pt idx="622">
                  <c:v>-2.057201511361658</c:v>
                </c:pt>
                <c:pt idx="623">
                  <c:v>-2.0565869840638205</c:v>
                </c:pt>
                <c:pt idx="624">
                  <c:v>-2.0570713962579577</c:v>
                </c:pt>
                <c:pt idx="625">
                  <c:v>-2.0571514612532407</c:v>
                </c:pt>
                <c:pt idx="626">
                  <c:v>-2.0575917428362307</c:v>
                </c:pt>
                <c:pt idx="627">
                  <c:v>-2.0579874005166516</c:v>
                </c:pt>
                <c:pt idx="628">
                  <c:v>-2.0573553423999762</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-2.0608197661289602</c:v>
                </c:pt>
                <c:pt idx="640">
                  <c:v>-2.0601786769843802</c:v>
                </c:pt>
                <c:pt idx="641">
                  <c:v>-2.0585248984588418</c:v>
                </c:pt>
                <c:pt idx="642">
                  <c:v>-2.0570350065278831</c:v>
                </c:pt>
                <c:pt idx="643">
                  <c:v>-2.0579905120472692</c:v>
                </c:pt>
                <c:pt idx="644">
                  <c:v>-2.0589320915698579</c:v>
                </c:pt>
                <c:pt idx="645">
                  <c:v>-2.0598113645890077</c:v>
                </c:pt>
                <c:pt idx="646">
                  <c:v>-2.0593826943276077</c:v>
                </c:pt>
                <c:pt idx="647">
                  <c:v>-2.0587388351618467</c:v>
                </c:pt>
                <c:pt idx="648">
                  <c:v>-2.0581273055581448</c:v>
                </c:pt>
                <c:pt idx="649">
                  <c:v>-2.0595667299802329</c:v>
                </c:pt>
                <c:pt idx="650">
                  <c:v>-2.058715536627659</c:v>
                </c:pt>
                <c:pt idx="651">
                  <c:v>-2.0579074493578702</c:v>
                </c:pt>
                <c:pt idx="652">
                  <c:v>-2.0552560837585321</c:v>
                </c:pt>
                <c:pt idx="653">
                  <c:v>-2.0544531570761237</c:v>
                </c:pt>
                <c:pt idx="654">
                  <c:v>-2.0551835699168635</c:v>
                </c:pt>
                <c:pt idx="655">
                  <c:v>-2.0571288457379833</c:v>
                </c:pt>
                <c:pt idx="656">
                  <c:v>-2.0578044652833825</c:v>
                </c:pt>
                <c:pt idx="657">
                  <c:v>-2.0573831564480831</c:v>
                </c:pt>
                <c:pt idx="658">
                  <c:v>-2.0563820024977417</c:v>
                </c:pt>
                <c:pt idx="659">
                  <c:v>-2.0573580744756277</c:v>
                </c:pt>
                <c:pt idx="660">
                  <c:v>-2.0575741361263642</c:v>
                </c:pt>
                <c:pt idx="661">
                  <c:v>-2.0581284439230103</c:v>
                </c:pt>
                <c:pt idx="662">
                  <c:v>-2.0594380188598627</c:v>
                </c:pt>
                <c:pt idx="663">
                  <c:v>-2.0597822224485469</c:v>
                </c:pt>
                <c:pt idx="664">
                  <c:v>-2.0581691973850553</c:v>
                </c:pt>
                <c:pt idx="665">
                  <c:v>-2.0575857095024652</c:v>
                </c:pt>
                <c:pt idx="666">
                  <c:v>-2.0567111037792327</c:v>
                </c:pt>
                <c:pt idx="667">
                  <c:v>-2.0560075184037307</c:v>
                </c:pt>
                <c:pt idx="668">
                  <c:v>-2.0555841605116854</c:v>
                </c:pt>
                <c:pt idx="669">
                  <c:v>-2.0531514368568078</c:v>
                </c:pt>
                <c:pt idx="670">
                  <c:v>-2.0528434332707288</c:v>
                </c:pt>
                <c:pt idx="671">
                  <c:v>-2.0520691554373087</c:v>
                </c:pt>
                <c:pt idx="672">
                  <c:v>-2.0509894163660372</c:v>
                </c:pt>
                <c:pt idx="673">
                  <c:v>-2.0500011259386177</c:v>
                </c:pt>
                <c:pt idx="674">
                  <c:v>-2.0494832458175605</c:v>
                </c:pt>
                <c:pt idx="675">
                  <c:v>-2.0513433340015137</c:v>
                </c:pt>
                <c:pt idx="676">
                  <c:v>-2.0537757161469452</c:v>
                </c:pt>
                <c:pt idx="677">
                  <c:v>-2.0555797588342282</c:v>
                </c:pt>
                <c:pt idx="678">
                  <c:v>-2.0612633110245753</c:v>
                </c:pt>
                <c:pt idx="679">
                  <c:v>-2.0616561986838327</c:v>
                </c:pt>
                <c:pt idx="680">
                  <c:v>-2.0603338361150212</c:v>
                </c:pt>
                <c:pt idx="681">
                  <c:v>-2.0592561840459593</c:v>
                </c:pt>
                <c:pt idx="682">
                  <c:v>-2.0584950732994667</c:v>
                </c:pt>
                <c:pt idx="683">
                  <c:v>-2.0584110240271798</c:v>
                </c:pt>
                <c:pt idx="684">
                  <c:v>-2.0576803076224808</c:v>
                </c:pt>
                <c:pt idx="685">
                  <c:v>-2.0571123015019892</c:v>
                </c:pt>
                <c:pt idx="686">
                  <c:v>-2.0528340607333746</c:v>
                </c:pt>
                <c:pt idx="687">
                  <c:v>-2.0526610672198835</c:v>
                </c:pt>
                <c:pt idx="688">
                  <c:v>-2.0514494675521178</c:v>
                </c:pt>
                <c:pt idx="689">
                  <c:v>-2.0501955207114992</c:v>
                </c:pt>
                <c:pt idx="690">
                  <c:v>-2.0491596466328752</c:v>
                </c:pt>
                <c:pt idx="691">
                  <c:v>-2.0472117146270858</c:v>
                </c:pt>
                <c:pt idx="692">
                  <c:v>-2.047483214646594</c:v>
                </c:pt>
                <c:pt idx="693">
                  <c:v>-2.0478145167668385</c:v>
                </c:pt>
                <c:pt idx="694">
                  <c:v>-2.0483711392386965</c:v>
                </c:pt>
                <c:pt idx="695">
                  <c:v>-2.0479413306124359</c:v>
                </c:pt>
                <c:pt idx="696">
                  <c:v>-2.0481781484491401</c:v>
                </c:pt>
                <c:pt idx="697">
                  <c:v>-2.0491621130900768</c:v>
                </c:pt>
                <c:pt idx="698">
                  <c:v>-2.0505417354114286</c:v>
                </c:pt>
                <c:pt idx="699">
                  <c:v>-2.0523417558761992</c:v>
                </c:pt>
                <c:pt idx="700">
                  <c:v>-2.0529421295042205</c:v>
                </c:pt>
                <c:pt idx="701">
                  <c:v>-2.0525512909017332</c:v>
                </c:pt>
                <c:pt idx="702">
                  <c:v>-2.0529792401987237</c:v>
                </c:pt>
                <c:pt idx="703">
                  <c:v>-2.0542307964731208</c:v>
                </c:pt>
                <c:pt idx="704">
                  <c:v>-2.0532948328838785</c:v>
                </c:pt>
                <c:pt idx="705">
                  <c:v>-2.0511801304258586</c:v>
                </c:pt>
                <c:pt idx="706">
                  <c:v>-2.0498250967855114</c:v>
                </c:pt>
                <c:pt idx="707">
                  <c:v>-2.0494295908870752</c:v>
                </c:pt>
                <c:pt idx="708">
                  <c:v>-2.0484476373574152</c:v>
                </c:pt>
                <c:pt idx="709">
                  <c:v>-2.0463779003114002</c:v>
                </c:pt>
                <c:pt idx="710">
                  <c:v>-2.0468300208889607</c:v>
                </c:pt>
                <c:pt idx="711">
                  <c:v>-2.047919170443123</c:v>
                </c:pt>
                <c:pt idx="712">
                  <c:v>-2.047730695167536</c:v>
                </c:pt>
                <c:pt idx="713">
                  <c:v>-2.0468931621932978</c:v>
                </c:pt>
                <c:pt idx="714">
                  <c:v>-2.0456685851660978</c:v>
                </c:pt>
                <c:pt idx="715">
                  <c:v>-2.0450775081844386</c:v>
                </c:pt>
                <c:pt idx="716">
                  <c:v>-2.0454202698442847</c:v>
                </c:pt>
                <c:pt idx="717">
                  <c:v>-2.0462438388762068</c:v>
                </c:pt>
                <c:pt idx="718">
                  <c:v>-2.0476323783889692</c:v>
                </c:pt>
                <c:pt idx="719">
                  <c:v>-2.0492799338532501</c:v>
                </c:pt>
                <c:pt idx="720">
                  <c:v>-2.0507120727402395</c:v>
                </c:pt>
                <c:pt idx="721">
                  <c:v>-2.0500299265696187</c:v>
                </c:pt>
                <c:pt idx="722">
                  <c:v>-2.0488833275354636</c:v>
                </c:pt>
                <c:pt idx="723">
                  <c:v>-2.047727090345465</c:v>
                </c:pt>
                <c:pt idx="724">
                  <c:v>-2.0464127722216716</c:v>
                </c:pt>
                <c:pt idx="725">
                  <c:v>-2.0441220026650391</c:v>
                </c:pt>
                <c:pt idx="726">
                  <c:v>-2.0447402486214168</c:v>
                </c:pt>
                <c:pt idx="727">
                  <c:v>-2.0473692643239492</c:v>
                </c:pt>
                <c:pt idx="728">
                  <c:v>-2.0499769167125672</c:v>
                </c:pt>
                <c:pt idx="729">
                  <c:v>-2.0520541669666397</c:v>
                </c:pt>
                <c:pt idx="730">
                  <c:v>-2.0526809127139787</c:v>
                </c:pt>
                <c:pt idx="731">
                  <c:v>-2.0539715907941352</c:v>
                </c:pt>
                <c:pt idx="732">
                  <c:v>-2.0539610798919385</c:v>
                </c:pt>
                <c:pt idx="733">
                  <c:v>-2.0543849690209015</c:v>
                </c:pt>
                <c:pt idx="734">
                  <c:v>-2.0550573252536952</c:v>
                </c:pt>
                <c:pt idx="735">
                  <c:v>-2.0554611032701429</c:v>
                </c:pt>
                <c:pt idx="736">
                  <c:v>-2.0559335626332285</c:v>
                </c:pt>
                <c:pt idx="737">
                  <c:v>-2.0557507412364413</c:v>
                </c:pt>
                <c:pt idx="738">
                  <c:v>-2.0546900128583445</c:v>
                </c:pt>
                <c:pt idx="739">
                  <c:v>-2.0538952444574092</c:v>
                </c:pt>
                <c:pt idx="740">
                  <c:v>-2.0536810800814482</c:v>
                </c:pt>
                <c:pt idx="741">
                  <c:v>-2.0523943103873186</c:v>
                </c:pt>
                <c:pt idx="742">
                  <c:v>-2.0499250452203652</c:v>
                </c:pt>
                <c:pt idx="743">
                  <c:v>-2.0485143075928014</c:v>
                </c:pt>
                <c:pt idx="744">
                  <c:v>-2.0489435090911314</c:v>
                </c:pt>
                <c:pt idx="745">
                  <c:v>-2.0500894251063926</c:v>
                </c:pt>
                <c:pt idx="746">
                  <c:v>-2.050884193507315</c:v>
                </c:pt>
                <c:pt idx="747">
                  <c:v>-2.0540649746582837</c:v>
                </c:pt>
                <c:pt idx="748">
                  <c:v>-2.0558585443888497</c:v>
                </c:pt>
                <c:pt idx="749">
                  <c:v>-2.0583745963516002</c:v>
                </c:pt>
                <c:pt idx="750">
                  <c:v>-2.0591124844549427</c:v>
                </c:pt>
                <c:pt idx="751">
                  <c:v>-2.0605907271188082</c:v>
                </c:pt>
                <c:pt idx="752">
                  <c:v>-2.0605649241819357</c:v>
                </c:pt>
                <c:pt idx="753">
                  <c:v>-2.0598340939407365</c:v>
                </c:pt>
                <c:pt idx="754">
                  <c:v>-2.0596657677231867</c:v>
                </c:pt>
                <c:pt idx="755">
                  <c:v>-2.0602962700745882</c:v>
                </c:pt>
                <c:pt idx="756">
                  <c:v>-2.0611135780997651</c:v>
                </c:pt>
                <c:pt idx="757">
                  <c:v>-2.0596400406773232</c:v>
                </c:pt>
                <c:pt idx="758">
                  <c:v>-2.0591798756547477</c:v>
                </c:pt>
                <c:pt idx="759">
                  <c:v>-2.0579559437009607</c:v>
                </c:pt>
                <c:pt idx="760">
                  <c:v>-2.0590126878020532</c:v>
                </c:pt>
                <c:pt idx="761">
                  <c:v>-2.0609694990537633</c:v>
                </c:pt>
                <c:pt idx="762">
                  <c:v>-2.0601879356852493</c:v>
                </c:pt>
                <c:pt idx="763">
                  <c:v>-2.059162534563356</c:v>
                </c:pt>
                <c:pt idx="764">
                  <c:v>-2.0600471958428557</c:v>
                </c:pt>
                <c:pt idx="765">
                  <c:v>-2.0607105589932408</c:v>
                </c:pt>
                <c:pt idx="766">
                  <c:v>-2.0620352362372643</c:v>
                </c:pt>
                <c:pt idx="767">
                  <c:v>-2.0625612746398474</c:v>
                </c:pt>
                <c:pt idx="768">
                  <c:v>-2.0630465595803749</c:v>
                </c:pt>
                <c:pt idx="769">
                  <c:v>-2.0639934135268172</c:v>
                </c:pt>
                <c:pt idx="770">
                  <c:v>-2.0648637693545595</c:v>
                </c:pt>
                <c:pt idx="771">
                  <c:v>-2.0646327571786292</c:v>
                </c:pt>
                <c:pt idx="772">
                  <c:v>-2.0641893261195041</c:v>
                </c:pt>
                <c:pt idx="773">
                  <c:v>-2.0640907057769979</c:v>
                </c:pt>
                <c:pt idx="774">
                  <c:v>-2.0635611384433492</c:v>
                </c:pt>
                <c:pt idx="775">
                  <c:v>-2.0635576854032678</c:v>
                </c:pt>
                <c:pt idx="776">
                  <c:v>-2.0639848757903456</c:v>
                </c:pt>
                <c:pt idx="777">
                  <c:v>-2.0634823256494315</c:v>
                </c:pt>
                <c:pt idx="778">
                  <c:v>-2.0628116390184177</c:v>
                </c:pt>
                <c:pt idx="779">
                  <c:v>-2.0616636739464131</c:v>
                </c:pt>
                <c:pt idx="780">
                  <c:v>-2.0591787372898827</c:v>
                </c:pt>
                <c:pt idx="781">
                  <c:v>-2.0561770209316421</c:v>
                </c:pt>
                <c:pt idx="782">
                  <c:v>-2.0546706227101907</c:v>
                </c:pt>
                <c:pt idx="783">
                  <c:v>-2.0524281198236944</c:v>
                </c:pt>
                <c:pt idx="784">
                  <c:v>-2.0505244322655352</c:v>
                </c:pt>
                <c:pt idx="785">
                  <c:v>-2.0495726074591971</c:v>
                </c:pt>
                <c:pt idx="786">
                  <c:v>-2.0509351922531187</c:v>
                </c:pt>
                <c:pt idx="787">
                  <c:v>-2.0571823109409881</c:v>
                </c:pt>
                <c:pt idx="788">
                  <c:v>-2.0600182434298797</c:v>
                </c:pt>
                <c:pt idx="789">
                  <c:v>-2.063487448291303</c:v>
                </c:pt>
                <c:pt idx="790">
                  <c:v>-2.0651879377216602</c:v>
                </c:pt>
                <c:pt idx="791">
                  <c:v>-2.0675393821254096</c:v>
                </c:pt>
                <c:pt idx="792">
                  <c:v>-2.0693219097168054</c:v>
                </c:pt>
                <c:pt idx="793">
                  <c:v>-2.0701087095636979</c:v>
                </c:pt>
                <c:pt idx="794">
                  <c:v>-2.0696619393009827</c:v>
                </c:pt>
                <c:pt idx="795">
                  <c:v>-2.0689416579075215</c:v>
                </c:pt>
                <c:pt idx="796">
                  <c:v>-2.0708944848822171</c:v>
                </c:pt>
                <c:pt idx="797">
                  <c:v>-2.0706703028954512</c:v>
                </c:pt>
                <c:pt idx="798">
                  <c:v>-2.0704973093819792</c:v>
                </c:pt>
                <c:pt idx="799">
                  <c:v>-2.0701830447891609</c:v>
                </c:pt>
                <c:pt idx="800">
                  <c:v>-2.0725766466383106</c:v>
                </c:pt>
                <c:pt idx="801">
                  <c:v>-2.0743891132255627</c:v>
                </c:pt>
                <c:pt idx="802">
                  <c:v>-2.0732194812756837</c:v>
                </c:pt>
                <c:pt idx="803">
                  <c:v>-2.0722259164244252</c:v>
                </c:pt>
                <c:pt idx="804">
                  <c:v>-2.0723595604591765</c:v>
                </c:pt>
                <c:pt idx="805">
                  <c:v>-2.0721525677818278</c:v>
                </c:pt>
                <c:pt idx="806">
                  <c:v>-2.0719746413539482</c:v>
                </c:pt>
                <c:pt idx="807">
                  <c:v>-2.0704507502591407</c:v>
                </c:pt>
                <c:pt idx="808">
                  <c:v>-2.0696464954843594</c:v>
                </c:pt>
                <c:pt idx="809">
                  <c:v>-2.069148612639367</c:v>
                </c:pt>
                <c:pt idx="810">
                  <c:v>-2.0672785447901152</c:v>
                </c:pt>
                <c:pt idx="811">
                  <c:v>-2.0665461208381073</c:v>
                </c:pt>
                <c:pt idx="812">
                  <c:v>-2.0672716007644607</c:v>
                </c:pt>
                <c:pt idx="813">
                  <c:v>-2.0664663594068027</c:v>
                </c:pt>
                <c:pt idx="814">
                  <c:v>-2.0659115203732199</c:v>
                </c:pt>
                <c:pt idx="815">
                  <c:v>-2.0653063656127699</c:v>
                </c:pt>
                <c:pt idx="816">
                  <c:v>-2.0654075283034672</c:v>
                </c:pt>
                <c:pt idx="817">
                  <c:v>-2.0663277824576549</c:v>
                </c:pt>
                <c:pt idx="818">
                  <c:v>-2.0658832130336826</c:v>
                </c:pt>
                <c:pt idx="819">
                  <c:v>-2.0650945159120129</c:v>
                </c:pt>
                <c:pt idx="820">
                  <c:v>-2.0668102214860231</c:v>
                </c:pt>
                <c:pt idx="821">
                  <c:v>-2.0698030965438363</c:v>
                </c:pt>
                <c:pt idx="822">
                  <c:v>-2.0709306469393369</c:v>
                </c:pt>
                <c:pt idx="823">
                  <c:v>-2.0712757232743968</c:v>
                </c:pt>
                <c:pt idx="824">
                  <c:v>-2.0705502433480376</c:v>
                </c:pt>
                <c:pt idx="825">
                  <c:v>-2.0701225217240182</c:v>
                </c:pt>
                <c:pt idx="826">
                  <c:v>-2.0715487411136997</c:v>
                </c:pt>
                <c:pt idx="827">
                  <c:v>-2.0730614382873842</c:v>
                </c:pt>
                <c:pt idx="828">
                  <c:v>-2.0731381640790687</c:v>
                </c:pt>
                <c:pt idx="829">
                  <c:v>-2.0715582654330547</c:v>
                </c:pt>
                <c:pt idx="830">
                  <c:v>-2.0723631273357443</c:v>
                </c:pt>
                <c:pt idx="831">
                  <c:v>-2.0735901708201552</c:v>
                </c:pt>
                <c:pt idx="832">
                  <c:v>-2.0761319498287776</c:v>
                </c:pt>
                <c:pt idx="833">
                  <c:v>-2.0758543026390157</c:v>
                </c:pt>
                <c:pt idx="834">
                  <c:v>-2.0771085909890985</c:v>
                </c:pt>
                <c:pt idx="835">
                  <c:v>-2.0783857604728992</c:v>
                </c:pt>
                <c:pt idx="836">
                  <c:v>-2.0790216510846182</c:v>
                </c:pt>
                <c:pt idx="837">
                  <c:v>-2.0788064242347621</c:v>
                </c:pt>
                <c:pt idx="838">
                  <c:v>-2.0786803313535938</c:v>
                </c:pt>
                <c:pt idx="839">
                  <c:v>-2.0781963745054099</c:v>
                </c:pt>
                <c:pt idx="840">
                  <c:v>-2.0786303191906788</c:v>
                </c:pt>
                <c:pt idx="841">
                  <c:v>-2.0790092429076354</c:v>
                </c:pt>
                <c:pt idx="842">
                  <c:v>-2.0804136056919766</c:v>
                </c:pt>
                <c:pt idx="843">
                  <c:v>-2.0809269323535915</c:v>
                </c:pt>
                <c:pt idx="844">
                  <c:v>-2.0808035715480884</c:v>
                </c:pt>
                <c:pt idx="845">
                  <c:v>-2.0814292548215612</c:v>
                </c:pt>
                <c:pt idx="846">
                  <c:v>-2.0830150729648409</c:v>
                </c:pt>
                <c:pt idx="847">
                  <c:v>-2.0838657350804795</c:v>
                </c:pt>
                <c:pt idx="848">
                  <c:v>-2.0844640217062818</c:v>
                </c:pt>
                <c:pt idx="849">
                  <c:v>-2.0849885422890431</c:v>
                </c:pt>
                <c:pt idx="850">
                  <c:v>-2.0858147295601555</c:v>
                </c:pt>
                <c:pt idx="851">
                  <c:v>-2.0867248522670612</c:v>
                </c:pt>
                <c:pt idx="852">
                  <c:v>-2.0863834945905197</c:v>
                </c:pt>
                <c:pt idx="853">
                  <c:v>-2.0869638329970179</c:v>
                </c:pt>
                <c:pt idx="854">
                  <c:v>-2.0844809074517201</c:v>
                </c:pt>
                <c:pt idx="855">
                  <c:v>-2.0835169780323706</c:v>
                </c:pt>
                <c:pt idx="856">
                  <c:v>-2.0817508049494791</c:v>
                </c:pt>
                <c:pt idx="857">
                  <c:v>-2.0810357979798795</c:v>
                </c:pt>
                <c:pt idx="858">
                  <c:v>-2.0813725642514402</c:v>
                </c:pt>
                <c:pt idx="859">
                  <c:v>-2.0811809774452432</c:v>
                </c:pt>
                <c:pt idx="860">
                  <c:v>-2.0817781257061627</c:v>
                </c:pt>
                <c:pt idx="861">
                  <c:v>-2.0805492987834988</c:v>
                </c:pt>
                <c:pt idx="862">
                  <c:v>-2.0798474968462632</c:v>
                </c:pt>
                <c:pt idx="863">
                  <c:v>-2.0793952244867171</c:v>
                </c:pt>
                <c:pt idx="864">
                  <c:v>-2.0790627081106265</c:v>
                </c:pt>
                <c:pt idx="865">
                  <c:v>-2.0784993313405948</c:v>
                </c:pt>
                <c:pt idx="866">
                  <c:v>-2.079302941041945</c:v>
                </c:pt>
                <c:pt idx="867">
                  <c:v>-2.0788014154293797</c:v>
                </c:pt>
                <c:pt idx="868">
                  <c:v>-2.0784304223209631</c:v>
                </c:pt>
                <c:pt idx="869">
                  <c:v>-2.0773979253914412</c:v>
                </c:pt>
                <c:pt idx="870">
                  <c:v>-2.0773756513856392</c:v>
                </c:pt>
                <c:pt idx="871">
                  <c:v>-2.0782757185362613</c:v>
                </c:pt>
                <c:pt idx="872">
                  <c:v>-2.0777932036168942</c:v>
                </c:pt>
                <c:pt idx="873">
                  <c:v>-2.0781416571010749</c:v>
                </c:pt>
                <c:pt idx="874">
                  <c:v>-2.0789613936379396</c:v>
                </c:pt>
                <c:pt idx="875">
                  <c:v>-2.0801589534724201</c:v>
                </c:pt>
                <c:pt idx="876">
                  <c:v>-2.0791896737382127</c:v>
                </c:pt>
                <c:pt idx="877">
                  <c:v>-2.0806546354786777</c:v>
                </c:pt>
                <c:pt idx="878">
                  <c:v>-2.0811517973592686</c:v>
                </c:pt>
                <c:pt idx="879">
                  <c:v>-2.0814434843823193</c:v>
                </c:pt>
                <c:pt idx="880">
                  <c:v>-2.0820321707978025</c:v>
                </c:pt>
                <c:pt idx="881">
                  <c:v>-2.0819760494101018</c:v>
                </c:pt>
                <c:pt idx="882">
                  <c:v>-2.0821056712223651</c:v>
                </c:pt>
                <c:pt idx="883">
                  <c:v>-2.0815545887928302</c:v>
                </c:pt>
                <c:pt idx="884">
                  <c:v>-2.0810500654861386</c:v>
                </c:pt>
                <c:pt idx="885">
                  <c:v>-2.0816003890057573</c:v>
                </c:pt>
                <c:pt idx="886">
                  <c:v>-2.0811425007129012</c:v>
                </c:pt>
                <c:pt idx="887">
                  <c:v>-2.0798402872021313</c:v>
                </c:pt>
                <c:pt idx="888">
                  <c:v>-2.0814901573416482</c:v>
                </c:pt>
                <c:pt idx="889">
                  <c:v>-2.0841061956847677</c:v>
                </c:pt>
                <c:pt idx="890">
                  <c:v>-2.0843599372124282</c:v>
                </c:pt>
                <c:pt idx="891">
                  <c:v>-2.0854534884440437</c:v>
                </c:pt>
                <c:pt idx="892">
                  <c:v>-2.086269885777341</c:v>
                </c:pt>
                <c:pt idx="893">
                  <c:v>-2.0868224480811932</c:v>
                </c:pt>
                <c:pt idx="894">
                  <c:v>-2.0878704647183355</c:v>
                </c:pt>
                <c:pt idx="895">
                  <c:v>-2.0891596629241751</c:v>
                </c:pt>
                <c:pt idx="896">
                  <c:v>-2.0899688885588428</c:v>
                </c:pt>
                <c:pt idx="897">
                  <c:v>-2.0911361678880001</c:v>
                </c:pt>
                <c:pt idx="898">
                  <c:v>-2.0935140603020459</c:v>
                </c:pt>
                <c:pt idx="899">
                  <c:v>-2.094751994143603</c:v>
                </c:pt>
                <c:pt idx="900">
                  <c:v>-2.0951751623081947</c:v>
                </c:pt>
                <c:pt idx="901">
                  <c:v>-2.0948428356595574</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-2.0984704250187556</c:v>
                </c:pt>
                <c:pt idx="911">
                  <c:v>-2.0976700406845201</c:v>
                </c:pt>
                <c:pt idx="912">
                  <c:v>-2.0983895252225881</c:v>
                </c:pt>
                <c:pt idx="913">
                  <c:v>-2.0983829985973892</c:v>
                </c:pt>
                <c:pt idx="914">
                  <c:v>-2.0990279202370061</c:v>
                </c:pt>
                <c:pt idx="915">
                  <c:v>-2.0992118041076679</c:v>
                </c:pt>
                <c:pt idx="916">
                  <c:v>-2.1015468940029232</c:v>
                </c:pt>
                <c:pt idx="917">
                  <c:v>-2.1035225262203494</c:v>
                </c:pt>
                <c:pt idx="918">
                  <c:v>-2.1037029570509196</c:v>
                </c:pt>
                <c:pt idx="919">
                  <c:v>-2.1014012971371052</c:v>
                </c:pt>
                <c:pt idx="920">
                  <c:v>-2.0997057785666442</c:v>
                </c:pt>
                <c:pt idx="921">
                  <c:v>-2.0963208127049775</c:v>
                </c:pt>
                <c:pt idx="922">
                  <c:v>-2.0948990329382577</c:v>
                </c:pt>
                <c:pt idx="923">
                  <c:v>-2.0929745891940827</c:v>
                </c:pt>
                <c:pt idx="924">
                  <c:v>-2.0927710116113372</c:v>
                </c:pt>
                <c:pt idx="925">
                  <c:v>-2.0913862666481009</c:v>
                </c:pt>
                <c:pt idx="926">
                  <c:v>-2.0891387929017107</c:v>
                </c:pt>
                <c:pt idx="927">
                  <c:v>-2.0871523082726107</c:v>
                </c:pt>
                <c:pt idx="928">
                  <c:v>-2.0876293969861344</c:v>
                </c:pt>
                <c:pt idx="929">
                  <c:v>-2.0887052656168952</c:v>
                </c:pt>
                <c:pt idx="930">
                  <c:v>-2.0902921462340487</c:v>
                </c:pt>
                <c:pt idx="931">
                  <c:v>-2.0920011354554027</c:v>
                </c:pt>
                <c:pt idx="932">
                  <c:v>-2.0928325592048465</c:v>
                </c:pt>
                <c:pt idx="933">
                  <c:v>-2.095329183073968</c:v>
                </c:pt>
                <c:pt idx="934">
                  <c:v>-2.0980360629330481</c:v>
                </c:pt>
                <c:pt idx="935">
                  <c:v>-2.10144834955139</c:v>
                </c:pt>
                <c:pt idx="936">
                  <c:v>-2.1027303001676092</c:v>
                </c:pt>
                <c:pt idx="937">
                  <c:v>-2.1041460466005653</c:v>
                </c:pt>
                <c:pt idx="938">
                  <c:v>-2.1054363831712521</c:v>
                </c:pt>
                <c:pt idx="939">
                  <c:v>-2.1071885543663518</c:v>
                </c:pt>
                <c:pt idx="940">
                  <c:v>-2.1078256592339244</c:v>
                </c:pt>
                <c:pt idx="941">
                  <c:v>-2.1092987413104436</c:v>
                </c:pt>
                <c:pt idx="942">
                  <c:v>-2.1093941362858288</c:v>
                </c:pt>
                <c:pt idx="943">
                  <c:v>-2.1091249509415548</c:v>
                </c:pt>
                <c:pt idx="944">
                  <c:v>-2.1085069706036421</c:v>
                </c:pt>
                <c:pt idx="945">
                  <c:v>-2.1080881661710293</c:v>
                </c:pt>
                <c:pt idx="946">
                  <c:v>-2.1084027722733092</c:v>
                </c:pt>
                <c:pt idx="947">
                  <c:v>-2.1099134962812229</c:v>
                </c:pt>
                <c:pt idx="948">
                  <c:v>-2.1100315826628879</c:v>
                </c:pt>
                <c:pt idx="949">
                  <c:v>-2.1088611918030997</c:v>
                </c:pt>
                <c:pt idx="950">
                  <c:v>-2.1083052523501671</c:v>
                </c:pt>
                <c:pt idx="951">
                  <c:v>-2.1072909692584005</c:v>
                </c:pt>
                <c:pt idx="952">
                  <c:v>-2.1077216885765679</c:v>
                </c:pt>
                <c:pt idx="953">
                  <c:v>-2.1074312537548692</c:v>
                </c:pt>
                <c:pt idx="954">
                  <c:v>-2.108811559095134</c:v>
                </c:pt>
                <c:pt idx="955">
                  <c:v>-2.1090458345836494</c:v>
                </c:pt>
                <c:pt idx="956">
                  <c:v>-2.1069576939723902</c:v>
                </c:pt>
                <c:pt idx="957">
                  <c:v>-2.1057746293171675</c:v>
                </c:pt>
                <c:pt idx="958">
                  <c:v>-2.1052838802253011</c:v>
                </c:pt>
                <c:pt idx="959">
                  <c:v>-2.1061024404518349</c:v>
                </c:pt>
                <c:pt idx="960">
                  <c:v>-2.1048391969648321</c:v>
                </c:pt>
                <c:pt idx="961">
                  <c:v>-2.1052701439559782</c:v>
                </c:pt>
                <c:pt idx="962">
                  <c:v>-2.1055487018376202</c:v>
                </c:pt>
                <c:pt idx="963">
                  <c:v>-2.1044864935851977</c:v>
                </c:pt>
                <c:pt idx="964">
                  <c:v>-2.1032865811300092</c:v>
                </c:pt>
                <c:pt idx="965">
                  <c:v>-2.1029518639151803</c:v>
                </c:pt>
                <c:pt idx="966">
                  <c:v>-2.1014968059489982</c:v>
                </c:pt>
                <c:pt idx="967">
                  <c:v>-2.1022264598798404</c:v>
                </c:pt>
                <c:pt idx="968">
                  <c:v>-2.1026167672454092</c:v>
                </c:pt>
                <c:pt idx="969">
                  <c:v>-2.1034221224395395</c:v>
                </c:pt>
                <c:pt idx="970">
                  <c:v>-2.1049430158402203</c:v>
                </c:pt>
                <c:pt idx="971">
                  <c:v>-2.1046354296545928</c:v>
                </c:pt>
                <c:pt idx="972">
                  <c:v>-2.1042037237535709</c:v>
                </c:pt>
                <c:pt idx="973">
                  <c:v>-2.1050529439403647</c:v>
                </c:pt>
                <c:pt idx="974">
                  <c:v>-2.1059648500855603</c:v>
                </c:pt>
                <c:pt idx="975">
                  <c:v>-2.1073137365556427</c:v>
                </c:pt>
                <c:pt idx="976">
                  <c:v>-2.1080091636496263</c:v>
                </c:pt>
                <c:pt idx="977">
                  <c:v>-2.1082287542314511</c:v>
                </c:pt>
                <c:pt idx="978">
                  <c:v>-2.109320332297306</c:v>
                </c:pt>
                <c:pt idx="979">
                  <c:v>-2.1105369407704622</c:v>
                </c:pt>
                <c:pt idx="980">
                  <c:v>-2.1103572309042988</c:v>
                </c:pt>
                <c:pt idx="981">
                  <c:v>-2.1110533410171972</c:v>
                </c:pt>
                <c:pt idx="982">
                  <c:v>-2.1127100413459092</c:v>
                </c:pt>
                <c:pt idx="983">
                  <c:v>-2.114443657193732</c:v>
                </c:pt>
                <c:pt idx="984">
                  <c:v>-2.1159864451452393</c:v>
                </c:pt>
                <c:pt idx="985">
                  <c:v>-2.1169602783389232</c:v>
                </c:pt>
                <c:pt idx="986">
                  <c:v>-2.1164358336471407</c:v>
                </c:pt>
                <c:pt idx="987">
                  <c:v>-2.1168826039098518</c:v>
                </c:pt>
                <c:pt idx="988">
                  <c:v>-2.1175770823664712</c:v>
                </c:pt>
                <c:pt idx="989">
                  <c:v>-2.1167785573614992</c:v>
                </c:pt>
                <c:pt idx="990">
                  <c:v>-2.1169471491975003</c:v>
                </c:pt>
                <c:pt idx="991">
                  <c:v>-2.1172500301416903</c:v>
                </c:pt>
                <c:pt idx="992">
                  <c:v>-2.1168878024427191</c:v>
                </c:pt>
                <c:pt idx="993">
                  <c:v>-2.1173200775262058</c:v>
                </c:pt>
                <c:pt idx="994">
                  <c:v>-2.1177051104679094</c:v>
                </c:pt>
                <c:pt idx="995">
                  <c:v>-2.1191325061679476</c:v>
                </c:pt>
                <c:pt idx="996">
                  <c:v>-2.1194217646793203</c:v>
                </c:pt>
                <c:pt idx="997">
                  <c:v>-2.1180463543079355</c:v>
                </c:pt>
                <c:pt idx="998">
                  <c:v>-2.1178505555517404</c:v>
                </c:pt>
                <c:pt idx="999">
                  <c:v>-2.1181350708761641</c:v>
                </c:pt>
                <c:pt idx="1000">
                  <c:v>-2.1181675901657115</c:v>
                </c:pt>
                <c:pt idx="1001">
                  <c:v>-2.1171946676639433</c:v>
                </c:pt>
                <c:pt idx="1002">
                  <c:v>-2.1196299716125111</c:v>
                </c:pt>
                <c:pt idx="1003">
                  <c:v>-2.120016939774473</c:v>
                </c:pt>
                <c:pt idx="1004">
                  <c:v>-2.1203361752271812</c:v>
                </c:pt>
                <c:pt idx="1005">
                  <c:v>-2.1203731720851806</c:v>
                </c:pt>
                <c:pt idx="1006">
                  <c:v>-2.1189700235566988</c:v>
                </c:pt>
                <c:pt idx="1007">
                  <c:v>-2.1174654087735387</c:v>
                </c:pt>
                <c:pt idx="1008">
                  <c:v>-2.1149712893071211</c:v>
                </c:pt>
                <c:pt idx="1009">
                  <c:v>-2.1153201981371992</c:v>
                </c:pt>
                <c:pt idx="1010">
                  <c:v>-2.1140003020256017</c:v>
                </c:pt>
                <c:pt idx="1011">
                  <c:v>-2.1129512229145746</c:v>
                </c:pt>
                <c:pt idx="1012">
                  <c:v>-2.1126187444839797</c:v>
                </c:pt>
                <c:pt idx="1013">
                  <c:v>-2.1130905967191471</c:v>
                </c:pt>
                <c:pt idx="1014">
                  <c:v>-2.1122453608093537</c:v>
                </c:pt>
                <c:pt idx="1015">
                  <c:v>-2.1121259083898707</c:v>
                </c:pt>
                <c:pt idx="1016">
                  <c:v>-2.111757192011197</c:v>
                </c:pt>
                <c:pt idx="1017">
                  <c:v>-2.1115471257486962</c:v>
                </c:pt>
                <c:pt idx="1018">
                  <c:v>-2.1118001083664808</c:v>
                </c:pt>
                <c:pt idx="1019">
                  <c:v>-2.1121282230650977</c:v>
                </c:pt>
                <c:pt idx="1020">
                  <c:v>-2.1138385403787647</c:v>
                </c:pt>
                <c:pt idx="1021">
                  <c:v>-2.1145842831996342</c:v>
                </c:pt>
                <c:pt idx="1022">
                  <c:v>-2.1166698435171987</c:v>
                </c:pt>
                <c:pt idx="1023">
                  <c:v>-2.1177107643467252</c:v>
                </c:pt>
                <c:pt idx="1024">
                  <c:v>-2.1185721650375484</c:v>
                </c:pt>
                <c:pt idx="1025">
                  <c:v>-2.1202687081363996</c:v>
                </c:pt>
                <c:pt idx="1026">
                  <c:v>-2.120578229542275</c:v>
                </c:pt>
                <c:pt idx="1027">
                  <c:v>-2.121151585977604</c:v>
                </c:pt>
                <c:pt idx="1028">
                  <c:v>-2.1211453249708527</c:v>
                </c:pt>
                <c:pt idx="1029">
                  <c:v>-2.1198972976275212</c:v>
                </c:pt>
                <c:pt idx="1030">
                  <c:v>-2.1179269777794492</c:v>
                </c:pt>
                <c:pt idx="1031">
                  <c:v>-2.1173366217621812</c:v>
                </c:pt>
                <c:pt idx="1032">
                  <c:v>-2.1168114940514862</c:v>
                </c:pt>
                <c:pt idx="1033">
                  <c:v>-2.1174949303689488</c:v>
                </c:pt>
                <c:pt idx="1034">
                  <c:v>-2.119255183954543</c:v>
                </c:pt>
                <c:pt idx="1035">
                  <c:v>-2.1209082794611618</c:v>
                </c:pt>
                <c:pt idx="1036">
                  <c:v>-2.1235346389790162</c:v>
                </c:pt>
                <c:pt idx="1037">
                  <c:v>-2.12484512460777</c:v>
                </c:pt>
                <c:pt idx="1038">
                  <c:v>-2.1252563019957904</c:v>
                </c:pt>
                <c:pt idx="1039">
                  <c:v>-2.1271570298053364</c:v>
                </c:pt>
                <c:pt idx="1040">
                  <c:v>-2.1288666641000873</c:v>
                </c:pt>
                <c:pt idx="1041">
                  <c:v>-2.1284792026466777</c:v>
                </c:pt>
                <c:pt idx="1042">
                  <c:v>-2.1277151321515082</c:v>
                </c:pt>
                <c:pt idx="1043">
                  <c:v>-2.1279281961081153</c:v>
                </c:pt>
                <c:pt idx="1044">
                  <c:v>-2.1280182407686992</c:v>
                </c:pt>
                <c:pt idx="1045">
                  <c:v>-2.1275003227021085</c:v>
                </c:pt>
                <c:pt idx="1046">
                  <c:v>-2.126194276696332</c:v>
                </c:pt>
                <c:pt idx="1047">
                  <c:v>-2.1257182504566607</c:v>
                </c:pt>
                <c:pt idx="1048">
                  <c:v>-2.1265327505151816</c:v>
                </c:pt>
                <c:pt idx="1049">
                  <c:v>-2.1271823773962573</c:v>
                </c:pt>
                <c:pt idx="1050">
                  <c:v>-2.1277606288004796</c:v>
                </c:pt>
                <c:pt idx="1051">
                  <c:v>-2.1272893836932525</c:v>
                </c:pt>
                <c:pt idx="1052">
                  <c:v>-2.1275450224956955</c:v>
                </c:pt>
                <c:pt idx="1053">
                  <c:v>-2.1274496654657753</c:v>
                </c:pt>
                <c:pt idx="1054">
                  <c:v>-2.1297951903722487</c:v>
                </c:pt>
                <c:pt idx="1055">
                  <c:v>-2.131255636598774</c:v>
                </c:pt>
                <c:pt idx="1056">
                  <c:v>-2.1314088225636567</c:v>
                </c:pt>
                <c:pt idx="1057">
                  <c:v>-2.1316112238360745</c:v>
                </c:pt>
                <c:pt idx="1058">
                  <c:v>-2.1301748350536087</c:v>
                </c:pt>
                <c:pt idx="1059">
                  <c:v>-2.1309026296551639</c:v>
                </c:pt>
                <c:pt idx="1060">
                  <c:v>-2.1319512534202545</c:v>
                </c:pt>
                <c:pt idx="1061">
                  <c:v>-2.1313947068393921</c:v>
                </c:pt>
                <c:pt idx="1062">
                  <c:v>-2.1309086250434421</c:v>
                </c:pt>
                <c:pt idx="1063">
                  <c:v>-2.1313714462507112</c:v>
                </c:pt>
                <c:pt idx="1064">
                  <c:v>-2.1302964124208468</c:v>
                </c:pt>
                <c:pt idx="1065">
                  <c:v>-2.1277731508139652</c:v>
                </c:pt>
                <c:pt idx="1066">
                  <c:v>-2.1277663585702875</c:v>
                </c:pt>
                <c:pt idx="1067">
                  <c:v>-2.1294577410817555</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-2.1243645069631794</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-2.1283175927818032</c:v>
                </c:pt>
                <c:pt idx="1085">
                  <c:v>-2.1275791734415352</c:v>
                </c:pt>
                <c:pt idx="1086">
                  <c:v>-2.1268679610214472</c:v>
                </c:pt>
                <c:pt idx="1087">
                  <c:v>-2.127310519334177</c:v>
                </c:pt>
                <c:pt idx="1088">
                  <c:v>-2.1289229372697349</c:v>
                </c:pt>
                <c:pt idx="1089">
                  <c:v>-2.1305569082466889</c:v>
                </c:pt>
                <c:pt idx="1090">
                  <c:v>-2.1328184597718622</c:v>
                </c:pt>
                <c:pt idx="1091">
                  <c:v>-2.1336888155996121</c:v>
                </c:pt>
                <c:pt idx="1092">
                  <c:v>-2.1330434006685377</c:v>
                </c:pt>
                <c:pt idx="1093">
                  <c:v>-2.1339508292452627</c:v>
                </c:pt>
                <c:pt idx="1094">
                  <c:v>-2.1335739166395626</c:v>
                </c:pt>
                <c:pt idx="1095">
                  <c:v>-2.1338860942301197</c:v>
                </c:pt>
                <c:pt idx="1096">
                  <c:v>-2.1359389455306825</c:v>
                </c:pt>
                <c:pt idx="1097">
                  <c:v>-2.1352964144572404</c:v>
                </c:pt>
                <c:pt idx="1098">
                  <c:v>-2.1368368118425711</c:v>
                </c:pt>
                <c:pt idx="1099">
                  <c:v>-2.1370918814625717</c:v>
                </c:pt>
                <c:pt idx="1100">
                  <c:v>-2.1360517954339571</c:v>
                </c:pt>
                <c:pt idx="1101">
                  <c:v>-2.1346744877878336</c:v>
                </c:pt>
                <c:pt idx="1102">
                  <c:v>-2.1334702495461801</c:v>
                </c:pt>
                <c:pt idx="1103">
                  <c:v>-2.1324598368949523</c:v>
                </c:pt>
                <c:pt idx="1104">
                  <c:v>-2.1299125937349848</c:v>
                </c:pt>
                <c:pt idx="1105">
                  <c:v>-2.1291030265908546</c:v>
                </c:pt>
                <c:pt idx="1106">
                  <c:v>-2.128577633261699</c:v>
                </c:pt>
                <c:pt idx="1107">
                  <c:v>-2.1276752893813602</c:v>
                </c:pt>
                <c:pt idx="1108">
                  <c:v>-2.1268626107066062</c:v>
                </c:pt>
                <c:pt idx="1109">
                  <c:v>-2.1256639504527608</c:v>
                </c:pt>
                <c:pt idx="1110">
                  <c:v>-2.124138617429125</c:v>
                </c:pt>
                <c:pt idx="1111">
                  <c:v>-2.1232627974500566</c:v>
                </c:pt>
                <c:pt idx="1112">
                  <c:v>-2.1236490446476211</c:v>
                </c:pt>
                <c:pt idx="1113">
                  <c:v>-2.1239598941458397</c:v>
                </c:pt>
                <c:pt idx="1114">
                  <c:v>-2.1234680446346061</c:v>
                </c:pt>
                <c:pt idx="1115">
                  <c:v>-2.1216620667270689</c:v>
                </c:pt>
                <c:pt idx="1116">
                  <c:v>-2.1219481757622987</c:v>
                </c:pt>
                <c:pt idx="1117">
                  <c:v>-2.1236287438075903</c:v>
                </c:pt>
                <c:pt idx="1118">
                  <c:v>-2.1246078514251154</c:v>
                </c:pt>
                <c:pt idx="1119">
                  <c:v>-2.1242684669143443</c:v>
                </c:pt>
                <c:pt idx="1120">
                  <c:v>-2.1256918024463896</c:v>
                </c:pt>
                <c:pt idx="1121">
                  <c:v>-2.1258872596931297</c:v>
                </c:pt>
                <c:pt idx="1122">
                  <c:v>-2.1263813479886022</c:v>
                </c:pt>
                <c:pt idx="1123">
                  <c:v>-2.1274219273086352</c:v>
                </c:pt>
                <c:pt idx="1124">
                  <c:v>-2.127202830018259</c:v>
                </c:pt>
                <c:pt idx="1125">
                  <c:v>-2.1273517281421808</c:v>
                </c:pt>
                <c:pt idx="1126">
                  <c:v>-2.1254531252803868</c:v>
                </c:pt>
                <c:pt idx="1127">
                  <c:v>-2.1241952321082493</c:v>
                </c:pt>
                <c:pt idx="1128">
                  <c:v>-2.1232778238662182</c:v>
                </c:pt>
                <c:pt idx="1129">
                  <c:v>-2.1224838523206992</c:v>
                </c:pt>
                <c:pt idx="1130">
                  <c:v>-2.121878659614747</c:v>
                </c:pt>
                <c:pt idx="1131">
                  <c:v>-2.1217165944039351</c:v>
                </c:pt>
                <c:pt idx="1132">
                  <c:v>-2.122482334500881</c:v>
                </c:pt>
                <c:pt idx="1133">
                  <c:v>-2.1234046756573193</c:v>
                </c:pt>
                <c:pt idx="1134">
                  <c:v>-2.1243980887265996</c:v>
                </c:pt>
                <c:pt idx="1135">
                  <c:v>-2.1260987678844292</c:v>
                </c:pt>
                <c:pt idx="1136">
                  <c:v>-2.1242052117735284</c:v>
                </c:pt>
                <c:pt idx="1137">
                  <c:v>-2.1223358648886972</c:v>
                </c:pt>
                <c:pt idx="1138">
                  <c:v>-2.1205749282841744</c:v>
                </c:pt>
                <c:pt idx="1139">
                  <c:v>-2.1190833667514255</c:v>
                </c:pt>
                <c:pt idx="1140">
                  <c:v>-2.1175137133891742</c:v>
                </c:pt>
                <c:pt idx="1141">
                  <c:v>-2.1163149013533342</c:v>
                </c:pt>
                <c:pt idx="1142">
                  <c:v>-2.1163436640388444</c:v>
                </c:pt>
                <c:pt idx="1143">
                  <c:v>-2.1176397683248496</c:v>
                </c:pt>
                <c:pt idx="1144">
                  <c:v>-2.1178910433953217</c:v>
                </c:pt>
                <c:pt idx="1145">
                  <c:v>-2.1188608164209772</c:v>
                </c:pt>
                <c:pt idx="1146">
                  <c:v>-2.1188250338188013</c:v>
                </c:pt>
                <c:pt idx="1147">
                  <c:v>-2.1178518836440627</c:v>
                </c:pt>
                <c:pt idx="1148">
                  <c:v>-2.1178664926597977</c:v>
                </c:pt>
                <c:pt idx="1149">
                  <c:v>-2.1185895820199252</c:v>
                </c:pt>
                <c:pt idx="1150">
                  <c:v>-2.1195363980208697</c:v>
                </c:pt>
                <c:pt idx="1151">
                  <c:v>-2.1181623536873402</c:v>
                </c:pt>
                <c:pt idx="1152">
                  <c:v>-2.1169675638740273</c:v>
                </c:pt>
                <c:pt idx="1153">
                  <c:v>-2.11776684778892</c:v>
                </c:pt>
                <c:pt idx="1154">
                  <c:v>-2.1185324361038731</c:v>
                </c:pt>
                <c:pt idx="1155">
                  <c:v>-2.1192377290266649</c:v>
                </c:pt>
                <c:pt idx="1156">
                  <c:v>-2.1178490756774142</c:v>
                </c:pt>
                <c:pt idx="1157">
                  <c:v>-2.1155084077943513</c:v>
                </c:pt>
                <c:pt idx="1158">
                  <c:v>-2.1129509572961207</c:v>
                </c:pt>
                <c:pt idx="1159">
                  <c:v>-2.1112050471077741</c:v>
                </c:pt>
                <c:pt idx="1160">
                  <c:v>-2.1117271771243242</c:v>
                </c:pt>
                <c:pt idx="1161">
                  <c:v>-2.1115780513274598</c:v>
                </c:pt>
                <c:pt idx="1162">
                  <c:v>-2.1120202301852227</c:v>
                </c:pt>
                <c:pt idx="1163">
                  <c:v>-2.111724445048651</c:v>
                </c:pt>
                <c:pt idx="1164">
                  <c:v>-2.1126823031887558</c:v>
                </c:pt>
                <c:pt idx="1165">
                  <c:v>-2.1139433078915353</c:v>
                </c:pt>
                <c:pt idx="1166">
                  <c:v>-2.1144485142171265</c:v>
                </c:pt>
                <c:pt idx="1167">
                  <c:v>-2.1137673546294042</c:v>
                </c:pt>
                <c:pt idx="1168">
                  <c:v>-2.1129992619117552</c:v>
                </c:pt>
                <c:pt idx="1169">
                  <c:v>-2.1119482475804592</c:v>
                </c:pt>
                <c:pt idx="1170">
                  <c:v>-2.1120753270445181</c:v>
                </c:pt>
                <c:pt idx="1171">
                  <c:v>-2.1110318638668275</c:v>
                </c:pt>
                <c:pt idx="1172">
                  <c:v>-2.1100775726032879</c:v>
                </c:pt>
                <c:pt idx="1173">
                  <c:v>-2.1095750224623568</c:v>
                </c:pt>
                <c:pt idx="1174">
                  <c:v>-2.1097199742547437</c:v>
                </c:pt>
                <c:pt idx="1175">
                  <c:v>-2.1099468124261875</c:v>
                </c:pt>
                <c:pt idx="1176">
                  <c:v>-2.1089289624578567</c:v>
                </c:pt>
                <c:pt idx="1177">
                  <c:v>-2.1083823196512839</c:v>
                </c:pt>
                <c:pt idx="1178">
                  <c:v>-2.1080758718305392</c:v>
                </c:pt>
                <c:pt idx="1179">
                  <c:v>-2.1086336326672495</c:v>
                </c:pt>
                <c:pt idx="1180">
                  <c:v>-2.1080169045306998</c:v>
                </c:pt>
                <c:pt idx="1181">
                  <c:v>-2.1072641417931672</c:v>
                </c:pt>
                <c:pt idx="1182">
                  <c:v>-2.1074618757696442</c:v>
                </c:pt>
                <c:pt idx="1183">
                  <c:v>-2.1080145139644912</c:v>
                </c:pt>
                <c:pt idx="1184">
                  <c:v>-2.1087285722967177</c:v>
                </c:pt>
                <c:pt idx="1185">
                  <c:v>-2.1082489032895024</c:v>
                </c:pt>
                <c:pt idx="1186">
                  <c:v>-2.1089502498807642</c:v>
                </c:pt>
                <c:pt idx="1187">
                  <c:v>-2.1069869878948424</c:v>
                </c:pt>
                <c:pt idx="1188">
                  <c:v>-2.1052432785452453</c:v>
                </c:pt>
                <c:pt idx="1189">
                  <c:v>-2.1038193358852624</c:v>
                </c:pt>
                <c:pt idx="1190">
                  <c:v>-2.1024430907129954</c:v>
                </c:pt>
                <c:pt idx="1191">
                  <c:v>-2.1029025727166601</c:v>
                </c:pt>
                <c:pt idx="1192">
                  <c:v>-2.1026402555070551</c:v>
                </c:pt>
                <c:pt idx="1193">
                  <c:v>-2.1020221613326555</c:v>
                </c:pt>
                <c:pt idx="1194">
                  <c:v>-2.1037064480364975</c:v>
                </c:pt>
                <c:pt idx="1195">
                  <c:v>-2.1039082042354682</c:v>
                </c:pt>
                <c:pt idx="1196">
                  <c:v>-2.1037505407021428</c:v>
                </c:pt>
                <c:pt idx="1197">
                  <c:v>-2.1021440802093432</c:v>
                </c:pt>
                <c:pt idx="1198">
                  <c:v>-2.1024685900859037</c:v>
                </c:pt>
                <c:pt idx="1199">
                  <c:v>-2.1019639149972278</c:v>
                </c:pt>
                <c:pt idx="1200">
                  <c:v>-2.1007384272781593</c:v>
                </c:pt>
                <c:pt idx="1201">
                  <c:v>-2.099076338689116</c:v>
                </c:pt>
                <c:pt idx="1202">
                  <c:v>-2.0966606905071767</c:v>
                </c:pt>
                <c:pt idx="1203">
                  <c:v>-2.0958756740985582</c:v>
                </c:pt>
                <c:pt idx="1204">
                  <c:v>-2.0964665234072548</c:v>
                </c:pt>
                <c:pt idx="1205">
                  <c:v>-2.0986440256601604</c:v>
                </c:pt>
                <c:pt idx="1206">
                  <c:v>-2.1001039027042632</c:v>
                </c:pt>
                <c:pt idx="1207">
                  <c:v>-2.1004233278844442</c:v>
                </c:pt>
                <c:pt idx="1208">
                  <c:v>-2.0987807053345482</c:v>
                </c:pt>
                <c:pt idx="1209">
                  <c:v>-2.098139919753919</c:v>
                </c:pt>
                <c:pt idx="1210">
                  <c:v>-2.0985195644352932</c:v>
                </c:pt>
                <c:pt idx="1211">
                  <c:v>-2.098728112877954</c:v>
                </c:pt>
                <c:pt idx="1212">
                  <c:v>-2.0996193766736404</c:v>
                </c:pt>
                <c:pt idx="1213">
                  <c:v>-2.1004344459145892</c:v>
                </c:pt>
                <c:pt idx="1214">
                  <c:v>-2.1027627815116432</c:v>
                </c:pt>
                <c:pt idx="1215">
                  <c:v>-2.103414533340441</c:v>
                </c:pt>
                <c:pt idx="1216">
                  <c:v>-2.1031237190638032</c:v>
                </c:pt>
                <c:pt idx="1217">
                  <c:v>-2.1041494616951582</c:v>
                </c:pt>
                <c:pt idx="1218">
                  <c:v>-2.1052063196327278</c:v>
                </c:pt>
                <c:pt idx="1219">
                  <c:v>-2.1041468434559802</c:v>
                </c:pt>
                <c:pt idx="1220">
                  <c:v>-2.1032717064958217</c:v>
                </c:pt>
                <c:pt idx="1221">
                  <c:v>-2.1004360775708912</c:v>
                </c:pt>
                <c:pt idx="1222">
                  <c:v>-2.0995911831705598</c:v>
                </c:pt>
                <c:pt idx="1223">
                  <c:v>-2.0987339564842391</c:v>
                </c:pt>
                <c:pt idx="1224">
                  <c:v>-2.0976023079752508</c:v>
                </c:pt>
                <c:pt idx="1225">
                  <c:v>-2.0978321438408187</c:v>
                </c:pt>
                <c:pt idx="1226">
                  <c:v>-2.0979137266559076</c:v>
                </c:pt>
                <c:pt idx="1227">
                  <c:v>-2.0957756118272197</c:v>
                </c:pt>
                <c:pt idx="1228">
                  <c:v>-2.0936656525561261</c:v>
                </c:pt>
                <c:pt idx="1229">
                  <c:v>-2.0911886844536127</c:v>
                </c:pt>
                <c:pt idx="1230">
                  <c:v>-2.0896532958736849</c:v>
                </c:pt>
                <c:pt idx="1231">
                  <c:v>-2.0901588057632523</c:v>
                </c:pt>
                <c:pt idx="1232">
                  <c:v>-2.0900058095258442</c:v>
                </c:pt>
                <c:pt idx="1233">
                  <c:v>-2.090069937413058</c:v>
                </c:pt>
                <c:pt idx="1234">
                  <c:v>-2.0896152744873189</c:v>
                </c:pt>
                <c:pt idx="1235">
                  <c:v>-2.0903007598615102</c:v>
                </c:pt>
                <c:pt idx="1236">
                  <c:v>-2.0915964088015642</c:v>
                </c:pt>
                <c:pt idx="1237">
                  <c:v>-2.0917181758962737</c:v>
                </c:pt>
                <c:pt idx="1238">
                  <c:v>-2.090056542653187</c:v>
                </c:pt>
                <c:pt idx="1239">
                  <c:v>-2.0901879479037184</c:v>
                </c:pt>
                <c:pt idx="1240">
                  <c:v>-2.0909667412510693</c:v>
                </c:pt>
                <c:pt idx="1241">
                  <c:v>-2.0898252269132875</c:v>
                </c:pt>
                <c:pt idx="1242">
                  <c:v>-2.0893200964786742</c:v>
                </c:pt>
                <c:pt idx="1243">
                  <c:v>-2.0894035386230598</c:v>
                </c:pt>
                <c:pt idx="1244">
                  <c:v>-2.0896040426206812</c:v>
                </c:pt>
                <c:pt idx="1245">
                  <c:v>-2.0913245293271112</c:v>
                </c:pt>
                <c:pt idx="1246">
                  <c:v>-2.0934466311567195</c:v>
                </c:pt>
                <c:pt idx="1247">
                  <c:v>-2.0925563159984186</c:v>
                </c:pt>
                <c:pt idx="1248">
                  <c:v>-2.0933888781127652</c:v>
                </c:pt>
                <c:pt idx="1249">
                  <c:v>-2.0940947402179897</c:v>
                </c:pt>
                <c:pt idx="1250">
                  <c:v>-2.0940108047821742</c:v>
                </c:pt>
                <c:pt idx="1251">
                  <c:v>-2.0949150459372992</c:v>
                </c:pt>
                <c:pt idx="1252">
                  <c:v>-2.0953666732234062</c:v>
                </c:pt>
                <c:pt idx="1253">
                  <c:v>-2.0965764894528967</c:v>
                </c:pt>
                <c:pt idx="1254">
                  <c:v>-2.0966847479512611</c:v>
                </c:pt>
                <c:pt idx="1255">
                  <c:v>-2.0960316300846067</c:v>
                </c:pt>
                <c:pt idx="1256">
                  <c:v>-2.0953189377902213</c:v>
                </c:pt>
                <c:pt idx="1257">
                  <c:v>-2.0941819010208746</c:v>
                </c:pt>
                <c:pt idx="1258">
                  <c:v>-2.0969341636924552</c:v>
                </c:pt>
                <c:pt idx="1259">
                  <c:v>-2.0982361874757203</c:v>
                </c:pt>
                <c:pt idx="1260">
                  <c:v>-2.0980034298070067</c:v>
                </c:pt>
                <c:pt idx="1261">
                  <c:v>-2.0966224793933144</c:v>
                </c:pt>
                <c:pt idx="1262">
                  <c:v>-2.0972609882442277</c:v>
                </c:pt>
                <c:pt idx="1263">
                  <c:v>-2.0973926591132237</c:v>
                </c:pt>
                <c:pt idx="1264">
                  <c:v>-2.0993120940519807</c:v>
                </c:pt>
                <c:pt idx="1265">
                  <c:v>-2.1003209888833863</c:v>
                </c:pt>
                <c:pt idx="1266">
                  <c:v>-2.0999356144322121</c:v>
                </c:pt>
                <c:pt idx="1267">
                  <c:v>-2.1004140312380741</c:v>
                </c:pt>
                <c:pt idx="1268">
                  <c:v>-2.1017826493657594</c:v>
                </c:pt>
                <c:pt idx="1269">
                  <c:v>-2.1026064460706522</c:v>
                </c:pt>
                <c:pt idx="1270">
                  <c:v>-2.1033366312384212</c:v>
                </c:pt>
                <c:pt idx="1271">
                  <c:v>-2.1038232442713012</c:v>
                </c:pt>
                <c:pt idx="1272">
                  <c:v>-2.1038273044393092</c:v>
                </c:pt>
                <c:pt idx="1273">
                  <c:v>-2.1036431928956745</c:v>
                </c:pt>
                <c:pt idx="1274">
                  <c:v>-2.1040993736412474</c:v>
                </c:pt>
                <c:pt idx="1275">
                  <c:v>-2.1060792557541532</c:v>
                </c:pt>
                <c:pt idx="1276">
                  <c:v>-2.1080589481395862</c:v>
                </c:pt>
                <c:pt idx="1277">
                  <c:v>-2.1078618971820227</c:v>
                </c:pt>
                <c:pt idx="1278">
                  <c:v>-2.1072928665331858</c:v>
                </c:pt>
                <c:pt idx="1279">
                  <c:v>-2.1071478009043045</c:v>
                </c:pt>
                <c:pt idx="1280">
                  <c:v>-2.1069589082282465</c:v>
                </c:pt>
                <c:pt idx="1281">
                  <c:v>-2.1069834210182967</c:v>
                </c:pt>
                <c:pt idx="1282">
                  <c:v>-2.1064995400610802</c:v>
                </c:pt>
                <c:pt idx="1283">
                  <c:v>-2.1052581531794337</c:v>
                </c:pt>
                <c:pt idx="1284">
                  <c:v>-2.1051294800045639</c:v>
                </c:pt>
                <c:pt idx="1285">
                  <c:v>-2.1055904039370432</c:v>
                </c:pt>
                <c:pt idx="1286">
                  <c:v>-2.1059461050108257</c:v>
                </c:pt>
                <c:pt idx="1287">
                  <c:v>-2.1070613990113012</c:v>
                </c:pt>
                <c:pt idx="1288">
                  <c:v>-2.1072121564644846</c:v>
                </c:pt>
                <c:pt idx="1289">
                  <c:v>-2.108317812309128</c:v>
                </c:pt>
                <c:pt idx="1290">
                  <c:v>-2.1070133600141512</c:v>
                </c:pt>
                <c:pt idx="1291">
                  <c:v>-2.1068450717420997</c:v>
                </c:pt>
                <c:pt idx="1292">
                  <c:v>-2.1076473154056004</c:v>
                </c:pt>
                <c:pt idx="1293">
                  <c:v>-2.1093972098709677</c:v>
                </c:pt>
                <c:pt idx="1294">
                  <c:v>-2.1096146375595453</c:v>
                </c:pt>
                <c:pt idx="1295">
                  <c:v>-2.1104547508274476</c:v>
                </c:pt>
                <c:pt idx="1296">
                  <c:v>-2.1112337718477971</c:v>
                </c:pt>
                <c:pt idx="1297">
                  <c:v>-2.1107628303045067</c:v>
                </c:pt>
                <c:pt idx="1298">
                  <c:v>-2.1113183523570207</c:v>
                </c:pt>
                <c:pt idx="1299">
                  <c:v>-2.1121291337569787</c:v>
                </c:pt>
                <c:pt idx="1300">
                  <c:v>-2.1135371772543903</c:v>
                </c:pt>
                <c:pt idx="1301">
                  <c:v>-2.1144596322472737</c:v>
                </c:pt>
                <c:pt idx="1302">
                  <c:v>-2.1142751791942023</c:v>
                </c:pt>
                <c:pt idx="1303">
                  <c:v>-2.1158051415682699</c:v>
                </c:pt>
                <c:pt idx="1304">
                  <c:v>-2.1165470139486295</c:v>
                </c:pt>
                <c:pt idx="1305">
                  <c:v>-2.1163525432847581</c:v>
                </c:pt>
                <c:pt idx="1306">
                  <c:v>-2.1171418854798389</c:v>
                </c:pt>
                <c:pt idx="1307">
                  <c:v>-2.1174579714564459</c:v>
                </c:pt>
                <c:pt idx="1308">
                  <c:v>-2.1171423408257941</c:v>
                </c:pt>
                <c:pt idx="1309">
                  <c:v>-2.1157362325486559</c:v>
                </c:pt>
                <c:pt idx="1310">
                  <c:v>-2.1134941470626161</c:v>
                </c:pt>
                <c:pt idx="1311">
                  <c:v>-2.113086043259699</c:v>
                </c:pt>
                <c:pt idx="1312">
                  <c:v>-2.1144110999586867</c:v>
                </c:pt>
                <c:pt idx="1313">
                  <c:v>-2.1150167859561009</c:v>
                </c:pt>
                <c:pt idx="1314">
                  <c:v>-2.1159836751240988</c:v>
                </c:pt>
                <c:pt idx="1315">
                  <c:v>-2.1168638208896433</c:v>
                </c:pt>
                <c:pt idx="1316">
                  <c:v>-2.1161797394987576</c:v>
                </c:pt>
                <c:pt idx="1317">
                  <c:v>-2.1158796285757377</c:v>
                </c:pt>
                <c:pt idx="1318">
                  <c:v>-2.1146909859326826</c:v>
                </c:pt>
                <c:pt idx="1319">
                  <c:v>-2.112484189757339</c:v>
                </c:pt>
                <c:pt idx="1320">
                  <c:v>-2.1129381696641727</c:v>
                </c:pt>
                <c:pt idx="1321">
                  <c:v>-2.112252115107534</c:v>
                </c:pt>
                <c:pt idx="1322">
                  <c:v>-2.1112722106346067</c:v>
                </c:pt>
                <c:pt idx="1323">
                  <c:v>-2.1112698580139142</c:v>
                </c:pt>
                <c:pt idx="1324">
                  <c:v>-2.1110810032833447</c:v>
                </c:pt>
                <c:pt idx="1325">
                  <c:v>-2.1098316857931678</c:v>
                </c:pt>
                <c:pt idx="1326">
                  <c:v>-2.1086973431540059</c:v>
                </c:pt>
                <c:pt idx="1327">
                  <c:v>-2.1069778050849552</c:v>
                </c:pt>
                <c:pt idx="1328">
                  <c:v>-2.1047787497906842</c:v>
                </c:pt>
                <c:pt idx="1329">
                  <c:v>-2.1025931651472689</c:v>
                </c:pt>
                <c:pt idx="1330">
                  <c:v>-2.1018550114254708</c:v>
                </c:pt>
                <c:pt idx="1331">
                  <c:v>-2.1013467694602355</c:v>
                </c:pt>
                <c:pt idx="1332">
                  <c:v>-2.1016209636099181</c:v>
                </c:pt>
                <c:pt idx="1333">
                  <c:v>-2.1024752305475971</c:v>
                </c:pt>
                <c:pt idx="1334">
                  <c:v>-2.1046814575405115</c:v>
                </c:pt>
                <c:pt idx="1335">
                  <c:v>-2.1064826922611388</c:v>
                </c:pt>
                <c:pt idx="1336">
                  <c:v>-2.1077106084919217</c:v>
                </c:pt>
                <c:pt idx="1337">
                  <c:v>-2.1093657530552861</c:v>
                </c:pt>
                <c:pt idx="1338">
                  <c:v>-2.1116475295295021</c:v>
                </c:pt>
                <c:pt idx="1339">
                  <c:v>-2.1133498023981474</c:v>
                </c:pt>
                <c:pt idx="1340">
                  <c:v>-2.1138594104012167</c:v>
                </c:pt>
                <c:pt idx="1341">
                  <c:v>-2.1149878335430969</c:v>
                </c:pt>
                <c:pt idx="1342">
                  <c:v>-2.1140401447957777</c:v>
                </c:pt>
                <c:pt idx="1343">
                  <c:v>-2.1134120330105861</c:v>
                </c:pt>
                <c:pt idx="1344">
                  <c:v>-2.1121114891016197</c:v>
                </c:pt>
                <c:pt idx="1345">
                  <c:v>-2.1096959547561625</c:v>
                </c:pt>
                <c:pt idx="1346">
                  <c:v>-2.1087751314195478</c:v>
                </c:pt>
                <c:pt idx="1347">
                  <c:v>-2.1084717192384232</c:v>
                </c:pt>
                <c:pt idx="1348">
                  <c:v>-2.1106990439267861</c:v>
                </c:pt>
                <c:pt idx="1349">
                  <c:v>-2.1125759419652037</c:v>
                </c:pt>
                <c:pt idx="1350">
                  <c:v>-2.1131728625531592</c:v>
                </c:pt>
                <c:pt idx="1351">
                  <c:v>-2.1134283116281125</c:v>
                </c:pt>
                <c:pt idx="1352">
                  <c:v>-2.1127396008868118</c:v>
                </c:pt>
                <c:pt idx="1353">
                  <c:v>-2.112857497540972</c:v>
                </c:pt>
                <c:pt idx="1354">
                  <c:v>-2.1097043786561231</c:v>
                </c:pt>
                <c:pt idx="1355">
                  <c:v>-2.1073531619253498</c:v>
                </c:pt>
                <c:pt idx="1356">
                  <c:v>-2.1060187706344919</c:v>
                </c:pt>
                <c:pt idx="1357">
                  <c:v>-2.1058621316295461</c:v>
                </c:pt>
                <c:pt idx="1358">
                  <c:v>-2.1076766093280526</c:v>
                </c:pt>
                <c:pt idx="1359">
                  <c:v>-2.1108911619699202</c:v>
                </c:pt>
                <c:pt idx="1360">
                  <c:v>-2.1136261973865658</c:v>
                </c:pt>
                <c:pt idx="1361">
                  <c:v>-2.116953372258759</c:v>
                </c:pt>
                <c:pt idx="1362">
                  <c:v>-2.1164705158299171</c:v>
                </c:pt>
                <c:pt idx="1363">
                  <c:v>-2.1142336668222441</c:v>
                </c:pt>
                <c:pt idx="1364">
                  <c:v>-2.113028555834191</c:v>
                </c:pt>
                <c:pt idx="1365">
                  <c:v>-2.1116683236609752</c:v>
                </c:pt>
                <c:pt idx="1366">
                  <c:v>-2.1118249247204517</c:v>
                </c:pt>
                <c:pt idx="1367">
                  <c:v>-2.1094057476074299</c:v>
                </c:pt>
                <c:pt idx="1368">
                  <c:v>-2.1086951802607667</c:v>
                </c:pt>
                <c:pt idx="1369">
                  <c:v>-2.1097431968979241</c:v>
                </c:pt>
                <c:pt idx="1370">
                  <c:v>-2.1101137346603882</c:v>
                </c:pt>
                <c:pt idx="1371">
                  <c:v>-2.1092664117483637</c:v>
                </c:pt>
                <c:pt idx="1372">
                  <c:v>-2.1104946694886024</c:v>
                </c:pt>
                <c:pt idx="1373">
                  <c:v>-2.1107937558832646</c:v>
                </c:pt>
                <c:pt idx="1374">
                  <c:v>-2.1125339363017988</c:v>
                </c:pt>
                <c:pt idx="1375">
                  <c:v>-2.1130038533166839</c:v>
                </c:pt>
                <c:pt idx="1376">
                  <c:v>-2.1110094001335504</c:v>
                </c:pt>
                <c:pt idx="1377">
                  <c:v>-2.1087361613958002</c:v>
                </c:pt>
                <c:pt idx="1378">
                  <c:v>-2.1064937723457753</c:v>
                </c:pt>
                <c:pt idx="1379">
                  <c:v>-2.1044904399167166</c:v>
                </c:pt>
                <c:pt idx="1380">
                  <c:v>-2.1030086303762787</c:v>
                </c:pt>
                <c:pt idx="1381">
                  <c:v>-2.1033244127889126</c:v>
                </c:pt>
                <c:pt idx="1382">
                  <c:v>-2.1014674740810597</c:v>
                </c:pt>
                <c:pt idx="1383">
                  <c:v>-2.101580703439315</c:v>
                </c:pt>
                <c:pt idx="1384">
                  <c:v>-2.1043580101378154</c:v>
                </c:pt>
                <c:pt idx="1385">
                  <c:v>-2.1049328843929578</c:v>
                </c:pt>
                <c:pt idx="1386">
                  <c:v>-2.1045524808016864</c:v>
                </c:pt>
                <c:pt idx="1387">
                  <c:v>-2.1041197503722544</c:v>
                </c:pt>
                <c:pt idx="1388">
                  <c:v>-2.1038355006662952</c:v>
                </c:pt>
                <c:pt idx="1389">
                  <c:v>-2.1013468453512312</c:v>
                </c:pt>
                <c:pt idx="1390">
                  <c:v>-2.0996671500523272</c:v>
                </c:pt>
                <c:pt idx="1391">
                  <c:v>-2.0984883732380641</c:v>
                </c:pt>
                <c:pt idx="1392">
                  <c:v>-2.0972315804853037</c:v>
                </c:pt>
                <c:pt idx="1393">
                  <c:v>-2.0957103455751582</c:v>
                </c:pt>
                <c:pt idx="1394">
                  <c:v>-2.0942031504983021</c:v>
                </c:pt>
                <c:pt idx="1395">
                  <c:v>-2.0939454246936227</c:v>
                </c:pt>
                <c:pt idx="1396">
                  <c:v>-2.0943499236744674</c:v>
                </c:pt>
                <c:pt idx="1397">
                  <c:v>-2.0950962736232799</c:v>
                </c:pt>
                <c:pt idx="1398">
                  <c:v>-2.0939043297221218</c:v>
                </c:pt>
                <c:pt idx="1399">
                  <c:v>-2.0935240399673245</c:v>
                </c:pt>
                <c:pt idx="1400">
                  <c:v>-2.0938325368448427</c:v>
                </c:pt>
                <c:pt idx="1401">
                  <c:v>-2.0937243921829838</c:v>
                </c:pt>
                <c:pt idx="1402">
                  <c:v>-2.0938310949160162</c:v>
                </c:pt>
                <c:pt idx="1403">
                  <c:v>-2.0940889345571878</c:v>
                </c:pt>
                <c:pt idx="1404">
                  <c:v>-2.0938053678701465</c:v>
                </c:pt>
                <c:pt idx="1405">
                  <c:v>-2.0932465825050457</c:v>
                </c:pt>
                <c:pt idx="1406">
                  <c:v>-2.0927883906482179</c:v>
                </c:pt>
                <c:pt idx="1407">
                  <c:v>-2.0912629437880907</c:v>
                </c:pt>
                <c:pt idx="1408">
                  <c:v>-2.0917539205529332</c:v>
                </c:pt>
                <c:pt idx="1409">
                  <c:v>-2.0915049222121809</c:v>
                </c:pt>
                <c:pt idx="1410">
                  <c:v>-2.0912724301619465</c:v>
                </c:pt>
                <c:pt idx="1411">
                  <c:v>-2.0915220735760998</c:v>
                </c:pt>
                <c:pt idx="1412">
                  <c:v>-2.0916562488477992</c:v>
                </c:pt>
                <c:pt idx="1413">
                  <c:v>-2.0909199544552735</c:v>
                </c:pt>
                <c:pt idx="1414">
                  <c:v>-2.0899000933757037</c:v>
                </c:pt>
                <c:pt idx="1415">
                  <c:v>-2.0926150935707635</c:v>
                </c:pt>
                <c:pt idx="1416">
                  <c:v>-2.0939016355919482</c:v>
                </c:pt>
                <c:pt idx="1417">
                  <c:v>-2.09476504739402</c:v>
                </c:pt>
                <c:pt idx="1418">
                  <c:v>-2.0941128022737701</c:v>
                </c:pt>
                <c:pt idx="1419">
                  <c:v>-2.0943454461060043</c:v>
                </c:pt>
                <c:pt idx="1420">
                  <c:v>-2.0949142111364023</c:v>
                </c:pt>
                <c:pt idx="1421">
                  <c:v>-2.0935243814767852</c:v>
                </c:pt>
                <c:pt idx="1422">
                  <c:v>-2.09397099995752</c:v>
                </c:pt>
                <c:pt idx="1423">
                  <c:v>-2.0944589031372174</c:v>
                </c:pt>
                <c:pt idx="1424">
                  <c:v>-2.0949581140745539</c:v>
                </c:pt>
                <c:pt idx="1425">
                  <c:v>-2.0941179628611515</c:v>
                </c:pt>
                <c:pt idx="1426">
                  <c:v>-2.0936584808574827</c:v>
                </c:pt>
                <c:pt idx="1427">
                  <c:v>-2.0951292103132744</c:v>
                </c:pt>
                <c:pt idx="1428">
                  <c:v>-2.0947360570355507</c:v>
                </c:pt>
                <c:pt idx="1429">
                  <c:v>-2.0962274667863192</c:v>
                </c:pt>
                <c:pt idx="1430">
                  <c:v>-2.0970859836194777</c:v>
                </c:pt>
                <c:pt idx="1431">
                  <c:v>-2.0975351823939152</c:v>
                </c:pt>
                <c:pt idx="1432">
                  <c:v>-2.0979507994048987</c:v>
                </c:pt>
                <c:pt idx="1433">
                  <c:v>-2.0978940329437989</c:v>
                </c:pt>
                <c:pt idx="1434">
                  <c:v>-2.0969440295212367</c:v>
                </c:pt>
                <c:pt idx="1435">
                  <c:v>-2.0965065179593982</c:v>
                </c:pt>
                <c:pt idx="1436">
                  <c:v>-2.0957498847813554</c:v>
                </c:pt>
                <c:pt idx="1437">
                  <c:v>-2.0948725090369749</c:v>
                </c:pt>
                <c:pt idx="1438">
                  <c:v>-2.0932987955066982</c:v>
                </c:pt>
                <c:pt idx="1439">
                  <c:v>-2.0936094173319475</c:v>
                </c:pt>
                <c:pt idx="1440">
                  <c:v>-2.093022438463787</c:v>
                </c:pt>
                <c:pt idx="1441">
                  <c:v>-2.0934435575716202</c:v>
                </c:pt>
                <c:pt idx="1442">
                  <c:v>-2.0940158894785657</c:v>
                </c:pt>
                <c:pt idx="1443">
                  <c:v>-2.0934700435273896</c:v>
                </c:pt>
                <c:pt idx="1444">
                  <c:v>-2.0929447260892267</c:v>
                </c:pt>
                <c:pt idx="1445">
                  <c:v>-2.091872348444042</c:v>
                </c:pt>
                <c:pt idx="1446">
                  <c:v>-2.0907581928084369</c:v>
                </c:pt>
                <c:pt idx="1447">
                  <c:v>-2.0896323879057235</c:v>
                </c:pt>
                <c:pt idx="1448">
                  <c:v>-2.0892499732032022</c:v>
                </c:pt>
                <c:pt idx="1449">
                  <c:v>-2.0889501278986407</c:v>
                </c:pt>
                <c:pt idx="1450">
                  <c:v>-2.087910003924538</c:v>
                </c:pt>
                <c:pt idx="1451">
                  <c:v>-2.0889012161550831</c:v>
                </c:pt>
                <c:pt idx="1452">
                  <c:v>-2.08912304552114</c:v>
                </c:pt>
                <c:pt idx="1453">
                  <c:v>-2.0908688039274921</c:v>
                </c:pt>
                <c:pt idx="1454">
                  <c:v>-2.0911998404292689</c:v>
                </c:pt>
                <c:pt idx="1455">
                  <c:v>-2.0907964798132777</c:v>
                </c:pt>
                <c:pt idx="1456">
                  <c:v>-2.0911599976591027</c:v>
                </c:pt>
                <c:pt idx="1457">
                  <c:v>-2.0912708743966277</c:v>
                </c:pt>
                <c:pt idx="1458">
                  <c:v>-2.0915070471599257</c:v>
                </c:pt>
                <c:pt idx="1459">
                  <c:v>-2.0932891194053838</c:v>
                </c:pt>
                <c:pt idx="1460">
                  <c:v>-2.0951704191212737</c:v>
                </c:pt>
                <c:pt idx="1461">
                  <c:v>-2.0954489011119186</c:v>
                </c:pt>
                <c:pt idx="1462">
                  <c:v>-2.0945355909834142</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-2.0893661243645867</c:v>
                </c:pt>
                <c:pt idx="1471">
                  <c:v>-2.0863186457389142</c:v>
                </c:pt>
                <c:pt idx="1472">
                  <c:v>-2.0835928310776572</c:v>
                </c:pt>
                <c:pt idx="1473">
                  <c:v>-2.0834033692191687</c:v>
                </c:pt>
                <c:pt idx="1474">
                  <c:v>-2.0836937281498842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142447360"/>
        <c:axId val="142448896"/>
        <c:extLst/>
      </c:lineChart>
      <c:catAx>
        <c:axId val="14244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448896"/>
        <c:crosses val="autoZero"/>
        <c:auto val="1"/>
        <c:lblAlgn val="ctr"/>
        <c:lblOffset val="100"/>
        <c:noMultiLvlLbl val="0"/>
      </c:catAx>
      <c:valAx>
        <c:axId val="14244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4473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1.0025026435194757</c:v>
                </c:pt>
                <c:pt idx="7">
                  <c:v>1.0026487735195673</c:v>
                </c:pt>
                <c:pt idx="8">
                  <c:v>1.0027736935195557</c:v>
                </c:pt>
                <c:pt idx="9">
                  <c:v>1.0028743335195998</c:v>
                </c:pt>
                <c:pt idx="10">
                  <c:v>1.0029139335195225</c:v>
                </c:pt>
                <c:pt idx="11">
                  <c:v>1.0032373545721638</c:v>
                </c:pt>
                <c:pt idx="12">
                  <c:v>1.0030597935194665</c:v>
                </c:pt>
                <c:pt idx="13">
                  <c:v>1.0030071135195868</c:v>
                </c:pt>
                <c:pt idx="14">
                  <c:v>1.0023718635194854</c:v>
                </c:pt>
                <c:pt idx="15">
                  <c:v>1.0014113235194468</c:v>
                </c:pt>
                <c:pt idx="16">
                  <c:v>1.000683593519355</c:v>
                </c:pt>
                <c:pt idx="17">
                  <c:v>1.0003569335195421</c:v>
                </c:pt>
                <c:pt idx="18">
                  <c:v>0.99594593351953775</c:v>
                </c:pt>
                <c:pt idx="19">
                  <c:v>0.99389508503465152</c:v>
                </c:pt>
                <c:pt idx="20">
                  <c:v>0.9900887835194826</c:v>
                </c:pt>
                <c:pt idx="21">
                  <c:v>0.98959397351957634</c:v>
                </c:pt>
                <c:pt idx="22">
                  <c:v>0.99687706351967664</c:v>
                </c:pt>
                <c:pt idx="23">
                  <c:v>1.0390797935195601</c:v>
                </c:pt>
                <c:pt idx="24">
                  <c:v>1.0756981835195059</c:v>
                </c:pt>
                <c:pt idx="25">
                  <c:v>1.0735975835195575</c:v>
                </c:pt>
                <c:pt idx="26">
                  <c:v>1.0729044825391838</c:v>
                </c:pt>
                <c:pt idx="27">
                  <c:v>1.2385405585195457</c:v>
                </c:pt>
                <c:pt idx="28">
                  <c:v>1.4910790735195576</c:v>
                </c:pt>
                <c:pt idx="29">
                  <c:v>2.0824615135196027</c:v>
                </c:pt>
                <c:pt idx="30">
                  <c:v>2.4861192935194225</c:v>
                </c:pt>
                <c:pt idx="31">
                  <c:v>2.2082899535195253</c:v>
                </c:pt>
                <c:pt idx="32">
                  <c:v>1.5614900944390637</c:v>
                </c:pt>
                <c:pt idx="33">
                  <c:v>0.7920724255830156</c:v>
                </c:pt>
                <c:pt idx="34">
                  <c:v>1.0820922735194358</c:v>
                </c:pt>
                <c:pt idx="35">
                  <c:v>1.3648893235194919</c:v>
                </c:pt>
                <c:pt idx="36">
                  <c:v>1.2250282935195678</c:v>
                </c:pt>
                <c:pt idx="37">
                  <c:v>0.61681828705482733</c:v>
                </c:pt>
                <c:pt idx="38">
                  <c:v>9.2283351942512581E-4</c:v>
                </c:pt>
                <c:pt idx="39">
                  <c:v>-0.66334839648051713</c:v>
                </c:pt>
                <c:pt idx="40">
                  <c:v>-1.38455905572782</c:v>
                </c:pt>
                <c:pt idx="41">
                  <c:v>-2.9171840664804627</c:v>
                </c:pt>
                <c:pt idx="42">
                  <c:v>-3.3595967564805744</c:v>
                </c:pt>
                <c:pt idx="43">
                  <c:v>-3.4613266764804997</c:v>
                </c:pt>
                <c:pt idx="44">
                  <c:v>-3.4471732164805551</c:v>
                </c:pt>
                <c:pt idx="45">
                  <c:v>-3.5618862464804733</c:v>
                </c:pt>
                <c:pt idx="46">
                  <c:v>-3.9928310064804009</c:v>
                </c:pt>
                <c:pt idx="47">
                  <c:v>-4.6400172807661448</c:v>
                </c:pt>
                <c:pt idx="48">
                  <c:v>-4.9741565864804445</c:v>
                </c:pt>
                <c:pt idx="49">
                  <c:v>-7.6011982887027187</c:v>
                </c:pt>
                <c:pt idx="50">
                  <c:v>-7.8132166864803452</c:v>
                </c:pt>
                <c:pt idx="51">
                  <c:v>-7.9452469764804761</c:v>
                </c:pt>
                <c:pt idx="52">
                  <c:v>-7.728133866480567</c:v>
                </c:pt>
                <c:pt idx="53">
                  <c:v>-7.3576260664806341</c:v>
                </c:pt>
                <c:pt idx="54">
                  <c:v>-6.845424706480407</c:v>
                </c:pt>
                <c:pt idx="55">
                  <c:v>-6.0125611595037469</c:v>
                </c:pt>
                <c:pt idx="56">
                  <c:v>-1.2767486510958292</c:v>
                </c:pt>
                <c:pt idx="57">
                  <c:v>-4.2427126480433307E-2</c:v>
                </c:pt>
                <c:pt idx="58">
                  <c:v>1.3032689835195719</c:v>
                </c:pt>
                <c:pt idx="59">
                  <c:v>2.9775395335194759</c:v>
                </c:pt>
                <c:pt idx="60">
                  <c:v>4.5062676135194479</c:v>
                </c:pt>
                <c:pt idx="61">
                  <c:v>6.3679037735194477</c:v>
                </c:pt>
                <c:pt idx="62">
                  <c:v>7.9267532235194125</c:v>
                </c:pt>
                <c:pt idx="63">
                  <c:v>9.4463769760727487</c:v>
                </c:pt>
                <c:pt idx="64">
                  <c:v>13.252808362090931</c:v>
                </c:pt>
                <c:pt idx="65">
                  <c:v>14.66746038351954</c:v>
                </c:pt>
                <c:pt idx="66">
                  <c:v>15.182408453519457</c:v>
                </c:pt>
                <c:pt idx="67">
                  <c:v>13.851445993519606</c:v>
                </c:pt>
                <c:pt idx="68">
                  <c:v>11.415857353519684</c:v>
                </c:pt>
                <c:pt idx="69">
                  <c:v>8.2178481835194521</c:v>
                </c:pt>
                <c:pt idx="70">
                  <c:v>5.7775629335195333</c:v>
                </c:pt>
                <c:pt idx="71">
                  <c:v>4.1072128535193499</c:v>
                </c:pt>
                <c:pt idx="72">
                  <c:v>3.5292439335195178</c:v>
                </c:pt>
                <c:pt idx="73">
                  <c:v>-2.328289948833401</c:v>
                </c:pt>
                <c:pt idx="74">
                  <c:v>-4.6124988564806042</c:v>
                </c:pt>
                <c:pt idx="75">
                  <c:v>-6.8604662064804733</c:v>
                </c:pt>
                <c:pt idx="76">
                  <c:v>-8.0766138602948683</c:v>
                </c:pt>
                <c:pt idx="77">
                  <c:v>-9.0983481064803655</c:v>
                </c:pt>
                <c:pt idx="78">
                  <c:v>-10.001996486480548</c:v>
                </c:pt>
                <c:pt idx="79">
                  <c:v>-10.979156746480527</c:v>
                </c:pt>
                <c:pt idx="80">
                  <c:v>-11.716006436480356</c:v>
                </c:pt>
                <c:pt idx="81">
                  <c:v>-12.104280899813844</c:v>
                </c:pt>
                <c:pt idx="82">
                  <c:v>-10.758135842599813</c:v>
                </c:pt>
                <c:pt idx="83">
                  <c:v>-10.436839706480527</c:v>
                </c:pt>
                <c:pt idx="84">
                  <c:v>-10.009216556480439</c:v>
                </c:pt>
                <c:pt idx="85">
                  <c:v>-9.2748344164804877</c:v>
                </c:pt>
                <c:pt idx="86">
                  <c:v>-8.5643749264804239</c:v>
                </c:pt>
                <c:pt idx="87">
                  <c:v>-7.9792009236233676</c:v>
                </c:pt>
                <c:pt idx="88">
                  <c:v>-7.6817007464805016</c:v>
                </c:pt>
                <c:pt idx="89">
                  <c:v>-7.5096340664804941</c:v>
                </c:pt>
                <c:pt idx="90">
                  <c:v>-6.231442604942047</c:v>
                </c:pt>
                <c:pt idx="91">
                  <c:v>-5.9634176164805268</c:v>
                </c:pt>
                <c:pt idx="92">
                  <c:v>-5.4291416464803754</c:v>
                </c:pt>
                <c:pt idx="93">
                  <c:v>-5.0695445510165689</c:v>
                </c:pt>
                <c:pt idx="94">
                  <c:v>-4.6783424064804704</c:v>
                </c:pt>
                <c:pt idx="95">
                  <c:v>-4.0433894364804956</c:v>
                </c:pt>
                <c:pt idx="96">
                  <c:v>-3.1451322164805227</c:v>
                </c:pt>
                <c:pt idx="97">
                  <c:v>-2.1023088764803952</c:v>
                </c:pt>
                <c:pt idx="98">
                  <c:v>-1.399672986480468</c:v>
                </c:pt>
                <c:pt idx="99">
                  <c:v>0.93710478579232737</c:v>
                </c:pt>
                <c:pt idx="100">
                  <c:v>1.1332594835196517</c:v>
                </c:pt>
                <c:pt idx="101">
                  <c:v>1.2214373735194906</c:v>
                </c:pt>
                <c:pt idx="102">
                  <c:v>1.1362061235195728</c:v>
                </c:pt>
                <c:pt idx="103">
                  <c:v>0.97664283351952252</c:v>
                </c:pt>
                <c:pt idx="104">
                  <c:v>0.87890869109524772</c:v>
                </c:pt>
                <c:pt idx="105">
                  <c:v>0.80107175704890299</c:v>
                </c:pt>
                <c:pt idx="106">
                  <c:v>0.74961498351959399</c:v>
                </c:pt>
                <c:pt idx="107">
                  <c:v>0.74900773351949312</c:v>
                </c:pt>
                <c:pt idx="108">
                  <c:v>0.80935595351948708</c:v>
                </c:pt>
                <c:pt idx="109">
                  <c:v>0.65432328351951841</c:v>
                </c:pt>
                <c:pt idx="110">
                  <c:v>0.34578036351962355</c:v>
                </c:pt>
                <c:pt idx="111">
                  <c:v>-8.7498846480528428E-2</c:v>
                </c:pt>
                <c:pt idx="112">
                  <c:v>-0.49543170648051671</c:v>
                </c:pt>
                <c:pt idx="113">
                  <c:v>-0.67699488592489998</c:v>
                </c:pt>
                <c:pt idx="114">
                  <c:v>-1.2579614440315652</c:v>
                </c:pt>
                <c:pt idx="115">
                  <c:v>-1.7700368664804529</c:v>
                </c:pt>
                <c:pt idx="116">
                  <c:v>-2.4698779664805102</c:v>
                </c:pt>
                <c:pt idx="117">
                  <c:v>-3.0096681864804964</c:v>
                </c:pt>
                <c:pt idx="118">
                  <c:v>-3.5018155364805921</c:v>
                </c:pt>
                <c:pt idx="119">
                  <c:v>-3.9948140664805742</c:v>
                </c:pt>
                <c:pt idx="120">
                  <c:v>-4.5264832898847942</c:v>
                </c:pt>
                <c:pt idx="121">
                  <c:v>-5.2309524363434861</c:v>
                </c:pt>
                <c:pt idx="122">
                  <c:v>-5.1145551064803838</c:v>
                </c:pt>
                <c:pt idx="123">
                  <c:v>-4.915519106480474</c:v>
                </c:pt>
                <c:pt idx="124">
                  <c:v>-4.7350739069059475</c:v>
                </c:pt>
                <c:pt idx="125">
                  <c:v>-4.6669417864804865</c:v>
                </c:pt>
                <c:pt idx="126">
                  <c:v>-4.6961844264806043</c:v>
                </c:pt>
                <c:pt idx="127">
                  <c:v>-4.7597044664805965</c:v>
                </c:pt>
                <c:pt idx="128">
                  <c:v>-4.7520800464805255</c:v>
                </c:pt>
                <c:pt idx="129">
                  <c:v>-4.6643924414804445</c:v>
                </c:pt>
                <c:pt idx="130">
                  <c:v>-3.0504090243752655</c:v>
                </c:pt>
                <c:pt idx="131">
                  <c:v>-2.9651462464804892</c:v>
                </c:pt>
                <c:pt idx="132">
                  <c:v>-2.9906198064803817</c:v>
                </c:pt>
                <c:pt idx="133">
                  <c:v>-2.9199759064804307</c:v>
                </c:pt>
                <c:pt idx="134">
                  <c:v>-2.7053277264804549</c:v>
                </c:pt>
                <c:pt idx="135">
                  <c:v>-2.2491511364805206</c:v>
                </c:pt>
                <c:pt idx="136">
                  <c:v>-2.0259060664804776</c:v>
                </c:pt>
                <c:pt idx="137">
                  <c:v>-1.8116293615625378</c:v>
                </c:pt>
                <c:pt idx="138">
                  <c:v>-1.9952736664806991</c:v>
                </c:pt>
                <c:pt idx="139">
                  <c:v>-2.1860929964805393</c:v>
                </c:pt>
                <c:pt idx="140">
                  <c:v>-2.3664607264804687</c:v>
                </c:pt>
                <c:pt idx="141">
                  <c:v>-2.3517706764803847</c:v>
                </c:pt>
                <c:pt idx="142">
                  <c:v>-2.3517088364804537</c:v>
                </c:pt>
                <c:pt idx="143">
                  <c:v>-2.5147863364804142</c:v>
                </c:pt>
                <c:pt idx="144">
                  <c:v>-2.6581760664804812</c:v>
                </c:pt>
                <c:pt idx="145">
                  <c:v>-3.4084869155371109</c:v>
                </c:pt>
                <c:pt idx="146">
                  <c:v>-3.6380533998137525</c:v>
                </c:pt>
                <c:pt idx="147">
                  <c:v>-3.9888492464804699</c:v>
                </c:pt>
                <c:pt idx="148">
                  <c:v>-4.1430483564805201</c:v>
                </c:pt>
                <c:pt idx="149">
                  <c:v>-3.6522616764804487</c:v>
                </c:pt>
                <c:pt idx="150">
                  <c:v>-2.5275008664804584</c:v>
                </c:pt>
                <c:pt idx="151">
                  <c:v>-0.93458831648041563</c:v>
                </c:pt>
                <c:pt idx="152">
                  <c:v>0.56866035743254884</c:v>
                </c:pt>
                <c:pt idx="153">
                  <c:v>4.5174012711818881</c:v>
                </c:pt>
                <c:pt idx="154">
                  <c:v>5.4234143835194715</c:v>
                </c:pt>
                <c:pt idx="155">
                  <c:v>5.9098960735194481</c:v>
                </c:pt>
                <c:pt idx="156">
                  <c:v>5.911130653519578</c:v>
                </c:pt>
                <c:pt idx="157">
                  <c:v>5.7888318035193862</c:v>
                </c:pt>
                <c:pt idx="158">
                  <c:v>5.779887063519439</c:v>
                </c:pt>
                <c:pt idx="159">
                  <c:v>5.8664567112972845</c:v>
                </c:pt>
                <c:pt idx="160">
                  <c:v>5.9096743909663099</c:v>
                </c:pt>
                <c:pt idx="161">
                  <c:v>5.9379190763766507</c:v>
                </c:pt>
                <c:pt idx="162">
                  <c:v>3.7381279335194932</c:v>
                </c:pt>
                <c:pt idx="163">
                  <c:v>2.6806851235194937</c:v>
                </c:pt>
                <c:pt idx="164">
                  <c:v>1.206659533519528</c:v>
                </c:pt>
                <c:pt idx="165">
                  <c:v>0.28281200351941116</c:v>
                </c:pt>
                <c:pt idx="166">
                  <c:v>-0.66383405637953086</c:v>
                </c:pt>
                <c:pt idx="167">
                  <c:v>-1.530451606480512</c:v>
                </c:pt>
                <c:pt idx="168">
                  <c:v>-2.292852386480476</c:v>
                </c:pt>
                <c:pt idx="169">
                  <c:v>-2.7068905121327345</c:v>
                </c:pt>
                <c:pt idx="170">
                  <c:v>-5.788615476316636</c:v>
                </c:pt>
                <c:pt idx="171">
                  <c:v>-6.5091768789803899</c:v>
                </c:pt>
                <c:pt idx="172">
                  <c:v>-7.2557513464805368</c:v>
                </c:pt>
                <c:pt idx="173">
                  <c:v>-8.2570648064804573</c:v>
                </c:pt>
                <c:pt idx="174">
                  <c:v>-9.3804199164805517</c:v>
                </c:pt>
                <c:pt idx="175">
                  <c:v>-10.948350916480548</c:v>
                </c:pt>
                <c:pt idx="176">
                  <c:v>-12.26590563490155</c:v>
                </c:pt>
                <c:pt idx="177">
                  <c:v>-13.218667212547929</c:v>
                </c:pt>
                <c:pt idx="178">
                  <c:v>-13.825146066480476</c:v>
                </c:pt>
                <c:pt idx="179">
                  <c:v>-13.756913786480466</c:v>
                </c:pt>
                <c:pt idx="180">
                  <c:v>-13.444180456480453</c:v>
                </c:pt>
                <c:pt idx="181">
                  <c:v>-12.904559210810532</c:v>
                </c:pt>
                <c:pt idx="182">
                  <c:v>-12.074746756480451</c:v>
                </c:pt>
                <c:pt idx="183">
                  <c:v>-11.684351696480348</c:v>
                </c:pt>
                <c:pt idx="184">
                  <c:v>-11.436115246480412</c:v>
                </c:pt>
                <c:pt idx="185">
                  <c:v>-11.034305066480467</c:v>
                </c:pt>
                <c:pt idx="186">
                  <c:v>-10.65474823835542</c:v>
                </c:pt>
                <c:pt idx="187">
                  <c:v>-8.7585476664804958</c:v>
                </c:pt>
                <c:pt idx="188">
                  <c:v>-8.5470219553692033</c:v>
                </c:pt>
                <c:pt idx="189">
                  <c:v>-8.0262820264804606</c:v>
                </c:pt>
                <c:pt idx="190">
                  <c:v>-7.3227531064804046</c:v>
                </c:pt>
                <c:pt idx="191">
                  <c:v>-6.0031020873139624</c:v>
                </c:pt>
                <c:pt idx="192">
                  <c:v>-4.1139026564805254</c:v>
                </c:pt>
                <c:pt idx="193">
                  <c:v>-2.3962109069059778</c:v>
                </c:pt>
                <c:pt idx="194">
                  <c:v>5.3244806069888844</c:v>
                </c:pt>
                <c:pt idx="195">
                  <c:v>7.0720301335194762</c:v>
                </c:pt>
                <c:pt idx="196">
                  <c:v>8.7030585835194483</c:v>
                </c:pt>
                <c:pt idx="197">
                  <c:v>10.129101473519468</c:v>
                </c:pt>
                <c:pt idx="198">
                  <c:v>11.302866483519651</c:v>
                </c:pt>
                <c:pt idx="199">
                  <c:v>12.007455463519518</c:v>
                </c:pt>
                <c:pt idx="200">
                  <c:v>12.402209653949676</c:v>
                </c:pt>
                <c:pt idx="201">
                  <c:v>12.615013933519535</c:v>
                </c:pt>
                <c:pt idx="202">
                  <c:v>12.176963933519517</c:v>
                </c:pt>
                <c:pt idx="203">
                  <c:v>11.602672073519544</c:v>
                </c:pt>
                <c:pt idx="204">
                  <c:v>9.9283201835195936</c:v>
                </c:pt>
                <c:pt idx="205">
                  <c:v>7.9816101035194658</c:v>
                </c:pt>
                <c:pt idx="206">
                  <c:v>6.8104911500143324</c:v>
                </c:pt>
                <c:pt idx="207">
                  <c:v>5.9798080435194993</c:v>
                </c:pt>
                <c:pt idx="208">
                  <c:v>5.3703364135195724</c:v>
                </c:pt>
                <c:pt idx="209">
                  <c:v>4.8013063861511593</c:v>
                </c:pt>
                <c:pt idx="210">
                  <c:v>1.9782764233154371</c:v>
                </c:pt>
                <c:pt idx="211">
                  <c:v>1.3036132356027819</c:v>
                </c:pt>
                <c:pt idx="212">
                  <c:v>0.21330466351957966</c:v>
                </c:pt>
                <c:pt idx="213">
                  <c:v>-1.3009604164804778</c:v>
                </c:pt>
                <c:pt idx="214">
                  <c:v>-2.879285676480289</c:v>
                </c:pt>
                <c:pt idx="215">
                  <c:v>-4.6134876464804782</c:v>
                </c:pt>
                <c:pt idx="216">
                  <c:v>-6.0445246764803802</c:v>
                </c:pt>
                <c:pt idx="217">
                  <c:v>-6.6679258595839412</c:v>
                </c:pt>
                <c:pt idx="218">
                  <c:v>-8.1705176093375229</c:v>
                </c:pt>
                <c:pt idx="219">
                  <c:v>-7.7647695364804354</c:v>
                </c:pt>
                <c:pt idx="220">
                  <c:v>-7.2552467612173714</c:v>
                </c:pt>
                <c:pt idx="221">
                  <c:v>-6.7672699964803513</c:v>
                </c:pt>
                <c:pt idx="222">
                  <c:v>-6.0986811864804764</c:v>
                </c:pt>
                <c:pt idx="223">
                  <c:v>-5.4277106964805295</c:v>
                </c:pt>
                <c:pt idx="224">
                  <c:v>-4.4577756220360465</c:v>
                </c:pt>
                <c:pt idx="225">
                  <c:v>-3.6854489064805587</c:v>
                </c:pt>
                <c:pt idx="226">
                  <c:v>-3.2215809864806202</c:v>
                </c:pt>
                <c:pt idx="227">
                  <c:v>-3.3189933364806308</c:v>
                </c:pt>
                <c:pt idx="228">
                  <c:v>-3.8653561664805807</c:v>
                </c:pt>
                <c:pt idx="229">
                  <c:v>-4.520018733147154</c:v>
                </c:pt>
                <c:pt idx="230">
                  <c:v>-4.6538700964806585</c:v>
                </c:pt>
                <c:pt idx="231">
                  <c:v>-4.3838065464804448</c:v>
                </c:pt>
                <c:pt idx="232">
                  <c:v>-4.3895821764804941</c:v>
                </c:pt>
                <c:pt idx="233">
                  <c:v>-5.0016321417493623</c:v>
                </c:pt>
                <c:pt idx="234">
                  <c:v>-6.0901934364804315</c:v>
                </c:pt>
                <c:pt idx="235">
                  <c:v>-6.9830814964805414</c:v>
                </c:pt>
                <c:pt idx="236">
                  <c:v>-7.4650213964804806</c:v>
                </c:pt>
                <c:pt idx="237">
                  <c:v>-7.7509618980594395</c:v>
                </c:pt>
                <c:pt idx="238">
                  <c:v>-7.9538572864803996</c:v>
                </c:pt>
                <c:pt idx="239">
                  <c:v>-7.7149343264804298</c:v>
                </c:pt>
                <c:pt idx="240">
                  <c:v>-6.8978115064805268</c:v>
                </c:pt>
                <c:pt idx="241">
                  <c:v>-5.8320495210260077</c:v>
                </c:pt>
                <c:pt idx="242">
                  <c:v>-4.5764681164803802</c:v>
                </c:pt>
                <c:pt idx="243">
                  <c:v>-3.522473566480528</c:v>
                </c:pt>
                <c:pt idx="244">
                  <c:v>-2.5789413564804597</c:v>
                </c:pt>
                <c:pt idx="245">
                  <c:v>-1.0962934264805162</c:v>
                </c:pt>
                <c:pt idx="246">
                  <c:v>0.55555994351945515</c:v>
                </c:pt>
                <c:pt idx="247">
                  <c:v>2.127454393519514</c:v>
                </c:pt>
                <c:pt idx="248">
                  <c:v>3.5474014235194877</c:v>
                </c:pt>
                <c:pt idx="249">
                  <c:v>4.9003881943890173</c:v>
                </c:pt>
                <c:pt idx="250">
                  <c:v>6.2667513735194547</c:v>
                </c:pt>
                <c:pt idx="251">
                  <c:v>7.6222402135195875</c:v>
                </c:pt>
                <c:pt idx="252">
                  <c:v>8.4575033235194894</c:v>
                </c:pt>
                <c:pt idx="253">
                  <c:v>9.667961170078641</c:v>
                </c:pt>
                <c:pt idx="254">
                  <c:v>10.910084731499312</c:v>
                </c:pt>
                <c:pt idx="255">
                  <c:v>12.503572293519582</c:v>
                </c:pt>
                <c:pt idx="256">
                  <c:v>13.809795633519556</c:v>
                </c:pt>
                <c:pt idx="257">
                  <c:v>14.736827105236765</c:v>
                </c:pt>
                <c:pt idx="258">
                  <c:v>15.386902893519636</c:v>
                </c:pt>
                <c:pt idx="259">
                  <c:v>15.983590573519592</c:v>
                </c:pt>
                <c:pt idx="260">
                  <c:v>16.329639633519509</c:v>
                </c:pt>
                <c:pt idx="261">
                  <c:v>16.39735964485979</c:v>
                </c:pt>
                <c:pt idx="262">
                  <c:v>15.956603913317522</c:v>
                </c:pt>
                <c:pt idx="263">
                  <c:v>15.181238873519604</c:v>
                </c:pt>
                <c:pt idx="264">
                  <c:v>14.427384053519519</c:v>
                </c:pt>
                <c:pt idx="265">
                  <c:v>12.752917731391861</c:v>
                </c:pt>
                <c:pt idx="266">
                  <c:v>10.657739723519555</c:v>
                </c:pt>
                <c:pt idx="267">
                  <c:v>8.7388958035194459</c:v>
                </c:pt>
                <c:pt idx="268">
                  <c:v>7.2295676935194884</c:v>
                </c:pt>
                <c:pt idx="269">
                  <c:v>5.9165653435195233</c:v>
                </c:pt>
                <c:pt idx="270">
                  <c:v>4.3912956935195524</c:v>
                </c:pt>
                <c:pt idx="271">
                  <c:v>2.9161182335194225</c:v>
                </c:pt>
                <c:pt idx="272">
                  <c:v>1.1735282335195194</c:v>
                </c:pt>
                <c:pt idx="273">
                  <c:v>-0.52081909648050972</c:v>
                </c:pt>
                <c:pt idx="274">
                  <c:v>-2.0684509236232254</c:v>
                </c:pt>
                <c:pt idx="275">
                  <c:v>-3.0976460664804506</c:v>
                </c:pt>
                <c:pt idx="276">
                  <c:v>-8.6704546296989395</c:v>
                </c:pt>
                <c:pt idx="277">
                  <c:v>-9.3159831464804217</c:v>
                </c:pt>
                <c:pt idx="278">
                  <c:v>-9.7622599064804092</c:v>
                </c:pt>
                <c:pt idx="279">
                  <c:v>-10.221096256480479</c:v>
                </c:pt>
                <c:pt idx="280">
                  <c:v>-10.443808406480413</c:v>
                </c:pt>
                <c:pt idx="281">
                  <c:v>-10.293145306480518</c:v>
                </c:pt>
                <c:pt idx="282">
                  <c:v>-10.05693672648046</c:v>
                </c:pt>
                <c:pt idx="283">
                  <c:v>-9.7313749364804583</c:v>
                </c:pt>
                <c:pt idx="284">
                  <c:v>-9.1780905109248891</c:v>
                </c:pt>
                <c:pt idx="285">
                  <c:v>-8.8785479664804008</c:v>
                </c:pt>
                <c:pt idx="286">
                  <c:v>-9.2239710864804358</c:v>
                </c:pt>
                <c:pt idx="287">
                  <c:v>-9.690292326480332</c:v>
                </c:pt>
                <c:pt idx="288">
                  <c:v>-9.832611446480513</c:v>
                </c:pt>
                <c:pt idx="289">
                  <c:v>-9.6553408764805528</c:v>
                </c:pt>
                <c:pt idx="290">
                  <c:v>-9.6473993430762999</c:v>
                </c:pt>
                <c:pt idx="291">
                  <c:v>-9.0826705264805003</c:v>
                </c:pt>
                <c:pt idx="292">
                  <c:v>-7.9527260264805761</c:v>
                </c:pt>
                <c:pt idx="293">
                  <c:v>-6.8578233964804065</c:v>
                </c:pt>
                <c:pt idx="294">
                  <c:v>-5.8824673564804968</c:v>
                </c:pt>
                <c:pt idx="295">
                  <c:v>-4.8373655288459707</c:v>
                </c:pt>
                <c:pt idx="296">
                  <c:v>-3.6715195064804091</c:v>
                </c:pt>
                <c:pt idx="297">
                  <c:v>-2.2812768064804652</c:v>
                </c:pt>
                <c:pt idx="298">
                  <c:v>-1.214573776480421</c:v>
                </c:pt>
                <c:pt idx="299">
                  <c:v>-0.10374119648048476</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12.211900883519515</c:v>
                </c:pt>
                <c:pt idx="309">
                  <c:v>12.208097723519467</c:v>
                </c:pt>
                <c:pt idx="310">
                  <c:v>12.227814163519408</c:v>
                </c:pt>
                <c:pt idx="311">
                  <c:v>12.295695513519464</c:v>
                </c:pt>
                <c:pt idx="312">
                  <c:v>12.158033377963974</c:v>
                </c:pt>
                <c:pt idx="313">
                  <c:v>11.821470463519518</c:v>
                </c:pt>
                <c:pt idx="314">
                  <c:v>11.467326603519467</c:v>
                </c:pt>
                <c:pt idx="315">
                  <c:v>11.140779293519568</c:v>
                </c:pt>
                <c:pt idx="316">
                  <c:v>10.791134303519428</c:v>
                </c:pt>
                <c:pt idx="317">
                  <c:v>10.528908933519473</c:v>
                </c:pt>
                <c:pt idx="318">
                  <c:v>10.365743395058068</c:v>
                </c:pt>
                <c:pt idx="319">
                  <c:v>10.143084073519546</c:v>
                </c:pt>
                <c:pt idx="320">
                  <c:v>9.8970706735195186</c:v>
                </c:pt>
                <c:pt idx="321">
                  <c:v>9.5254315835194774</c:v>
                </c:pt>
                <c:pt idx="322">
                  <c:v>8.7972020835195153</c:v>
                </c:pt>
                <c:pt idx="323">
                  <c:v>7.5889597112973384</c:v>
                </c:pt>
                <c:pt idx="324">
                  <c:v>6.0607730135194942</c:v>
                </c:pt>
                <c:pt idx="325">
                  <c:v>4.4294989635194915</c:v>
                </c:pt>
                <c:pt idx="326">
                  <c:v>2.8617477035195122</c:v>
                </c:pt>
                <c:pt idx="327">
                  <c:v>1.1395667935196319</c:v>
                </c:pt>
                <c:pt idx="328">
                  <c:v>-0.62085612648050525</c:v>
                </c:pt>
                <c:pt idx="329">
                  <c:v>-2.5280783664804716</c:v>
                </c:pt>
                <c:pt idx="330">
                  <c:v>-4.1573000864804106</c:v>
                </c:pt>
                <c:pt idx="331">
                  <c:v>-5.5757657564804664</c:v>
                </c:pt>
                <c:pt idx="332">
                  <c:v>-6.7306305364804295</c:v>
                </c:pt>
                <c:pt idx="333">
                  <c:v>-7.7877295664804649</c:v>
                </c:pt>
                <c:pt idx="334">
                  <c:v>-8.8050623464804527</c:v>
                </c:pt>
                <c:pt idx="335">
                  <c:v>-9.7847756564804609</c:v>
                </c:pt>
                <c:pt idx="336">
                  <c:v>-10.32224545648053</c:v>
                </c:pt>
                <c:pt idx="337">
                  <c:v>-10.604799086480346</c:v>
                </c:pt>
                <c:pt idx="338">
                  <c:v>-10.920863339207727</c:v>
                </c:pt>
                <c:pt idx="339">
                  <c:v>-11.356972766480538</c:v>
                </c:pt>
                <c:pt idx="340">
                  <c:v>-11.715921956480368</c:v>
                </c:pt>
                <c:pt idx="341">
                  <c:v>-12.072511086480366</c:v>
                </c:pt>
                <c:pt idx="342">
                  <c:v>-12.303934206480511</c:v>
                </c:pt>
                <c:pt idx="343">
                  <c:v>-12.602123771743562</c:v>
                </c:pt>
                <c:pt idx="344">
                  <c:v>-13.0016344864805</c:v>
                </c:pt>
                <c:pt idx="345">
                  <c:v>-13.499036216480546</c:v>
                </c:pt>
                <c:pt idx="346">
                  <c:v>-13.964290096480539</c:v>
                </c:pt>
                <c:pt idx="347">
                  <c:v>-14.469987836480508</c:v>
                </c:pt>
                <c:pt idx="348">
                  <c:v>-14.663315146480528</c:v>
                </c:pt>
                <c:pt idx="349">
                  <c:v>-14.537534829367232</c:v>
                </c:pt>
                <c:pt idx="350">
                  <c:v>-14.29658226648055</c:v>
                </c:pt>
                <c:pt idx="351">
                  <c:v>-13.983686826480518</c:v>
                </c:pt>
                <c:pt idx="352">
                  <c:v>-13.592584186480472</c:v>
                </c:pt>
                <c:pt idx="353">
                  <c:v>-13.056154406480616</c:v>
                </c:pt>
                <c:pt idx="354">
                  <c:v>-12.454302702844171</c:v>
                </c:pt>
                <c:pt idx="355">
                  <c:v>-11.976719906480502</c:v>
                </c:pt>
                <c:pt idx="356">
                  <c:v>-11.671993956480563</c:v>
                </c:pt>
                <c:pt idx="357">
                  <c:v>-11.201970506480491</c:v>
                </c:pt>
                <c:pt idx="358">
                  <c:v>-10.553524946480374</c:v>
                </c:pt>
                <c:pt idx="359">
                  <c:v>-9.8537828664805609</c:v>
                </c:pt>
                <c:pt idx="360">
                  <c:v>-9.0936945002154204</c:v>
                </c:pt>
                <c:pt idx="361">
                  <c:v>-5.2270329085857439</c:v>
                </c:pt>
                <c:pt idx="362">
                  <c:v>-4.3934793664806175</c:v>
                </c:pt>
                <c:pt idx="363">
                  <c:v>-2.8205541664805911</c:v>
                </c:pt>
                <c:pt idx="364">
                  <c:v>-1.7007931764804454</c:v>
                </c:pt>
                <c:pt idx="365">
                  <c:v>-0.91829731116136759</c:v>
                </c:pt>
                <c:pt idx="366">
                  <c:v>-9.9005016480461547E-2</c:v>
                </c:pt>
                <c:pt idx="367">
                  <c:v>1.2226803435195419</c:v>
                </c:pt>
                <c:pt idx="368">
                  <c:v>2.5671782735194042</c:v>
                </c:pt>
                <c:pt idx="369">
                  <c:v>3.6362588835194392</c:v>
                </c:pt>
                <c:pt idx="370">
                  <c:v>4.0937057922152462</c:v>
                </c:pt>
                <c:pt idx="371">
                  <c:v>3.9721734735194576</c:v>
                </c:pt>
                <c:pt idx="372">
                  <c:v>3.4241488535196227</c:v>
                </c:pt>
                <c:pt idx="373">
                  <c:v>2.9553231735196412</c:v>
                </c:pt>
                <c:pt idx="374">
                  <c:v>2.7061713935195115</c:v>
                </c:pt>
                <c:pt idx="375">
                  <c:v>2.5398817719034392</c:v>
                </c:pt>
                <c:pt idx="376">
                  <c:v>2.3550722435194729</c:v>
                </c:pt>
                <c:pt idx="377">
                  <c:v>2.1052812035194992</c:v>
                </c:pt>
                <c:pt idx="378">
                  <c:v>1.8199872035194868</c:v>
                </c:pt>
                <c:pt idx="379">
                  <c:v>1.6134754135194378</c:v>
                </c:pt>
                <c:pt idx="380">
                  <c:v>1.350294549681138</c:v>
                </c:pt>
                <c:pt idx="381">
                  <c:v>0.82865901351948701</c:v>
                </c:pt>
                <c:pt idx="382">
                  <c:v>0.20626125351955693</c:v>
                </c:pt>
                <c:pt idx="383">
                  <c:v>-0.42060916648047458</c:v>
                </c:pt>
                <c:pt idx="384">
                  <c:v>-1.0883274464805215</c:v>
                </c:pt>
                <c:pt idx="385">
                  <c:v>-1.6838767764805027</c:v>
                </c:pt>
                <c:pt idx="386">
                  <c:v>-2.4174014950518177</c:v>
                </c:pt>
                <c:pt idx="387">
                  <c:v>-2.935782736480391</c:v>
                </c:pt>
                <c:pt idx="388">
                  <c:v>-3.8063058964805228</c:v>
                </c:pt>
                <c:pt idx="389">
                  <c:v>-4.9520110964804855</c:v>
                </c:pt>
                <c:pt idx="390">
                  <c:v>-6.3048587664804696</c:v>
                </c:pt>
                <c:pt idx="391">
                  <c:v>-7.4006927116416676</c:v>
                </c:pt>
                <c:pt idx="392">
                  <c:v>-8.5550112764804727</c:v>
                </c:pt>
                <c:pt idx="393">
                  <c:v>-9.4186249264804616</c:v>
                </c:pt>
                <c:pt idx="394">
                  <c:v>-10.336464986480422</c:v>
                </c:pt>
                <c:pt idx="395">
                  <c:v>-11.187259956480531</c:v>
                </c:pt>
                <c:pt idx="396">
                  <c:v>-11.763737936045718</c:v>
                </c:pt>
                <c:pt idx="397">
                  <c:v>-12.406767086480444</c:v>
                </c:pt>
                <c:pt idx="398">
                  <c:v>-12.783705576480386</c:v>
                </c:pt>
                <c:pt idx="399">
                  <c:v>-13.026140986480542</c:v>
                </c:pt>
                <c:pt idx="400">
                  <c:v>-13.008550326480545</c:v>
                </c:pt>
                <c:pt idx="401">
                  <c:v>-12.718298904864268</c:v>
                </c:pt>
                <c:pt idx="402">
                  <c:v>-12.297275654109285</c:v>
                </c:pt>
                <c:pt idx="403">
                  <c:v>-11.99134607648045</c:v>
                </c:pt>
                <c:pt idx="404">
                  <c:v>-11.798346256480428</c:v>
                </c:pt>
                <c:pt idx="405">
                  <c:v>-11.784286346480471</c:v>
                </c:pt>
                <c:pt idx="406">
                  <c:v>-11.8028701564805</c:v>
                </c:pt>
                <c:pt idx="407">
                  <c:v>-11.835196260028965</c:v>
                </c:pt>
                <c:pt idx="408">
                  <c:v>-11.953670286480618</c:v>
                </c:pt>
                <c:pt idx="409">
                  <c:v>-12.096243746480468</c:v>
                </c:pt>
                <c:pt idx="410">
                  <c:v>-12.142213836480366</c:v>
                </c:pt>
                <c:pt idx="411">
                  <c:v>-12.163952426480549</c:v>
                </c:pt>
                <c:pt idx="412">
                  <c:v>-12.297161813606849</c:v>
                </c:pt>
                <c:pt idx="413">
                  <c:v>-12.386935966480626</c:v>
                </c:pt>
                <c:pt idx="414">
                  <c:v>-12.223375466480492</c:v>
                </c:pt>
                <c:pt idx="415">
                  <c:v>-11.905432786480546</c:v>
                </c:pt>
                <c:pt idx="416">
                  <c:v>-11.558359156480336</c:v>
                </c:pt>
                <c:pt idx="417">
                  <c:v>-11.119687099089232</c:v>
                </c:pt>
                <c:pt idx="418">
                  <c:v>-10.40987853648055</c:v>
                </c:pt>
                <c:pt idx="419">
                  <c:v>-9.964241066480481</c:v>
                </c:pt>
                <c:pt idx="420">
                  <c:v>-4.5056643998138348</c:v>
                </c:pt>
                <c:pt idx="421">
                  <c:v>-3.2679612764804573</c:v>
                </c:pt>
                <c:pt idx="422">
                  <c:v>-1.4673618164805038</c:v>
                </c:pt>
                <c:pt idx="423">
                  <c:v>-0.15315237648047741</c:v>
                </c:pt>
                <c:pt idx="424">
                  <c:v>0.76379388956353211</c:v>
                </c:pt>
                <c:pt idx="425">
                  <c:v>1.6837204535194676</c:v>
                </c:pt>
                <c:pt idx="426">
                  <c:v>2.5911820935196768</c:v>
                </c:pt>
                <c:pt idx="427">
                  <c:v>3.9871185793528552</c:v>
                </c:pt>
                <c:pt idx="428">
                  <c:v>7.7276868565963897</c:v>
                </c:pt>
                <c:pt idx="429">
                  <c:v>7.9525440035194777</c:v>
                </c:pt>
                <c:pt idx="430">
                  <c:v>8.3141953722950888</c:v>
                </c:pt>
                <c:pt idx="431">
                  <c:v>8.5596555135195729</c:v>
                </c:pt>
                <c:pt idx="432">
                  <c:v>8.3916875235195221</c:v>
                </c:pt>
                <c:pt idx="433">
                  <c:v>7.7832115435193998</c:v>
                </c:pt>
                <c:pt idx="434">
                  <c:v>7.0688480735195327</c:v>
                </c:pt>
                <c:pt idx="435">
                  <c:v>6.2293344335194405</c:v>
                </c:pt>
                <c:pt idx="436">
                  <c:v>5.4075917883582774</c:v>
                </c:pt>
                <c:pt idx="437">
                  <c:v>2.3862054811385263</c:v>
                </c:pt>
                <c:pt idx="438">
                  <c:v>2.0196888135195019</c:v>
                </c:pt>
                <c:pt idx="439">
                  <c:v>1.6616868935195299</c:v>
                </c:pt>
                <c:pt idx="440">
                  <c:v>1.0557060735195578</c:v>
                </c:pt>
                <c:pt idx="441">
                  <c:v>0.3963731153377249</c:v>
                </c:pt>
                <c:pt idx="442">
                  <c:v>-0.3631370064805135</c:v>
                </c:pt>
                <c:pt idx="443">
                  <c:v>-1.2803537164804482</c:v>
                </c:pt>
                <c:pt idx="444">
                  <c:v>-1.798976516480508</c:v>
                </c:pt>
                <c:pt idx="445">
                  <c:v>-1.5378610664803878</c:v>
                </c:pt>
                <c:pt idx="446">
                  <c:v>-0.80986215738950362</c:v>
                </c:pt>
                <c:pt idx="447">
                  <c:v>-0.31180347648053441</c:v>
                </c:pt>
                <c:pt idx="448">
                  <c:v>-0.14402621648052621</c:v>
                </c:pt>
                <c:pt idx="449">
                  <c:v>-0.4427446364805116</c:v>
                </c:pt>
                <c:pt idx="450">
                  <c:v>-0.8988918864805715</c:v>
                </c:pt>
                <c:pt idx="451">
                  <c:v>-1.2320904950518639</c:v>
                </c:pt>
                <c:pt idx="452">
                  <c:v>-1.3497902064806038</c:v>
                </c:pt>
                <c:pt idx="453">
                  <c:v>-1.2471411164805062</c:v>
                </c:pt>
                <c:pt idx="454">
                  <c:v>-0.90004314648051365</c:v>
                </c:pt>
                <c:pt idx="455">
                  <c:v>-0.5804930464805127</c:v>
                </c:pt>
                <c:pt idx="456">
                  <c:v>-0.4290552260549278</c:v>
                </c:pt>
                <c:pt idx="457">
                  <c:v>-0.37932410648052489</c:v>
                </c:pt>
                <c:pt idx="458">
                  <c:v>-0.40929353648044753</c:v>
                </c:pt>
                <c:pt idx="459">
                  <c:v>-0.61345966648048234</c:v>
                </c:pt>
                <c:pt idx="460">
                  <c:v>-0.85208903648052314</c:v>
                </c:pt>
                <c:pt idx="461">
                  <c:v>-0.84572533021683793</c:v>
                </c:pt>
                <c:pt idx="462">
                  <c:v>-0.78155276648055849</c:v>
                </c:pt>
                <c:pt idx="463">
                  <c:v>-0.71880310648053691</c:v>
                </c:pt>
                <c:pt idx="464">
                  <c:v>-0.52869149648050717</c:v>
                </c:pt>
                <c:pt idx="465">
                  <c:v>0.11019376351958972</c:v>
                </c:pt>
                <c:pt idx="466">
                  <c:v>0.46115340091078849</c:v>
                </c:pt>
                <c:pt idx="467">
                  <c:v>0.43874465351940772</c:v>
                </c:pt>
                <c:pt idx="468">
                  <c:v>0.44112653351949432</c:v>
                </c:pt>
                <c:pt idx="469">
                  <c:v>0.5103342435195809</c:v>
                </c:pt>
                <c:pt idx="470">
                  <c:v>0.70860256351956263</c:v>
                </c:pt>
                <c:pt idx="471">
                  <c:v>0.69919931735789642</c:v>
                </c:pt>
                <c:pt idx="472">
                  <c:v>0.70126948351948326</c:v>
                </c:pt>
                <c:pt idx="473">
                  <c:v>0.70482244351970391</c:v>
                </c:pt>
                <c:pt idx="474">
                  <c:v>0.70908059351960162</c:v>
                </c:pt>
                <c:pt idx="475">
                  <c:v>0.71192311351944793</c:v>
                </c:pt>
                <c:pt idx="476">
                  <c:v>0.7126845335195946</c:v>
                </c:pt>
                <c:pt idx="477">
                  <c:v>0.71378248351953832</c:v>
                </c:pt>
                <c:pt idx="478">
                  <c:v>0.71417648351952423</c:v>
                </c:pt>
                <c:pt idx="479">
                  <c:v>0.71469728351947237</c:v>
                </c:pt>
                <c:pt idx="480">
                  <c:v>0.71579138351957483</c:v>
                </c:pt>
                <c:pt idx="481">
                  <c:v>0.7140639032165268</c:v>
                </c:pt>
                <c:pt idx="482">
                  <c:v>0.71158313351958324</c:v>
                </c:pt>
                <c:pt idx="483">
                  <c:v>0.71294144351964084</c:v>
                </c:pt>
                <c:pt idx="484">
                  <c:v>0.71223403351960812</c:v>
                </c:pt>
                <c:pt idx="485">
                  <c:v>0.7130730335196076</c:v>
                </c:pt>
                <c:pt idx="486">
                  <c:v>0.71258767036162851</c:v>
                </c:pt>
                <c:pt idx="487">
                  <c:v>0.71438295351934755</c:v>
                </c:pt>
                <c:pt idx="488">
                  <c:v>0.71428913351952983</c:v>
                </c:pt>
                <c:pt idx="489">
                  <c:v>0.71582002351950025</c:v>
                </c:pt>
                <c:pt idx="490">
                  <c:v>0.71614296351953133</c:v>
                </c:pt>
                <c:pt idx="491">
                  <c:v>0.71722351416470165</c:v>
                </c:pt>
                <c:pt idx="492">
                  <c:v>0.71776570351951963</c:v>
                </c:pt>
                <c:pt idx="493">
                  <c:v>0.71862698351961285</c:v>
                </c:pt>
                <c:pt idx="494">
                  <c:v>0.718822194389106</c:v>
                </c:pt>
                <c:pt idx="495">
                  <c:v>0.72031505116659489</c:v>
                </c:pt>
                <c:pt idx="496">
                  <c:v>0.72027598351962763</c:v>
                </c:pt>
                <c:pt idx="497">
                  <c:v>0.72053697198116029</c:v>
                </c:pt>
                <c:pt idx="498">
                  <c:v>0.72056373351955472</c:v>
                </c:pt>
                <c:pt idx="499">
                  <c:v>0.72081649351955079</c:v>
                </c:pt>
                <c:pt idx="500">
                  <c:v>0.72083365351957918</c:v>
                </c:pt>
                <c:pt idx="501">
                  <c:v>0.72161409351949346</c:v>
                </c:pt>
                <c:pt idx="502">
                  <c:v>0.72219680308480005</c:v>
                </c:pt>
                <c:pt idx="503">
                  <c:v>0.73285001685286577</c:v>
                </c:pt>
                <c:pt idx="504">
                  <c:v>0.73417163351938353</c:v>
                </c:pt>
                <c:pt idx="505">
                  <c:v>0.73670012351954173</c:v>
                </c:pt>
                <c:pt idx="506">
                  <c:v>0.73956358351946949</c:v>
                </c:pt>
                <c:pt idx="507">
                  <c:v>0.7422487535194926</c:v>
                </c:pt>
                <c:pt idx="508">
                  <c:v>0.74487066079223041</c:v>
                </c:pt>
                <c:pt idx="509">
                  <c:v>0.74746213351951962</c:v>
                </c:pt>
                <c:pt idx="510">
                  <c:v>0.7504318335194875</c:v>
                </c:pt>
                <c:pt idx="511">
                  <c:v>0.75279450351945498</c:v>
                </c:pt>
                <c:pt idx="512">
                  <c:v>0.75523815351950097</c:v>
                </c:pt>
                <c:pt idx="513">
                  <c:v>0.75769549917603873</c:v>
                </c:pt>
                <c:pt idx="514">
                  <c:v>0.75956949351950853</c:v>
                </c:pt>
                <c:pt idx="515">
                  <c:v>0.7612906435195177</c:v>
                </c:pt>
                <c:pt idx="516">
                  <c:v>0.76282920351949035</c:v>
                </c:pt>
                <c:pt idx="517">
                  <c:v>0.764073048102901</c:v>
                </c:pt>
                <c:pt idx="518">
                  <c:v>0.76518396351960405</c:v>
                </c:pt>
                <c:pt idx="519">
                  <c:v>0.76562726685286064</c:v>
                </c:pt>
                <c:pt idx="520">
                  <c:v>0.76760098003117716</c:v>
                </c:pt>
                <c:pt idx="521">
                  <c:v>0.76804321351956384</c:v>
                </c:pt>
                <c:pt idx="522">
                  <c:v>0.76864750351949107</c:v>
                </c:pt>
                <c:pt idx="523">
                  <c:v>0.76918299351952268</c:v>
                </c:pt>
                <c:pt idx="524">
                  <c:v>0.76960113970501765</c:v>
                </c:pt>
                <c:pt idx="525">
                  <c:v>0.77012958351954963</c:v>
                </c:pt>
                <c:pt idx="526">
                  <c:v>0.77058902351944991</c:v>
                </c:pt>
                <c:pt idx="527">
                  <c:v>0.77106349351943604</c:v>
                </c:pt>
                <c:pt idx="528">
                  <c:v>0.77138362270883964</c:v>
                </c:pt>
                <c:pt idx="529">
                  <c:v>0.77233893351955063</c:v>
                </c:pt>
                <c:pt idx="530">
                  <c:v>0.77265292351947512</c:v>
                </c:pt>
                <c:pt idx="531">
                  <c:v>0.7729782535195997</c:v>
                </c:pt>
                <c:pt idx="532">
                  <c:v>0.77318375351951973</c:v>
                </c:pt>
                <c:pt idx="533">
                  <c:v>0.7734054335195738</c:v>
                </c:pt>
                <c:pt idx="534">
                  <c:v>0.77351685188696595</c:v>
                </c:pt>
                <c:pt idx="535">
                  <c:v>0.77349405351957334</c:v>
                </c:pt>
                <c:pt idx="536">
                  <c:v>0.77347035351950133</c:v>
                </c:pt>
                <c:pt idx="537">
                  <c:v>0.7734556735196223</c:v>
                </c:pt>
                <c:pt idx="538">
                  <c:v>0.77345095732889235</c:v>
                </c:pt>
                <c:pt idx="539">
                  <c:v>0.77345531351966301</c:v>
                </c:pt>
                <c:pt idx="540">
                  <c:v>0.77344813351945285</c:v>
                </c:pt>
                <c:pt idx="541">
                  <c:v>0.77344293351946303</c:v>
                </c:pt>
                <c:pt idx="542">
                  <c:v>0.77342919351957784</c:v>
                </c:pt>
                <c:pt idx="543">
                  <c:v>0.77338532127451765</c:v>
                </c:pt>
                <c:pt idx="544">
                  <c:v>0.77331057351951071</c:v>
                </c:pt>
                <c:pt idx="545">
                  <c:v>0.77323380448726198</c:v>
                </c:pt>
                <c:pt idx="546">
                  <c:v>0.77308060018617808</c:v>
                </c:pt>
                <c:pt idx="547">
                  <c:v>0.77307538351949934</c:v>
                </c:pt>
                <c:pt idx="548">
                  <c:v>0.77307230561251572</c:v>
                </c:pt>
                <c:pt idx="549">
                  <c:v>0.77305731351958906</c:v>
                </c:pt>
                <c:pt idx="550">
                  <c:v>0.77304241351950764</c:v>
                </c:pt>
                <c:pt idx="551">
                  <c:v>0.77303403351951039</c:v>
                </c:pt>
                <c:pt idx="552">
                  <c:v>0.77303663351955421</c:v>
                </c:pt>
                <c:pt idx="553">
                  <c:v>0.77304373149940075</c:v>
                </c:pt>
                <c:pt idx="554">
                  <c:v>0.77310018351943288</c:v>
                </c:pt>
                <c:pt idx="555">
                  <c:v>0.77382143351951826</c:v>
                </c:pt>
                <c:pt idx="556">
                  <c:v>0.77395454351959569</c:v>
                </c:pt>
                <c:pt idx="557">
                  <c:v>0.77403867351947286</c:v>
                </c:pt>
                <c:pt idx="558">
                  <c:v>0.77414414404584875</c:v>
                </c:pt>
                <c:pt idx="559">
                  <c:v>0.77438063351952935</c:v>
                </c:pt>
                <c:pt idx="560">
                  <c:v>0.77457083351944966</c:v>
                </c:pt>
                <c:pt idx="561">
                  <c:v>0.77467193351950259</c:v>
                </c:pt>
                <c:pt idx="562">
                  <c:v>0.77523896800214231</c:v>
                </c:pt>
                <c:pt idx="563">
                  <c:v>0.77526540290708212</c:v>
                </c:pt>
                <c:pt idx="564">
                  <c:v>0.77527791351940512</c:v>
                </c:pt>
                <c:pt idx="565">
                  <c:v>0.77531248351965587</c:v>
                </c:pt>
                <c:pt idx="566">
                  <c:v>0.77532873351953158</c:v>
                </c:pt>
                <c:pt idx="567">
                  <c:v>0.77536003351954863</c:v>
                </c:pt>
                <c:pt idx="568">
                  <c:v>0.7753720431085479</c:v>
                </c:pt>
                <c:pt idx="569">
                  <c:v>0.77539065765744086</c:v>
                </c:pt>
                <c:pt idx="570">
                  <c:v>0.77528289903675329</c:v>
                </c:pt>
                <c:pt idx="571">
                  <c:v>0.77531043351940976</c:v>
                </c:pt>
                <c:pt idx="572">
                  <c:v>0.77560378351960091</c:v>
                </c:pt>
                <c:pt idx="573">
                  <c:v>0.7758771784174896</c:v>
                </c:pt>
                <c:pt idx="574">
                  <c:v>0.77598793351943274</c:v>
                </c:pt>
                <c:pt idx="575">
                  <c:v>0.77600736209093668</c:v>
                </c:pt>
                <c:pt idx="576">
                  <c:v>0.77690162582720745</c:v>
                </c:pt>
                <c:pt idx="577">
                  <c:v>0.77708181107051821</c:v>
                </c:pt>
                <c:pt idx="578">
                  <c:v>0.77742506351938989</c:v>
                </c:pt>
                <c:pt idx="579">
                  <c:v>0.77775170119633685</c:v>
                </c:pt>
                <c:pt idx="580">
                  <c:v>0.77803825351954214</c:v>
                </c:pt>
                <c:pt idx="581">
                  <c:v>0.77834779351967298</c:v>
                </c:pt>
                <c:pt idx="582">
                  <c:v>0.77883690942316264</c:v>
                </c:pt>
                <c:pt idx="583">
                  <c:v>0.78409814339593709</c:v>
                </c:pt>
                <c:pt idx="584">
                  <c:v>0.78536465351948093</c:v>
                </c:pt>
                <c:pt idx="585">
                  <c:v>0.78634791351942213</c:v>
                </c:pt>
                <c:pt idx="586">
                  <c:v>0.78745352351953102</c:v>
                </c:pt>
                <c:pt idx="587">
                  <c:v>0.78872913760126562</c:v>
                </c:pt>
                <c:pt idx="588">
                  <c:v>0.79001086351949923</c:v>
                </c:pt>
                <c:pt idx="589">
                  <c:v>0.79110677726947665</c:v>
                </c:pt>
                <c:pt idx="590">
                  <c:v>0.79765625704885779</c:v>
                </c:pt>
                <c:pt idx="591">
                  <c:v>0.79909219351954164</c:v>
                </c:pt>
                <c:pt idx="592">
                  <c:v>0.80057177351955133</c:v>
                </c:pt>
                <c:pt idx="593">
                  <c:v>0.80200223560289885</c:v>
                </c:pt>
                <c:pt idx="594">
                  <c:v>0.80325990351954701</c:v>
                </c:pt>
                <c:pt idx="595">
                  <c:v>0.8043081235194337</c:v>
                </c:pt>
                <c:pt idx="596">
                  <c:v>0.80504353351951052</c:v>
                </c:pt>
                <c:pt idx="597">
                  <c:v>0.8085239335195108</c:v>
                </c:pt>
                <c:pt idx="598">
                  <c:v>0.80898841627821261</c:v>
                </c:pt>
                <c:pt idx="599">
                  <c:v>0.80985708351949026</c:v>
                </c:pt>
                <c:pt idx="600">
                  <c:v>0.81067637351950006</c:v>
                </c:pt>
                <c:pt idx="601">
                  <c:v>0.81142883351965722</c:v>
                </c:pt>
                <c:pt idx="602">
                  <c:v>0.81203133351954304</c:v>
                </c:pt>
                <c:pt idx="603">
                  <c:v>0.81263887351954811</c:v>
                </c:pt>
                <c:pt idx="604">
                  <c:v>0.81294239505800192</c:v>
                </c:pt>
                <c:pt idx="605">
                  <c:v>0.81446524351953564</c:v>
                </c:pt>
                <c:pt idx="606">
                  <c:v>0.81478366351950748</c:v>
                </c:pt>
                <c:pt idx="607">
                  <c:v>0.81504795351965265</c:v>
                </c:pt>
                <c:pt idx="608">
                  <c:v>0.81522670351962745</c:v>
                </c:pt>
                <c:pt idx="609">
                  <c:v>0.81545766351946725</c:v>
                </c:pt>
                <c:pt idx="610">
                  <c:v>0.81560611129724236</c:v>
                </c:pt>
                <c:pt idx="611">
                  <c:v>0.8157375066902407</c:v>
                </c:pt>
                <c:pt idx="612">
                  <c:v>0.81619210018617161</c:v>
                </c:pt>
                <c:pt idx="613">
                  <c:v>0.81629826351951484</c:v>
                </c:pt>
                <c:pt idx="614">
                  <c:v>0.81654092351959784</c:v>
                </c:pt>
                <c:pt idx="615">
                  <c:v>0.81672806351944982</c:v>
                </c:pt>
                <c:pt idx="616">
                  <c:v>0.81690440351945992</c:v>
                </c:pt>
                <c:pt idx="617">
                  <c:v>0.81705609822533631</c:v>
                </c:pt>
                <c:pt idx="618">
                  <c:v>0.817219613519514</c:v>
                </c:pt>
                <c:pt idx="619">
                  <c:v>0.81749044351940481</c:v>
                </c:pt>
                <c:pt idx="620">
                  <c:v>0.81769960018617582</c:v>
                </c:pt>
                <c:pt idx="621">
                  <c:v>0.82053304066246757</c:v>
                </c:pt>
                <c:pt idx="622">
                  <c:v>0.82077132351952453</c:v>
                </c:pt>
                <c:pt idx="623">
                  <c:v>0.8209593637521948</c:v>
                </c:pt>
                <c:pt idx="624">
                  <c:v>0.82125016351956504</c:v>
                </c:pt>
                <c:pt idx="625">
                  <c:v>0.82152517351951926</c:v>
                </c:pt>
                <c:pt idx="626">
                  <c:v>0.8216844668528156</c:v>
                </c:pt>
                <c:pt idx="627">
                  <c:v>0.82230749601953435</c:v>
                </c:pt>
                <c:pt idx="628">
                  <c:v>0.8223978914142549</c:v>
                </c:pt>
                <c:pt idx="629">
                  <c:v>0.82259471351945124</c:v>
                </c:pt>
                <c:pt idx="630">
                  <c:v>0.82284311719307557</c:v>
                </c:pt>
                <c:pt idx="631">
                  <c:v>0.82314279351966491</c:v>
                </c:pt>
                <c:pt idx="632">
                  <c:v>0.82350005351958266</c:v>
                </c:pt>
                <c:pt idx="633">
                  <c:v>0.82391132351959706</c:v>
                </c:pt>
                <c:pt idx="634">
                  <c:v>0.82433407351952448</c:v>
                </c:pt>
                <c:pt idx="635">
                  <c:v>0.82478810698891891</c:v>
                </c:pt>
                <c:pt idx="636">
                  <c:v>0.82529084351958415</c:v>
                </c:pt>
                <c:pt idx="637">
                  <c:v>0.82575889351950793</c:v>
                </c:pt>
                <c:pt idx="638">
                  <c:v>0.82623404351942065</c:v>
                </c:pt>
                <c:pt idx="639">
                  <c:v>0.82665582351946099</c:v>
                </c:pt>
                <c:pt idx="640">
                  <c:v>0.82699871246690404</c:v>
                </c:pt>
                <c:pt idx="641">
                  <c:v>0.82728245351958785</c:v>
                </c:pt>
                <c:pt idx="642">
                  <c:v>0.82752778351944301</c:v>
                </c:pt>
                <c:pt idx="643">
                  <c:v>0.82772553351948619</c:v>
                </c:pt>
                <c:pt idx="644">
                  <c:v>0.82790346351940625</c:v>
                </c:pt>
                <c:pt idx="645">
                  <c:v>0.82808683351957957</c:v>
                </c:pt>
                <c:pt idx="646">
                  <c:v>0.82814811719291015</c:v>
                </c:pt>
                <c:pt idx="647">
                  <c:v>0.82810333351959453</c:v>
                </c:pt>
                <c:pt idx="648">
                  <c:v>0.82798843351945228</c:v>
                </c:pt>
                <c:pt idx="649">
                  <c:v>0.82780030351951106</c:v>
                </c:pt>
                <c:pt idx="650">
                  <c:v>0.8276482335195281</c:v>
                </c:pt>
                <c:pt idx="651">
                  <c:v>0.8275692192337516</c:v>
                </c:pt>
                <c:pt idx="652">
                  <c:v>0.82743028351950465</c:v>
                </c:pt>
                <c:pt idx="653">
                  <c:v>0.82718810351947636</c:v>
                </c:pt>
                <c:pt idx="654">
                  <c:v>0.82700447351965156</c:v>
                </c:pt>
                <c:pt idx="655">
                  <c:v>0.82676944351945392</c:v>
                </c:pt>
                <c:pt idx="656">
                  <c:v>0.82661813760108882</c:v>
                </c:pt>
                <c:pt idx="657">
                  <c:v>0.82647269351943464</c:v>
                </c:pt>
                <c:pt idx="658">
                  <c:v>0.82630334351958457</c:v>
                </c:pt>
                <c:pt idx="659">
                  <c:v>0.8259925935194885</c:v>
                </c:pt>
                <c:pt idx="660">
                  <c:v>0.82576763351956251</c:v>
                </c:pt>
                <c:pt idx="661">
                  <c:v>0.82558391311144419</c:v>
                </c:pt>
                <c:pt idx="662">
                  <c:v>0.82535490351962471</c:v>
                </c:pt>
                <c:pt idx="663">
                  <c:v>0.82519882351944462</c:v>
                </c:pt>
                <c:pt idx="664">
                  <c:v>0.82503250351945212</c:v>
                </c:pt>
                <c:pt idx="665">
                  <c:v>0.82491017351964069</c:v>
                </c:pt>
                <c:pt idx="666">
                  <c:v>0.82478720902965108</c:v>
                </c:pt>
                <c:pt idx="667">
                  <c:v>0.824683163519496</c:v>
                </c:pt>
                <c:pt idx="668">
                  <c:v>0.8245651835194967</c:v>
                </c:pt>
                <c:pt idx="669">
                  <c:v>0.82446575351954765</c:v>
                </c:pt>
                <c:pt idx="670">
                  <c:v>0.82434432351952691</c:v>
                </c:pt>
                <c:pt idx="671">
                  <c:v>0.82407710685282609</c:v>
                </c:pt>
                <c:pt idx="672">
                  <c:v>0.82378572351949386</c:v>
                </c:pt>
                <c:pt idx="673">
                  <c:v>0.82349482351949799</c:v>
                </c:pt>
                <c:pt idx="674">
                  <c:v>0.82328731351961471</c:v>
                </c:pt>
                <c:pt idx="675">
                  <c:v>0.82309078351947684</c:v>
                </c:pt>
                <c:pt idx="676">
                  <c:v>0.82290227351949052</c:v>
                </c:pt>
                <c:pt idx="677">
                  <c:v>0.82272367820031977</c:v>
                </c:pt>
                <c:pt idx="678">
                  <c:v>0.82256776351957261</c:v>
                </c:pt>
                <c:pt idx="679">
                  <c:v>0.8224288635195206</c:v>
                </c:pt>
                <c:pt idx="680">
                  <c:v>0.82231735351950874</c:v>
                </c:pt>
                <c:pt idx="681">
                  <c:v>0.82219605351949265</c:v>
                </c:pt>
                <c:pt idx="682">
                  <c:v>0.82207744372360025</c:v>
                </c:pt>
                <c:pt idx="683">
                  <c:v>0.82197790351955391</c:v>
                </c:pt>
                <c:pt idx="684">
                  <c:v>0.82188612864139543</c:v>
                </c:pt>
                <c:pt idx="685">
                  <c:v>0.82158993351950582</c:v>
                </c:pt>
                <c:pt idx="686">
                  <c:v>0.82153796351951769</c:v>
                </c:pt>
                <c:pt idx="687">
                  <c:v>0.82130408351959372</c:v>
                </c:pt>
                <c:pt idx="688">
                  <c:v>0.82095792161476311</c:v>
                </c:pt>
                <c:pt idx="689">
                  <c:v>0.82048227351954495</c:v>
                </c:pt>
                <c:pt idx="690">
                  <c:v>0.8200146835195038</c:v>
                </c:pt>
                <c:pt idx="691">
                  <c:v>0.8196719835195565</c:v>
                </c:pt>
                <c:pt idx="692">
                  <c:v>0.81930156570339818</c:v>
                </c:pt>
                <c:pt idx="693">
                  <c:v>0.81827314780524207</c:v>
                </c:pt>
                <c:pt idx="694">
                  <c:v>0.81802945435284014</c:v>
                </c:pt>
                <c:pt idx="695">
                  <c:v>0.81763309351947733</c:v>
                </c:pt>
                <c:pt idx="696">
                  <c:v>0.81708366351944062</c:v>
                </c:pt>
                <c:pt idx="697">
                  <c:v>0.81664093351941092</c:v>
                </c:pt>
                <c:pt idx="698">
                  <c:v>0.81618813351956065</c:v>
                </c:pt>
                <c:pt idx="699">
                  <c:v>0.815823653031857</c:v>
                </c:pt>
                <c:pt idx="700">
                  <c:v>0.81539787351953108</c:v>
                </c:pt>
                <c:pt idx="701">
                  <c:v>0.81492140351953624</c:v>
                </c:pt>
                <c:pt idx="702">
                  <c:v>0.81455936351943592</c:v>
                </c:pt>
                <c:pt idx="703">
                  <c:v>0.81421079351954972</c:v>
                </c:pt>
                <c:pt idx="704">
                  <c:v>0.81384835704888503</c:v>
                </c:pt>
                <c:pt idx="705">
                  <c:v>0.81340076351948265</c:v>
                </c:pt>
                <c:pt idx="706">
                  <c:v>0.81314627351952273</c:v>
                </c:pt>
                <c:pt idx="707">
                  <c:v>0.81299087351958388</c:v>
                </c:pt>
                <c:pt idx="708">
                  <c:v>0.81286875351963772</c:v>
                </c:pt>
                <c:pt idx="709">
                  <c:v>0.81281144571460118</c:v>
                </c:pt>
                <c:pt idx="710">
                  <c:v>0.81273619351941362</c:v>
                </c:pt>
                <c:pt idx="711">
                  <c:v>0.81263421351954634</c:v>
                </c:pt>
                <c:pt idx="712">
                  <c:v>0.81249870351946663</c:v>
                </c:pt>
                <c:pt idx="713">
                  <c:v>0.81237233351956262</c:v>
                </c:pt>
                <c:pt idx="714">
                  <c:v>0.81226623964199951</c:v>
                </c:pt>
                <c:pt idx="715">
                  <c:v>0.81212391351954361</c:v>
                </c:pt>
                <c:pt idx="716">
                  <c:v>0.81188678351954024</c:v>
                </c:pt>
                <c:pt idx="717">
                  <c:v>0.81152773351958396</c:v>
                </c:pt>
                <c:pt idx="718">
                  <c:v>0.81123563351954586</c:v>
                </c:pt>
                <c:pt idx="719">
                  <c:v>0.81096914780528051</c:v>
                </c:pt>
                <c:pt idx="720">
                  <c:v>0.81069658351950236</c:v>
                </c:pt>
                <c:pt idx="721">
                  <c:v>0.81046112351944544</c:v>
                </c:pt>
                <c:pt idx="722">
                  <c:v>0.81025119351956265</c:v>
                </c:pt>
                <c:pt idx="723">
                  <c:v>0.81007319351944362</c:v>
                </c:pt>
                <c:pt idx="724">
                  <c:v>0.80987158658069902</c:v>
                </c:pt>
                <c:pt idx="725">
                  <c:v>0.80973763351941974</c:v>
                </c:pt>
                <c:pt idx="726">
                  <c:v>0.80965989351953938</c:v>
                </c:pt>
                <c:pt idx="727">
                  <c:v>0.80955560351965561</c:v>
                </c:pt>
                <c:pt idx="728">
                  <c:v>0.8094707235195967</c:v>
                </c:pt>
                <c:pt idx="729">
                  <c:v>0.80938271923375249</c:v>
                </c:pt>
                <c:pt idx="730">
                  <c:v>0.80929407351951177</c:v>
                </c:pt>
                <c:pt idx="731">
                  <c:v>0.80920425351945469</c:v>
                </c:pt>
                <c:pt idx="732">
                  <c:v>0.80911244351946721</c:v>
                </c:pt>
                <c:pt idx="733">
                  <c:v>0.80900873351940672</c:v>
                </c:pt>
                <c:pt idx="734">
                  <c:v>0.8088935830041496</c:v>
                </c:pt>
                <c:pt idx="735">
                  <c:v>0.80870567351947154</c:v>
                </c:pt>
                <c:pt idx="736">
                  <c:v>0.80837138351951465</c:v>
                </c:pt>
                <c:pt idx="737">
                  <c:v>0.80792336351947924</c:v>
                </c:pt>
                <c:pt idx="738">
                  <c:v>0.80757091351947152</c:v>
                </c:pt>
                <c:pt idx="739">
                  <c:v>0.80727351083903898</c:v>
                </c:pt>
                <c:pt idx="740">
                  <c:v>0.8069597935195687</c:v>
                </c:pt>
                <c:pt idx="741">
                  <c:v>0.80670844351949889</c:v>
                </c:pt>
                <c:pt idx="742">
                  <c:v>0.80648300351946034</c:v>
                </c:pt>
                <c:pt idx="743">
                  <c:v>0.80629376351957771</c:v>
                </c:pt>
                <c:pt idx="744">
                  <c:v>0.8061030178568277</c:v>
                </c:pt>
                <c:pt idx="745">
                  <c:v>0.80590563351954569</c:v>
                </c:pt>
                <c:pt idx="746">
                  <c:v>0.80573467351949746</c:v>
                </c:pt>
                <c:pt idx="747">
                  <c:v>0.80559365351946699</c:v>
                </c:pt>
                <c:pt idx="748">
                  <c:v>0.8054556735195767</c:v>
                </c:pt>
                <c:pt idx="749">
                  <c:v>0.80533066547833698</c:v>
                </c:pt>
                <c:pt idx="750">
                  <c:v>0.80523358351953789</c:v>
                </c:pt>
                <c:pt idx="751">
                  <c:v>0.80546614351955259</c:v>
                </c:pt>
                <c:pt idx="752">
                  <c:v>0.80580760351952685</c:v>
                </c:pt>
                <c:pt idx="753">
                  <c:v>0.80606894351950664</c:v>
                </c:pt>
                <c:pt idx="754">
                  <c:v>0.80636574984607956</c:v>
                </c:pt>
                <c:pt idx="755">
                  <c:v>0.80660956351958846</c:v>
                </c:pt>
                <c:pt idx="756">
                  <c:v>0.80684218351947934</c:v>
                </c:pt>
                <c:pt idx="757">
                  <c:v>0.80705478351967563</c:v>
                </c:pt>
                <c:pt idx="758">
                  <c:v>0.80720718351948062</c:v>
                </c:pt>
                <c:pt idx="759">
                  <c:v>0.80733390851938225</c:v>
                </c:pt>
                <c:pt idx="760">
                  <c:v>0.80734947198118434</c:v>
                </c:pt>
                <c:pt idx="761">
                  <c:v>0.80703926685289673</c:v>
                </c:pt>
                <c:pt idx="762">
                  <c:v>0.8069790135195396</c:v>
                </c:pt>
                <c:pt idx="763">
                  <c:v>0.80688734351956271</c:v>
                </c:pt>
                <c:pt idx="764">
                  <c:v>0.80680903351961475</c:v>
                </c:pt>
                <c:pt idx="765">
                  <c:v>0.80674229434441813</c:v>
                </c:pt>
                <c:pt idx="766">
                  <c:v>0.80667330351963074</c:v>
                </c:pt>
                <c:pt idx="767">
                  <c:v>0.80659697351957615</c:v>
                </c:pt>
                <c:pt idx="768">
                  <c:v>0.80652676351944308</c:v>
                </c:pt>
                <c:pt idx="769">
                  <c:v>0.80648167351960043</c:v>
                </c:pt>
                <c:pt idx="770">
                  <c:v>0.80643954327555889</c:v>
                </c:pt>
                <c:pt idx="771">
                  <c:v>0.80640088351940165</c:v>
                </c:pt>
                <c:pt idx="772">
                  <c:v>0.80637183351963526</c:v>
                </c:pt>
                <c:pt idx="773">
                  <c:v>0.80632457351943365</c:v>
                </c:pt>
                <c:pt idx="774">
                  <c:v>0.80622520351956106</c:v>
                </c:pt>
                <c:pt idx="775">
                  <c:v>0.80601283042679484</c:v>
                </c:pt>
                <c:pt idx="776">
                  <c:v>0.80582645351951665</c:v>
                </c:pt>
                <c:pt idx="777">
                  <c:v>0.80567924351960718</c:v>
                </c:pt>
                <c:pt idx="778">
                  <c:v>0.8055964335194844</c:v>
                </c:pt>
                <c:pt idx="779">
                  <c:v>0.80549987166382808</c:v>
                </c:pt>
                <c:pt idx="780">
                  <c:v>0.805331363519457</c:v>
                </c:pt>
                <c:pt idx="781">
                  <c:v>0.80511875351949524</c:v>
                </c:pt>
                <c:pt idx="782">
                  <c:v>0.80479258351952865</c:v>
                </c:pt>
                <c:pt idx="783">
                  <c:v>0.80449945351945595</c:v>
                </c:pt>
                <c:pt idx="784">
                  <c:v>0.8042313335195681</c:v>
                </c:pt>
                <c:pt idx="785">
                  <c:v>0.80399913105036092</c:v>
                </c:pt>
                <c:pt idx="786">
                  <c:v>0.80376221351947785</c:v>
                </c:pt>
                <c:pt idx="787">
                  <c:v>0.80353773351956193</c:v>
                </c:pt>
                <c:pt idx="788">
                  <c:v>0.80336804351951263</c:v>
                </c:pt>
                <c:pt idx="789">
                  <c:v>0.80314121351951195</c:v>
                </c:pt>
                <c:pt idx="790">
                  <c:v>0.80299530351948256</c:v>
                </c:pt>
                <c:pt idx="791">
                  <c:v>0.80281919882558861</c:v>
                </c:pt>
                <c:pt idx="792">
                  <c:v>0.8026306435195224</c:v>
                </c:pt>
                <c:pt idx="793">
                  <c:v>0.80241554351952971</c:v>
                </c:pt>
                <c:pt idx="794">
                  <c:v>0.80221006351956703</c:v>
                </c:pt>
                <c:pt idx="795">
                  <c:v>0.80207976351947385</c:v>
                </c:pt>
                <c:pt idx="796">
                  <c:v>0.80192208351961369</c:v>
                </c:pt>
                <c:pt idx="797">
                  <c:v>0.80183177562491892</c:v>
                </c:pt>
                <c:pt idx="798">
                  <c:v>0.80179105351956736</c:v>
                </c:pt>
                <c:pt idx="799">
                  <c:v>0.80171968351949496</c:v>
                </c:pt>
                <c:pt idx="800">
                  <c:v>0.80162593351959099</c:v>
                </c:pt>
                <c:pt idx="801">
                  <c:v>0.80154609351956263</c:v>
                </c:pt>
                <c:pt idx="802">
                  <c:v>0.80148642331552367</c:v>
                </c:pt>
                <c:pt idx="803">
                  <c:v>0.8014091052367005</c:v>
                </c:pt>
                <c:pt idx="804">
                  <c:v>0.80132529351954085</c:v>
                </c:pt>
                <c:pt idx="805">
                  <c:v>0.80125268351940804</c:v>
                </c:pt>
                <c:pt idx="806">
                  <c:v>0.80094496351949973</c:v>
                </c:pt>
                <c:pt idx="807">
                  <c:v>0.8006113235195913</c:v>
                </c:pt>
                <c:pt idx="808">
                  <c:v>0.80029567841751381</c:v>
                </c:pt>
                <c:pt idx="809">
                  <c:v>0.80003949351956405</c:v>
                </c:pt>
                <c:pt idx="810">
                  <c:v>0.79984898351959721</c:v>
                </c:pt>
                <c:pt idx="811">
                  <c:v>0.79972249351951208</c:v>
                </c:pt>
                <c:pt idx="812">
                  <c:v>0.7996655735195628</c:v>
                </c:pt>
                <c:pt idx="813">
                  <c:v>0.79959214780512777</c:v>
                </c:pt>
                <c:pt idx="814">
                  <c:v>0.79944763351954984</c:v>
                </c:pt>
                <c:pt idx="815">
                  <c:v>0.79925970351948328</c:v>
                </c:pt>
                <c:pt idx="816">
                  <c:v>0.79903348351948111</c:v>
                </c:pt>
                <c:pt idx="817">
                  <c:v>0.79883442351946665</c:v>
                </c:pt>
                <c:pt idx="818">
                  <c:v>0.79862730351948286</c:v>
                </c:pt>
                <c:pt idx="819">
                  <c:v>0.79834331496273558</c:v>
                </c:pt>
                <c:pt idx="820">
                  <c:v>0.79801011351956674</c:v>
                </c:pt>
                <c:pt idx="821">
                  <c:v>0.79772082351958551</c:v>
                </c:pt>
                <c:pt idx="822">
                  <c:v>0.79744252351964917</c:v>
                </c:pt>
                <c:pt idx="823">
                  <c:v>0.7971001835195467</c:v>
                </c:pt>
                <c:pt idx="824">
                  <c:v>0.79679766351958592</c:v>
                </c:pt>
                <c:pt idx="825">
                  <c:v>0.79640990259156363</c:v>
                </c:pt>
                <c:pt idx="826">
                  <c:v>0.79607326351943264</c:v>
                </c:pt>
                <c:pt idx="827">
                  <c:v>0.7957811635195795</c:v>
                </c:pt>
                <c:pt idx="828">
                  <c:v>0.79547339351941571</c:v>
                </c:pt>
                <c:pt idx="829">
                  <c:v>0.79526309351950963</c:v>
                </c:pt>
                <c:pt idx="830">
                  <c:v>0.79507044634006263</c:v>
                </c:pt>
                <c:pt idx="831">
                  <c:v>0.79487750351951658</c:v>
                </c:pt>
                <c:pt idx="832">
                  <c:v>0.79470685351958736</c:v>
                </c:pt>
                <c:pt idx="833">
                  <c:v>0.79452087351947565</c:v>
                </c:pt>
                <c:pt idx="834">
                  <c:v>0.79395657351950977</c:v>
                </c:pt>
                <c:pt idx="835">
                  <c:v>0.79324099351950528</c:v>
                </c:pt>
                <c:pt idx="836">
                  <c:v>0.79260786060281463</c:v>
                </c:pt>
                <c:pt idx="837">
                  <c:v>0.79205626351952674</c:v>
                </c:pt>
                <c:pt idx="838">
                  <c:v>0.79147586351959542</c:v>
                </c:pt>
                <c:pt idx="839">
                  <c:v>0.79084517351950212</c:v>
                </c:pt>
                <c:pt idx="840">
                  <c:v>0.79038265351950165</c:v>
                </c:pt>
                <c:pt idx="841">
                  <c:v>0.79000720096134058</c:v>
                </c:pt>
                <c:pt idx="842">
                  <c:v>0.78974027047616002</c:v>
                </c:pt>
                <c:pt idx="843">
                  <c:v>0.78942939351964014</c:v>
                </c:pt>
                <c:pt idx="844">
                  <c:v>0.78894211351948373</c:v>
                </c:pt>
                <c:pt idx="845">
                  <c:v>0.78859742351950601</c:v>
                </c:pt>
                <c:pt idx="846">
                  <c:v>0.78814526351949776</c:v>
                </c:pt>
                <c:pt idx="847">
                  <c:v>0.78772850052981025</c:v>
                </c:pt>
                <c:pt idx="848">
                  <c:v>0.78731721351951578</c:v>
                </c:pt>
                <c:pt idx="849">
                  <c:v>0.78697576351959386</c:v>
                </c:pt>
                <c:pt idx="850">
                  <c:v>0.78668604351953775</c:v>
                </c:pt>
                <c:pt idx="851">
                  <c:v>0.78639704351960005</c:v>
                </c:pt>
                <c:pt idx="852">
                  <c:v>0.78614668351954764</c:v>
                </c:pt>
                <c:pt idx="853">
                  <c:v>0.78584957637659369</c:v>
                </c:pt>
                <c:pt idx="854">
                  <c:v>0.78559761351957236</c:v>
                </c:pt>
                <c:pt idx="855">
                  <c:v>0.78524263351954571</c:v>
                </c:pt>
                <c:pt idx="856">
                  <c:v>0.78496164351960862</c:v>
                </c:pt>
                <c:pt idx="857">
                  <c:v>0.7846858835194882</c:v>
                </c:pt>
                <c:pt idx="858">
                  <c:v>0.78448432825635339</c:v>
                </c:pt>
                <c:pt idx="859">
                  <c:v>0.78427194351954288</c:v>
                </c:pt>
                <c:pt idx="860">
                  <c:v>0.78407097351950594</c:v>
                </c:pt>
                <c:pt idx="861">
                  <c:v>0.78389995351949637</c:v>
                </c:pt>
                <c:pt idx="862">
                  <c:v>0.78367353351950586</c:v>
                </c:pt>
                <c:pt idx="863">
                  <c:v>0.78349509351957836</c:v>
                </c:pt>
                <c:pt idx="864">
                  <c:v>0.78329752114838413</c:v>
                </c:pt>
                <c:pt idx="865">
                  <c:v>0.7831425535196106</c:v>
                </c:pt>
                <c:pt idx="866">
                  <c:v>0.78301713351952174</c:v>
                </c:pt>
                <c:pt idx="867">
                  <c:v>0.78286268351959665</c:v>
                </c:pt>
                <c:pt idx="868">
                  <c:v>0.78276094351946313</c:v>
                </c:pt>
                <c:pt idx="869">
                  <c:v>0.78264515001431889</c:v>
                </c:pt>
                <c:pt idx="870">
                  <c:v>0.7825422535195381</c:v>
                </c:pt>
                <c:pt idx="871">
                  <c:v>0.78241309351946597</c:v>
                </c:pt>
                <c:pt idx="872">
                  <c:v>0.78231655351942209</c:v>
                </c:pt>
                <c:pt idx="873">
                  <c:v>0.78224250351946978</c:v>
                </c:pt>
                <c:pt idx="874">
                  <c:v>0.78214478200438065</c:v>
                </c:pt>
                <c:pt idx="875">
                  <c:v>0.78206532527227057</c:v>
                </c:pt>
                <c:pt idx="876">
                  <c:v>0.78197284351951268</c:v>
                </c:pt>
                <c:pt idx="877">
                  <c:v>0.78187997351953853</c:v>
                </c:pt>
                <c:pt idx="878">
                  <c:v>0.78177409351951777</c:v>
                </c:pt>
                <c:pt idx="879">
                  <c:v>0.7817100135195586</c:v>
                </c:pt>
                <c:pt idx="880">
                  <c:v>0.78173689554478265</c:v>
                </c:pt>
                <c:pt idx="881">
                  <c:v>0.78176303351948351</c:v>
                </c:pt>
                <c:pt idx="882">
                  <c:v>0.78180207351945863</c:v>
                </c:pt>
                <c:pt idx="883">
                  <c:v>0.78215005351957434</c:v>
                </c:pt>
                <c:pt idx="884">
                  <c:v>0.78317155351948198</c:v>
                </c:pt>
                <c:pt idx="885">
                  <c:v>0.78476707351959063</c:v>
                </c:pt>
                <c:pt idx="886">
                  <c:v>0.78671332101949076</c:v>
                </c:pt>
                <c:pt idx="887">
                  <c:v>0.78899244351959086</c:v>
                </c:pt>
                <c:pt idx="888">
                  <c:v>0.79082713351945788</c:v>
                </c:pt>
                <c:pt idx="889">
                  <c:v>0.79254485351954573</c:v>
                </c:pt>
                <c:pt idx="890">
                  <c:v>0.79405170351962795</c:v>
                </c:pt>
                <c:pt idx="891">
                  <c:v>0.795635851045291</c:v>
                </c:pt>
                <c:pt idx="892">
                  <c:v>0.79703568351961063</c:v>
                </c:pt>
                <c:pt idx="893">
                  <c:v>0.79829749351945722</c:v>
                </c:pt>
                <c:pt idx="894">
                  <c:v>0.79953975351951201</c:v>
                </c:pt>
                <c:pt idx="895">
                  <c:v>0.8005375735194491</c:v>
                </c:pt>
                <c:pt idx="896">
                  <c:v>0.8017173871277653</c:v>
                </c:pt>
                <c:pt idx="897">
                  <c:v>0.80265033351956672</c:v>
                </c:pt>
                <c:pt idx="898">
                  <c:v>0.80348531351948904</c:v>
                </c:pt>
                <c:pt idx="899">
                  <c:v>0.80431220351948762</c:v>
                </c:pt>
                <c:pt idx="900">
                  <c:v>0.80522313351950581</c:v>
                </c:pt>
                <c:pt idx="901">
                  <c:v>0.8064143435195632</c:v>
                </c:pt>
                <c:pt idx="902">
                  <c:v>0.807473057230781</c:v>
                </c:pt>
                <c:pt idx="903">
                  <c:v>0.80839535351953062</c:v>
                </c:pt>
                <c:pt idx="904">
                  <c:v>0.80974434351956981</c:v>
                </c:pt>
                <c:pt idx="905">
                  <c:v>0.81084297351948609</c:v>
                </c:pt>
                <c:pt idx="906">
                  <c:v>0.81174609351958993</c:v>
                </c:pt>
                <c:pt idx="907">
                  <c:v>0.81265671274022111</c:v>
                </c:pt>
                <c:pt idx="908">
                  <c:v>0.81349362351949273</c:v>
                </c:pt>
                <c:pt idx="909">
                  <c:v>0.8143161235194043</c:v>
                </c:pt>
                <c:pt idx="910">
                  <c:v>0.8149643235194769</c:v>
                </c:pt>
                <c:pt idx="911">
                  <c:v>0.81559412351958949</c:v>
                </c:pt>
                <c:pt idx="912">
                  <c:v>0.81618091351946065</c:v>
                </c:pt>
                <c:pt idx="913">
                  <c:v>0.81678395413806015</c:v>
                </c:pt>
                <c:pt idx="914">
                  <c:v>0.81739708351951024</c:v>
                </c:pt>
                <c:pt idx="915">
                  <c:v>0.81787449351946984</c:v>
                </c:pt>
                <c:pt idx="916">
                  <c:v>0.81833846351953865</c:v>
                </c:pt>
                <c:pt idx="917">
                  <c:v>0.81871695351956963</c:v>
                </c:pt>
                <c:pt idx="918">
                  <c:v>0.8190713458906913</c:v>
                </c:pt>
                <c:pt idx="919">
                  <c:v>0.81942179351945388</c:v>
                </c:pt>
                <c:pt idx="920">
                  <c:v>0.81968713351941003</c:v>
                </c:pt>
                <c:pt idx="921">
                  <c:v>0.81999152351954885</c:v>
                </c:pt>
                <c:pt idx="922">
                  <c:v>0.82023059351953975</c:v>
                </c:pt>
                <c:pt idx="923">
                  <c:v>0.82043381351951561</c:v>
                </c:pt>
                <c:pt idx="924">
                  <c:v>0.82075272733396787</c:v>
                </c:pt>
                <c:pt idx="925">
                  <c:v>0.82097913351947427</c:v>
                </c:pt>
                <c:pt idx="926">
                  <c:v>0.82114697351950494</c:v>
                </c:pt>
                <c:pt idx="927">
                  <c:v>0.82133668351951883</c:v>
                </c:pt>
                <c:pt idx="928">
                  <c:v>0.82149312351948922</c:v>
                </c:pt>
                <c:pt idx="929">
                  <c:v>0.8216589438287516</c:v>
                </c:pt>
                <c:pt idx="930">
                  <c:v>0.82179601351953324</c:v>
                </c:pt>
                <c:pt idx="931">
                  <c:v>0.82192730351954524</c:v>
                </c:pt>
                <c:pt idx="932">
                  <c:v>0.82205586351942495</c:v>
                </c:pt>
                <c:pt idx="933">
                  <c:v>0.82213947351957251</c:v>
                </c:pt>
                <c:pt idx="934">
                  <c:v>0.8222367582618233</c:v>
                </c:pt>
                <c:pt idx="935">
                  <c:v>0.82224859351960422</c:v>
                </c:pt>
                <c:pt idx="936">
                  <c:v>0.82220596351948072</c:v>
                </c:pt>
                <c:pt idx="937">
                  <c:v>0.822149023519545</c:v>
                </c:pt>
                <c:pt idx="938">
                  <c:v>0.82210651351942965</c:v>
                </c:pt>
                <c:pt idx="939">
                  <c:v>0.8220450675401183</c:v>
                </c:pt>
                <c:pt idx="940">
                  <c:v>0.82199301351949083</c:v>
                </c:pt>
                <c:pt idx="941">
                  <c:v>0.8219582735195432</c:v>
                </c:pt>
                <c:pt idx="942">
                  <c:v>0.82193081351958852</c:v>
                </c:pt>
                <c:pt idx="943">
                  <c:v>0.82190583351943958</c:v>
                </c:pt>
                <c:pt idx="944">
                  <c:v>0.82189973351950363</c:v>
                </c:pt>
                <c:pt idx="945">
                  <c:v>0.8218934180555677</c:v>
                </c:pt>
                <c:pt idx="946">
                  <c:v>0.82189273351952052</c:v>
                </c:pt>
                <c:pt idx="947">
                  <c:v>0.82189788351952753</c:v>
                </c:pt>
                <c:pt idx="948">
                  <c:v>0.8218958835195046</c:v>
                </c:pt>
                <c:pt idx="949">
                  <c:v>0.82187173351937515</c:v>
                </c:pt>
                <c:pt idx="950">
                  <c:v>0.82187032527187465</c:v>
                </c:pt>
                <c:pt idx="951">
                  <c:v>0.82181285351950484</c:v>
                </c:pt>
                <c:pt idx="952">
                  <c:v>0.82167360351951602</c:v>
                </c:pt>
                <c:pt idx="953">
                  <c:v>0.82148148351954864</c:v>
                </c:pt>
                <c:pt idx="954">
                  <c:v>0.82130057351953756</c:v>
                </c:pt>
                <c:pt idx="955">
                  <c:v>0.82116916032374832</c:v>
                </c:pt>
                <c:pt idx="956">
                  <c:v>0.82105820351948644</c:v>
                </c:pt>
                <c:pt idx="957">
                  <c:v>0.82103188351942535</c:v>
                </c:pt>
                <c:pt idx="958">
                  <c:v>0.82105353351970323</c:v>
                </c:pt>
                <c:pt idx="959">
                  <c:v>0.82107527351945608</c:v>
                </c:pt>
                <c:pt idx="960">
                  <c:v>0.82110783351936434</c:v>
                </c:pt>
                <c:pt idx="961">
                  <c:v>0.82111893351944365</c:v>
                </c:pt>
                <c:pt idx="962">
                  <c:v>0.82118710351944912</c:v>
                </c:pt>
                <c:pt idx="963">
                  <c:v>0.82143990351957674</c:v>
                </c:pt>
                <c:pt idx="964">
                  <c:v>0.82177219351953656</c:v>
                </c:pt>
                <c:pt idx="965">
                  <c:v>0.82207667351951974</c:v>
                </c:pt>
                <c:pt idx="966">
                  <c:v>0.82229970671538499</c:v>
                </c:pt>
                <c:pt idx="967">
                  <c:v>0.82263670351953611</c:v>
                </c:pt>
                <c:pt idx="968">
                  <c:v>0.82293680351954024</c:v>
                </c:pt>
                <c:pt idx="969">
                  <c:v>0.82322942351953698</c:v>
                </c:pt>
                <c:pt idx="970">
                  <c:v>0.82346629351948764</c:v>
                </c:pt>
                <c:pt idx="971">
                  <c:v>0.82366798671085917</c:v>
                </c:pt>
                <c:pt idx="972">
                  <c:v>0.82391608828137919</c:v>
                </c:pt>
                <c:pt idx="973">
                  <c:v>0.82408045351957271</c:v>
                </c:pt>
                <c:pt idx="974">
                  <c:v>0.8242012435196111</c:v>
                </c:pt>
                <c:pt idx="975">
                  <c:v>0.82435227351940965</c:v>
                </c:pt>
                <c:pt idx="976">
                  <c:v>0.82446709351941661</c:v>
                </c:pt>
                <c:pt idx="977">
                  <c:v>0.8245692356027946</c:v>
                </c:pt>
                <c:pt idx="978">
                  <c:v>0.82469886351944588</c:v>
                </c:pt>
                <c:pt idx="979">
                  <c:v>0.82480048351965263</c:v>
                </c:pt>
                <c:pt idx="980">
                  <c:v>0.82488275351946072</c:v>
                </c:pt>
                <c:pt idx="981">
                  <c:v>0.82493119351951916</c:v>
                </c:pt>
                <c:pt idx="982">
                  <c:v>0.82498310018615939</c:v>
                </c:pt>
                <c:pt idx="983">
                  <c:v>0.82502334766080365</c:v>
                </c:pt>
                <c:pt idx="984">
                  <c:v>0.82504689351947236</c:v>
                </c:pt>
                <c:pt idx="985">
                  <c:v>0.8250727335195488</c:v>
                </c:pt>
                <c:pt idx="986">
                  <c:v>0.82507313351941158</c:v>
                </c:pt>
                <c:pt idx="987">
                  <c:v>0.82505333351946364</c:v>
                </c:pt>
                <c:pt idx="988">
                  <c:v>0.82504795413812926</c:v>
                </c:pt>
                <c:pt idx="989">
                  <c:v>0.82504103351954194</c:v>
                </c:pt>
                <c:pt idx="990">
                  <c:v>0.82503485351935624</c:v>
                </c:pt>
                <c:pt idx="991">
                  <c:v>0.82501028351973105</c:v>
                </c:pt>
                <c:pt idx="992">
                  <c:v>0.82498933351952686</c:v>
                </c:pt>
                <c:pt idx="993">
                  <c:v>0.82498638143614667</c:v>
                </c:pt>
                <c:pt idx="994">
                  <c:v>0.8249742335195569</c:v>
                </c:pt>
                <c:pt idx="995">
                  <c:v>0.82496223351942977</c:v>
                </c:pt>
                <c:pt idx="996">
                  <c:v>0.82497383351955211</c:v>
                </c:pt>
                <c:pt idx="997">
                  <c:v>0.82496221351959931</c:v>
                </c:pt>
                <c:pt idx="998">
                  <c:v>0.82482562487759148</c:v>
                </c:pt>
                <c:pt idx="999">
                  <c:v>0.82464309351959986</c:v>
                </c:pt>
                <c:pt idx="1000">
                  <c:v>0.82450485351954372</c:v>
                </c:pt>
                <c:pt idx="1001">
                  <c:v>0.82437594351959986</c:v>
                </c:pt>
                <c:pt idx="1002">
                  <c:v>0.82425631351958495</c:v>
                </c:pt>
                <c:pt idx="1003">
                  <c:v>0.82413672351951561</c:v>
                </c:pt>
                <c:pt idx="1004">
                  <c:v>0.82400163455038644</c:v>
                </c:pt>
                <c:pt idx="1005">
                  <c:v>0.823884503519552</c:v>
                </c:pt>
                <c:pt idx="1006">
                  <c:v>0.8237762035195586</c:v>
                </c:pt>
                <c:pt idx="1007">
                  <c:v>0.82367882351944566</c:v>
                </c:pt>
                <c:pt idx="1008">
                  <c:v>0.82359751351941768</c:v>
                </c:pt>
                <c:pt idx="1009">
                  <c:v>0.82351496444742556</c:v>
                </c:pt>
                <c:pt idx="1010">
                  <c:v>0.82358903351962465</c:v>
                </c:pt>
                <c:pt idx="1011">
                  <c:v>0.82369067351955261</c:v>
                </c:pt>
                <c:pt idx="1012">
                  <c:v>0.82375559351960814</c:v>
                </c:pt>
                <c:pt idx="1013">
                  <c:v>0.82379973351943847</c:v>
                </c:pt>
                <c:pt idx="1014">
                  <c:v>0.82381679810282549</c:v>
                </c:pt>
                <c:pt idx="1015">
                  <c:v>0.8238458135197414</c:v>
                </c:pt>
                <c:pt idx="1016">
                  <c:v>0.82386707351950972</c:v>
                </c:pt>
                <c:pt idx="1017">
                  <c:v>0.82389337351948377</c:v>
                </c:pt>
                <c:pt idx="1018">
                  <c:v>0.82390477351950309</c:v>
                </c:pt>
                <c:pt idx="1019">
                  <c:v>0.82390493351950256</c:v>
                </c:pt>
                <c:pt idx="1020">
                  <c:v>0.82392939743711324</c:v>
                </c:pt>
                <c:pt idx="1021">
                  <c:v>0.82398541351946775</c:v>
                </c:pt>
                <c:pt idx="1022">
                  <c:v>0.82404981351958251</c:v>
                </c:pt>
                <c:pt idx="1023">
                  <c:v>0.82412113351954175</c:v>
                </c:pt>
                <c:pt idx="1024">
                  <c:v>0.82417225351949386</c:v>
                </c:pt>
                <c:pt idx="1025">
                  <c:v>0.8242191177301379</c:v>
                </c:pt>
                <c:pt idx="1026">
                  <c:v>0.82428213351963109</c:v>
                </c:pt>
                <c:pt idx="1027">
                  <c:v>0.82432471351961656</c:v>
                </c:pt>
                <c:pt idx="1028">
                  <c:v>0.82436979351945183</c:v>
                </c:pt>
                <c:pt idx="1029">
                  <c:v>0.82439808351955535</c:v>
                </c:pt>
                <c:pt idx="1030">
                  <c:v>0.8244157756246866</c:v>
                </c:pt>
                <c:pt idx="1031">
                  <c:v>0.82444959351934788</c:v>
                </c:pt>
                <c:pt idx="1032">
                  <c:v>0.82447505351967876</c:v>
                </c:pt>
                <c:pt idx="1033">
                  <c:v>0.82452939351949917</c:v>
                </c:pt>
                <c:pt idx="1034">
                  <c:v>0.8246309635194119</c:v>
                </c:pt>
                <c:pt idx="1035">
                  <c:v>0.82472578768614924</c:v>
                </c:pt>
                <c:pt idx="1036">
                  <c:v>0.82479661351945488</c:v>
                </c:pt>
                <c:pt idx="1037">
                  <c:v>0.82483616351959288</c:v>
                </c:pt>
                <c:pt idx="1038">
                  <c:v>0.82477189351951352</c:v>
                </c:pt>
                <c:pt idx="1039">
                  <c:v>0.82471745351942738</c:v>
                </c:pt>
                <c:pt idx="1040">
                  <c:v>0.8246617526685206</c:v>
                </c:pt>
                <c:pt idx="1041">
                  <c:v>0.82463059205616673</c:v>
                </c:pt>
                <c:pt idx="1042">
                  <c:v>0.82454883351953101</c:v>
                </c:pt>
                <c:pt idx="1043">
                  <c:v>0.82450247351954464</c:v>
                </c:pt>
                <c:pt idx="1044">
                  <c:v>0.8244746135194575</c:v>
                </c:pt>
                <c:pt idx="1045">
                  <c:v>0.82440098351946745</c:v>
                </c:pt>
                <c:pt idx="1046">
                  <c:v>0.8243385650984435</c:v>
                </c:pt>
                <c:pt idx="1047">
                  <c:v>0.82429021351947773</c:v>
                </c:pt>
                <c:pt idx="1048">
                  <c:v>0.82421999351952135</c:v>
                </c:pt>
                <c:pt idx="1049">
                  <c:v>0.82404978351942881</c:v>
                </c:pt>
                <c:pt idx="1050">
                  <c:v>0.82387864351943685</c:v>
                </c:pt>
                <c:pt idx="1051">
                  <c:v>0.82376239404594187</c:v>
                </c:pt>
                <c:pt idx="1052">
                  <c:v>0.82347524351954005</c:v>
                </c:pt>
                <c:pt idx="1053">
                  <c:v>0.82306151351952073</c:v>
                </c:pt>
                <c:pt idx="1054">
                  <c:v>0.8227924035194446</c:v>
                </c:pt>
                <c:pt idx="1055">
                  <c:v>0.82250330351952561</c:v>
                </c:pt>
                <c:pt idx="1056">
                  <c:v>0.8222148201174807</c:v>
                </c:pt>
                <c:pt idx="1057">
                  <c:v>0.82178805351941409</c:v>
                </c:pt>
                <c:pt idx="1058">
                  <c:v>0.8213829835194415</c:v>
                </c:pt>
                <c:pt idx="1059">
                  <c:v>0.82102141351950553</c:v>
                </c:pt>
                <c:pt idx="1060">
                  <c:v>0.82072585351955007</c:v>
                </c:pt>
                <c:pt idx="1061">
                  <c:v>0.8204587037897535</c:v>
                </c:pt>
                <c:pt idx="1062">
                  <c:v>0.82016990351952856</c:v>
                </c:pt>
                <c:pt idx="1063">
                  <c:v>0.82003857351936915</c:v>
                </c:pt>
                <c:pt idx="1064">
                  <c:v>0.82009525351945656</c:v>
                </c:pt>
                <c:pt idx="1065">
                  <c:v>0.82016053351955565</c:v>
                </c:pt>
                <c:pt idx="1066">
                  <c:v>0.8202073224083366</c:v>
                </c:pt>
                <c:pt idx="1067">
                  <c:v>0.82018730351954661</c:v>
                </c:pt>
                <c:pt idx="1068">
                  <c:v>0.81971362351977584</c:v>
                </c:pt>
                <c:pt idx="1069">
                  <c:v>0.81917720351947476</c:v>
                </c:pt>
                <c:pt idx="1070">
                  <c:v>0.81867413351955221</c:v>
                </c:pt>
                <c:pt idx="1071">
                  <c:v>0.81831558300406448</c:v>
                </c:pt>
                <c:pt idx="1072">
                  <c:v>0.81798112351945962</c:v>
                </c:pt>
                <c:pt idx="1073">
                  <c:v>0.81767466351955576</c:v>
                </c:pt>
                <c:pt idx="1074">
                  <c:v>0.81736776351952767</c:v>
                </c:pt>
                <c:pt idx="1075">
                  <c:v>0.81708171351950099</c:v>
                </c:pt>
                <c:pt idx="1076">
                  <c:v>0.81685578283466498</c:v>
                </c:pt>
                <c:pt idx="1077">
                  <c:v>0.81667214351954065</c:v>
                </c:pt>
                <c:pt idx="1078">
                  <c:v>0.81640975351949563</c:v>
                </c:pt>
                <c:pt idx="1079">
                  <c:v>0.81623202351960344</c:v>
                </c:pt>
                <c:pt idx="1080">
                  <c:v>0.81607537351952586</c:v>
                </c:pt>
                <c:pt idx="1081">
                  <c:v>0.81599286685293748</c:v>
                </c:pt>
                <c:pt idx="1082">
                  <c:v>0.81591521351967522</c:v>
                </c:pt>
                <c:pt idx="1083">
                  <c:v>0.81567015351959282</c:v>
                </c:pt>
                <c:pt idx="1084">
                  <c:v>0.81528647351953565</c:v>
                </c:pt>
                <c:pt idx="1085">
                  <c:v>0.81491092351952066</c:v>
                </c:pt>
                <c:pt idx="1086">
                  <c:v>0.8145847835196065</c:v>
                </c:pt>
                <c:pt idx="1087">
                  <c:v>0.81421406893615256</c:v>
                </c:pt>
                <c:pt idx="1088">
                  <c:v>0.81384920351959789</c:v>
                </c:pt>
                <c:pt idx="1089">
                  <c:v>0.81351567351959075</c:v>
                </c:pt>
                <c:pt idx="1090">
                  <c:v>0.81321477351944793</c:v>
                </c:pt>
                <c:pt idx="1091">
                  <c:v>0.81297832299316064</c:v>
                </c:pt>
                <c:pt idx="1092">
                  <c:v>0.81271176067996009</c:v>
                </c:pt>
                <c:pt idx="1093">
                  <c:v>0.8125198535194339</c:v>
                </c:pt>
                <c:pt idx="1094">
                  <c:v>0.81229114351947496</c:v>
                </c:pt>
                <c:pt idx="1095">
                  <c:v>0.81205409351952218</c:v>
                </c:pt>
                <c:pt idx="1096">
                  <c:v>0.81187973571726957</c:v>
                </c:pt>
                <c:pt idx="1097">
                  <c:v>0.81167545732906099</c:v>
                </c:pt>
                <c:pt idx="1098">
                  <c:v>0.81152655351941405</c:v>
                </c:pt>
                <c:pt idx="1099">
                  <c:v>0.81135641351953436</c:v>
                </c:pt>
                <c:pt idx="1100">
                  <c:v>0.81105741351949434</c:v>
                </c:pt>
                <c:pt idx="1101">
                  <c:v>0.810784468403285</c:v>
                </c:pt>
                <c:pt idx="1102">
                  <c:v>0.81050046160943623</c:v>
                </c:pt>
                <c:pt idx="1103">
                  <c:v>0.8102237935194696</c:v>
                </c:pt>
                <c:pt idx="1104">
                  <c:v>0.81002680351954959</c:v>
                </c:pt>
                <c:pt idx="1105">
                  <c:v>0.80962404351956385</c:v>
                </c:pt>
                <c:pt idx="1106">
                  <c:v>0.80905492321026851</c:v>
                </c:pt>
                <c:pt idx="1107">
                  <c:v>0.80856210351963298</c:v>
                </c:pt>
                <c:pt idx="1108">
                  <c:v>0.80805210351952894</c:v>
                </c:pt>
                <c:pt idx="1109">
                  <c:v>0.80763281351954797</c:v>
                </c:pt>
                <c:pt idx="1110">
                  <c:v>0.80722708351946471</c:v>
                </c:pt>
                <c:pt idx="1111">
                  <c:v>0.80689388301445364</c:v>
                </c:pt>
                <c:pt idx="1112">
                  <c:v>0.80638058658072953</c:v>
                </c:pt>
                <c:pt idx="1113">
                  <c:v>0.80588932351941012</c:v>
                </c:pt>
                <c:pt idx="1114">
                  <c:v>0.80533548351960005</c:v>
                </c:pt>
                <c:pt idx="1115">
                  <c:v>0.80479590351952113</c:v>
                </c:pt>
                <c:pt idx="1116">
                  <c:v>0.80419309351951673</c:v>
                </c:pt>
                <c:pt idx="1117">
                  <c:v>0.80367057269484299</c:v>
                </c:pt>
                <c:pt idx="1118">
                  <c:v>0.80322950351954714</c:v>
                </c:pt>
                <c:pt idx="1119">
                  <c:v>0.80281168351949483</c:v>
                </c:pt>
                <c:pt idx="1120">
                  <c:v>0.80242998351954564</c:v>
                </c:pt>
                <c:pt idx="1121">
                  <c:v>0.80205429434428765</c:v>
                </c:pt>
                <c:pt idx="1122">
                  <c:v>0.80170292351957195</c:v>
                </c:pt>
                <c:pt idx="1123">
                  <c:v>0.80141997351954364</c:v>
                </c:pt>
                <c:pt idx="1124">
                  <c:v>0.80118171351939904</c:v>
                </c:pt>
                <c:pt idx="1125">
                  <c:v>0.80094504351944951</c:v>
                </c:pt>
                <c:pt idx="1126">
                  <c:v>0.80076634589064877</c:v>
                </c:pt>
                <c:pt idx="1127">
                  <c:v>0.80056926351952062</c:v>
                </c:pt>
                <c:pt idx="1128">
                  <c:v>0.80041256351964196</c:v>
                </c:pt>
                <c:pt idx="1129">
                  <c:v>0.80026163351954094</c:v>
                </c:pt>
                <c:pt idx="1130">
                  <c:v>0.80013278351950134</c:v>
                </c:pt>
                <c:pt idx="1131">
                  <c:v>0.80000065516904362</c:v>
                </c:pt>
                <c:pt idx="1132">
                  <c:v>0.79987826351956071</c:v>
                </c:pt>
                <c:pt idx="1133">
                  <c:v>0.79975221351954084</c:v>
                </c:pt>
                <c:pt idx="1134">
                  <c:v>0.79963335351955422</c:v>
                </c:pt>
                <c:pt idx="1135">
                  <c:v>0.79951358351945556</c:v>
                </c:pt>
                <c:pt idx="1136">
                  <c:v>0.79940696476954443</c:v>
                </c:pt>
                <c:pt idx="1137">
                  <c:v>0.79930703351942711</c:v>
                </c:pt>
                <c:pt idx="1138">
                  <c:v>0.79920030351952764</c:v>
                </c:pt>
                <c:pt idx="1139">
                  <c:v>0.79911941351947946</c:v>
                </c:pt>
                <c:pt idx="1140">
                  <c:v>0.79904208976950031</c:v>
                </c:pt>
                <c:pt idx="1141">
                  <c:v>0.79885398351949366</c:v>
                </c:pt>
                <c:pt idx="1142">
                  <c:v>0.79853825351949692</c:v>
                </c:pt>
                <c:pt idx="1143">
                  <c:v>0.79828610351955831</c:v>
                </c:pt>
                <c:pt idx="1144">
                  <c:v>0.79805995351961301</c:v>
                </c:pt>
                <c:pt idx="1145">
                  <c:v>0.7978097043528436</c:v>
                </c:pt>
                <c:pt idx="1146">
                  <c:v>0.79761349351942201</c:v>
                </c:pt>
                <c:pt idx="1147">
                  <c:v>0.79742052351950665</c:v>
                </c:pt>
                <c:pt idx="1148">
                  <c:v>0.79715568351957877</c:v>
                </c:pt>
                <c:pt idx="1149">
                  <c:v>0.79665196351950973</c:v>
                </c:pt>
                <c:pt idx="1150">
                  <c:v>0.79596854176705123</c:v>
                </c:pt>
                <c:pt idx="1151">
                  <c:v>0.79534639351958103</c:v>
                </c:pt>
                <c:pt idx="1152">
                  <c:v>0.79474047351956956</c:v>
                </c:pt>
                <c:pt idx="1153">
                  <c:v>0.79424170351939094</c:v>
                </c:pt>
                <c:pt idx="1154">
                  <c:v>0.79360458351952545</c:v>
                </c:pt>
                <c:pt idx="1155">
                  <c:v>0.7931447335195847</c:v>
                </c:pt>
                <c:pt idx="1156">
                  <c:v>0.79270756893612249</c:v>
                </c:pt>
                <c:pt idx="1157">
                  <c:v>0.79229649351947395</c:v>
                </c:pt>
                <c:pt idx="1158">
                  <c:v>0.79194675351959798</c:v>
                </c:pt>
                <c:pt idx="1159">
                  <c:v>0.79159566351947475</c:v>
                </c:pt>
                <c:pt idx="1160">
                  <c:v>0.79104875351949222</c:v>
                </c:pt>
                <c:pt idx="1161">
                  <c:v>0.79033347518621522</c:v>
                </c:pt>
                <c:pt idx="1162">
                  <c:v>0.78970645351950153</c:v>
                </c:pt>
                <c:pt idx="1163">
                  <c:v>0.78909622351950881</c:v>
                </c:pt>
                <c:pt idx="1164">
                  <c:v>0.78860960351947773</c:v>
                </c:pt>
                <c:pt idx="1165">
                  <c:v>0.78811045351955145</c:v>
                </c:pt>
                <c:pt idx="1166">
                  <c:v>0.78769469351935706</c:v>
                </c:pt>
                <c:pt idx="1167">
                  <c:v>0.78731753768619261</c:v>
                </c:pt>
                <c:pt idx="1168">
                  <c:v>0.78691731351942462</c:v>
                </c:pt>
                <c:pt idx="1169">
                  <c:v>0.78658226351949168</c:v>
                </c:pt>
                <c:pt idx="1170">
                  <c:v>0.78629710351953064</c:v>
                </c:pt>
                <c:pt idx="1171">
                  <c:v>0.7860378335195739</c:v>
                </c:pt>
                <c:pt idx="1172">
                  <c:v>0.78576688351940061</c:v>
                </c:pt>
                <c:pt idx="1173">
                  <c:v>0.78554741268617256</c:v>
                </c:pt>
                <c:pt idx="1174">
                  <c:v>0.7853434335194307</c:v>
                </c:pt>
                <c:pt idx="1175">
                  <c:v>0.7851494635194759</c:v>
                </c:pt>
                <c:pt idx="1176">
                  <c:v>0.78487966351956251</c:v>
                </c:pt>
                <c:pt idx="1177">
                  <c:v>0.78466923351955298</c:v>
                </c:pt>
                <c:pt idx="1178">
                  <c:v>0.78457841268630191</c:v>
                </c:pt>
                <c:pt idx="1179">
                  <c:v>0.78461373351967822</c:v>
                </c:pt>
                <c:pt idx="1180">
                  <c:v>0.7846661135194497</c:v>
                </c:pt>
                <c:pt idx="1181">
                  <c:v>0.78470710351949535</c:v>
                </c:pt>
                <c:pt idx="1182">
                  <c:v>0.78475733351956578</c:v>
                </c:pt>
                <c:pt idx="1183">
                  <c:v>0.78480739351950135</c:v>
                </c:pt>
                <c:pt idx="1184">
                  <c:v>0.78487448088789369</c:v>
                </c:pt>
                <c:pt idx="1185">
                  <c:v>0.78495303351948709</c:v>
                </c:pt>
                <c:pt idx="1186">
                  <c:v>0.78502063351956675</c:v>
                </c:pt>
                <c:pt idx="1187">
                  <c:v>0.78508529351957379</c:v>
                </c:pt>
                <c:pt idx="1188">
                  <c:v>0.78511499351957181</c:v>
                </c:pt>
                <c:pt idx="1189">
                  <c:v>0.78515214185291649</c:v>
                </c:pt>
                <c:pt idx="1190">
                  <c:v>0.78518893351955033</c:v>
                </c:pt>
                <c:pt idx="1191">
                  <c:v>0.7852070335193998</c:v>
                </c:pt>
                <c:pt idx="1192">
                  <c:v>0.78524765351949277</c:v>
                </c:pt>
                <c:pt idx="1193">
                  <c:v>0.78532950351953545</c:v>
                </c:pt>
                <c:pt idx="1194">
                  <c:v>0.78543913143619193</c:v>
                </c:pt>
                <c:pt idx="1195">
                  <c:v>0.78573279351940073</c:v>
                </c:pt>
                <c:pt idx="1196">
                  <c:v>0.78599942351951513</c:v>
                </c:pt>
                <c:pt idx="1197">
                  <c:v>0.78626972351945312</c:v>
                </c:pt>
                <c:pt idx="1198">
                  <c:v>0.78647673351957903</c:v>
                </c:pt>
                <c:pt idx="1199">
                  <c:v>0.78669394351962363</c:v>
                </c:pt>
                <c:pt idx="1200">
                  <c:v>0.78686262101943749</c:v>
                </c:pt>
                <c:pt idx="1201">
                  <c:v>0.7870446535195752</c:v>
                </c:pt>
                <c:pt idx="1202">
                  <c:v>0.78718117351950057</c:v>
                </c:pt>
                <c:pt idx="1203">
                  <c:v>0.78728698351955018</c:v>
                </c:pt>
                <c:pt idx="1204">
                  <c:v>0.78760057351964063</c:v>
                </c:pt>
                <c:pt idx="1205">
                  <c:v>0.78817564185277433</c:v>
                </c:pt>
                <c:pt idx="1206">
                  <c:v>0.78887236351948864</c:v>
                </c:pt>
                <c:pt idx="1207">
                  <c:v>0.78966783351958925</c:v>
                </c:pt>
                <c:pt idx="1208">
                  <c:v>0.79033617351961949</c:v>
                </c:pt>
                <c:pt idx="1209">
                  <c:v>0.79140026351946369</c:v>
                </c:pt>
                <c:pt idx="1210">
                  <c:v>0.79272104351952244</c:v>
                </c:pt>
                <c:pt idx="1211">
                  <c:v>0.7938177173033697</c:v>
                </c:pt>
                <c:pt idx="1212">
                  <c:v>0.79524580351950847</c:v>
                </c:pt>
                <c:pt idx="1213">
                  <c:v>0.79631528351939163</c:v>
                </c:pt>
                <c:pt idx="1214">
                  <c:v>0.79739513351951674</c:v>
                </c:pt>
                <c:pt idx="1215">
                  <c:v>0.79859899351953445</c:v>
                </c:pt>
                <c:pt idx="1216">
                  <c:v>0.79939994703300965</c:v>
                </c:pt>
                <c:pt idx="1217">
                  <c:v>0.80077493351966311</c:v>
                </c:pt>
                <c:pt idx="1218">
                  <c:v>0.80203226351952162</c:v>
                </c:pt>
                <c:pt idx="1219">
                  <c:v>0.80303318351954545</c:v>
                </c:pt>
                <c:pt idx="1220">
                  <c:v>0.80404946351947815</c:v>
                </c:pt>
                <c:pt idx="1221">
                  <c:v>0.80486435018622149</c:v>
                </c:pt>
                <c:pt idx="1222">
                  <c:v>0.80571130351945963</c:v>
                </c:pt>
                <c:pt idx="1223">
                  <c:v>0.80639842351951196</c:v>
                </c:pt>
                <c:pt idx="1224">
                  <c:v>0.807075563519562</c:v>
                </c:pt>
                <c:pt idx="1225">
                  <c:v>0.80774705351940856</c:v>
                </c:pt>
                <c:pt idx="1226">
                  <c:v>0.80891391351946162</c:v>
                </c:pt>
                <c:pt idx="1227">
                  <c:v>0.80997533976955083</c:v>
                </c:pt>
                <c:pt idx="1228">
                  <c:v>0.81086446351945085</c:v>
                </c:pt>
                <c:pt idx="1229">
                  <c:v>0.81175065351956899</c:v>
                </c:pt>
                <c:pt idx="1230">
                  <c:v>0.81267253351946156</c:v>
                </c:pt>
                <c:pt idx="1231">
                  <c:v>0.81379973351951884</c:v>
                </c:pt>
                <c:pt idx="1232">
                  <c:v>0.81471865226949292</c:v>
                </c:pt>
                <c:pt idx="1233">
                  <c:v>0.81562955351948796</c:v>
                </c:pt>
                <c:pt idx="1234">
                  <c:v>0.8163541635195628</c:v>
                </c:pt>
                <c:pt idx="1235">
                  <c:v>0.81713033351958753</c:v>
                </c:pt>
                <c:pt idx="1236">
                  <c:v>0.81779150351953156</c:v>
                </c:pt>
                <c:pt idx="1237">
                  <c:v>0.81832085351935391</c:v>
                </c:pt>
                <c:pt idx="1238">
                  <c:v>0.81883225643633761</c:v>
                </c:pt>
                <c:pt idx="1239">
                  <c:v>0.81939615351959216</c:v>
                </c:pt>
                <c:pt idx="1240">
                  <c:v>0.81977112351961623</c:v>
                </c:pt>
                <c:pt idx="1241">
                  <c:v>0.82017233351952368</c:v>
                </c:pt>
                <c:pt idx="1242">
                  <c:v>0.82048847351953325</c:v>
                </c:pt>
                <c:pt idx="1243">
                  <c:v>0.82080390226959032</c:v>
                </c:pt>
                <c:pt idx="1244">
                  <c:v>0.82108834351947835</c:v>
                </c:pt>
                <c:pt idx="1245">
                  <c:v>0.82143879351951965</c:v>
                </c:pt>
                <c:pt idx="1246">
                  <c:v>0.82175792351958576</c:v>
                </c:pt>
                <c:pt idx="1247">
                  <c:v>0.8220898135194995</c:v>
                </c:pt>
                <c:pt idx="1248">
                  <c:v>0.82239653351951003</c:v>
                </c:pt>
                <c:pt idx="1249">
                  <c:v>0.82288464351943102</c:v>
                </c:pt>
                <c:pt idx="1250">
                  <c:v>0.82361053351945768</c:v>
                </c:pt>
                <c:pt idx="1251">
                  <c:v>0.82480646351953724</c:v>
                </c:pt>
                <c:pt idx="1252">
                  <c:v>0.82600018351942595</c:v>
                </c:pt>
                <c:pt idx="1253">
                  <c:v>0.82696753351943664</c:v>
                </c:pt>
                <c:pt idx="1254">
                  <c:v>0.82800354810287069</c:v>
                </c:pt>
                <c:pt idx="1255">
                  <c:v>0.82883547351947806</c:v>
                </c:pt>
                <c:pt idx="1256">
                  <c:v>0.82971722351960864</c:v>
                </c:pt>
                <c:pt idx="1257">
                  <c:v>0.83043897351950691</c:v>
                </c:pt>
                <c:pt idx="1258">
                  <c:v>0.83108997351946912</c:v>
                </c:pt>
                <c:pt idx="1259">
                  <c:v>0.83164296476950061</c:v>
                </c:pt>
                <c:pt idx="1260">
                  <c:v>0.83223715351962824</c:v>
                </c:pt>
                <c:pt idx="1261">
                  <c:v>0.83271955351949789</c:v>
                </c:pt>
                <c:pt idx="1262">
                  <c:v>0.8331616835195218</c:v>
                </c:pt>
                <c:pt idx="1263">
                  <c:v>0.83356777351946221</c:v>
                </c:pt>
                <c:pt idx="1264">
                  <c:v>0.83392924601953844</c:v>
                </c:pt>
                <c:pt idx="1265">
                  <c:v>0.8342587035195389</c:v>
                </c:pt>
                <c:pt idx="1266">
                  <c:v>0.83459507351959628</c:v>
                </c:pt>
                <c:pt idx="1267">
                  <c:v>0.83485638351960745</c:v>
                </c:pt>
                <c:pt idx="1268">
                  <c:v>0.83517168351954885</c:v>
                </c:pt>
                <c:pt idx="1269">
                  <c:v>0.83545512101959263</c:v>
                </c:pt>
                <c:pt idx="1270">
                  <c:v>0.83569098351952831</c:v>
                </c:pt>
                <c:pt idx="1271">
                  <c:v>0.83593433351947688</c:v>
                </c:pt>
                <c:pt idx="1272">
                  <c:v>0.83620315351956265</c:v>
                </c:pt>
                <c:pt idx="1273">
                  <c:v>0.83641447351958376</c:v>
                </c:pt>
                <c:pt idx="1274">
                  <c:v>0.83663278768625549</c:v>
                </c:pt>
                <c:pt idx="1275">
                  <c:v>0.83682129351958001</c:v>
                </c:pt>
                <c:pt idx="1276">
                  <c:v>0.8368669935194798</c:v>
                </c:pt>
                <c:pt idx="1277">
                  <c:v>0.83685453351942973</c:v>
                </c:pt>
                <c:pt idx="1278">
                  <c:v>0.83683413351943281</c:v>
                </c:pt>
                <c:pt idx="1279">
                  <c:v>0.83682651351959891</c:v>
                </c:pt>
                <c:pt idx="1280">
                  <c:v>0.83680679810284153</c:v>
                </c:pt>
                <c:pt idx="1281">
                  <c:v>0.83677746351946891</c:v>
                </c:pt>
                <c:pt idx="1282">
                  <c:v>0.83672566351943289</c:v>
                </c:pt>
                <c:pt idx="1283">
                  <c:v>0.83682193351959011</c:v>
                </c:pt>
                <c:pt idx="1284">
                  <c:v>0.83691341351951276</c:v>
                </c:pt>
                <c:pt idx="1285">
                  <c:v>0.83700355851952779</c:v>
                </c:pt>
                <c:pt idx="1286">
                  <c:v>0.83708688351959049</c:v>
                </c:pt>
                <c:pt idx="1287">
                  <c:v>0.83717541351946256</c:v>
                </c:pt>
                <c:pt idx="1288">
                  <c:v>0.83725224351951599</c:v>
                </c:pt>
                <c:pt idx="1289">
                  <c:v>0.83731702351938964</c:v>
                </c:pt>
                <c:pt idx="1290">
                  <c:v>0.83738836060290056</c:v>
                </c:pt>
                <c:pt idx="1291">
                  <c:v>0.83743267351968664</c:v>
                </c:pt>
                <c:pt idx="1292">
                  <c:v>0.83748081351934989</c:v>
                </c:pt>
                <c:pt idx="1293">
                  <c:v>0.83751593351959874</c:v>
                </c:pt>
                <c:pt idx="1294">
                  <c:v>0.83753393351953775</c:v>
                </c:pt>
                <c:pt idx="1295">
                  <c:v>0.83745776685286355</c:v>
                </c:pt>
                <c:pt idx="1296">
                  <c:v>0.83737071351942072</c:v>
                </c:pt>
                <c:pt idx="1297">
                  <c:v>0.83728997351960377</c:v>
                </c:pt>
                <c:pt idx="1298">
                  <c:v>0.83721294351951769</c:v>
                </c:pt>
                <c:pt idx="1299">
                  <c:v>0.83715043351955565</c:v>
                </c:pt>
                <c:pt idx="1300">
                  <c:v>0.83709535351947517</c:v>
                </c:pt>
                <c:pt idx="1301">
                  <c:v>0.83704114185287892</c:v>
                </c:pt>
                <c:pt idx="1302">
                  <c:v>0.8369905935195322</c:v>
                </c:pt>
                <c:pt idx="1303">
                  <c:v>0.83688618351958244</c:v>
                </c:pt>
                <c:pt idx="1304">
                  <c:v>0.83672619351949751</c:v>
                </c:pt>
                <c:pt idx="1305">
                  <c:v>0.83658269351946069</c:v>
                </c:pt>
                <c:pt idx="1306">
                  <c:v>0.83642736060291156</c:v>
                </c:pt>
                <c:pt idx="1307">
                  <c:v>0.83630471351955404</c:v>
                </c:pt>
                <c:pt idx="1308">
                  <c:v>0.83621698351950613</c:v>
                </c:pt>
                <c:pt idx="1309">
                  <c:v>0.8360997935196095</c:v>
                </c:pt>
                <c:pt idx="1310">
                  <c:v>0.83600044351948277</c:v>
                </c:pt>
                <c:pt idx="1311">
                  <c:v>0.8359167035195878</c:v>
                </c:pt>
                <c:pt idx="1312">
                  <c:v>0.83582644393622729</c:v>
                </c:pt>
                <c:pt idx="1313">
                  <c:v>0.83575163351946657</c:v>
                </c:pt>
                <c:pt idx="1314">
                  <c:v>0.83568381351953946</c:v>
                </c:pt>
                <c:pt idx="1315">
                  <c:v>0.83567113351966893</c:v>
                </c:pt>
                <c:pt idx="1316">
                  <c:v>0.8356503335195975</c:v>
                </c:pt>
                <c:pt idx="1317">
                  <c:v>0.83558605851949663</c:v>
                </c:pt>
                <c:pt idx="1318">
                  <c:v>0.8354366835194047</c:v>
                </c:pt>
                <c:pt idx="1319">
                  <c:v>0.83528138351945813</c:v>
                </c:pt>
                <c:pt idx="1320">
                  <c:v>0.83515756351961568</c:v>
                </c:pt>
                <c:pt idx="1321">
                  <c:v>0.83518323351957435</c:v>
                </c:pt>
                <c:pt idx="1322">
                  <c:v>0.83522708844908866</c:v>
                </c:pt>
                <c:pt idx="1323">
                  <c:v>0.83527619351954763</c:v>
                </c:pt>
                <c:pt idx="1324">
                  <c:v>0.83533109351945811</c:v>
                </c:pt>
                <c:pt idx="1325">
                  <c:v>0.83538107351948721</c:v>
                </c:pt>
                <c:pt idx="1326">
                  <c:v>0.8354161935196055</c:v>
                </c:pt>
                <c:pt idx="1327">
                  <c:v>0.83545883878258564</c:v>
                </c:pt>
                <c:pt idx="1328">
                  <c:v>0.8354771735193367</c:v>
                </c:pt>
                <c:pt idx="1329">
                  <c:v>0.83545518351969861</c:v>
                </c:pt>
                <c:pt idx="1330">
                  <c:v>0.8354297335194204</c:v>
                </c:pt>
                <c:pt idx="1331">
                  <c:v>0.83541791351944994</c:v>
                </c:pt>
                <c:pt idx="1332">
                  <c:v>0.83540895435264417</c:v>
                </c:pt>
                <c:pt idx="1333">
                  <c:v>0.83539453351944926</c:v>
                </c:pt>
                <c:pt idx="1334">
                  <c:v>0.83536669351931891</c:v>
                </c:pt>
                <c:pt idx="1335">
                  <c:v>0.8353332735193969</c:v>
                </c:pt>
                <c:pt idx="1336">
                  <c:v>0.83531853351951313</c:v>
                </c:pt>
                <c:pt idx="1337">
                  <c:v>0.83530488351955612</c:v>
                </c:pt>
                <c:pt idx="1338">
                  <c:v>0.83523737101954509</c:v>
                </c:pt>
                <c:pt idx="1339">
                  <c:v>0.83518875351949062</c:v>
                </c:pt>
                <c:pt idx="1340">
                  <c:v>0.8351534335195101</c:v>
                </c:pt>
                <c:pt idx="1341">
                  <c:v>0.83517715351939725</c:v>
                </c:pt>
                <c:pt idx="1342">
                  <c:v>0.8352129335194437</c:v>
                </c:pt>
                <c:pt idx="1343">
                  <c:v>0.83519872225183278</c:v>
                </c:pt>
                <c:pt idx="1344">
                  <c:v>0.83517083351964172</c:v>
                </c:pt>
                <c:pt idx="1345">
                  <c:v>0.83512838351964569</c:v>
                </c:pt>
                <c:pt idx="1346">
                  <c:v>0.83506089351941282</c:v>
                </c:pt>
                <c:pt idx="1347">
                  <c:v>0.83468612351960303</c:v>
                </c:pt>
                <c:pt idx="1348">
                  <c:v>0.83423762825627534</c:v>
                </c:pt>
                <c:pt idx="1349">
                  <c:v>0.83375029351955898</c:v>
                </c:pt>
                <c:pt idx="1350">
                  <c:v>0.83333311351957351</c:v>
                </c:pt>
                <c:pt idx="1351">
                  <c:v>0.83294634351952468</c:v>
                </c:pt>
                <c:pt idx="1352">
                  <c:v>0.83262813351962128</c:v>
                </c:pt>
                <c:pt idx="1353">
                  <c:v>0.83233469393620396</c:v>
                </c:pt>
                <c:pt idx="1354">
                  <c:v>0.83202294351956163</c:v>
                </c:pt>
                <c:pt idx="1355">
                  <c:v>0.83178854351949494</c:v>
                </c:pt>
                <c:pt idx="1356">
                  <c:v>0.83144798351943905</c:v>
                </c:pt>
                <c:pt idx="1357">
                  <c:v>0.83111541351942875</c:v>
                </c:pt>
                <c:pt idx="1358">
                  <c:v>0.83062429141422556</c:v>
                </c:pt>
                <c:pt idx="1359">
                  <c:v>0.83017445351949193</c:v>
                </c:pt>
                <c:pt idx="1360">
                  <c:v>0.8299580635195567</c:v>
                </c:pt>
                <c:pt idx="1361">
                  <c:v>0.82975227351956105</c:v>
                </c:pt>
                <c:pt idx="1362">
                  <c:v>0.82958268351958964</c:v>
                </c:pt>
                <c:pt idx="1363">
                  <c:v>0.82943560720367882</c:v>
                </c:pt>
                <c:pt idx="1364">
                  <c:v>0.82927975351948846</c:v>
                </c:pt>
                <c:pt idx="1365">
                  <c:v>0.82898786351951625</c:v>
                </c:pt>
                <c:pt idx="1366">
                  <c:v>0.82821065351949286</c:v>
                </c:pt>
                <c:pt idx="1367">
                  <c:v>0.82743307351945861</c:v>
                </c:pt>
                <c:pt idx="1368">
                  <c:v>0.8269137650984959</c:v>
                </c:pt>
                <c:pt idx="1369">
                  <c:v>0.82625437351953324</c:v>
                </c:pt>
                <c:pt idx="1370">
                  <c:v>0.82575218351945523</c:v>
                </c:pt>
                <c:pt idx="1371">
                  <c:v>0.82532566351956516</c:v>
                </c:pt>
                <c:pt idx="1372">
                  <c:v>0.82489206351951461</c:v>
                </c:pt>
                <c:pt idx="1373">
                  <c:v>0.82458976685283858</c:v>
                </c:pt>
                <c:pt idx="1374">
                  <c:v>0.8242787435196004</c:v>
                </c:pt>
                <c:pt idx="1375">
                  <c:v>0.82399992351948215</c:v>
                </c:pt>
                <c:pt idx="1376">
                  <c:v>0.82377036351948763</c:v>
                </c:pt>
                <c:pt idx="1377">
                  <c:v>0.8235374435195697</c:v>
                </c:pt>
                <c:pt idx="1378">
                  <c:v>0.82337034351964178</c:v>
                </c:pt>
                <c:pt idx="1379">
                  <c:v>0.82315908088796053</c:v>
                </c:pt>
                <c:pt idx="1380">
                  <c:v>0.82299654351952356</c:v>
                </c:pt>
                <c:pt idx="1381">
                  <c:v>0.82282442351956475</c:v>
                </c:pt>
                <c:pt idx="1382">
                  <c:v>0.82269147351957206</c:v>
                </c:pt>
                <c:pt idx="1383">
                  <c:v>0.82261688351948803</c:v>
                </c:pt>
                <c:pt idx="1384">
                  <c:v>0.82256922518622755</c:v>
                </c:pt>
                <c:pt idx="1385">
                  <c:v>0.82253955351952002</c:v>
                </c:pt>
                <c:pt idx="1386">
                  <c:v>0.82251487351942465</c:v>
                </c:pt>
                <c:pt idx="1387">
                  <c:v>0.82249143351971721</c:v>
                </c:pt>
                <c:pt idx="1388">
                  <c:v>0.82248053351956685</c:v>
                </c:pt>
                <c:pt idx="1389">
                  <c:v>0.82261402726943889</c:v>
                </c:pt>
                <c:pt idx="1390">
                  <c:v>0.82288616351956989</c:v>
                </c:pt>
                <c:pt idx="1391">
                  <c:v>0.82309537351950923</c:v>
                </c:pt>
                <c:pt idx="1392">
                  <c:v>0.82330478351946113</c:v>
                </c:pt>
                <c:pt idx="1393">
                  <c:v>0.82348782351952865</c:v>
                </c:pt>
                <c:pt idx="1394">
                  <c:v>0.82361258976949558</c:v>
                </c:pt>
                <c:pt idx="1395">
                  <c:v>0.82370169351949807</c:v>
                </c:pt>
                <c:pt idx="1396">
                  <c:v>0.82376059351953856</c:v>
                </c:pt>
                <c:pt idx="1397">
                  <c:v>0.82382213351955713</c:v>
                </c:pt>
                <c:pt idx="1398">
                  <c:v>0.82388579351948188</c:v>
                </c:pt>
                <c:pt idx="1399">
                  <c:v>0.82393783976947166</c:v>
                </c:pt>
                <c:pt idx="1400">
                  <c:v>0.82399835351958695</c:v>
                </c:pt>
                <c:pt idx="1401">
                  <c:v>0.82404073351963913</c:v>
                </c:pt>
                <c:pt idx="1402">
                  <c:v>0.82408378351945544</c:v>
                </c:pt>
                <c:pt idx="1403">
                  <c:v>0.82410363351957228</c:v>
                </c:pt>
                <c:pt idx="1404">
                  <c:v>0.8241144022695589</c:v>
                </c:pt>
                <c:pt idx="1405">
                  <c:v>0.82412438351951878</c:v>
                </c:pt>
                <c:pt idx="1406">
                  <c:v>0.82413555351955492</c:v>
                </c:pt>
                <c:pt idx="1407">
                  <c:v>0.82414459351969183</c:v>
                </c:pt>
                <c:pt idx="1408">
                  <c:v>0.8241519335193902</c:v>
                </c:pt>
                <c:pt idx="1409">
                  <c:v>0.82417091268598752</c:v>
                </c:pt>
                <c:pt idx="1410">
                  <c:v>0.82417733351931677</c:v>
                </c:pt>
                <c:pt idx="1411">
                  <c:v>0.82415147351942308</c:v>
                </c:pt>
                <c:pt idx="1412">
                  <c:v>0.82406972351951524</c:v>
                </c:pt>
                <c:pt idx="1413">
                  <c:v>0.82400221351929415</c:v>
                </c:pt>
                <c:pt idx="1414">
                  <c:v>0.82392473351952056</c:v>
                </c:pt>
                <c:pt idx="1415">
                  <c:v>0.8238710535195557</c:v>
                </c:pt>
                <c:pt idx="1416">
                  <c:v>0.82372728351957591</c:v>
                </c:pt>
                <c:pt idx="1417">
                  <c:v>0.82330038351945234</c:v>
                </c:pt>
                <c:pt idx="1418">
                  <c:v>0.82297027351946073</c:v>
                </c:pt>
                <c:pt idx="1419">
                  <c:v>0.82266501685286664</c:v>
                </c:pt>
                <c:pt idx="1420">
                  <c:v>0.822389683519547</c:v>
                </c:pt>
                <c:pt idx="1421">
                  <c:v>0.82217511351946482</c:v>
                </c:pt>
                <c:pt idx="1422">
                  <c:v>0.82191426351947561</c:v>
                </c:pt>
                <c:pt idx="1423">
                  <c:v>0.82169046351951835</c:v>
                </c:pt>
                <c:pt idx="1424">
                  <c:v>0.82149922518608864</c:v>
                </c:pt>
                <c:pt idx="1425">
                  <c:v>0.8212941235195228</c:v>
                </c:pt>
                <c:pt idx="1426">
                  <c:v>0.82110129351940653</c:v>
                </c:pt>
                <c:pt idx="1427">
                  <c:v>0.82089600351949521</c:v>
                </c:pt>
                <c:pt idx="1428">
                  <c:v>0.82071014351949245</c:v>
                </c:pt>
                <c:pt idx="1429">
                  <c:v>0.82049154404582225</c:v>
                </c:pt>
                <c:pt idx="1430">
                  <c:v>0.82021743351953202</c:v>
                </c:pt>
                <c:pt idx="1431">
                  <c:v>0.82001063351960213</c:v>
                </c:pt>
                <c:pt idx="1432">
                  <c:v>0.81982452351951585</c:v>
                </c:pt>
                <c:pt idx="1433">
                  <c:v>0.81966600351948782</c:v>
                </c:pt>
                <c:pt idx="1434">
                  <c:v>0.81952392351946912</c:v>
                </c:pt>
                <c:pt idx="1435">
                  <c:v>0.8194051756248516</c:v>
                </c:pt>
                <c:pt idx="1436">
                  <c:v>0.81925825351956516</c:v>
                </c:pt>
                <c:pt idx="1437">
                  <c:v>0.819120133519463</c:v>
                </c:pt>
                <c:pt idx="1438">
                  <c:v>0.81897135351960171</c:v>
                </c:pt>
                <c:pt idx="1439">
                  <c:v>0.81882011060288684</c:v>
                </c:pt>
                <c:pt idx="1440">
                  <c:v>0.81858255351946241</c:v>
                </c:pt>
                <c:pt idx="1441">
                  <c:v>0.81816716351951868</c:v>
                </c:pt>
                <c:pt idx="1442">
                  <c:v>0.81776680351953346</c:v>
                </c:pt>
                <c:pt idx="1443">
                  <c:v>0.81740644351954472</c:v>
                </c:pt>
                <c:pt idx="1444">
                  <c:v>0.81709981773004015</c:v>
                </c:pt>
                <c:pt idx="1445">
                  <c:v>0.81683298351943279</c:v>
                </c:pt>
                <c:pt idx="1446">
                  <c:v>0.81667513351949805</c:v>
                </c:pt>
                <c:pt idx="1447">
                  <c:v>0.81659466351963772</c:v>
                </c:pt>
                <c:pt idx="1448">
                  <c:v>0.81658753351965152</c:v>
                </c:pt>
                <c:pt idx="1449">
                  <c:v>0.81658314404587851</c:v>
                </c:pt>
                <c:pt idx="1450">
                  <c:v>0.81654676351951161</c:v>
                </c:pt>
                <c:pt idx="1451">
                  <c:v>0.81650965351950511</c:v>
                </c:pt>
                <c:pt idx="1452">
                  <c:v>0.81648633351953492</c:v>
                </c:pt>
                <c:pt idx="1453">
                  <c:v>0.81646063351952702</c:v>
                </c:pt>
                <c:pt idx="1454">
                  <c:v>0.81643093351942764</c:v>
                </c:pt>
                <c:pt idx="1455">
                  <c:v>0.81641346351956667</c:v>
                </c:pt>
                <c:pt idx="1456">
                  <c:v>0.81635603351956865</c:v>
                </c:pt>
                <c:pt idx="1457">
                  <c:v>0.81638431351937968</c:v>
                </c:pt>
                <c:pt idx="1458">
                  <c:v>0.81643818351955133</c:v>
                </c:pt>
                <c:pt idx="1459">
                  <c:v>0.81648614404593745</c:v>
                </c:pt>
                <c:pt idx="1460">
                  <c:v>0.81650511351942712</c:v>
                </c:pt>
                <c:pt idx="1461">
                  <c:v>0.8165510635196257</c:v>
                </c:pt>
                <c:pt idx="1462">
                  <c:v>0.81657453351960052</c:v>
                </c:pt>
                <c:pt idx="1463">
                  <c:v>0.81660148351936468</c:v>
                </c:pt>
                <c:pt idx="1464">
                  <c:v>0.81661256509825253</c:v>
                </c:pt>
                <c:pt idx="1465">
                  <c:v>0.816602333519442</c:v>
                </c:pt>
                <c:pt idx="1466">
                  <c:v>0.81651137351944669</c:v>
                </c:pt>
                <c:pt idx="1467">
                  <c:v>0.81629891351946182</c:v>
                </c:pt>
                <c:pt idx="1468">
                  <c:v>0.81607524351946492</c:v>
                </c:pt>
                <c:pt idx="1469">
                  <c:v>0.81585905851948071</c:v>
                </c:pt>
                <c:pt idx="1470">
                  <c:v>0.81567259351953791</c:v>
                </c:pt>
                <c:pt idx="1471">
                  <c:v>0.81550732351954025</c:v>
                </c:pt>
                <c:pt idx="1472">
                  <c:v>0.81536805351956365</c:v>
                </c:pt>
                <c:pt idx="1473">
                  <c:v>0.81522592351952172</c:v>
                </c:pt>
                <c:pt idx="1474">
                  <c:v>0.81510513351951075</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0.5587539335195274</c:v>
                </c:pt>
                <c:pt idx="1">
                  <c:v>0.56002793351955071</c:v>
                </c:pt>
                <c:pt idx="2">
                  <c:v>0.56019078162083269</c:v>
                </c:pt>
                <c:pt idx="3">
                  <c:v>0.5611457251861367</c:v>
                </c:pt>
                <c:pt idx="4">
                  <c:v>0.56143594351947101</c:v>
                </c:pt>
                <c:pt idx="5">
                  <c:v>0.56177777351960956</c:v>
                </c:pt>
                <c:pt idx="6">
                  <c:v>0.5620660835196245</c:v>
                </c:pt>
                <c:pt idx="7">
                  <c:v>0.56236655351960951</c:v>
                </c:pt>
                <c:pt idx="8">
                  <c:v>0.56261081351941478</c:v>
                </c:pt>
                <c:pt idx="9">
                  <c:v>0.56285751351947688</c:v>
                </c:pt>
                <c:pt idx="10">
                  <c:v>0.56298713351952856</c:v>
                </c:pt>
                <c:pt idx="11">
                  <c:v>0.56494156509840865</c:v>
                </c:pt>
                <c:pt idx="12">
                  <c:v>0.56525183351956965</c:v>
                </c:pt>
                <c:pt idx="13">
                  <c:v>0.56604058351951037</c:v>
                </c:pt>
                <c:pt idx="14">
                  <c:v>0.56660442351953755</c:v>
                </c:pt>
                <c:pt idx="15">
                  <c:v>0.56708049351957002</c:v>
                </c:pt>
                <c:pt idx="16">
                  <c:v>0.56791892351962769</c:v>
                </c:pt>
                <c:pt idx="17">
                  <c:v>0.56909893351954288</c:v>
                </c:pt>
                <c:pt idx="18">
                  <c:v>0.57040815932600708</c:v>
                </c:pt>
                <c:pt idx="19">
                  <c:v>0.571343519378119</c:v>
                </c:pt>
                <c:pt idx="20">
                  <c:v>0.57283343351949356</c:v>
                </c:pt>
                <c:pt idx="21">
                  <c:v>0.57474743351947932</c:v>
                </c:pt>
                <c:pt idx="22">
                  <c:v>0.58581489351955462</c:v>
                </c:pt>
                <c:pt idx="23">
                  <c:v>0.63671619351950548</c:v>
                </c:pt>
                <c:pt idx="24">
                  <c:v>0.67739219351948243</c:v>
                </c:pt>
                <c:pt idx="25">
                  <c:v>0.67622157351947276</c:v>
                </c:pt>
                <c:pt idx="26">
                  <c:v>0.67450393351951898</c:v>
                </c:pt>
                <c:pt idx="27">
                  <c:v>0.80356905851961369</c:v>
                </c:pt>
                <c:pt idx="28">
                  <c:v>1.0371027035194924</c:v>
                </c:pt>
                <c:pt idx="29">
                  <c:v>1.4626913435194773</c:v>
                </c:pt>
                <c:pt idx="30">
                  <c:v>1.9762350835195981</c:v>
                </c:pt>
                <c:pt idx="31">
                  <c:v>1.7315956135195565</c:v>
                </c:pt>
                <c:pt idx="32">
                  <c:v>1.0482378760483064</c:v>
                </c:pt>
                <c:pt idx="33">
                  <c:v>0.1857092985988093</c:v>
                </c:pt>
                <c:pt idx="34">
                  <c:v>0.45873047351950902</c:v>
                </c:pt>
                <c:pt idx="35">
                  <c:v>0.72962171351946581</c:v>
                </c:pt>
                <c:pt idx="36">
                  <c:v>0.5788240235193608</c:v>
                </c:pt>
                <c:pt idx="37">
                  <c:v>-4.7516308904775484E-2</c:v>
                </c:pt>
                <c:pt idx="38">
                  <c:v>-0.68030802648059008</c:v>
                </c:pt>
                <c:pt idx="39">
                  <c:v>-1.346386946480524</c:v>
                </c:pt>
                <c:pt idx="40">
                  <c:v>-2.0661112600288782</c:v>
                </c:pt>
                <c:pt idx="41">
                  <c:v>-3.5023871509874493</c:v>
                </c:pt>
                <c:pt idx="42">
                  <c:v>-4.0166649064804005</c:v>
                </c:pt>
                <c:pt idx="43">
                  <c:v>-4.1141821964804208</c:v>
                </c:pt>
                <c:pt idx="44">
                  <c:v>-4.0721312864804355</c:v>
                </c:pt>
                <c:pt idx="45">
                  <c:v>-4.1479630164805457</c:v>
                </c:pt>
                <c:pt idx="46">
                  <c:v>-4.5439064664805215</c:v>
                </c:pt>
                <c:pt idx="47">
                  <c:v>-5.1274287399497558</c:v>
                </c:pt>
                <c:pt idx="48">
                  <c:v>-5.5667792664805065</c:v>
                </c:pt>
                <c:pt idx="49">
                  <c:v>-7.9660430664804807</c:v>
                </c:pt>
                <c:pt idx="50">
                  <c:v>-8.1694166664805028</c:v>
                </c:pt>
                <c:pt idx="51">
                  <c:v>-8.2922306464804336</c:v>
                </c:pt>
                <c:pt idx="52">
                  <c:v>-8.0500776964804714</c:v>
                </c:pt>
                <c:pt idx="53">
                  <c:v>-7.6535784164804488</c:v>
                </c:pt>
                <c:pt idx="54">
                  <c:v>-7.116125856480509</c:v>
                </c:pt>
                <c:pt idx="55">
                  <c:v>-6.2579930664805365</c:v>
                </c:pt>
                <c:pt idx="56">
                  <c:v>-1.5226725280190441</c:v>
                </c:pt>
                <c:pt idx="57">
                  <c:v>-0.33748960648043241</c:v>
                </c:pt>
                <c:pt idx="58">
                  <c:v>1.0883450835193997</c:v>
                </c:pt>
                <c:pt idx="59">
                  <c:v>2.8146802835195337</c:v>
                </c:pt>
                <c:pt idx="60">
                  <c:v>4.3497179435195363</c:v>
                </c:pt>
                <c:pt idx="61">
                  <c:v>6.2088244935195434</c:v>
                </c:pt>
                <c:pt idx="62">
                  <c:v>7.6796836535194783</c:v>
                </c:pt>
                <c:pt idx="63">
                  <c:v>9.3091563271365345</c:v>
                </c:pt>
                <c:pt idx="64">
                  <c:v>13.089865462090998</c:v>
                </c:pt>
                <c:pt idx="65">
                  <c:v>14.5467316135195</c:v>
                </c:pt>
                <c:pt idx="66">
                  <c:v>15.092465273519554</c:v>
                </c:pt>
                <c:pt idx="67">
                  <c:v>13.786278273519468</c:v>
                </c:pt>
                <c:pt idx="68">
                  <c:v>11.515812463519518</c:v>
                </c:pt>
                <c:pt idx="69">
                  <c:v>8.2570198189361861</c:v>
                </c:pt>
                <c:pt idx="70">
                  <c:v>5.7712203235194233</c:v>
                </c:pt>
                <c:pt idx="71">
                  <c:v>4.0399887735195108</c:v>
                </c:pt>
                <c:pt idx="72">
                  <c:v>3.3676739335195225</c:v>
                </c:pt>
                <c:pt idx="73">
                  <c:v>-2.4156634047158079</c:v>
                </c:pt>
                <c:pt idx="74">
                  <c:v>-4.5871264664803277</c:v>
                </c:pt>
                <c:pt idx="75">
                  <c:v>-6.9310344664804395</c:v>
                </c:pt>
                <c:pt idx="76">
                  <c:v>-8.1648044169959508</c:v>
                </c:pt>
                <c:pt idx="77">
                  <c:v>-9.196817426480365</c:v>
                </c:pt>
                <c:pt idx="78">
                  <c:v>-10.007180616480539</c:v>
                </c:pt>
                <c:pt idx="79">
                  <c:v>-11.049590296480376</c:v>
                </c:pt>
                <c:pt idx="80">
                  <c:v>-11.732130566480492</c:v>
                </c:pt>
                <c:pt idx="81">
                  <c:v>-12.200336649813849</c:v>
                </c:pt>
                <c:pt idx="82">
                  <c:v>-10.812777753047726</c:v>
                </c:pt>
                <c:pt idx="83">
                  <c:v>-10.469263386480335</c:v>
                </c:pt>
                <c:pt idx="84">
                  <c:v>-10.118524486480579</c:v>
                </c:pt>
                <c:pt idx="85">
                  <c:v>-9.30651138648048</c:v>
                </c:pt>
                <c:pt idx="86">
                  <c:v>-8.5872747864803589</c:v>
                </c:pt>
                <c:pt idx="87">
                  <c:v>-8.0034908419906543</c:v>
                </c:pt>
                <c:pt idx="88">
                  <c:v>-7.7130060464804275</c:v>
                </c:pt>
                <c:pt idx="89">
                  <c:v>-7.5411542331471955</c:v>
                </c:pt>
                <c:pt idx="90">
                  <c:v>-6.2532359639163815</c:v>
                </c:pt>
                <c:pt idx="91">
                  <c:v>-5.9884137664805621</c:v>
                </c:pt>
                <c:pt idx="92">
                  <c:v>-5.4231780564804861</c:v>
                </c:pt>
                <c:pt idx="93">
                  <c:v>-5.0668207159649814</c:v>
                </c:pt>
                <c:pt idx="94">
                  <c:v>-4.6703231364804338</c:v>
                </c:pt>
                <c:pt idx="95">
                  <c:v>-4.0335622664804145</c:v>
                </c:pt>
                <c:pt idx="96">
                  <c:v>-3.1172328264805031</c:v>
                </c:pt>
                <c:pt idx="97">
                  <c:v>-2.0999797664803785</c:v>
                </c:pt>
                <c:pt idx="98">
                  <c:v>-1.2908340664804712</c:v>
                </c:pt>
                <c:pt idx="99">
                  <c:v>1.0803978198830058</c:v>
                </c:pt>
                <c:pt idx="100">
                  <c:v>1.3028057435195848</c:v>
                </c:pt>
                <c:pt idx="101">
                  <c:v>1.3943623935195717</c:v>
                </c:pt>
                <c:pt idx="102">
                  <c:v>1.3286207735194318</c:v>
                </c:pt>
                <c:pt idx="103">
                  <c:v>1.1793854635196381</c:v>
                </c:pt>
                <c:pt idx="104">
                  <c:v>1.0689637416003137</c:v>
                </c:pt>
                <c:pt idx="105">
                  <c:v>1.0011134188134738</c:v>
                </c:pt>
                <c:pt idx="106">
                  <c:v>0.96448666351938073</c:v>
                </c:pt>
                <c:pt idx="107">
                  <c:v>0.96417581351954817</c:v>
                </c:pt>
                <c:pt idx="108">
                  <c:v>0.98473999351952668</c:v>
                </c:pt>
                <c:pt idx="109">
                  <c:v>0.83752617351960623</c:v>
                </c:pt>
                <c:pt idx="110">
                  <c:v>0.52168005351941926</c:v>
                </c:pt>
                <c:pt idx="111">
                  <c:v>8.234308351956067E-2</c:v>
                </c:pt>
                <c:pt idx="112">
                  <c:v>-0.31292426648042315</c:v>
                </c:pt>
                <c:pt idx="113">
                  <c:v>-0.57663941370275063</c:v>
                </c:pt>
                <c:pt idx="114">
                  <c:v>-1.1151290970926022</c:v>
                </c:pt>
                <c:pt idx="115">
                  <c:v>-1.6613428364803742</c:v>
                </c:pt>
                <c:pt idx="116">
                  <c:v>-2.3756961064804747</c:v>
                </c:pt>
                <c:pt idx="117">
                  <c:v>-2.8838384264805508</c:v>
                </c:pt>
                <c:pt idx="118">
                  <c:v>-3.444768166480543</c:v>
                </c:pt>
                <c:pt idx="119">
                  <c:v>-3.9555908893972287</c:v>
                </c:pt>
                <c:pt idx="120">
                  <c:v>-4.5042189175443639</c:v>
                </c:pt>
                <c:pt idx="121">
                  <c:v>-5.2508359020969309</c:v>
                </c:pt>
                <c:pt idx="122">
                  <c:v>-5.1600017164804655</c:v>
                </c:pt>
                <c:pt idx="123">
                  <c:v>-4.960881106480528</c:v>
                </c:pt>
                <c:pt idx="124">
                  <c:v>-4.7838595452039527</c:v>
                </c:pt>
                <c:pt idx="125">
                  <c:v>-4.7241957364804819</c:v>
                </c:pt>
                <c:pt idx="126">
                  <c:v>-4.7539567464802763</c:v>
                </c:pt>
                <c:pt idx="127">
                  <c:v>-4.8228018264805854</c:v>
                </c:pt>
                <c:pt idx="128">
                  <c:v>-4.852632326480375</c:v>
                </c:pt>
                <c:pt idx="129">
                  <c:v>-4.8126668008553946</c:v>
                </c:pt>
                <c:pt idx="130">
                  <c:v>-3.381551234901508</c:v>
                </c:pt>
                <c:pt idx="131">
                  <c:v>-3.2665517764807412</c:v>
                </c:pt>
                <c:pt idx="132">
                  <c:v>-3.2953955664804986</c:v>
                </c:pt>
                <c:pt idx="133">
                  <c:v>-3.2237174164804299</c:v>
                </c:pt>
                <c:pt idx="134">
                  <c:v>-2.9994789864803977</c:v>
                </c:pt>
                <c:pt idx="135">
                  <c:v>-2.5514972664804816</c:v>
                </c:pt>
                <c:pt idx="136">
                  <c:v>-2.2310160664804792</c:v>
                </c:pt>
                <c:pt idx="137">
                  <c:v>-1.9909780009067255</c:v>
                </c:pt>
                <c:pt idx="138">
                  <c:v>-2.2253150064805012</c:v>
                </c:pt>
                <c:pt idx="139">
                  <c:v>-2.3070979264805231</c:v>
                </c:pt>
                <c:pt idx="140">
                  <c:v>-2.5636227064803632</c:v>
                </c:pt>
                <c:pt idx="141">
                  <c:v>-2.5257103864805401</c:v>
                </c:pt>
                <c:pt idx="142">
                  <c:v>-2.5048386864806105</c:v>
                </c:pt>
                <c:pt idx="143">
                  <c:v>-2.6331066364806759</c:v>
                </c:pt>
                <c:pt idx="144">
                  <c:v>-2.7860108357112665</c:v>
                </c:pt>
                <c:pt idx="145">
                  <c:v>-3.5031129155371192</c:v>
                </c:pt>
                <c:pt idx="146">
                  <c:v>-3.7184899250662617</c:v>
                </c:pt>
                <c:pt idx="147">
                  <c:v>-4.0567896864805864</c:v>
                </c:pt>
                <c:pt idx="148">
                  <c:v>-4.2134805564803814</c:v>
                </c:pt>
                <c:pt idx="149">
                  <c:v>-3.7861850764804545</c:v>
                </c:pt>
                <c:pt idx="150">
                  <c:v>-2.6014400864805372</c:v>
                </c:pt>
                <c:pt idx="151">
                  <c:v>-1.0122026364805381</c:v>
                </c:pt>
                <c:pt idx="152">
                  <c:v>0.47133753134552592</c:v>
                </c:pt>
                <c:pt idx="153">
                  <c:v>4.503068284168898</c:v>
                </c:pt>
                <c:pt idx="154">
                  <c:v>5.4020575235195585</c:v>
                </c:pt>
                <c:pt idx="155">
                  <c:v>5.8728933035196826</c:v>
                </c:pt>
                <c:pt idx="156">
                  <c:v>5.9032243935194746</c:v>
                </c:pt>
                <c:pt idx="157">
                  <c:v>5.7833064935194924</c:v>
                </c:pt>
                <c:pt idx="158">
                  <c:v>5.7759734535195584</c:v>
                </c:pt>
                <c:pt idx="159">
                  <c:v>5.8629556607922551</c:v>
                </c:pt>
                <c:pt idx="160">
                  <c:v>5.9172252952216917</c:v>
                </c:pt>
                <c:pt idx="161">
                  <c:v>5.947224219233803</c:v>
                </c:pt>
                <c:pt idx="162">
                  <c:v>4.2368917112973117</c:v>
                </c:pt>
                <c:pt idx="163">
                  <c:v>2.6122085935194934</c:v>
                </c:pt>
                <c:pt idx="164">
                  <c:v>1.2630044835195644</c:v>
                </c:pt>
                <c:pt idx="165">
                  <c:v>0.27936396351957243</c:v>
                </c:pt>
                <c:pt idx="166">
                  <c:v>-0.63885197557139983</c:v>
                </c:pt>
                <c:pt idx="167">
                  <c:v>-1.5282555464804943</c:v>
                </c:pt>
                <c:pt idx="168">
                  <c:v>-2.2952619564805312</c:v>
                </c:pt>
                <c:pt idx="169">
                  <c:v>-2.7274394469151746</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-13.39788044850305</c:v>
                </c:pt>
                <c:pt idx="178">
                  <c:v>-14.022291780766182</c:v>
                </c:pt>
                <c:pt idx="179">
                  <c:v>-13.949330106480332</c:v>
                </c:pt>
                <c:pt idx="180">
                  <c:v>-13.632458296480436</c:v>
                </c:pt>
                <c:pt idx="181">
                  <c:v>-13.122688375758814</c:v>
                </c:pt>
                <c:pt idx="182">
                  <c:v>-12.229498666480467</c:v>
                </c:pt>
                <c:pt idx="183">
                  <c:v>-11.81800584648046</c:v>
                </c:pt>
                <c:pt idx="184">
                  <c:v>-11.552031326480552</c:v>
                </c:pt>
                <c:pt idx="185">
                  <c:v>-11.1637873664805</c:v>
                </c:pt>
                <c:pt idx="186">
                  <c:v>-10.66131041023041</c:v>
                </c:pt>
                <c:pt idx="187">
                  <c:v>-8.8023731664804679</c:v>
                </c:pt>
                <c:pt idx="188">
                  <c:v>-8.6611271068846634</c:v>
                </c:pt>
                <c:pt idx="189">
                  <c:v>-8.0729380364804797</c:v>
                </c:pt>
                <c:pt idx="190">
                  <c:v>-7.4136820864805104</c:v>
                </c:pt>
                <c:pt idx="191">
                  <c:v>-6.1045334831470797</c:v>
                </c:pt>
                <c:pt idx="192">
                  <c:v>-4.1423667064804865</c:v>
                </c:pt>
                <c:pt idx="193">
                  <c:v>-2.416245279246378</c:v>
                </c:pt>
                <c:pt idx="194">
                  <c:v>5.3047056580094383</c:v>
                </c:pt>
                <c:pt idx="195">
                  <c:v>7.1461832335195465</c:v>
                </c:pt>
                <c:pt idx="196">
                  <c:v>8.7666597435195115</c:v>
                </c:pt>
                <c:pt idx="197">
                  <c:v>10.256358433519498</c:v>
                </c:pt>
                <c:pt idx="198">
                  <c:v>11.440449683519606</c:v>
                </c:pt>
                <c:pt idx="199">
                  <c:v>12.114099063519646</c:v>
                </c:pt>
                <c:pt idx="200">
                  <c:v>12.513508998035704</c:v>
                </c:pt>
                <c:pt idx="201">
                  <c:v>12.71974937796398</c:v>
                </c:pt>
                <c:pt idx="202">
                  <c:v>12.17968393351952</c:v>
                </c:pt>
                <c:pt idx="203">
                  <c:v>11.710334693519656</c:v>
                </c:pt>
                <c:pt idx="204">
                  <c:v>10.052904923519534</c:v>
                </c:pt>
                <c:pt idx="205">
                  <c:v>8.0764798835195393</c:v>
                </c:pt>
                <c:pt idx="206">
                  <c:v>6.9988957376431529</c:v>
                </c:pt>
                <c:pt idx="207">
                  <c:v>6.0057588735194765</c:v>
                </c:pt>
                <c:pt idx="208">
                  <c:v>5.4442025235195715</c:v>
                </c:pt>
                <c:pt idx="209">
                  <c:v>4.8786395019404978</c:v>
                </c:pt>
                <c:pt idx="210">
                  <c:v>2.0282122600502248</c:v>
                </c:pt>
                <c:pt idx="211">
                  <c:v>1.2942627356028993</c:v>
                </c:pt>
                <c:pt idx="212">
                  <c:v>0.23613279351960159</c:v>
                </c:pt>
                <c:pt idx="213">
                  <c:v>-1.3426493164803475</c:v>
                </c:pt>
                <c:pt idx="214">
                  <c:v>-2.9284168864805342</c:v>
                </c:pt>
                <c:pt idx="215">
                  <c:v>-4.5816224264804104</c:v>
                </c:pt>
                <c:pt idx="216">
                  <c:v>-6.1227881964806095</c:v>
                </c:pt>
                <c:pt idx="217">
                  <c:v>-6.7194435147563114</c:v>
                </c:pt>
                <c:pt idx="218">
                  <c:v>-8.3075490521946769</c:v>
                </c:pt>
                <c:pt idx="219">
                  <c:v>-7.902849526480523</c:v>
                </c:pt>
                <c:pt idx="220">
                  <c:v>-7.5351004875332421</c:v>
                </c:pt>
                <c:pt idx="221">
                  <c:v>-6.8825724964803783</c:v>
                </c:pt>
                <c:pt idx="222">
                  <c:v>-6.2311308564806041</c:v>
                </c:pt>
                <c:pt idx="223">
                  <c:v>-5.6152416064805948</c:v>
                </c:pt>
                <c:pt idx="224">
                  <c:v>-4.5742157230460805</c:v>
                </c:pt>
                <c:pt idx="225">
                  <c:v>-3.7902145764805413</c:v>
                </c:pt>
                <c:pt idx="226">
                  <c:v>-3.3107341264805972</c:v>
                </c:pt>
                <c:pt idx="227">
                  <c:v>-3.3869225464805055</c:v>
                </c:pt>
                <c:pt idx="228">
                  <c:v>-3.878907026480519</c:v>
                </c:pt>
                <c:pt idx="229">
                  <c:v>-4.5711667432482983</c:v>
                </c:pt>
                <c:pt idx="230">
                  <c:v>-4.700448056480397</c:v>
                </c:pt>
                <c:pt idx="231">
                  <c:v>-4.4287968164804665</c:v>
                </c:pt>
                <c:pt idx="232">
                  <c:v>-4.4154913064803338</c:v>
                </c:pt>
                <c:pt idx="233">
                  <c:v>-4.9513215933621826</c:v>
                </c:pt>
                <c:pt idx="234">
                  <c:v>-6.0938278464803863</c:v>
                </c:pt>
                <c:pt idx="235">
                  <c:v>-6.9748408364805243</c:v>
                </c:pt>
                <c:pt idx="236">
                  <c:v>-7.4735520764805159</c:v>
                </c:pt>
                <c:pt idx="237">
                  <c:v>-7.7244846138489001</c:v>
                </c:pt>
                <c:pt idx="238">
                  <c:v>-7.9583525064804785</c:v>
                </c:pt>
                <c:pt idx="239">
                  <c:v>-7.7179859664804242</c:v>
                </c:pt>
                <c:pt idx="240">
                  <c:v>-6.8787382664805881</c:v>
                </c:pt>
                <c:pt idx="241">
                  <c:v>-5.8067501876926659</c:v>
                </c:pt>
                <c:pt idx="242">
                  <c:v>-4.4876629364805334</c:v>
                </c:pt>
                <c:pt idx="243">
                  <c:v>-3.4465355864804952</c:v>
                </c:pt>
                <c:pt idx="244">
                  <c:v>-2.4818540264805193</c:v>
                </c:pt>
                <c:pt idx="245">
                  <c:v>-1.0079666164805281</c:v>
                </c:pt>
                <c:pt idx="246">
                  <c:v>0.62759186351958585</c:v>
                </c:pt>
                <c:pt idx="247">
                  <c:v>2.1969226035194227</c:v>
                </c:pt>
                <c:pt idx="248">
                  <c:v>3.5531778935195604</c:v>
                </c:pt>
                <c:pt idx="249">
                  <c:v>5.0344787161281488</c:v>
                </c:pt>
                <c:pt idx="250">
                  <c:v>6.3572570935194905</c:v>
                </c:pt>
                <c:pt idx="251">
                  <c:v>7.7322790935193941</c:v>
                </c:pt>
                <c:pt idx="252">
                  <c:v>8.7058648235195903</c:v>
                </c:pt>
                <c:pt idx="253">
                  <c:v>9.7606739872828179</c:v>
                </c:pt>
                <c:pt idx="254">
                  <c:v>11.009576398166065</c:v>
                </c:pt>
                <c:pt idx="255">
                  <c:v>12.619825383519498</c:v>
                </c:pt>
                <c:pt idx="256">
                  <c:v>13.915993563519606</c:v>
                </c:pt>
                <c:pt idx="257">
                  <c:v>14.860626246650968</c:v>
                </c:pt>
                <c:pt idx="258">
                  <c:v>15.480752083519494</c:v>
                </c:pt>
                <c:pt idx="259">
                  <c:v>16.095602553519473</c:v>
                </c:pt>
                <c:pt idx="260">
                  <c:v>16.405732403519494</c:v>
                </c:pt>
                <c:pt idx="261">
                  <c:v>16.496279985065883</c:v>
                </c:pt>
                <c:pt idx="262">
                  <c:v>16.067542458772021</c:v>
                </c:pt>
                <c:pt idx="263">
                  <c:v>15.266727433519662</c:v>
                </c:pt>
                <c:pt idx="264">
                  <c:v>14.486298183519395</c:v>
                </c:pt>
                <c:pt idx="265">
                  <c:v>12.806854263306754</c:v>
                </c:pt>
                <c:pt idx="266">
                  <c:v>10.718509383519461</c:v>
                </c:pt>
                <c:pt idx="267">
                  <c:v>8.7805205135196367</c:v>
                </c:pt>
                <c:pt idx="268">
                  <c:v>7.2457690935195957</c:v>
                </c:pt>
                <c:pt idx="269">
                  <c:v>5.9178365135194682</c:v>
                </c:pt>
                <c:pt idx="270">
                  <c:v>4.3432696935194963</c:v>
                </c:pt>
                <c:pt idx="271">
                  <c:v>2.902905033519624</c:v>
                </c:pt>
                <c:pt idx="272">
                  <c:v>1.0737257235195719</c:v>
                </c:pt>
                <c:pt idx="273">
                  <c:v>-0.51932016648044055</c:v>
                </c:pt>
                <c:pt idx="274">
                  <c:v>-1.5572233851618478</c:v>
                </c:pt>
                <c:pt idx="275">
                  <c:v>-3.2120925664804392</c:v>
                </c:pt>
                <c:pt idx="276">
                  <c:v>-8.7238021584344985</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-9.1813250765814587</c:v>
                </c:pt>
                <c:pt idx="285">
                  <c:v>-8.8870864764803361</c:v>
                </c:pt>
                <c:pt idx="286">
                  <c:v>-9.2234785864804252</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-5.7619086664804726</c:v>
                </c:pt>
                <c:pt idx="295">
                  <c:v>-4.7105705180933475</c:v>
                </c:pt>
                <c:pt idx="296">
                  <c:v>-3.5141799564805192</c:v>
                </c:pt>
                <c:pt idx="297">
                  <c:v>-2.0903141164805992</c:v>
                </c:pt>
                <c:pt idx="298">
                  <c:v>-1.0547012164805798</c:v>
                </c:pt>
                <c:pt idx="299">
                  <c:v>0.10798649351957575</c:v>
                </c:pt>
                <c:pt idx="300">
                  <c:v>1.017158913519524</c:v>
                </c:pt>
                <c:pt idx="301">
                  <c:v>1.8908779840246561</c:v>
                </c:pt>
                <c:pt idx="302">
                  <c:v>3.0557613335195128</c:v>
                </c:pt>
                <c:pt idx="303">
                  <c:v>3.8370755557417198</c:v>
                </c:pt>
                <c:pt idx="304">
                  <c:v>9.5449490278591309</c:v>
                </c:pt>
                <c:pt idx="305">
                  <c:v>10.39307885351962</c:v>
                </c:pt>
                <c:pt idx="306">
                  <c:v>10.64396393351953</c:v>
                </c:pt>
                <c:pt idx="307">
                  <c:v>11.833031603519487</c:v>
                </c:pt>
                <c:pt idx="308">
                  <c:v>12.427746613519536</c:v>
                </c:pt>
                <c:pt idx="309">
                  <c:v>12.397758273519472</c:v>
                </c:pt>
                <c:pt idx="310">
                  <c:v>12.401598803519494</c:v>
                </c:pt>
                <c:pt idx="311">
                  <c:v>12.449624413519473</c:v>
                </c:pt>
                <c:pt idx="312">
                  <c:v>12.283541832509444</c:v>
                </c:pt>
                <c:pt idx="313">
                  <c:v>11.908866003519535</c:v>
                </c:pt>
                <c:pt idx="314">
                  <c:v>11.515318513519532</c:v>
                </c:pt>
                <c:pt idx="315">
                  <c:v>11.1614590935195</c:v>
                </c:pt>
                <c:pt idx="316">
                  <c:v>10.786255753519448</c:v>
                </c:pt>
                <c:pt idx="317">
                  <c:v>10.484008273519549</c:v>
                </c:pt>
                <c:pt idx="318">
                  <c:v>10.295925878574437</c:v>
                </c:pt>
                <c:pt idx="319">
                  <c:v>10.055708023519459</c:v>
                </c:pt>
                <c:pt idx="320">
                  <c:v>9.7911670935195989</c:v>
                </c:pt>
                <c:pt idx="321">
                  <c:v>9.4070567135195802</c:v>
                </c:pt>
                <c:pt idx="322">
                  <c:v>8.6589264035195139</c:v>
                </c:pt>
                <c:pt idx="323">
                  <c:v>7.4295372668528845</c:v>
                </c:pt>
                <c:pt idx="324">
                  <c:v>5.9276524935195827</c:v>
                </c:pt>
                <c:pt idx="325">
                  <c:v>4.2929085035195556</c:v>
                </c:pt>
                <c:pt idx="326">
                  <c:v>2.7638134335195437</c:v>
                </c:pt>
                <c:pt idx="327">
                  <c:v>1.0283202135195477</c:v>
                </c:pt>
                <c:pt idx="328">
                  <c:v>-0.60221450648038033</c:v>
                </c:pt>
                <c:pt idx="329">
                  <c:v>-2.6103272364805195</c:v>
                </c:pt>
                <c:pt idx="330">
                  <c:v>-4.1846422264803209</c:v>
                </c:pt>
                <c:pt idx="331">
                  <c:v>-5.6317728664804605</c:v>
                </c:pt>
                <c:pt idx="332">
                  <c:v>-6.7813681564804424</c:v>
                </c:pt>
                <c:pt idx="333">
                  <c:v>-7.8409172864805265</c:v>
                </c:pt>
                <c:pt idx="334">
                  <c:v>-8.8540060664804798</c:v>
                </c:pt>
                <c:pt idx="335">
                  <c:v>-9.8354100664803514</c:v>
                </c:pt>
                <c:pt idx="336">
                  <c:v>-10.359798576480435</c:v>
                </c:pt>
                <c:pt idx="337">
                  <c:v>-10.651730106480514</c:v>
                </c:pt>
                <c:pt idx="338">
                  <c:v>-10.959015005874505</c:v>
                </c:pt>
                <c:pt idx="339">
                  <c:v>-11.409207656480532</c:v>
                </c:pt>
                <c:pt idx="340">
                  <c:v>-11.793837896480525</c:v>
                </c:pt>
                <c:pt idx="341">
                  <c:v>-12.12959470648042</c:v>
                </c:pt>
                <c:pt idx="342">
                  <c:v>-12.351608206480456</c:v>
                </c:pt>
                <c:pt idx="343">
                  <c:v>-12.661526561217286</c:v>
                </c:pt>
                <c:pt idx="344">
                  <c:v>-13.045004056480423</c:v>
                </c:pt>
                <c:pt idx="345">
                  <c:v>-13.545171706480348</c:v>
                </c:pt>
                <c:pt idx="346">
                  <c:v>-13.985408066480291</c:v>
                </c:pt>
                <c:pt idx="347">
                  <c:v>-14.507605606480425</c:v>
                </c:pt>
                <c:pt idx="348">
                  <c:v>-14.708839316480478</c:v>
                </c:pt>
                <c:pt idx="349">
                  <c:v>-14.574240324212481</c:v>
                </c:pt>
                <c:pt idx="350">
                  <c:v>-14.321888736480362</c:v>
                </c:pt>
                <c:pt idx="351">
                  <c:v>-13.99199290648035</c:v>
                </c:pt>
                <c:pt idx="352">
                  <c:v>-13.587309886480497</c:v>
                </c:pt>
                <c:pt idx="353">
                  <c:v>-13.048777946480453</c:v>
                </c:pt>
                <c:pt idx="354">
                  <c:v>-12.404612450318909</c:v>
                </c:pt>
                <c:pt idx="355">
                  <c:v>-11.869779486480384</c:v>
                </c:pt>
                <c:pt idx="356">
                  <c:v>-11.527166006480519</c:v>
                </c:pt>
                <c:pt idx="357">
                  <c:v>-10.982098676480502</c:v>
                </c:pt>
                <c:pt idx="358">
                  <c:v>-10.225448606480455</c:v>
                </c:pt>
                <c:pt idx="359">
                  <c:v>-9.5631933775915599</c:v>
                </c:pt>
                <c:pt idx="360">
                  <c:v>-8.6188621146732984</c:v>
                </c:pt>
                <c:pt idx="361">
                  <c:v>-4.7514150138488986</c:v>
                </c:pt>
                <c:pt idx="362">
                  <c:v>-3.8564274264804186</c:v>
                </c:pt>
                <c:pt idx="363">
                  <c:v>-2.3005187864804952</c:v>
                </c:pt>
                <c:pt idx="364">
                  <c:v>-1.3408081864805161</c:v>
                </c:pt>
                <c:pt idx="365">
                  <c:v>-0.36399133243797621</c:v>
                </c:pt>
                <c:pt idx="366">
                  <c:v>0.43887368351953243</c:v>
                </c:pt>
                <c:pt idx="367">
                  <c:v>1.7423828035195621</c:v>
                </c:pt>
                <c:pt idx="368">
                  <c:v>3.0278951035196227</c:v>
                </c:pt>
                <c:pt idx="369">
                  <c:v>4.0897779835195376</c:v>
                </c:pt>
                <c:pt idx="370">
                  <c:v>4.5381667704760273</c:v>
                </c:pt>
                <c:pt idx="371">
                  <c:v>4.4064284735194734</c:v>
                </c:pt>
                <c:pt idx="372">
                  <c:v>3.8147919135194988</c:v>
                </c:pt>
                <c:pt idx="373">
                  <c:v>3.3429869235194993</c:v>
                </c:pt>
                <c:pt idx="374">
                  <c:v>3.0613508535194711</c:v>
                </c:pt>
                <c:pt idx="375">
                  <c:v>2.8443997314993092</c:v>
                </c:pt>
                <c:pt idx="376">
                  <c:v>2.6415732535194252</c:v>
                </c:pt>
                <c:pt idx="377">
                  <c:v>2.367223753519458</c:v>
                </c:pt>
                <c:pt idx="378">
                  <c:v>2.0486661735194929</c:v>
                </c:pt>
                <c:pt idx="379">
                  <c:v>1.8436499735195184</c:v>
                </c:pt>
                <c:pt idx="380">
                  <c:v>1.5372053880649312</c:v>
                </c:pt>
                <c:pt idx="381">
                  <c:v>0.99676906351949512</c:v>
                </c:pt>
                <c:pt idx="382">
                  <c:v>0.43419267351957613</c:v>
                </c:pt>
                <c:pt idx="383">
                  <c:v>-0.32246613648035832</c:v>
                </c:pt>
                <c:pt idx="384">
                  <c:v>-0.99057374648043606</c:v>
                </c:pt>
                <c:pt idx="385">
                  <c:v>-1.5733449564806676</c:v>
                </c:pt>
                <c:pt idx="386">
                  <c:v>-2.3938740774694196</c:v>
                </c:pt>
                <c:pt idx="387">
                  <c:v>-2.9215253764804192</c:v>
                </c:pt>
                <c:pt idx="388">
                  <c:v>-3.8912434264805524</c:v>
                </c:pt>
                <c:pt idx="389">
                  <c:v>-5.0399606264804495</c:v>
                </c:pt>
                <c:pt idx="390">
                  <c:v>-6.4557995664804455</c:v>
                </c:pt>
                <c:pt idx="391">
                  <c:v>-7.5347699266954606</c:v>
                </c:pt>
                <c:pt idx="392">
                  <c:v>-8.7356020064804927</c:v>
                </c:pt>
                <c:pt idx="393">
                  <c:v>-9.5927450664804041</c:v>
                </c:pt>
                <c:pt idx="394">
                  <c:v>-10.428221686480542</c:v>
                </c:pt>
                <c:pt idx="395">
                  <c:v>-11.381256156480589</c:v>
                </c:pt>
                <c:pt idx="396">
                  <c:v>-11.901456696915226</c:v>
                </c:pt>
                <c:pt idx="397">
                  <c:v>-12.568555096480523</c:v>
                </c:pt>
                <c:pt idx="398">
                  <c:v>-12.923677186480361</c:v>
                </c:pt>
                <c:pt idx="399">
                  <c:v>-13.194678136480546</c:v>
                </c:pt>
                <c:pt idx="400">
                  <c:v>-13.183179806480396</c:v>
                </c:pt>
                <c:pt idx="401">
                  <c:v>-12.853134460419968</c:v>
                </c:pt>
                <c:pt idx="402">
                  <c:v>-12.428030334521736</c:v>
                </c:pt>
                <c:pt idx="403">
                  <c:v>-12.105963186480491</c:v>
                </c:pt>
                <c:pt idx="404">
                  <c:v>-11.917682536480516</c:v>
                </c:pt>
                <c:pt idx="405">
                  <c:v>-11.904296676480399</c:v>
                </c:pt>
                <c:pt idx="406">
                  <c:v>-11.919320856480384</c:v>
                </c:pt>
                <c:pt idx="407">
                  <c:v>-11.9418172062654</c:v>
                </c:pt>
                <c:pt idx="408">
                  <c:v>-12.055022416480526</c:v>
                </c:pt>
                <c:pt idx="409">
                  <c:v>-12.185509326480499</c:v>
                </c:pt>
                <c:pt idx="410">
                  <c:v>-12.23033126648042</c:v>
                </c:pt>
                <c:pt idx="411">
                  <c:v>-12.23868840648046</c:v>
                </c:pt>
                <c:pt idx="412">
                  <c:v>-12.36598464119311</c:v>
                </c:pt>
                <c:pt idx="413">
                  <c:v>-12.443839776480374</c:v>
                </c:pt>
                <c:pt idx="414">
                  <c:v>-12.268764516480474</c:v>
                </c:pt>
                <c:pt idx="415">
                  <c:v>-11.933634636480576</c:v>
                </c:pt>
                <c:pt idx="416">
                  <c:v>-11.548966036480468</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0.89203020824489065</c:v>
                </c:pt>
                <c:pt idx="425">
                  <c:v>1.8281886435194252</c:v>
                </c:pt>
                <c:pt idx="426">
                  <c:v>2.6577852635195711</c:v>
                </c:pt>
                <c:pt idx="427">
                  <c:v>3.9622478397695708</c:v>
                </c:pt>
                <c:pt idx="428">
                  <c:v>7.6055923950579682</c:v>
                </c:pt>
                <c:pt idx="429">
                  <c:v>7.9245639935194987</c:v>
                </c:pt>
                <c:pt idx="430">
                  <c:v>8.2805252498461215</c:v>
                </c:pt>
                <c:pt idx="431">
                  <c:v>8.5302739135195456</c:v>
                </c:pt>
                <c:pt idx="432">
                  <c:v>8.3808818135195793</c:v>
                </c:pt>
                <c:pt idx="433">
                  <c:v>7.7766821335195679</c:v>
                </c:pt>
                <c:pt idx="434">
                  <c:v>7.0590595735195185</c:v>
                </c:pt>
                <c:pt idx="435">
                  <c:v>6.3518458725440752</c:v>
                </c:pt>
                <c:pt idx="436">
                  <c:v>5.6034115625516945</c:v>
                </c:pt>
                <c:pt idx="437">
                  <c:v>2.2966379335195022</c:v>
                </c:pt>
                <c:pt idx="438">
                  <c:v>1.8141091535194098</c:v>
                </c:pt>
                <c:pt idx="439">
                  <c:v>1.4313318535194486</c:v>
                </c:pt>
                <c:pt idx="440">
                  <c:v>0.79935699351938183</c:v>
                </c:pt>
                <c:pt idx="441">
                  <c:v>8.4081317357871027E-2</c:v>
                </c:pt>
                <c:pt idx="442">
                  <c:v>-0.62654459648041561</c:v>
                </c:pt>
                <c:pt idx="443">
                  <c:v>-1.4690673164803758</c:v>
                </c:pt>
                <c:pt idx="444">
                  <c:v>-2.0359898564804002</c:v>
                </c:pt>
                <c:pt idx="445">
                  <c:v>-1.7794307364805633</c:v>
                </c:pt>
                <c:pt idx="446">
                  <c:v>-1.0636276826421323</c:v>
                </c:pt>
                <c:pt idx="447">
                  <c:v>-0.56698763648049244</c:v>
                </c:pt>
                <c:pt idx="448">
                  <c:v>-0.40194744648054825</c:v>
                </c:pt>
                <c:pt idx="449">
                  <c:v>-0.68871960648046249</c:v>
                </c:pt>
                <c:pt idx="450">
                  <c:v>-1.0916248664805011</c:v>
                </c:pt>
                <c:pt idx="451">
                  <c:v>-1.4217664236233238</c:v>
                </c:pt>
                <c:pt idx="452">
                  <c:v>-1.5619933464803761</c:v>
                </c:pt>
                <c:pt idx="453">
                  <c:v>-1.4751894664804719</c:v>
                </c:pt>
                <c:pt idx="454">
                  <c:v>-1.0968697464804358</c:v>
                </c:pt>
                <c:pt idx="455">
                  <c:v>-0.77546075648049984</c:v>
                </c:pt>
                <c:pt idx="456">
                  <c:v>-0.60424751328901161</c:v>
                </c:pt>
                <c:pt idx="457">
                  <c:v>-0.54534702648050026</c:v>
                </c:pt>
                <c:pt idx="458">
                  <c:v>-0.56314883648042457</c:v>
                </c:pt>
                <c:pt idx="459">
                  <c:v>-0.76608951648053591</c:v>
                </c:pt>
                <c:pt idx="460">
                  <c:v>-1.0029216564805501</c:v>
                </c:pt>
                <c:pt idx="461">
                  <c:v>-0.99932862692013202</c:v>
                </c:pt>
                <c:pt idx="462">
                  <c:v>-0.92475575648043795</c:v>
                </c:pt>
                <c:pt idx="463">
                  <c:v>-0.867009316480436</c:v>
                </c:pt>
                <c:pt idx="464">
                  <c:v>-0.67818607648055851</c:v>
                </c:pt>
                <c:pt idx="465">
                  <c:v>-6.1866976480317339E-2</c:v>
                </c:pt>
                <c:pt idx="466">
                  <c:v>0.32737300960651838</c:v>
                </c:pt>
                <c:pt idx="467">
                  <c:v>0.30682495351955297</c:v>
                </c:pt>
                <c:pt idx="468">
                  <c:v>0.31232233351944799</c:v>
                </c:pt>
                <c:pt idx="469">
                  <c:v>0.37910425351954358</c:v>
                </c:pt>
                <c:pt idx="470">
                  <c:v>0.59936829351940468</c:v>
                </c:pt>
                <c:pt idx="471">
                  <c:v>0.58360518604484923</c:v>
                </c:pt>
                <c:pt idx="472">
                  <c:v>0.58497176351949065</c:v>
                </c:pt>
                <c:pt idx="473">
                  <c:v>0.58600488351942204</c:v>
                </c:pt>
                <c:pt idx="474">
                  <c:v>0.58838116351955649</c:v>
                </c:pt>
                <c:pt idx="475">
                  <c:v>0.58966776351948624</c:v>
                </c:pt>
                <c:pt idx="476">
                  <c:v>0.59002074404585858</c:v>
                </c:pt>
                <c:pt idx="477">
                  <c:v>0.59014771351945683</c:v>
                </c:pt>
                <c:pt idx="478">
                  <c:v>0.59066487351947339</c:v>
                </c:pt>
                <c:pt idx="479">
                  <c:v>0.5909900135193753</c:v>
                </c:pt>
                <c:pt idx="480">
                  <c:v>0.59083515351952165</c:v>
                </c:pt>
                <c:pt idx="481">
                  <c:v>0.59318534766097741</c:v>
                </c:pt>
                <c:pt idx="482">
                  <c:v>0.59323127351952165</c:v>
                </c:pt>
                <c:pt idx="483">
                  <c:v>0.59336788351947689</c:v>
                </c:pt>
                <c:pt idx="484">
                  <c:v>0.59385671351950065</c:v>
                </c:pt>
                <c:pt idx="485">
                  <c:v>0.5940423835194365</c:v>
                </c:pt>
                <c:pt idx="486">
                  <c:v>0.59434914404580752</c:v>
                </c:pt>
                <c:pt idx="487">
                  <c:v>0.59450555351952561</c:v>
                </c:pt>
                <c:pt idx="488">
                  <c:v>0.59478237351949304</c:v>
                </c:pt>
                <c:pt idx="489">
                  <c:v>0.59491318351956557</c:v>
                </c:pt>
                <c:pt idx="490">
                  <c:v>0.5951616335194827</c:v>
                </c:pt>
                <c:pt idx="491">
                  <c:v>0.5952183206163103</c:v>
                </c:pt>
                <c:pt idx="492">
                  <c:v>0.59542003351943162</c:v>
                </c:pt>
                <c:pt idx="493">
                  <c:v>0.59548963351959239</c:v>
                </c:pt>
                <c:pt idx="494">
                  <c:v>0.59562784656297663</c:v>
                </c:pt>
                <c:pt idx="495">
                  <c:v>0.59595146293131052</c:v>
                </c:pt>
                <c:pt idx="496">
                  <c:v>0.59607194351949122</c:v>
                </c:pt>
                <c:pt idx="497">
                  <c:v>0.59616817710924741</c:v>
                </c:pt>
                <c:pt idx="498">
                  <c:v>0.59627515351960003</c:v>
                </c:pt>
                <c:pt idx="499">
                  <c:v>0.59635693351951602</c:v>
                </c:pt>
                <c:pt idx="500">
                  <c:v>0.59642627351942679</c:v>
                </c:pt>
                <c:pt idx="501">
                  <c:v>0.59651457351964066</c:v>
                </c:pt>
                <c:pt idx="502">
                  <c:v>0.59658136830215236</c:v>
                </c:pt>
                <c:pt idx="503">
                  <c:v>0.59715901685285644</c:v>
                </c:pt>
                <c:pt idx="504">
                  <c:v>0.59723280351960251</c:v>
                </c:pt>
                <c:pt idx="505">
                  <c:v>0.59731735351937232</c:v>
                </c:pt>
                <c:pt idx="506">
                  <c:v>0.59739706351950872</c:v>
                </c:pt>
                <c:pt idx="507">
                  <c:v>0.59747164351938464</c:v>
                </c:pt>
                <c:pt idx="508">
                  <c:v>0.59755181230727361</c:v>
                </c:pt>
                <c:pt idx="509">
                  <c:v>0.597636383519486</c:v>
                </c:pt>
                <c:pt idx="510">
                  <c:v>0.59780021351942136</c:v>
                </c:pt>
                <c:pt idx="511">
                  <c:v>0.59793981351956071</c:v>
                </c:pt>
                <c:pt idx="512">
                  <c:v>0.59813039351948305</c:v>
                </c:pt>
                <c:pt idx="513">
                  <c:v>0.59831333755994265</c:v>
                </c:pt>
                <c:pt idx="514">
                  <c:v>0.59847914351945519</c:v>
                </c:pt>
                <c:pt idx="515">
                  <c:v>0.59864995351952821</c:v>
                </c:pt>
                <c:pt idx="516">
                  <c:v>0.59882372351952995</c:v>
                </c:pt>
                <c:pt idx="517">
                  <c:v>0.59894599601945264</c:v>
                </c:pt>
                <c:pt idx="518">
                  <c:v>0.59910000351945314</c:v>
                </c:pt>
                <c:pt idx="519">
                  <c:v>0.59916226685284213</c:v>
                </c:pt>
                <c:pt idx="520">
                  <c:v>0.59936370096144553</c:v>
                </c:pt>
                <c:pt idx="521">
                  <c:v>0.59941509351955369</c:v>
                </c:pt>
                <c:pt idx="522">
                  <c:v>0.5995217735195556</c:v>
                </c:pt>
                <c:pt idx="523">
                  <c:v>0.59961628351953777</c:v>
                </c:pt>
                <c:pt idx="524">
                  <c:v>0.59972170671541392</c:v>
                </c:pt>
                <c:pt idx="525">
                  <c:v>0.59984911351941284</c:v>
                </c:pt>
                <c:pt idx="526">
                  <c:v>0.59993509351943464</c:v>
                </c:pt>
                <c:pt idx="527">
                  <c:v>0.60005824351951442</c:v>
                </c:pt>
                <c:pt idx="528">
                  <c:v>0.60015896054653695</c:v>
                </c:pt>
                <c:pt idx="529">
                  <c:v>0.60058393351950301</c:v>
                </c:pt>
                <c:pt idx="530">
                  <c:v>0.60062197351951141</c:v>
                </c:pt>
                <c:pt idx="531">
                  <c:v>0.60073053351953998</c:v>
                </c:pt>
                <c:pt idx="532">
                  <c:v>0.60083208351946382</c:v>
                </c:pt>
                <c:pt idx="533">
                  <c:v>0.60093202351946262</c:v>
                </c:pt>
                <c:pt idx="534">
                  <c:v>0.60102746413168973</c:v>
                </c:pt>
                <c:pt idx="535">
                  <c:v>0.60113691351951215</c:v>
                </c:pt>
                <c:pt idx="536">
                  <c:v>0.60124903351956704</c:v>
                </c:pt>
                <c:pt idx="537">
                  <c:v>0.60134156351939905</c:v>
                </c:pt>
                <c:pt idx="538">
                  <c:v>0.60143862399564796</c:v>
                </c:pt>
                <c:pt idx="539">
                  <c:v>0.60154569351951392</c:v>
                </c:pt>
                <c:pt idx="540">
                  <c:v>0.60164218351965815</c:v>
                </c:pt>
                <c:pt idx="541">
                  <c:v>0.6017955935195709</c:v>
                </c:pt>
                <c:pt idx="542">
                  <c:v>0.60191191351957463</c:v>
                </c:pt>
                <c:pt idx="543">
                  <c:v>0.60203570902970682</c:v>
                </c:pt>
                <c:pt idx="544">
                  <c:v>0.60215967351951105</c:v>
                </c:pt>
                <c:pt idx="545">
                  <c:v>0.60228024534745828</c:v>
                </c:pt>
                <c:pt idx="546">
                  <c:v>0.60265393351950736</c:v>
                </c:pt>
                <c:pt idx="547">
                  <c:v>0.60270675351951453</c:v>
                </c:pt>
                <c:pt idx="548">
                  <c:v>0.60280125910083038</c:v>
                </c:pt>
                <c:pt idx="549">
                  <c:v>0.60298283351953486</c:v>
                </c:pt>
                <c:pt idx="550">
                  <c:v>0.60314287351951834</c:v>
                </c:pt>
                <c:pt idx="551">
                  <c:v>0.60326027351959688</c:v>
                </c:pt>
                <c:pt idx="552">
                  <c:v>0.60339193351949161</c:v>
                </c:pt>
                <c:pt idx="553">
                  <c:v>0.6035280547316404</c:v>
                </c:pt>
                <c:pt idx="554">
                  <c:v>0.6036206557416226</c:v>
                </c:pt>
                <c:pt idx="555">
                  <c:v>0.60401559141423888</c:v>
                </c:pt>
                <c:pt idx="556">
                  <c:v>0.60410248351963969</c:v>
                </c:pt>
                <c:pt idx="557">
                  <c:v>0.6042221735196166</c:v>
                </c:pt>
                <c:pt idx="558">
                  <c:v>0.60432112299324103</c:v>
                </c:pt>
                <c:pt idx="559">
                  <c:v>0.60444854351965205</c:v>
                </c:pt>
                <c:pt idx="560">
                  <c:v>0.60458108351966189</c:v>
                </c:pt>
                <c:pt idx="561">
                  <c:v>0.60466053351952265</c:v>
                </c:pt>
                <c:pt idx="562">
                  <c:v>0.6052745197264926</c:v>
                </c:pt>
                <c:pt idx="563">
                  <c:v>0.60534187229508762</c:v>
                </c:pt>
                <c:pt idx="564">
                  <c:v>0.60543741351939795</c:v>
                </c:pt>
                <c:pt idx="565">
                  <c:v>0.60555373351952924</c:v>
                </c:pt>
                <c:pt idx="566">
                  <c:v>0.60567162351940107</c:v>
                </c:pt>
                <c:pt idx="567">
                  <c:v>0.60578921351953152</c:v>
                </c:pt>
                <c:pt idx="568">
                  <c:v>0.60584993351958205</c:v>
                </c:pt>
                <c:pt idx="569">
                  <c:v>0.60593700248496463</c:v>
                </c:pt>
                <c:pt idx="570">
                  <c:v>0.60655993351945026</c:v>
                </c:pt>
                <c:pt idx="571">
                  <c:v>0.60663490351952176</c:v>
                </c:pt>
                <c:pt idx="572">
                  <c:v>0.60678585351957037</c:v>
                </c:pt>
                <c:pt idx="573">
                  <c:v>0.60684362739695563</c:v>
                </c:pt>
                <c:pt idx="574">
                  <c:v>0.60694872351948193</c:v>
                </c:pt>
                <c:pt idx="575">
                  <c:v>0.60703179066237656</c:v>
                </c:pt>
                <c:pt idx="576">
                  <c:v>0.60750547198105653</c:v>
                </c:pt>
                <c:pt idx="577">
                  <c:v>0.60761710698881277</c:v>
                </c:pt>
                <c:pt idx="578">
                  <c:v>0.60774244351942885</c:v>
                </c:pt>
                <c:pt idx="579">
                  <c:v>0.60788088301437548</c:v>
                </c:pt>
                <c:pt idx="580">
                  <c:v>0.60805203351964165</c:v>
                </c:pt>
                <c:pt idx="581">
                  <c:v>0.60814022351961361</c:v>
                </c:pt>
                <c:pt idx="582">
                  <c:v>0.60825231906173349</c:v>
                </c:pt>
                <c:pt idx="583">
                  <c:v>0.60882187179116465</c:v>
                </c:pt>
                <c:pt idx="584">
                  <c:v>0.6089938735195114</c:v>
                </c:pt>
                <c:pt idx="585">
                  <c:v>0.6091337135194701</c:v>
                </c:pt>
                <c:pt idx="586">
                  <c:v>0.60928445351948057</c:v>
                </c:pt>
                <c:pt idx="587">
                  <c:v>0.60947569882554864</c:v>
                </c:pt>
                <c:pt idx="588">
                  <c:v>0.60963797351948501</c:v>
                </c:pt>
                <c:pt idx="589">
                  <c:v>0.60975221476957286</c:v>
                </c:pt>
                <c:pt idx="590">
                  <c:v>0.61037450704894525</c:v>
                </c:pt>
                <c:pt idx="591">
                  <c:v>0.6105190135194235</c:v>
                </c:pt>
                <c:pt idx="592">
                  <c:v>0.61065381351953585</c:v>
                </c:pt>
                <c:pt idx="593">
                  <c:v>0.6108098189363188</c:v>
                </c:pt>
                <c:pt idx="594">
                  <c:v>0.61093562351956776</c:v>
                </c:pt>
                <c:pt idx="595">
                  <c:v>0.61103175351962691</c:v>
                </c:pt>
                <c:pt idx="596">
                  <c:v>0.6111097735195179</c:v>
                </c:pt>
                <c:pt idx="597">
                  <c:v>0.61167004463064345</c:v>
                </c:pt>
                <c:pt idx="598">
                  <c:v>0.61173070938163221</c:v>
                </c:pt>
                <c:pt idx="599">
                  <c:v>0.61190097351948425</c:v>
                </c:pt>
                <c:pt idx="600">
                  <c:v>0.61206496351954365</c:v>
                </c:pt>
                <c:pt idx="601">
                  <c:v>0.61221362351941011</c:v>
                </c:pt>
                <c:pt idx="602">
                  <c:v>0.61234321351948273</c:v>
                </c:pt>
                <c:pt idx="603">
                  <c:v>0.61248115351941224</c:v>
                </c:pt>
                <c:pt idx="604">
                  <c:v>0.61255662582722314</c:v>
                </c:pt>
                <c:pt idx="605">
                  <c:v>0.61301373351956656</c:v>
                </c:pt>
                <c:pt idx="606">
                  <c:v>0.61314572351941088</c:v>
                </c:pt>
                <c:pt idx="607">
                  <c:v>0.61328088351955146</c:v>
                </c:pt>
                <c:pt idx="608">
                  <c:v>0.61340229351959985</c:v>
                </c:pt>
                <c:pt idx="609">
                  <c:v>0.61355774351955061</c:v>
                </c:pt>
                <c:pt idx="610">
                  <c:v>0.61366926685292367</c:v>
                </c:pt>
                <c:pt idx="611">
                  <c:v>0.61375647010497514</c:v>
                </c:pt>
                <c:pt idx="612">
                  <c:v>0.61423393351948763</c:v>
                </c:pt>
                <c:pt idx="613">
                  <c:v>0.6143166035196117</c:v>
                </c:pt>
                <c:pt idx="614">
                  <c:v>0.61448228351959333</c:v>
                </c:pt>
                <c:pt idx="615">
                  <c:v>0.61459347351953553</c:v>
                </c:pt>
                <c:pt idx="616">
                  <c:v>0.61471677351947684</c:v>
                </c:pt>
                <c:pt idx="617">
                  <c:v>0.61487092175485714</c:v>
                </c:pt>
                <c:pt idx="618">
                  <c:v>0.61503379351961485</c:v>
                </c:pt>
                <c:pt idx="619">
                  <c:v>0.61519204351940115</c:v>
                </c:pt>
                <c:pt idx="620">
                  <c:v>0.6152560668528505</c:v>
                </c:pt>
                <c:pt idx="621">
                  <c:v>0.61595776685281578</c:v>
                </c:pt>
                <c:pt idx="622">
                  <c:v>0.61611986351951653</c:v>
                </c:pt>
                <c:pt idx="623">
                  <c:v>0.61623531724036695</c:v>
                </c:pt>
                <c:pt idx="624">
                  <c:v>0.61642256351950664</c:v>
                </c:pt>
                <c:pt idx="625">
                  <c:v>0.61656366351941472</c:v>
                </c:pt>
                <c:pt idx="626">
                  <c:v>0.61667340018620165</c:v>
                </c:pt>
                <c:pt idx="627">
                  <c:v>0.61701393351954559</c:v>
                </c:pt>
                <c:pt idx="628">
                  <c:v>0.61712510194058823</c:v>
                </c:pt>
                <c:pt idx="629">
                  <c:v>0.61727533351960184</c:v>
                </c:pt>
                <c:pt idx="630">
                  <c:v>0.61737557637665963</c:v>
                </c:pt>
                <c:pt idx="631">
                  <c:v>0.61751053351956464</c:v>
                </c:pt>
                <c:pt idx="632">
                  <c:v>0.6176828735195008</c:v>
                </c:pt>
                <c:pt idx="633">
                  <c:v>0.61782721351944969</c:v>
                </c:pt>
                <c:pt idx="634">
                  <c:v>0.61803101351965628</c:v>
                </c:pt>
                <c:pt idx="635">
                  <c:v>0.61818246413184852</c:v>
                </c:pt>
                <c:pt idx="636">
                  <c:v>0.61837748351949673</c:v>
                </c:pt>
                <c:pt idx="637">
                  <c:v>0.61855003351959881</c:v>
                </c:pt>
                <c:pt idx="638">
                  <c:v>0.61869518351955044</c:v>
                </c:pt>
                <c:pt idx="639">
                  <c:v>0.61884912351949817</c:v>
                </c:pt>
                <c:pt idx="640">
                  <c:v>0.61898409141419275</c:v>
                </c:pt>
                <c:pt idx="641">
                  <c:v>0.61916497351961663</c:v>
                </c:pt>
                <c:pt idx="642">
                  <c:v>0.61932881351949021</c:v>
                </c:pt>
                <c:pt idx="643">
                  <c:v>0.61944952351943661</c:v>
                </c:pt>
                <c:pt idx="644">
                  <c:v>0.6195845335195731</c:v>
                </c:pt>
                <c:pt idx="645">
                  <c:v>0.61973089351947652</c:v>
                </c:pt>
                <c:pt idx="646">
                  <c:v>0.61988017841753162</c:v>
                </c:pt>
                <c:pt idx="647">
                  <c:v>0.62005636351948212</c:v>
                </c:pt>
                <c:pt idx="648">
                  <c:v>0.62021293351945461</c:v>
                </c:pt>
                <c:pt idx="649">
                  <c:v>0.62033653351952112</c:v>
                </c:pt>
                <c:pt idx="650">
                  <c:v>0.62048878351950565</c:v>
                </c:pt>
                <c:pt idx="651">
                  <c:v>0.62063079066254645</c:v>
                </c:pt>
                <c:pt idx="652">
                  <c:v>0.62077854351943673</c:v>
                </c:pt>
                <c:pt idx="653">
                  <c:v>0.62089517351958801</c:v>
                </c:pt>
                <c:pt idx="654">
                  <c:v>0.62100947351966473</c:v>
                </c:pt>
                <c:pt idx="655">
                  <c:v>0.62117412351943913</c:v>
                </c:pt>
                <c:pt idx="656">
                  <c:v>0.62130878045832105</c:v>
                </c:pt>
                <c:pt idx="657">
                  <c:v>0.6214219035195484</c:v>
                </c:pt>
                <c:pt idx="658">
                  <c:v>0.62153648351949264</c:v>
                </c:pt>
                <c:pt idx="659">
                  <c:v>0.62167184351953853</c:v>
                </c:pt>
                <c:pt idx="660">
                  <c:v>0.62181502351961748</c:v>
                </c:pt>
                <c:pt idx="661">
                  <c:v>0.62194452535621281</c:v>
                </c:pt>
                <c:pt idx="662">
                  <c:v>0.62211410351955065</c:v>
                </c:pt>
                <c:pt idx="663">
                  <c:v>0.62224406351961759</c:v>
                </c:pt>
                <c:pt idx="664">
                  <c:v>0.62239974351960936</c:v>
                </c:pt>
                <c:pt idx="665">
                  <c:v>0.62254743351951647</c:v>
                </c:pt>
                <c:pt idx="666">
                  <c:v>0.62269022943796415</c:v>
                </c:pt>
                <c:pt idx="667">
                  <c:v>0.6228172235194348</c:v>
                </c:pt>
                <c:pt idx="668">
                  <c:v>0.6229878735195078</c:v>
                </c:pt>
                <c:pt idx="669">
                  <c:v>0.62311395351957977</c:v>
                </c:pt>
                <c:pt idx="670">
                  <c:v>0.6232322535195769</c:v>
                </c:pt>
                <c:pt idx="671">
                  <c:v>0.62335864018619802</c:v>
                </c:pt>
                <c:pt idx="672">
                  <c:v>0.62346559351941355</c:v>
                </c:pt>
                <c:pt idx="673">
                  <c:v>0.62364625351955483</c:v>
                </c:pt>
                <c:pt idx="674">
                  <c:v>0.62379127351954633</c:v>
                </c:pt>
                <c:pt idx="675">
                  <c:v>0.62393860351953556</c:v>
                </c:pt>
                <c:pt idx="676">
                  <c:v>0.62408841351946076</c:v>
                </c:pt>
                <c:pt idx="677">
                  <c:v>0.62422068883859194</c:v>
                </c:pt>
                <c:pt idx="678">
                  <c:v>0.62437952351942383</c:v>
                </c:pt>
                <c:pt idx="679">
                  <c:v>0.62451815351950402</c:v>
                </c:pt>
                <c:pt idx="680">
                  <c:v>0.62463072351955995</c:v>
                </c:pt>
                <c:pt idx="681">
                  <c:v>0.62477332351953563</c:v>
                </c:pt>
                <c:pt idx="682">
                  <c:v>0.62489281107059658</c:v>
                </c:pt>
                <c:pt idx="683">
                  <c:v>0.62500160351948153</c:v>
                </c:pt>
                <c:pt idx="684">
                  <c:v>0.62511236034877982</c:v>
                </c:pt>
                <c:pt idx="685">
                  <c:v>0.6255532668528615</c:v>
                </c:pt>
                <c:pt idx="686">
                  <c:v>0.62563160351949687</c:v>
                </c:pt>
                <c:pt idx="687">
                  <c:v>0.62579856351955399</c:v>
                </c:pt>
                <c:pt idx="688">
                  <c:v>0.62586393351939884</c:v>
                </c:pt>
                <c:pt idx="689">
                  <c:v>0.626025913519487</c:v>
                </c:pt>
                <c:pt idx="690">
                  <c:v>0.62617478351954614</c:v>
                </c:pt>
                <c:pt idx="691">
                  <c:v>0.62629233351953084</c:v>
                </c:pt>
                <c:pt idx="692">
                  <c:v>0.62642335880688904</c:v>
                </c:pt>
                <c:pt idx="693">
                  <c:v>0.62685393351944318</c:v>
                </c:pt>
                <c:pt idx="694">
                  <c:v>0.62699068351963771</c:v>
                </c:pt>
                <c:pt idx="695">
                  <c:v>0.62713181351947112</c:v>
                </c:pt>
                <c:pt idx="696">
                  <c:v>0.62724186351960198</c:v>
                </c:pt>
                <c:pt idx="697">
                  <c:v>0.62734393351942841</c:v>
                </c:pt>
                <c:pt idx="698">
                  <c:v>0.62747802351953086</c:v>
                </c:pt>
                <c:pt idx="699">
                  <c:v>0.62758628717806153</c:v>
                </c:pt>
                <c:pt idx="700">
                  <c:v>0.62771617351950348</c:v>
                </c:pt>
                <c:pt idx="701">
                  <c:v>0.62783271351935444</c:v>
                </c:pt>
                <c:pt idx="702">
                  <c:v>0.62794803351954709</c:v>
                </c:pt>
                <c:pt idx="703">
                  <c:v>0.62808330351958974</c:v>
                </c:pt>
                <c:pt idx="704">
                  <c:v>0.62819329822542724</c:v>
                </c:pt>
                <c:pt idx="705">
                  <c:v>0.62835682351946864</c:v>
                </c:pt>
                <c:pt idx="706">
                  <c:v>0.62846653351954274</c:v>
                </c:pt>
                <c:pt idx="707">
                  <c:v>0.6285902335196325</c:v>
                </c:pt>
                <c:pt idx="708">
                  <c:v>0.62877146351944391</c:v>
                </c:pt>
                <c:pt idx="709">
                  <c:v>0.62886990912939311</c:v>
                </c:pt>
                <c:pt idx="710">
                  <c:v>0.62902867351964342</c:v>
                </c:pt>
                <c:pt idx="711">
                  <c:v>0.6291644735195967</c:v>
                </c:pt>
                <c:pt idx="712">
                  <c:v>0.62927580351945012</c:v>
                </c:pt>
                <c:pt idx="713">
                  <c:v>0.62939850351961113</c:v>
                </c:pt>
                <c:pt idx="714">
                  <c:v>0.6294999539276207</c:v>
                </c:pt>
                <c:pt idx="715">
                  <c:v>0.62963943351934615</c:v>
                </c:pt>
                <c:pt idx="716">
                  <c:v>0.62976111351953734</c:v>
                </c:pt>
                <c:pt idx="717">
                  <c:v>0.62990729351956698</c:v>
                </c:pt>
                <c:pt idx="718">
                  <c:v>0.62999566351962422</c:v>
                </c:pt>
                <c:pt idx="719">
                  <c:v>0.63010752535618064</c:v>
                </c:pt>
                <c:pt idx="720">
                  <c:v>0.63023935351948723</c:v>
                </c:pt>
                <c:pt idx="721">
                  <c:v>0.63033951351953199</c:v>
                </c:pt>
                <c:pt idx="722">
                  <c:v>0.63045749351951641</c:v>
                </c:pt>
                <c:pt idx="723">
                  <c:v>0.63058479351956065</c:v>
                </c:pt>
                <c:pt idx="724">
                  <c:v>0.63073576005015763</c:v>
                </c:pt>
                <c:pt idx="725">
                  <c:v>0.63087341351949799</c:v>
                </c:pt>
                <c:pt idx="726">
                  <c:v>0.63099687351958078</c:v>
                </c:pt>
                <c:pt idx="727">
                  <c:v>0.63109033351933996</c:v>
                </c:pt>
                <c:pt idx="728">
                  <c:v>0.6311902635195582</c:v>
                </c:pt>
                <c:pt idx="729">
                  <c:v>0.63133408658080836</c:v>
                </c:pt>
                <c:pt idx="730">
                  <c:v>0.63145042351944025</c:v>
                </c:pt>
                <c:pt idx="731">
                  <c:v>0.6315767235195735</c:v>
                </c:pt>
                <c:pt idx="732">
                  <c:v>0.63171517351949746</c:v>
                </c:pt>
                <c:pt idx="733">
                  <c:v>0.63183694351974395</c:v>
                </c:pt>
                <c:pt idx="734">
                  <c:v>0.63191966547833645</c:v>
                </c:pt>
                <c:pt idx="735">
                  <c:v>0.63206750351949492</c:v>
                </c:pt>
                <c:pt idx="736">
                  <c:v>0.63217989351963588</c:v>
                </c:pt>
                <c:pt idx="737">
                  <c:v>0.63228647351962763</c:v>
                </c:pt>
                <c:pt idx="738">
                  <c:v>0.63237543351965686</c:v>
                </c:pt>
                <c:pt idx="739">
                  <c:v>0.63248212939575321</c:v>
                </c:pt>
                <c:pt idx="740">
                  <c:v>0.63258124351948353</c:v>
                </c:pt>
                <c:pt idx="741">
                  <c:v>0.63267575351948158</c:v>
                </c:pt>
                <c:pt idx="742">
                  <c:v>0.63278171351946533</c:v>
                </c:pt>
                <c:pt idx="743">
                  <c:v>0.63290590351964349</c:v>
                </c:pt>
                <c:pt idx="744">
                  <c:v>0.6330000540016002</c:v>
                </c:pt>
                <c:pt idx="745">
                  <c:v>0.63312521351956519</c:v>
                </c:pt>
                <c:pt idx="746">
                  <c:v>0.63322652351945463</c:v>
                </c:pt>
                <c:pt idx="747">
                  <c:v>0.63335017351960265</c:v>
                </c:pt>
                <c:pt idx="748">
                  <c:v>0.63346789351946664</c:v>
                </c:pt>
                <c:pt idx="749">
                  <c:v>0.6335744592927316</c:v>
                </c:pt>
                <c:pt idx="750">
                  <c:v>0.63373076351942481</c:v>
                </c:pt>
                <c:pt idx="751">
                  <c:v>0.63384835351947011</c:v>
                </c:pt>
                <c:pt idx="752">
                  <c:v>0.63397469351940783</c:v>
                </c:pt>
                <c:pt idx="753">
                  <c:v>0.63405851351945031</c:v>
                </c:pt>
                <c:pt idx="754">
                  <c:v>0.63415197433582304</c:v>
                </c:pt>
                <c:pt idx="755">
                  <c:v>0.63425346351951484</c:v>
                </c:pt>
                <c:pt idx="756">
                  <c:v>0.63437821351952783</c:v>
                </c:pt>
                <c:pt idx="757">
                  <c:v>0.63450070351947974</c:v>
                </c:pt>
                <c:pt idx="758">
                  <c:v>0.63459680351950165</c:v>
                </c:pt>
                <c:pt idx="759">
                  <c:v>0.63474385851950199</c:v>
                </c:pt>
                <c:pt idx="760">
                  <c:v>0.63484438406898502</c:v>
                </c:pt>
                <c:pt idx="761">
                  <c:v>0.63527226685283722</c:v>
                </c:pt>
                <c:pt idx="762">
                  <c:v>0.63532814351954525</c:v>
                </c:pt>
                <c:pt idx="763">
                  <c:v>0.63542602351942989</c:v>
                </c:pt>
                <c:pt idx="764">
                  <c:v>0.63551509351955926</c:v>
                </c:pt>
                <c:pt idx="765">
                  <c:v>0.63564141805564334</c:v>
                </c:pt>
                <c:pt idx="766">
                  <c:v>0.63574606351952156</c:v>
                </c:pt>
                <c:pt idx="767">
                  <c:v>0.63585008351957351</c:v>
                </c:pt>
                <c:pt idx="768">
                  <c:v>0.63595425351953105</c:v>
                </c:pt>
                <c:pt idx="769">
                  <c:v>0.63604726351954533</c:v>
                </c:pt>
                <c:pt idx="770">
                  <c:v>0.6361527505927147</c:v>
                </c:pt>
                <c:pt idx="771">
                  <c:v>0.63623961351969383</c:v>
                </c:pt>
                <c:pt idx="772">
                  <c:v>0.63635433351957915</c:v>
                </c:pt>
                <c:pt idx="773">
                  <c:v>0.63647094351949962</c:v>
                </c:pt>
                <c:pt idx="774">
                  <c:v>0.63659970351965101</c:v>
                </c:pt>
                <c:pt idx="775">
                  <c:v>0.63671582011745964</c:v>
                </c:pt>
                <c:pt idx="776">
                  <c:v>0.63682523351950537</c:v>
                </c:pt>
                <c:pt idx="777">
                  <c:v>0.63692102351940805</c:v>
                </c:pt>
                <c:pt idx="778">
                  <c:v>0.63702419351952422</c:v>
                </c:pt>
                <c:pt idx="779">
                  <c:v>0.63715626341652865</c:v>
                </c:pt>
                <c:pt idx="780">
                  <c:v>0.63727535351942954</c:v>
                </c:pt>
                <c:pt idx="781">
                  <c:v>0.6373760135195583</c:v>
                </c:pt>
                <c:pt idx="782">
                  <c:v>0.63748829351958336</c:v>
                </c:pt>
                <c:pt idx="783">
                  <c:v>0.63759447351970011</c:v>
                </c:pt>
                <c:pt idx="784">
                  <c:v>0.63769429351947637</c:v>
                </c:pt>
                <c:pt idx="785">
                  <c:v>0.63779042734674485</c:v>
                </c:pt>
                <c:pt idx="786">
                  <c:v>0.63792009351939982</c:v>
                </c:pt>
                <c:pt idx="787">
                  <c:v>0.63803772351968846</c:v>
                </c:pt>
                <c:pt idx="788">
                  <c:v>0.63812620351939287</c:v>
                </c:pt>
                <c:pt idx="789">
                  <c:v>0.63825310351946063</c:v>
                </c:pt>
                <c:pt idx="790">
                  <c:v>0.63836071351941936</c:v>
                </c:pt>
                <c:pt idx="791">
                  <c:v>0.63846608658070669</c:v>
                </c:pt>
                <c:pt idx="792">
                  <c:v>0.63856010351953785</c:v>
                </c:pt>
                <c:pt idx="793">
                  <c:v>0.6386849135194862</c:v>
                </c:pt>
                <c:pt idx="794">
                  <c:v>0.6387907435194814</c:v>
                </c:pt>
                <c:pt idx="795">
                  <c:v>0.6388618235194502</c:v>
                </c:pt>
                <c:pt idx="796">
                  <c:v>0.63904019351955021</c:v>
                </c:pt>
                <c:pt idx="797">
                  <c:v>0.63916993351951334</c:v>
                </c:pt>
                <c:pt idx="798">
                  <c:v>0.63927526351951003</c:v>
                </c:pt>
                <c:pt idx="799">
                  <c:v>0.63940388351963462</c:v>
                </c:pt>
                <c:pt idx="800">
                  <c:v>0.63952136351946365</c:v>
                </c:pt>
                <c:pt idx="801">
                  <c:v>0.63965042351952883</c:v>
                </c:pt>
                <c:pt idx="802">
                  <c:v>0.6397927906622991</c:v>
                </c:pt>
                <c:pt idx="803">
                  <c:v>0.6399103476609157</c:v>
                </c:pt>
                <c:pt idx="804">
                  <c:v>0.64001914351963762</c:v>
                </c:pt>
                <c:pt idx="805">
                  <c:v>0.6401086935195669</c:v>
                </c:pt>
                <c:pt idx="806">
                  <c:v>0.64024507351949733</c:v>
                </c:pt>
                <c:pt idx="807">
                  <c:v>0.64031852351945462</c:v>
                </c:pt>
                <c:pt idx="808">
                  <c:v>0.64042690290723658</c:v>
                </c:pt>
                <c:pt idx="809">
                  <c:v>0.64055129351953788</c:v>
                </c:pt>
                <c:pt idx="810">
                  <c:v>0.64067785351946527</c:v>
                </c:pt>
                <c:pt idx="811">
                  <c:v>0.64087223351964573</c:v>
                </c:pt>
                <c:pt idx="812">
                  <c:v>0.6410051135194712</c:v>
                </c:pt>
                <c:pt idx="813">
                  <c:v>0.64112988249911718</c:v>
                </c:pt>
                <c:pt idx="814">
                  <c:v>0.64128080351953698</c:v>
                </c:pt>
                <c:pt idx="815">
                  <c:v>0.64140231351955024</c:v>
                </c:pt>
                <c:pt idx="816">
                  <c:v>0.64155318351959156</c:v>
                </c:pt>
                <c:pt idx="817">
                  <c:v>0.64166832351945502</c:v>
                </c:pt>
                <c:pt idx="818">
                  <c:v>0.64176814351955724</c:v>
                </c:pt>
                <c:pt idx="819">
                  <c:v>0.64188557269474877</c:v>
                </c:pt>
                <c:pt idx="820">
                  <c:v>0.64202359351942684</c:v>
                </c:pt>
                <c:pt idx="821">
                  <c:v>0.64212589351939453</c:v>
                </c:pt>
                <c:pt idx="822">
                  <c:v>0.64223637351958163</c:v>
                </c:pt>
                <c:pt idx="823">
                  <c:v>0.64240368351949095</c:v>
                </c:pt>
                <c:pt idx="824">
                  <c:v>0.64254830351953396</c:v>
                </c:pt>
                <c:pt idx="825">
                  <c:v>0.64270012939576304</c:v>
                </c:pt>
                <c:pt idx="826">
                  <c:v>0.64283204351943468</c:v>
                </c:pt>
                <c:pt idx="827">
                  <c:v>0.64292536351951157</c:v>
                </c:pt>
                <c:pt idx="828">
                  <c:v>0.64303033351947847</c:v>
                </c:pt>
                <c:pt idx="829">
                  <c:v>0.64312799351950134</c:v>
                </c:pt>
                <c:pt idx="830">
                  <c:v>0.64319549762213257</c:v>
                </c:pt>
                <c:pt idx="831">
                  <c:v>0.64327718351955865</c:v>
                </c:pt>
                <c:pt idx="832">
                  <c:v>0.6433763135195123</c:v>
                </c:pt>
                <c:pt idx="833">
                  <c:v>0.64345932351963664</c:v>
                </c:pt>
                <c:pt idx="834">
                  <c:v>0.64359736351947672</c:v>
                </c:pt>
                <c:pt idx="835">
                  <c:v>0.64371483351954106</c:v>
                </c:pt>
                <c:pt idx="836">
                  <c:v>0.64382051685287112</c:v>
                </c:pt>
                <c:pt idx="837">
                  <c:v>0.64390261351953115</c:v>
                </c:pt>
                <c:pt idx="838">
                  <c:v>0.64399200351947394</c:v>
                </c:pt>
                <c:pt idx="839">
                  <c:v>0.64411153351949424</c:v>
                </c:pt>
                <c:pt idx="840">
                  <c:v>0.64418761351950793</c:v>
                </c:pt>
                <c:pt idx="841">
                  <c:v>0.64428877072877899</c:v>
                </c:pt>
                <c:pt idx="842">
                  <c:v>0.64434554221509366</c:v>
                </c:pt>
                <c:pt idx="843">
                  <c:v>0.64445499351937618</c:v>
                </c:pt>
                <c:pt idx="844">
                  <c:v>0.64456990351948362</c:v>
                </c:pt>
                <c:pt idx="845">
                  <c:v>0.64464129351947352</c:v>
                </c:pt>
                <c:pt idx="846">
                  <c:v>0.6447808135195624</c:v>
                </c:pt>
                <c:pt idx="847">
                  <c:v>0.64486017063281065</c:v>
                </c:pt>
                <c:pt idx="848">
                  <c:v>0.64497460351953118</c:v>
                </c:pt>
                <c:pt idx="849">
                  <c:v>0.64508599351963025</c:v>
                </c:pt>
                <c:pt idx="850">
                  <c:v>0.64520984351961075</c:v>
                </c:pt>
                <c:pt idx="851">
                  <c:v>0.64533648351951556</c:v>
                </c:pt>
                <c:pt idx="852">
                  <c:v>0.64545012351953901</c:v>
                </c:pt>
                <c:pt idx="853">
                  <c:v>0.6455778620909598</c:v>
                </c:pt>
                <c:pt idx="854">
                  <c:v>0.64569532351949288</c:v>
                </c:pt>
                <c:pt idx="855">
                  <c:v>0.64577835351940605</c:v>
                </c:pt>
                <c:pt idx="856">
                  <c:v>0.64585569351951033</c:v>
                </c:pt>
                <c:pt idx="857">
                  <c:v>0.64593511351965671</c:v>
                </c:pt>
                <c:pt idx="858">
                  <c:v>0.64599217036152456</c:v>
                </c:pt>
                <c:pt idx="859">
                  <c:v>0.64607700351946684</c:v>
                </c:pt>
                <c:pt idx="860">
                  <c:v>0.6462114935194897</c:v>
                </c:pt>
                <c:pt idx="861">
                  <c:v>0.64627304351958714</c:v>
                </c:pt>
                <c:pt idx="862">
                  <c:v>0.64635231351945865</c:v>
                </c:pt>
                <c:pt idx="863">
                  <c:v>0.64643707351943758</c:v>
                </c:pt>
                <c:pt idx="864">
                  <c:v>0.64658172733392405</c:v>
                </c:pt>
                <c:pt idx="865">
                  <c:v>0.64667683351939587</c:v>
                </c:pt>
                <c:pt idx="866">
                  <c:v>0.64675820351951296</c:v>
                </c:pt>
                <c:pt idx="867">
                  <c:v>0.64689267351954727</c:v>
                </c:pt>
                <c:pt idx="868">
                  <c:v>0.64698829351944365</c:v>
                </c:pt>
                <c:pt idx="869">
                  <c:v>0.64707817063296602</c:v>
                </c:pt>
                <c:pt idx="870">
                  <c:v>0.64714331351952337</c:v>
                </c:pt>
                <c:pt idx="871">
                  <c:v>0.64721865351943275</c:v>
                </c:pt>
                <c:pt idx="872">
                  <c:v>0.64730896351945066</c:v>
                </c:pt>
                <c:pt idx="873">
                  <c:v>0.64739588351956656</c:v>
                </c:pt>
                <c:pt idx="874">
                  <c:v>0.64751916584275049</c:v>
                </c:pt>
                <c:pt idx="875">
                  <c:v>0.6476012840350488</c:v>
                </c:pt>
                <c:pt idx="876">
                  <c:v>0.64773173351950919</c:v>
                </c:pt>
                <c:pt idx="877">
                  <c:v>0.6478408435195776</c:v>
                </c:pt>
                <c:pt idx="878">
                  <c:v>0.64794346351944121</c:v>
                </c:pt>
                <c:pt idx="879">
                  <c:v>0.64805490351966544</c:v>
                </c:pt>
                <c:pt idx="880">
                  <c:v>0.64817942719034372</c:v>
                </c:pt>
                <c:pt idx="881">
                  <c:v>0.64828057351948765</c:v>
                </c:pt>
                <c:pt idx="882">
                  <c:v>0.64840195351949803</c:v>
                </c:pt>
                <c:pt idx="883">
                  <c:v>0.6485018635195724</c:v>
                </c:pt>
                <c:pt idx="884">
                  <c:v>0.64857527351955657</c:v>
                </c:pt>
                <c:pt idx="885">
                  <c:v>0.64865634351953472</c:v>
                </c:pt>
                <c:pt idx="886">
                  <c:v>0.64870619601944768</c:v>
                </c:pt>
                <c:pt idx="887">
                  <c:v>0.64885379351945116</c:v>
                </c:pt>
                <c:pt idx="888">
                  <c:v>0.64897407351955605</c:v>
                </c:pt>
                <c:pt idx="889">
                  <c:v>0.64907666351946713</c:v>
                </c:pt>
                <c:pt idx="890">
                  <c:v>0.6491744635195309</c:v>
                </c:pt>
                <c:pt idx="891">
                  <c:v>0.64929311908663578</c:v>
                </c:pt>
                <c:pt idx="892">
                  <c:v>0.64939745351964151</c:v>
                </c:pt>
                <c:pt idx="893">
                  <c:v>0.64949783351956314</c:v>
                </c:pt>
                <c:pt idx="894">
                  <c:v>0.64961709351959707</c:v>
                </c:pt>
                <c:pt idx="895">
                  <c:v>0.64970619351960679</c:v>
                </c:pt>
                <c:pt idx="896">
                  <c:v>0.64985357269481114</c:v>
                </c:pt>
                <c:pt idx="897">
                  <c:v>0.6499642935195189</c:v>
                </c:pt>
                <c:pt idx="898">
                  <c:v>0.65005934351954575</c:v>
                </c:pt>
                <c:pt idx="899">
                  <c:v>0.65018756351958162</c:v>
                </c:pt>
                <c:pt idx="900">
                  <c:v>0.65029910351950293</c:v>
                </c:pt>
                <c:pt idx="901">
                  <c:v>0.65042585351960924</c:v>
                </c:pt>
                <c:pt idx="902">
                  <c:v>0.65053073764325164</c:v>
                </c:pt>
                <c:pt idx="903">
                  <c:v>0.65063985351951048</c:v>
                </c:pt>
                <c:pt idx="904">
                  <c:v>0.65081373351961358</c:v>
                </c:pt>
                <c:pt idx="905">
                  <c:v>0.65094255351965669</c:v>
                </c:pt>
                <c:pt idx="906">
                  <c:v>0.651045793519475</c:v>
                </c:pt>
                <c:pt idx="907">
                  <c:v>0.65116751793519356</c:v>
                </c:pt>
                <c:pt idx="908">
                  <c:v>0.65125592351968609</c:v>
                </c:pt>
                <c:pt idx="909">
                  <c:v>0.65138581351948499</c:v>
                </c:pt>
                <c:pt idx="910">
                  <c:v>0.65150041351947385</c:v>
                </c:pt>
                <c:pt idx="911">
                  <c:v>0.65161727351940812</c:v>
                </c:pt>
                <c:pt idx="912">
                  <c:v>0.6517109935194747</c:v>
                </c:pt>
                <c:pt idx="913">
                  <c:v>0.65181773764327233</c:v>
                </c:pt>
                <c:pt idx="914">
                  <c:v>0.6519766735195015</c:v>
                </c:pt>
                <c:pt idx="915">
                  <c:v>0.65208736351937191</c:v>
                </c:pt>
                <c:pt idx="916">
                  <c:v>0.65222028351951356</c:v>
                </c:pt>
                <c:pt idx="917">
                  <c:v>0.65231887351940698</c:v>
                </c:pt>
                <c:pt idx="918">
                  <c:v>0.65241095413812034</c:v>
                </c:pt>
                <c:pt idx="919">
                  <c:v>0.65251898351951365</c:v>
                </c:pt>
                <c:pt idx="920">
                  <c:v>0.65262925351952428</c:v>
                </c:pt>
                <c:pt idx="921">
                  <c:v>0.65277262351958409</c:v>
                </c:pt>
                <c:pt idx="922">
                  <c:v>0.65288552351957441</c:v>
                </c:pt>
                <c:pt idx="923">
                  <c:v>0.65297093351941471</c:v>
                </c:pt>
                <c:pt idx="924">
                  <c:v>0.65309658300412865</c:v>
                </c:pt>
                <c:pt idx="925">
                  <c:v>0.65320907351943647</c:v>
                </c:pt>
                <c:pt idx="926">
                  <c:v>0.65331162351955774</c:v>
                </c:pt>
                <c:pt idx="927">
                  <c:v>0.65342504351959241</c:v>
                </c:pt>
                <c:pt idx="928">
                  <c:v>0.65354930351947027</c:v>
                </c:pt>
                <c:pt idx="929">
                  <c:v>0.6536740778495036</c:v>
                </c:pt>
                <c:pt idx="930">
                  <c:v>0.6538067635195558</c:v>
                </c:pt>
                <c:pt idx="931">
                  <c:v>0.65390955351957081</c:v>
                </c:pt>
                <c:pt idx="932">
                  <c:v>0.65403761351956491</c:v>
                </c:pt>
                <c:pt idx="933">
                  <c:v>0.65412362351932674</c:v>
                </c:pt>
                <c:pt idx="934">
                  <c:v>0.65423758300407564</c:v>
                </c:pt>
                <c:pt idx="935">
                  <c:v>0.65433312351949369</c:v>
                </c:pt>
                <c:pt idx="936">
                  <c:v>0.65442715351949399</c:v>
                </c:pt>
                <c:pt idx="937">
                  <c:v>0.65455336351941185</c:v>
                </c:pt>
                <c:pt idx="938">
                  <c:v>0.65466253351954284</c:v>
                </c:pt>
                <c:pt idx="939">
                  <c:v>0.65475880980827272</c:v>
                </c:pt>
                <c:pt idx="940">
                  <c:v>0.65486621351968388</c:v>
                </c:pt>
                <c:pt idx="941">
                  <c:v>0.65495467351951486</c:v>
                </c:pt>
                <c:pt idx="942">
                  <c:v>0.65507558351950668</c:v>
                </c:pt>
                <c:pt idx="943">
                  <c:v>0.65516536351968668</c:v>
                </c:pt>
                <c:pt idx="944">
                  <c:v>0.65529657351952308</c:v>
                </c:pt>
                <c:pt idx="945">
                  <c:v>0.65541121187011764</c:v>
                </c:pt>
                <c:pt idx="946">
                  <c:v>0.65549397351955585</c:v>
                </c:pt>
                <c:pt idx="947">
                  <c:v>0.65564658351948624</c:v>
                </c:pt>
                <c:pt idx="948">
                  <c:v>0.655748023519382</c:v>
                </c:pt>
                <c:pt idx="949">
                  <c:v>0.65586436351951372</c:v>
                </c:pt>
                <c:pt idx="950">
                  <c:v>0.65597180980815173</c:v>
                </c:pt>
                <c:pt idx="951">
                  <c:v>0.65610341351953361</c:v>
                </c:pt>
                <c:pt idx="952">
                  <c:v>0.6562170735195727</c:v>
                </c:pt>
                <c:pt idx="953">
                  <c:v>0.65633430351948763</c:v>
                </c:pt>
                <c:pt idx="954">
                  <c:v>0.65646066351961063</c:v>
                </c:pt>
                <c:pt idx="955">
                  <c:v>0.65656504692162798</c:v>
                </c:pt>
                <c:pt idx="956">
                  <c:v>0.65669888351954153</c:v>
                </c:pt>
                <c:pt idx="957">
                  <c:v>0.65679658351946668</c:v>
                </c:pt>
                <c:pt idx="958">
                  <c:v>0.65687529351953611</c:v>
                </c:pt>
                <c:pt idx="959">
                  <c:v>0.65700921351953234</c:v>
                </c:pt>
                <c:pt idx="960">
                  <c:v>0.65709861351951149</c:v>
                </c:pt>
                <c:pt idx="961">
                  <c:v>0.65721089228239404</c:v>
                </c:pt>
                <c:pt idx="962">
                  <c:v>0.65732265351968699</c:v>
                </c:pt>
                <c:pt idx="963">
                  <c:v>0.65739816351947589</c:v>
                </c:pt>
                <c:pt idx="964">
                  <c:v>0.65754141351951301</c:v>
                </c:pt>
                <c:pt idx="965">
                  <c:v>0.6576459235194696</c:v>
                </c:pt>
                <c:pt idx="966">
                  <c:v>0.65774726341646894</c:v>
                </c:pt>
                <c:pt idx="967">
                  <c:v>0.65787066351966084</c:v>
                </c:pt>
                <c:pt idx="968">
                  <c:v>0.65799526351941273</c:v>
                </c:pt>
                <c:pt idx="969">
                  <c:v>0.65814056351946815</c:v>
                </c:pt>
                <c:pt idx="970">
                  <c:v>0.65824514351953856</c:v>
                </c:pt>
                <c:pt idx="971">
                  <c:v>0.65837286968980036</c:v>
                </c:pt>
                <c:pt idx="972">
                  <c:v>0.6585323382815037</c:v>
                </c:pt>
                <c:pt idx="973">
                  <c:v>0.65864619351953224</c:v>
                </c:pt>
                <c:pt idx="974">
                  <c:v>0.6587324435194416</c:v>
                </c:pt>
                <c:pt idx="975">
                  <c:v>0.65883113351950096</c:v>
                </c:pt>
                <c:pt idx="976">
                  <c:v>0.65892443351944741</c:v>
                </c:pt>
                <c:pt idx="977">
                  <c:v>0.65907851685277463</c:v>
                </c:pt>
                <c:pt idx="978">
                  <c:v>0.65922036351951074</c:v>
                </c:pt>
                <c:pt idx="979">
                  <c:v>0.65934797351954622</c:v>
                </c:pt>
                <c:pt idx="980">
                  <c:v>0.65946930351947386</c:v>
                </c:pt>
                <c:pt idx="981">
                  <c:v>0.65956938351946803</c:v>
                </c:pt>
                <c:pt idx="982">
                  <c:v>0.65971410018619392</c:v>
                </c:pt>
                <c:pt idx="983">
                  <c:v>0.65986030725690625</c:v>
                </c:pt>
                <c:pt idx="984">
                  <c:v>0.65996112351942426</c:v>
                </c:pt>
                <c:pt idx="985">
                  <c:v>0.66006590351948291</c:v>
                </c:pt>
                <c:pt idx="986">
                  <c:v>0.66016120351953766</c:v>
                </c:pt>
                <c:pt idx="987">
                  <c:v>0.66028499351951253</c:v>
                </c:pt>
                <c:pt idx="988">
                  <c:v>0.6603877685709707</c:v>
                </c:pt>
                <c:pt idx="989">
                  <c:v>0.66048974351949286</c:v>
                </c:pt>
                <c:pt idx="990">
                  <c:v>0.66057734351963404</c:v>
                </c:pt>
                <c:pt idx="991">
                  <c:v>0.66068248351956649</c:v>
                </c:pt>
                <c:pt idx="992">
                  <c:v>0.66077874351937482</c:v>
                </c:pt>
                <c:pt idx="993">
                  <c:v>0.66087735018619909</c:v>
                </c:pt>
                <c:pt idx="994">
                  <c:v>0.66099645351959013</c:v>
                </c:pt>
                <c:pt idx="995">
                  <c:v>0.66110538351959947</c:v>
                </c:pt>
                <c:pt idx="996">
                  <c:v>0.66124167351945795</c:v>
                </c:pt>
                <c:pt idx="997">
                  <c:v>0.66136441351953756</c:v>
                </c:pt>
                <c:pt idx="998">
                  <c:v>0.66145541500100191</c:v>
                </c:pt>
                <c:pt idx="999">
                  <c:v>0.66161443351944826</c:v>
                </c:pt>
                <c:pt idx="1000">
                  <c:v>0.66171699351959234</c:v>
                </c:pt>
                <c:pt idx="1001">
                  <c:v>0.66181867351957901</c:v>
                </c:pt>
                <c:pt idx="1002">
                  <c:v>0.66195231351955086</c:v>
                </c:pt>
                <c:pt idx="1003">
                  <c:v>0.66202889351953587</c:v>
                </c:pt>
                <c:pt idx="1004">
                  <c:v>0.66213251083905789</c:v>
                </c:pt>
                <c:pt idx="1005">
                  <c:v>0.6622284235195387</c:v>
                </c:pt>
                <c:pt idx="1006">
                  <c:v>0.66231542351954587</c:v>
                </c:pt>
                <c:pt idx="1007">
                  <c:v>0.66242890351941386</c:v>
                </c:pt>
                <c:pt idx="1008">
                  <c:v>0.66252814351946665</c:v>
                </c:pt>
                <c:pt idx="1009">
                  <c:v>0.66266474795249064</c:v>
                </c:pt>
                <c:pt idx="1010">
                  <c:v>0.66277653351949306</c:v>
                </c:pt>
                <c:pt idx="1011">
                  <c:v>0.66290079351957054</c:v>
                </c:pt>
                <c:pt idx="1012">
                  <c:v>0.66302449351954584</c:v>
                </c:pt>
                <c:pt idx="1013">
                  <c:v>0.6631107835194866</c:v>
                </c:pt>
                <c:pt idx="1014">
                  <c:v>0.6631955481029197</c:v>
                </c:pt>
                <c:pt idx="1015">
                  <c:v>0.66331575351957095</c:v>
                </c:pt>
                <c:pt idx="1016">
                  <c:v>0.66340607351965275</c:v>
                </c:pt>
                <c:pt idx="1017">
                  <c:v>0.66353622351957287</c:v>
                </c:pt>
                <c:pt idx="1018">
                  <c:v>0.66362458351960774</c:v>
                </c:pt>
                <c:pt idx="1019">
                  <c:v>0.66375069351956251</c:v>
                </c:pt>
                <c:pt idx="1020">
                  <c:v>0.66384841805559647</c:v>
                </c:pt>
                <c:pt idx="1021">
                  <c:v>0.66395565351952535</c:v>
                </c:pt>
                <c:pt idx="1022">
                  <c:v>0.66403884351949427</c:v>
                </c:pt>
                <c:pt idx="1023">
                  <c:v>0.66416507351964182</c:v>
                </c:pt>
                <c:pt idx="1024">
                  <c:v>0.66426877351948299</c:v>
                </c:pt>
                <c:pt idx="1025">
                  <c:v>0.66437515720375151</c:v>
                </c:pt>
                <c:pt idx="1026">
                  <c:v>0.66450182351957476</c:v>
                </c:pt>
                <c:pt idx="1027">
                  <c:v>0.66459838351953349</c:v>
                </c:pt>
                <c:pt idx="1028">
                  <c:v>0.66468663351951085</c:v>
                </c:pt>
                <c:pt idx="1029">
                  <c:v>0.6647859435196195</c:v>
                </c:pt>
                <c:pt idx="1030">
                  <c:v>0.66487444667748963</c:v>
                </c:pt>
                <c:pt idx="1031">
                  <c:v>0.66496949351948142</c:v>
                </c:pt>
                <c:pt idx="1032">
                  <c:v>0.66511391351943538</c:v>
                </c:pt>
                <c:pt idx="1033">
                  <c:v>0.66522356351943401</c:v>
                </c:pt>
                <c:pt idx="1034">
                  <c:v>0.66533096351952392</c:v>
                </c:pt>
                <c:pt idx="1035">
                  <c:v>0.66545994393622721</c:v>
                </c:pt>
                <c:pt idx="1036">
                  <c:v>0.66555878351950182</c:v>
                </c:pt>
                <c:pt idx="1037">
                  <c:v>0.66566300351957075</c:v>
                </c:pt>
                <c:pt idx="1038">
                  <c:v>0.66578172351961606</c:v>
                </c:pt>
                <c:pt idx="1039">
                  <c:v>0.66590692351947411</c:v>
                </c:pt>
                <c:pt idx="1040">
                  <c:v>0.66599384841320985</c:v>
                </c:pt>
                <c:pt idx="1041">
                  <c:v>0.66608364083643323</c:v>
                </c:pt>
                <c:pt idx="1042">
                  <c:v>0.66620198351951565</c:v>
                </c:pt>
                <c:pt idx="1043">
                  <c:v>0.66630027351955534</c:v>
                </c:pt>
                <c:pt idx="1044">
                  <c:v>0.66640154351954228</c:v>
                </c:pt>
                <c:pt idx="1045">
                  <c:v>0.6664909935195189</c:v>
                </c:pt>
                <c:pt idx="1046">
                  <c:v>0.66653669667744064</c:v>
                </c:pt>
                <c:pt idx="1047">
                  <c:v>0.6666844535195674</c:v>
                </c:pt>
                <c:pt idx="1048">
                  <c:v>0.6667651235196117</c:v>
                </c:pt>
                <c:pt idx="1049">
                  <c:v>0.66684689351956417</c:v>
                </c:pt>
                <c:pt idx="1050">
                  <c:v>0.66694439351954515</c:v>
                </c:pt>
                <c:pt idx="1051">
                  <c:v>0.6670286703616185</c:v>
                </c:pt>
                <c:pt idx="1052">
                  <c:v>0.66713218351954162</c:v>
                </c:pt>
                <c:pt idx="1053">
                  <c:v>0.66723990351953155</c:v>
                </c:pt>
                <c:pt idx="1054">
                  <c:v>0.66731393351969481</c:v>
                </c:pt>
                <c:pt idx="1055">
                  <c:v>0.66741609351959286</c:v>
                </c:pt>
                <c:pt idx="1056">
                  <c:v>0.66747531496285761</c:v>
                </c:pt>
                <c:pt idx="1057">
                  <c:v>0.66757697351943179</c:v>
                </c:pt>
                <c:pt idx="1058">
                  <c:v>0.66767193351953158</c:v>
                </c:pt>
                <c:pt idx="1059">
                  <c:v>0.66776381351958791</c:v>
                </c:pt>
                <c:pt idx="1060">
                  <c:v>0.6678753335194495</c:v>
                </c:pt>
                <c:pt idx="1061">
                  <c:v>0.66797123081671961</c:v>
                </c:pt>
                <c:pt idx="1062">
                  <c:v>0.66807663351947877</c:v>
                </c:pt>
                <c:pt idx="1063">
                  <c:v>0.66818661351958286</c:v>
                </c:pt>
                <c:pt idx="1064">
                  <c:v>0.66829543351959209</c:v>
                </c:pt>
                <c:pt idx="1065">
                  <c:v>0.66840368351944435</c:v>
                </c:pt>
                <c:pt idx="1066">
                  <c:v>0.66849443351947269</c:v>
                </c:pt>
                <c:pt idx="1067">
                  <c:v>0.66856223351958199</c:v>
                </c:pt>
                <c:pt idx="1068">
                  <c:v>0.66870762351955393</c:v>
                </c:pt>
                <c:pt idx="1069">
                  <c:v>0.66882849351954388</c:v>
                </c:pt>
                <c:pt idx="1070">
                  <c:v>0.66893057351960417</c:v>
                </c:pt>
                <c:pt idx="1071">
                  <c:v>0.66902764485973965</c:v>
                </c:pt>
                <c:pt idx="1072">
                  <c:v>0.66911963351944537</c:v>
                </c:pt>
                <c:pt idx="1073">
                  <c:v>0.66921399351957866</c:v>
                </c:pt>
                <c:pt idx="1074">
                  <c:v>0.66932513351952361</c:v>
                </c:pt>
                <c:pt idx="1075">
                  <c:v>0.66943827351950547</c:v>
                </c:pt>
                <c:pt idx="1076">
                  <c:v>0.6695491389989896</c:v>
                </c:pt>
                <c:pt idx="1077">
                  <c:v>0.66963388351948283</c:v>
                </c:pt>
                <c:pt idx="1078">
                  <c:v>0.6697236435195062</c:v>
                </c:pt>
                <c:pt idx="1079">
                  <c:v>0.66981255351952174</c:v>
                </c:pt>
                <c:pt idx="1080">
                  <c:v>0.66990085351943884</c:v>
                </c:pt>
                <c:pt idx="1081">
                  <c:v>0.66995713351954755</c:v>
                </c:pt>
                <c:pt idx="1082">
                  <c:v>0.67005623351954757</c:v>
                </c:pt>
                <c:pt idx="1083">
                  <c:v>0.67016022351947613</c:v>
                </c:pt>
                <c:pt idx="1084">
                  <c:v>0.67025997351950883</c:v>
                </c:pt>
                <c:pt idx="1085">
                  <c:v>0.6703715035196196</c:v>
                </c:pt>
                <c:pt idx="1086">
                  <c:v>0.67045615351948273</c:v>
                </c:pt>
                <c:pt idx="1087">
                  <c:v>0.67058327726943034</c:v>
                </c:pt>
                <c:pt idx="1088">
                  <c:v>0.67067498351957777</c:v>
                </c:pt>
                <c:pt idx="1089">
                  <c:v>0.67076732351947221</c:v>
                </c:pt>
                <c:pt idx="1090">
                  <c:v>0.670850633519538</c:v>
                </c:pt>
                <c:pt idx="1091">
                  <c:v>0.67094953351950737</c:v>
                </c:pt>
                <c:pt idx="1092">
                  <c:v>0.67105969895166595</c:v>
                </c:pt>
                <c:pt idx="1093">
                  <c:v>0.67116109351953157</c:v>
                </c:pt>
                <c:pt idx="1094">
                  <c:v>0.67126900351952856</c:v>
                </c:pt>
                <c:pt idx="1095">
                  <c:v>0.67135219351945363</c:v>
                </c:pt>
                <c:pt idx="1096">
                  <c:v>0.67142119725582572</c:v>
                </c:pt>
                <c:pt idx="1097">
                  <c:v>0.67151220732907391</c:v>
                </c:pt>
                <c:pt idx="1098">
                  <c:v>0.67157407351939657</c:v>
                </c:pt>
                <c:pt idx="1099">
                  <c:v>0.67167883351948277</c:v>
                </c:pt>
                <c:pt idx="1100">
                  <c:v>0.67178029351950652</c:v>
                </c:pt>
                <c:pt idx="1101">
                  <c:v>0.67188337537999165</c:v>
                </c:pt>
                <c:pt idx="1102">
                  <c:v>0.67197982115992372</c:v>
                </c:pt>
                <c:pt idx="1103">
                  <c:v>0.67206629351952196</c:v>
                </c:pt>
                <c:pt idx="1104">
                  <c:v>0.67216916351961264</c:v>
                </c:pt>
                <c:pt idx="1105">
                  <c:v>0.67224749351953728</c:v>
                </c:pt>
                <c:pt idx="1106">
                  <c:v>0.67232262424128963</c:v>
                </c:pt>
                <c:pt idx="1107">
                  <c:v>0.67240454351953471</c:v>
                </c:pt>
                <c:pt idx="1108">
                  <c:v>0.67249815351948627</c:v>
                </c:pt>
                <c:pt idx="1109">
                  <c:v>0.67257403351951206</c:v>
                </c:pt>
                <c:pt idx="1110">
                  <c:v>0.67265639351939122</c:v>
                </c:pt>
                <c:pt idx="1111">
                  <c:v>0.67272444867100689</c:v>
                </c:pt>
                <c:pt idx="1112">
                  <c:v>0.67282481107060033</c:v>
                </c:pt>
                <c:pt idx="1113">
                  <c:v>0.67290347351968405</c:v>
                </c:pt>
                <c:pt idx="1114">
                  <c:v>0.67298282351953442</c:v>
                </c:pt>
                <c:pt idx="1115">
                  <c:v>0.67305509351948267</c:v>
                </c:pt>
                <c:pt idx="1116">
                  <c:v>0.67312810351943286</c:v>
                </c:pt>
                <c:pt idx="1117">
                  <c:v>0.6732079129009636</c:v>
                </c:pt>
                <c:pt idx="1118">
                  <c:v>0.6732760435195374</c:v>
                </c:pt>
                <c:pt idx="1119">
                  <c:v>0.67335765351949084</c:v>
                </c:pt>
                <c:pt idx="1120">
                  <c:v>0.67344426351961451</c:v>
                </c:pt>
                <c:pt idx="1121">
                  <c:v>0.67354469640606984</c:v>
                </c:pt>
                <c:pt idx="1122">
                  <c:v>0.6736273935195124</c:v>
                </c:pt>
                <c:pt idx="1123">
                  <c:v>0.6737346835193726</c:v>
                </c:pt>
                <c:pt idx="1124">
                  <c:v>0.67380679351951944</c:v>
                </c:pt>
                <c:pt idx="1125">
                  <c:v>0.6738955435195092</c:v>
                </c:pt>
                <c:pt idx="1126">
                  <c:v>0.6739738613546975</c:v>
                </c:pt>
                <c:pt idx="1127">
                  <c:v>0.67406514351952884</c:v>
                </c:pt>
                <c:pt idx="1128">
                  <c:v>0.67412747351962032</c:v>
                </c:pt>
                <c:pt idx="1129">
                  <c:v>0.67420353351953288</c:v>
                </c:pt>
                <c:pt idx="1130">
                  <c:v>0.67429622351947882</c:v>
                </c:pt>
                <c:pt idx="1131">
                  <c:v>0.67439411908650126</c:v>
                </c:pt>
                <c:pt idx="1132">
                  <c:v>0.6744653135195634</c:v>
                </c:pt>
                <c:pt idx="1133">
                  <c:v>0.67455420351946438</c:v>
                </c:pt>
                <c:pt idx="1134">
                  <c:v>0.67462317351956569</c:v>
                </c:pt>
                <c:pt idx="1135">
                  <c:v>0.67468329351958101</c:v>
                </c:pt>
                <c:pt idx="1136">
                  <c:v>0.67475391268617368</c:v>
                </c:pt>
                <c:pt idx="1137">
                  <c:v>0.67481916351951721</c:v>
                </c:pt>
                <c:pt idx="1138">
                  <c:v>0.67491746351943616</c:v>
                </c:pt>
                <c:pt idx="1139">
                  <c:v>0.67500025351947368</c:v>
                </c:pt>
                <c:pt idx="1140">
                  <c:v>0.67508965226949458</c:v>
                </c:pt>
                <c:pt idx="1141">
                  <c:v>0.67516492351936164</c:v>
                </c:pt>
                <c:pt idx="1142">
                  <c:v>0.67523902351955389</c:v>
                </c:pt>
                <c:pt idx="1143">
                  <c:v>0.67532838351940094</c:v>
                </c:pt>
                <c:pt idx="1144">
                  <c:v>0.67541527351947883</c:v>
                </c:pt>
                <c:pt idx="1145">
                  <c:v>0.67550227726958856</c:v>
                </c:pt>
                <c:pt idx="1146">
                  <c:v>0.67555975351966524</c:v>
                </c:pt>
                <c:pt idx="1147">
                  <c:v>0.67563752351945661</c:v>
                </c:pt>
                <c:pt idx="1148">
                  <c:v>0.67573675351943185</c:v>
                </c:pt>
                <c:pt idx="1149">
                  <c:v>0.67581614351944164</c:v>
                </c:pt>
                <c:pt idx="1150">
                  <c:v>0.67588044898349309</c:v>
                </c:pt>
                <c:pt idx="1151">
                  <c:v>0.67593754351956759</c:v>
                </c:pt>
                <c:pt idx="1152">
                  <c:v>0.67601163351949634</c:v>
                </c:pt>
                <c:pt idx="1153">
                  <c:v>0.67607404351957978</c:v>
                </c:pt>
                <c:pt idx="1154">
                  <c:v>0.67615289351955876</c:v>
                </c:pt>
                <c:pt idx="1155">
                  <c:v>0.67621743351941355</c:v>
                </c:pt>
                <c:pt idx="1156">
                  <c:v>0.67630717310282762</c:v>
                </c:pt>
                <c:pt idx="1157">
                  <c:v>0.67638506351947769</c:v>
                </c:pt>
                <c:pt idx="1158">
                  <c:v>0.67644497351946753</c:v>
                </c:pt>
                <c:pt idx="1159">
                  <c:v>0.67652706351944514</c:v>
                </c:pt>
                <c:pt idx="1160">
                  <c:v>0.67659283351950905</c:v>
                </c:pt>
                <c:pt idx="1161">
                  <c:v>0.67666188143619088</c:v>
                </c:pt>
                <c:pt idx="1162">
                  <c:v>0.67672855351958416</c:v>
                </c:pt>
                <c:pt idx="1163">
                  <c:v>0.67682916351945877</c:v>
                </c:pt>
                <c:pt idx="1164">
                  <c:v>0.67690205351960031</c:v>
                </c:pt>
                <c:pt idx="1165">
                  <c:v>0.67701134351962455</c:v>
                </c:pt>
                <c:pt idx="1166">
                  <c:v>0.67706805351955013</c:v>
                </c:pt>
                <c:pt idx="1167">
                  <c:v>0.67714495435287003</c:v>
                </c:pt>
                <c:pt idx="1168">
                  <c:v>0.67721163351953584</c:v>
                </c:pt>
                <c:pt idx="1169">
                  <c:v>0.67726376351940665</c:v>
                </c:pt>
                <c:pt idx="1170">
                  <c:v>0.67732495351950439</c:v>
                </c:pt>
                <c:pt idx="1171">
                  <c:v>0.67739737351942775</c:v>
                </c:pt>
                <c:pt idx="1172">
                  <c:v>0.6774679335195527</c:v>
                </c:pt>
                <c:pt idx="1173">
                  <c:v>0.67752461060291691</c:v>
                </c:pt>
                <c:pt idx="1174">
                  <c:v>0.67759843351963611</c:v>
                </c:pt>
                <c:pt idx="1175">
                  <c:v>0.6776551335194676</c:v>
                </c:pt>
                <c:pt idx="1176">
                  <c:v>0.67774155351941368</c:v>
                </c:pt>
                <c:pt idx="1177">
                  <c:v>0.67783075351941791</c:v>
                </c:pt>
                <c:pt idx="1178">
                  <c:v>0.67791345435273365</c:v>
                </c:pt>
                <c:pt idx="1179">
                  <c:v>0.67798916351934324</c:v>
                </c:pt>
                <c:pt idx="1180">
                  <c:v>0.67805869351949166</c:v>
                </c:pt>
                <c:pt idx="1181">
                  <c:v>0.67811780351952855</c:v>
                </c:pt>
                <c:pt idx="1182">
                  <c:v>0.67819604351952212</c:v>
                </c:pt>
                <c:pt idx="1183">
                  <c:v>0.67828827351958676</c:v>
                </c:pt>
                <c:pt idx="1184">
                  <c:v>0.67837301773011072</c:v>
                </c:pt>
                <c:pt idx="1185">
                  <c:v>0.67847022351951325</c:v>
                </c:pt>
                <c:pt idx="1186">
                  <c:v>0.67854814351955073</c:v>
                </c:pt>
                <c:pt idx="1187">
                  <c:v>0.67862945351933768</c:v>
                </c:pt>
                <c:pt idx="1188">
                  <c:v>0.67870963351954872</c:v>
                </c:pt>
                <c:pt idx="1189">
                  <c:v>0.67879740226946905</c:v>
                </c:pt>
                <c:pt idx="1190">
                  <c:v>0.67889583351955063</c:v>
                </c:pt>
                <c:pt idx="1191">
                  <c:v>0.67897267351944124</c:v>
                </c:pt>
                <c:pt idx="1192">
                  <c:v>0.67906698351959105</c:v>
                </c:pt>
                <c:pt idx="1193">
                  <c:v>0.67916029351960217</c:v>
                </c:pt>
                <c:pt idx="1194">
                  <c:v>0.67923323560289484</c:v>
                </c:pt>
                <c:pt idx="1195">
                  <c:v>0.67933128351946093</c:v>
                </c:pt>
                <c:pt idx="1196">
                  <c:v>0.67938627351956993</c:v>
                </c:pt>
                <c:pt idx="1197">
                  <c:v>0.67944967351960173</c:v>
                </c:pt>
                <c:pt idx="1198">
                  <c:v>0.67950198351945901</c:v>
                </c:pt>
                <c:pt idx="1199">
                  <c:v>0.67957095351943209</c:v>
                </c:pt>
                <c:pt idx="1200">
                  <c:v>0.67961981893609136</c:v>
                </c:pt>
                <c:pt idx="1201">
                  <c:v>0.67969707351952324</c:v>
                </c:pt>
                <c:pt idx="1202">
                  <c:v>0.67973121351944854</c:v>
                </c:pt>
                <c:pt idx="1203">
                  <c:v>0.67981473351960786</c:v>
                </c:pt>
                <c:pt idx="1204">
                  <c:v>0.67987559351948601</c:v>
                </c:pt>
                <c:pt idx="1205">
                  <c:v>0.67996168351959574</c:v>
                </c:pt>
                <c:pt idx="1206">
                  <c:v>0.68003344351957784</c:v>
                </c:pt>
                <c:pt idx="1207">
                  <c:v>0.68012492351960063</c:v>
                </c:pt>
                <c:pt idx="1208">
                  <c:v>0.68018907351954394</c:v>
                </c:pt>
                <c:pt idx="1209">
                  <c:v>0.68028898351964529</c:v>
                </c:pt>
                <c:pt idx="1210">
                  <c:v>0.6803684335194774</c:v>
                </c:pt>
                <c:pt idx="1211">
                  <c:v>0.68045914973583776</c:v>
                </c:pt>
                <c:pt idx="1212">
                  <c:v>0.6805445835194206</c:v>
                </c:pt>
                <c:pt idx="1213">
                  <c:v>0.68064110351954976</c:v>
                </c:pt>
                <c:pt idx="1214">
                  <c:v>0.68071345351958912</c:v>
                </c:pt>
                <c:pt idx="1215">
                  <c:v>0.68080170351952185</c:v>
                </c:pt>
                <c:pt idx="1216">
                  <c:v>0.68085244703310455</c:v>
                </c:pt>
                <c:pt idx="1217">
                  <c:v>0.68092614351950065</c:v>
                </c:pt>
                <c:pt idx="1218">
                  <c:v>0.68103353351956764</c:v>
                </c:pt>
                <c:pt idx="1219">
                  <c:v>0.68110638351947761</c:v>
                </c:pt>
                <c:pt idx="1220">
                  <c:v>0.68118941351957796</c:v>
                </c:pt>
                <c:pt idx="1221">
                  <c:v>0.68127222518619135</c:v>
                </c:pt>
                <c:pt idx="1222">
                  <c:v>0.6813777535195995</c:v>
                </c:pt>
                <c:pt idx="1223">
                  <c:v>0.68146141351960077</c:v>
                </c:pt>
                <c:pt idx="1224">
                  <c:v>0.68155593351956256</c:v>
                </c:pt>
                <c:pt idx="1225">
                  <c:v>0.68162111351952814</c:v>
                </c:pt>
                <c:pt idx="1226">
                  <c:v>0.68170732351947672</c:v>
                </c:pt>
                <c:pt idx="1227">
                  <c:v>0.68180430851953222</c:v>
                </c:pt>
                <c:pt idx="1228">
                  <c:v>0.68187939351953886</c:v>
                </c:pt>
                <c:pt idx="1229">
                  <c:v>0.68199288351952814</c:v>
                </c:pt>
                <c:pt idx="1230">
                  <c:v>0.68206759351946289</c:v>
                </c:pt>
                <c:pt idx="1231">
                  <c:v>0.6821714835195406</c:v>
                </c:pt>
                <c:pt idx="1232">
                  <c:v>0.68225062101947764</c:v>
                </c:pt>
                <c:pt idx="1233">
                  <c:v>0.68233428351956604</c:v>
                </c:pt>
                <c:pt idx="1234">
                  <c:v>0.68239642351946372</c:v>
                </c:pt>
                <c:pt idx="1235">
                  <c:v>0.68250243351944562</c:v>
                </c:pt>
                <c:pt idx="1236">
                  <c:v>0.68260611351951306</c:v>
                </c:pt>
                <c:pt idx="1237">
                  <c:v>0.68270570351946103</c:v>
                </c:pt>
                <c:pt idx="1238">
                  <c:v>0.68280245435285281</c:v>
                </c:pt>
                <c:pt idx="1239">
                  <c:v>0.682925883519518</c:v>
                </c:pt>
                <c:pt idx="1240">
                  <c:v>0.68299617351942765</c:v>
                </c:pt>
                <c:pt idx="1241">
                  <c:v>0.68312346351959397</c:v>
                </c:pt>
                <c:pt idx="1242">
                  <c:v>0.68321633351946787</c:v>
                </c:pt>
                <c:pt idx="1243">
                  <c:v>0.6833059439360909</c:v>
                </c:pt>
                <c:pt idx="1244">
                  <c:v>0.68339653351947172</c:v>
                </c:pt>
                <c:pt idx="1245">
                  <c:v>0.68351777351956855</c:v>
                </c:pt>
                <c:pt idx="1246">
                  <c:v>0.68361813351958933</c:v>
                </c:pt>
                <c:pt idx="1247">
                  <c:v>0.68371457351953879</c:v>
                </c:pt>
                <c:pt idx="1248">
                  <c:v>0.68378314685284636</c:v>
                </c:pt>
                <c:pt idx="1249">
                  <c:v>0.68389952351960093</c:v>
                </c:pt>
                <c:pt idx="1250">
                  <c:v>0.68401339351936452</c:v>
                </c:pt>
                <c:pt idx="1251">
                  <c:v>0.68412295351952068</c:v>
                </c:pt>
                <c:pt idx="1252">
                  <c:v>0.68423760351954865</c:v>
                </c:pt>
                <c:pt idx="1253">
                  <c:v>0.6843331535196171</c:v>
                </c:pt>
                <c:pt idx="1254">
                  <c:v>0.6844384856028255</c:v>
                </c:pt>
                <c:pt idx="1255">
                  <c:v>0.68454894351940265</c:v>
                </c:pt>
                <c:pt idx="1256">
                  <c:v>0.68469929351957448</c:v>
                </c:pt>
                <c:pt idx="1257">
                  <c:v>0.68480133351944639</c:v>
                </c:pt>
                <c:pt idx="1258">
                  <c:v>0.68491733351953665</c:v>
                </c:pt>
                <c:pt idx="1259">
                  <c:v>0.68503739185285772</c:v>
                </c:pt>
                <c:pt idx="1260">
                  <c:v>0.685148503519458</c:v>
                </c:pt>
                <c:pt idx="1261">
                  <c:v>0.68524549351956132</c:v>
                </c:pt>
                <c:pt idx="1262">
                  <c:v>0.68535103351953963</c:v>
                </c:pt>
                <c:pt idx="1263">
                  <c:v>0.68542794351961334</c:v>
                </c:pt>
                <c:pt idx="1264">
                  <c:v>0.68551603768632652</c:v>
                </c:pt>
                <c:pt idx="1265">
                  <c:v>0.68560433351955086</c:v>
                </c:pt>
                <c:pt idx="1266">
                  <c:v>0.68576422351952826</c:v>
                </c:pt>
                <c:pt idx="1267">
                  <c:v>0.68584999351952747</c:v>
                </c:pt>
                <c:pt idx="1268">
                  <c:v>0.6859778035195081</c:v>
                </c:pt>
                <c:pt idx="1269">
                  <c:v>0.68607940226944375</c:v>
                </c:pt>
                <c:pt idx="1270">
                  <c:v>0.68618364351947159</c:v>
                </c:pt>
                <c:pt idx="1271">
                  <c:v>0.68627714351941904</c:v>
                </c:pt>
                <c:pt idx="1272">
                  <c:v>0.68639511351946791</c:v>
                </c:pt>
                <c:pt idx="1273">
                  <c:v>0.68647787351963563</c:v>
                </c:pt>
                <c:pt idx="1274">
                  <c:v>0.68659301685291041</c:v>
                </c:pt>
                <c:pt idx="1275">
                  <c:v>0.68669487351940239</c:v>
                </c:pt>
                <c:pt idx="1276">
                  <c:v>0.68676779351952266</c:v>
                </c:pt>
                <c:pt idx="1277">
                  <c:v>0.6868699635196126</c:v>
                </c:pt>
                <c:pt idx="1278">
                  <c:v>0.68695339351951745</c:v>
                </c:pt>
                <c:pt idx="1279">
                  <c:v>0.68705957351943536</c:v>
                </c:pt>
                <c:pt idx="1280">
                  <c:v>0.68716070435279153</c:v>
                </c:pt>
                <c:pt idx="1281">
                  <c:v>0.68730716351949184</c:v>
                </c:pt>
                <c:pt idx="1282">
                  <c:v>0.68740012351955215</c:v>
                </c:pt>
                <c:pt idx="1283">
                  <c:v>0.68751311351954314</c:v>
                </c:pt>
                <c:pt idx="1284">
                  <c:v>0.68759902351945468</c:v>
                </c:pt>
                <c:pt idx="1285">
                  <c:v>0.6877144647695137</c:v>
                </c:pt>
                <c:pt idx="1286">
                  <c:v>0.68781683351959266</c:v>
                </c:pt>
                <c:pt idx="1287">
                  <c:v>0.68790552351964662</c:v>
                </c:pt>
                <c:pt idx="1288">
                  <c:v>0.68801828351946881</c:v>
                </c:pt>
                <c:pt idx="1289">
                  <c:v>0.68812126351966185</c:v>
                </c:pt>
                <c:pt idx="1290">
                  <c:v>0.68825399601945492</c:v>
                </c:pt>
                <c:pt idx="1291">
                  <c:v>0.6883329535195486</c:v>
                </c:pt>
                <c:pt idx="1292">
                  <c:v>0.68845937351956454</c:v>
                </c:pt>
                <c:pt idx="1293">
                  <c:v>0.68855745351960762</c:v>
                </c:pt>
                <c:pt idx="1294">
                  <c:v>0.6886612835195236</c:v>
                </c:pt>
                <c:pt idx="1295">
                  <c:v>0.68876118351961679</c:v>
                </c:pt>
                <c:pt idx="1296">
                  <c:v>0.6888002935194365</c:v>
                </c:pt>
                <c:pt idx="1297">
                  <c:v>0.68894385351950604</c:v>
                </c:pt>
                <c:pt idx="1298">
                  <c:v>0.68904380351948391</c:v>
                </c:pt>
                <c:pt idx="1299">
                  <c:v>0.68914413351940729</c:v>
                </c:pt>
                <c:pt idx="1300">
                  <c:v>0.68923810351958659</c:v>
                </c:pt>
                <c:pt idx="1301">
                  <c:v>0.68933496476944356</c:v>
                </c:pt>
                <c:pt idx="1302">
                  <c:v>0.68945551351950618</c:v>
                </c:pt>
                <c:pt idx="1303">
                  <c:v>0.68955359351940615</c:v>
                </c:pt>
                <c:pt idx="1304">
                  <c:v>0.68967439351951199</c:v>
                </c:pt>
                <c:pt idx="1305">
                  <c:v>0.68976286351954763</c:v>
                </c:pt>
                <c:pt idx="1306">
                  <c:v>0.68985089185285631</c:v>
                </c:pt>
                <c:pt idx="1307">
                  <c:v>0.68994165351957049</c:v>
                </c:pt>
                <c:pt idx="1308">
                  <c:v>0.69002644351969966</c:v>
                </c:pt>
                <c:pt idx="1309">
                  <c:v>0.6901348635194906</c:v>
                </c:pt>
                <c:pt idx="1310">
                  <c:v>0.69021370351951861</c:v>
                </c:pt>
                <c:pt idx="1311">
                  <c:v>0.6902986535195359</c:v>
                </c:pt>
                <c:pt idx="1312">
                  <c:v>0.6903969335194956</c:v>
                </c:pt>
                <c:pt idx="1313">
                  <c:v>0.69047805351942881</c:v>
                </c:pt>
                <c:pt idx="1314">
                  <c:v>0.69059244351946369</c:v>
                </c:pt>
                <c:pt idx="1315">
                  <c:v>0.69068671351952671</c:v>
                </c:pt>
                <c:pt idx="1316">
                  <c:v>0.69081176351953477</c:v>
                </c:pt>
                <c:pt idx="1317">
                  <c:v>0.69090824601966061</c:v>
                </c:pt>
                <c:pt idx="1318">
                  <c:v>0.69098644351943561</c:v>
                </c:pt>
                <c:pt idx="1319">
                  <c:v>0.69111499351953465</c:v>
                </c:pt>
                <c:pt idx="1320">
                  <c:v>0.69118739351954162</c:v>
                </c:pt>
                <c:pt idx="1321">
                  <c:v>0.69128825351951784</c:v>
                </c:pt>
                <c:pt idx="1322">
                  <c:v>0.69137221520961134</c:v>
                </c:pt>
                <c:pt idx="1323">
                  <c:v>0.69145855351962382</c:v>
                </c:pt>
                <c:pt idx="1324">
                  <c:v>0.69155350351947265</c:v>
                </c:pt>
                <c:pt idx="1325">
                  <c:v>0.691649053519515</c:v>
                </c:pt>
                <c:pt idx="1326">
                  <c:v>0.69176305351950995</c:v>
                </c:pt>
                <c:pt idx="1327">
                  <c:v>0.69185418615103345</c:v>
                </c:pt>
                <c:pt idx="1328">
                  <c:v>0.69198194351953746</c:v>
                </c:pt>
                <c:pt idx="1329">
                  <c:v>0.69206658351946249</c:v>
                </c:pt>
                <c:pt idx="1330">
                  <c:v>0.69217525351958187</c:v>
                </c:pt>
                <c:pt idx="1331">
                  <c:v>0.69226762351951265</c:v>
                </c:pt>
                <c:pt idx="1332">
                  <c:v>0.69238666268624627</c:v>
                </c:pt>
                <c:pt idx="1333">
                  <c:v>0.69249525351944086</c:v>
                </c:pt>
                <c:pt idx="1334">
                  <c:v>0.69259087351953641</c:v>
                </c:pt>
                <c:pt idx="1335">
                  <c:v>0.69267769351955799</c:v>
                </c:pt>
                <c:pt idx="1336">
                  <c:v>0.69277073351958285</c:v>
                </c:pt>
                <c:pt idx="1337">
                  <c:v>0.69285977351936012</c:v>
                </c:pt>
                <c:pt idx="1338">
                  <c:v>0.69297555851962145</c:v>
                </c:pt>
                <c:pt idx="1339">
                  <c:v>0.6930789535195615</c:v>
                </c:pt>
                <c:pt idx="1340">
                  <c:v>0.69315735351970964</c:v>
                </c:pt>
                <c:pt idx="1341">
                  <c:v>0.69328110351955274</c:v>
                </c:pt>
                <c:pt idx="1342">
                  <c:v>0.69339974351945077</c:v>
                </c:pt>
                <c:pt idx="1343">
                  <c:v>0.693493510984311</c:v>
                </c:pt>
                <c:pt idx="1344">
                  <c:v>0.69362395351949346</c:v>
                </c:pt>
                <c:pt idx="1345">
                  <c:v>0.69375384351957536</c:v>
                </c:pt>
                <c:pt idx="1346">
                  <c:v>0.6938405735196379</c:v>
                </c:pt>
                <c:pt idx="1347">
                  <c:v>0.69398291351944863</c:v>
                </c:pt>
                <c:pt idx="1348">
                  <c:v>0.69408914404607469</c:v>
                </c:pt>
                <c:pt idx="1349">
                  <c:v>0.69418772351957725</c:v>
                </c:pt>
                <c:pt idx="1350">
                  <c:v>0.69426979351945362</c:v>
                </c:pt>
                <c:pt idx="1351">
                  <c:v>0.69437251351952611</c:v>
                </c:pt>
                <c:pt idx="1352">
                  <c:v>0.6944744135193458</c:v>
                </c:pt>
                <c:pt idx="1353">
                  <c:v>0.69456164185282787</c:v>
                </c:pt>
                <c:pt idx="1354">
                  <c:v>0.69466371351957634</c:v>
                </c:pt>
                <c:pt idx="1355">
                  <c:v>0.69474261351952504</c:v>
                </c:pt>
                <c:pt idx="1356">
                  <c:v>0.69483333351952692</c:v>
                </c:pt>
                <c:pt idx="1357">
                  <c:v>0.6949437135196358</c:v>
                </c:pt>
                <c:pt idx="1358">
                  <c:v>0.69503910194057994</c:v>
                </c:pt>
                <c:pt idx="1359">
                  <c:v>0.69512292351952065</c:v>
                </c:pt>
                <c:pt idx="1360">
                  <c:v>0.69519095351933058</c:v>
                </c:pt>
                <c:pt idx="1361">
                  <c:v>0.69525783351939341</c:v>
                </c:pt>
                <c:pt idx="1362">
                  <c:v>0.69533687351946583</c:v>
                </c:pt>
                <c:pt idx="1363">
                  <c:v>0.69542237562477283</c:v>
                </c:pt>
                <c:pt idx="1364">
                  <c:v>0.69552075351958975</c:v>
                </c:pt>
                <c:pt idx="1365">
                  <c:v>0.69559971351962802</c:v>
                </c:pt>
                <c:pt idx="1366">
                  <c:v>0.69567822351965103</c:v>
                </c:pt>
                <c:pt idx="1367">
                  <c:v>0.69573169351962005</c:v>
                </c:pt>
                <c:pt idx="1368">
                  <c:v>0.69580532299320963</c:v>
                </c:pt>
                <c:pt idx="1369">
                  <c:v>0.69590683351950322</c:v>
                </c:pt>
                <c:pt idx="1370">
                  <c:v>0.69603453351943856</c:v>
                </c:pt>
                <c:pt idx="1371">
                  <c:v>0.69612794351958618</c:v>
                </c:pt>
                <c:pt idx="1372">
                  <c:v>0.69621271351962832</c:v>
                </c:pt>
                <c:pt idx="1373">
                  <c:v>0.6962817772695199</c:v>
                </c:pt>
                <c:pt idx="1374">
                  <c:v>0.69635496351948334</c:v>
                </c:pt>
                <c:pt idx="1375">
                  <c:v>0.69645735351952065</c:v>
                </c:pt>
                <c:pt idx="1376">
                  <c:v>0.69653774351945652</c:v>
                </c:pt>
                <c:pt idx="1377">
                  <c:v>0.69662480351947187</c:v>
                </c:pt>
                <c:pt idx="1378">
                  <c:v>0.69669903351955309</c:v>
                </c:pt>
                <c:pt idx="1379">
                  <c:v>0.69682879667736664</c:v>
                </c:pt>
                <c:pt idx="1380">
                  <c:v>0.69692361351953225</c:v>
                </c:pt>
                <c:pt idx="1381">
                  <c:v>0.69704073351950258</c:v>
                </c:pt>
                <c:pt idx="1382">
                  <c:v>0.69711341351951839</c:v>
                </c:pt>
                <c:pt idx="1383">
                  <c:v>0.69721811351954077</c:v>
                </c:pt>
                <c:pt idx="1384">
                  <c:v>0.69731769393622756</c:v>
                </c:pt>
                <c:pt idx="1385">
                  <c:v>0.69739291351949484</c:v>
                </c:pt>
                <c:pt idx="1386">
                  <c:v>0.69747523351951402</c:v>
                </c:pt>
                <c:pt idx="1387">
                  <c:v>0.69757638351957563</c:v>
                </c:pt>
                <c:pt idx="1388">
                  <c:v>0.69765649351943293</c:v>
                </c:pt>
                <c:pt idx="1389">
                  <c:v>0.69774960018615795</c:v>
                </c:pt>
                <c:pt idx="1390">
                  <c:v>0.69784775351948469</c:v>
                </c:pt>
                <c:pt idx="1391">
                  <c:v>0.69791378351948263</c:v>
                </c:pt>
                <c:pt idx="1392">
                  <c:v>0.69800333351950994</c:v>
                </c:pt>
                <c:pt idx="1393">
                  <c:v>0.69807478351957453</c:v>
                </c:pt>
                <c:pt idx="1394">
                  <c:v>0.69816026685282351</c:v>
                </c:pt>
                <c:pt idx="1395">
                  <c:v>0.69823366351936045</c:v>
                </c:pt>
                <c:pt idx="1396">
                  <c:v>0.69830889351962444</c:v>
                </c:pt>
                <c:pt idx="1397">
                  <c:v>0.69840852351943283</c:v>
                </c:pt>
                <c:pt idx="1398">
                  <c:v>0.69851396351951678</c:v>
                </c:pt>
                <c:pt idx="1399">
                  <c:v>0.69858968351950168</c:v>
                </c:pt>
                <c:pt idx="1400">
                  <c:v>0.69866526351951697</c:v>
                </c:pt>
                <c:pt idx="1401">
                  <c:v>0.69872723351957955</c:v>
                </c:pt>
                <c:pt idx="1402">
                  <c:v>0.69883074351956564</c:v>
                </c:pt>
                <c:pt idx="1403">
                  <c:v>0.69891634351958565</c:v>
                </c:pt>
                <c:pt idx="1404">
                  <c:v>0.6989865689361775</c:v>
                </c:pt>
                <c:pt idx="1405">
                  <c:v>0.69907997351950457</c:v>
                </c:pt>
                <c:pt idx="1406">
                  <c:v>0.69916347351952013</c:v>
                </c:pt>
                <c:pt idx="1407">
                  <c:v>0.69923193351945756</c:v>
                </c:pt>
                <c:pt idx="1408">
                  <c:v>0.69931667351957683</c:v>
                </c:pt>
                <c:pt idx="1409">
                  <c:v>0.69941020435281587</c:v>
                </c:pt>
                <c:pt idx="1410">
                  <c:v>0.69947403351949511</c:v>
                </c:pt>
                <c:pt idx="1411">
                  <c:v>0.69952738351949562</c:v>
                </c:pt>
                <c:pt idx="1412">
                  <c:v>0.69959790351941864</c:v>
                </c:pt>
                <c:pt idx="1413">
                  <c:v>0.69965756351946595</c:v>
                </c:pt>
                <c:pt idx="1414">
                  <c:v>0.6997254177301655</c:v>
                </c:pt>
                <c:pt idx="1415">
                  <c:v>0.6997974635195181</c:v>
                </c:pt>
                <c:pt idx="1416">
                  <c:v>0.6998699435195177</c:v>
                </c:pt>
                <c:pt idx="1417">
                  <c:v>0.69994910351934558</c:v>
                </c:pt>
                <c:pt idx="1418">
                  <c:v>0.70001638351939732</c:v>
                </c:pt>
                <c:pt idx="1419">
                  <c:v>0.70008164185286148</c:v>
                </c:pt>
                <c:pt idx="1420">
                  <c:v>0.70016009351944364</c:v>
                </c:pt>
                <c:pt idx="1421">
                  <c:v>0.70023733351955364</c:v>
                </c:pt>
                <c:pt idx="1422">
                  <c:v>0.70033121351940675</c:v>
                </c:pt>
                <c:pt idx="1423">
                  <c:v>0.70042223351953337</c:v>
                </c:pt>
                <c:pt idx="1424">
                  <c:v>0.700489787686152</c:v>
                </c:pt>
                <c:pt idx="1425">
                  <c:v>0.70061512351975364</c:v>
                </c:pt>
                <c:pt idx="1426">
                  <c:v>0.70069092351953266</c:v>
                </c:pt>
                <c:pt idx="1427">
                  <c:v>0.70078868351944934</c:v>
                </c:pt>
                <c:pt idx="1428">
                  <c:v>0.70087463351943513</c:v>
                </c:pt>
                <c:pt idx="1429">
                  <c:v>0.7009603229932253</c:v>
                </c:pt>
                <c:pt idx="1430">
                  <c:v>0.7010381835194297</c:v>
                </c:pt>
                <c:pt idx="1431">
                  <c:v>0.70111007351967314</c:v>
                </c:pt>
                <c:pt idx="1432">
                  <c:v>0.70119284351955113</c:v>
                </c:pt>
                <c:pt idx="1433">
                  <c:v>0.70127450351947263</c:v>
                </c:pt>
                <c:pt idx="1434">
                  <c:v>0.70135942351944991</c:v>
                </c:pt>
                <c:pt idx="1435">
                  <c:v>0.7014283124668752</c:v>
                </c:pt>
                <c:pt idx="1436">
                  <c:v>0.70152165351948015</c:v>
                </c:pt>
                <c:pt idx="1437">
                  <c:v>0.70159232351947765</c:v>
                </c:pt>
                <c:pt idx="1438">
                  <c:v>0.70164812351949224</c:v>
                </c:pt>
                <c:pt idx="1439">
                  <c:v>0.70171965226950539</c:v>
                </c:pt>
                <c:pt idx="1440">
                  <c:v>0.70178196351945221</c:v>
                </c:pt>
                <c:pt idx="1441">
                  <c:v>0.70185663351938565</c:v>
                </c:pt>
                <c:pt idx="1442">
                  <c:v>0.70191283351964273</c:v>
                </c:pt>
                <c:pt idx="1443">
                  <c:v>0.70196555351952961</c:v>
                </c:pt>
                <c:pt idx="1444">
                  <c:v>0.7020332493088981</c:v>
                </c:pt>
                <c:pt idx="1445">
                  <c:v>0.70207710351945762</c:v>
                </c:pt>
                <c:pt idx="1446">
                  <c:v>0.70217388351950771</c:v>
                </c:pt>
                <c:pt idx="1447">
                  <c:v>0.70226201351953055</c:v>
                </c:pt>
                <c:pt idx="1448">
                  <c:v>0.70232602351944762</c:v>
                </c:pt>
                <c:pt idx="1449">
                  <c:v>0.70239408088794053</c:v>
                </c:pt>
                <c:pt idx="1450">
                  <c:v>0.70245743351952794</c:v>
                </c:pt>
                <c:pt idx="1451">
                  <c:v>0.70252293351944672</c:v>
                </c:pt>
                <c:pt idx="1452">
                  <c:v>0.70258839351942015</c:v>
                </c:pt>
                <c:pt idx="1453">
                  <c:v>0.70264482351948043</c:v>
                </c:pt>
                <c:pt idx="1454">
                  <c:v>0.70270321773011901</c:v>
                </c:pt>
                <c:pt idx="1455">
                  <c:v>0.70275973351954435</c:v>
                </c:pt>
                <c:pt idx="1456">
                  <c:v>0.70285015351956415</c:v>
                </c:pt>
                <c:pt idx="1457">
                  <c:v>0.70293178351948993</c:v>
                </c:pt>
                <c:pt idx="1458">
                  <c:v>0.70299877351945506</c:v>
                </c:pt>
                <c:pt idx="1459">
                  <c:v>0.70309213351946265</c:v>
                </c:pt>
                <c:pt idx="1460">
                  <c:v>0.70314383351949283</c:v>
                </c:pt>
                <c:pt idx="1461">
                  <c:v>0.70321530351948636</c:v>
                </c:pt>
                <c:pt idx="1462">
                  <c:v>0.70329335351948574</c:v>
                </c:pt>
                <c:pt idx="1463">
                  <c:v>0.70337576351953246</c:v>
                </c:pt>
                <c:pt idx="1464">
                  <c:v>0.70346845983520656</c:v>
                </c:pt>
                <c:pt idx="1465">
                  <c:v>0.7035279835195356</c:v>
                </c:pt>
                <c:pt idx="1466">
                  <c:v>0.70360369351959884</c:v>
                </c:pt>
                <c:pt idx="1467">
                  <c:v>0.7036666335195052</c:v>
                </c:pt>
                <c:pt idx="1468">
                  <c:v>0.70374646351950965</c:v>
                </c:pt>
                <c:pt idx="1469">
                  <c:v>0.70382824601944205</c:v>
                </c:pt>
                <c:pt idx="1470">
                  <c:v>0.70390048351970458</c:v>
                </c:pt>
                <c:pt idx="1471">
                  <c:v>0.7039968935194898</c:v>
                </c:pt>
                <c:pt idx="1472">
                  <c:v>0.70408472351935814</c:v>
                </c:pt>
                <c:pt idx="1473">
                  <c:v>0.7041839935194939</c:v>
                </c:pt>
                <c:pt idx="1474">
                  <c:v>0.70424361772994371</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0.99760393351951504</c:v>
                </c:pt>
                <c:pt idx="1">
                  <c:v>1.0038679335194858</c:v>
                </c:pt>
                <c:pt idx="2">
                  <c:v>1.0038679335194858</c:v>
                </c:pt>
                <c:pt idx="3">
                  <c:v>1.0040139335196161</c:v>
                </c:pt>
                <c:pt idx="4">
                  <c:v>1.0040139335196161</c:v>
                </c:pt>
                <c:pt idx="5">
                  <c:v>1.0040139335196161</c:v>
                </c:pt>
                <c:pt idx="6">
                  <c:v>1.0040139335196161</c:v>
                </c:pt>
                <c:pt idx="7">
                  <c:v>1.0040139335196161</c:v>
                </c:pt>
                <c:pt idx="8">
                  <c:v>1.0040069335196193</c:v>
                </c:pt>
                <c:pt idx="9">
                  <c:v>1.0036647135195376</c:v>
                </c:pt>
                <c:pt idx="10">
                  <c:v>1.0036699335195178</c:v>
                </c:pt>
                <c:pt idx="11">
                  <c:v>0.99497993351958958</c:v>
                </c:pt>
                <c:pt idx="12">
                  <c:v>1.0019233035194581</c:v>
                </c:pt>
                <c:pt idx="13">
                  <c:v>0.99737599351939865</c:v>
                </c:pt>
                <c:pt idx="14">
                  <c:v>0.99504320351962861</c:v>
                </c:pt>
                <c:pt idx="15">
                  <c:v>0.98960167351943218</c:v>
                </c:pt>
                <c:pt idx="16">
                  <c:v>0.98824203351964002</c:v>
                </c:pt>
                <c:pt idx="17">
                  <c:v>0.9769139335195135</c:v>
                </c:pt>
                <c:pt idx="18">
                  <c:v>0.9659113528743577</c:v>
                </c:pt>
                <c:pt idx="19">
                  <c:v>0.95510004463061193</c:v>
                </c:pt>
                <c:pt idx="20">
                  <c:v>0.96606581351962151</c:v>
                </c:pt>
                <c:pt idx="21">
                  <c:v>0.99445363351952665</c:v>
                </c:pt>
                <c:pt idx="22">
                  <c:v>1.0151363335196475</c:v>
                </c:pt>
                <c:pt idx="23">
                  <c:v>1.0559297835194275</c:v>
                </c:pt>
                <c:pt idx="24">
                  <c:v>1.1407853735195921</c:v>
                </c:pt>
                <c:pt idx="25">
                  <c:v>1.1156495535196314</c:v>
                </c:pt>
                <c:pt idx="26">
                  <c:v>1.1048279923430329</c:v>
                </c:pt>
                <c:pt idx="27">
                  <c:v>1.6525468263766805</c:v>
                </c:pt>
                <c:pt idx="28">
                  <c:v>2.0037323335195647</c:v>
                </c:pt>
                <c:pt idx="29">
                  <c:v>2.4742276235196772</c:v>
                </c:pt>
                <c:pt idx="30">
                  <c:v>2.8389729135194224</c:v>
                </c:pt>
                <c:pt idx="31">
                  <c:v>2.5776650735195079</c:v>
                </c:pt>
                <c:pt idx="32">
                  <c:v>1.9827882438644622</c:v>
                </c:pt>
                <c:pt idx="33">
                  <c:v>1.1687530763766063</c:v>
                </c:pt>
                <c:pt idx="34">
                  <c:v>1.5255839335193571</c:v>
                </c:pt>
                <c:pt idx="35">
                  <c:v>1.8276989735194729</c:v>
                </c:pt>
                <c:pt idx="36">
                  <c:v>1.7043412135194529</c:v>
                </c:pt>
                <c:pt idx="37">
                  <c:v>1.0722146708932041</c:v>
                </c:pt>
                <c:pt idx="38">
                  <c:v>0.59681113351939563</c:v>
                </c:pt>
                <c:pt idx="39">
                  <c:v>0.11265919351947654</c:v>
                </c:pt>
                <c:pt idx="40">
                  <c:v>-0.6233677008891334</c:v>
                </c:pt>
                <c:pt idx="41">
                  <c:v>-2.4085966861989476</c:v>
                </c:pt>
                <c:pt idx="42">
                  <c:v>-3.1095021064804484</c:v>
                </c:pt>
                <c:pt idx="43">
                  <c:v>-3.5380789664804553</c:v>
                </c:pt>
                <c:pt idx="44">
                  <c:v>-3.5536570164804999</c:v>
                </c:pt>
                <c:pt idx="45">
                  <c:v>-3.6125042064804558</c:v>
                </c:pt>
                <c:pt idx="46">
                  <c:v>-4.0647982064803845</c:v>
                </c:pt>
                <c:pt idx="47">
                  <c:v>-4.7658465358682625</c:v>
                </c:pt>
                <c:pt idx="48">
                  <c:v>-5.1886105464805077</c:v>
                </c:pt>
                <c:pt idx="49">
                  <c:v>-7.7396572887027242</c:v>
                </c:pt>
                <c:pt idx="50">
                  <c:v>-7.9698259664804478</c:v>
                </c:pt>
                <c:pt idx="51">
                  <c:v>-8.0800323464805928</c:v>
                </c:pt>
                <c:pt idx="52">
                  <c:v>-7.8452028064805006</c:v>
                </c:pt>
                <c:pt idx="53">
                  <c:v>-7.4579130664804456</c:v>
                </c:pt>
                <c:pt idx="54">
                  <c:v>-6.9784695664803724</c:v>
                </c:pt>
                <c:pt idx="55">
                  <c:v>-6.1340708339223653</c:v>
                </c:pt>
                <c:pt idx="56">
                  <c:v>-1.8322471434035383</c:v>
                </c:pt>
                <c:pt idx="57">
                  <c:v>-0.449873916480513</c:v>
                </c:pt>
                <c:pt idx="58">
                  <c:v>0.6593625335193859</c:v>
                </c:pt>
                <c:pt idx="59">
                  <c:v>2.6879351335194883</c:v>
                </c:pt>
                <c:pt idx="60">
                  <c:v>4.1903614835195171</c:v>
                </c:pt>
                <c:pt idx="61">
                  <c:v>6.1282088735195259</c:v>
                </c:pt>
                <c:pt idx="62">
                  <c:v>7.5962996835193177</c:v>
                </c:pt>
                <c:pt idx="63">
                  <c:v>9.2238481675620481</c:v>
                </c:pt>
                <c:pt idx="64">
                  <c:v>12.884873147805108</c:v>
                </c:pt>
                <c:pt idx="65">
                  <c:v>14.429339833519549</c:v>
                </c:pt>
                <c:pt idx="66">
                  <c:v>14.957707873519428</c:v>
                </c:pt>
                <c:pt idx="67">
                  <c:v>13.710291653519461</c:v>
                </c:pt>
                <c:pt idx="68">
                  <c:v>11.837719333519374</c:v>
                </c:pt>
                <c:pt idx="69">
                  <c:v>8.3655577876862246</c:v>
                </c:pt>
                <c:pt idx="70">
                  <c:v>6.1473341535194646</c:v>
                </c:pt>
                <c:pt idx="71">
                  <c:v>4.5748043035195085</c:v>
                </c:pt>
                <c:pt idx="72">
                  <c:v>4.0850979335195214</c:v>
                </c:pt>
                <c:pt idx="73">
                  <c:v>-1.5520303311862893</c:v>
                </c:pt>
                <c:pt idx="74">
                  <c:v>-3.7524858964804366</c:v>
                </c:pt>
                <c:pt idx="75">
                  <c:v>-6.0724980264804165</c:v>
                </c:pt>
                <c:pt idx="76">
                  <c:v>-7.3058715819445323</c:v>
                </c:pt>
                <c:pt idx="77">
                  <c:v>-8.3843430564805885</c:v>
                </c:pt>
                <c:pt idx="78">
                  <c:v>-9.2051504464806158</c:v>
                </c:pt>
                <c:pt idx="79">
                  <c:v>-10.386074816480518</c:v>
                </c:pt>
                <c:pt idx="80">
                  <c:v>-11.017839536480642</c:v>
                </c:pt>
                <c:pt idx="81">
                  <c:v>-11.465178177591625</c:v>
                </c:pt>
                <c:pt idx="82">
                  <c:v>-10.554814185883359</c:v>
                </c:pt>
                <c:pt idx="83">
                  <c:v>-10.267816226480464</c:v>
                </c:pt>
                <c:pt idx="84">
                  <c:v>-9.9853783764804405</c:v>
                </c:pt>
                <c:pt idx="85">
                  <c:v>-9.2701991064805309</c:v>
                </c:pt>
                <c:pt idx="86">
                  <c:v>-8.6246594864803114</c:v>
                </c:pt>
                <c:pt idx="87">
                  <c:v>-7.9856788215824004</c:v>
                </c:pt>
                <c:pt idx="88">
                  <c:v>-7.7086984964805776</c:v>
                </c:pt>
                <c:pt idx="89">
                  <c:v>-7.5465729664804755</c:v>
                </c:pt>
                <c:pt idx="90">
                  <c:v>-6.4431781177625993</c:v>
                </c:pt>
                <c:pt idx="91">
                  <c:v>-6.2428468664804386</c:v>
                </c:pt>
                <c:pt idx="92">
                  <c:v>-5.8605380764803403</c:v>
                </c:pt>
                <c:pt idx="93">
                  <c:v>-5.2367405613259725</c:v>
                </c:pt>
                <c:pt idx="94">
                  <c:v>-4.8589191164803651</c:v>
                </c:pt>
                <c:pt idx="95">
                  <c:v>-4.2802592664804076</c:v>
                </c:pt>
                <c:pt idx="96">
                  <c:v>-3.4381939264804382</c:v>
                </c:pt>
                <c:pt idx="97">
                  <c:v>-2.7048326664804012</c:v>
                </c:pt>
                <c:pt idx="98">
                  <c:v>-1.8526018664804127</c:v>
                </c:pt>
                <c:pt idx="99">
                  <c:v>0.3556541607922275</c:v>
                </c:pt>
                <c:pt idx="100">
                  <c:v>0.61464860351942963</c:v>
                </c:pt>
                <c:pt idx="101">
                  <c:v>0.71461998351946965</c:v>
                </c:pt>
                <c:pt idx="102">
                  <c:v>0.69645255351962021</c:v>
                </c:pt>
                <c:pt idx="103">
                  <c:v>0.5870385835197135</c:v>
                </c:pt>
                <c:pt idx="104">
                  <c:v>0.5222603476609885</c:v>
                </c:pt>
                <c:pt idx="105">
                  <c:v>0.55059812469592351</c:v>
                </c:pt>
                <c:pt idx="106">
                  <c:v>0.52260393351947865</c:v>
                </c:pt>
                <c:pt idx="107">
                  <c:v>0.56309033351965365</c:v>
                </c:pt>
                <c:pt idx="108">
                  <c:v>0.63070702351950769</c:v>
                </c:pt>
                <c:pt idx="109">
                  <c:v>0.5476384135194815</c:v>
                </c:pt>
                <c:pt idx="110">
                  <c:v>0.27703743351938215</c:v>
                </c:pt>
                <c:pt idx="111">
                  <c:v>-0.13723396648055086</c:v>
                </c:pt>
                <c:pt idx="112">
                  <c:v>-0.48616831648024617</c:v>
                </c:pt>
                <c:pt idx="113">
                  <c:v>-0.68252223314719662</c:v>
                </c:pt>
                <c:pt idx="114">
                  <c:v>-1.0948023521949022</c:v>
                </c:pt>
                <c:pt idx="115">
                  <c:v>-1.5502433164803477</c:v>
                </c:pt>
                <c:pt idx="116">
                  <c:v>-2.2414595464804852</c:v>
                </c:pt>
                <c:pt idx="117">
                  <c:v>-2.6437599664804052</c:v>
                </c:pt>
                <c:pt idx="118">
                  <c:v>-3.1465558764805053</c:v>
                </c:pt>
                <c:pt idx="119">
                  <c:v>-3.6320917227303688</c:v>
                </c:pt>
                <c:pt idx="120">
                  <c:v>-4.1925985132888695</c:v>
                </c:pt>
                <c:pt idx="121">
                  <c:v>-4.9719474363434344</c:v>
                </c:pt>
                <c:pt idx="122">
                  <c:v>-4.8905409064804317</c:v>
                </c:pt>
                <c:pt idx="123">
                  <c:v>-4.7467914064804972</c:v>
                </c:pt>
                <c:pt idx="124">
                  <c:v>-4.5463974707357835</c:v>
                </c:pt>
                <c:pt idx="125">
                  <c:v>-4.4816486964804438</c:v>
                </c:pt>
                <c:pt idx="126">
                  <c:v>-4.5075531064802448</c:v>
                </c:pt>
                <c:pt idx="127">
                  <c:v>-4.5209042064804068</c:v>
                </c:pt>
                <c:pt idx="128">
                  <c:v>-4.183690366480576</c:v>
                </c:pt>
                <c:pt idx="129">
                  <c:v>-3.8210669258553764</c:v>
                </c:pt>
                <c:pt idx="130">
                  <c:v>-2.0501334349014972</c:v>
                </c:pt>
                <c:pt idx="131">
                  <c:v>-2.0359602464804452</c:v>
                </c:pt>
                <c:pt idx="132">
                  <c:v>-2.2165860264805701</c:v>
                </c:pt>
                <c:pt idx="133">
                  <c:v>-2.2851971764804286</c:v>
                </c:pt>
                <c:pt idx="134">
                  <c:v>-2.1773754864805572</c:v>
                </c:pt>
                <c:pt idx="135">
                  <c:v>-1.814311466480462</c:v>
                </c:pt>
                <c:pt idx="136">
                  <c:v>-1.6328560664804861</c:v>
                </c:pt>
                <c:pt idx="137">
                  <c:v>-1.3892660664804595</c:v>
                </c:pt>
                <c:pt idx="138">
                  <c:v>-1.7653446164803746</c:v>
                </c:pt>
                <c:pt idx="139">
                  <c:v>-1.9899189864803621</c:v>
                </c:pt>
                <c:pt idx="140">
                  <c:v>-2.1645794564803857</c:v>
                </c:pt>
                <c:pt idx="141">
                  <c:v>-2.3021602364804608</c:v>
                </c:pt>
                <c:pt idx="142">
                  <c:v>-2.3737935664804342</c:v>
                </c:pt>
                <c:pt idx="143">
                  <c:v>-2.527289326480485</c:v>
                </c:pt>
                <c:pt idx="144">
                  <c:v>-2.6986176049419872</c:v>
                </c:pt>
                <c:pt idx="145">
                  <c:v>-3.4027651608201928</c:v>
                </c:pt>
                <c:pt idx="146">
                  <c:v>-3.6413038442582462</c:v>
                </c:pt>
                <c:pt idx="147">
                  <c:v>-3.9827860864803042</c:v>
                </c:pt>
                <c:pt idx="148">
                  <c:v>-4.1551943664803748</c:v>
                </c:pt>
                <c:pt idx="149">
                  <c:v>-3.7195515764802582</c:v>
                </c:pt>
                <c:pt idx="150">
                  <c:v>-2.6867021364804629</c:v>
                </c:pt>
                <c:pt idx="151">
                  <c:v>-1.1174311764805083</c:v>
                </c:pt>
                <c:pt idx="152">
                  <c:v>0.21639514004121493</c:v>
                </c:pt>
                <c:pt idx="153">
                  <c:v>3.9355210504027012</c:v>
                </c:pt>
                <c:pt idx="154">
                  <c:v>4.8273387935195728</c:v>
                </c:pt>
                <c:pt idx="155">
                  <c:v>5.3097307835194014</c:v>
                </c:pt>
                <c:pt idx="156">
                  <c:v>5.4379813335194456</c:v>
                </c:pt>
                <c:pt idx="157">
                  <c:v>5.3738335835195574</c:v>
                </c:pt>
                <c:pt idx="158">
                  <c:v>5.4078071535194985</c:v>
                </c:pt>
                <c:pt idx="159">
                  <c:v>5.5250983274589345</c:v>
                </c:pt>
                <c:pt idx="160">
                  <c:v>5.6109166994770234</c:v>
                </c:pt>
                <c:pt idx="161">
                  <c:v>5.6754216478052841</c:v>
                </c:pt>
                <c:pt idx="162">
                  <c:v>3.7018903038898667</c:v>
                </c:pt>
                <c:pt idx="163">
                  <c:v>2.8446138935196039</c:v>
                </c:pt>
                <c:pt idx="164">
                  <c:v>1.4736255335195798</c:v>
                </c:pt>
                <c:pt idx="165">
                  <c:v>0.55724719351947383</c:v>
                </c:pt>
                <c:pt idx="166">
                  <c:v>-0.39907632910672036</c:v>
                </c:pt>
                <c:pt idx="167">
                  <c:v>-1.1750914664803815</c:v>
                </c:pt>
                <c:pt idx="168">
                  <c:v>-2.032465466480526</c:v>
                </c:pt>
                <c:pt idx="169">
                  <c:v>-2.4171401969152977</c:v>
                </c:pt>
                <c:pt idx="170">
                  <c:v>-5.4026426074640108</c:v>
                </c:pt>
                <c:pt idx="171">
                  <c:v>-6.13283174356377</c:v>
                </c:pt>
                <c:pt idx="172">
                  <c:v>-6.6859558964803645</c:v>
                </c:pt>
                <c:pt idx="173">
                  <c:v>-7.4915775664807063</c:v>
                </c:pt>
                <c:pt idx="174">
                  <c:v>-8.4142971664805799</c:v>
                </c:pt>
                <c:pt idx="175">
                  <c:v>-10.231543626480358</c:v>
                </c:pt>
                <c:pt idx="176">
                  <c:v>-11.607043266480471</c:v>
                </c:pt>
                <c:pt idx="177">
                  <c:v>-12.643508538390563</c:v>
                </c:pt>
                <c:pt idx="178">
                  <c:v>-13.42517320933765</c:v>
                </c:pt>
                <c:pt idx="179">
                  <c:v>-13.392775926480454</c:v>
                </c:pt>
                <c:pt idx="180">
                  <c:v>-13.162946056480429</c:v>
                </c:pt>
                <c:pt idx="181">
                  <c:v>-12.723856355140327</c:v>
                </c:pt>
                <c:pt idx="182">
                  <c:v>-11.893672686480414</c:v>
                </c:pt>
                <c:pt idx="183">
                  <c:v>-11.565791866480627</c:v>
                </c:pt>
                <c:pt idx="184">
                  <c:v>-11.366707666480472</c:v>
                </c:pt>
                <c:pt idx="185">
                  <c:v>-11.01401701648062</c:v>
                </c:pt>
                <c:pt idx="186">
                  <c:v>-10.850904347730562</c:v>
                </c:pt>
                <c:pt idx="187">
                  <c:v>-8.8816060664804724</c:v>
                </c:pt>
                <c:pt idx="188">
                  <c:v>-8.7403562685006477</c:v>
                </c:pt>
                <c:pt idx="189">
                  <c:v>-8.1623765264804877</c:v>
                </c:pt>
                <c:pt idx="190">
                  <c:v>-7.6240259164805346</c:v>
                </c:pt>
                <c:pt idx="191">
                  <c:v>-6.4404305560638448</c:v>
                </c:pt>
                <c:pt idx="192">
                  <c:v>-4.699003656480528</c:v>
                </c:pt>
                <c:pt idx="193">
                  <c:v>-3.0616455558422597</c:v>
                </c:pt>
                <c:pt idx="194">
                  <c:v>4.4640257294378216</c:v>
                </c:pt>
                <c:pt idx="195">
                  <c:v>6.2467946335195323</c:v>
                </c:pt>
                <c:pt idx="196">
                  <c:v>7.9133645635195915</c:v>
                </c:pt>
                <c:pt idx="197">
                  <c:v>9.4100724935195483</c:v>
                </c:pt>
                <c:pt idx="198">
                  <c:v>10.59707983351953</c:v>
                </c:pt>
                <c:pt idx="199">
                  <c:v>11.331432213519419</c:v>
                </c:pt>
                <c:pt idx="200">
                  <c:v>11.765482374379738</c:v>
                </c:pt>
                <c:pt idx="201">
                  <c:v>12.123224600186205</c:v>
                </c:pt>
                <c:pt idx="202">
                  <c:v>12.008918933519508</c:v>
                </c:pt>
                <c:pt idx="203">
                  <c:v>11.584302233519496</c:v>
                </c:pt>
                <c:pt idx="204">
                  <c:v>10.223238983519593</c:v>
                </c:pt>
                <c:pt idx="205">
                  <c:v>8.3519235335196242</c:v>
                </c:pt>
                <c:pt idx="206">
                  <c:v>7.1571559747566251</c:v>
                </c:pt>
                <c:pt idx="207">
                  <c:v>6.2791003035194137</c:v>
                </c:pt>
                <c:pt idx="208">
                  <c:v>5.6231568735195356</c:v>
                </c:pt>
                <c:pt idx="209">
                  <c:v>5.0415042493090771</c:v>
                </c:pt>
                <c:pt idx="210">
                  <c:v>2.2415943416828474</c:v>
                </c:pt>
                <c:pt idx="211">
                  <c:v>1.5184287147695839</c:v>
                </c:pt>
                <c:pt idx="212">
                  <c:v>0.51023233351955355</c:v>
                </c:pt>
                <c:pt idx="213">
                  <c:v>-1.0140136464805067</c:v>
                </c:pt>
                <c:pt idx="214">
                  <c:v>-2.4592566064804777</c:v>
                </c:pt>
                <c:pt idx="215">
                  <c:v>-4.0347336164804863</c:v>
                </c:pt>
                <c:pt idx="216">
                  <c:v>-5.5372314664804625</c:v>
                </c:pt>
                <c:pt idx="217">
                  <c:v>-6.0379160664805065</c:v>
                </c:pt>
                <c:pt idx="218">
                  <c:v>-7.5313185950519594</c:v>
                </c:pt>
                <c:pt idx="219">
                  <c:v>-7.1816406264803732</c:v>
                </c:pt>
                <c:pt idx="220">
                  <c:v>-6.8000946559543314</c:v>
                </c:pt>
                <c:pt idx="221">
                  <c:v>-6.3201982364804783</c:v>
                </c:pt>
                <c:pt idx="222">
                  <c:v>-5.7014441164805163</c:v>
                </c:pt>
                <c:pt idx="223">
                  <c:v>-5.1559115564806026</c:v>
                </c:pt>
                <c:pt idx="224">
                  <c:v>-4.2356985109248457</c:v>
                </c:pt>
                <c:pt idx="225">
                  <c:v>-3.4808758164803919</c:v>
                </c:pt>
                <c:pt idx="226">
                  <c:v>-3.2606311864805004</c:v>
                </c:pt>
                <c:pt idx="227">
                  <c:v>-3.4690186064806587</c:v>
                </c:pt>
                <c:pt idx="228">
                  <c:v>-3.8783930664803186</c:v>
                </c:pt>
                <c:pt idx="229">
                  <c:v>-4.6646418341573366</c:v>
                </c:pt>
                <c:pt idx="230">
                  <c:v>-4.8868952564802477</c:v>
                </c:pt>
                <c:pt idx="231">
                  <c:v>-4.755002286480547</c:v>
                </c:pt>
                <c:pt idx="232">
                  <c:v>-4.7726050364803712</c:v>
                </c:pt>
                <c:pt idx="233">
                  <c:v>-5.2423998729320704</c:v>
                </c:pt>
                <c:pt idx="234">
                  <c:v>-6.3819753064804763</c:v>
                </c:pt>
                <c:pt idx="235">
                  <c:v>-7.2480798064805185</c:v>
                </c:pt>
                <c:pt idx="236">
                  <c:v>-7.7275724664804599</c:v>
                </c:pt>
                <c:pt idx="237">
                  <c:v>-7.9736885717434802</c:v>
                </c:pt>
                <c:pt idx="238">
                  <c:v>-8.1996162264804546</c:v>
                </c:pt>
                <c:pt idx="239">
                  <c:v>-8.0687441664805988</c:v>
                </c:pt>
                <c:pt idx="240">
                  <c:v>-7.3276533064804354</c:v>
                </c:pt>
                <c:pt idx="241">
                  <c:v>-6.3822463190056995</c:v>
                </c:pt>
                <c:pt idx="242">
                  <c:v>-5.2393442164805784</c:v>
                </c:pt>
                <c:pt idx="243">
                  <c:v>-4.3060964164806421</c:v>
                </c:pt>
                <c:pt idx="244">
                  <c:v>-3.5483815164805805</c:v>
                </c:pt>
                <c:pt idx="245">
                  <c:v>-1.995506566480503</c:v>
                </c:pt>
                <c:pt idx="246">
                  <c:v>-0.33138866648065035</c:v>
                </c:pt>
                <c:pt idx="247">
                  <c:v>1.330751113519526</c:v>
                </c:pt>
                <c:pt idx="248">
                  <c:v>2.7548812635195952</c:v>
                </c:pt>
                <c:pt idx="249">
                  <c:v>4.2624691509108033</c:v>
                </c:pt>
                <c:pt idx="250">
                  <c:v>5.6237336435194365</c:v>
                </c:pt>
                <c:pt idx="251">
                  <c:v>7.0814288335193538</c:v>
                </c:pt>
                <c:pt idx="252">
                  <c:v>8.0952789435194319</c:v>
                </c:pt>
                <c:pt idx="253">
                  <c:v>9.2949963206163009</c:v>
                </c:pt>
                <c:pt idx="254">
                  <c:v>10.507464125438702</c:v>
                </c:pt>
                <c:pt idx="255">
                  <c:v>12.190224283519568</c:v>
                </c:pt>
                <c:pt idx="256">
                  <c:v>13.537656643519583</c:v>
                </c:pt>
                <c:pt idx="257">
                  <c:v>14.533694135539736</c:v>
                </c:pt>
                <c:pt idx="258">
                  <c:v>15.128278703519465</c:v>
                </c:pt>
                <c:pt idx="259">
                  <c:v>15.852261823519456</c:v>
                </c:pt>
                <c:pt idx="260">
                  <c:v>16.206841653519461</c:v>
                </c:pt>
                <c:pt idx="261">
                  <c:v>16.380029345890719</c:v>
                </c:pt>
                <c:pt idx="262">
                  <c:v>16.045707691095334</c:v>
                </c:pt>
                <c:pt idx="263">
                  <c:v>15.339492053519457</c:v>
                </c:pt>
                <c:pt idx="264">
                  <c:v>14.675372153519501</c:v>
                </c:pt>
                <c:pt idx="265">
                  <c:v>13.200534890966384</c:v>
                </c:pt>
                <c:pt idx="266">
                  <c:v>11.379901913519504</c:v>
                </c:pt>
                <c:pt idx="267">
                  <c:v>9.4120361935194747</c:v>
                </c:pt>
                <c:pt idx="268">
                  <c:v>7.9413724135195993</c:v>
                </c:pt>
                <c:pt idx="269">
                  <c:v>6.6505143635195356</c:v>
                </c:pt>
                <c:pt idx="270">
                  <c:v>5.1154401835195529</c:v>
                </c:pt>
                <c:pt idx="271">
                  <c:v>3.7956799635195857</c:v>
                </c:pt>
                <c:pt idx="272">
                  <c:v>2.0423496635195835</c:v>
                </c:pt>
                <c:pt idx="273">
                  <c:v>0.35058192351971285</c:v>
                </c:pt>
                <c:pt idx="274">
                  <c:v>-0.52214731922782676</c:v>
                </c:pt>
                <c:pt idx="275">
                  <c:v>-2.1754534664805187</c:v>
                </c:pt>
                <c:pt idx="276">
                  <c:v>-7.8455872963654247</c:v>
                </c:pt>
                <c:pt idx="277">
                  <c:v>-8.5381036464803639</c:v>
                </c:pt>
                <c:pt idx="278">
                  <c:v>-8.9139486764805582</c:v>
                </c:pt>
                <c:pt idx="279">
                  <c:v>-9.6005296064804071</c:v>
                </c:pt>
                <c:pt idx="280">
                  <c:v>-9.9193410664804187</c:v>
                </c:pt>
                <c:pt idx="281">
                  <c:v>-9.9009182864805751</c:v>
                </c:pt>
                <c:pt idx="282">
                  <c:v>-9.8330596664806507</c:v>
                </c:pt>
                <c:pt idx="283">
                  <c:v>-9.4781289264804798</c:v>
                </c:pt>
                <c:pt idx="284">
                  <c:v>-9.0433033594098617</c:v>
                </c:pt>
                <c:pt idx="285">
                  <c:v>-8.7715765164804367</c:v>
                </c:pt>
                <c:pt idx="286">
                  <c:v>-9.1013708064803982</c:v>
                </c:pt>
                <c:pt idx="287">
                  <c:v>-9.5356667664804036</c:v>
                </c:pt>
                <c:pt idx="288">
                  <c:v>-9.8407796464805131</c:v>
                </c:pt>
                <c:pt idx="289">
                  <c:v>-9.8064205164803386</c:v>
                </c:pt>
                <c:pt idx="290">
                  <c:v>-10.023055045203847</c:v>
                </c:pt>
                <c:pt idx="291">
                  <c:v>-9.6000789564803988</c:v>
                </c:pt>
                <c:pt idx="292">
                  <c:v>-8.66694772648043</c:v>
                </c:pt>
                <c:pt idx="293">
                  <c:v>-7.6109585864803853</c:v>
                </c:pt>
                <c:pt idx="294">
                  <c:v>-6.704611746480694</c:v>
                </c:pt>
                <c:pt idx="295">
                  <c:v>-5.6340587761578655</c:v>
                </c:pt>
                <c:pt idx="296">
                  <c:v>-4.5634967264805075</c:v>
                </c:pt>
                <c:pt idx="297">
                  <c:v>-2.9835809664805892</c:v>
                </c:pt>
                <c:pt idx="298">
                  <c:v>-1.8784424264803363</c:v>
                </c:pt>
                <c:pt idx="299">
                  <c:v>-0.80180407648043805</c:v>
                </c:pt>
                <c:pt idx="300">
                  <c:v>-1.2705926480407475E-2</c:v>
                </c:pt>
                <c:pt idx="301">
                  <c:v>0.88211909513569253</c:v>
                </c:pt>
                <c:pt idx="302">
                  <c:v>2.1730395535195592</c:v>
                </c:pt>
                <c:pt idx="303">
                  <c:v>2.7127908224083392</c:v>
                </c:pt>
                <c:pt idx="304">
                  <c:v>8.9014157825761089</c:v>
                </c:pt>
                <c:pt idx="305">
                  <c:v>9.7675460335194266</c:v>
                </c:pt>
                <c:pt idx="306">
                  <c:v>10.657831623519542</c:v>
                </c:pt>
                <c:pt idx="307">
                  <c:v>11.557387033519618</c:v>
                </c:pt>
                <c:pt idx="308">
                  <c:v>12.221426033519521</c:v>
                </c:pt>
                <c:pt idx="309">
                  <c:v>12.229372683519426</c:v>
                </c:pt>
                <c:pt idx="310">
                  <c:v>12.445513233519454</c:v>
                </c:pt>
                <c:pt idx="311">
                  <c:v>12.680477233519539</c:v>
                </c:pt>
                <c:pt idx="312">
                  <c:v>12.659538276953965</c:v>
                </c:pt>
                <c:pt idx="313">
                  <c:v>12.376798023519386</c:v>
                </c:pt>
                <c:pt idx="314">
                  <c:v>12.05099498351953</c:v>
                </c:pt>
                <c:pt idx="315">
                  <c:v>11.731176753519362</c:v>
                </c:pt>
                <c:pt idx="316">
                  <c:v>11.338825643519561</c:v>
                </c:pt>
                <c:pt idx="317">
                  <c:v>11.054148213519516</c:v>
                </c:pt>
                <c:pt idx="318">
                  <c:v>10.888308988464548</c:v>
                </c:pt>
                <c:pt idx="319">
                  <c:v>10.67459428351942</c:v>
                </c:pt>
                <c:pt idx="320">
                  <c:v>10.409615543519704</c:v>
                </c:pt>
                <c:pt idx="321">
                  <c:v>10.062664333519511</c:v>
                </c:pt>
                <c:pt idx="322">
                  <c:v>9.3447225435195929</c:v>
                </c:pt>
                <c:pt idx="323">
                  <c:v>8.1375900446306186</c:v>
                </c:pt>
                <c:pt idx="324">
                  <c:v>6.6820770635196283</c:v>
                </c:pt>
                <c:pt idx="325">
                  <c:v>5.034072623519549</c:v>
                </c:pt>
                <c:pt idx="326">
                  <c:v>3.53788153351951</c:v>
                </c:pt>
                <c:pt idx="327">
                  <c:v>1.8167382335194713</c:v>
                </c:pt>
                <c:pt idx="328">
                  <c:v>0.20452082351965817</c:v>
                </c:pt>
                <c:pt idx="329">
                  <c:v>-1.819191416480507</c:v>
                </c:pt>
                <c:pt idx="330">
                  <c:v>-3.3266969264805617</c:v>
                </c:pt>
                <c:pt idx="331">
                  <c:v>-4.8609586464805608</c:v>
                </c:pt>
                <c:pt idx="332">
                  <c:v>-6.0397773964805097</c:v>
                </c:pt>
                <c:pt idx="333">
                  <c:v>-7.145653806480567</c:v>
                </c:pt>
                <c:pt idx="334">
                  <c:v>-8.2203195664806259</c:v>
                </c:pt>
                <c:pt idx="335">
                  <c:v>-9.2670788064804999</c:v>
                </c:pt>
                <c:pt idx="336">
                  <c:v>-9.8753537464805685</c:v>
                </c:pt>
                <c:pt idx="337">
                  <c:v>-10.225429206480404</c:v>
                </c:pt>
                <c:pt idx="338">
                  <c:v>-10.589571480621919</c:v>
                </c:pt>
                <c:pt idx="339">
                  <c:v>-11.118065966480486</c:v>
                </c:pt>
                <c:pt idx="340">
                  <c:v>-11.550527626480559</c:v>
                </c:pt>
                <c:pt idx="341">
                  <c:v>-11.961480696480495</c:v>
                </c:pt>
                <c:pt idx="342">
                  <c:v>-12.215028366480448</c:v>
                </c:pt>
                <c:pt idx="343">
                  <c:v>-12.539986698059536</c:v>
                </c:pt>
                <c:pt idx="344">
                  <c:v>-12.919620386480489</c:v>
                </c:pt>
                <c:pt idx="345">
                  <c:v>-13.44735996648042</c:v>
                </c:pt>
                <c:pt idx="346">
                  <c:v>-13.883406666480539</c:v>
                </c:pt>
                <c:pt idx="347">
                  <c:v>-14.452700886480503</c:v>
                </c:pt>
                <c:pt idx="348">
                  <c:v>-14.729001616480501</c:v>
                </c:pt>
                <c:pt idx="349">
                  <c:v>-14.704033375758819</c:v>
                </c:pt>
                <c:pt idx="350">
                  <c:v>-14.525603326480507</c:v>
                </c:pt>
                <c:pt idx="351">
                  <c:v>-14.273128566480468</c:v>
                </c:pt>
                <c:pt idx="352">
                  <c:v>-13.922334266480506</c:v>
                </c:pt>
                <c:pt idx="353">
                  <c:v>-13.440789906480617</c:v>
                </c:pt>
                <c:pt idx="354">
                  <c:v>-13.03534168264207</c:v>
                </c:pt>
                <c:pt idx="355">
                  <c:v>-12.800389756480456</c:v>
                </c:pt>
                <c:pt idx="356">
                  <c:v>-12.718793916480308</c:v>
                </c:pt>
                <c:pt idx="357">
                  <c:v>-12.538277956480618</c:v>
                </c:pt>
                <c:pt idx="358">
                  <c:v>-12.116109566480773</c:v>
                </c:pt>
                <c:pt idx="359">
                  <c:v>-11.595232977591579</c:v>
                </c:pt>
                <c:pt idx="360">
                  <c:v>-10.670712765275749</c:v>
                </c:pt>
                <c:pt idx="361">
                  <c:v>-6.5924244875330942</c:v>
                </c:pt>
                <c:pt idx="362">
                  <c:v>-5.5225266664805037</c:v>
                </c:pt>
                <c:pt idx="363">
                  <c:v>-3.8818580364804767</c:v>
                </c:pt>
                <c:pt idx="364">
                  <c:v>-2.734816876480398</c:v>
                </c:pt>
                <c:pt idx="365">
                  <c:v>-1.7667290345655289</c:v>
                </c:pt>
                <c:pt idx="366">
                  <c:v>-0.89897581648044611</c:v>
                </c:pt>
                <c:pt idx="367">
                  <c:v>0.56354921351953835</c:v>
                </c:pt>
                <c:pt idx="368">
                  <c:v>1.9145354635193721</c:v>
                </c:pt>
                <c:pt idx="369">
                  <c:v>3.1564649135194807</c:v>
                </c:pt>
                <c:pt idx="370">
                  <c:v>3.6888001400412094</c:v>
                </c:pt>
                <c:pt idx="371">
                  <c:v>3.6778945435194612</c:v>
                </c:pt>
                <c:pt idx="372">
                  <c:v>3.2109885935194171</c:v>
                </c:pt>
                <c:pt idx="373">
                  <c:v>2.8137841335195177</c:v>
                </c:pt>
                <c:pt idx="374">
                  <c:v>2.6106366835195161</c:v>
                </c:pt>
                <c:pt idx="375">
                  <c:v>2.503563085034628</c:v>
                </c:pt>
                <c:pt idx="376">
                  <c:v>2.4172333835194877</c:v>
                </c:pt>
                <c:pt idx="377">
                  <c:v>2.2505171735194982</c:v>
                </c:pt>
                <c:pt idx="378">
                  <c:v>1.990635543519474</c:v>
                </c:pt>
                <c:pt idx="379">
                  <c:v>1.8095045235194498</c:v>
                </c:pt>
                <c:pt idx="380">
                  <c:v>1.569875751701403</c:v>
                </c:pt>
                <c:pt idx="381">
                  <c:v>1.0569942735194751</c:v>
                </c:pt>
                <c:pt idx="382">
                  <c:v>0.47646354351945835</c:v>
                </c:pt>
                <c:pt idx="383">
                  <c:v>-0.13242667648054862</c:v>
                </c:pt>
                <c:pt idx="384">
                  <c:v>-0.70184205648047482</c:v>
                </c:pt>
                <c:pt idx="385">
                  <c:v>-1.1663045664806493</c:v>
                </c:pt>
                <c:pt idx="386">
                  <c:v>-1.7291287697771898</c:v>
                </c:pt>
                <c:pt idx="387">
                  <c:v>-2.0844990664804799</c:v>
                </c:pt>
                <c:pt idx="388">
                  <c:v>-2.8936619564803872</c:v>
                </c:pt>
                <c:pt idx="389">
                  <c:v>-3.8691237364805202</c:v>
                </c:pt>
                <c:pt idx="390">
                  <c:v>-5.4871206064805449</c:v>
                </c:pt>
                <c:pt idx="391">
                  <c:v>-6.4726185395988836</c:v>
                </c:pt>
                <c:pt idx="392">
                  <c:v>-7.8248456164804185</c:v>
                </c:pt>
                <c:pt idx="393">
                  <c:v>-8.6840960164803676</c:v>
                </c:pt>
                <c:pt idx="394">
                  <c:v>-9.4957398464804914</c:v>
                </c:pt>
                <c:pt idx="395">
                  <c:v>-10.49803386648035</c:v>
                </c:pt>
                <c:pt idx="396">
                  <c:v>-11.052666283871829</c:v>
                </c:pt>
                <c:pt idx="397">
                  <c:v>-11.720896616480546</c:v>
                </c:pt>
                <c:pt idx="398">
                  <c:v>-12.013695316480502</c:v>
                </c:pt>
                <c:pt idx="399">
                  <c:v>-12.341811716480493</c:v>
                </c:pt>
                <c:pt idx="400">
                  <c:v>-12.407340566480414</c:v>
                </c:pt>
                <c:pt idx="401">
                  <c:v>-12.212265177591448</c:v>
                </c:pt>
                <c:pt idx="402">
                  <c:v>-11.862299530398181</c:v>
                </c:pt>
                <c:pt idx="403">
                  <c:v>-11.589605646480464</c:v>
                </c:pt>
                <c:pt idx="404">
                  <c:v>-11.427976946480568</c:v>
                </c:pt>
                <c:pt idx="405">
                  <c:v>-11.486387256480405</c:v>
                </c:pt>
                <c:pt idx="406">
                  <c:v>-11.628890026480418</c:v>
                </c:pt>
                <c:pt idx="407">
                  <c:v>-11.709496303039661</c:v>
                </c:pt>
                <c:pt idx="408">
                  <c:v>-11.896873166480475</c:v>
                </c:pt>
                <c:pt idx="409">
                  <c:v>-12.038803756480318</c:v>
                </c:pt>
                <c:pt idx="410">
                  <c:v>-12.128393856480548</c:v>
                </c:pt>
                <c:pt idx="411">
                  <c:v>-12.185612906480429</c:v>
                </c:pt>
                <c:pt idx="412">
                  <c:v>-12.421222031997743</c:v>
                </c:pt>
                <c:pt idx="413">
                  <c:v>-12.591953166480449</c:v>
                </c:pt>
                <c:pt idx="414">
                  <c:v>-12.515351906480447</c:v>
                </c:pt>
                <c:pt idx="415">
                  <c:v>-12.26685324648065</c:v>
                </c:pt>
                <c:pt idx="416">
                  <c:v>-12.082013496480457</c:v>
                </c:pt>
                <c:pt idx="417">
                  <c:v>-11.907102718654372</c:v>
                </c:pt>
                <c:pt idx="418">
                  <c:v>-11.137881146480398</c:v>
                </c:pt>
                <c:pt idx="419">
                  <c:v>-10.782286066480482</c:v>
                </c:pt>
                <c:pt idx="420">
                  <c:v>-5.8838443998138414</c:v>
                </c:pt>
                <c:pt idx="421">
                  <c:v>-4.4807621664804884</c:v>
                </c:pt>
                <c:pt idx="422">
                  <c:v>-2.6244306464803544</c:v>
                </c:pt>
                <c:pt idx="423">
                  <c:v>-1.2577645164805897</c:v>
                </c:pt>
                <c:pt idx="424">
                  <c:v>-0.45113216538169382</c:v>
                </c:pt>
                <c:pt idx="425">
                  <c:v>0.65822402351956733</c:v>
                </c:pt>
                <c:pt idx="426">
                  <c:v>1.5261596335194838</c:v>
                </c:pt>
                <c:pt idx="427">
                  <c:v>2.8609436106028308</c:v>
                </c:pt>
                <c:pt idx="428">
                  <c:v>7.1621239335195765</c:v>
                </c:pt>
                <c:pt idx="429">
                  <c:v>7.4362435535196596</c:v>
                </c:pt>
                <c:pt idx="430">
                  <c:v>8.0101363314787228</c:v>
                </c:pt>
                <c:pt idx="431">
                  <c:v>8.348858273519518</c:v>
                </c:pt>
                <c:pt idx="432">
                  <c:v>8.2623537435196219</c:v>
                </c:pt>
                <c:pt idx="433">
                  <c:v>7.7546337435195394</c:v>
                </c:pt>
                <c:pt idx="434">
                  <c:v>7.2296892635194165</c:v>
                </c:pt>
                <c:pt idx="435">
                  <c:v>6.6027379091292806</c:v>
                </c:pt>
                <c:pt idx="436">
                  <c:v>6.3269136754550379</c:v>
                </c:pt>
                <c:pt idx="437">
                  <c:v>3.4071733382814284</c:v>
                </c:pt>
                <c:pt idx="438">
                  <c:v>3.1200813735194832</c:v>
                </c:pt>
                <c:pt idx="439">
                  <c:v>2.7599549335194378</c:v>
                </c:pt>
                <c:pt idx="440">
                  <c:v>2.0180178335195067</c:v>
                </c:pt>
                <c:pt idx="441">
                  <c:v>1.3329522163477781</c:v>
                </c:pt>
                <c:pt idx="442">
                  <c:v>0.53975045351934736</c:v>
                </c:pt>
                <c:pt idx="443">
                  <c:v>-0.43190211648061488</c:v>
                </c:pt>
                <c:pt idx="444">
                  <c:v>-1.11351594648049</c:v>
                </c:pt>
                <c:pt idx="445">
                  <c:v>-1.0069662364804495</c:v>
                </c:pt>
                <c:pt idx="446">
                  <c:v>-0.4371336422380665</c:v>
                </c:pt>
                <c:pt idx="447">
                  <c:v>-2.7428306480302988E-2</c:v>
                </c:pt>
                <c:pt idx="448">
                  <c:v>0.10544021351952891</c:v>
                </c:pt>
                <c:pt idx="449">
                  <c:v>-0.22077881648044695</c:v>
                </c:pt>
                <c:pt idx="450">
                  <c:v>-0.68365827648054456</c:v>
                </c:pt>
                <c:pt idx="451">
                  <c:v>-1.0786410664804293</c:v>
                </c:pt>
                <c:pt idx="452">
                  <c:v>-1.2299082964805996</c:v>
                </c:pt>
                <c:pt idx="453">
                  <c:v>-1.1662378464805301</c:v>
                </c:pt>
                <c:pt idx="454">
                  <c:v>-0.85268712648043365</c:v>
                </c:pt>
                <c:pt idx="455">
                  <c:v>-0.57577981648062104</c:v>
                </c:pt>
                <c:pt idx="456">
                  <c:v>-0.41535061967201226</c:v>
                </c:pt>
                <c:pt idx="457">
                  <c:v>-0.38172922648047347</c:v>
                </c:pt>
                <c:pt idx="458">
                  <c:v>-0.43168281648060325</c:v>
                </c:pt>
                <c:pt idx="459">
                  <c:v>-0.57705435648048975</c:v>
                </c:pt>
                <c:pt idx="460">
                  <c:v>-0.80355908648039165</c:v>
                </c:pt>
                <c:pt idx="461">
                  <c:v>-0.88976422032673952</c:v>
                </c:pt>
                <c:pt idx="462">
                  <c:v>-0.74083542648048939</c:v>
                </c:pt>
                <c:pt idx="463">
                  <c:v>-0.607099266480434</c:v>
                </c:pt>
                <c:pt idx="464">
                  <c:v>-0.45729726648035279</c:v>
                </c:pt>
                <c:pt idx="465">
                  <c:v>6.3672533519550711E-2</c:v>
                </c:pt>
                <c:pt idx="466">
                  <c:v>0.46960040091084987</c:v>
                </c:pt>
                <c:pt idx="467">
                  <c:v>0.45070961351957806</c:v>
                </c:pt>
                <c:pt idx="468">
                  <c:v>0.46057019351961587</c:v>
                </c:pt>
                <c:pt idx="469">
                  <c:v>0.52483503351951022</c:v>
                </c:pt>
                <c:pt idx="470">
                  <c:v>0.67989868351952776</c:v>
                </c:pt>
                <c:pt idx="471">
                  <c:v>0.69317734766093508</c:v>
                </c:pt>
                <c:pt idx="472">
                  <c:v>0.74891541351961344</c:v>
                </c:pt>
                <c:pt idx="473">
                  <c:v>0.74904273351947592</c:v>
                </c:pt>
                <c:pt idx="474">
                  <c:v>0.75251593351939183</c:v>
                </c:pt>
                <c:pt idx="475">
                  <c:v>0.72680578351962399</c:v>
                </c:pt>
                <c:pt idx="476">
                  <c:v>0.72471896509854661</c:v>
                </c:pt>
                <c:pt idx="477">
                  <c:v>0.71640743351948011</c:v>
                </c:pt>
                <c:pt idx="478">
                  <c:v>0.70704593351956846</c:v>
                </c:pt>
                <c:pt idx="479">
                  <c:v>0.72167937351972189</c:v>
                </c:pt>
                <c:pt idx="480">
                  <c:v>0.71451723351940277</c:v>
                </c:pt>
                <c:pt idx="481">
                  <c:v>0.64116787291328703</c:v>
                </c:pt>
                <c:pt idx="482">
                  <c:v>0.74030709351947799</c:v>
                </c:pt>
                <c:pt idx="483">
                  <c:v>0.70307005351941299</c:v>
                </c:pt>
                <c:pt idx="484">
                  <c:v>0.72418422351958811</c:v>
                </c:pt>
                <c:pt idx="485">
                  <c:v>0.70605449351944682</c:v>
                </c:pt>
                <c:pt idx="486">
                  <c:v>0.71628811246687163</c:v>
                </c:pt>
                <c:pt idx="487">
                  <c:v>0.72007541351966775</c:v>
                </c:pt>
                <c:pt idx="488">
                  <c:v>0.71195981351948767</c:v>
                </c:pt>
                <c:pt idx="489">
                  <c:v>0.72585387351939989</c:v>
                </c:pt>
                <c:pt idx="490">
                  <c:v>0.7221043335194548</c:v>
                </c:pt>
                <c:pt idx="491">
                  <c:v>0.73188258943343953</c:v>
                </c:pt>
                <c:pt idx="492">
                  <c:v>0.72409707351944674</c:v>
                </c:pt>
                <c:pt idx="493">
                  <c:v>0.73010392351959452</c:v>
                </c:pt>
                <c:pt idx="494">
                  <c:v>0.71507436830214033</c:v>
                </c:pt>
                <c:pt idx="495">
                  <c:v>0.72227370999016216</c:v>
                </c:pt>
                <c:pt idx="496">
                  <c:v>0.72099216351954065</c:v>
                </c:pt>
                <c:pt idx="497">
                  <c:v>0.72378072839146068</c:v>
                </c:pt>
                <c:pt idx="498">
                  <c:v>0.72283438351956875</c:v>
                </c:pt>
                <c:pt idx="499">
                  <c:v>0.72194399351959004</c:v>
                </c:pt>
                <c:pt idx="500">
                  <c:v>0.72220870351945665</c:v>
                </c:pt>
                <c:pt idx="501">
                  <c:v>0.73060503351956874</c:v>
                </c:pt>
                <c:pt idx="502">
                  <c:v>0.73052686830206426</c:v>
                </c:pt>
                <c:pt idx="503">
                  <c:v>0.75891393351951009</c:v>
                </c:pt>
                <c:pt idx="504">
                  <c:v>0.75905197351954912</c:v>
                </c:pt>
                <c:pt idx="505">
                  <c:v>0.7621697935195777</c:v>
                </c:pt>
                <c:pt idx="506">
                  <c:v>0.76479294351939753</c:v>
                </c:pt>
                <c:pt idx="507">
                  <c:v>0.76832208351953668</c:v>
                </c:pt>
                <c:pt idx="508">
                  <c:v>0.77111100422654122</c:v>
                </c:pt>
                <c:pt idx="509">
                  <c:v>0.77532222351958258</c:v>
                </c:pt>
                <c:pt idx="510">
                  <c:v>0.77778008351950434</c:v>
                </c:pt>
                <c:pt idx="511">
                  <c:v>0.77788313351952521</c:v>
                </c:pt>
                <c:pt idx="512">
                  <c:v>0.7780210335194252</c:v>
                </c:pt>
                <c:pt idx="513">
                  <c:v>0.77941100422670262</c:v>
                </c:pt>
                <c:pt idx="514">
                  <c:v>0.77726031351956348</c:v>
                </c:pt>
                <c:pt idx="515">
                  <c:v>0.77704223351942603</c:v>
                </c:pt>
                <c:pt idx="516">
                  <c:v>0.77704393351943879</c:v>
                </c:pt>
                <c:pt idx="517">
                  <c:v>0.7765617460194677</c:v>
                </c:pt>
                <c:pt idx="518">
                  <c:v>0.77385113351944512</c:v>
                </c:pt>
                <c:pt idx="519">
                  <c:v>0.77380393351951893</c:v>
                </c:pt>
                <c:pt idx="520">
                  <c:v>0.77391793351954308</c:v>
                </c:pt>
                <c:pt idx="521">
                  <c:v>0.77417701351953583</c:v>
                </c:pt>
                <c:pt idx="522">
                  <c:v>0.77429893351951984</c:v>
                </c:pt>
                <c:pt idx="523">
                  <c:v>0.77429893351951984</c:v>
                </c:pt>
                <c:pt idx="524">
                  <c:v>0.77429893351949186</c:v>
                </c:pt>
                <c:pt idx="525">
                  <c:v>0.7751660835196077</c:v>
                </c:pt>
                <c:pt idx="526">
                  <c:v>0.77533393351960556</c:v>
                </c:pt>
                <c:pt idx="527">
                  <c:v>0.77533393351960556</c:v>
                </c:pt>
                <c:pt idx="528">
                  <c:v>0.77533393351959234</c:v>
                </c:pt>
                <c:pt idx="529">
                  <c:v>0.77533393351956303</c:v>
                </c:pt>
                <c:pt idx="530">
                  <c:v>0.77533393351960556</c:v>
                </c:pt>
                <c:pt idx="531">
                  <c:v>0.77533393351960556</c:v>
                </c:pt>
                <c:pt idx="532">
                  <c:v>0.77533393351960556</c:v>
                </c:pt>
                <c:pt idx="533">
                  <c:v>0.77533393351960556</c:v>
                </c:pt>
                <c:pt idx="534">
                  <c:v>0.77414019882543561</c:v>
                </c:pt>
                <c:pt idx="535">
                  <c:v>0.77333393351938307</c:v>
                </c:pt>
                <c:pt idx="536">
                  <c:v>0.77333393351938307</c:v>
                </c:pt>
                <c:pt idx="537">
                  <c:v>0.77333393351938307</c:v>
                </c:pt>
                <c:pt idx="538">
                  <c:v>0.77357852875751121</c:v>
                </c:pt>
                <c:pt idx="539">
                  <c:v>0.77345993351940656</c:v>
                </c:pt>
                <c:pt idx="540">
                  <c:v>0.77334149351938453</c:v>
                </c:pt>
                <c:pt idx="541">
                  <c:v>0.77333393351938307</c:v>
                </c:pt>
                <c:pt idx="542">
                  <c:v>0.77333393351938307</c:v>
                </c:pt>
                <c:pt idx="543">
                  <c:v>0.77280764780523725</c:v>
                </c:pt>
                <c:pt idx="544">
                  <c:v>0.7724198135195216</c:v>
                </c:pt>
                <c:pt idx="545">
                  <c:v>0.77225173997115371</c:v>
                </c:pt>
                <c:pt idx="546">
                  <c:v>0.77288393351953921</c:v>
                </c:pt>
                <c:pt idx="547">
                  <c:v>0.77288393351960971</c:v>
                </c:pt>
                <c:pt idx="548">
                  <c:v>0.77288393351960971</c:v>
                </c:pt>
                <c:pt idx="549">
                  <c:v>0.77288393351960971</c:v>
                </c:pt>
                <c:pt idx="550">
                  <c:v>0.77288393351960971</c:v>
                </c:pt>
                <c:pt idx="551">
                  <c:v>0.77290593351952719</c:v>
                </c:pt>
                <c:pt idx="552">
                  <c:v>0.77299393351950363</c:v>
                </c:pt>
                <c:pt idx="553">
                  <c:v>0.77364322644901284</c:v>
                </c:pt>
                <c:pt idx="554">
                  <c:v>0.77494793351962865</c:v>
                </c:pt>
                <c:pt idx="555">
                  <c:v>0.77543393351960865</c:v>
                </c:pt>
                <c:pt idx="556">
                  <c:v>0.77525075351960149</c:v>
                </c:pt>
                <c:pt idx="557">
                  <c:v>0.77444201351952047</c:v>
                </c:pt>
                <c:pt idx="558">
                  <c:v>0.77612625983515215</c:v>
                </c:pt>
                <c:pt idx="559">
                  <c:v>0.77635393351937576</c:v>
                </c:pt>
                <c:pt idx="560">
                  <c:v>0.77635393351937576</c:v>
                </c:pt>
                <c:pt idx="561">
                  <c:v>0.77635393351953186</c:v>
                </c:pt>
                <c:pt idx="562">
                  <c:v>0.77555793351962254</c:v>
                </c:pt>
                <c:pt idx="563">
                  <c:v>0.77555793351967972</c:v>
                </c:pt>
                <c:pt idx="564">
                  <c:v>0.77555793351967972</c:v>
                </c:pt>
                <c:pt idx="565">
                  <c:v>0.77555793351967972</c:v>
                </c:pt>
                <c:pt idx="566">
                  <c:v>0.77555793351967972</c:v>
                </c:pt>
                <c:pt idx="567">
                  <c:v>0.77555793351967972</c:v>
                </c:pt>
                <c:pt idx="568">
                  <c:v>0.77555793351969382</c:v>
                </c:pt>
                <c:pt idx="569">
                  <c:v>0.77544762317467231</c:v>
                </c:pt>
                <c:pt idx="570">
                  <c:v>0.7749939335195557</c:v>
                </c:pt>
                <c:pt idx="571">
                  <c:v>0.77651083351946792</c:v>
                </c:pt>
                <c:pt idx="572">
                  <c:v>0.77900393351961961</c:v>
                </c:pt>
                <c:pt idx="573">
                  <c:v>0.77900393351961961</c:v>
                </c:pt>
                <c:pt idx="574">
                  <c:v>0.7772606335193919</c:v>
                </c:pt>
                <c:pt idx="575">
                  <c:v>0.77621393351952972</c:v>
                </c:pt>
                <c:pt idx="576">
                  <c:v>0.78025393351949035</c:v>
                </c:pt>
                <c:pt idx="577">
                  <c:v>0.78050634168265087</c:v>
                </c:pt>
                <c:pt idx="578">
                  <c:v>0.78057393351940663</c:v>
                </c:pt>
                <c:pt idx="579">
                  <c:v>0.78057393351940663</c:v>
                </c:pt>
                <c:pt idx="580">
                  <c:v>0.78057393351940663</c:v>
                </c:pt>
                <c:pt idx="581">
                  <c:v>0.78237263351931574</c:v>
                </c:pt>
                <c:pt idx="582">
                  <c:v>0.78540074074838628</c:v>
                </c:pt>
                <c:pt idx="583">
                  <c:v>0.7957127606801605</c:v>
                </c:pt>
                <c:pt idx="584">
                  <c:v>0.79559393351959906</c:v>
                </c:pt>
                <c:pt idx="585">
                  <c:v>0.79622360351949473</c:v>
                </c:pt>
                <c:pt idx="586">
                  <c:v>0.7987962935194749</c:v>
                </c:pt>
                <c:pt idx="587">
                  <c:v>0.80213662739714653</c:v>
                </c:pt>
                <c:pt idx="588">
                  <c:v>0.80452550351944363</c:v>
                </c:pt>
                <c:pt idx="589">
                  <c:v>0.80498393351955233</c:v>
                </c:pt>
                <c:pt idx="590">
                  <c:v>0.81543360999002346</c:v>
                </c:pt>
                <c:pt idx="591">
                  <c:v>0.81549393351944865</c:v>
                </c:pt>
                <c:pt idx="592">
                  <c:v>0.81549393351944865</c:v>
                </c:pt>
                <c:pt idx="593">
                  <c:v>0.81546435018611851</c:v>
                </c:pt>
                <c:pt idx="594">
                  <c:v>0.81545393351944995</c:v>
                </c:pt>
                <c:pt idx="595">
                  <c:v>0.81545393351944995</c:v>
                </c:pt>
                <c:pt idx="596">
                  <c:v>0.8154539335195361</c:v>
                </c:pt>
                <c:pt idx="597">
                  <c:v>0.8166939335195329</c:v>
                </c:pt>
                <c:pt idx="598">
                  <c:v>0.81707065765745412</c:v>
                </c:pt>
                <c:pt idx="599">
                  <c:v>0.81807693351953614</c:v>
                </c:pt>
                <c:pt idx="600">
                  <c:v>0.81813393351954833</c:v>
                </c:pt>
                <c:pt idx="601">
                  <c:v>0.81813393351954833</c:v>
                </c:pt>
                <c:pt idx="602">
                  <c:v>0.81813393351954833</c:v>
                </c:pt>
                <c:pt idx="603">
                  <c:v>0.81813393351954833</c:v>
                </c:pt>
                <c:pt idx="604">
                  <c:v>0.81813393351954833</c:v>
                </c:pt>
                <c:pt idx="605">
                  <c:v>0.81791673351959671</c:v>
                </c:pt>
                <c:pt idx="606">
                  <c:v>0.81767533351964639</c:v>
                </c:pt>
                <c:pt idx="607">
                  <c:v>0.81730393351966768</c:v>
                </c:pt>
                <c:pt idx="608">
                  <c:v>0.81726133351955443</c:v>
                </c:pt>
                <c:pt idx="609">
                  <c:v>0.81711367351960063</c:v>
                </c:pt>
                <c:pt idx="610">
                  <c:v>0.81710793351966515</c:v>
                </c:pt>
                <c:pt idx="611">
                  <c:v>0.81710793351965094</c:v>
                </c:pt>
                <c:pt idx="612">
                  <c:v>0.81791393351953545</c:v>
                </c:pt>
                <c:pt idx="613">
                  <c:v>0.81824473351972071</c:v>
                </c:pt>
                <c:pt idx="614">
                  <c:v>0.81860393351968386</c:v>
                </c:pt>
                <c:pt idx="615">
                  <c:v>0.81860393351968386</c:v>
                </c:pt>
                <c:pt idx="616">
                  <c:v>0.81860393351968386</c:v>
                </c:pt>
                <c:pt idx="617">
                  <c:v>0.81860393351966865</c:v>
                </c:pt>
                <c:pt idx="618">
                  <c:v>0.81901733351963912</c:v>
                </c:pt>
                <c:pt idx="619">
                  <c:v>0.82089767351931353</c:v>
                </c:pt>
                <c:pt idx="620">
                  <c:v>0.82045213351949564</c:v>
                </c:pt>
                <c:pt idx="621">
                  <c:v>0.82386405256720263</c:v>
                </c:pt>
                <c:pt idx="622">
                  <c:v>0.82265307351950612</c:v>
                </c:pt>
                <c:pt idx="623">
                  <c:v>0.8229676544497696</c:v>
                </c:pt>
                <c:pt idx="624">
                  <c:v>0.82400696351953684</c:v>
                </c:pt>
                <c:pt idx="625">
                  <c:v>0.82418793351952602</c:v>
                </c:pt>
                <c:pt idx="626">
                  <c:v>0.82418793351952602</c:v>
                </c:pt>
                <c:pt idx="627">
                  <c:v>0.82418793351952602</c:v>
                </c:pt>
                <c:pt idx="628">
                  <c:v>0.82418793351948361</c:v>
                </c:pt>
                <c:pt idx="629">
                  <c:v>0.82507417351948376</c:v>
                </c:pt>
                <c:pt idx="630">
                  <c:v>0.82567393351945506</c:v>
                </c:pt>
                <c:pt idx="631">
                  <c:v>0.82593917351954471</c:v>
                </c:pt>
                <c:pt idx="632">
                  <c:v>0.82758393351947845</c:v>
                </c:pt>
                <c:pt idx="633">
                  <c:v>0.82781163351953257</c:v>
                </c:pt>
                <c:pt idx="634">
                  <c:v>0.82887029351960129</c:v>
                </c:pt>
                <c:pt idx="635">
                  <c:v>0.82926153556034876</c:v>
                </c:pt>
                <c:pt idx="636">
                  <c:v>0.82997287351938265</c:v>
                </c:pt>
                <c:pt idx="637">
                  <c:v>0.83032393351949585</c:v>
                </c:pt>
                <c:pt idx="638">
                  <c:v>0.83036173351942555</c:v>
                </c:pt>
                <c:pt idx="639">
                  <c:v>0.8306959335195665</c:v>
                </c:pt>
                <c:pt idx="640">
                  <c:v>0.83022536509852785</c:v>
                </c:pt>
                <c:pt idx="641">
                  <c:v>0.82994448351956984</c:v>
                </c:pt>
                <c:pt idx="642">
                  <c:v>0.82977883351945736</c:v>
                </c:pt>
                <c:pt idx="643">
                  <c:v>0.82980393351952986</c:v>
                </c:pt>
                <c:pt idx="644">
                  <c:v>0.82957333351954865</c:v>
                </c:pt>
                <c:pt idx="645">
                  <c:v>0.82975503351954882</c:v>
                </c:pt>
                <c:pt idx="646">
                  <c:v>0.82804791311130632</c:v>
                </c:pt>
                <c:pt idx="647">
                  <c:v>0.82774749351968258</c:v>
                </c:pt>
                <c:pt idx="648">
                  <c:v>0.82612683351958283</c:v>
                </c:pt>
                <c:pt idx="649">
                  <c:v>0.82613563351960051</c:v>
                </c:pt>
                <c:pt idx="650">
                  <c:v>0.82658228351955643</c:v>
                </c:pt>
                <c:pt idx="651">
                  <c:v>0.82699903556026388</c:v>
                </c:pt>
                <c:pt idx="652">
                  <c:v>0.82526283351954621</c:v>
                </c:pt>
                <c:pt idx="653">
                  <c:v>0.82485933351944274</c:v>
                </c:pt>
                <c:pt idx="654">
                  <c:v>0.82485393351945058</c:v>
                </c:pt>
                <c:pt idx="655">
                  <c:v>0.82490153351952433</c:v>
                </c:pt>
                <c:pt idx="656">
                  <c:v>0.82520142331534885</c:v>
                </c:pt>
                <c:pt idx="657">
                  <c:v>0.82497763351951137</c:v>
                </c:pt>
                <c:pt idx="658">
                  <c:v>0.82382258351958748</c:v>
                </c:pt>
                <c:pt idx="659">
                  <c:v>0.82350393351959073</c:v>
                </c:pt>
                <c:pt idx="660">
                  <c:v>0.82350393351959073</c:v>
                </c:pt>
                <c:pt idx="661">
                  <c:v>0.82350393351959073</c:v>
                </c:pt>
                <c:pt idx="662">
                  <c:v>0.82350393351959073</c:v>
                </c:pt>
                <c:pt idx="663">
                  <c:v>0.82350603351959384</c:v>
                </c:pt>
                <c:pt idx="664">
                  <c:v>0.82364913351951219</c:v>
                </c:pt>
                <c:pt idx="665">
                  <c:v>0.82358033351964366</c:v>
                </c:pt>
                <c:pt idx="666">
                  <c:v>0.82357393351963992</c:v>
                </c:pt>
                <c:pt idx="667">
                  <c:v>0.82357393351963992</c:v>
                </c:pt>
                <c:pt idx="668">
                  <c:v>0.82357393351963992</c:v>
                </c:pt>
                <c:pt idx="669">
                  <c:v>0.82357393351963992</c:v>
                </c:pt>
                <c:pt idx="670">
                  <c:v>0.82247909351969073</c:v>
                </c:pt>
                <c:pt idx="671">
                  <c:v>0.82105993351965012</c:v>
                </c:pt>
                <c:pt idx="672">
                  <c:v>0.82105993351970741</c:v>
                </c:pt>
                <c:pt idx="673">
                  <c:v>0.82105993351970741</c:v>
                </c:pt>
                <c:pt idx="674">
                  <c:v>0.82105993351970741</c:v>
                </c:pt>
                <c:pt idx="675">
                  <c:v>0.82105993351970741</c:v>
                </c:pt>
                <c:pt idx="676">
                  <c:v>0.82105993351970741</c:v>
                </c:pt>
                <c:pt idx="677">
                  <c:v>0.82105993351969331</c:v>
                </c:pt>
                <c:pt idx="678">
                  <c:v>0.82105993351970741</c:v>
                </c:pt>
                <c:pt idx="679">
                  <c:v>0.82105993351970741</c:v>
                </c:pt>
                <c:pt idx="680">
                  <c:v>0.82105993351970741</c:v>
                </c:pt>
                <c:pt idx="681">
                  <c:v>0.82105993351970741</c:v>
                </c:pt>
                <c:pt idx="682">
                  <c:v>0.82105993351970741</c:v>
                </c:pt>
                <c:pt idx="683">
                  <c:v>0.82105993351970741</c:v>
                </c:pt>
                <c:pt idx="684">
                  <c:v>0.82105993351967921</c:v>
                </c:pt>
                <c:pt idx="685">
                  <c:v>0.82088993351951189</c:v>
                </c:pt>
                <c:pt idx="686">
                  <c:v>0.81996663351960009</c:v>
                </c:pt>
                <c:pt idx="687">
                  <c:v>0.81845442351958453</c:v>
                </c:pt>
                <c:pt idx="688">
                  <c:v>0.81651702875748722</c:v>
                </c:pt>
                <c:pt idx="689">
                  <c:v>0.81610803351964123</c:v>
                </c:pt>
                <c:pt idx="690">
                  <c:v>0.8160139335196277</c:v>
                </c:pt>
                <c:pt idx="691">
                  <c:v>0.81607187351966215</c:v>
                </c:pt>
                <c:pt idx="692">
                  <c:v>0.81573927834696769</c:v>
                </c:pt>
                <c:pt idx="693">
                  <c:v>0.81540845732904277</c:v>
                </c:pt>
                <c:pt idx="694">
                  <c:v>0.8145091939361605</c:v>
                </c:pt>
                <c:pt idx="695">
                  <c:v>0.81246853351946413</c:v>
                </c:pt>
                <c:pt idx="696">
                  <c:v>0.8122723335195029</c:v>
                </c:pt>
                <c:pt idx="697">
                  <c:v>0.81230893351949063</c:v>
                </c:pt>
                <c:pt idx="698">
                  <c:v>0.81230038351961298</c:v>
                </c:pt>
                <c:pt idx="699">
                  <c:v>0.81226393351963111</c:v>
                </c:pt>
                <c:pt idx="700">
                  <c:v>0.81137703351960599</c:v>
                </c:pt>
                <c:pt idx="701">
                  <c:v>0.81103433351960064</c:v>
                </c:pt>
                <c:pt idx="702">
                  <c:v>0.81107393351960955</c:v>
                </c:pt>
                <c:pt idx="703">
                  <c:v>0.81054923351946806</c:v>
                </c:pt>
                <c:pt idx="704">
                  <c:v>0.80962052175478061</c:v>
                </c:pt>
                <c:pt idx="705">
                  <c:v>0.81019413351948977</c:v>
                </c:pt>
                <c:pt idx="706">
                  <c:v>0.81104663351951189</c:v>
                </c:pt>
                <c:pt idx="707">
                  <c:v>0.81118501351939365</c:v>
                </c:pt>
                <c:pt idx="708">
                  <c:v>0.81197337351950805</c:v>
                </c:pt>
                <c:pt idx="709">
                  <c:v>0.81198893351951673</c:v>
                </c:pt>
                <c:pt idx="710">
                  <c:v>0.81189848351950133</c:v>
                </c:pt>
                <c:pt idx="711">
                  <c:v>0.81127893351941904</c:v>
                </c:pt>
                <c:pt idx="712">
                  <c:v>0.81127893351941904</c:v>
                </c:pt>
                <c:pt idx="713">
                  <c:v>0.81127893351941904</c:v>
                </c:pt>
                <c:pt idx="714">
                  <c:v>0.81119270902979679</c:v>
                </c:pt>
                <c:pt idx="715">
                  <c:v>0.81050193351961763</c:v>
                </c:pt>
                <c:pt idx="716">
                  <c:v>0.80865173351944175</c:v>
                </c:pt>
                <c:pt idx="717">
                  <c:v>0.80846393351943391</c:v>
                </c:pt>
                <c:pt idx="718">
                  <c:v>0.80846393351943391</c:v>
                </c:pt>
                <c:pt idx="719">
                  <c:v>0.80846393351943391</c:v>
                </c:pt>
                <c:pt idx="720">
                  <c:v>0.80814373351957369</c:v>
                </c:pt>
                <c:pt idx="721">
                  <c:v>0.80817273351961205</c:v>
                </c:pt>
                <c:pt idx="722">
                  <c:v>0.80831973351944064</c:v>
                </c:pt>
                <c:pt idx="723">
                  <c:v>0.80836393351947411</c:v>
                </c:pt>
                <c:pt idx="724">
                  <c:v>0.80805378045835141</c:v>
                </c:pt>
                <c:pt idx="725">
                  <c:v>0.80901988351965315</c:v>
                </c:pt>
                <c:pt idx="726">
                  <c:v>0.80853171351950093</c:v>
                </c:pt>
                <c:pt idx="727">
                  <c:v>0.80858423351963893</c:v>
                </c:pt>
                <c:pt idx="728">
                  <c:v>0.80853993351962572</c:v>
                </c:pt>
                <c:pt idx="729">
                  <c:v>0.80853993351962572</c:v>
                </c:pt>
                <c:pt idx="730">
                  <c:v>0.8084791335195276</c:v>
                </c:pt>
                <c:pt idx="731">
                  <c:v>0.80821993351949695</c:v>
                </c:pt>
                <c:pt idx="732">
                  <c:v>0.80817769351946911</c:v>
                </c:pt>
                <c:pt idx="733">
                  <c:v>0.80732133351949786</c:v>
                </c:pt>
                <c:pt idx="734">
                  <c:v>0.80781145929292109</c:v>
                </c:pt>
                <c:pt idx="735">
                  <c:v>0.80587709351954251</c:v>
                </c:pt>
                <c:pt idx="736">
                  <c:v>0.80401931351933364</c:v>
                </c:pt>
                <c:pt idx="737">
                  <c:v>0.80428393351951488</c:v>
                </c:pt>
                <c:pt idx="738">
                  <c:v>0.80428393351951488</c:v>
                </c:pt>
                <c:pt idx="739">
                  <c:v>0.80428393351951488</c:v>
                </c:pt>
                <c:pt idx="740">
                  <c:v>0.80428393351951488</c:v>
                </c:pt>
                <c:pt idx="741">
                  <c:v>0.80428393351951488</c:v>
                </c:pt>
                <c:pt idx="742">
                  <c:v>0.80428393351951488</c:v>
                </c:pt>
                <c:pt idx="743">
                  <c:v>0.80428393351951488</c:v>
                </c:pt>
                <c:pt idx="744">
                  <c:v>0.80428393351951488</c:v>
                </c:pt>
                <c:pt idx="745">
                  <c:v>0.80428393351951488</c:v>
                </c:pt>
                <c:pt idx="746">
                  <c:v>0.80428393351951488</c:v>
                </c:pt>
                <c:pt idx="747">
                  <c:v>0.80428393351951488</c:v>
                </c:pt>
                <c:pt idx="748">
                  <c:v>0.80428393351951488</c:v>
                </c:pt>
                <c:pt idx="749">
                  <c:v>0.80428393351951488</c:v>
                </c:pt>
                <c:pt idx="750">
                  <c:v>0.80555799351958612</c:v>
                </c:pt>
                <c:pt idx="751">
                  <c:v>0.80885187351960186</c:v>
                </c:pt>
                <c:pt idx="752">
                  <c:v>0.80891393351960561</c:v>
                </c:pt>
                <c:pt idx="753">
                  <c:v>0.80891393351960561</c:v>
                </c:pt>
                <c:pt idx="754">
                  <c:v>0.8089139335196196</c:v>
                </c:pt>
                <c:pt idx="755">
                  <c:v>0.80891393351960561</c:v>
                </c:pt>
                <c:pt idx="756">
                  <c:v>0.80891393351960561</c:v>
                </c:pt>
                <c:pt idx="757">
                  <c:v>0.80889553351963295</c:v>
                </c:pt>
                <c:pt idx="758">
                  <c:v>0.80856543351949173</c:v>
                </c:pt>
                <c:pt idx="759">
                  <c:v>0.80798862101961788</c:v>
                </c:pt>
                <c:pt idx="760">
                  <c:v>0.80733393351960103</c:v>
                </c:pt>
                <c:pt idx="761">
                  <c:v>0.80607393351948686</c:v>
                </c:pt>
                <c:pt idx="762">
                  <c:v>0.80607393351960044</c:v>
                </c:pt>
                <c:pt idx="763">
                  <c:v>0.80607393351960044</c:v>
                </c:pt>
                <c:pt idx="764">
                  <c:v>0.80607393351960044</c:v>
                </c:pt>
                <c:pt idx="765">
                  <c:v>0.80607393351960044</c:v>
                </c:pt>
                <c:pt idx="766">
                  <c:v>0.80607393351960044</c:v>
                </c:pt>
                <c:pt idx="767">
                  <c:v>0.80607843351959008</c:v>
                </c:pt>
                <c:pt idx="768">
                  <c:v>0.80611758351953711</c:v>
                </c:pt>
                <c:pt idx="769">
                  <c:v>0.80611393351954064</c:v>
                </c:pt>
                <c:pt idx="770">
                  <c:v>0.80592881156830898</c:v>
                </c:pt>
                <c:pt idx="771">
                  <c:v>0.80579393351955431</c:v>
                </c:pt>
                <c:pt idx="772">
                  <c:v>0.80579393351955431</c:v>
                </c:pt>
                <c:pt idx="773">
                  <c:v>0.80579393351955431</c:v>
                </c:pt>
                <c:pt idx="774">
                  <c:v>0.80438118351949583</c:v>
                </c:pt>
                <c:pt idx="775">
                  <c:v>0.80406893351950381</c:v>
                </c:pt>
                <c:pt idx="776">
                  <c:v>0.80406893351950381</c:v>
                </c:pt>
                <c:pt idx="777">
                  <c:v>0.80450955351949571</c:v>
                </c:pt>
                <c:pt idx="778">
                  <c:v>0.8047479335194957</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0.80055701351960862</c:v>
                </c:pt>
                <c:pt idx="793">
                  <c:v>0.80040853351960095</c:v>
                </c:pt>
                <c:pt idx="794">
                  <c:v>0.80080083351933373</c:v>
                </c:pt>
                <c:pt idx="795">
                  <c:v>0.80064179351936215</c:v>
                </c:pt>
                <c:pt idx="796">
                  <c:v>0.80083113351949609</c:v>
                </c:pt>
                <c:pt idx="797">
                  <c:v>0.80116393351941895</c:v>
                </c:pt>
                <c:pt idx="798">
                  <c:v>0.80116393351946169</c:v>
                </c:pt>
                <c:pt idx="799">
                  <c:v>0.80091893351941323</c:v>
                </c:pt>
                <c:pt idx="800">
                  <c:v>0.80066393351938925</c:v>
                </c:pt>
                <c:pt idx="801">
                  <c:v>0.80066393351938925</c:v>
                </c:pt>
                <c:pt idx="802">
                  <c:v>0.80066393351938925</c:v>
                </c:pt>
                <c:pt idx="803">
                  <c:v>0.80066393351938925</c:v>
                </c:pt>
                <c:pt idx="804">
                  <c:v>0.80066393351938925</c:v>
                </c:pt>
                <c:pt idx="805">
                  <c:v>0.7999566735193766</c:v>
                </c:pt>
                <c:pt idx="806">
                  <c:v>0.7975682335194858</c:v>
                </c:pt>
                <c:pt idx="807">
                  <c:v>0.79729193351941896</c:v>
                </c:pt>
                <c:pt idx="808">
                  <c:v>0.79745393351942084</c:v>
                </c:pt>
                <c:pt idx="809">
                  <c:v>0.79745393351942084</c:v>
                </c:pt>
                <c:pt idx="810">
                  <c:v>0.79753493351950155</c:v>
                </c:pt>
                <c:pt idx="811">
                  <c:v>0.79883439351942864</c:v>
                </c:pt>
                <c:pt idx="812">
                  <c:v>0.79893393351942255</c:v>
                </c:pt>
                <c:pt idx="813">
                  <c:v>0.7984870967846831</c:v>
                </c:pt>
                <c:pt idx="814">
                  <c:v>0.79754821351937899</c:v>
                </c:pt>
                <c:pt idx="815">
                  <c:v>0.79679793351928785</c:v>
                </c:pt>
                <c:pt idx="816">
                  <c:v>0.79679793351928785</c:v>
                </c:pt>
                <c:pt idx="817">
                  <c:v>0.79679793351928785</c:v>
                </c:pt>
                <c:pt idx="818">
                  <c:v>0.79637081351951799</c:v>
                </c:pt>
                <c:pt idx="819">
                  <c:v>0.79508774795259252</c:v>
                </c:pt>
                <c:pt idx="820">
                  <c:v>0.79500593351953486</c:v>
                </c:pt>
                <c:pt idx="821">
                  <c:v>0.7949110335193561</c:v>
                </c:pt>
                <c:pt idx="822">
                  <c:v>0.79434143351937991</c:v>
                </c:pt>
                <c:pt idx="823">
                  <c:v>0.79366471351957757</c:v>
                </c:pt>
                <c:pt idx="824">
                  <c:v>0.79325003351954249</c:v>
                </c:pt>
                <c:pt idx="825">
                  <c:v>0.79277419125125448</c:v>
                </c:pt>
                <c:pt idx="826">
                  <c:v>0.7927089335192804</c:v>
                </c:pt>
                <c:pt idx="827">
                  <c:v>0.7927089335192804</c:v>
                </c:pt>
                <c:pt idx="828">
                  <c:v>0.79277076351942899</c:v>
                </c:pt>
                <c:pt idx="829">
                  <c:v>0.79325077351967455</c:v>
                </c:pt>
                <c:pt idx="830">
                  <c:v>0.79299236941702056</c:v>
                </c:pt>
                <c:pt idx="831">
                  <c:v>0.79318393351962868</c:v>
                </c:pt>
                <c:pt idx="832">
                  <c:v>0.79303813351955965</c:v>
                </c:pt>
                <c:pt idx="833">
                  <c:v>0.79157819351965486</c:v>
                </c:pt>
                <c:pt idx="834">
                  <c:v>0.78774213351941669</c:v>
                </c:pt>
                <c:pt idx="835">
                  <c:v>0.78672393351945502</c:v>
                </c:pt>
                <c:pt idx="836">
                  <c:v>0.78674044393615361</c:v>
                </c:pt>
                <c:pt idx="837">
                  <c:v>0.78591713351967485</c:v>
                </c:pt>
                <c:pt idx="838">
                  <c:v>0.78546976351954367</c:v>
                </c:pt>
                <c:pt idx="839">
                  <c:v>0.78522403351947068</c:v>
                </c:pt>
                <c:pt idx="840">
                  <c:v>0.78584503351967983</c:v>
                </c:pt>
                <c:pt idx="841">
                  <c:v>0.78672691026366692</c:v>
                </c:pt>
                <c:pt idx="842">
                  <c:v>0.78707893351942571</c:v>
                </c:pt>
                <c:pt idx="843">
                  <c:v>0.78652558351933521</c:v>
                </c:pt>
                <c:pt idx="844">
                  <c:v>0.78513815351955463</c:v>
                </c:pt>
                <c:pt idx="845">
                  <c:v>0.78482247351971168</c:v>
                </c:pt>
                <c:pt idx="846">
                  <c:v>0.78357813351955485</c:v>
                </c:pt>
                <c:pt idx="847">
                  <c:v>0.78354393351956764</c:v>
                </c:pt>
                <c:pt idx="848">
                  <c:v>0.78354393351956764</c:v>
                </c:pt>
                <c:pt idx="849">
                  <c:v>0.78354393351956764</c:v>
                </c:pt>
                <c:pt idx="850">
                  <c:v>0.78354393351956764</c:v>
                </c:pt>
                <c:pt idx="851">
                  <c:v>0.78354393351956764</c:v>
                </c:pt>
                <c:pt idx="852">
                  <c:v>0.78334603351957977</c:v>
                </c:pt>
                <c:pt idx="853">
                  <c:v>0.78261071923371661</c:v>
                </c:pt>
                <c:pt idx="854">
                  <c:v>0.78232393351949381</c:v>
                </c:pt>
                <c:pt idx="855">
                  <c:v>0.78232393351949381</c:v>
                </c:pt>
                <c:pt idx="856">
                  <c:v>0.78232393351949381</c:v>
                </c:pt>
                <c:pt idx="857">
                  <c:v>0.78232393351949381</c:v>
                </c:pt>
                <c:pt idx="858">
                  <c:v>0.78232393351949381</c:v>
                </c:pt>
                <c:pt idx="859">
                  <c:v>0.78232393351949381</c:v>
                </c:pt>
                <c:pt idx="860">
                  <c:v>0.78232393351949381</c:v>
                </c:pt>
                <c:pt idx="861">
                  <c:v>0.78217383351952363</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0.7815639335195077</c:v>
                </c:pt>
                <c:pt idx="870">
                  <c:v>0.78144003351957481</c:v>
                </c:pt>
                <c:pt idx="871">
                  <c:v>0.78135393351954063</c:v>
                </c:pt>
                <c:pt idx="872">
                  <c:v>0.78135393351954063</c:v>
                </c:pt>
                <c:pt idx="873">
                  <c:v>0.78135393351954063</c:v>
                </c:pt>
                <c:pt idx="874">
                  <c:v>0.78135393351952664</c:v>
                </c:pt>
                <c:pt idx="875">
                  <c:v>0.78135393351951254</c:v>
                </c:pt>
                <c:pt idx="876">
                  <c:v>0.78121353351957723</c:v>
                </c:pt>
                <c:pt idx="877">
                  <c:v>0.7807239335196825</c:v>
                </c:pt>
                <c:pt idx="878">
                  <c:v>0.7807239335196825</c:v>
                </c:pt>
                <c:pt idx="879">
                  <c:v>0.78154013351948604</c:v>
                </c:pt>
                <c:pt idx="880">
                  <c:v>0.78189393351945669</c:v>
                </c:pt>
                <c:pt idx="881">
                  <c:v>0.78189393351944259</c:v>
                </c:pt>
                <c:pt idx="882">
                  <c:v>0.78284063351937261</c:v>
                </c:pt>
                <c:pt idx="883">
                  <c:v>0.78830683351947195</c:v>
                </c:pt>
                <c:pt idx="884">
                  <c:v>0.79700593351947391</c:v>
                </c:pt>
                <c:pt idx="885">
                  <c:v>0.80467860351956411</c:v>
                </c:pt>
                <c:pt idx="886">
                  <c:v>0.80708255851946831</c:v>
                </c:pt>
                <c:pt idx="887">
                  <c:v>0.8083939335194269</c:v>
                </c:pt>
                <c:pt idx="888">
                  <c:v>0.8083939335194269</c:v>
                </c:pt>
                <c:pt idx="889">
                  <c:v>0.80914173351951235</c:v>
                </c:pt>
                <c:pt idx="890">
                  <c:v>0.80961393351948774</c:v>
                </c:pt>
                <c:pt idx="891">
                  <c:v>0.80987001599372466</c:v>
                </c:pt>
                <c:pt idx="892">
                  <c:v>0.81049653351956863</c:v>
                </c:pt>
                <c:pt idx="893">
                  <c:v>0.8106439335195742</c:v>
                </c:pt>
                <c:pt idx="894">
                  <c:v>0.81076903351964902</c:v>
                </c:pt>
                <c:pt idx="895">
                  <c:v>0.81161393351968181</c:v>
                </c:pt>
                <c:pt idx="896">
                  <c:v>0.8116139335196666</c:v>
                </c:pt>
                <c:pt idx="897">
                  <c:v>0.81161393351968181</c:v>
                </c:pt>
                <c:pt idx="898">
                  <c:v>0.81161393351968181</c:v>
                </c:pt>
                <c:pt idx="899">
                  <c:v>0.8126632935194793</c:v>
                </c:pt>
                <c:pt idx="900">
                  <c:v>0.81618951351964664</c:v>
                </c:pt>
                <c:pt idx="901">
                  <c:v>0.81784793351950413</c:v>
                </c:pt>
                <c:pt idx="902">
                  <c:v>0.81788535619981084</c:v>
                </c:pt>
                <c:pt idx="903">
                  <c:v>0.81857393351947505</c:v>
                </c:pt>
                <c:pt idx="904">
                  <c:v>0.82102083351964106</c:v>
                </c:pt>
                <c:pt idx="905">
                  <c:v>0.82105393351963585</c:v>
                </c:pt>
                <c:pt idx="906">
                  <c:v>0.82112517351960534</c:v>
                </c:pt>
                <c:pt idx="907">
                  <c:v>0.8213879335193327</c:v>
                </c:pt>
                <c:pt idx="908">
                  <c:v>0.82138793351936101</c:v>
                </c:pt>
                <c:pt idx="909">
                  <c:v>0.82138793351936101</c:v>
                </c:pt>
                <c:pt idx="910">
                  <c:v>0.82138793351936101</c:v>
                </c:pt>
                <c:pt idx="911">
                  <c:v>0.8214570135192939</c:v>
                </c:pt>
                <c:pt idx="912">
                  <c:v>0.82267197351937882</c:v>
                </c:pt>
                <c:pt idx="913">
                  <c:v>0.82269393351941922</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0.82242181351958521</c:v>
                </c:pt>
                <c:pt idx="922">
                  <c:v>0.82250993351959956</c:v>
                </c:pt>
                <c:pt idx="923">
                  <c:v>0.8227654135195499</c:v>
                </c:pt>
                <c:pt idx="924">
                  <c:v>0.82364950052965569</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0.82022011351965363</c:v>
                </c:pt>
                <c:pt idx="957">
                  <c:v>0.82125793351961862</c:v>
                </c:pt>
                <c:pt idx="958">
                  <c:v>0.82125793351961862</c:v>
                </c:pt>
                <c:pt idx="959">
                  <c:v>0.82125793351961862</c:v>
                </c:pt>
                <c:pt idx="960">
                  <c:v>0.82125793351961862</c:v>
                </c:pt>
                <c:pt idx="961">
                  <c:v>0.82138207784952044</c:v>
                </c:pt>
                <c:pt idx="962">
                  <c:v>0.82350478351942513</c:v>
                </c:pt>
                <c:pt idx="963">
                  <c:v>0.82488393351940315</c:v>
                </c:pt>
                <c:pt idx="964">
                  <c:v>0.82488393351940315</c:v>
                </c:pt>
                <c:pt idx="965">
                  <c:v>0.82488393351940315</c:v>
                </c:pt>
                <c:pt idx="966">
                  <c:v>0.82500515001424901</c:v>
                </c:pt>
                <c:pt idx="967">
                  <c:v>0.82586527351944172</c:v>
                </c:pt>
                <c:pt idx="968">
                  <c:v>0.82589848351966655</c:v>
                </c:pt>
                <c:pt idx="969">
                  <c:v>0.82565393351970473</c:v>
                </c:pt>
                <c:pt idx="970">
                  <c:v>0.82565393351970473</c:v>
                </c:pt>
                <c:pt idx="971">
                  <c:v>0.82565393351969063</c:v>
                </c:pt>
                <c:pt idx="972">
                  <c:v>0.82565393351967653</c:v>
                </c:pt>
                <c:pt idx="973">
                  <c:v>0.82565393351970473</c:v>
                </c:pt>
                <c:pt idx="974">
                  <c:v>0.82565393351970473</c:v>
                </c:pt>
                <c:pt idx="975">
                  <c:v>0.82565393351970473</c:v>
                </c:pt>
                <c:pt idx="976">
                  <c:v>0.82565393351970473</c:v>
                </c:pt>
                <c:pt idx="977">
                  <c:v>0.82565393351969063</c:v>
                </c:pt>
                <c:pt idx="978">
                  <c:v>0.82565393351970473</c:v>
                </c:pt>
                <c:pt idx="979">
                  <c:v>0.82565393351970473</c:v>
                </c:pt>
                <c:pt idx="980">
                  <c:v>0.82555773351973061</c:v>
                </c:pt>
                <c:pt idx="981">
                  <c:v>0.82535393351943764</c:v>
                </c:pt>
                <c:pt idx="982">
                  <c:v>0.82535393351941</c:v>
                </c:pt>
                <c:pt idx="983">
                  <c:v>0.82535393351943764</c:v>
                </c:pt>
                <c:pt idx="984">
                  <c:v>0.82535393351943764</c:v>
                </c:pt>
                <c:pt idx="985">
                  <c:v>0.8252397335194116</c:v>
                </c:pt>
                <c:pt idx="986">
                  <c:v>0.8249309335195123</c:v>
                </c:pt>
                <c:pt idx="987">
                  <c:v>0.82492393351948756</c:v>
                </c:pt>
                <c:pt idx="988">
                  <c:v>0.82492393351945859</c:v>
                </c:pt>
                <c:pt idx="989">
                  <c:v>0.82492393351948756</c:v>
                </c:pt>
                <c:pt idx="990">
                  <c:v>0.82492393351948756</c:v>
                </c:pt>
                <c:pt idx="991">
                  <c:v>0.82492393351948756</c:v>
                </c:pt>
                <c:pt idx="992">
                  <c:v>0.82492393351948756</c:v>
                </c:pt>
                <c:pt idx="993">
                  <c:v>0.82492393351945859</c:v>
                </c:pt>
                <c:pt idx="994">
                  <c:v>0.82492393351948756</c:v>
                </c:pt>
                <c:pt idx="995">
                  <c:v>0.82492393351948756</c:v>
                </c:pt>
                <c:pt idx="996">
                  <c:v>0.82493953351952765</c:v>
                </c:pt>
                <c:pt idx="997">
                  <c:v>0.82398354351951764</c:v>
                </c:pt>
                <c:pt idx="998">
                  <c:v>0.82302793351949965</c:v>
                </c:pt>
                <c:pt idx="999">
                  <c:v>0.82302793351957004</c:v>
                </c:pt>
                <c:pt idx="1000">
                  <c:v>0.82302793351957004</c:v>
                </c:pt>
                <c:pt idx="1001">
                  <c:v>0.82290280351955514</c:v>
                </c:pt>
                <c:pt idx="1002">
                  <c:v>0.82290766351953093</c:v>
                </c:pt>
                <c:pt idx="1003">
                  <c:v>0.8227539335195807</c:v>
                </c:pt>
                <c:pt idx="1004">
                  <c:v>0.82275393351956561</c:v>
                </c:pt>
                <c:pt idx="1005">
                  <c:v>0.8227539335195807</c:v>
                </c:pt>
                <c:pt idx="1006">
                  <c:v>0.8227539335195807</c:v>
                </c:pt>
                <c:pt idx="1007">
                  <c:v>0.8227539335195807</c:v>
                </c:pt>
                <c:pt idx="1008">
                  <c:v>0.8227539335195807</c:v>
                </c:pt>
                <c:pt idx="1009">
                  <c:v>0.8234191293958445</c:v>
                </c:pt>
                <c:pt idx="1010">
                  <c:v>0.82464393351975362</c:v>
                </c:pt>
                <c:pt idx="1011">
                  <c:v>0.82410393351966604</c:v>
                </c:pt>
                <c:pt idx="1012">
                  <c:v>0.82410393351966604</c:v>
                </c:pt>
                <c:pt idx="1013">
                  <c:v>0.82410393351966604</c:v>
                </c:pt>
                <c:pt idx="1014">
                  <c:v>0.82410393351968136</c:v>
                </c:pt>
                <c:pt idx="1015">
                  <c:v>0.82410393351966604</c:v>
                </c:pt>
                <c:pt idx="1016">
                  <c:v>0.82410393351966604</c:v>
                </c:pt>
                <c:pt idx="1017">
                  <c:v>0.82410393351966604</c:v>
                </c:pt>
                <c:pt idx="1018">
                  <c:v>0.82410393351966604</c:v>
                </c:pt>
                <c:pt idx="1019">
                  <c:v>0.82410393351966604</c:v>
                </c:pt>
                <c:pt idx="1020">
                  <c:v>0.82425898506598116</c:v>
                </c:pt>
                <c:pt idx="1021">
                  <c:v>0.82469393351948606</c:v>
                </c:pt>
                <c:pt idx="1022">
                  <c:v>0.82469393351948606</c:v>
                </c:pt>
                <c:pt idx="1023">
                  <c:v>0.82469393351948606</c:v>
                </c:pt>
                <c:pt idx="1024">
                  <c:v>0.82469393351948606</c:v>
                </c:pt>
                <c:pt idx="1025">
                  <c:v>0.82469393351957121</c:v>
                </c:pt>
                <c:pt idx="1026">
                  <c:v>0.82469393351948606</c:v>
                </c:pt>
                <c:pt idx="1027">
                  <c:v>0.82469393351948606</c:v>
                </c:pt>
                <c:pt idx="1028">
                  <c:v>0.82469393351948606</c:v>
                </c:pt>
                <c:pt idx="1029">
                  <c:v>0.82469393351948606</c:v>
                </c:pt>
                <c:pt idx="1030">
                  <c:v>0.82469393351957121</c:v>
                </c:pt>
                <c:pt idx="1031">
                  <c:v>0.82469393351948606</c:v>
                </c:pt>
                <c:pt idx="1032">
                  <c:v>0.82477753351963756</c:v>
                </c:pt>
                <c:pt idx="1033">
                  <c:v>0.82559803351945615</c:v>
                </c:pt>
                <c:pt idx="1034">
                  <c:v>0.82569893351954915</c:v>
                </c:pt>
                <c:pt idx="1035">
                  <c:v>0.82569893351957835</c:v>
                </c:pt>
                <c:pt idx="1036">
                  <c:v>0.82569893351954915</c:v>
                </c:pt>
                <c:pt idx="1037">
                  <c:v>0.8247405835196715</c:v>
                </c:pt>
                <c:pt idx="1038">
                  <c:v>0.82407393351962865</c:v>
                </c:pt>
                <c:pt idx="1039">
                  <c:v>0.82407393351962865</c:v>
                </c:pt>
                <c:pt idx="1040">
                  <c:v>0.82407393351962865</c:v>
                </c:pt>
                <c:pt idx="1041">
                  <c:v>0.8240739335196009</c:v>
                </c:pt>
                <c:pt idx="1042">
                  <c:v>0.82407393351962865</c:v>
                </c:pt>
                <c:pt idx="1043">
                  <c:v>0.82407393351962865</c:v>
                </c:pt>
                <c:pt idx="1044">
                  <c:v>0.82400643351964264</c:v>
                </c:pt>
                <c:pt idx="1045">
                  <c:v>0.82362393351947305</c:v>
                </c:pt>
                <c:pt idx="1046">
                  <c:v>0.82362393351940177</c:v>
                </c:pt>
                <c:pt idx="1047">
                  <c:v>0.82362393351947305</c:v>
                </c:pt>
                <c:pt idx="1048">
                  <c:v>0.82283871351930427</c:v>
                </c:pt>
                <c:pt idx="1049">
                  <c:v>0.82228793351927765</c:v>
                </c:pt>
                <c:pt idx="1050">
                  <c:v>0.82228793351927765</c:v>
                </c:pt>
                <c:pt idx="1051">
                  <c:v>0.8222879335193487</c:v>
                </c:pt>
                <c:pt idx="1052">
                  <c:v>0.81966277351939765</c:v>
                </c:pt>
                <c:pt idx="1053">
                  <c:v>0.81985869351962148</c:v>
                </c:pt>
                <c:pt idx="1054">
                  <c:v>0.82007393351962365</c:v>
                </c:pt>
                <c:pt idx="1055">
                  <c:v>0.82003403351959236</c:v>
                </c:pt>
                <c:pt idx="1056">
                  <c:v>0.8182472943442467</c:v>
                </c:pt>
                <c:pt idx="1057">
                  <c:v>0.81764993351952153</c:v>
                </c:pt>
                <c:pt idx="1058">
                  <c:v>0.81764993351952153</c:v>
                </c:pt>
                <c:pt idx="1059">
                  <c:v>0.81764993351952153</c:v>
                </c:pt>
                <c:pt idx="1060">
                  <c:v>0.81764993351952153</c:v>
                </c:pt>
                <c:pt idx="1061">
                  <c:v>0.81764993351959292</c:v>
                </c:pt>
                <c:pt idx="1062">
                  <c:v>0.81774791351959919</c:v>
                </c:pt>
                <c:pt idx="1063">
                  <c:v>0.82028465351950952</c:v>
                </c:pt>
                <c:pt idx="1064">
                  <c:v>0.82080393351951553</c:v>
                </c:pt>
                <c:pt idx="1065">
                  <c:v>0.82080393351951553</c:v>
                </c:pt>
                <c:pt idx="1066">
                  <c:v>0.82080393351958691</c:v>
                </c:pt>
                <c:pt idx="1067">
                  <c:v>0.82080393351951553</c:v>
                </c:pt>
                <c:pt idx="1068">
                  <c:v>0.81587208351955165</c:v>
                </c:pt>
                <c:pt idx="1069">
                  <c:v>0.81414393351961778</c:v>
                </c:pt>
                <c:pt idx="1070">
                  <c:v>0.81447943351956709</c:v>
                </c:pt>
                <c:pt idx="1071">
                  <c:v>0.81475393351958503</c:v>
                </c:pt>
                <c:pt idx="1072">
                  <c:v>0.81475393351955572</c:v>
                </c:pt>
                <c:pt idx="1073">
                  <c:v>0.81454861351966301</c:v>
                </c:pt>
                <c:pt idx="1074">
                  <c:v>0.81439993351962525</c:v>
                </c:pt>
                <c:pt idx="1075">
                  <c:v>0.81439993351962525</c:v>
                </c:pt>
                <c:pt idx="1076">
                  <c:v>0.81445401571121956</c:v>
                </c:pt>
                <c:pt idx="1077">
                  <c:v>0.81448393351948412</c:v>
                </c:pt>
                <c:pt idx="1078">
                  <c:v>0.81448393351948412</c:v>
                </c:pt>
                <c:pt idx="1079">
                  <c:v>0.81448393351948412</c:v>
                </c:pt>
                <c:pt idx="1080">
                  <c:v>0.81455559351940199</c:v>
                </c:pt>
                <c:pt idx="1081">
                  <c:v>0.81538300018630139</c:v>
                </c:pt>
                <c:pt idx="1082">
                  <c:v>0.81499055351969363</c:v>
                </c:pt>
                <c:pt idx="1083">
                  <c:v>0.81194796351951593</c:v>
                </c:pt>
                <c:pt idx="1084">
                  <c:v>0.81143893351961083</c:v>
                </c:pt>
                <c:pt idx="1085">
                  <c:v>0.81143893351961083</c:v>
                </c:pt>
                <c:pt idx="1086">
                  <c:v>0.81154780351971656</c:v>
                </c:pt>
                <c:pt idx="1087">
                  <c:v>0.81074266268622364</c:v>
                </c:pt>
                <c:pt idx="1088">
                  <c:v>0.81043393351954762</c:v>
                </c:pt>
                <c:pt idx="1089">
                  <c:v>0.81043393351954762</c:v>
                </c:pt>
                <c:pt idx="1090">
                  <c:v>0.81043393351954762</c:v>
                </c:pt>
                <c:pt idx="1091">
                  <c:v>0.81043393351959137</c:v>
                </c:pt>
                <c:pt idx="1092">
                  <c:v>0.81043393351961868</c:v>
                </c:pt>
                <c:pt idx="1093">
                  <c:v>0.81027791351958656</c:v>
                </c:pt>
                <c:pt idx="1094">
                  <c:v>0.81002793351955071</c:v>
                </c:pt>
                <c:pt idx="1095">
                  <c:v>0.81002793351955071</c:v>
                </c:pt>
                <c:pt idx="1096">
                  <c:v>0.81002793351955071</c:v>
                </c:pt>
                <c:pt idx="1097">
                  <c:v>0.81002793351955071</c:v>
                </c:pt>
                <c:pt idx="1098">
                  <c:v>0.81002793351955071</c:v>
                </c:pt>
                <c:pt idx="1099">
                  <c:v>0.80907787351940086</c:v>
                </c:pt>
                <c:pt idx="1100">
                  <c:v>0.80804393351931592</c:v>
                </c:pt>
                <c:pt idx="1101">
                  <c:v>0.80804393351934423</c:v>
                </c:pt>
                <c:pt idx="1102">
                  <c:v>0.80804393351934423</c:v>
                </c:pt>
                <c:pt idx="1103">
                  <c:v>0.80804393351931592</c:v>
                </c:pt>
                <c:pt idx="1104">
                  <c:v>0.8078318135193161</c:v>
                </c:pt>
                <c:pt idx="1105">
                  <c:v>0.80463373351935275</c:v>
                </c:pt>
                <c:pt idx="1106">
                  <c:v>0.80351993351938333</c:v>
                </c:pt>
                <c:pt idx="1107">
                  <c:v>0.80351993351936812</c:v>
                </c:pt>
                <c:pt idx="1108">
                  <c:v>0.80351993351936812</c:v>
                </c:pt>
                <c:pt idx="1109">
                  <c:v>0.80349725351938284</c:v>
                </c:pt>
                <c:pt idx="1110">
                  <c:v>0.80324691351964361</c:v>
                </c:pt>
                <c:pt idx="1111">
                  <c:v>0.80277140826710658</c:v>
                </c:pt>
                <c:pt idx="1112">
                  <c:v>0.8016089743359629</c:v>
                </c:pt>
                <c:pt idx="1113">
                  <c:v>0.80045393351966254</c:v>
                </c:pt>
                <c:pt idx="1114">
                  <c:v>0.80025833351929565</c:v>
                </c:pt>
                <c:pt idx="1115">
                  <c:v>0.79880633351972163</c:v>
                </c:pt>
                <c:pt idx="1116">
                  <c:v>0.7986003335194467</c:v>
                </c:pt>
                <c:pt idx="1117">
                  <c:v>0.79897702630319334</c:v>
                </c:pt>
                <c:pt idx="1118">
                  <c:v>0.79897393351967705</c:v>
                </c:pt>
                <c:pt idx="1119">
                  <c:v>0.79897393351967705</c:v>
                </c:pt>
                <c:pt idx="1120">
                  <c:v>0.79896549351968926</c:v>
                </c:pt>
                <c:pt idx="1121">
                  <c:v>0.79839242836490598</c:v>
                </c:pt>
                <c:pt idx="1122">
                  <c:v>0.79853075351967162</c:v>
                </c:pt>
                <c:pt idx="1123">
                  <c:v>0.79885793351962775</c:v>
                </c:pt>
                <c:pt idx="1124">
                  <c:v>0.79885793351962775</c:v>
                </c:pt>
                <c:pt idx="1125">
                  <c:v>0.79885793351962775</c:v>
                </c:pt>
                <c:pt idx="1126">
                  <c:v>0.79885793351962775</c:v>
                </c:pt>
                <c:pt idx="1127">
                  <c:v>0.79885793351962775</c:v>
                </c:pt>
                <c:pt idx="1128">
                  <c:v>0.79888807351956481</c:v>
                </c:pt>
                <c:pt idx="1129">
                  <c:v>0.79892949351953946</c:v>
                </c:pt>
                <c:pt idx="1130">
                  <c:v>0.79865393351965963</c:v>
                </c:pt>
                <c:pt idx="1131">
                  <c:v>0.79865393351964564</c:v>
                </c:pt>
                <c:pt idx="1132">
                  <c:v>0.79865393351965963</c:v>
                </c:pt>
                <c:pt idx="1133">
                  <c:v>0.79865393351965963</c:v>
                </c:pt>
                <c:pt idx="1134">
                  <c:v>0.79865393351965963</c:v>
                </c:pt>
                <c:pt idx="1135">
                  <c:v>0.79845573351946164</c:v>
                </c:pt>
                <c:pt idx="1136">
                  <c:v>0.79845393351946825</c:v>
                </c:pt>
                <c:pt idx="1137">
                  <c:v>0.79845393351946825</c:v>
                </c:pt>
                <c:pt idx="1138">
                  <c:v>0.79845393351946825</c:v>
                </c:pt>
                <c:pt idx="1139">
                  <c:v>0.79845393351946825</c:v>
                </c:pt>
                <c:pt idx="1140">
                  <c:v>0.79799914185279852</c:v>
                </c:pt>
                <c:pt idx="1141">
                  <c:v>0.79629535351949865</c:v>
                </c:pt>
                <c:pt idx="1142">
                  <c:v>0.79587931351959407</c:v>
                </c:pt>
                <c:pt idx="1143">
                  <c:v>0.79573793351957733</c:v>
                </c:pt>
                <c:pt idx="1144">
                  <c:v>0.79573793351957733</c:v>
                </c:pt>
                <c:pt idx="1145">
                  <c:v>0.79573793351954802</c:v>
                </c:pt>
                <c:pt idx="1146">
                  <c:v>0.79573793351957733</c:v>
                </c:pt>
                <c:pt idx="1147">
                  <c:v>0.79516587351967982</c:v>
                </c:pt>
                <c:pt idx="1148">
                  <c:v>0.79379641351961661</c:v>
                </c:pt>
                <c:pt idx="1149">
                  <c:v>0.79030881351958937</c:v>
                </c:pt>
                <c:pt idx="1150">
                  <c:v>0.7892983665093426</c:v>
                </c:pt>
                <c:pt idx="1151">
                  <c:v>0.78944843351954008</c:v>
                </c:pt>
                <c:pt idx="1152">
                  <c:v>0.7888856335193013</c:v>
                </c:pt>
                <c:pt idx="1153">
                  <c:v>0.78860393351928448</c:v>
                </c:pt>
                <c:pt idx="1154">
                  <c:v>0.78860393351928448</c:v>
                </c:pt>
                <c:pt idx="1155">
                  <c:v>0.78860393351928448</c:v>
                </c:pt>
                <c:pt idx="1156">
                  <c:v>0.78860393351929881</c:v>
                </c:pt>
                <c:pt idx="1157">
                  <c:v>0.78860393351928448</c:v>
                </c:pt>
                <c:pt idx="1158">
                  <c:v>0.78860393351928448</c:v>
                </c:pt>
                <c:pt idx="1159">
                  <c:v>0.78754573351969381</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0.78276788351948412</c:v>
                </c:pt>
                <c:pt idx="1176">
                  <c:v>0.78264393351949679</c:v>
                </c:pt>
                <c:pt idx="1177">
                  <c:v>0.78264393351949679</c:v>
                </c:pt>
                <c:pt idx="1178">
                  <c:v>0.78472214185283806</c:v>
                </c:pt>
                <c:pt idx="1179">
                  <c:v>0.785117933519488</c:v>
                </c:pt>
                <c:pt idx="1180">
                  <c:v>0.785117933519488</c:v>
                </c:pt>
                <c:pt idx="1181">
                  <c:v>0.785117933519488</c:v>
                </c:pt>
                <c:pt idx="1182">
                  <c:v>0.785117933519488</c:v>
                </c:pt>
                <c:pt idx="1183">
                  <c:v>0.78515919351956165</c:v>
                </c:pt>
                <c:pt idx="1184">
                  <c:v>0.78550588088795215</c:v>
                </c:pt>
                <c:pt idx="1185">
                  <c:v>0.78567393351954851</c:v>
                </c:pt>
                <c:pt idx="1186">
                  <c:v>0.78567393351954851</c:v>
                </c:pt>
                <c:pt idx="1187">
                  <c:v>0.78546303351950564</c:v>
                </c:pt>
                <c:pt idx="1188">
                  <c:v>0.78530393351955763</c:v>
                </c:pt>
                <c:pt idx="1189">
                  <c:v>0.78530393351958705</c:v>
                </c:pt>
                <c:pt idx="1190">
                  <c:v>0.78530393351955763</c:v>
                </c:pt>
                <c:pt idx="1191">
                  <c:v>0.78530393351955763</c:v>
                </c:pt>
                <c:pt idx="1192">
                  <c:v>0.78585173351950921</c:v>
                </c:pt>
                <c:pt idx="1193">
                  <c:v>0.7859639335195121</c:v>
                </c:pt>
                <c:pt idx="1194">
                  <c:v>0.78737137101957533</c:v>
                </c:pt>
                <c:pt idx="1195">
                  <c:v>0.78861993351966964</c:v>
                </c:pt>
                <c:pt idx="1196">
                  <c:v>0.78861993351966964</c:v>
                </c:pt>
                <c:pt idx="1197">
                  <c:v>0.78861993351966964</c:v>
                </c:pt>
                <c:pt idx="1198">
                  <c:v>0.78861993351966964</c:v>
                </c:pt>
                <c:pt idx="1199">
                  <c:v>0.78861993351966964</c:v>
                </c:pt>
                <c:pt idx="1200">
                  <c:v>0.7886604856030176</c:v>
                </c:pt>
                <c:pt idx="1201">
                  <c:v>0.78884893351950525</c:v>
                </c:pt>
                <c:pt idx="1202">
                  <c:v>0.78884893351950525</c:v>
                </c:pt>
                <c:pt idx="1203">
                  <c:v>0.78884893351950525</c:v>
                </c:pt>
                <c:pt idx="1204">
                  <c:v>0.79062973351956789</c:v>
                </c:pt>
                <c:pt idx="1205">
                  <c:v>0.7956195376862496</c:v>
                </c:pt>
                <c:pt idx="1206">
                  <c:v>0.79641493351955761</c:v>
                </c:pt>
                <c:pt idx="1207">
                  <c:v>0.79647393351956464</c:v>
                </c:pt>
                <c:pt idx="1208">
                  <c:v>0.79807865351952689</c:v>
                </c:pt>
                <c:pt idx="1209">
                  <c:v>0.80399375351947988</c:v>
                </c:pt>
                <c:pt idx="1210">
                  <c:v>0.8062338135194137</c:v>
                </c:pt>
                <c:pt idx="1211">
                  <c:v>0.80629528487085622</c:v>
                </c:pt>
                <c:pt idx="1212">
                  <c:v>0.80664393351972463</c:v>
                </c:pt>
                <c:pt idx="1213">
                  <c:v>0.80709203351942571</c:v>
                </c:pt>
                <c:pt idx="1214">
                  <c:v>0.80868563351934752</c:v>
                </c:pt>
                <c:pt idx="1215">
                  <c:v>0.80990265351943092</c:v>
                </c:pt>
                <c:pt idx="1216">
                  <c:v>0.81110174433045767</c:v>
                </c:pt>
                <c:pt idx="1217">
                  <c:v>0.81247807351935863</c:v>
                </c:pt>
                <c:pt idx="1218">
                  <c:v>0.81323993351938506</c:v>
                </c:pt>
                <c:pt idx="1219">
                  <c:v>0.81323993351938506</c:v>
                </c:pt>
                <c:pt idx="1220">
                  <c:v>0.81323993351938506</c:v>
                </c:pt>
                <c:pt idx="1221">
                  <c:v>0.81323993351939916</c:v>
                </c:pt>
                <c:pt idx="1222">
                  <c:v>0.81323993351938506</c:v>
                </c:pt>
                <c:pt idx="1223">
                  <c:v>0.81323993351938506</c:v>
                </c:pt>
                <c:pt idx="1224">
                  <c:v>0.81336503351943279</c:v>
                </c:pt>
                <c:pt idx="1225">
                  <c:v>0.81705877351940726</c:v>
                </c:pt>
                <c:pt idx="1226">
                  <c:v>0.81959943351957321</c:v>
                </c:pt>
                <c:pt idx="1227">
                  <c:v>0.81980393351951075</c:v>
                </c:pt>
                <c:pt idx="1228">
                  <c:v>0.81980393351955283</c:v>
                </c:pt>
                <c:pt idx="1229">
                  <c:v>0.82065773351942672</c:v>
                </c:pt>
                <c:pt idx="1230">
                  <c:v>0.82245423351956615</c:v>
                </c:pt>
                <c:pt idx="1231">
                  <c:v>0.82387393351945204</c:v>
                </c:pt>
                <c:pt idx="1232">
                  <c:v>0.82387393351945204</c:v>
                </c:pt>
                <c:pt idx="1233">
                  <c:v>0.82387393351945204</c:v>
                </c:pt>
                <c:pt idx="1234">
                  <c:v>0.82387393351945204</c:v>
                </c:pt>
                <c:pt idx="1235">
                  <c:v>0.82387393351945204</c:v>
                </c:pt>
                <c:pt idx="1236">
                  <c:v>0.82387393351945204</c:v>
                </c:pt>
                <c:pt idx="1237">
                  <c:v>0.82387393351945204</c:v>
                </c:pt>
                <c:pt idx="1238">
                  <c:v>0.82387393351945204</c:v>
                </c:pt>
                <c:pt idx="1239">
                  <c:v>0.82370635351952726</c:v>
                </c:pt>
                <c:pt idx="1240">
                  <c:v>0.82361141351958889</c:v>
                </c:pt>
                <c:pt idx="1241">
                  <c:v>0.82374393351966646</c:v>
                </c:pt>
                <c:pt idx="1242">
                  <c:v>0.82374393351966646</c:v>
                </c:pt>
                <c:pt idx="1243">
                  <c:v>0.82374393351968156</c:v>
                </c:pt>
                <c:pt idx="1244">
                  <c:v>0.82402441351963895</c:v>
                </c:pt>
                <c:pt idx="1245">
                  <c:v>0.82480682351976564</c:v>
                </c:pt>
                <c:pt idx="1246">
                  <c:v>0.8248589335197648</c:v>
                </c:pt>
                <c:pt idx="1247">
                  <c:v>0.8256148235195031</c:v>
                </c:pt>
                <c:pt idx="1248">
                  <c:v>0.82607460018614665</c:v>
                </c:pt>
                <c:pt idx="1249">
                  <c:v>0.82781303351961899</c:v>
                </c:pt>
                <c:pt idx="1250">
                  <c:v>0.83352277351936266</c:v>
                </c:pt>
                <c:pt idx="1251">
                  <c:v>0.83648643351956764</c:v>
                </c:pt>
                <c:pt idx="1252">
                  <c:v>0.83685393351956472</c:v>
                </c:pt>
                <c:pt idx="1253">
                  <c:v>0.83685393351956472</c:v>
                </c:pt>
                <c:pt idx="1254">
                  <c:v>0.83685393351959392</c:v>
                </c:pt>
                <c:pt idx="1255">
                  <c:v>0.83735893351972479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0.8373976835195559</c:v>
                </c:pt>
                <c:pt idx="1265">
                  <c:v>0.83742393351927646</c:v>
                </c:pt>
                <c:pt idx="1266">
                  <c:v>0.83726023351930323</c:v>
                </c:pt>
                <c:pt idx="1267">
                  <c:v>0.83763723351937569</c:v>
                </c:pt>
                <c:pt idx="1268">
                  <c:v>0.83811793351929964</c:v>
                </c:pt>
                <c:pt idx="1269">
                  <c:v>0.83795987101957992</c:v>
                </c:pt>
                <c:pt idx="1270">
                  <c:v>0.83805333351949818</c:v>
                </c:pt>
                <c:pt idx="1271">
                  <c:v>0.83858393351958793</c:v>
                </c:pt>
                <c:pt idx="1272">
                  <c:v>0.83859993351959139</c:v>
                </c:pt>
                <c:pt idx="1273">
                  <c:v>0.83859993351959139</c:v>
                </c:pt>
                <c:pt idx="1274">
                  <c:v>0.8385999335196187</c:v>
                </c:pt>
                <c:pt idx="1275">
                  <c:v>0.83846055351956761</c:v>
                </c:pt>
                <c:pt idx="1276">
                  <c:v>0.83697498351958366</c:v>
                </c:pt>
                <c:pt idx="1277">
                  <c:v>0.8367139335195779</c:v>
                </c:pt>
                <c:pt idx="1278">
                  <c:v>0.8367139335195779</c:v>
                </c:pt>
                <c:pt idx="1279">
                  <c:v>0.8367139335195779</c:v>
                </c:pt>
                <c:pt idx="1280">
                  <c:v>0.83671393351960521</c:v>
                </c:pt>
                <c:pt idx="1281">
                  <c:v>0.83614293351949864</c:v>
                </c:pt>
                <c:pt idx="1282">
                  <c:v>0.83643323351938759</c:v>
                </c:pt>
                <c:pt idx="1283">
                  <c:v>0.83787393351944794</c:v>
                </c:pt>
                <c:pt idx="1284">
                  <c:v>0.83784453351958887</c:v>
                </c:pt>
                <c:pt idx="1285">
                  <c:v>0.83780393351952565</c:v>
                </c:pt>
                <c:pt idx="1286">
                  <c:v>0.83780393351955373</c:v>
                </c:pt>
                <c:pt idx="1287">
                  <c:v>0.83780393351955373</c:v>
                </c:pt>
                <c:pt idx="1288">
                  <c:v>0.83780393351955373</c:v>
                </c:pt>
                <c:pt idx="1289">
                  <c:v>0.83780393351955373</c:v>
                </c:pt>
                <c:pt idx="1290">
                  <c:v>0.83780393351952565</c:v>
                </c:pt>
                <c:pt idx="1291">
                  <c:v>0.83780393351955373</c:v>
                </c:pt>
                <c:pt idx="1292">
                  <c:v>0.83780393351955373</c:v>
                </c:pt>
                <c:pt idx="1293">
                  <c:v>0.83780393351955373</c:v>
                </c:pt>
                <c:pt idx="1294">
                  <c:v>0.83709313351974501</c:v>
                </c:pt>
                <c:pt idx="1295">
                  <c:v>0.83652393351974363</c:v>
                </c:pt>
                <c:pt idx="1296">
                  <c:v>0.83652393351975762</c:v>
                </c:pt>
                <c:pt idx="1297">
                  <c:v>0.83652393351975762</c:v>
                </c:pt>
                <c:pt idx="1298">
                  <c:v>0.83652393351975762</c:v>
                </c:pt>
                <c:pt idx="1299">
                  <c:v>0.83652393351975762</c:v>
                </c:pt>
                <c:pt idx="1300">
                  <c:v>0.83652393351975762</c:v>
                </c:pt>
                <c:pt idx="1301">
                  <c:v>0.83652393351974363</c:v>
                </c:pt>
                <c:pt idx="1302">
                  <c:v>0.83633039351958982</c:v>
                </c:pt>
                <c:pt idx="1303">
                  <c:v>0.83523809351948031</c:v>
                </c:pt>
                <c:pt idx="1304">
                  <c:v>0.83518993351948911</c:v>
                </c:pt>
                <c:pt idx="1305">
                  <c:v>0.83518993351948911</c:v>
                </c:pt>
                <c:pt idx="1306">
                  <c:v>0.83518993351948911</c:v>
                </c:pt>
                <c:pt idx="1307">
                  <c:v>0.83518993351948911</c:v>
                </c:pt>
                <c:pt idx="1308">
                  <c:v>0.83518993351948911</c:v>
                </c:pt>
                <c:pt idx="1309">
                  <c:v>0.83518993351948911</c:v>
                </c:pt>
                <c:pt idx="1310">
                  <c:v>0.83518993351948911</c:v>
                </c:pt>
                <c:pt idx="1311">
                  <c:v>0.83518993351948911</c:v>
                </c:pt>
                <c:pt idx="1312">
                  <c:v>0.83518993351948911</c:v>
                </c:pt>
                <c:pt idx="1313">
                  <c:v>0.83519945351943847</c:v>
                </c:pt>
                <c:pt idx="1314">
                  <c:v>0.8354095735195286</c:v>
                </c:pt>
                <c:pt idx="1315">
                  <c:v>0.83570393351952699</c:v>
                </c:pt>
                <c:pt idx="1316">
                  <c:v>0.83540333351935203</c:v>
                </c:pt>
                <c:pt idx="1317">
                  <c:v>0.83422599601949965</c:v>
                </c:pt>
                <c:pt idx="1318">
                  <c:v>0.83370993351948885</c:v>
                </c:pt>
                <c:pt idx="1319">
                  <c:v>0.83370993351948885</c:v>
                </c:pt>
                <c:pt idx="1320">
                  <c:v>0.83415897351955093</c:v>
                </c:pt>
                <c:pt idx="1321">
                  <c:v>0.83587393351939621</c:v>
                </c:pt>
                <c:pt idx="1322">
                  <c:v>0.83587393351939621</c:v>
                </c:pt>
                <c:pt idx="1323">
                  <c:v>0.83587393351939621</c:v>
                </c:pt>
                <c:pt idx="1324">
                  <c:v>0.83587393351939621</c:v>
                </c:pt>
                <c:pt idx="1325">
                  <c:v>0.83587393351939621</c:v>
                </c:pt>
                <c:pt idx="1326">
                  <c:v>0.83586913351932524</c:v>
                </c:pt>
                <c:pt idx="1327">
                  <c:v>0.83574556509833564</c:v>
                </c:pt>
                <c:pt idx="1328">
                  <c:v>0.83523973351955871</c:v>
                </c:pt>
                <c:pt idx="1329">
                  <c:v>0.83527393351957557</c:v>
                </c:pt>
                <c:pt idx="1330">
                  <c:v>0.83527393351957557</c:v>
                </c:pt>
                <c:pt idx="1331">
                  <c:v>0.83527393351957557</c:v>
                </c:pt>
                <c:pt idx="1332">
                  <c:v>0.83527393351960288</c:v>
                </c:pt>
                <c:pt idx="1333">
                  <c:v>0.83527393351957557</c:v>
                </c:pt>
                <c:pt idx="1334">
                  <c:v>0.83527393351957557</c:v>
                </c:pt>
                <c:pt idx="1335">
                  <c:v>0.83527393351957557</c:v>
                </c:pt>
                <c:pt idx="1336">
                  <c:v>0.8352721335195824</c:v>
                </c:pt>
                <c:pt idx="1337">
                  <c:v>0.83489493351946609</c:v>
                </c:pt>
                <c:pt idx="1338">
                  <c:v>0.83466393351960821</c:v>
                </c:pt>
                <c:pt idx="1339">
                  <c:v>0.83488983351974078</c:v>
                </c:pt>
                <c:pt idx="1340">
                  <c:v>0.83516121351957107</c:v>
                </c:pt>
                <c:pt idx="1341">
                  <c:v>0.83554793351956502</c:v>
                </c:pt>
                <c:pt idx="1342">
                  <c:v>0.83536751351965677</c:v>
                </c:pt>
                <c:pt idx="1343">
                  <c:v>0.83474393351947873</c:v>
                </c:pt>
                <c:pt idx="1344">
                  <c:v>0.83474393351947873</c:v>
                </c:pt>
                <c:pt idx="1345">
                  <c:v>0.83463993351948562</c:v>
                </c:pt>
                <c:pt idx="1346">
                  <c:v>0.83393593351950046</c:v>
                </c:pt>
                <c:pt idx="1347">
                  <c:v>0.82951003351969665</c:v>
                </c:pt>
                <c:pt idx="1348">
                  <c:v>0.82939893351967142</c:v>
                </c:pt>
                <c:pt idx="1349">
                  <c:v>0.82939893351968574</c:v>
                </c:pt>
                <c:pt idx="1350">
                  <c:v>0.82939893351968574</c:v>
                </c:pt>
                <c:pt idx="1351">
                  <c:v>0.82939893351968574</c:v>
                </c:pt>
                <c:pt idx="1352">
                  <c:v>0.82939893351968574</c:v>
                </c:pt>
                <c:pt idx="1353">
                  <c:v>0.82939893351967142</c:v>
                </c:pt>
                <c:pt idx="1354">
                  <c:v>0.82939893351968574</c:v>
                </c:pt>
                <c:pt idx="1355">
                  <c:v>0.82915848351966304</c:v>
                </c:pt>
                <c:pt idx="1356">
                  <c:v>0.8278492735195635</c:v>
                </c:pt>
                <c:pt idx="1357">
                  <c:v>0.8271333535194576</c:v>
                </c:pt>
                <c:pt idx="1358">
                  <c:v>0.82585893351947193</c:v>
                </c:pt>
                <c:pt idx="1359">
                  <c:v>0.82740299351959934</c:v>
                </c:pt>
                <c:pt idx="1360">
                  <c:v>0.82797993351965826</c:v>
                </c:pt>
                <c:pt idx="1361">
                  <c:v>0.82797993351965826</c:v>
                </c:pt>
                <c:pt idx="1362">
                  <c:v>0.82797993351965826</c:v>
                </c:pt>
                <c:pt idx="1363">
                  <c:v>0.82797993351965826</c:v>
                </c:pt>
                <c:pt idx="1364">
                  <c:v>0.82787047351969734</c:v>
                </c:pt>
                <c:pt idx="1365">
                  <c:v>0.82382778351952013</c:v>
                </c:pt>
                <c:pt idx="1366">
                  <c:v>0.82050148351946461</c:v>
                </c:pt>
                <c:pt idx="1367">
                  <c:v>0.82037513351954883</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0.82141682825638851</c:v>
                </c:pt>
                <c:pt idx="1380">
                  <c:v>0.82144893351957859</c:v>
                </c:pt>
                <c:pt idx="1381">
                  <c:v>0.82144893351957859</c:v>
                </c:pt>
                <c:pt idx="1382">
                  <c:v>0.82168988351961159</c:v>
                </c:pt>
                <c:pt idx="1383">
                  <c:v>0.82216393351959161</c:v>
                </c:pt>
                <c:pt idx="1384">
                  <c:v>0.82216393351961869</c:v>
                </c:pt>
                <c:pt idx="1385">
                  <c:v>0.82216393351959161</c:v>
                </c:pt>
                <c:pt idx="1386">
                  <c:v>0.82216393351959161</c:v>
                </c:pt>
                <c:pt idx="1387">
                  <c:v>0.82215493351960034</c:v>
                </c:pt>
                <c:pt idx="1388">
                  <c:v>0.82216393351959161</c:v>
                </c:pt>
                <c:pt idx="1389">
                  <c:v>0.82478153768619411</c:v>
                </c:pt>
                <c:pt idx="1390">
                  <c:v>0.82520393351956145</c:v>
                </c:pt>
                <c:pt idx="1391">
                  <c:v>0.82520393351956145</c:v>
                </c:pt>
                <c:pt idx="1392">
                  <c:v>0.82520393351956145</c:v>
                </c:pt>
                <c:pt idx="1393">
                  <c:v>0.82520393351956145</c:v>
                </c:pt>
                <c:pt idx="1394">
                  <c:v>0.82463185018600993</c:v>
                </c:pt>
                <c:pt idx="1395">
                  <c:v>0.82445393351935081</c:v>
                </c:pt>
                <c:pt idx="1396">
                  <c:v>0.82445393351935081</c:v>
                </c:pt>
                <c:pt idx="1397">
                  <c:v>0.82445393351935081</c:v>
                </c:pt>
                <c:pt idx="1398">
                  <c:v>0.82445393351935081</c:v>
                </c:pt>
                <c:pt idx="1399">
                  <c:v>0.82445393351935081</c:v>
                </c:pt>
                <c:pt idx="1400">
                  <c:v>0.82445393351935081</c:v>
                </c:pt>
                <c:pt idx="1401">
                  <c:v>0.82439083351941811</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0.82433613351950963</c:v>
                </c:pt>
                <c:pt idx="1411">
                  <c:v>0.82360609351943148</c:v>
                </c:pt>
                <c:pt idx="1412">
                  <c:v>0.82341393351939063</c:v>
                </c:pt>
                <c:pt idx="1413">
                  <c:v>0.82323393351936169</c:v>
                </c:pt>
                <c:pt idx="1414">
                  <c:v>0.82323393351936169</c:v>
                </c:pt>
                <c:pt idx="1415">
                  <c:v>0.82323393351936169</c:v>
                </c:pt>
                <c:pt idx="1416">
                  <c:v>0.8203157235197126</c:v>
                </c:pt>
                <c:pt idx="1417">
                  <c:v>0.81980893351945494</c:v>
                </c:pt>
                <c:pt idx="1418">
                  <c:v>0.81980893351945494</c:v>
                </c:pt>
                <c:pt idx="1419">
                  <c:v>0.81980893351942674</c:v>
                </c:pt>
                <c:pt idx="1420">
                  <c:v>0.81980893351945494</c:v>
                </c:pt>
                <c:pt idx="1421">
                  <c:v>0.81980893351945494</c:v>
                </c:pt>
                <c:pt idx="1422">
                  <c:v>0.81968433351936265</c:v>
                </c:pt>
                <c:pt idx="1423">
                  <c:v>0.81936393351952574</c:v>
                </c:pt>
                <c:pt idx="1424">
                  <c:v>0.8193639335195686</c:v>
                </c:pt>
                <c:pt idx="1425">
                  <c:v>0.81936393351952574</c:v>
                </c:pt>
                <c:pt idx="1426">
                  <c:v>0.81892161351960824</c:v>
                </c:pt>
                <c:pt idx="1427">
                  <c:v>0.81890793351961211</c:v>
                </c:pt>
                <c:pt idx="1428">
                  <c:v>0.81886257351965241</c:v>
                </c:pt>
                <c:pt idx="1429">
                  <c:v>0.81767694404577185</c:v>
                </c:pt>
                <c:pt idx="1430">
                  <c:v>0.81785873351944471</c:v>
                </c:pt>
                <c:pt idx="1431">
                  <c:v>0.81797393351945502</c:v>
                </c:pt>
                <c:pt idx="1432">
                  <c:v>0.81797393351945502</c:v>
                </c:pt>
                <c:pt idx="1433">
                  <c:v>0.81797393351945502</c:v>
                </c:pt>
                <c:pt idx="1434">
                  <c:v>0.81808283351948463</c:v>
                </c:pt>
                <c:pt idx="1435">
                  <c:v>0.81808393351944664</c:v>
                </c:pt>
                <c:pt idx="1436">
                  <c:v>0.81765613351936395</c:v>
                </c:pt>
                <c:pt idx="1437">
                  <c:v>0.81761893351935644</c:v>
                </c:pt>
                <c:pt idx="1438">
                  <c:v>0.81761893351935644</c:v>
                </c:pt>
                <c:pt idx="1439">
                  <c:v>0.81750066268610144</c:v>
                </c:pt>
                <c:pt idx="1440">
                  <c:v>0.81482588351970409</c:v>
                </c:pt>
                <c:pt idx="1441">
                  <c:v>0.81420893351963763</c:v>
                </c:pt>
                <c:pt idx="1442">
                  <c:v>0.81420893351963763</c:v>
                </c:pt>
                <c:pt idx="1443">
                  <c:v>0.81420893351963763</c:v>
                </c:pt>
                <c:pt idx="1444">
                  <c:v>0.81420893351963763</c:v>
                </c:pt>
                <c:pt idx="1445">
                  <c:v>0.81420893351963763</c:v>
                </c:pt>
                <c:pt idx="1446">
                  <c:v>0.81545221351966291</c:v>
                </c:pt>
                <c:pt idx="1447">
                  <c:v>0.81636233351957865</c:v>
                </c:pt>
                <c:pt idx="1448">
                  <c:v>0.81665021351962408</c:v>
                </c:pt>
                <c:pt idx="1449">
                  <c:v>0.81635279667722216</c:v>
                </c:pt>
                <c:pt idx="1450">
                  <c:v>0.81623793351931795</c:v>
                </c:pt>
                <c:pt idx="1451">
                  <c:v>0.81623793351931795</c:v>
                </c:pt>
                <c:pt idx="1452">
                  <c:v>0.81623793351931795</c:v>
                </c:pt>
                <c:pt idx="1453">
                  <c:v>0.81623793351931795</c:v>
                </c:pt>
                <c:pt idx="1454">
                  <c:v>0.8162379335193326</c:v>
                </c:pt>
                <c:pt idx="1455">
                  <c:v>0.81612159351948499</c:v>
                </c:pt>
                <c:pt idx="1456">
                  <c:v>0.81633775351942062</c:v>
                </c:pt>
                <c:pt idx="1457">
                  <c:v>0.81690993351941366</c:v>
                </c:pt>
                <c:pt idx="1458">
                  <c:v>0.81690993351941366</c:v>
                </c:pt>
                <c:pt idx="1459">
                  <c:v>0.81690993351941366</c:v>
                </c:pt>
                <c:pt idx="1460">
                  <c:v>0.81690993351941366</c:v>
                </c:pt>
                <c:pt idx="1461">
                  <c:v>0.81690993351941366</c:v>
                </c:pt>
                <c:pt idx="1462">
                  <c:v>0.81690993351941366</c:v>
                </c:pt>
                <c:pt idx="1463">
                  <c:v>0.81659647351949738</c:v>
                </c:pt>
                <c:pt idx="1464">
                  <c:v>0.81649393351946764</c:v>
                </c:pt>
                <c:pt idx="1465">
                  <c:v>0.81645143351941973</c:v>
                </c:pt>
                <c:pt idx="1466">
                  <c:v>0.81474945351935646</c:v>
                </c:pt>
                <c:pt idx="1467">
                  <c:v>0.81394893351930075</c:v>
                </c:pt>
                <c:pt idx="1468">
                  <c:v>0.81394893351930075</c:v>
                </c:pt>
                <c:pt idx="1469">
                  <c:v>0.81388461060294071</c:v>
                </c:pt>
                <c:pt idx="1470">
                  <c:v>0.81388393351957866</c:v>
                </c:pt>
                <c:pt idx="1471">
                  <c:v>0.81388393351957866</c:v>
                </c:pt>
                <c:pt idx="1472">
                  <c:v>0.81388393351957866</c:v>
                </c:pt>
                <c:pt idx="1473">
                  <c:v>0.81388393351957866</c:v>
                </c:pt>
                <c:pt idx="1474">
                  <c:v>0.81388393351961963</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0.84447042854044763</c:v>
                </c:pt>
                <c:pt idx="2">
                  <c:v>0.84245493458010501</c:v>
                </c:pt>
                <c:pt idx="3">
                  <c:v>0.84132487978193637</c:v>
                </c:pt>
                <c:pt idx="4">
                  <c:v>0.84337602353520003</c:v>
                </c:pt>
                <c:pt idx="5">
                  <c:v>0.84391921330169006</c:v>
                </c:pt>
                <c:pt idx="6">
                  <c:v>0.84545709679791459</c:v>
                </c:pt>
                <c:pt idx="7">
                  <c:v>0.8467087763951916</c:v>
                </c:pt>
                <c:pt idx="8">
                  <c:v>0.84739939389763208</c:v>
                </c:pt>
                <c:pt idx="9">
                  <c:v>0.84862960583089531</c:v>
                </c:pt>
                <c:pt idx="10">
                  <c:v>0.84983568442909674</c:v>
                </c:pt>
                <c:pt idx="11">
                  <c:v>0.84492706463194622</c:v>
                </c:pt>
                <c:pt idx="12">
                  <c:v>0.84713309241101364</c:v>
                </c:pt>
                <c:pt idx="13">
                  <c:v>0.8520173512001179</c:v>
                </c:pt>
                <c:pt idx="14">
                  <c:v>0.84632677909310461</c:v>
                </c:pt>
                <c:pt idx="15">
                  <c:v>0.84823450784654142</c:v>
                </c:pt>
                <c:pt idx="16">
                  <c:v>0.85355291053477444</c:v>
                </c:pt>
                <c:pt idx="17">
                  <c:v>0.85059998259721681</c:v>
                </c:pt>
                <c:pt idx="18">
                  <c:v>0.87445748237223597</c:v>
                </c:pt>
                <c:pt idx="19">
                  <c:v>0.84575342265778075</c:v>
                </c:pt>
                <c:pt idx="20">
                  <c:v>0.8676871332484537</c:v>
                </c:pt>
                <c:pt idx="21">
                  <c:v>0.87822029050424621</c:v>
                </c:pt>
                <c:pt idx="22">
                  <c:v>0.91454450768448337</c:v>
                </c:pt>
                <c:pt idx="23">
                  <c:v>0.96419307687030265</c:v>
                </c:pt>
                <c:pt idx="24">
                  <c:v>0.94910546409858099</c:v>
                </c:pt>
                <c:pt idx="25">
                  <c:v>0.93192502444694014</c:v>
                </c:pt>
                <c:pt idx="26">
                  <c:v>1.240575916795962</c:v>
                </c:pt>
                <c:pt idx="27">
                  <c:v>1.4391342923574744</c:v>
                </c:pt>
                <c:pt idx="28">
                  <c:v>1.7992563542984779</c:v>
                </c:pt>
                <c:pt idx="29">
                  <c:v>2.3440687792675448</c:v>
                </c:pt>
                <c:pt idx="30">
                  <c:v>2.8368324544014167</c:v>
                </c:pt>
                <c:pt idx="31">
                  <c:v>2.7754310648742546</c:v>
                </c:pt>
                <c:pt idx="32">
                  <c:v>2.1590413452181267</c:v>
                </c:pt>
                <c:pt idx="33">
                  <c:v>1.454085131109851</c:v>
                </c:pt>
                <c:pt idx="34">
                  <c:v>1.683570433145448</c:v>
                </c:pt>
                <c:pt idx="35">
                  <c:v>1.7439955657104338</c:v>
                </c:pt>
                <c:pt idx="36">
                  <c:v>1.2334975024246952</c:v>
                </c:pt>
                <c:pt idx="37">
                  <c:v>0.52026672468998858</c:v>
                </c:pt>
                <c:pt idx="38">
                  <c:v>-0.15833874225623418</c:v>
                </c:pt>
                <c:pt idx="39">
                  <c:v>-0.95214258765794557</c:v>
                </c:pt>
                <c:pt idx="40">
                  <c:v>-1.7531740443756398</c:v>
                </c:pt>
                <c:pt idx="41">
                  <c:v>-2.2592106174233493</c:v>
                </c:pt>
                <c:pt idx="42">
                  <c:v>-3.5084452346475388</c:v>
                </c:pt>
                <c:pt idx="43">
                  <c:v>-3.8677405057468945</c:v>
                </c:pt>
                <c:pt idx="44">
                  <c:v>-3.8807624890724948</c:v>
                </c:pt>
                <c:pt idx="45">
                  <c:v>-3.9329592500556743</c:v>
                </c:pt>
                <c:pt idx="46">
                  <c:v>-4.2397585978861994</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-7.4773474946666338</c:v>
                </c:pt>
                <c:pt idx="55">
                  <c:v>-6.7066209042773517</c:v>
                </c:pt>
                <c:pt idx="56">
                  <c:v>-5.5645949094314346</c:v>
                </c:pt>
                <c:pt idx="57">
                  <c:v>-0.79620420831919714</c:v>
                </c:pt>
                <c:pt idx="58">
                  <c:v>0.7580302681005846</c:v>
                </c:pt>
                <c:pt idx="59">
                  <c:v>2.2982720857777821</c:v>
                </c:pt>
                <c:pt idx="60">
                  <c:v>3.8960294282014867</c:v>
                </c:pt>
                <c:pt idx="61">
                  <c:v>5.65737159417165</c:v>
                </c:pt>
                <c:pt idx="62">
                  <c:v>7.5286483869088574</c:v>
                </c:pt>
                <c:pt idx="63">
                  <c:v>9.1196228676816702</c:v>
                </c:pt>
                <c:pt idx="64">
                  <c:v>10.305991209529223</c:v>
                </c:pt>
                <c:pt idx="65">
                  <c:v>11.378663918888721</c:v>
                </c:pt>
                <c:pt idx="66">
                  <c:v>14.365261122162977</c:v>
                </c:pt>
                <c:pt idx="67">
                  <c:v>15.445294954064014</c:v>
                </c:pt>
                <c:pt idx="68">
                  <c:v>14.958758419314696</c:v>
                </c:pt>
                <c:pt idx="69">
                  <c:v>12.771930074344525</c:v>
                </c:pt>
                <c:pt idx="70">
                  <c:v>9.8379150065046304</c:v>
                </c:pt>
                <c:pt idx="71">
                  <c:v>7.1405115036742615</c:v>
                </c:pt>
                <c:pt idx="72">
                  <c:v>5.1778411639089796</c:v>
                </c:pt>
                <c:pt idx="73">
                  <c:v>3.7871662304422706</c:v>
                </c:pt>
                <c:pt idx="74">
                  <c:v>2.1110076058783989</c:v>
                </c:pt>
                <c:pt idx="75">
                  <c:v>-5.9217980176970304</c:v>
                </c:pt>
                <c:pt idx="76">
                  <c:v>-7.6272458618313355</c:v>
                </c:pt>
                <c:pt idx="77">
                  <c:v>-8.7145432204597171</c:v>
                </c:pt>
                <c:pt idx="78">
                  <c:v>-9.8079677141194992</c:v>
                </c:pt>
                <c:pt idx="79">
                  <c:v>-10.837318203175411</c:v>
                </c:pt>
                <c:pt idx="80">
                  <c:v>-11.719692431775599</c:v>
                </c:pt>
                <c:pt idx="81">
                  <c:v>-12.423374037053989</c:v>
                </c:pt>
                <c:pt idx="82">
                  <c:v>-12.538224123293686</c:v>
                </c:pt>
                <c:pt idx="83">
                  <c:v>-11.561832796114302</c:v>
                </c:pt>
                <c:pt idx="84">
                  <c:v>-11.202819535936698</c:v>
                </c:pt>
                <c:pt idx="85">
                  <c:v>-10.849355728568696</c:v>
                </c:pt>
                <c:pt idx="86">
                  <c:v>-10.282917515960834</c:v>
                </c:pt>
                <c:pt idx="87">
                  <c:v>-9.5284563380610479</c:v>
                </c:pt>
                <c:pt idx="88">
                  <c:v>-8.8874329150625915</c:v>
                </c:pt>
                <c:pt idx="89">
                  <c:v>-8.5229978507218505</c:v>
                </c:pt>
                <c:pt idx="90">
                  <c:v>-8.2646854086813164</c:v>
                </c:pt>
                <c:pt idx="91">
                  <c:v>-7.9139943545523863</c:v>
                </c:pt>
                <c:pt idx="92">
                  <c:v>-5.9955168565369057</c:v>
                </c:pt>
                <c:pt idx="93">
                  <c:v>-5.6831114412176165</c:v>
                </c:pt>
                <c:pt idx="94">
                  <c:v>-5.1598885943983515</c:v>
                </c:pt>
                <c:pt idx="95">
                  <c:v>-4.3847002208792443</c:v>
                </c:pt>
                <c:pt idx="96">
                  <c:v>-3.3402601743449467</c:v>
                </c:pt>
                <c:pt idx="97">
                  <c:v>-2.1834224589379461</c:v>
                </c:pt>
                <c:pt idx="98">
                  <c:v>-5.8121292812145973E-2</c:v>
                </c:pt>
                <c:pt idx="99">
                  <c:v>0.27432222793015704</c:v>
                </c:pt>
                <c:pt idx="100">
                  <c:v>0.54559354993744891</c:v>
                </c:pt>
                <c:pt idx="101">
                  <c:v>0.75863183641883158</c:v>
                </c:pt>
                <c:pt idx="102">
                  <c:v>0.83669976975359484</c:v>
                </c:pt>
                <c:pt idx="103">
                  <c:v>0.75359887871967246</c:v>
                </c:pt>
                <c:pt idx="104">
                  <c:v>0.6950757119360137</c:v>
                </c:pt>
                <c:pt idx="105">
                  <c:v>0.75014907349276561</c:v>
                </c:pt>
                <c:pt idx="106">
                  <c:v>0.83481962737532556</c:v>
                </c:pt>
                <c:pt idx="107">
                  <c:v>0.93550515347776297</c:v>
                </c:pt>
                <c:pt idx="108">
                  <c:v>1.0508877810293171</c:v>
                </c:pt>
                <c:pt idx="109">
                  <c:v>1.0207382777885812</c:v>
                </c:pt>
                <c:pt idx="110">
                  <c:v>0.82080827217568386</c:v>
                </c:pt>
                <c:pt idx="111">
                  <c:v>0.48271915422478184</c:v>
                </c:pt>
                <c:pt idx="112">
                  <c:v>7.4588732551518558E-2</c:v>
                </c:pt>
                <c:pt idx="113">
                  <c:v>-0.2111863633490714</c:v>
                </c:pt>
                <c:pt idx="114">
                  <c:v>-0.48487280230139668</c:v>
                </c:pt>
                <c:pt idx="115">
                  <c:v>-0.95511690736852062</c:v>
                </c:pt>
                <c:pt idx="116">
                  <c:v>-1.5462426869493979</c:v>
                </c:pt>
                <c:pt idx="117">
                  <c:v>-2.1638891044945865</c:v>
                </c:pt>
                <c:pt idx="118">
                  <c:v>-2.6568042770187787</c:v>
                </c:pt>
                <c:pt idx="119">
                  <c:v>-3.1461057482351205</c:v>
                </c:pt>
                <c:pt idx="120">
                  <c:v>-3.7061370157285296</c:v>
                </c:pt>
                <c:pt idx="121">
                  <c:v>-4.1603154533939133</c:v>
                </c:pt>
                <c:pt idx="122">
                  <c:v>-4.5125009529132285</c:v>
                </c:pt>
                <c:pt idx="123">
                  <c:v>-4.166694546514754</c:v>
                </c:pt>
                <c:pt idx="124">
                  <c:v>-4.0552953754076952</c:v>
                </c:pt>
                <c:pt idx="125">
                  <c:v>-4.0523658313817066</c:v>
                </c:pt>
                <c:pt idx="126">
                  <c:v>-4.1227585198777357</c:v>
                </c:pt>
                <c:pt idx="127">
                  <c:v>-4.1583586800877015</c:v>
                </c:pt>
                <c:pt idx="128">
                  <c:v>-4.0080127078593684</c:v>
                </c:pt>
                <c:pt idx="129">
                  <c:v>-3.7042729812130517</c:v>
                </c:pt>
                <c:pt idx="130">
                  <c:v>-2.8646389649082482</c:v>
                </c:pt>
                <c:pt idx="131">
                  <c:v>-2.8460637342234447</c:v>
                </c:pt>
                <c:pt idx="132">
                  <c:v>-2.9762702865560868</c:v>
                </c:pt>
                <c:pt idx="133">
                  <c:v>-3.0558848687965252</c:v>
                </c:pt>
                <c:pt idx="134">
                  <c:v>-2.9639562902834484</c:v>
                </c:pt>
                <c:pt idx="135">
                  <c:v>-2.6669685091956667</c:v>
                </c:pt>
                <c:pt idx="136">
                  <c:v>-2.1670790305099552</c:v>
                </c:pt>
                <c:pt idx="137">
                  <c:v>-1.8433402064098772</c:v>
                </c:pt>
                <c:pt idx="138">
                  <c:v>-2.0720940182342957</c:v>
                </c:pt>
                <c:pt idx="139">
                  <c:v>-2.3861678969858389</c:v>
                </c:pt>
                <c:pt idx="140">
                  <c:v>-2.6362980759646426</c:v>
                </c:pt>
                <c:pt idx="141">
                  <c:v>-2.8285667627356492</c:v>
                </c:pt>
                <c:pt idx="142">
                  <c:v>-2.876387725081571</c:v>
                </c:pt>
                <c:pt idx="143">
                  <c:v>-2.860417832110187</c:v>
                </c:pt>
                <c:pt idx="144">
                  <c:v>-2.9898850544106477</c:v>
                </c:pt>
                <c:pt idx="145">
                  <c:v>-3.2423181455046404</c:v>
                </c:pt>
                <c:pt idx="146">
                  <c:v>-4.0974060719345289</c:v>
                </c:pt>
                <c:pt idx="147">
                  <c:v>-4.4331428063306504</c:v>
                </c:pt>
                <c:pt idx="148">
                  <c:v>-4.7418174205432884</c:v>
                </c:pt>
                <c:pt idx="149">
                  <c:v>-4.5390295594315564</c:v>
                </c:pt>
                <c:pt idx="150">
                  <c:v>-3.5728044375947623</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5.9640608241745694</c:v>
                </c:pt>
                <c:pt idx="161">
                  <c:v>6.1099938111801624</c:v>
                </c:pt>
                <c:pt idx="162">
                  <c:v>6.2164810896910874</c:v>
                </c:pt>
                <c:pt idx="163">
                  <c:v>3.5582949014186198</c:v>
                </c:pt>
                <c:pt idx="164">
                  <c:v>2.0958560905208623</c:v>
                </c:pt>
                <c:pt idx="165">
                  <c:v>1.0584606145333595</c:v>
                </c:pt>
                <c:pt idx="166">
                  <c:v>0.17943773327178314</c:v>
                </c:pt>
                <c:pt idx="167">
                  <c:v>-0.68869168046833951</c:v>
                </c:pt>
                <c:pt idx="168">
                  <c:v>-1.5311841688862859</c:v>
                </c:pt>
                <c:pt idx="169">
                  <c:v>-2.091836831812202</c:v>
                </c:pt>
                <c:pt idx="170">
                  <c:v>-2.6330463746827775</c:v>
                </c:pt>
                <c:pt idx="171">
                  <c:v>-5.7474132705758265</c:v>
                </c:pt>
                <c:pt idx="172">
                  <c:v>-6.5267489349589312</c:v>
                </c:pt>
                <c:pt idx="173">
                  <c:v>-7.4478337919170414</c:v>
                </c:pt>
                <c:pt idx="174">
                  <c:v>-8.6902165151478243</c:v>
                </c:pt>
                <c:pt idx="175">
                  <c:v>-10.164575229889479</c:v>
                </c:pt>
                <c:pt idx="176">
                  <c:v>-11.672348899652652</c:v>
                </c:pt>
                <c:pt idx="177">
                  <c:v>-12.91566159108447</c:v>
                </c:pt>
                <c:pt idx="178">
                  <c:v>-13.648430998872158</c:v>
                </c:pt>
                <c:pt idx="179">
                  <c:v>-13.932936912815753</c:v>
                </c:pt>
                <c:pt idx="180">
                  <c:v>-13.941621877800358</c:v>
                </c:pt>
                <c:pt idx="181">
                  <c:v>-13.466033680944621</c:v>
                </c:pt>
                <c:pt idx="182">
                  <c:v>-12.799922669560743</c:v>
                </c:pt>
                <c:pt idx="183">
                  <c:v>-12.355266426290271</c:v>
                </c:pt>
                <c:pt idx="184">
                  <c:v>-12.169993143376175</c:v>
                </c:pt>
                <c:pt idx="185">
                  <c:v>-11.93003645527512</c:v>
                </c:pt>
                <c:pt idx="186">
                  <c:v>-11.482269592074573</c:v>
                </c:pt>
                <c:pt idx="187">
                  <c:v>-9.6095431296315699</c:v>
                </c:pt>
                <c:pt idx="188">
                  <c:v>-9.2315953708188019</c:v>
                </c:pt>
                <c:pt idx="189">
                  <c:v>-8.5897398789975146</c:v>
                </c:pt>
                <c:pt idx="190">
                  <c:v>-7.5387732072563125</c:v>
                </c:pt>
                <c:pt idx="191">
                  <c:v>-5.8624108889016142</c:v>
                </c:pt>
                <c:pt idx="192">
                  <c:v>-3.978514562762919</c:v>
                </c:pt>
                <c:pt idx="193">
                  <c:v>-2.1923619623056396</c:v>
                </c:pt>
                <c:pt idx="194">
                  <c:v>-0.35749666138807007</c:v>
                </c:pt>
                <c:pt idx="195">
                  <c:v>3.8970737641255653</c:v>
                </c:pt>
                <c:pt idx="196">
                  <c:v>5.8194161626284062</c:v>
                </c:pt>
                <c:pt idx="197">
                  <c:v>7.5300765035733122</c:v>
                </c:pt>
                <c:pt idx="198">
                  <c:v>9.1852656908469204</c:v>
                </c:pt>
                <c:pt idx="199">
                  <c:v>10.606526363198924</c:v>
                </c:pt>
                <c:pt idx="200">
                  <c:v>11.567793678390146</c:v>
                </c:pt>
                <c:pt idx="201">
                  <c:v>12.184273651407018</c:v>
                </c:pt>
                <c:pt idx="202">
                  <c:v>12.636883877639002</c:v>
                </c:pt>
                <c:pt idx="203">
                  <c:v>10.964013607333982</c:v>
                </c:pt>
                <c:pt idx="204">
                  <c:v>9.0571738409723199</c:v>
                </c:pt>
                <c:pt idx="205">
                  <c:v>7.5071882361006255</c:v>
                </c:pt>
                <c:pt idx="206">
                  <c:v>6.5343572588625847</c:v>
                </c:pt>
                <c:pt idx="207">
                  <c:v>5.8764954463942871</c:v>
                </c:pt>
                <c:pt idx="208">
                  <c:v>5.2905750298708485</c:v>
                </c:pt>
                <c:pt idx="209">
                  <c:v>4.6642554104446106</c:v>
                </c:pt>
                <c:pt idx="210">
                  <c:v>4.0461819163488375</c:v>
                </c:pt>
                <c:pt idx="211">
                  <c:v>1.9708002360163881</c:v>
                </c:pt>
                <c:pt idx="212">
                  <c:v>1.0101613302453238</c:v>
                </c:pt>
                <c:pt idx="213">
                  <c:v>-0.34490044549346532</c:v>
                </c:pt>
                <c:pt idx="214">
                  <c:v>-2.0027027113615392</c:v>
                </c:pt>
                <c:pt idx="215">
                  <c:v>-3.7501191840879398</c:v>
                </c:pt>
                <c:pt idx="216">
                  <c:v>-5.3258640126134225</c:v>
                </c:pt>
                <c:pt idx="217">
                  <c:v>-6.5280899287659686</c:v>
                </c:pt>
                <c:pt idx="218">
                  <c:v>-7.3471621159204119</c:v>
                </c:pt>
                <c:pt idx="219">
                  <c:v>-7.9796040892456803</c:v>
                </c:pt>
                <c:pt idx="220">
                  <c:v>-8.3492792747176736</c:v>
                </c:pt>
                <c:pt idx="221">
                  <c:v>-8.2120648724056267</c:v>
                </c:pt>
                <c:pt idx="222">
                  <c:v>-7.7935278796491758</c:v>
                </c:pt>
                <c:pt idx="223">
                  <c:v>-7.3234691003815184</c:v>
                </c:pt>
                <c:pt idx="224">
                  <c:v>-6.8754455738502145</c:v>
                </c:pt>
                <c:pt idx="225">
                  <c:v>-6.3366999837772164</c:v>
                </c:pt>
                <c:pt idx="226">
                  <c:v>-5.5174224356017314</c:v>
                </c:pt>
                <c:pt idx="227">
                  <c:v>-4.7409061215260238</c:v>
                </c:pt>
                <c:pt idx="228">
                  <c:v>-4.2219079743813674</c:v>
                </c:pt>
                <c:pt idx="229">
                  <c:v>-4.1239161610510751</c:v>
                </c:pt>
                <c:pt idx="230">
                  <c:v>-4.5683031430862968</c:v>
                </c:pt>
                <c:pt idx="231">
                  <c:v>-5.2588370895583552</c:v>
                </c:pt>
                <c:pt idx="232">
                  <c:v>-5.6333975298887253</c:v>
                </c:pt>
                <c:pt idx="233">
                  <c:v>-5.5150760379488517</c:v>
                </c:pt>
                <c:pt idx="234">
                  <c:v>-5.3481372594968297</c:v>
                </c:pt>
                <c:pt idx="235">
                  <c:v>-5.7534154890364491</c:v>
                </c:pt>
                <c:pt idx="236">
                  <c:v>-6.6657763730406856</c:v>
                </c:pt>
                <c:pt idx="237">
                  <c:v>-7.7131529455721504</c:v>
                </c:pt>
                <c:pt idx="238">
                  <c:v>-8.368085062232451</c:v>
                </c:pt>
                <c:pt idx="239">
                  <c:v>-8.7118515187987953</c:v>
                </c:pt>
                <c:pt idx="240">
                  <c:v>-9.0002340963332728</c:v>
                </c:pt>
                <c:pt idx="241">
                  <c:v>-8.952599142805731</c:v>
                </c:pt>
                <c:pt idx="242">
                  <c:v>-8.3467518011607922</c:v>
                </c:pt>
                <c:pt idx="243">
                  <c:v>-7.3241414945598304</c:v>
                </c:pt>
                <c:pt idx="244">
                  <c:v>-6.0710789357608173</c:v>
                </c:pt>
                <c:pt idx="245">
                  <c:v>-4.8354200025309382</c:v>
                </c:pt>
                <c:pt idx="246">
                  <c:v>-3.7831506619330404</c:v>
                </c:pt>
                <c:pt idx="247">
                  <c:v>-2.4206901774537783</c:v>
                </c:pt>
                <c:pt idx="248">
                  <c:v>-0.69019041369971235</c:v>
                </c:pt>
                <c:pt idx="249">
                  <c:v>1.0689785165141918</c:v>
                </c:pt>
                <c:pt idx="250">
                  <c:v>2.6911752742290673</c:v>
                </c:pt>
                <c:pt idx="251">
                  <c:v>4.205120608062515</c:v>
                </c:pt>
                <c:pt idx="252">
                  <c:v>5.7392680667228282</c:v>
                </c:pt>
                <c:pt idx="253">
                  <c:v>7.1819745464857618</c:v>
                </c:pt>
                <c:pt idx="254">
                  <c:v>8.3807364942552791</c:v>
                </c:pt>
                <c:pt idx="255">
                  <c:v>9.4926720148217125</c:v>
                </c:pt>
                <c:pt idx="256">
                  <c:v>10.722743094400569</c:v>
                </c:pt>
                <c:pt idx="257">
                  <c:v>12.235616638743998</c:v>
                </c:pt>
                <c:pt idx="258">
                  <c:v>13.772091066963497</c:v>
                </c:pt>
                <c:pt idx="259">
                  <c:v>14.935135678833291</c:v>
                </c:pt>
                <c:pt idx="260">
                  <c:v>15.76746465603877</c:v>
                </c:pt>
                <c:pt idx="261">
                  <c:v>16.453742939311883</c:v>
                </c:pt>
                <c:pt idx="262">
                  <c:v>16.996741460508176</c:v>
                </c:pt>
                <c:pt idx="263">
                  <c:v>17.278116719300129</c:v>
                </c:pt>
                <c:pt idx="264">
                  <c:v>17.100739742194577</c:v>
                </c:pt>
                <c:pt idx="265">
                  <c:v>16.50071399845217</c:v>
                </c:pt>
                <c:pt idx="266">
                  <c:v>15.677066039899772</c:v>
                </c:pt>
                <c:pt idx="267">
                  <c:v>14.412948288692149</c:v>
                </c:pt>
                <c:pt idx="268">
                  <c:v>12.551593332307299</c:v>
                </c:pt>
                <c:pt idx="269">
                  <c:v>7.3565578244388465</c:v>
                </c:pt>
                <c:pt idx="270">
                  <c:v>5.9036837732954304</c:v>
                </c:pt>
                <c:pt idx="271">
                  <c:v>4.3001807144735551</c:v>
                </c:pt>
                <c:pt idx="272">
                  <c:v>2.5728198495299353</c:v>
                </c:pt>
                <c:pt idx="273">
                  <c:v>0.7640805119217049</c:v>
                </c:pt>
                <c:pt idx="274">
                  <c:v>-0.97689473786412984</c:v>
                </c:pt>
                <c:pt idx="275">
                  <c:v>-2.7142962559925126</c:v>
                </c:pt>
                <c:pt idx="276">
                  <c:v>-4.5361176221153965</c:v>
                </c:pt>
                <c:pt idx="277">
                  <c:v>-6.4592662106132748</c:v>
                </c:pt>
                <c:pt idx="278">
                  <c:v>-8.1303402929485884</c:v>
                </c:pt>
                <c:pt idx="279">
                  <c:v>-9.1868327395102725</c:v>
                </c:pt>
                <c:pt idx="280">
                  <c:v>-9.8711566779889459</c:v>
                </c:pt>
                <c:pt idx="281">
                  <c:v>-10.462646506652634</c:v>
                </c:pt>
                <c:pt idx="282">
                  <c:v>-10.938269006236141</c:v>
                </c:pt>
                <c:pt idx="283">
                  <c:v>-11.011662272725616</c:v>
                </c:pt>
                <c:pt idx="284">
                  <c:v>-10.814606761711275</c:v>
                </c:pt>
                <c:pt idx="285">
                  <c:v>-10.689504713309423</c:v>
                </c:pt>
                <c:pt idx="286">
                  <c:v>-10.272786068692003</c:v>
                </c:pt>
                <c:pt idx="287">
                  <c:v>-9.8520958967451762</c:v>
                </c:pt>
                <c:pt idx="288">
                  <c:v>-9.9993614536578139</c:v>
                </c:pt>
                <c:pt idx="289">
                  <c:v>-10.548531430224088</c:v>
                </c:pt>
                <c:pt idx="290">
                  <c:v>-10.88708630067177</c:v>
                </c:pt>
                <c:pt idx="291">
                  <c:v>-10.743778610710111</c:v>
                </c:pt>
                <c:pt idx="292">
                  <c:v>-10.601283865041751</c:v>
                </c:pt>
                <c:pt idx="293">
                  <c:v>-10.269678484401561</c:v>
                </c:pt>
                <c:pt idx="294">
                  <c:v>-9.1898929678223737</c:v>
                </c:pt>
                <c:pt idx="295">
                  <c:v>-7.9412516663641597</c:v>
                </c:pt>
                <c:pt idx="296">
                  <c:v>-6.8773074834179511</c:v>
                </c:pt>
                <c:pt idx="297">
                  <c:v>-3.1442867170771689</c:v>
                </c:pt>
                <c:pt idx="298">
                  <c:v>-1.7152497225731054</c:v>
                </c:pt>
                <c:pt idx="299">
                  <c:v>-0.5846896042323948</c:v>
                </c:pt>
                <c:pt idx="300">
                  <c:v>0.4426640126150545</c:v>
                </c:pt>
                <c:pt idx="301">
                  <c:v>1.470861984325353</c:v>
                </c:pt>
                <c:pt idx="302">
                  <c:v>2.6391153826477449</c:v>
                </c:pt>
                <c:pt idx="303">
                  <c:v>3.9950601891955095</c:v>
                </c:pt>
                <c:pt idx="304">
                  <c:v>5.6572975245646564</c:v>
                </c:pt>
                <c:pt idx="305">
                  <c:v>7.5238901735690575</c:v>
                </c:pt>
                <c:pt idx="306">
                  <c:v>9.2980380335410988</c:v>
                </c:pt>
                <c:pt idx="307">
                  <c:v>10.739272152191987</c:v>
                </c:pt>
                <c:pt idx="308">
                  <c:v>11.835226851484338</c:v>
                </c:pt>
                <c:pt idx="309">
                  <c:v>12.740769840659041</c:v>
                </c:pt>
                <c:pt idx="310">
                  <c:v>13.29082045628229</c:v>
                </c:pt>
                <c:pt idx="311">
                  <c:v>13.316706569672695</c:v>
                </c:pt>
                <c:pt idx="312">
                  <c:v>13.280190556986003</c:v>
                </c:pt>
                <c:pt idx="313">
                  <c:v>13.383173113651818</c:v>
                </c:pt>
                <c:pt idx="314">
                  <c:v>13.360754307848122</c:v>
                </c:pt>
                <c:pt idx="315">
                  <c:v>13.064116156554832</c:v>
                </c:pt>
                <c:pt idx="316">
                  <c:v>12.677945153545309</c:v>
                </c:pt>
                <c:pt idx="317">
                  <c:v>12.313691772236467</c:v>
                </c:pt>
                <c:pt idx="318">
                  <c:v>11.946695083392996</c:v>
                </c:pt>
                <c:pt idx="319">
                  <c:v>11.624105856021188</c:v>
                </c:pt>
                <c:pt idx="320">
                  <c:v>11.428916049124197</c:v>
                </c:pt>
                <c:pt idx="321">
                  <c:v>11.222336066985308</c:v>
                </c:pt>
                <c:pt idx="322">
                  <c:v>10.970019316780196</c:v>
                </c:pt>
                <c:pt idx="323">
                  <c:v>10.671561299528054</c:v>
                </c:pt>
                <c:pt idx="324">
                  <c:v>10.094968113444191</c:v>
                </c:pt>
                <c:pt idx="325">
                  <c:v>9.0762276402449515</c:v>
                </c:pt>
                <c:pt idx="326">
                  <c:v>7.6195120630393225</c:v>
                </c:pt>
                <c:pt idx="327">
                  <c:v>5.9248208561558755</c:v>
                </c:pt>
                <c:pt idx="328">
                  <c:v>4.2575300156018585</c:v>
                </c:pt>
                <c:pt idx="329">
                  <c:v>2.5093118968535042</c:v>
                </c:pt>
                <c:pt idx="330">
                  <c:v>0.62295724570850564</c:v>
                </c:pt>
                <c:pt idx="331">
                  <c:v>-1.3307024452568061</c:v>
                </c:pt>
                <c:pt idx="332">
                  <c:v>-3.2338416530716785</c:v>
                </c:pt>
                <c:pt idx="333">
                  <c:v>-4.8515908548458881</c:v>
                </c:pt>
                <c:pt idx="334">
                  <c:v>-6.2539754646256815</c:v>
                </c:pt>
                <c:pt idx="335">
                  <c:v>-7.4686977431017194</c:v>
                </c:pt>
                <c:pt idx="336">
                  <c:v>-8.6153374548409261</c:v>
                </c:pt>
                <c:pt idx="337">
                  <c:v>-9.7828189575955182</c:v>
                </c:pt>
                <c:pt idx="338">
                  <c:v>-10.658766737096553</c:v>
                </c:pt>
                <c:pt idx="339">
                  <c:v>-11.116659886978582</c:v>
                </c:pt>
                <c:pt idx="340">
                  <c:v>-11.52067923676317</c:v>
                </c:pt>
                <c:pt idx="341">
                  <c:v>-12.021796252224691</c:v>
                </c:pt>
                <c:pt idx="342">
                  <c:v>-12.537648262455669</c:v>
                </c:pt>
                <c:pt idx="343">
                  <c:v>-12.969964934189674</c:v>
                </c:pt>
                <c:pt idx="344">
                  <c:v>-13.278541041896261</c:v>
                </c:pt>
                <c:pt idx="345">
                  <c:v>-13.616458124457438</c:v>
                </c:pt>
                <c:pt idx="346">
                  <c:v>-14.026178101905288</c:v>
                </c:pt>
                <c:pt idx="347">
                  <c:v>-14.54753008401995</c:v>
                </c:pt>
                <c:pt idx="348">
                  <c:v>-15.09832625273657</c:v>
                </c:pt>
                <c:pt idx="349">
                  <c:v>-15.658531386489855</c:v>
                </c:pt>
                <c:pt idx="350">
                  <c:v>-16.059252210251259</c:v>
                </c:pt>
                <c:pt idx="351">
                  <c:v>-16.083523059793926</c:v>
                </c:pt>
                <c:pt idx="352">
                  <c:v>-15.886097200744679</c:v>
                </c:pt>
                <c:pt idx="353">
                  <c:v>-15.617100369676448</c:v>
                </c:pt>
                <c:pt idx="354">
                  <c:v>-14.164144280372</c:v>
                </c:pt>
                <c:pt idx="355">
                  <c:v>-13.579655243825661</c:v>
                </c:pt>
                <c:pt idx="356">
                  <c:v>-13.154884261522712</c:v>
                </c:pt>
                <c:pt idx="357">
                  <c:v>-12.680782920958309</c:v>
                </c:pt>
                <c:pt idx="358">
                  <c:v>-11.942867496867947</c:v>
                </c:pt>
                <c:pt idx="359">
                  <c:v>-11.097111278446079</c:v>
                </c:pt>
                <c:pt idx="360">
                  <c:v>-10.15681401004457</c:v>
                </c:pt>
                <c:pt idx="361">
                  <c:v>-9.0815456770184557</c:v>
                </c:pt>
                <c:pt idx="362">
                  <c:v>-7.854736847569197</c:v>
                </c:pt>
                <c:pt idx="363">
                  <c:v>-6.4940851489641602</c:v>
                </c:pt>
                <c:pt idx="364">
                  <c:v>-4.9778798383435827</c:v>
                </c:pt>
                <c:pt idx="365">
                  <c:v>-3.3402403667963654</c:v>
                </c:pt>
                <c:pt idx="366">
                  <c:v>-1.9068857061539861</c:v>
                </c:pt>
                <c:pt idx="367">
                  <c:v>-0.93931287415747988</c:v>
                </c:pt>
                <c:pt idx="368">
                  <c:v>-0.10345756514725213</c:v>
                </c:pt>
                <c:pt idx="369">
                  <c:v>1.107415723861978</c:v>
                </c:pt>
                <c:pt idx="370">
                  <c:v>2.6360740132468226</c:v>
                </c:pt>
                <c:pt idx="371">
                  <c:v>3.9324626438171975</c:v>
                </c:pt>
                <c:pt idx="372">
                  <c:v>4.7420205292398085</c:v>
                </c:pt>
                <c:pt idx="373">
                  <c:v>4.9261472510651885</c:v>
                </c:pt>
                <c:pt idx="374">
                  <c:v>4.5362941689651324</c:v>
                </c:pt>
                <c:pt idx="375">
                  <c:v>4.0560449751287955</c:v>
                </c:pt>
                <c:pt idx="376">
                  <c:v>3.8077854331816599</c:v>
                </c:pt>
                <c:pt idx="377">
                  <c:v>3.6551149957967941</c:v>
                </c:pt>
                <c:pt idx="378">
                  <c:v>3.5463176714175724</c:v>
                </c:pt>
                <c:pt idx="379">
                  <c:v>3.3420712234085928</c:v>
                </c:pt>
                <c:pt idx="380">
                  <c:v>3.0615160806084276</c:v>
                </c:pt>
                <c:pt idx="381">
                  <c:v>2.8460869812718204</c:v>
                </c:pt>
                <c:pt idx="382">
                  <c:v>2.635612918559616</c:v>
                </c:pt>
                <c:pt idx="383">
                  <c:v>2.2448473990774289</c:v>
                </c:pt>
                <c:pt idx="384">
                  <c:v>1.6315924169745699</c:v>
                </c:pt>
                <c:pt idx="385">
                  <c:v>0.95456625725825006</c:v>
                </c:pt>
                <c:pt idx="386">
                  <c:v>0.326772825304745</c:v>
                </c:pt>
                <c:pt idx="387">
                  <c:v>-0.29501983960334188</c:v>
                </c:pt>
                <c:pt idx="388">
                  <c:v>-1.0172222617261184</c:v>
                </c:pt>
                <c:pt idx="389">
                  <c:v>-1.6662038796360323</c:v>
                </c:pt>
                <c:pt idx="390">
                  <c:v>-2.4339323205436187</c:v>
                </c:pt>
                <c:pt idx="391">
                  <c:v>-3.6223362105457992</c:v>
                </c:pt>
                <c:pt idx="392">
                  <c:v>-5.0275796339481786</c:v>
                </c:pt>
                <c:pt idx="393">
                  <c:v>-6.3926402955534813</c:v>
                </c:pt>
                <c:pt idx="394">
                  <c:v>-7.5974260148249764</c:v>
                </c:pt>
                <c:pt idx="395">
                  <c:v>-8.6513504620407389</c:v>
                </c:pt>
                <c:pt idx="396">
                  <c:v>-9.67914579291363</c:v>
                </c:pt>
                <c:pt idx="397">
                  <c:v>-10.617969258274169</c:v>
                </c:pt>
                <c:pt idx="398">
                  <c:v>-11.438743073223833</c:v>
                </c:pt>
                <c:pt idx="399">
                  <c:v>-12.137893379224863</c:v>
                </c:pt>
                <c:pt idx="400">
                  <c:v>-12.675789293765162</c:v>
                </c:pt>
                <c:pt idx="401">
                  <c:v>-13.076325854200952</c:v>
                </c:pt>
                <c:pt idx="402">
                  <c:v>-13.252238742312443</c:v>
                </c:pt>
                <c:pt idx="403">
                  <c:v>-13.134538797587055</c:v>
                </c:pt>
                <c:pt idx="404">
                  <c:v>-12.847281076317881</c:v>
                </c:pt>
                <c:pt idx="405">
                  <c:v>-12.576308954541702</c:v>
                </c:pt>
                <c:pt idx="406">
                  <c:v>-12.397704668333272</c:v>
                </c:pt>
                <c:pt idx="407">
                  <c:v>-12.418668492061768</c:v>
                </c:pt>
                <c:pt idx="408">
                  <c:v>-12.511553904186583</c:v>
                </c:pt>
                <c:pt idx="409">
                  <c:v>-12.592106423182059</c:v>
                </c:pt>
                <c:pt idx="410">
                  <c:v>-12.719324919534785</c:v>
                </c:pt>
                <c:pt idx="411">
                  <c:v>-12.915675555026741</c:v>
                </c:pt>
                <c:pt idx="412">
                  <c:v>-13.044103753772452</c:v>
                </c:pt>
                <c:pt idx="413">
                  <c:v>-13.212768141572775</c:v>
                </c:pt>
                <c:pt idx="414">
                  <c:v>-13.36861180895508</c:v>
                </c:pt>
                <c:pt idx="415">
                  <c:v>-13.32699379674041</c:v>
                </c:pt>
                <c:pt idx="416">
                  <c:v>-13.030666494945322</c:v>
                </c:pt>
                <c:pt idx="417">
                  <c:v>-12.67267229899187</c:v>
                </c:pt>
                <c:pt idx="418">
                  <c:v>-12.228678735852837</c:v>
                </c:pt>
                <c:pt idx="419">
                  <c:v>-11.532812991932687</c:v>
                </c:pt>
                <c:pt idx="420">
                  <c:v>-10.634841950471836</c:v>
                </c:pt>
                <c:pt idx="421">
                  <c:v>-4.5501835619101305</c:v>
                </c:pt>
                <c:pt idx="422">
                  <c:v>-2.3540235848229258</c:v>
                </c:pt>
                <c:pt idx="423">
                  <c:v>-0.74499000799360826</c:v>
                </c:pt>
                <c:pt idx="424">
                  <c:v>0.49573690662765613</c:v>
                </c:pt>
                <c:pt idx="425">
                  <c:v>1.4848224289728051</c:v>
                </c:pt>
                <c:pt idx="426">
                  <c:v>2.5206716303217287</c:v>
                </c:pt>
                <c:pt idx="427">
                  <c:v>3.9343561240371052</c:v>
                </c:pt>
                <c:pt idx="428">
                  <c:v>5.7532455176223039</c:v>
                </c:pt>
                <c:pt idx="429">
                  <c:v>7.3979305569713318</c:v>
                </c:pt>
                <c:pt idx="430">
                  <c:v>9.2463315283583487</c:v>
                </c:pt>
                <c:pt idx="431">
                  <c:v>9.603061683969413</c:v>
                </c:pt>
                <c:pt idx="432">
                  <c:v>9.7052806254860524</c:v>
                </c:pt>
                <c:pt idx="433">
                  <c:v>9.2602506949769321</c:v>
                </c:pt>
                <c:pt idx="434">
                  <c:v>8.5990127958928859</c:v>
                </c:pt>
                <c:pt idx="435">
                  <c:v>7.7714751204991712</c:v>
                </c:pt>
                <c:pt idx="436">
                  <c:v>6.7691858409348065</c:v>
                </c:pt>
                <c:pt idx="437">
                  <c:v>5.6456889350513109</c:v>
                </c:pt>
                <c:pt idx="438">
                  <c:v>4.7120158876708675</c:v>
                </c:pt>
                <c:pt idx="439">
                  <c:v>3.8181681934664731</c:v>
                </c:pt>
                <c:pt idx="440">
                  <c:v>3.1096436425570886</c:v>
                </c:pt>
                <c:pt idx="441">
                  <c:v>2.6026538407197108</c:v>
                </c:pt>
                <c:pt idx="442">
                  <c:v>1.9989356303073862</c:v>
                </c:pt>
                <c:pt idx="443">
                  <c:v>1.2333508834020959</c:v>
                </c:pt>
                <c:pt idx="444">
                  <c:v>0.48241126447521782</c:v>
                </c:pt>
                <c:pt idx="445">
                  <c:v>-0.60029616908543859</c:v>
                </c:pt>
                <c:pt idx="446">
                  <c:v>-1.4446253333166936</c:v>
                </c:pt>
                <c:pt idx="447">
                  <c:v>-1.5274751484940055</c:v>
                </c:pt>
                <c:pt idx="448">
                  <c:v>-0.95122874629250065</c:v>
                </c:pt>
                <c:pt idx="449">
                  <c:v>-0.41861123988832105</c:v>
                </c:pt>
                <c:pt idx="450">
                  <c:v>-0.14415909878454158</c:v>
                </c:pt>
                <c:pt idx="451">
                  <c:v>-0.27720367060831563</c:v>
                </c:pt>
                <c:pt idx="452">
                  <c:v>-0.78502076013616318</c:v>
                </c:pt>
                <c:pt idx="453">
                  <c:v>-1.2072668112303953</c:v>
                </c:pt>
                <c:pt idx="454">
                  <c:v>-1.3840300199480868</c:v>
                </c:pt>
                <c:pt idx="455">
                  <c:v>-1.3547156828312841</c:v>
                </c:pt>
                <c:pt idx="456">
                  <c:v>-1.0781602988090933</c:v>
                </c:pt>
                <c:pt idx="457">
                  <c:v>-0.71778912113347926</c:v>
                </c:pt>
                <c:pt idx="458">
                  <c:v>-0.48095451250202381</c:v>
                </c:pt>
                <c:pt idx="459">
                  <c:v>-0.39114112973841486</c:v>
                </c:pt>
                <c:pt idx="460">
                  <c:v>-0.40997742543149235</c:v>
                </c:pt>
                <c:pt idx="461">
                  <c:v>-0.5446186678102265</c:v>
                </c:pt>
                <c:pt idx="462">
                  <c:v>-0.78201456620948362</c:v>
                </c:pt>
                <c:pt idx="463">
                  <c:v>-0.94352353399881395</c:v>
                </c:pt>
                <c:pt idx="464">
                  <c:v>-0.7739640119622635</c:v>
                </c:pt>
                <c:pt idx="465">
                  <c:v>-0.57648612963878054</c:v>
                </c:pt>
                <c:pt idx="466">
                  <c:v>-0.4870140666061788</c:v>
                </c:pt>
                <c:pt idx="467">
                  <c:v>-7.4232115353396522E-2</c:v>
                </c:pt>
                <c:pt idx="468">
                  <c:v>0.53415668276349493</c:v>
                </c:pt>
                <c:pt idx="469">
                  <c:v>0.47171661119104213</c:v>
                </c:pt>
                <c:pt idx="470">
                  <c:v>0.49395557431937293</c:v>
                </c:pt>
                <c:pt idx="471">
                  <c:v>0.55231138249561651</c:v>
                </c:pt>
                <c:pt idx="472">
                  <c:v>0.77156465731664525</c:v>
                </c:pt>
                <c:pt idx="473">
                  <c:v>0.81439034184032177</c:v>
                </c:pt>
                <c:pt idx="474">
                  <c:v>0.83619827260017388</c:v>
                </c:pt>
                <c:pt idx="475">
                  <c:v>0.8101966151763097</c:v>
                </c:pt>
                <c:pt idx="476">
                  <c:v>0.81567727280281677</c:v>
                </c:pt>
                <c:pt idx="477">
                  <c:v>0.80964156744251281</c:v>
                </c:pt>
                <c:pt idx="478">
                  <c:v>0.81976911581170953</c:v>
                </c:pt>
                <c:pt idx="479">
                  <c:v>0.80810841764682229</c:v>
                </c:pt>
                <c:pt idx="480">
                  <c:v>0.81310062188391896</c:v>
                </c:pt>
                <c:pt idx="481">
                  <c:v>0.82160231961219665</c:v>
                </c:pt>
                <c:pt idx="482">
                  <c:v>0.7950129813285115</c:v>
                </c:pt>
                <c:pt idx="483">
                  <c:v>0.81347839774964759</c:v>
                </c:pt>
                <c:pt idx="484">
                  <c:v>0.85871449397690469</c:v>
                </c:pt>
                <c:pt idx="485">
                  <c:v>0.82152469261500138</c:v>
                </c:pt>
                <c:pt idx="486">
                  <c:v>0.85589417605939566</c:v>
                </c:pt>
                <c:pt idx="487">
                  <c:v>0.8245173115407165</c:v>
                </c:pt>
                <c:pt idx="488">
                  <c:v>0.84795321788922762</c:v>
                </c:pt>
                <c:pt idx="489">
                  <c:v>0.82861297755826513</c:v>
                </c:pt>
                <c:pt idx="490">
                  <c:v>0.84511678262251166</c:v>
                </c:pt>
                <c:pt idx="491">
                  <c:v>0.83117121542551486</c:v>
                </c:pt>
                <c:pt idx="492">
                  <c:v>0.84274243811231064</c:v>
                </c:pt>
                <c:pt idx="493">
                  <c:v>0.8310735152612807</c:v>
                </c:pt>
                <c:pt idx="494">
                  <c:v>0.84011568965311856</c:v>
                </c:pt>
                <c:pt idx="495">
                  <c:v>0.8316880615318496</c:v>
                </c:pt>
                <c:pt idx="496">
                  <c:v>0.82911633404100349</c:v>
                </c:pt>
                <c:pt idx="497">
                  <c:v>0.83445938232846162</c:v>
                </c:pt>
                <c:pt idx="498">
                  <c:v>0.82832822507450121</c:v>
                </c:pt>
                <c:pt idx="499">
                  <c:v>0.83090937253459396</c:v>
                </c:pt>
                <c:pt idx="500">
                  <c:v>0.82742655472669857</c:v>
                </c:pt>
                <c:pt idx="501">
                  <c:v>0.83017131367653163</c:v>
                </c:pt>
                <c:pt idx="502">
                  <c:v>0.82656026855333653</c:v>
                </c:pt>
                <c:pt idx="503">
                  <c:v>0.83027743774076168</c:v>
                </c:pt>
                <c:pt idx="504">
                  <c:v>0.82775862524320665</c:v>
                </c:pt>
                <c:pt idx="505">
                  <c:v>0.82803227866959739</c:v>
                </c:pt>
                <c:pt idx="506">
                  <c:v>0.82441563658582728</c:v>
                </c:pt>
                <c:pt idx="507">
                  <c:v>0.82359551110761231</c:v>
                </c:pt>
                <c:pt idx="508">
                  <c:v>0.82284201791930045</c:v>
                </c:pt>
                <c:pt idx="509">
                  <c:v>0.82411200621810199</c:v>
                </c:pt>
                <c:pt idx="510">
                  <c:v>0.82292999455035065</c:v>
                </c:pt>
                <c:pt idx="511">
                  <c:v>0.82298189450168135</c:v>
                </c:pt>
                <c:pt idx="512">
                  <c:v>0.81989610989839434</c:v>
                </c:pt>
                <c:pt idx="513">
                  <c:v>0.81910700486265753</c:v>
                </c:pt>
                <c:pt idx="514">
                  <c:v>0.81809035017747178</c:v>
                </c:pt>
                <c:pt idx="515">
                  <c:v>0.81894808912798567</c:v>
                </c:pt>
                <c:pt idx="516">
                  <c:v>0.81908870564751624</c:v>
                </c:pt>
                <c:pt idx="517">
                  <c:v>0.81878846191524657</c:v>
                </c:pt>
                <c:pt idx="518">
                  <c:v>0.8192158420298209</c:v>
                </c:pt>
                <c:pt idx="519">
                  <c:v>0.82079385288743456</c:v>
                </c:pt>
                <c:pt idx="520">
                  <c:v>0.81903910139865843</c:v>
                </c:pt>
                <c:pt idx="521">
                  <c:v>0.81822273252449085</c:v>
                </c:pt>
                <c:pt idx="522">
                  <c:v>0.81774407855928821</c:v>
                </c:pt>
                <c:pt idx="523">
                  <c:v>0.81751049557604449</c:v>
                </c:pt>
                <c:pt idx="524">
                  <c:v>0.8161316890828515</c:v>
                </c:pt>
                <c:pt idx="525">
                  <c:v>0.81713767159746453</c:v>
                </c:pt>
                <c:pt idx="526">
                  <c:v>0.81673529756438001</c:v>
                </c:pt>
                <c:pt idx="527">
                  <c:v>0.81625966026605568</c:v>
                </c:pt>
                <c:pt idx="528">
                  <c:v>0.81664946485379786</c:v>
                </c:pt>
                <c:pt idx="529">
                  <c:v>0.81645775472472337</c:v>
                </c:pt>
                <c:pt idx="530">
                  <c:v>0.81565421142801287</c:v>
                </c:pt>
                <c:pt idx="531">
                  <c:v>0.81540566843318774</c:v>
                </c:pt>
                <c:pt idx="532">
                  <c:v>0.81506325776918265</c:v>
                </c:pt>
                <c:pt idx="533">
                  <c:v>0.81618872116241858</c:v>
                </c:pt>
                <c:pt idx="534">
                  <c:v>0.81767768342874203</c:v>
                </c:pt>
                <c:pt idx="535">
                  <c:v>0.81670704714305564</c:v>
                </c:pt>
                <c:pt idx="536">
                  <c:v>0.81630805025903963</c:v>
                </c:pt>
                <c:pt idx="537">
                  <c:v>0.81594995861905895</c:v>
                </c:pt>
                <c:pt idx="538">
                  <c:v>0.81585038963915224</c:v>
                </c:pt>
                <c:pt idx="539">
                  <c:v>0.81664485447612556</c:v>
                </c:pt>
                <c:pt idx="540">
                  <c:v>0.81512588680931264</c:v>
                </c:pt>
                <c:pt idx="541">
                  <c:v>0.81516274137172107</c:v>
                </c:pt>
                <c:pt idx="542">
                  <c:v>0.81558075843528854</c:v>
                </c:pt>
                <c:pt idx="543">
                  <c:v>0.81422341960610922</c:v>
                </c:pt>
                <c:pt idx="544">
                  <c:v>0.81200607458305285</c:v>
                </c:pt>
                <c:pt idx="545">
                  <c:v>0.81075363607587492</c:v>
                </c:pt>
                <c:pt idx="546">
                  <c:v>0.81016965490184134</c:v>
                </c:pt>
                <c:pt idx="547">
                  <c:v>0.80947528079533959</c:v>
                </c:pt>
                <c:pt idx="548">
                  <c:v>0.80938021784301384</c:v>
                </c:pt>
                <c:pt idx="549">
                  <c:v>0.80892956765340907</c:v>
                </c:pt>
                <c:pt idx="550">
                  <c:v>0.80964596911996978</c:v>
                </c:pt>
                <c:pt idx="551">
                  <c:v>0.80875118587957262</c:v>
                </c:pt>
                <c:pt idx="552">
                  <c:v>0.80833309292501099</c:v>
                </c:pt>
                <c:pt idx="553">
                  <c:v>0.80846806505210989</c:v>
                </c:pt>
                <c:pt idx="554">
                  <c:v>0.80851014660649412</c:v>
                </c:pt>
                <c:pt idx="555">
                  <c:v>0.80754189140066068</c:v>
                </c:pt>
                <c:pt idx="556">
                  <c:v>0.80707749545534568</c:v>
                </c:pt>
                <c:pt idx="557">
                  <c:v>0.80759423721154722</c:v>
                </c:pt>
                <c:pt idx="558">
                  <c:v>0.80720300966771652</c:v>
                </c:pt>
                <c:pt idx="559">
                  <c:v>0.80617786467790609</c:v>
                </c:pt>
                <c:pt idx="560">
                  <c:v>0.80559030714093149</c:v>
                </c:pt>
                <c:pt idx="561">
                  <c:v>0.80580740280643681</c:v>
                </c:pt>
                <c:pt idx="562">
                  <c:v>0.80662329736190963</c:v>
                </c:pt>
                <c:pt idx="563">
                  <c:v>0.80599898961264649</c:v>
                </c:pt>
                <c:pt idx="564">
                  <c:v>0.80582074064805964</c:v>
                </c:pt>
                <c:pt idx="565">
                  <c:v>0.80734872985637196</c:v>
                </c:pt>
                <c:pt idx="566">
                  <c:v>0.80843925493473989</c:v>
                </c:pt>
                <c:pt idx="567">
                  <c:v>0.80943272492225782</c:v>
                </c:pt>
                <c:pt idx="568">
                  <c:v>0.80939310982506529</c:v>
                </c:pt>
                <c:pt idx="569">
                  <c:v>0.81106065307906761</c:v>
                </c:pt>
                <c:pt idx="570">
                  <c:v>0.81150415054280245</c:v>
                </c:pt>
                <c:pt idx="571">
                  <c:v>0.81072340300242762</c:v>
                </c:pt>
                <c:pt idx="572">
                  <c:v>0.81152718345849462</c:v>
                </c:pt>
                <c:pt idx="573">
                  <c:v>0.81153655599585639</c:v>
                </c:pt>
                <c:pt idx="574">
                  <c:v>0.81230010474044356</c:v>
                </c:pt>
                <c:pt idx="575">
                  <c:v>0.81190761550888824</c:v>
                </c:pt>
                <c:pt idx="576">
                  <c:v>0.81028527482629897</c:v>
                </c:pt>
                <c:pt idx="577">
                  <c:v>0.80921578103874459</c:v>
                </c:pt>
                <c:pt idx="578">
                  <c:v>0.80818488730639615</c:v>
                </c:pt>
                <c:pt idx="579">
                  <c:v>0.80879484217202102</c:v>
                </c:pt>
                <c:pt idx="580">
                  <c:v>0.80969112425947465</c:v>
                </c:pt>
                <c:pt idx="581">
                  <c:v>0.80970594197543733</c:v>
                </c:pt>
                <c:pt idx="582">
                  <c:v>0.80951394725514059</c:v>
                </c:pt>
                <c:pt idx="583">
                  <c:v>0.80712333361375965</c:v>
                </c:pt>
                <c:pt idx="584">
                  <c:v>0.80639024561560291</c:v>
                </c:pt>
                <c:pt idx="585">
                  <c:v>0.80528625937274956</c:v>
                </c:pt>
                <c:pt idx="586">
                  <c:v>0.80392081918029235</c:v>
                </c:pt>
                <c:pt idx="587">
                  <c:v>0.80370885564305306</c:v>
                </c:pt>
                <c:pt idx="588">
                  <c:v>0.803019718014923</c:v>
                </c:pt>
                <c:pt idx="589">
                  <c:v>0.80216081224043123</c:v>
                </c:pt>
                <c:pt idx="590">
                  <c:v>0.80099193920047318</c:v>
                </c:pt>
                <c:pt idx="591">
                  <c:v>0.80203895028198269</c:v>
                </c:pt>
                <c:pt idx="592">
                  <c:v>0.80183484146229489</c:v>
                </c:pt>
                <c:pt idx="593">
                  <c:v>0.80148623619614068</c:v>
                </c:pt>
                <c:pt idx="594">
                  <c:v>0.80122284702628122</c:v>
                </c:pt>
                <c:pt idx="595">
                  <c:v>0.7992110337790026</c:v>
                </c:pt>
                <c:pt idx="596">
                  <c:v>0.79770305133311692</c:v>
                </c:pt>
                <c:pt idx="597">
                  <c:v>0.79645367692469904</c:v>
                </c:pt>
                <c:pt idx="598">
                  <c:v>0.79940835984139358</c:v>
                </c:pt>
                <c:pt idx="599">
                  <c:v>0.80095620403017165</c:v>
                </c:pt>
                <c:pt idx="600">
                  <c:v>0.7999561220400867</c:v>
                </c:pt>
                <c:pt idx="601">
                  <c:v>0.79925883561681221</c:v>
                </c:pt>
                <c:pt idx="602">
                  <c:v>0.79858155595599056</c:v>
                </c:pt>
                <c:pt idx="603">
                  <c:v>0.79816986630376663</c:v>
                </c:pt>
                <c:pt idx="604">
                  <c:v>0.79809545518730862</c:v>
                </c:pt>
                <c:pt idx="605">
                  <c:v>0.79885076027302671</c:v>
                </c:pt>
                <c:pt idx="606">
                  <c:v>0.79668283925772698</c:v>
                </c:pt>
                <c:pt idx="607">
                  <c:v>0.79689735462953704</c:v>
                </c:pt>
                <c:pt idx="608">
                  <c:v>0.79774345379934175</c:v>
                </c:pt>
                <c:pt idx="609">
                  <c:v>0.79836647140176265</c:v>
                </c:pt>
                <c:pt idx="610">
                  <c:v>0.79767145222183622</c:v>
                </c:pt>
                <c:pt idx="611">
                  <c:v>0.79935333887308968</c:v>
                </c:pt>
                <c:pt idx="612">
                  <c:v>0.79928259898329657</c:v>
                </c:pt>
                <c:pt idx="613">
                  <c:v>0.80064559169129368</c:v>
                </c:pt>
                <c:pt idx="614">
                  <c:v>0.79811546194976257</c:v>
                </c:pt>
                <c:pt idx="615">
                  <c:v>0.79961837867200813</c:v>
                </c:pt>
                <c:pt idx="616">
                  <c:v>0.8001432881960967</c:v>
                </c:pt>
                <c:pt idx="617">
                  <c:v>0.8008782165507875</c:v>
                </c:pt>
                <c:pt idx="618">
                  <c:v>0.8012203710827065</c:v>
                </c:pt>
                <c:pt idx="619">
                  <c:v>0.80129119634985202</c:v>
                </c:pt>
                <c:pt idx="620">
                  <c:v>0.80208276784277555</c:v>
                </c:pt>
                <c:pt idx="621">
                  <c:v>0.80138335647177461</c:v>
                </c:pt>
                <c:pt idx="622">
                  <c:v>0.80100095125561666</c:v>
                </c:pt>
                <c:pt idx="623">
                  <c:v>0.80101059889781756</c:v>
                </c:pt>
                <c:pt idx="624">
                  <c:v>0.8002758033523637</c:v>
                </c:pt>
                <c:pt idx="625">
                  <c:v>0.79953693815252758</c:v>
                </c:pt>
                <c:pt idx="626">
                  <c:v>0.79846229326399509</c:v>
                </c:pt>
                <c:pt idx="627">
                  <c:v>0.79853970207457903</c:v>
                </c:pt>
                <c:pt idx="628">
                  <c:v>0.79752696526176547</c:v>
                </c:pt>
                <c:pt idx="629">
                  <c:v>0.79765428188517262</c:v>
                </c:pt>
                <c:pt idx="630">
                  <c:v>0.7952528442912401</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0.79409811543467956</c:v>
                </c:pt>
                <c:pt idx="640">
                  <c:v>0.79369139664234556</c:v>
                </c:pt>
                <c:pt idx="641">
                  <c:v>0.79462731279976162</c:v>
                </c:pt>
                <c:pt idx="642">
                  <c:v>0.79367814417810323</c:v>
                </c:pt>
                <c:pt idx="643">
                  <c:v>0.79233557563298951</c:v>
                </c:pt>
                <c:pt idx="644">
                  <c:v>0.79191447549791849</c:v>
                </c:pt>
                <c:pt idx="645">
                  <c:v>0.79187277339848217</c:v>
                </c:pt>
                <c:pt idx="646">
                  <c:v>0.79068814349156469</c:v>
                </c:pt>
                <c:pt idx="647">
                  <c:v>0.79059409558122651</c:v>
                </c:pt>
                <c:pt idx="648">
                  <c:v>0.78923835046285251</c:v>
                </c:pt>
                <c:pt idx="649">
                  <c:v>0.7880982211356411</c:v>
                </c:pt>
                <c:pt idx="650">
                  <c:v>0.78781383862045162</c:v>
                </c:pt>
                <c:pt idx="651">
                  <c:v>0.78651433821262517</c:v>
                </c:pt>
                <c:pt idx="652">
                  <c:v>0.78652655666213889</c:v>
                </c:pt>
                <c:pt idx="653">
                  <c:v>0.78533619698541157</c:v>
                </c:pt>
                <c:pt idx="654">
                  <c:v>0.78444771269725777</c:v>
                </c:pt>
                <c:pt idx="655">
                  <c:v>0.78225767894450371</c:v>
                </c:pt>
                <c:pt idx="656">
                  <c:v>0.78130815932701059</c:v>
                </c:pt>
                <c:pt idx="657">
                  <c:v>0.78001612469537918</c:v>
                </c:pt>
                <c:pt idx="658">
                  <c:v>0.78052351288697253</c:v>
                </c:pt>
                <c:pt idx="659">
                  <c:v>0.77900777058731363</c:v>
                </c:pt>
                <c:pt idx="660">
                  <c:v>0.77999718040682364</c:v>
                </c:pt>
                <c:pt idx="661">
                  <c:v>0.77971107137159568</c:v>
                </c:pt>
                <c:pt idx="662">
                  <c:v>0.78010348471215596</c:v>
                </c:pt>
                <c:pt idx="663">
                  <c:v>0.77885554274618718</c:v>
                </c:pt>
                <c:pt idx="664">
                  <c:v>0.77850492636878421</c:v>
                </c:pt>
                <c:pt idx="665">
                  <c:v>0.77878830332835602</c:v>
                </c:pt>
                <c:pt idx="666">
                  <c:v>0.77916905791545421</c:v>
                </c:pt>
                <c:pt idx="667">
                  <c:v>0.77820129600105881</c:v>
                </c:pt>
                <c:pt idx="668">
                  <c:v>0.77753174773491196</c:v>
                </c:pt>
                <c:pt idx="669">
                  <c:v>0.77805751103264242</c:v>
                </c:pt>
                <c:pt idx="670">
                  <c:v>0.77752237519754852</c:v>
                </c:pt>
                <c:pt idx="671">
                  <c:v>0.77609199128973338</c:v>
                </c:pt>
                <c:pt idx="672">
                  <c:v>0.77649615824751095</c:v>
                </c:pt>
                <c:pt idx="673">
                  <c:v>0.77704692762670058</c:v>
                </c:pt>
                <c:pt idx="674">
                  <c:v>0.77622191666596185</c:v>
                </c:pt>
                <c:pt idx="675">
                  <c:v>0.77568650572601427</c:v>
                </c:pt>
                <c:pt idx="676">
                  <c:v>0.77483462935453085</c:v>
                </c:pt>
                <c:pt idx="677">
                  <c:v>0.77459495611930285</c:v>
                </c:pt>
                <c:pt idx="678">
                  <c:v>0.77341410178915737</c:v>
                </c:pt>
                <c:pt idx="679">
                  <c:v>0.77155840579628432</c:v>
                </c:pt>
                <c:pt idx="680">
                  <c:v>0.77152860909602361</c:v>
                </c:pt>
                <c:pt idx="681">
                  <c:v>0.77105545722764746</c:v>
                </c:pt>
                <c:pt idx="682">
                  <c:v>0.77049589397990048</c:v>
                </c:pt>
                <c:pt idx="683">
                  <c:v>0.77006098168449544</c:v>
                </c:pt>
                <c:pt idx="684">
                  <c:v>0.76953138589172365</c:v>
                </c:pt>
                <c:pt idx="685">
                  <c:v>0.76772929739745344</c:v>
                </c:pt>
                <c:pt idx="686">
                  <c:v>0.76744140492394364</c:v>
                </c:pt>
                <c:pt idx="687">
                  <c:v>0.76687987799681612</c:v>
                </c:pt>
                <c:pt idx="688">
                  <c:v>0.76683746441933964</c:v>
                </c:pt>
                <c:pt idx="689">
                  <c:v>0.76691653334533783</c:v>
                </c:pt>
                <c:pt idx="690">
                  <c:v>0.76678007185756769</c:v>
                </c:pt>
                <c:pt idx="691">
                  <c:v>0.76682583412500305</c:v>
                </c:pt>
                <c:pt idx="692">
                  <c:v>0.7651242442752566</c:v>
                </c:pt>
                <c:pt idx="693">
                  <c:v>0.76367041005130598</c:v>
                </c:pt>
                <c:pt idx="694">
                  <c:v>0.76287993897773365</c:v>
                </c:pt>
                <c:pt idx="695">
                  <c:v>0.76113572685031272</c:v>
                </c:pt>
                <c:pt idx="696">
                  <c:v>0.76176157139214262</c:v>
                </c:pt>
                <c:pt idx="697">
                  <c:v>0.76100811614931396</c:v>
                </c:pt>
                <c:pt idx="698">
                  <c:v>0.76121619027328791</c:v>
                </c:pt>
                <c:pt idx="699">
                  <c:v>0.76090805387798444</c:v>
                </c:pt>
                <c:pt idx="700">
                  <c:v>0.76152524684685863</c:v>
                </c:pt>
                <c:pt idx="701">
                  <c:v>0.76188747454583128</c:v>
                </c:pt>
                <c:pt idx="702">
                  <c:v>0.76285093913289015</c:v>
                </c:pt>
                <c:pt idx="703">
                  <c:v>0.76233341000764199</c:v>
                </c:pt>
                <c:pt idx="704">
                  <c:v>0.76278471475706067</c:v>
                </c:pt>
                <c:pt idx="705">
                  <c:v>0.76325643418297773</c:v>
                </c:pt>
                <c:pt idx="706">
                  <c:v>0.76292794002941466</c:v>
                </c:pt>
                <c:pt idx="707">
                  <c:v>0.76030664623519473</c:v>
                </c:pt>
                <c:pt idx="708">
                  <c:v>0.75839751349842466</c:v>
                </c:pt>
                <c:pt idx="709">
                  <c:v>0.75804977149231079</c:v>
                </c:pt>
                <c:pt idx="710">
                  <c:v>0.75817667071527262</c:v>
                </c:pt>
                <c:pt idx="711">
                  <c:v>0.76015158196828769</c:v>
                </c:pt>
                <c:pt idx="712">
                  <c:v>0.76047826422444664</c:v>
                </c:pt>
                <c:pt idx="713">
                  <c:v>0.76056498865415278</c:v>
                </c:pt>
                <c:pt idx="714">
                  <c:v>0.75921990621999769</c:v>
                </c:pt>
                <c:pt idx="715">
                  <c:v>0.75963757228774464</c:v>
                </c:pt>
                <c:pt idx="716">
                  <c:v>0.75966326138811369</c:v>
                </c:pt>
                <c:pt idx="717">
                  <c:v>0.75993090993983969</c:v>
                </c:pt>
                <c:pt idx="718">
                  <c:v>0.75730160964610715</c:v>
                </c:pt>
                <c:pt idx="719">
                  <c:v>0.75565146440175213</c:v>
                </c:pt>
                <c:pt idx="720">
                  <c:v>0.75475573252396266</c:v>
                </c:pt>
                <c:pt idx="721">
                  <c:v>0.75392600683542865</c:v>
                </c:pt>
                <c:pt idx="722">
                  <c:v>0.75291383920503563</c:v>
                </c:pt>
                <c:pt idx="723">
                  <c:v>0.75177533204777292</c:v>
                </c:pt>
                <c:pt idx="724">
                  <c:v>0.75092226039319765</c:v>
                </c:pt>
                <c:pt idx="725">
                  <c:v>0.75048477729046681</c:v>
                </c:pt>
                <c:pt idx="726">
                  <c:v>0.74963173409500561</c:v>
                </c:pt>
                <c:pt idx="727">
                  <c:v>0.74835327446434974</c:v>
                </c:pt>
                <c:pt idx="728">
                  <c:v>0.74925382542004115</c:v>
                </c:pt>
                <c:pt idx="729">
                  <c:v>0.74726844121030922</c:v>
                </c:pt>
                <c:pt idx="730">
                  <c:v>0.74794255242227459</c:v>
                </c:pt>
                <c:pt idx="731">
                  <c:v>0.74607105213057701</c:v>
                </c:pt>
                <c:pt idx="732">
                  <c:v>0.74642671525884963</c:v>
                </c:pt>
                <c:pt idx="733">
                  <c:v>0.7461159701107366</c:v>
                </c:pt>
                <c:pt idx="734">
                  <c:v>0.74567610592818412</c:v>
                </c:pt>
                <c:pt idx="735">
                  <c:v>0.74466415648440598</c:v>
                </c:pt>
                <c:pt idx="736">
                  <c:v>0.74462336507686189</c:v>
                </c:pt>
                <c:pt idx="737">
                  <c:v>0.74363938146316944</c:v>
                </c:pt>
                <c:pt idx="738">
                  <c:v>0.74390150894532781</c:v>
                </c:pt>
                <c:pt idx="739">
                  <c:v>0.7435008709186377</c:v>
                </c:pt>
                <c:pt idx="740">
                  <c:v>0.74337616304804044</c:v>
                </c:pt>
                <c:pt idx="741">
                  <c:v>0.74257630995073398</c:v>
                </c:pt>
                <c:pt idx="742">
                  <c:v>0.74163851549131765</c:v>
                </c:pt>
                <c:pt idx="743">
                  <c:v>0.74295121144519027</c:v>
                </c:pt>
                <c:pt idx="744">
                  <c:v>0.74239681827117621</c:v>
                </c:pt>
                <c:pt idx="745">
                  <c:v>0.74166839756893044</c:v>
                </c:pt>
                <c:pt idx="746">
                  <c:v>0.74087405605483725</c:v>
                </c:pt>
                <c:pt idx="747">
                  <c:v>0.7403959143538279</c:v>
                </c:pt>
                <c:pt idx="748">
                  <c:v>0.74085768257357909</c:v>
                </c:pt>
                <c:pt idx="749">
                  <c:v>0.74147144147512833</c:v>
                </c:pt>
                <c:pt idx="750">
                  <c:v>0.74216360525650771</c:v>
                </c:pt>
                <c:pt idx="751">
                  <c:v>0.74332935727948013</c:v>
                </c:pt>
                <c:pt idx="752">
                  <c:v>0.74282159911931089</c:v>
                </c:pt>
                <c:pt idx="753">
                  <c:v>0.74302085091558656</c:v>
                </c:pt>
                <c:pt idx="754">
                  <c:v>0.74771554349610025</c:v>
                </c:pt>
                <c:pt idx="755">
                  <c:v>0.74757302021542671</c:v>
                </c:pt>
                <c:pt idx="756">
                  <c:v>0.74847333401176286</c:v>
                </c:pt>
                <c:pt idx="757">
                  <c:v>0.75068716907649968</c:v>
                </c:pt>
                <c:pt idx="758">
                  <c:v>0.75112679609969846</c:v>
                </c:pt>
                <c:pt idx="759">
                  <c:v>0.75035460526854192</c:v>
                </c:pt>
                <c:pt idx="760">
                  <c:v>0.74927752238191669</c:v>
                </c:pt>
                <c:pt idx="761">
                  <c:v>0.74926370073522619</c:v>
                </c:pt>
                <c:pt idx="762">
                  <c:v>0.74970137356541677</c:v>
                </c:pt>
                <c:pt idx="763">
                  <c:v>0.7494081592361681</c:v>
                </c:pt>
                <c:pt idx="764">
                  <c:v>0.74903087666189305</c:v>
                </c:pt>
                <c:pt idx="765">
                  <c:v>0.74969814819830671</c:v>
                </c:pt>
                <c:pt idx="766">
                  <c:v>0.74798879849478905</c:v>
                </c:pt>
                <c:pt idx="767">
                  <c:v>0.74676467681351433</c:v>
                </c:pt>
                <c:pt idx="768">
                  <c:v>0.7463689147830056</c:v>
                </c:pt>
                <c:pt idx="769">
                  <c:v>0.74490084151187974</c:v>
                </c:pt>
                <c:pt idx="770">
                  <c:v>0.74484179832106279</c:v>
                </c:pt>
                <c:pt idx="771">
                  <c:v>0.74527368446320064</c:v>
                </c:pt>
                <c:pt idx="772">
                  <c:v>0.74444319986474738</c:v>
                </c:pt>
                <c:pt idx="773">
                  <c:v>0.7448889076535915</c:v>
                </c:pt>
                <c:pt idx="774">
                  <c:v>0.74454218068947864</c:v>
                </c:pt>
                <c:pt idx="775">
                  <c:v>0.74568305944022484</c:v>
                </c:pt>
                <c:pt idx="776">
                  <c:v>0.74705584208601417</c:v>
                </c:pt>
                <c:pt idx="777">
                  <c:v>0.74669570138928676</c:v>
                </c:pt>
                <c:pt idx="778">
                  <c:v>0.7460768672777367</c:v>
                </c:pt>
                <c:pt idx="779">
                  <c:v>0.74630959648733664</c:v>
                </c:pt>
                <c:pt idx="780">
                  <c:v>0.74604202382659068</c:v>
                </c:pt>
                <c:pt idx="781">
                  <c:v>0.74531028289351364</c:v>
                </c:pt>
                <c:pt idx="782">
                  <c:v>0.74485657809150063</c:v>
                </c:pt>
                <c:pt idx="783">
                  <c:v>0.74460179306272878</c:v>
                </c:pt>
                <c:pt idx="784">
                  <c:v>0.74478758369453246</c:v>
                </c:pt>
                <c:pt idx="785">
                  <c:v>0.74377067287721865</c:v>
                </c:pt>
                <c:pt idx="786">
                  <c:v>0.74435144765689798</c:v>
                </c:pt>
                <c:pt idx="787">
                  <c:v>0.74359250928999643</c:v>
                </c:pt>
                <c:pt idx="788">
                  <c:v>0.7419507689728847</c:v>
                </c:pt>
                <c:pt idx="789">
                  <c:v>0.74099627849548888</c:v>
                </c:pt>
                <c:pt idx="790">
                  <c:v>0.74241626533755256</c:v>
                </c:pt>
                <c:pt idx="791">
                  <c:v>0.74317829626232979</c:v>
                </c:pt>
                <c:pt idx="792">
                  <c:v>0.74248490873871731</c:v>
                </c:pt>
                <c:pt idx="793">
                  <c:v>0.74235788619290588</c:v>
                </c:pt>
                <c:pt idx="794">
                  <c:v>0.74170355407042665</c:v>
                </c:pt>
                <c:pt idx="795">
                  <c:v>0.73999020111711034</c:v>
                </c:pt>
                <c:pt idx="796">
                  <c:v>0.74106838442310163</c:v>
                </c:pt>
                <c:pt idx="797">
                  <c:v>0.74022097613368665</c:v>
                </c:pt>
                <c:pt idx="798">
                  <c:v>0.73979298889121026</c:v>
                </c:pt>
                <c:pt idx="799">
                  <c:v>0.73921444340938192</c:v>
                </c:pt>
                <c:pt idx="800">
                  <c:v>0.73941406517425856</c:v>
                </c:pt>
                <c:pt idx="801">
                  <c:v>0.73862381228728879</c:v>
                </c:pt>
                <c:pt idx="802">
                  <c:v>0.74012898676650762</c:v>
                </c:pt>
                <c:pt idx="803">
                  <c:v>0.74038133379721649</c:v>
                </c:pt>
                <c:pt idx="804">
                  <c:v>0.73902556970608668</c:v>
                </c:pt>
                <c:pt idx="805">
                  <c:v>0.74038448327331763</c:v>
                </c:pt>
                <c:pt idx="806">
                  <c:v>0.73955560187205549</c:v>
                </c:pt>
                <c:pt idx="807">
                  <c:v>0.74098433515081363</c:v>
                </c:pt>
                <c:pt idx="808">
                  <c:v>0.74018907345845408</c:v>
                </c:pt>
                <c:pt idx="809">
                  <c:v>0.74080913131223269</c:v>
                </c:pt>
                <c:pt idx="810">
                  <c:v>0.74108284165684779</c:v>
                </c:pt>
                <c:pt idx="811">
                  <c:v>0.74149688392976998</c:v>
                </c:pt>
                <c:pt idx="812">
                  <c:v>0.74207691877228399</c:v>
                </c:pt>
                <c:pt idx="813">
                  <c:v>0.74286253282245696</c:v>
                </c:pt>
                <c:pt idx="814">
                  <c:v>0.74285880467754006</c:v>
                </c:pt>
                <c:pt idx="815">
                  <c:v>0.74243723971014219</c:v>
                </c:pt>
                <c:pt idx="816">
                  <c:v>0.74314690585126086</c:v>
                </c:pt>
                <c:pt idx="817">
                  <c:v>0.7436732857633076</c:v>
                </c:pt>
                <c:pt idx="818">
                  <c:v>0.74452192728131195</c:v>
                </c:pt>
                <c:pt idx="819">
                  <c:v>0.74499238501951481</c:v>
                </c:pt>
                <c:pt idx="820">
                  <c:v>0.74577309461440855</c:v>
                </c:pt>
                <c:pt idx="821">
                  <c:v>0.74364618319322062</c:v>
                </c:pt>
                <c:pt idx="822">
                  <c:v>0.7427700027319446</c:v>
                </c:pt>
                <c:pt idx="823">
                  <c:v>0.74258110056952464</c:v>
                </c:pt>
                <c:pt idx="824">
                  <c:v>0.74234393173696755</c:v>
                </c:pt>
                <c:pt idx="825">
                  <c:v>0.74239771947668565</c:v>
                </c:pt>
                <c:pt idx="826">
                  <c:v>0.74117916629688962</c:v>
                </c:pt>
                <c:pt idx="827">
                  <c:v>0.74152385369062401</c:v>
                </c:pt>
                <c:pt idx="828">
                  <c:v>0.73899126697824713</c:v>
                </c:pt>
                <c:pt idx="829">
                  <c:v>0.73908728805433554</c:v>
                </c:pt>
                <c:pt idx="830">
                  <c:v>0.74030459851915964</c:v>
                </c:pt>
                <c:pt idx="831">
                  <c:v>0.74111516173253644</c:v>
                </c:pt>
                <c:pt idx="832">
                  <c:v>0.7404252557081189</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0.73618619366350047</c:v>
                </c:pt>
                <c:pt idx="843">
                  <c:v>0.73484235394428765</c:v>
                </c:pt>
                <c:pt idx="844">
                  <c:v>0.73358747743904473</c:v>
                </c:pt>
                <c:pt idx="845">
                  <c:v>0.73341571715414577</c:v>
                </c:pt>
                <c:pt idx="846">
                  <c:v>0.7319463063043381</c:v>
                </c:pt>
                <c:pt idx="847">
                  <c:v>0.73124729336103744</c:v>
                </c:pt>
                <c:pt idx="848">
                  <c:v>0.73037223229187176</c:v>
                </c:pt>
                <c:pt idx="849">
                  <c:v>0.7315517110977936</c:v>
                </c:pt>
                <c:pt idx="850">
                  <c:v>0.73119324000285268</c:v>
                </c:pt>
                <c:pt idx="851">
                  <c:v>0.73064917748995273</c:v>
                </c:pt>
                <c:pt idx="852">
                  <c:v>0.72934734343415664</c:v>
                </c:pt>
                <c:pt idx="853">
                  <c:v>0.72865565397145926</c:v>
                </c:pt>
                <c:pt idx="854">
                  <c:v>0.72765994519971944</c:v>
                </c:pt>
                <c:pt idx="855">
                  <c:v>0.72654835088503944</c:v>
                </c:pt>
                <c:pt idx="856">
                  <c:v>0.72496970444038411</c:v>
                </c:pt>
                <c:pt idx="857">
                  <c:v>0.72388275572495686</c:v>
                </c:pt>
                <c:pt idx="858">
                  <c:v>0.72411240186303849</c:v>
                </c:pt>
                <c:pt idx="859">
                  <c:v>0.72412740930647701</c:v>
                </c:pt>
                <c:pt idx="860">
                  <c:v>0.72317311804295059</c:v>
                </c:pt>
                <c:pt idx="861">
                  <c:v>0.72319510745751481</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0.72510866084449865</c:v>
                </c:pt>
                <c:pt idx="873">
                  <c:v>0.72672845917890183</c:v>
                </c:pt>
                <c:pt idx="874">
                  <c:v>0.72762420054306343</c:v>
                </c:pt>
                <c:pt idx="875">
                  <c:v>0.72707311811352449</c:v>
                </c:pt>
                <c:pt idx="876">
                  <c:v>0.72738833134371861</c:v>
                </c:pt>
                <c:pt idx="877">
                  <c:v>0.72627535201846283</c:v>
                </c:pt>
                <c:pt idx="878">
                  <c:v>0.72554004420881413</c:v>
                </c:pt>
                <c:pt idx="879">
                  <c:v>0.72485649405487751</c:v>
                </c:pt>
                <c:pt idx="880">
                  <c:v>0.7244186409835871</c:v>
                </c:pt>
                <c:pt idx="881">
                  <c:v>0.72565109170108233</c:v>
                </c:pt>
                <c:pt idx="882">
                  <c:v>0.72712498960571281</c:v>
                </c:pt>
                <c:pt idx="883">
                  <c:v>0.7272677405593555</c:v>
                </c:pt>
                <c:pt idx="884">
                  <c:v>0.72788866167316368</c:v>
                </c:pt>
                <c:pt idx="885">
                  <c:v>0.72668766777134408</c:v>
                </c:pt>
                <c:pt idx="886">
                  <c:v>0.72594067274913399</c:v>
                </c:pt>
                <c:pt idx="887">
                  <c:v>0.72516516168712997</c:v>
                </c:pt>
                <c:pt idx="888">
                  <c:v>0.7259412798770486</c:v>
                </c:pt>
                <c:pt idx="889">
                  <c:v>0.72706105144598665</c:v>
                </c:pt>
                <c:pt idx="890">
                  <c:v>0.7265551621014481</c:v>
                </c:pt>
                <c:pt idx="891">
                  <c:v>0.72862192042606555</c:v>
                </c:pt>
                <c:pt idx="892">
                  <c:v>0.72971903853424291</c:v>
                </c:pt>
                <c:pt idx="893">
                  <c:v>0.72961216504648951</c:v>
                </c:pt>
                <c:pt idx="894">
                  <c:v>0.72807508789202302</c:v>
                </c:pt>
                <c:pt idx="895">
                  <c:v>0.72717522944160029</c:v>
                </c:pt>
                <c:pt idx="896">
                  <c:v>0.72730096184056947</c:v>
                </c:pt>
                <c:pt idx="897">
                  <c:v>0.7285385921181855</c:v>
                </c:pt>
                <c:pt idx="898">
                  <c:v>0.72905110295165798</c:v>
                </c:pt>
                <c:pt idx="899">
                  <c:v>0.73000607723412381</c:v>
                </c:pt>
                <c:pt idx="900">
                  <c:v>0.73033140293883159</c:v>
                </c:pt>
                <c:pt idx="901">
                  <c:v>0.73074280799983282</c:v>
                </c:pt>
                <c:pt idx="902">
                  <c:v>0.72999055752649356</c:v>
                </c:pt>
                <c:pt idx="903">
                  <c:v>0.7294086254092067</c:v>
                </c:pt>
                <c:pt idx="904">
                  <c:v>0.72954354061806725</c:v>
                </c:pt>
                <c:pt idx="905">
                  <c:v>0.72936062435755389</c:v>
                </c:pt>
                <c:pt idx="906">
                  <c:v>0.72912614016878763</c:v>
                </c:pt>
                <c:pt idx="907">
                  <c:v>0.72991595668257703</c:v>
                </c:pt>
                <c:pt idx="908">
                  <c:v>0.73052557003873664</c:v>
                </c:pt>
                <c:pt idx="909">
                  <c:v>0.7303403580757506</c:v>
                </c:pt>
                <c:pt idx="910">
                  <c:v>0.73167662766860686</c:v>
                </c:pt>
                <c:pt idx="911">
                  <c:v>0.73237321210021467</c:v>
                </c:pt>
                <c:pt idx="912">
                  <c:v>0.73375815627729069</c:v>
                </c:pt>
                <c:pt idx="913">
                  <c:v>0.73499473356739198</c:v>
                </c:pt>
                <c:pt idx="914">
                  <c:v>0.7366964846854972</c:v>
                </c:pt>
                <c:pt idx="915">
                  <c:v>0.7381608108389347</c:v>
                </c:pt>
                <c:pt idx="916">
                  <c:v>0.73763566415547821</c:v>
                </c:pt>
                <c:pt idx="917">
                  <c:v>0.73720011627303128</c:v>
                </c:pt>
                <c:pt idx="918">
                  <c:v>0.73638089200034074</c:v>
                </c:pt>
                <c:pt idx="919">
                  <c:v>0.7365814718889675</c:v>
                </c:pt>
                <c:pt idx="920">
                  <c:v>0.7365823730944786</c:v>
                </c:pt>
                <c:pt idx="921">
                  <c:v>0.73667436246167173</c:v>
                </c:pt>
                <c:pt idx="922">
                  <c:v>0.73776411914376183</c:v>
                </c:pt>
                <c:pt idx="923">
                  <c:v>0.73897015031008229</c:v>
                </c:pt>
                <c:pt idx="924">
                  <c:v>0.73867310348579585</c:v>
                </c:pt>
                <c:pt idx="925">
                  <c:v>0.73845405362728045</c:v>
                </c:pt>
                <c:pt idx="926">
                  <c:v>0.73827300618239722</c:v>
                </c:pt>
                <c:pt idx="927">
                  <c:v>0.73907489885009281</c:v>
                </c:pt>
                <c:pt idx="928">
                  <c:v>0.73828016839465249</c:v>
                </c:pt>
                <c:pt idx="929">
                  <c:v>0.73923243906057323</c:v>
                </c:pt>
                <c:pt idx="930">
                  <c:v>0.74092627854287374</c:v>
                </c:pt>
                <c:pt idx="931">
                  <c:v>0.74211326107050013</c:v>
                </c:pt>
                <c:pt idx="932">
                  <c:v>0.74269767861773184</c:v>
                </c:pt>
                <c:pt idx="933">
                  <c:v>0.74294989283920798</c:v>
                </c:pt>
                <c:pt idx="934">
                  <c:v>0.74239912346000492</c:v>
                </c:pt>
                <c:pt idx="935">
                  <c:v>0.74177303227247871</c:v>
                </c:pt>
                <c:pt idx="936">
                  <c:v>0.74094529872242365</c:v>
                </c:pt>
                <c:pt idx="937">
                  <c:v>0.7392718928893931</c:v>
                </c:pt>
                <c:pt idx="938">
                  <c:v>0.73823392232215213</c:v>
                </c:pt>
                <c:pt idx="939">
                  <c:v>0.74004103859455705</c:v>
                </c:pt>
                <c:pt idx="940">
                  <c:v>0.73945294033427444</c:v>
                </c:pt>
                <c:pt idx="941">
                  <c:v>0.73973903988313461</c:v>
                </c:pt>
                <c:pt idx="942">
                  <c:v>0.7381412309632952</c:v>
                </c:pt>
                <c:pt idx="943">
                  <c:v>0.7376512407813326</c:v>
                </c:pt>
                <c:pt idx="944">
                  <c:v>0.73770440242037905</c:v>
                </c:pt>
                <c:pt idx="945">
                  <c:v>0.73789620741320183</c:v>
                </c:pt>
                <c:pt idx="946">
                  <c:v>0.7384969415234508</c:v>
                </c:pt>
                <c:pt idx="947">
                  <c:v>0.73862921003400794</c:v>
                </c:pt>
                <c:pt idx="948">
                  <c:v>0.73920415069378176</c:v>
                </c:pt>
                <c:pt idx="949">
                  <c:v>0.73960946550275264</c:v>
                </c:pt>
                <c:pt idx="950">
                  <c:v>0.73873471748393749</c:v>
                </c:pt>
                <c:pt idx="951">
                  <c:v>0.73857668398200349</c:v>
                </c:pt>
                <c:pt idx="952">
                  <c:v>0.7388183114102711</c:v>
                </c:pt>
                <c:pt idx="953">
                  <c:v>0.73674902971022505</c:v>
                </c:pt>
                <c:pt idx="954">
                  <c:v>0.73540673626996522</c:v>
                </c:pt>
                <c:pt idx="955">
                  <c:v>0.73507014075310961</c:v>
                </c:pt>
                <c:pt idx="956">
                  <c:v>0.73529151477322363</c:v>
                </c:pt>
                <c:pt idx="957">
                  <c:v>0.73504932764889719</c:v>
                </c:pt>
                <c:pt idx="958">
                  <c:v>0.73435233530321398</c:v>
                </c:pt>
                <c:pt idx="959">
                  <c:v>0.73440908279158734</c:v>
                </c:pt>
                <c:pt idx="960">
                  <c:v>0.73559369372573269</c:v>
                </c:pt>
                <c:pt idx="961">
                  <c:v>0.73649282172534858</c:v>
                </c:pt>
                <c:pt idx="962">
                  <c:v>0.73659532199478461</c:v>
                </c:pt>
                <c:pt idx="963">
                  <c:v>0.73632059660815385</c:v>
                </c:pt>
                <c:pt idx="964">
                  <c:v>0.73683697788216307</c:v>
                </c:pt>
                <c:pt idx="965">
                  <c:v>0.73587583745670515</c:v>
                </c:pt>
                <c:pt idx="966">
                  <c:v>0.73542720786471705</c:v>
                </c:pt>
                <c:pt idx="967">
                  <c:v>0.73551535525049871</c:v>
                </c:pt>
                <c:pt idx="968">
                  <c:v>0.73623161442148621</c:v>
                </c:pt>
                <c:pt idx="969">
                  <c:v>0.73664568515353523</c:v>
                </c:pt>
                <c:pt idx="970">
                  <c:v>0.73799210516641267</c:v>
                </c:pt>
                <c:pt idx="971">
                  <c:v>0.74095306806259564</c:v>
                </c:pt>
                <c:pt idx="972">
                  <c:v>0.74201549450162962</c:v>
                </c:pt>
                <c:pt idx="973">
                  <c:v>0.74205280440998056</c:v>
                </c:pt>
                <c:pt idx="974">
                  <c:v>0.74090367251399614</c:v>
                </c:pt>
                <c:pt idx="975">
                  <c:v>0.73970934753299478</c:v>
                </c:pt>
                <c:pt idx="976">
                  <c:v>0.7404297237902</c:v>
                </c:pt>
                <c:pt idx="977">
                  <c:v>0.74004871307100595</c:v>
                </c:pt>
                <c:pt idx="978">
                  <c:v>0.74002975929605064</c:v>
                </c:pt>
                <c:pt idx="979">
                  <c:v>0.73879667299154184</c:v>
                </c:pt>
                <c:pt idx="980">
                  <c:v>0.7393400999173565</c:v>
                </c:pt>
                <c:pt idx="981">
                  <c:v>0.74047046776587511</c:v>
                </c:pt>
                <c:pt idx="982">
                  <c:v>0.74071075761543281</c:v>
                </c:pt>
                <c:pt idx="983">
                  <c:v>0.74007610023230086</c:v>
                </c:pt>
                <c:pt idx="984">
                  <c:v>0.73990608544021086</c:v>
                </c:pt>
                <c:pt idx="985">
                  <c:v>0.73978770498096857</c:v>
                </c:pt>
                <c:pt idx="986">
                  <c:v>0.7405960294101277</c:v>
                </c:pt>
                <c:pt idx="987">
                  <c:v>0.74013145322369855</c:v>
                </c:pt>
                <c:pt idx="988">
                  <c:v>0.73979354858727264</c:v>
                </c:pt>
                <c:pt idx="989">
                  <c:v>0.7411144502545014</c:v>
                </c:pt>
                <c:pt idx="990">
                  <c:v>0.74114156231095762</c:v>
                </c:pt>
                <c:pt idx="991">
                  <c:v>0.74027869123219259</c:v>
                </c:pt>
                <c:pt idx="992">
                  <c:v>0.7396079192238304</c:v>
                </c:pt>
                <c:pt idx="993">
                  <c:v>0.73906258553682846</c:v>
                </c:pt>
                <c:pt idx="994">
                  <c:v>0.73939779604310873</c:v>
                </c:pt>
                <c:pt idx="995">
                  <c:v>0.73977782966579908</c:v>
                </c:pt>
                <c:pt idx="996">
                  <c:v>0.73900531629790678</c:v>
                </c:pt>
                <c:pt idx="997">
                  <c:v>0.73782482244999614</c:v>
                </c:pt>
                <c:pt idx="998">
                  <c:v>0.73717060416399371</c:v>
                </c:pt>
                <c:pt idx="999">
                  <c:v>0.73672046623856802</c:v>
                </c:pt>
                <c:pt idx="1000">
                  <c:v>0.73696773805927762</c:v>
                </c:pt>
                <c:pt idx="1001">
                  <c:v>0.73614595246564962</c:v>
                </c:pt>
                <c:pt idx="1002">
                  <c:v>0.73647333671348858</c:v>
                </c:pt>
                <c:pt idx="1003">
                  <c:v>0.73514736932260349</c:v>
                </c:pt>
                <c:pt idx="1004">
                  <c:v>0.7337167956873285</c:v>
                </c:pt>
                <c:pt idx="1005">
                  <c:v>0.73222660967877695</c:v>
                </c:pt>
                <c:pt idx="1006">
                  <c:v>0.73279347743440071</c:v>
                </c:pt>
                <c:pt idx="1007">
                  <c:v>0.73266199629286266</c:v>
                </c:pt>
                <c:pt idx="1008">
                  <c:v>0.73256451431521441</c:v>
                </c:pt>
                <c:pt idx="1009">
                  <c:v>0.73184840692623265</c:v>
                </c:pt>
                <c:pt idx="1010">
                  <c:v>0.73319888710712267</c:v>
                </c:pt>
                <c:pt idx="1011">
                  <c:v>0.73515311806517158</c:v>
                </c:pt>
                <c:pt idx="1012">
                  <c:v>0.73596271366840083</c:v>
                </c:pt>
                <c:pt idx="1013">
                  <c:v>0.73592990978764306</c:v>
                </c:pt>
                <c:pt idx="1014">
                  <c:v>0.73561501909415594</c:v>
                </c:pt>
                <c:pt idx="1015">
                  <c:v>0.73606773731326314</c:v>
                </c:pt>
                <c:pt idx="1016">
                  <c:v>0.73647597392540864</c:v>
                </c:pt>
                <c:pt idx="1017">
                  <c:v>0.73653916266161445</c:v>
                </c:pt>
                <c:pt idx="1018">
                  <c:v>0.73540754261173902</c:v>
                </c:pt>
                <c:pt idx="1019">
                  <c:v>0.73662329731124065</c:v>
                </c:pt>
                <c:pt idx="1020">
                  <c:v>0.73619060482732834</c:v>
                </c:pt>
                <c:pt idx="1021">
                  <c:v>0.73555896411107824</c:v>
                </c:pt>
                <c:pt idx="1022">
                  <c:v>0.73359461119216063</c:v>
                </c:pt>
                <c:pt idx="1023">
                  <c:v>0.73216661785056669</c:v>
                </c:pt>
                <c:pt idx="1024">
                  <c:v>0.73179543501467692</c:v>
                </c:pt>
                <c:pt idx="1025">
                  <c:v>0.73148682430067424</c:v>
                </c:pt>
                <c:pt idx="1026">
                  <c:v>0.73085998368959992</c:v>
                </c:pt>
                <c:pt idx="1027">
                  <c:v>0.73150040878802269</c:v>
                </c:pt>
                <c:pt idx="1028">
                  <c:v>0.7316123859449124</c:v>
                </c:pt>
                <c:pt idx="1029">
                  <c:v>0.73222930380894979</c:v>
                </c:pt>
                <c:pt idx="1030">
                  <c:v>0.73168209181994759</c:v>
                </c:pt>
                <c:pt idx="1031">
                  <c:v>0.73212121606533886</c:v>
                </c:pt>
                <c:pt idx="1032">
                  <c:v>0.73100725015719203</c:v>
                </c:pt>
                <c:pt idx="1033">
                  <c:v>0.73178691625096803</c:v>
                </c:pt>
                <c:pt idx="1034">
                  <c:v>0.73215548084766557</c:v>
                </c:pt>
                <c:pt idx="1035">
                  <c:v>0.73174627662540315</c:v>
                </c:pt>
                <c:pt idx="1036">
                  <c:v>0.7312953513309427</c:v>
                </c:pt>
                <c:pt idx="1037">
                  <c:v>0.73127554378235959</c:v>
                </c:pt>
                <c:pt idx="1038">
                  <c:v>0.73077287980493111</c:v>
                </c:pt>
                <c:pt idx="1039">
                  <c:v>0.73015245198257661</c:v>
                </c:pt>
                <c:pt idx="1040">
                  <c:v>0.72970924859643671</c:v>
                </c:pt>
                <c:pt idx="1041">
                  <c:v>0.72929683797980371</c:v>
                </c:pt>
                <c:pt idx="1042">
                  <c:v>0.72956837594480817</c:v>
                </c:pt>
                <c:pt idx="1043">
                  <c:v>0.72862334338213963</c:v>
                </c:pt>
                <c:pt idx="1044">
                  <c:v>0.72756170431215139</c:v>
                </c:pt>
                <c:pt idx="1045">
                  <c:v>0.72832708392688561</c:v>
                </c:pt>
                <c:pt idx="1046">
                  <c:v>0.72828217543309393</c:v>
                </c:pt>
                <c:pt idx="1047">
                  <c:v>0.72873061529762162</c:v>
                </c:pt>
                <c:pt idx="1048">
                  <c:v>0.72769263524398453</c:v>
                </c:pt>
                <c:pt idx="1049">
                  <c:v>0.72842285835724851</c:v>
                </c:pt>
                <c:pt idx="1050">
                  <c:v>0.72749423722133688</c:v>
                </c:pt>
                <c:pt idx="1051">
                  <c:v>0.7279317108376806</c:v>
                </c:pt>
                <c:pt idx="1052">
                  <c:v>0.72671056787781652</c:v>
                </c:pt>
                <c:pt idx="1053">
                  <c:v>0.72574447556522281</c:v>
                </c:pt>
                <c:pt idx="1054">
                  <c:v>0.72632356177034185</c:v>
                </c:pt>
                <c:pt idx="1055">
                  <c:v>0.72672859198813544</c:v>
                </c:pt>
                <c:pt idx="1056">
                  <c:v>0.72560692314442665</c:v>
                </c:pt>
                <c:pt idx="1057">
                  <c:v>0.72550001171117662</c:v>
                </c:pt>
                <c:pt idx="1058">
                  <c:v>0.72473345578606541</c:v>
                </c:pt>
                <c:pt idx="1059">
                  <c:v>0.72505866765431048</c:v>
                </c:pt>
                <c:pt idx="1060">
                  <c:v>0.72596956824386893</c:v>
                </c:pt>
                <c:pt idx="1061">
                  <c:v>0.72695890217238568</c:v>
                </c:pt>
                <c:pt idx="1062">
                  <c:v>0.72949483757473566</c:v>
                </c:pt>
                <c:pt idx="1063">
                  <c:v>0.7295685846450225</c:v>
                </c:pt>
                <c:pt idx="1064">
                  <c:v>0.73030689014879713</c:v>
                </c:pt>
                <c:pt idx="1065">
                  <c:v>0.73106016515052352</c:v>
                </c:pt>
                <c:pt idx="1066">
                  <c:v>0.73150084516123559</c:v>
                </c:pt>
                <c:pt idx="1067">
                  <c:v>0.7319546922588267</c:v>
                </c:pt>
                <c:pt idx="1068">
                  <c:v>0.73204701364909652</c:v>
                </c:pt>
                <c:pt idx="1069">
                  <c:v>0.73258697804848794</c:v>
                </c:pt>
                <c:pt idx="1070">
                  <c:v>0.7327108131726886</c:v>
                </c:pt>
                <c:pt idx="1071">
                  <c:v>0.73295618771862758</c:v>
                </c:pt>
                <c:pt idx="1072">
                  <c:v>0.7334596200923329</c:v>
                </c:pt>
                <c:pt idx="1073">
                  <c:v>0.73353592848354765</c:v>
                </c:pt>
                <c:pt idx="1074">
                  <c:v>0.73354565201674515</c:v>
                </c:pt>
                <c:pt idx="1075">
                  <c:v>0.73309091320000308</c:v>
                </c:pt>
                <c:pt idx="1076">
                  <c:v>0.73340487422885414</c:v>
                </c:pt>
                <c:pt idx="1077">
                  <c:v>0.7323498756205582</c:v>
                </c:pt>
                <c:pt idx="1078">
                  <c:v>0.73202845830185592</c:v>
                </c:pt>
                <c:pt idx="1079">
                  <c:v>0.73113049712623024</c:v>
                </c:pt>
                <c:pt idx="1080">
                  <c:v>0.73184766698906956</c:v>
                </c:pt>
                <c:pt idx="1081">
                  <c:v>0.73282554137799161</c:v>
                </c:pt>
                <c:pt idx="1082">
                  <c:v>0.73370766030929346</c:v>
                </c:pt>
                <c:pt idx="1083">
                  <c:v>0.73393709774717364</c:v>
                </c:pt>
                <c:pt idx="1084">
                  <c:v>0.73393291425630025</c:v>
                </c:pt>
                <c:pt idx="1085">
                  <c:v>0.73351627271693942</c:v>
                </c:pt>
                <c:pt idx="1086">
                  <c:v>0.73334524288284864</c:v>
                </c:pt>
                <c:pt idx="1087">
                  <c:v>0.7329349382412006</c:v>
                </c:pt>
                <c:pt idx="1088">
                  <c:v>0.73388418275386869</c:v>
                </c:pt>
                <c:pt idx="1089">
                  <c:v>0.7359179759293395</c:v>
                </c:pt>
                <c:pt idx="1090">
                  <c:v>0.7357595629724768</c:v>
                </c:pt>
                <c:pt idx="1091">
                  <c:v>0.73699394891022507</c:v>
                </c:pt>
                <c:pt idx="1092">
                  <c:v>0.73785238985239132</c:v>
                </c:pt>
                <c:pt idx="1093">
                  <c:v>0.73922330368256461</c:v>
                </c:pt>
                <c:pt idx="1094">
                  <c:v>0.73896940088653262</c:v>
                </c:pt>
                <c:pt idx="1095">
                  <c:v>0.73911280639998811</c:v>
                </c:pt>
                <c:pt idx="1096">
                  <c:v>0.73946906716983563</c:v>
                </c:pt>
                <c:pt idx="1097">
                  <c:v>0.74010120117749623</c:v>
                </c:pt>
                <c:pt idx="1098">
                  <c:v>0.74053710954217422</c:v>
                </c:pt>
                <c:pt idx="1099">
                  <c:v>0.74093208420366352</c:v>
                </c:pt>
                <c:pt idx="1100">
                  <c:v>0.74185912111514085</c:v>
                </c:pt>
                <c:pt idx="1101">
                  <c:v>0.74162213252368969</c:v>
                </c:pt>
                <c:pt idx="1102">
                  <c:v>0.74079501558795013</c:v>
                </c:pt>
                <c:pt idx="1103">
                  <c:v>0.7398843047258481</c:v>
                </c:pt>
                <c:pt idx="1104">
                  <c:v>0.74023450370280841</c:v>
                </c:pt>
                <c:pt idx="1105">
                  <c:v>0.74165405417167685</c:v>
                </c:pt>
                <c:pt idx="1106">
                  <c:v>0.74164547848973195</c:v>
                </c:pt>
                <c:pt idx="1107">
                  <c:v>0.74095122770609223</c:v>
                </c:pt>
                <c:pt idx="1108">
                  <c:v>0.74114110696501811</c:v>
                </c:pt>
                <c:pt idx="1109">
                  <c:v>0.74201905189183071</c:v>
                </c:pt>
                <c:pt idx="1110">
                  <c:v>0.74198636184755062</c:v>
                </c:pt>
                <c:pt idx="1111">
                  <c:v>0.74192430198984061</c:v>
                </c:pt>
                <c:pt idx="1112">
                  <c:v>0.7416624021806808</c:v>
                </c:pt>
                <c:pt idx="1113">
                  <c:v>0.74123347578716858</c:v>
                </c:pt>
                <c:pt idx="1114">
                  <c:v>0.7412214470651306</c:v>
                </c:pt>
                <c:pt idx="1115">
                  <c:v>0.74098017063268173</c:v>
                </c:pt>
                <c:pt idx="1116">
                  <c:v>0.74170585925925658</c:v>
                </c:pt>
                <c:pt idx="1117">
                  <c:v>0.74174154699767425</c:v>
                </c:pt>
                <c:pt idx="1118">
                  <c:v>0.74096992534893502</c:v>
                </c:pt>
                <c:pt idx="1119">
                  <c:v>0.74179785811281951</c:v>
                </c:pt>
                <c:pt idx="1120">
                  <c:v>0.74153547449859247</c:v>
                </c:pt>
                <c:pt idx="1121">
                  <c:v>0.74088100956686365</c:v>
                </c:pt>
                <c:pt idx="1122">
                  <c:v>0.74125486756018866</c:v>
                </c:pt>
                <c:pt idx="1123">
                  <c:v>0.74005278272538533</c:v>
                </c:pt>
                <c:pt idx="1124">
                  <c:v>0.73913933978762658</c:v>
                </c:pt>
                <c:pt idx="1125">
                  <c:v>0.73871298420144149</c:v>
                </c:pt>
                <c:pt idx="1126">
                  <c:v>0.73817194784182061</c:v>
                </c:pt>
                <c:pt idx="1127">
                  <c:v>0.73879621764558845</c:v>
                </c:pt>
                <c:pt idx="1128">
                  <c:v>0.73918296762096247</c:v>
                </c:pt>
                <c:pt idx="1129">
                  <c:v>0.73925351778325421</c:v>
                </c:pt>
                <c:pt idx="1130">
                  <c:v>0.73860745777877124</c:v>
                </c:pt>
                <c:pt idx="1131">
                  <c:v>0.73731940742416768</c:v>
                </c:pt>
                <c:pt idx="1132">
                  <c:v>0.73691801048755778</c:v>
                </c:pt>
                <c:pt idx="1133">
                  <c:v>0.73611865068170446</c:v>
                </c:pt>
                <c:pt idx="1134">
                  <c:v>0.73495579200276495</c:v>
                </c:pt>
                <c:pt idx="1135">
                  <c:v>0.73463686011402274</c:v>
                </c:pt>
                <c:pt idx="1136">
                  <c:v>0.73536709271365908</c:v>
                </c:pt>
                <c:pt idx="1137">
                  <c:v>0.73683752809184</c:v>
                </c:pt>
                <c:pt idx="1138">
                  <c:v>0.73591771979724163</c:v>
                </c:pt>
                <c:pt idx="1139">
                  <c:v>0.73566480358411657</c:v>
                </c:pt>
                <c:pt idx="1140">
                  <c:v>0.73459756755355077</c:v>
                </c:pt>
                <c:pt idx="1141">
                  <c:v>0.73351472643800264</c:v>
                </c:pt>
                <c:pt idx="1142">
                  <c:v>0.73326081415561362</c:v>
                </c:pt>
                <c:pt idx="1143">
                  <c:v>0.73116013255811785</c:v>
                </c:pt>
                <c:pt idx="1144">
                  <c:v>0.73054382182202449</c:v>
                </c:pt>
                <c:pt idx="1145">
                  <c:v>0.73175932987581405</c:v>
                </c:pt>
                <c:pt idx="1146">
                  <c:v>0.73260069534507188</c:v>
                </c:pt>
                <c:pt idx="1147">
                  <c:v>0.73337772422691216</c:v>
                </c:pt>
                <c:pt idx="1148">
                  <c:v>0.73405350504064859</c:v>
                </c:pt>
                <c:pt idx="1149">
                  <c:v>0.73357679578207058</c:v>
                </c:pt>
                <c:pt idx="1150">
                  <c:v>0.73301033594053422</c:v>
                </c:pt>
                <c:pt idx="1151">
                  <c:v>0.73350002255853186</c:v>
                </c:pt>
                <c:pt idx="1152">
                  <c:v>0.73358582680997164</c:v>
                </c:pt>
                <c:pt idx="1153">
                  <c:v>0.73312741676656501</c:v>
                </c:pt>
                <c:pt idx="1154">
                  <c:v>0.73195727255250786</c:v>
                </c:pt>
                <c:pt idx="1155">
                  <c:v>0.73020113605315495</c:v>
                </c:pt>
                <c:pt idx="1156">
                  <c:v>0.7286037255610156</c:v>
                </c:pt>
                <c:pt idx="1157">
                  <c:v>0.72856985920637385</c:v>
                </c:pt>
                <c:pt idx="1158">
                  <c:v>0.72911760243232493</c:v>
                </c:pt>
                <c:pt idx="1159">
                  <c:v>0.72926995359631563</c:v>
                </c:pt>
                <c:pt idx="1160">
                  <c:v>0.72798906545395425</c:v>
                </c:pt>
                <c:pt idx="1161">
                  <c:v>0.72797992058957783</c:v>
                </c:pt>
                <c:pt idx="1162">
                  <c:v>0.72905356940884769</c:v>
                </c:pt>
                <c:pt idx="1163">
                  <c:v>0.7298932463035781</c:v>
                </c:pt>
                <c:pt idx="1164">
                  <c:v>0.72981735531280378</c:v>
                </c:pt>
                <c:pt idx="1165">
                  <c:v>0.73026941897211373</c:v>
                </c:pt>
                <c:pt idx="1166">
                  <c:v>0.73114127364692771</c:v>
                </c:pt>
                <c:pt idx="1167">
                  <c:v>0.7313978421139935</c:v>
                </c:pt>
                <c:pt idx="1168">
                  <c:v>0.7312131234424295</c:v>
                </c:pt>
                <c:pt idx="1169">
                  <c:v>0.73022211991209929</c:v>
                </c:pt>
                <c:pt idx="1170">
                  <c:v>0.7288657202339266</c:v>
                </c:pt>
                <c:pt idx="1171">
                  <c:v>0.72744635000616142</c:v>
                </c:pt>
                <c:pt idx="1172">
                  <c:v>0.72732621456776769</c:v>
                </c:pt>
                <c:pt idx="1173">
                  <c:v>0.727755340175123</c:v>
                </c:pt>
                <c:pt idx="1174">
                  <c:v>0.72779626439189948</c:v>
                </c:pt>
                <c:pt idx="1175">
                  <c:v>0.72825037710796858</c:v>
                </c:pt>
                <c:pt idx="1176">
                  <c:v>0.72995340888650162</c:v>
                </c:pt>
                <c:pt idx="1177">
                  <c:v>0.73200506490394468</c:v>
                </c:pt>
                <c:pt idx="1178">
                  <c:v>0.73156529558514194</c:v>
                </c:pt>
                <c:pt idx="1179">
                  <c:v>0.7321100600896816</c:v>
                </c:pt>
                <c:pt idx="1180">
                  <c:v>0.73161103887983481</c:v>
                </c:pt>
                <c:pt idx="1181">
                  <c:v>0.73153903730232661</c:v>
                </c:pt>
                <c:pt idx="1182">
                  <c:v>0.73041122128837865</c:v>
                </c:pt>
                <c:pt idx="1183">
                  <c:v>0.73058506857550765</c:v>
                </c:pt>
                <c:pt idx="1184">
                  <c:v>0.73004696350540232</c:v>
                </c:pt>
                <c:pt idx="1185">
                  <c:v>0.73130396495838568</c:v>
                </c:pt>
                <c:pt idx="1186">
                  <c:v>0.73087036178257869</c:v>
                </c:pt>
                <c:pt idx="1187">
                  <c:v>0.73153896141133146</c:v>
                </c:pt>
                <c:pt idx="1188">
                  <c:v>0.73170865366671656</c:v>
                </c:pt>
                <c:pt idx="1189">
                  <c:v>0.73140918781710651</c:v>
                </c:pt>
                <c:pt idx="1190">
                  <c:v>0.73071324845892605</c:v>
                </c:pt>
                <c:pt idx="1191">
                  <c:v>0.73044224173085559</c:v>
                </c:pt>
                <c:pt idx="1192">
                  <c:v>0.72925354216957439</c:v>
                </c:pt>
                <c:pt idx="1193">
                  <c:v>0.72861235816122849</c:v>
                </c:pt>
                <c:pt idx="1194">
                  <c:v>0.729197212081659</c:v>
                </c:pt>
                <c:pt idx="1195">
                  <c:v>0.72926251627922067</c:v>
                </c:pt>
                <c:pt idx="1196">
                  <c:v>0.73075878305339015</c:v>
                </c:pt>
                <c:pt idx="1197">
                  <c:v>0.7311665832923484</c:v>
                </c:pt>
                <c:pt idx="1198">
                  <c:v>0.73050248020479103</c:v>
                </c:pt>
                <c:pt idx="1199">
                  <c:v>0.72882849570295549</c:v>
                </c:pt>
                <c:pt idx="1200">
                  <c:v>0.72797398211955155</c:v>
                </c:pt>
                <c:pt idx="1201">
                  <c:v>0.72753087359714663</c:v>
                </c:pt>
                <c:pt idx="1202">
                  <c:v>0.7279607770871479</c:v>
                </c:pt>
                <c:pt idx="1203">
                  <c:v>0.7278579447946355</c:v>
                </c:pt>
                <c:pt idx="1204">
                  <c:v>0.72623941763433375</c:v>
                </c:pt>
                <c:pt idx="1205">
                  <c:v>0.7259254186599855</c:v>
                </c:pt>
                <c:pt idx="1206">
                  <c:v>0.72645955842581689</c:v>
                </c:pt>
                <c:pt idx="1207">
                  <c:v>0.72539089943919244</c:v>
                </c:pt>
                <c:pt idx="1208">
                  <c:v>0.72501260182290961</c:v>
                </c:pt>
                <c:pt idx="1209">
                  <c:v>0.72630574636026779</c:v>
                </c:pt>
                <c:pt idx="1210">
                  <c:v>0.72745898585613056</c:v>
                </c:pt>
                <c:pt idx="1211">
                  <c:v>0.72739174643830173</c:v>
                </c:pt>
                <c:pt idx="1212">
                  <c:v>0.72836377722092038</c:v>
                </c:pt>
                <c:pt idx="1213">
                  <c:v>0.72860683709164675</c:v>
                </c:pt>
                <c:pt idx="1214">
                  <c:v>0.72788826324546163</c:v>
                </c:pt>
                <c:pt idx="1215">
                  <c:v>0.72829441285536334</c:v>
                </c:pt>
                <c:pt idx="1216">
                  <c:v>0.72787352142049233</c:v>
                </c:pt>
                <c:pt idx="1217">
                  <c:v>0.72805239648576503</c:v>
                </c:pt>
                <c:pt idx="1218">
                  <c:v>0.72877656729251361</c:v>
                </c:pt>
                <c:pt idx="1219">
                  <c:v>0.73004546465833353</c:v>
                </c:pt>
                <c:pt idx="1220">
                  <c:v>0.73119496652289373</c:v>
                </c:pt>
                <c:pt idx="1221">
                  <c:v>0.73157977179162959</c:v>
                </c:pt>
                <c:pt idx="1222">
                  <c:v>0.73127136977785756</c:v>
                </c:pt>
                <c:pt idx="1223">
                  <c:v>0.73318969481087604</c:v>
                </c:pt>
                <c:pt idx="1224">
                  <c:v>0.7343644588889906</c:v>
                </c:pt>
                <c:pt idx="1225">
                  <c:v>0.73586822938489271</c:v>
                </c:pt>
                <c:pt idx="1226">
                  <c:v>0.73489560096069928</c:v>
                </c:pt>
                <c:pt idx="1227">
                  <c:v>0.73598806125932015</c:v>
                </c:pt>
                <c:pt idx="1228">
                  <c:v>0.73568204032537265</c:v>
                </c:pt>
                <c:pt idx="1229">
                  <c:v>0.73715978021142803</c:v>
                </c:pt>
                <c:pt idx="1230">
                  <c:v>0.73722494211338718</c:v>
                </c:pt>
                <c:pt idx="1231">
                  <c:v>0.73812748520758475</c:v>
                </c:pt>
                <c:pt idx="1232">
                  <c:v>0.7387897763977388</c:v>
                </c:pt>
                <c:pt idx="1233">
                  <c:v>0.74018423540778233</c:v>
                </c:pt>
                <c:pt idx="1234">
                  <c:v>0.74047772484188101</c:v>
                </c:pt>
                <c:pt idx="1235">
                  <c:v>0.74193974580646227</c:v>
                </c:pt>
                <c:pt idx="1236">
                  <c:v>0.74175485638018568</c:v>
                </c:pt>
                <c:pt idx="1237">
                  <c:v>0.74232882942982426</c:v>
                </c:pt>
                <c:pt idx="1238">
                  <c:v>0.74392019710181601</c:v>
                </c:pt>
                <c:pt idx="1239">
                  <c:v>0.74320445019502401</c:v>
                </c:pt>
                <c:pt idx="1240">
                  <c:v>0.74343385917379223</c:v>
                </c:pt>
                <c:pt idx="1241">
                  <c:v>0.74325427263048227</c:v>
                </c:pt>
                <c:pt idx="1242">
                  <c:v>0.74304136994221859</c:v>
                </c:pt>
                <c:pt idx="1243">
                  <c:v>0.74280548177013372</c:v>
                </c:pt>
                <c:pt idx="1244">
                  <c:v>0.74351747207288188</c:v>
                </c:pt>
                <c:pt idx="1245">
                  <c:v>0.74411167955790369</c:v>
                </c:pt>
                <c:pt idx="1246">
                  <c:v>0.74372336433086161</c:v>
                </c:pt>
                <c:pt idx="1247">
                  <c:v>0.74423533444101564</c:v>
                </c:pt>
                <c:pt idx="1248">
                  <c:v>0.74469805129816025</c:v>
                </c:pt>
                <c:pt idx="1249">
                  <c:v>0.74523772161995749</c:v>
                </c:pt>
                <c:pt idx="1250">
                  <c:v>0.74429978486492132</c:v>
                </c:pt>
                <c:pt idx="1251">
                  <c:v>0.74255213867017833</c:v>
                </c:pt>
                <c:pt idx="1252">
                  <c:v>0.74299298943560643</c:v>
                </c:pt>
                <c:pt idx="1253">
                  <c:v>0.74315042529596553</c:v>
                </c:pt>
                <c:pt idx="1254">
                  <c:v>0.74448206553840635</c:v>
                </c:pt>
                <c:pt idx="1255">
                  <c:v>0.74493862573891079</c:v>
                </c:pt>
                <c:pt idx="1256">
                  <c:v>0.74586634566929888</c:v>
                </c:pt>
                <c:pt idx="1257">
                  <c:v>0.74597232743793951</c:v>
                </c:pt>
                <c:pt idx="1258">
                  <c:v>0.74744583640125606</c:v>
                </c:pt>
                <c:pt idx="1259">
                  <c:v>0.74744320867569181</c:v>
                </c:pt>
                <c:pt idx="1260">
                  <c:v>0.74728929226002205</c:v>
                </c:pt>
                <c:pt idx="1261">
                  <c:v>0.74748436056545131</c:v>
                </c:pt>
                <c:pt idx="1262">
                  <c:v>0.74829591984807708</c:v>
                </c:pt>
                <c:pt idx="1263">
                  <c:v>0.74908837357378566</c:v>
                </c:pt>
                <c:pt idx="1264">
                  <c:v>0.74965202544865461</c:v>
                </c:pt>
                <c:pt idx="1265">
                  <c:v>0.74850551179184777</c:v>
                </c:pt>
                <c:pt idx="1266">
                  <c:v>0.74890816092980161</c:v>
                </c:pt>
                <c:pt idx="1267">
                  <c:v>0.74874784121178228</c:v>
                </c:pt>
                <c:pt idx="1268">
                  <c:v>0.74838385853364364</c:v>
                </c:pt>
                <c:pt idx="1269">
                  <c:v>0.74930506132520269</c:v>
                </c:pt>
                <c:pt idx="1270">
                  <c:v>0.74883387313620664</c:v>
                </c:pt>
                <c:pt idx="1271">
                  <c:v>0.7487067652130297</c:v>
                </c:pt>
                <c:pt idx="1272">
                  <c:v>0.74862661484039128</c:v>
                </c:pt>
                <c:pt idx="1273">
                  <c:v>0.74821403346902682</c:v>
                </c:pt>
                <c:pt idx="1274">
                  <c:v>0.7483270066951796</c:v>
                </c:pt>
                <c:pt idx="1275">
                  <c:v>0.74856441268707519</c:v>
                </c:pt>
                <c:pt idx="1276">
                  <c:v>0.74924765927706005</c:v>
                </c:pt>
                <c:pt idx="1277">
                  <c:v>0.75121764710202399</c:v>
                </c:pt>
                <c:pt idx="1278">
                  <c:v>0.75180952093910602</c:v>
                </c:pt>
                <c:pt idx="1279">
                  <c:v>0.75307715661719665</c:v>
                </c:pt>
                <c:pt idx="1280">
                  <c:v>0.75473504274260961</c:v>
                </c:pt>
                <c:pt idx="1281">
                  <c:v>0.7545927471348941</c:v>
                </c:pt>
                <c:pt idx="1282">
                  <c:v>0.75459336374919461</c:v>
                </c:pt>
                <c:pt idx="1283">
                  <c:v>0.75442690634730525</c:v>
                </c:pt>
                <c:pt idx="1284">
                  <c:v>0.75415570040537838</c:v>
                </c:pt>
                <c:pt idx="1285">
                  <c:v>0.75392891915220162</c:v>
                </c:pt>
                <c:pt idx="1286">
                  <c:v>0.75126876917069296</c:v>
                </c:pt>
                <c:pt idx="1287">
                  <c:v>0.75231621662541781</c:v>
                </c:pt>
                <c:pt idx="1288">
                  <c:v>0.75280503998340176</c:v>
                </c:pt>
                <c:pt idx="1289">
                  <c:v>0.75287486918128455</c:v>
                </c:pt>
                <c:pt idx="1290">
                  <c:v>0.75381362176446487</c:v>
                </c:pt>
                <c:pt idx="1291">
                  <c:v>0.75312553712382357</c:v>
                </c:pt>
                <c:pt idx="1292">
                  <c:v>0.75180396192403953</c:v>
                </c:pt>
                <c:pt idx="1293">
                  <c:v>0.75100542743268883</c:v>
                </c:pt>
                <c:pt idx="1294">
                  <c:v>0.75120863504688062</c:v>
                </c:pt>
                <c:pt idx="1295">
                  <c:v>0.75236553628303793</c:v>
                </c:pt>
                <c:pt idx="1296">
                  <c:v>0.75356236566673718</c:v>
                </c:pt>
                <c:pt idx="1297">
                  <c:v>0.75482465102996432</c:v>
                </c:pt>
                <c:pt idx="1298">
                  <c:v>0.75578479538617782</c:v>
                </c:pt>
                <c:pt idx="1299">
                  <c:v>0.75710150407617616</c:v>
                </c:pt>
                <c:pt idx="1300">
                  <c:v>0.7561777209909335</c:v>
                </c:pt>
                <c:pt idx="1301">
                  <c:v>0.75562179102435423</c:v>
                </c:pt>
                <c:pt idx="1302">
                  <c:v>0.75595466788266208</c:v>
                </c:pt>
                <c:pt idx="1303">
                  <c:v>0.75656675718241218</c:v>
                </c:pt>
                <c:pt idx="1304">
                  <c:v>0.75652773972677778</c:v>
                </c:pt>
                <c:pt idx="1305">
                  <c:v>0.75481868410082664</c:v>
                </c:pt>
                <c:pt idx="1306">
                  <c:v>0.75584608684761179</c:v>
                </c:pt>
                <c:pt idx="1307">
                  <c:v>0.75442077814980835</c:v>
                </c:pt>
                <c:pt idx="1308">
                  <c:v>0.75325014064429763</c:v>
                </c:pt>
                <c:pt idx="1309">
                  <c:v>0.75284626776412811</c:v>
                </c:pt>
                <c:pt idx="1310">
                  <c:v>0.75243798372012749</c:v>
                </c:pt>
                <c:pt idx="1311">
                  <c:v>0.75298863926282522</c:v>
                </c:pt>
                <c:pt idx="1312">
                  <c:v>0.75128155680263831</c:v>
                </c:pt>
                <c:pt idx="1313">
                  <c:v>0.75058781828320775</c:v>
                </c:pt>
                <c:pt idx="1314">
                  <c:v>0.75190540920596061</c:v>
                </c:pt>
                <c:pt idx="1315">
                  <c:v>0.75238601736418953</c:v>
                </c:pt>
                <c:pt idx="1316">
                  <c:v>0.75147013642836769</c:v>
                </c:pt>
                <c:pt idx="1317">
                  <c:v>0.75063489915660864</c:v>
                </c:pt>
                <c:pt idx="1318">
                  <c:v>0.75103628660681965</c:v>
                </c:pt>
                <c:pt idx="1319">
                  <c:v>0.75122755087633653</c:v>
                </c:pt>
                <c:pt idx="1320">
                  <c:v>0.74980067692683972</c:v>
                </c:pt>
                <c:pt idx="1321">
                  <c:v>0.75101464818809072</c:v>
                </c:pt>
                <c:pt idx="1322">
                  <c:v>0.75173275720194954</c:v>
                </c:pt>
                <c:pt idx="1323">
                  <c:v>0.75242147742963661</c:v>
                </c:pt>
                <c:pt idx="1324">
                  <c:v>0.75327376171517813</c:v>
                </c:pt>
                <c:pt idx="1325">
                  <c:v>0.75390969975878075</c:v>
                </c:pt>
                <c:pt idx="1326">
                  <c:v>0.75391430065009601</c:v>
                </c:pt>
                <c:pt idx="1327">
                  <c:v>0.75525059870209077</c:v>
                </c:pt>
                <c:pt idx="1328">
                  <c:v>0.75667776672915465</c:v>
                </c:pt>
                <c:pt idx="1329">
                  <c:v>0.75828404698084761</c:v>
                </c:pt>
                <c:pt idx="1330">
                  <c:v>0.75551880694985163</c:v>
                </c:pt>
                <c:pt idx="1331">
                  <c:v>0.75465470264248524</c:v>
                </c:pt>
                <c:pt idx="1332">
                  <c:v>0.75509915822998308</c:v>
                </c:pt>
                <c:pt idx="1333">
                  <c:v>0.75523808617498489</c:v>
                </c:pt>
                <c:pt idx="1334">
                  <c:v>0.75423870617655164</c:v>
                </c:pt>
                <c:pt idx="1335">
                  <c:v>0.75365053202527743</c:v>
                </c:pt>
                <c:pt idx="1336">
                  <c:v>0.75344271403339846</c:v>
                </c:pt>
                <c:pt idx="1337">
                  <c:v>0.7543090476386296</c:v>
                </c:pt>
                <c:pt idx="1338">
                  <c:v>0.75451206552533256</c:v>
                </c:pt>
                <c:pt idx="1339">
                  <c:v>0.75290287295686664</c:v>
                </c:pt>
                <c:pt idx="1340">
                  <c:v>0.75234744576812362</c:v>
                </c:pt>
                <c:pt idx="1341">
                  <c:v>0.75306408439402661</c:v>
                </c:pt>
                <c:pt idx="1342">
                  <c:v>0.75338736104200077</c:v>
                </c:pt>
                <c:pt idx="1343">
                  <c:v>0.75205352944720949</c:v>
                </c:pt>
                <c:pt idx="1344">
                  <c:v>0.75270343143312091</c:v>
                </c:pt>
                <c:pt idx="1345">
                  <c:v>0.75197469768053993</c:v>
                </c:pt>
                <c:pt idx="1346">
                  <c:v>0.75353568998347964</c:v>
                </c:pt>
                <c:pt idx="1347">
                  <c:v>0.75516568616977675</c:v>
                </c:pt>
                <c:pt idx="1348">
                  <c:v>0.75598601086184669</c:v>
                </c:pt>
                <c:pt idx="1349">
                  <c:v>0.75586796242568344</c:v>
                </c:pt>
                <c:pt idx="1350">
                  <c:v>0.75520251227305935</c:v>
                </c:pt>
                <c:pt idx="1351">
                  <c:v>0.75344915528123124</c:v>
                </c:pt>
                <c:pt idx="1352">
                  <c:v>0.75377186274678976</c:v>
                </c:pt>
                <c:pt idx="1353">
                  <c:v>0.75404012791280195</c:v>
                </c:pt>
                <c:pt idx="1354">
                  <c:v>0.7529087165631575</c:v>
                </c:pt>
                <c:pt idx="1355">
                  <c:v>0.75185674410812464</c:v>
                </c:pt>
                <c:pt idx="1356">
                  <c:v>0.75257765160226597</c:v>
                </c:pt>
                <c:pt idx="1357">
                  <c:v>0.75413454579170036</c:v>
                </c:pt>
                <c:pt idx="1358">
                  <c:v>0.75231709885818565</c:v>
                </c:pt>
                <c:pt idx="1359">
                  <c:v>0.75234925766553085</c:v>
                </c:pt>
                <c:pt idx="1360">
                  <c:v>0.75342031670473375</c:v>
                </c:pt>
                <c:pt idx="1361">
                  <c:v>0.75246224986442156</c:v>
                </c:pt>
                <c:pt idx="1362">
                  <c:v>0.75130773919445915</c:v>
                </c:pt>
                <c:pt idx="1363">
                  <c:v>0.75175297266460583</c:v>
                </c:pt>
                <c:pt idx="1364">
                  <c:v>0.75037312267028355</c:v>
                </c:pt>
                <c:pt idx="1365">
                  <c:v>0.74942275876551889</c:v>
                </c:pt>
                <c:pt idx="1366">
                  <c:v>0.74869121704628783</c:v>
                </c:pt>
                <c:pt idx="1367">
                  <c:v>0.74942098481361086</c:v>
                </c:pt>
                <c:pt idx="1368">
                  <c:v>0.74985160926803596</c:v>
                </c:pt>
                <c:pt idx="1369">
                  <c:v>0.74946964991144649</c:v>
                </c:pt>
                <c:pt idx="1370">
                  <c:v>0.75124312750219346</c:v>
                </c:pt>
                <c:pt idx="1371">
                  <c:v>0.75306281321994162</c:v>
                </c:pt>
                <c:pt idx="1372">
                  <c:v>0.75480835343971509</c:v>
                </c:pt>
                <c:pt idx="1373">
                  <c:v>0.75361369643562282</c:v>
                </c:pt>
                <c:pt idx="1374">
                  <c:v>0.75280967882020056</c:v>
                </c:pt>
                <c:pt idx="1375">
                  <c:v>0.75324884101108691</c:v>
                </c:pt>
                <c:pt idx="1376">
                  <c:v>0.7527276786046585</c:v>
                </c:pt>
                <c:pt idx="1377">
                  <c:v>0.75271249092013193</c:v>
                </c:pt>
                <c:pt idx="1378">
                  <c:v>0.75234476112433413</c:v>
                </c:pt>
                <c:pt idx="1379">
                  <c:v>0.75189490779011803</c:v>
                </c:pt>
                <c:pt idx="1380">
                  <c:v>0.75178323419717819</c:v>
                </c:pt>
                <c:pt idx="1381">
                  <c:v>0.75166979613871543</c:v>
                </c:pt>
                <c:pt idx="1382">
                  <c:v>0.7517275207235784</c:v>
                </c:pt>
                <c:pt idx="1383">
                  <c:v>0.7516789599758491</c:v>
                </c:pt>
                <c:pt idx="1384">
                  <c:v>0.75068753904508956</c:v>
                </c:pt>
                <c:pt idx="1385">
                  <c:v>0.74955091967621001</c:v>
                </c:pt>
                <c:pt idx="1386">
                  <c:v>0.74802039760604178</c:v>
                </c:pt>
                <c:pt idx="1387">
                  <c:v>0.74798414068521879</c:v>
                </c:pt>
                <c:pt idx="1388">
                  <c:v>0.74848022111918155</c:v>
                </c:pt>
                <c:pt idx="1389">
                  <c:v>0.74659145562706963</c:v>
                </c:pt>
                <c:pt idx="1390">
                  <c:v>0.74816215249045115</c:v>
                </c:pt>
                <c:pt idx="1391">
                  <c:v>0.74874568780492823</c:v>
                </c:pt>
                <c:pt idx="1392">
                  <c:v>0.74861921546879495</c:v>
                </c:pt>
                <c:pt idx="1393">
                  <c:v>0.74958427376662939</c:v>
                </c:pt>
                <c:pt idx="1394">
                  <c:v>0.75163644204828151</c:v>
                </c:pt>
                <c:pt idx="1395">
                  <c:v>0.75188042209724415</c:v>
                </c:pt>
                <c:pt idx="1396">
                  <c:v>0.75225982961927806</c:v>
                </c:pt>
                <c:pt idx="1397">
                  <c:v>0.75371320849728862</c:v>
                </c:pt>
                <c:pt idx="1398">
                  <c:v>0.75281796991094896</c:v>
                </c:pt>
                <c:pt idx="1399">
                  <c:v>0.75168407313137375</c:v>
                </c:pt>
                <c:pt idx="1400">
                  <c:v>0.75272953793394604</c:v>
                </c:pt>
                <c:pt idx="1401">
                  <c:v>0.75358776068952693</c:v>
                </c:pt>
                <c:pt idx="1402">
                  <c:v>0.75398479389414774</c:v>
                </c:pt>
                <c:pt idx="1403">
                  <c:v>0.75482432849325765</c:v>
                </c:pt>
                <c:pt idx="1404">
                  <c:v>0.75538579850216081</c:v>
                </c:pt>
                <c:pt idx="1405">
                  <c:v>0.75567625229662494</c:v>
                </c:pt>
                <c:pt idx="1406">
                  <c:v>0.75583873490785469</c:v>
                </c:pt>
                <c:pt idx="1407">
                  <c:v>0.75572563835885642</c:v>
                </c:pt>
                <c:pt idx="1408">
                  <c:v>0.75537763073427389</c:v>
                </c:pt>
                <c:pt idx="1409">
                  <c:v>0.75480244342878855</c:v>
                </c:pt>
                <c:pt idx="1410">
                  <c:v>0.75356116089726122</c:v>
                </c:pt>
                <c:pt idx="1411">
                  <c:v>0.75384393072889289</c:v>
                </c:pt>
                <c:pt idx="1412">
                  <c:v>0.75478996884717764</c:v>
                </c:pt>
                <c:pt idx="1413">
                  <c:v>0.75384570468081535</c:v>
                </c:pt>
                <c:pt idx="1414">
                  <c:v>0.75295691682868093</c:v>
                </c:pt>
                <c:pt idx="1415">
                  <c:v>0.752774313618505</c:v>
                </c:pt>
                <c:pt idx="1416">
                  <c:v>0.75258594269301793</c:v>
                </c:pt>
                <c:pt idx="1417">
                  <c:v>0.75354000628357454</c:v>
                </c:pt>
                <c:pt idx="1418">
                  <c:v>0.7538690791059679</c:v>
                </c:pt>
                <c:pt idx="1419">
                  <c:v>0.75251615144061557</c:v>
                </c:pt>
                <c:pt idx="1420">
                  <c:v>0.75214345078492784</c:v>
                </c:pt>
                <c:pt idx="1421">
                  <c:v>0.75268093924071966</c:v>
                </c:pt>
                <c:pt idx="1422">
                  <c:v>0.75283918144286588</c:v>
                </c:pt>
                <c:pt idx="1423">
                  <c:v>0.75208163757292923</c:v>
                </c:pt>
                <c:pt idx="1424">
                  <c:v>0.75262715150100334</c:v>
                </c:pt>
                <c:pt idx="1425">
                  <c:v>0.75191413666989815</c:v>
                </c:pt>
                <c:pt idx="1426">
                  <c:v>0.75357135874914161</c:v>
                </c:pt>
                <c:pt idx="1427">
                  <c:v>0.75442529366375943</c:v>
                </c:pt>
                <c:pt idx="1428">
                  <c:v>0.75341554505870079</c:v>
                </c:pt>
                <c:pt idx="1429">
                  <c:v>0.75370489843378397</c:v>
                </c:pt>
                <c:pt idx="1430">
                  <c:v>0.75360275864658099</c:v>
                </c:pt>
                <c:pt idx="1431">
                  <c:v>0.75461593183259013</c:v>
                </c:pt>
                <c:pt idx="1432">
                  <c:v>0.75417599175904115</c:v>
                </c:pt>
                <c:pt idx="1433">
                  <c:v>0.7534652536576516</c:v>
                </c:pt>
                <c:pt idx="1434">
                  <c:v>0.75261916397421669</c:v>
                </c:pt>
                <c:pt idx="1435">
                  <c:v>0.75166212166226287</c:v>
                </c:pt>
                <c:pt idx="1436">
                  <c:v>0.75103980605152465</c:v>
                </c:pt>
                <c:pt idx="1437">
                  <c:v>0.75134404354717965</c:v>
                </c:pt>
                <c:pt idx="1438">
                  <c:v>0.75114040904617374</c:v>
                </c:pt>
                <c:pt idx="1439">
                  <c:v>0.75053865040754963</c:v>
                </c:pt>
                <c:pt idx="1440">
                  <c:v>0.74995916577471178</c:v>
                </c:pt>
                <c:pt idx="1441">
                  <c:v>0.75045446832601215</c:v>
                </c:pt>
                <c:pt idx="1442">
                  <c:v>0.750059038318585</c:v>
                </c:pt>
                <c:pt idx="1443">
                  <c:v>0.75012668565047258</c:v>
                </c:pt>
                <c:pt idx="1444">
                  <c:v>0.74944813481556594</c:v>
                </c:pt>
                <c:pt idx="1445">
                  <c:v>0.7487544911598446</c:v>
                </c:pt>
                <c:pt idx="1446">
                  <c:v>0.74782494035930924</c:v>
                </c:pt>
                <c:pt idx="1447">
                  <c:v>0.74702836954735119</c:v>
                </c:pt>
                <c:pt idx="1448">
                  <c:v>0.74764652063999049</c:v>
                </c:pt>
                <c:pt idx="1449">
                  <c:v>0.74705115581733139</c:v>
                </c:pt>
                <c:pt idx="1450">
                  <c:v>0.74721931128014774</c:v>
                </c:pt>
                <c:pt idx="1451">
                  <c:v>0.7468098224666605</c:v>
                </c:pt>
                <c:pt idx="1452">
                  <c:v>0.74758028677779009</c:v>
                </c:pt>
                <c:pt idx="1453">
                  <c:v>0.74808788366961265</c:v>
                </c:pt>
                <c:pt idx="1454">
                  <c:v>0.74967686077539564</c:v>
                </c:pt>
                <c:pt idx="1455">
                  <c:v>0.7501649347098297</c:v>
                </c:pt>
                <c:pt idx="1456">
                  <c:v>0.74972419778089372</c:v>
                </c:pt>
                <c:pt idx="1457">
                  <c:v>0.7494612354978476</c:v>
                </c:pt>
                <c:pt idx="1458">
                  <c:v>0.74797772789649764</c:v>
                </c:pt>
                <c:pt idx="1459">
                  <c:v>0.74607499846207881</c:v>
                </c:pt>
                <c:pt idx="1460">
                  <c:v>0.74519713891262951</c:v>
                </c:pt>
                <c:pt idx="1461">
                  <c:v>0.74647794167761106</c:v>
                </c:pt>
                <c:pt idx="1462">
                  <c:v>0.74559409622628559</c:v>
                </c:pt>
                <c:pt idx="1463">
                  <c:v>0.74515458303955062</c:v>
                </c:pt>
                <c:pt idx="1464">
                  <c:v>0.74617601885718465</c:v>
                </c:pt>
                <c:pt idx="1465">
                  <c:v>0.74683513211206864</c:v>
                </c:pt>
                <c:pt idx="1466">
                  <c:v>0.74713790870617913</c:v>
                </c:pt>
                <c:pt idx="1467">
                  <c:v>0.74787631856006065</c:v>
                </c:pt>
                <c:pt idx="1468">
                  <c:v>0.74721654125899306</c:v>
                </c:pt>
                <c:pt idx="1469">
                  <c:v>0.74642694293181933</c:v>
                </c:pt>
                <c:pt idx="1470">
                  <c:v>0.74690307352156649</c:v>
                </c:pt>
                <c:pt idx="1471">
                  <c:v>0.7466562475604529</c:v>
                </c:pt>
                <c:pt idx="1472">
                  <c:v>0.74530327246323336</c:v>
                </c:pt>
                <c:pt idx="1473">
                  <c:v>0.74397637540772621</c:v>
                </c:pt>
                <c:pt idx="1474">
                  <c:v>0.74279785472556736</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142579584"/>
        <c:axId val="142581120"/>
        <c:extLst/>
      </c:lineChart>
      <c:catAx>
        <c:axId val="14257958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581120"/>
        <c:crosses val="autoZero"/>
        <c:auto val="1"/>
        <c:lblAlgn val="ctr"/>
        <c:lblOffset val="100"/>
        <c:noMultiLvlLbl val="0"/>
      </c:catAx>
      <c:valAx>
        <c:axId val="1425811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57958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6.7830167606539895</c:v>
                </c:pt>
                <c:pt idx="2">
                  <c:v>6.8627751455023827</c:v>
                </c:pt>
                <c:pt idx="3">
                  <c:v>6.9629329606541965</c:v>
                </c:pt>
                <c:pt idx="4">
                  <c:v>7.0361115606546614</c:v>
                </c:pt>
                <c:pt idx="5">
                  <c:v>7.1024648606547114</c:v>
                </c:pt>
                <c:pt idx="6">
                  <c:v>7.1699342606544167</c:v>
                </c:pt>
                <c:pt idx="7">
                  <c:v>7.2249434283306186</c:v>
                </c:pt>
                <c:pt idx="8">
                  <c:v>7.2880787606542894</c:v>
                </c:pt>
                <c:pt idx="9">
                  <c:v>7.3074134606542875</c:v>
                </c:pt>
                <c:pt idx="10">
                  <c:v>7.1729396606538671</c:v>
                </c:pt>
                <c:pt idx="11">
                  <c:v>6.7836586606545746</c:v>
                </c:pt>
                <c:pt idx="12">
                  <c:v>6.4817117111591145</c:v>
                </c:pt>
                <c:pt idx="13">
                  <c:v>6.4539772606541987</c:v>
                </c:pt>
                <c:pt idx="14">
                  <c:v>6.5413687606542359</c:v>
                </c:pt>
                <c:pt idx="15">
                  <c:v>6.1673820606541767</c:v>
                </c:pt>
                <c:pt idx="16">
                  <c:v>5.3747449259601012</c:v>
                </c:pt>
                <c:pt idx="17">
                  <c:v>4.9423783489661464</c:v>
                </c:pt>
                <c:pt idx="18">
                  <c:v>3.2668118689877064</c:v>
                </c:pt>
                <c:pt idx="19">
                  <c:v>3.3864167606542424</c:v>
                </c:pt>
                <c:pt idx="20">
                  <c:v>3.4331145606544218</c:v>
                </c:pt>
                <c:pt idx="21">
                  <c:v>3.4510663606537779</c:v>
                </c:pt>
                <c:pt idx="22">
                  <c:v>3.687147476980333</c:v>
                </c:pt>
                <c:pt idx="23">
                  <c:v>3.7233259535833594</c:v>
                </c:pt>
                <c:pt idx="24">
                  <c:v>3.6259966606542093</c:v>
                </c:pt>
                <c:pt idx="25">
                  <c:v>1.6544421778955347</c:v>
                </c:pt>
                <c:pt idx="26">
                  <c:v>1.3580819131794328</c:v>
                </c:pt>
                <c:pt idx="27">
                  <c:v>0.88331626065399849</c:v>
                </c:pt>
                <c:pt idx="28">
                  <c:v>0.53863655861351944</c:v>
                </c:pt>
                <c:pt idx="29">
                  <c:v>0.45758486065415205</c:v>
                </c:pt>
                <c:pt idx="30">
                  <c:v>0.72751596065432977</c:v>
                </c:pt>
                <c:pt idx="31">
                  <c:v>1.195561960654232</c:v>
                </c:pt>
                <c:pt idx="32">
                  <c:v>1.4262866606542275</c:v>
                </c:pt>
                <c:pt idx="33">
                  <c:v>0.73540207049040873</c:v>
                </c:pt>
                <c:pt idx="34">
                  <c:v>0.49691856065425233</c:v>
                </c:pt>
                <c:pt idx="35">
                  <c:v>0.56875736065450244</c:v>
                </c:pt>
                <c:pt idx="36">
                  <c:v>0.5176462606543748</c:v>
                </c:pt>
                <c:pt idx="37">
                  <c:v>0.46827616065462563</c:v>
                </c:pt>
                <c:pt idx="38">
                  <c:v>0.43637268106243843</c:v>
                </c:pt>
                <c:pt idx="39">
                  <c:v>0.3076907606538275</c:v>
                </c:pt>
                <c:pt idx="40">
                  <c:v>0.10263096065443733</c:v>
                </c:pt>
                <c:pt idx="41">
                  <c:v>-8.7980006012457992E-2</c:v>
                </c:pt>
                <c:pt idx="42">
                  <c:v>-0.32891974559538589</c:v>
                </c:pt>
                <c:pt idx="43">
                  <c:v>-0.2752124393459785</c:v>
                </c:pt>
                <c:pt idx="44">
                  <c:v>-0.11682633934611897</c:v>
                </c:pt>
                <c:pt idx="45">
                  <c:v>3.6139360654090125E-2</c:v>
                </c:pt>
                <c:pt idx="46">
                  <c:v>0.14675216065461427</c:v>
                </c:pt>
                <c:pt idx="47">
                  <c:v>0.31627456065410864</c:v>
                </c:pt>
                <c:pt idx="48">
                  <c:v>0.57020706065401361</c:v>
                </c:pt>
                <c:pt idx="49">
                  <c:v>0.94915786065416863</c:v>
                </c:pt>
                <c:pt idx="50">
                  <c:v>1.2811197375773418</c:v>
                </c:pt>
                <c:pt idx="51">
                  <c:v>0.44999308922564352</c:v>
                </c:pt>
                <c:pt idx="52">
                  <c:v>-0.33029463934531172</c:v>
                </c:pt>
                <c:pt idx="53">
                  <c:v>-2.3264495009619837</c:v>
                </c:pt>
                <c:pt idx="54">
                  <c:v>-4.1866498341911518</c:v>
                </c:pt>
                <c:pt idx="55">
                  <c:v>-6.2776502393457445</c:v>
                </c:pt>
                <c:pt idx="56">
                  <c:v>-8.0564990393458782</c:v>
                </c:pt>
                <c:pt idx="57">
                  <c:v>-9.6355364393461596</c:v>
                </c:pt>
                <c:pt idx="58">
                  <c:v>-10.842497625060064</c:v>
                </c:pt>
                <c:pt idx="59">
                  <c:v>-11.368783339345804</c:v>
                </c:pt>
                <c:pt idx="60">
                  <c:v>-13.107755130390373</c:v>
                </c:pt>
                <c:pt idx="61">
                  <c:v>-12.850589439345677</c:v>
                </c:pt>
                <c:pt idx="62">
                  <c:v>-12.307566939346007</c:v>
                </c:pt>
                <c:pt idx="63">
                  <c:v>-10.928621808733618</c:v>
                </c:pt>
                <c:pt idx="64">
                  <c:v>-8.8558195638357962</c:v>
                </c:pt>
                <c:pt idx="65">
                  <c:v>-6.5514101393458155</c:v>
                </c:pt>
                <c:pt idx="66">
                  <c:v>-2.8828512393460528</c:v>
                </c:pt>
                <c:pt idx="67">
                  <c:v>0.78450146065438275</c:v>
                </c:pt>
                <c:pt idx="68">
                  <c:v>3.5094342116745452</c:v>
                </c:pt>
                <c:pt idx="69">
                  <c:v>10.916111475469</c:v>
                </c:pt>
                <c:pt idx="70">
                  <c:v>12.451284681487779</c:v>
                </c:pt>
                <c:pt idx="71">
                  <c:v>14.822309160654015</c:v>
                </c:pt>
                <c:pt idx="72">
                  <c:v>16.54894316065419</c:v>
                </c:pt>
                <c:pt idx="73">
                  <c:v>18.620549681487621</c:v>
                </c:pt>
                <c:pt idx="74">
                  <c:v>19.770924560653793</c:v>
                </c:pt>
                <c:pt idx="75">
                  <c:v>20.637427760654344</c:v>
                </c:pt>
                <c:pt idx="76">
                  <c:v>20.914970060654397</c:v>
                </c:pt>
                <c:pt idx="77">
                  <c:v>20.95379929223321</c:v>
                </c:pt>
                <c:pt idx="78">
                  <c:v>19.241176660653988</c:v>
                </c:pt>
                <c:pt idx="79">
                  <c:v>18.142780475087218</c:v>
                </c:pt>
                <c:pt idx="80">
                  <c:v>16.006682060654441</c:v>
                </c:pt>
                <c:pt idx="81">
                  <c:v>13.492285960654158</c:v>
                </c:pt>
                <c:pt idx="82">
                  <c:v>10.900345960654249</c:v>
                </c:pt>
                <c:pt idx="83">
                  <c:v>8.5332173823033486</c:v>
                </c:pt>
                <c:pt idx="84">
                  <c:v>5.6708125606546673</c:v>
                </c:pt>
                <c:pt idx="85">
                  <c:v>3.2887913859290219</c:v>
                </c:pt>
                <c:pt idx="86">
                  <c:v>-4.0959992484366685</c:v>
                </c:pt>
                <c:pt idx="87">
                  <c:v>-6.0421124302550275</c:v>
                </c:pt>
                <c:pt idx="88">
                  <c:v>-7.9313099393453994</c:v>
                </c:pt>
                <c:pt idx="89">
                  <c:v>-9.4902041393456358</c:v>
                </c:pt>
                <c:pt idx="90">
                  <c:v>-10.94836953934572</c:v>
                </c:pt>
                <c:pt idx="91">
                  <c:v>-12.152008339346276</c:v>
                </c:pt>
                <c:pt idx="92">
                  <c:v>-13.413481539345831</c:v>
                </c:pt>
                <c:pt idx="93">
                  <c:v>-14.290311339345635</c:v>
                </c:pt>
                <c:pt idx="94">
                  <c:v>-14.947375839345796</c:v>
                </c:pt>
                <c:pt idx="95">
                  <c:v>-16.377418777942239</c:v>
                </c:pt>
                <c:pt idx="96">
                  <c:v>-16.495464339345428</c:v>
                </c:pt>
                <c:pt idx="97">
                  <c:v>-16.709473039345898</c:v>
                </c:pt>
                <c:pt idx="98">
                  <c:v>-16.687557739345607</c:v>
                </c:pt>
                <c:pt idx="99">
                  <c:v>-16.150772639345689</c:v>
                </c:pt>
                <c:pt idx="100">
                  <c:v>-15.24555271434582</c:v>
                </c:pt>
                <c:pt idx="101">
                  <c:v>-13.587723939345954</c:v>
                </c:pt>
                <c:pt idx="102">
                  <c:v>-11.622288139345654</c:v>
                </c:pt>
                <c:pt idx="103">
                  <c:v>-10.4543583393458</c:v>
                </c:pt>
                <c:pt idx="104">
                  <c:v>-3.2984964379371036</c:v>
                </c:pt>
                <c:pt idx="105">
                  <c:v>-1.6671356393454175</c:v>
                </c:pt>
                <c:pt idx="106">
                  <c:v>-0.58358375601232948</c:v>
                </c:pt>
                <c:pt idx="107">
                  <c:v>0.38925096065423825</c:v>
                </c:pt>
                <c:pt idx="108">
                  <c:v>1.710040860654374</c:v>
                </c:pt>
                <c:pt idx="109">
                  <c:v>3.6726618606538737</c:v>
                </c:pt>
                <c:pt idx="110">
                  <c:v>5.6964275884894278</c:v>
                </c:pt>
                <c:pt idx="111">
                  <c:v>8.3525753606542708</c:v>
                </c:pt>
                <c:pt idx="112">
                  <c:v>10.178219639377858</c:v>
                </c:pt>
                <c:pt idx="113">
                  <c:v>16.795863327320827</c:v>
                </c:pt>
                <c:pt idx="114">
                  <c:v>17.579004060653745</c:v>
                </c:pt>
                <c:pt idx="115">
                  <c:v>18.966257860654025</c:v>
                </c:pt>
                <c:pt idx="116">
                  <c:v>19.830417060654185</c:v>
                </c:pt>
                <c:pt idx="117">
                  <c:v>20.238931360654277</c:v>
                </c:pt>
                <c:pt idx="118">
                  <c:v>20.476019960654014</c:v>
                </c:pt>
                <c:pt idx="119">
                  <c:v>20.197665448533314</c:v>
                </c:pt>
                <c:pt idx="120">
                  <c:v>19.372753014821086</c:v>
                </c:pt>
                <c:pt idx="121">
                  <c:v>18.910086660654201</c:v>
                </c:pt>
                <c:pt idx="122">
                  <c:v>15.968477471464952</c:v>
                </c:pt>
                <c:pt idx="123">
                  <c:v>13.441379460654076</c:v>
                </c:pt>
                <c:pt idx="124">
                  <c:v>11.242760460654019</c:v>
                </c:pt>
                <c:pt idx="125">
                  <c:v>9.3004352606539147</c:v>
                </c:pt>
                <c:pt idx="126">
                  <c:v>6.6338504606545143</c:v>
                </c:pt>
                <c:pt idx="127">
                  <c:v>3.9973770606540042</c:v>
                </c:pt>
                <c:pt idx="128">
                  <c:v>1.1788420606542918</c:v>
                </c:pt>
                <c:pt idx="129">
                  <c:v>-1.6494819393457782</c:v>
                </c:pt>
                <c:pt idx="130">
                  <c:v>-3.5513956470381345</c:v>
                </c:pt>
                <c:pt idx="131">
                  <c:v>-11.337743339345772</c:v>
                </c:pt>
                <c:pt idx="132">
                  <c:v>-12.098110239345274</c:v>
                </c:pt>
                <c:pt idx="133">
                  <c:v>-14.507120915103656</c:v>
                </c:pt>
                <c:pt idx="134">
                  <c:v>-16.724499839345697</c:v>
                </c:pt>
                <c:pt idx="135">
                  <c:v>-18.139772939345818</c:v>
                </c:pt>
                <c:pt idx="136">
                  <c:v>-18.990651139345729</c:v>
                </c:pt>
                <c:pt idx="137">
                  <c:v>-19.493659239345735</c:v>
                </c:pt>
                <c:pt idx="138">
                  <c:v>-19.779313039345837</c:v>
                </c:pt>
                <c:pt idx="139">
                  <c:v>-20.051944839345762</c:v>
                </c:pt>
                <c:pt idx="140">
                  <c:v>-19.979607625059828</c:v>
                </c:pt>
                <c:pt idx="141">
                  <c:v>-19.441579139345624</c:v>
                </c:pt>
                <c:pt idx="142">
                  <c:v>-18.335601239345774</c:v>
                </c:pt>
                <c:pt idx="143">
                  <c:v>-16.954704139345662</c:v>
                </c:pt>
                <c:pt idx="144">
                  <c:v>-15.473531439346081</c:v>
                </c:pt>
                <c:pt idx="145">
                  <c:v>-13.737101739346073</c:v>
                </c:pt>
                <c:pt idx="146">
                  <c:v>-12.262348639346104</c:v>
                </c:pt>
                <c:pt idx="147">
                  <c:v>-10.911625339345562</c:v>
                </c:pt>
                <c:pt idx="148">
                  <c:v>-10.093513339345806</c:v>
                </c:pt>
                <c:pt idx="149">
                  <c:v>-3.1522407306502442</c:v>
                </c:pt>
                <c:pt idx="150">
                  <c:v>-1.778963339345637</c:v>
                </c:pt>
                <c:pt idx="151">
                  <c:v>0.28292266065381089</c:v>
                </c:pt>
                <c:pt idx="152">
                  <c:v>3.1503065606544292</c:v>
                </c:pt>
                <c:pt idx="153">
                  <c:v>6.6836819606540416</c:v>
                </c:pt>
                <c:pt idx="154">
                  <c:v>9.3450627606538319</c:v>
                </c:pt>
                <c:pt idx="155">
                  <c:v>13.334715122192488</c:v>
                </c:pt>
                <c:pt idx="156">
                  <c:v>19.870842771765552</c:v>
                </c:pt>
                <c:pt idx="157">
                  <c:v>20.463141260653817</c:v>
                </c:pt>
                <c:pt idx="158">
                  <c:v>20.714068765917645</c:v>
                </c:pt>
                <c:pt idx="159">
                  <c:v>20.63866936065433</c:v>
                </c:pt>
                <c:pt idx="160">
                  <c:v>20.286449660654089</c:v>
                </c:pt>
                <c:pt idx="161">
                  <c:v>19.391640860654377</c:v>
                </c:pt>
                <c:pt idx="162">
                  <c:v>18.224657860654531</c:v>
                </c:pt>
                <c:pt idx="163">
                  <c:v>16.582446560654684</c:v>
                </c:pt>
                <c:pt idx="164">
                  <c:v>15.054218660654215</c:v>
                </c:pt>
                <c:pt idx="165">
                  <c:v>12.218556660654201</c:v>
                </c:pt>
                <c:pt idx="166">
                  <c:v>3.0892559253601313</c:v>
                </c:pt>
                <c:pt idx="167">
                  <c:v>-5.690903934578273E-2</c:v>
                </c:pt>
                <c:pt idx="168">
                  <c:v>-3.2124771393458738</c:v>
                </c:pt>
                <c:pt idx="169">
                  <c:v>-5.7455104393461056</c:v>
                </c:pt>
                <c:pt idx="170">
                  <c:v>-9.2845546296681505</c:v>
                </c:pt>
                <c:pt idx="171">
                  <c:v>-12.298254839345532</c:v>
                </c:pt>
                <c:pt idx="172">
                  <c:v>-15.282790295867324</c:v>
                </c:pt>
                <c:pt idx="173">
                  <c:v>-23.721148464345902</c:v>
                </c:pt>
                <c:pt idx="174">
                  <c:v>-26.216974539345593</c:v>
                </c:pt>
                <c:pt idx="175">
                  <c:v>-28.532131939345533</c:v>
                </c:pt>
                <c:pt idx="176">
                  <c:v>-30.414041655135406</c:v>
                </c:pt>
                <c:pt idx="177">
                  <c:v>-32.795873239346008</c:v>
                </c:pt>
                <c:pt idx="178">
                  <c:v>-34.858086339346087</c:v>
                </c:pt>
                <c:pt idx="179">
                  <c:v>-37.232762739345858</c:v>
                </c:pt>
                <c:pt idx="180">
                  <c:v>-39.213006439345975</c:v>
                </c:pt>
                <c:pt idx="181">
                  <c:v>-40.580154172679052</c:v>
                </c:pt>
                <c:pt idx="182">
                  <c:v>-45.228074839346</c:v>
                </c:pt>
                <c:pt idx="183">
                  <c:v>-46.152380539345806</c:v>
                </c:pt>
                <c:pt idx="184">
                  <c:v>-46.915004239345478</c:v>
                </c:pt>
                <c:pt idx="185">
                  <c:v>-47.348949739345997</c:v>
                </c:pt>
                <c:pt idx="186">
                  <c:v>-47.756648439345895</c:v>
                </c:pt>
                <c:pt idx="187">
                  <c:v>-48.120099403175516</c:v>
                </c:pt>
                <c:pt idx="188">
                  <c:v>-48.318630339345816</c:v>
                </c:pt>
                <c:pt idx="189">
                  <c:v>-47.997510439346044</c:v>
                </c:pt>
                <c:pt idx="190">
                  <c:v>-47.396707006012313</c:v>
                </c:pt>
                <c:pt idx="191">
                  <c:v>-43.213513672679113</c:v>
                </c:pt>
                <c:pt idx="192">
                  <c:v>-42.013083439345451</c:v>
                </c:pt>
                <c:pt idx="193">
                  <c:v>-39.969932439345484</c:v>
                </c:pt>
                <c:pt idx="194">
                  <c:v>-37.710306039345767</c:v>
                </c:pt>
                <c:pt idx="195">
                  <c:v>-35.724991539345751</c:v>
                </c:pt>
                <c:pt idx="196">
                  <c:v>-33.6726983393458</c:v>
                </c:pt>
                <c:pt idx="197">
                  <c:v>-31.851706739345673</c:v>
                </c:pt>
                <c:pt idx="198">
                  <c:v>-29.564180939345899</c:v>
                </c:pt>
                <c:pt idx="199">
                  <c:v>-28.319238339345816</c:v>
                </c:pt>
                <c:pt idx="200">
                  <c:v>-21.60193743770634</c:v>
                </c:pt>
                <c:pt idx="201">
                  <c:v>-19.802250839345916</c:v>
                </c:pt>
                <c:pt idx="202">
                  <c:v>-17.249169439345764</c:v>
                </c:pt>
                <c:pt idx="203">
                  <c:v>-15.267671839345384</c:v>
                </c:pt>
                <c:pt idx="204">
                  <c:v>-13.131063939345831</c:v>
                </c:pt>
                <c:pt idx="205">
                  <c:v>-11.236541634800062</c:v>
                </c:pt>
                <c:pt idx="206">
                  <c:v>-9.2056071393458296</c:v>
                </c:pt>
                <c:pt idx="207">
                  <c:v>-7.7751794393455498</c:v>
                </c:pt>
                <c:pt idx="208">
                  <c:v>-6.6481911518459356</c:v>
                </c:pt>
                <c:pt idx="209">
                  <c:v>-1.9501472029823503</c:v>
                </c:pt>
                <c:pt idx="210">
                  <c:v>-0.81155263934590449</c:v>
                </c:pt>
                <c:pt idx="211">
                  <c:v>1.5401917606542384</c:v>
                </c:pt>
                <c:pt idx="212">
                  <c:v>3.5713302606537241</c:v>
                </c:pt>
                <c:pt idx="213">
                  <c:v>5.2670303606538456</c:v>
                </c:pt>
                <c:pt idx="214">
                  <c:v>7.6235880606541855</c:v>
                </c:pt>
                <c:pt idx="215">
                  <c:v>9.6490051606542639</c:v>
                </c:pt>
                <c:pt idx="216">
                  <c:v>11.608701554271518</c:v>
                </c:pt>
                <c:pt idx="217">
                  <c:v>12.559990946368501</c:v>
                </c:pt>
                <c:pt idx="218">
                  <c:v>21.436854660653733</c:v>
                </c:pt>
                <c:pt idx="219">
                  <c:v>23.91832466065415</c:v>
                </c:pt>
                <c:pt idx="220">
                  <c:v>26.437724060654375</c:v>
                </c:pt>
                <c:pt idx="221">
                  <c:v>29.443200960654281</c:v>
                </c:pt>
                <c:pt idx="222">
                  <c:v>0.92475385807347443</c:v>
                </c:pt>
                <c:pt idx="223">
                  <c:v>35.119037853054195</c:v>
                </c:pt>
                <c:pt idx="224">
                  <c:v>37.508945675288345</c:v>
                </c:pt>
                <c:pt idx="225">
                  <c:v>45.793884982876435</c:v>
                </c:pt>
                <c:pt idx="226">
                  <c:v>48.011976270654195</c:v>
                </c:pt>
                <c:pt idx="227">
                  <c:v>49.898428882876409</c:v>
                </c:pt>
                <c:pt idx="228">
                  <c:v>52.004087440654125</c:v>
                </c:pt>
                <c:pt idx="229">
                  <c:v>53.705126630654213</c:v>
                </c:pt>
                <c:pt idx="230">
                  <c:v>55.660557470654197</c:v>
                </c:pt>
                <c:pt idx="231">
                  <c:v>57.327808816209767</c:v>
                </c:pt>
                <c:pt idx="232">
                  <c:v>59.701366310004929</c:v>
                </c:pt>
                <c:pt idx="233">
                  <c:v>59.194539990654249</c:v>
                </c:pt>
                <c:pt idx="234">
                  <c:v>58.2305508906543</c:v>
                </c:pt>
                <c:pt idx="235">
                  <c:v>57.007822110654175</c:v>
                </c:pt>
                <c:pt idx="236">
                  <c:v>55.221849690654196</c:v>
                </c:pt>
                <c:pt idx="237">
                  <c:v>53.132939022356361</c:v>
                </c:pt>
                <c:pt idx="238">
                  <c:v>50.445507890654206</c:v>
                </c:pt>
                <c:pt idx="239">
                  <c:v>48.04277473065423</c:v>
                </c:pt>
                <c:pt idx="240">
                  <c:v>46.540042660654194</c:v>
                </c:pt>
                <c:pt idx="241">
                  <c:v>35.813742664102428</c:v>
                </c:pt>
                <c:pt idx="242">
                  <c:v>-87.070645365103701</c:v>
                </c:pt>
                <c:pt idx="243">
                  <c:v>28.660615460654135</c:v>
                </c:pt>
                <c:pt idx="244">
                  <c:v>24.483097760654346</c:v>
                </c:pt>
                <c:pt idx="245">
                  <c:v>21.028012660654269</c:v>
                </c:pt>
                <c:pt idx="246">
                  <c:v>17.239039260653886</c:v>
                </c:pt>
                <c:pt idx="247">
                  <c:v>14.337331610149477</c:v>
                </c:pt>
                <c:pt idx="248">
                  <c:v>11.903724660654234</c:v>
                </c:pt>
                <c:pt idx="249">
                  <c:v>3.8177361767830575</c:v>
                </c:pt>
                <c:pt idx="250">
                  <c:v>1.6384874606542359</c:v>
                </c:pt>
                <c:pt idx="251">
                  <c:v>-1.6404166393457464</c:v>
                </c:pt>
                <c:pt idx="252">
                  <c:v>-4.5438232393458975</c:v>
                </c:pt>
                <c:pt idx="253">
                  <c:v>-8.2345700414736989</c:v>
                </c:pt>
                <c:pt idx="254">
                  <c:v>-11.278985639345652</c:v>
                </c:pt>
                <c:pt idx="255">
                  <c:v>-14.245465539345687</c:v>
                </c:pt>
                <c:pt idx="256">
                  <c:v>-16.795726839345015</c:v>
                </c:pt>
                <c:pt idx="257">
                  <c:v>-18.418218437384986</c:v>
                </c:pt>
                <c:pt idx="258">
                  <c:v>-28.391809655135262</c:v>
                </c:pt>
                <c:pt idx="259">
                  <c:v>-30.659814939345381</c:v>
                </c:pt>
                <c:pt idx="260">
                  <c:v>-32.729875339345433</c:v>
                </c:pt>
                <c:pt idx="261">
                  <c:v>-35.047283239345944</c:v>
                </c:pt>
                <c:pt idx="262">
                  <c:v>-37.304308823216729</c:v>
                </c:pt>
                <c:pt idx="263">
                  <c:v>-39.061470339345703</c:v>
                </c:pt>
                <c:pt idx="264">
                  <c:v>-40.466683339345764</c:v>
                </c:pt>
                <c:pt idx="265">
                  <c:v>-39.516177556213336</c:v>
                </c:pt>
                <c:pt idx="266">
                  <c:v>-38.195527439345831</c:v>
                </c:pt>
                <c:pt idx="267">
                  <c:v>-37.012938839345793</c:v>
                </c:pt>
                <c:pt idx="268">
                  <c:v>-35.653272371604196</c:v>
                </c:pt>
                <c:pt idx="269">
                  <c:v>-33.742722439345584</c:v>
                </c:pt>
                <c:pt idx="270">
                  <c:v>-32.142689639345846</c:v>
                </c:pt>
                <c:pt idx="271">
                  <c:v>-31.132765839345723</c:v>
                </c:pt>
                <c:pt idx="272">
                  <c:v>-26.822710398168976</c:v>
                </c:pt>
                <c:pt idx="273">
                  <c:v>-25.515250339345414</c:v>
                </c:pt>
                <c:pt idx="274">
                  <c:v>-23.137705561568115</c:v>
                </c:pt>
                <c:pt idx="275">
                  <c:v>-21.15039113934597</c:v>
                </c:pt>
                <c:pt idx="276">
                  <c:v>-19.113249839345791</c:v>
                </c:pt>
                <c:pt idx="277">
                  <c:v>-16.61473533934549</c:v>
                </c:pt>
                <c:pt idx="278">
                  <c:v>-13.983009601972356</c:v>
                </c:pt>
                <c:pt idx="279">
                  <c:v>-11.108645339345173</c:v>
                </c:pt>
                <c:pt idx="280">
                  <c:v>-9.5409696726791182</c:v>
                </c:pt>
                <c:pt idx="281">
                  <c:v>-1.1495606366430025</c:v>
                </c:pt>
                <c:pt idx="282">
                  <c:v>0.84444206065410365</c:v>
                </c:pt>
                <c:pt idx="283">
                  <c:v>3.3829603606544083</c:v>
                </c:pt>
                <c:pt idx="284">
                  <c:v>5.3082174687349948</c:v>
                </c:pt>
                <c:pt idx="285">
                  <c:v>7.5467492606544511</c:v>
                </c:pt>
                <c:pt idx="286">
                  <c:v>9.1581185606541826</c:v>
                </c:pt>
                <c:pt idx="287">
                  <c:v>11.212919760654298</c:v>
                </c:pt>
                <c:pt idx="288">
                  <c:v>12.525328617176285</c:v>
                </c:pt>
                <c:pt idx="289">
                  <c:v>13.214804160654159</c:v>
                </c:pt>
                <c:pt idx="290">
                  <c:v>18.830256660654161</c:v>
                </c:pt>
                <c:pt idx="291">
                  <c:v>20.47483896065393</c:v>
                </c:pt>
                <c:pt idx="292">
                  <c:v>22.730095860654188</c:v>
                </c:pt>
                <c:pt idx="293">
                  <c:v>24.754746460654701</c:v>
                </c:pt>
                <c:pt idx="294">
                  <c:v>27.242478260654025</c:v>
                </c:pt>
                <c:pt idx="295">
                  <c:v>29.191556560654675</c:v>
                </c:pt>
                <c:pt idx="296">
                  <c:v>-32.398770357252829</c:v>
                </c:pt>
                <c:pt idx="297">
                  <c:v>35.388608890154217</c:v>
                </c:pt>
                <c:pt idx="298">
                  <c:v>37.012869800654194</c:v>
                </c:pt>
                <c:pt idx="299">
                  <c:v>44.22285098140901</c:v>
                </c:pt>
                <c:pt idx="300">
                  <c:v>45.454484155654058</c:v>
                </c:pt>
                <c:pt idx="301">
                  <c:v>46.985038665654194</c:v>
                </c:pt>
                <c:pt idx="302">
                  <c:v>47.602918300654309</c:v>
                </c:pt>
                <c:pt idx="303">
                  <c:v>47.943729301958584</c:v>
                </c:pt>
                <c:pt idx="304">
                  <c:v>48.417440290654149</c:v>
                </c:pt>
                <c:pt idx="305">
                  <c:v>48.632262785654206</c:v>
                </c:pt>
                <c:pt idx="306">
                  <c:v>48.210199031440723</c:v>
                </c:pt>
                <c:pt idx="307">
                  <c:v>43.53119295950485</c:v>
                </c:pt>
                <c:pt idx="308">
                  <c:v>41.361568381706824</c:v>
                </c:pt>
                <c:pt idx="309">
                  <c:v>39.25688388165414</c:v>
                </c:pt>
                <c:pt idx="310">
                  <c:v>36.377892761654117</c:v>
                </c:pt>
                <c:pt idx="311">
                  <c:v>145.48001647575447</c:v>
                </c:pt>
                <c:pt idx="312">
                  <c:v>31.958960961729332</c:v>
                </c:pt>
                <c:pt idx="313">
                  <c:v>28.644092360654184</c:v>
                </c:pt>
                <c:pt idx="314">
                  <c:v>26.270050524290241</c:v>
                </c:pt>
                <c:pt idx="315">
                  <c:v>13.194186660654225</c:v>
                </c:pt>
                <c:pt idx="316">
                  <c:v>11.786171048409173</c:v>
                </c:pt>
                <c:pt idx="317">
                  <c:v>9.0340627212604989</c:v>
                </c:pt>
                <c:pt idx="318">
                  <c:v>6.5368093606539333</c:v>
                </c:pt>
                <c:pt idx="319">
                  <c:v>4.0180115606541955</c:v>
                </c:pt>
                <c:pt idx="320">
                  <c:v>1.3820858606538913</c:v>
                </c:pt>
                <c:pt idx="321">
                  <c:v>-0.40615092555304982</c:v>
                </c:pt>
                <c:pt idx="322">
                  <c:v>-2.1123166726791847</c:v>
                </c:pt>
                <c:pt idx="323">
                  <c:v>-9.6349219107743558</c:v>
                </c:pt>
                <c:pt idx="324">
                  <c:v>-11.049462839345916</c:v>
                </c:pt>
                <c:pt idx="325">
                  <c:v>-13.407519939345736</c:v>
                </c:pt>
                <c:pt idx="326">
                  <c:v>-15.360684359754458</c:v>
                </c:pt>
                <c:pt idx="327">
                  <c:v>-17.197652339345886</c:v>
                </c:pt>
                <c:pt idx="328">
                  <c:v>-18.593329539345582</c:v>
                </c:pt>
                <c:pt idx="329">
                  <c:v>-20.255915271164181</c:v>
                </c:pt>
                <c:pt idx="330">
                  <c:v>-25.489387488282087</c:v>
                </c:pt>
                <c:pt idx="331">
                  <c:v>-26.573866167628108</c:v>
                </c:pt>
                <c:pt idx="332">
                  <c:v>-27.515453239345806</c:v>
                </c:pt>
                <c:pt idx="333">
                  <c:v>-28.309032839346134</c:v>
                </c:pt>
                <c:pt idx="334">
                  <c:v>-28.531852539345778</c:v>
                </c:pt>
                <c:pt idx="335">
                  <c:v>-28.089270309042888</c:v>
                </c:pt>
                <c:pt idx="336">
                  <c:v>-27.186296539346205</c:v>
                </c:pt>
                <c:pt idx="337">
                  <c:v>-26.051955647038138</c:v>
                </c:pt>
                <c:pt idx="338">
                  <c:v>-20.205972704425363</c:v>
                </c:pt>
                <c:pt idx="339">
                  <c:v>-19.042053139345569</c:v>
                </c:pt>
                <c:pt idx="340">
                  <c:v>-17.890155239345802</c:v>
                </c:pt>
                <c:pt idx="341">
                  <c:v>-16.864136339345549</c:v>
                </c:pt>
                <c:pt idx="342">
                  <c:v>-15.704378013258676</c:v>
                </c:pt>
                <c:pt idx="343">
                  <c:v>-14.832655239345426</c:v>
                </c:pt>
                <c:pt idx="344">
                  <c:v>-14.060543639345514</c:v>
                </c:pt>
                <c:pt idx="345">
                  <c:v>-13.501080139345746</c:v>
                </c:pt>
                <c:pt idx="346">
                  <c:v>-12.787428739345614</c:v>
                </c:pt>
                <c:pt idx="347">
                  <c:v>-11.853511783790053</c:v>
                </c:pt>
                <c:pt idx="348">
                  <c:v>-10.219502339345595</c:v>
                </c:pt>
                <c:pt idx="349">
                  <c:v>-8.1373439393459535</c:v>
                </c:pt>
                <c:pt idx="350">
                  <c:v>-5.7968783393461081</c:v>
                </c:pt>
                <c:pt idx="351">
                  <c:v>-3.8992545393457418</c:v>
                </c:pt>
                <c:pt idx="352">
                  <c:v>-1.4284447393458777</c:v>
                </c:pt>
                <c:pt idx="353">
                  <c:v>0.51730807479538043</c:v>
                </c:pt>
                <c:pt idx="354">
                  <c:v>2.2464912948008191</c:v>
                </c:pt>
                <c:pt idx="355">
                  <c:v>8.0067366606537576</c:v>
                </c:pt>
                <c:pt idx="356">
                  <c:v>9.0074712606542509</c:v>
                </c:pt>
                <c:pt idx="357">
                  <c:v>10.91859486065392</c:v>
                </c:pt>
                <c:pt idx="358">
                  <c:v>12.36188046065422</c:v>
                </c:pt>
                <c:pt idx="359">
                  <c:v>14.291019791967301</c:v>
                </c:pt>
                <c:pt idx="360">
                  <c:v>15.884534560653847</c:v>
                </c:pt>
                <c:pt idx="361">
                  <c:v>17.657334921523784</c:v>
                </c:pt>
                <c:pt idx="362">
                  <c:v>24.230653601830792</c:v>
                </c:pt>
                <c:pt idx="363">
                  <c:v>25.801797660654451</c:v>
                </c:pt>
                <c:pt idx="364">
                  <c:v>27.03801531233978</c:v>
                </c:pt>
                <c:pt idx="365">
                  <c:v>28.850673060654191</c:v>
                </c:pt>
                <c:pt idx="366">
                  <c:v>30.34424466065434</c:v>
                </c:pt>
                <c:pt idx="367">
                  <c:v>31.823466660654475</c:v>
                </c:pt>
                <c:pt idx="368">
                  <c:v>-64.180904966715573</c:v>
                </c:pt>
                <c:pt idx="369">
                  <c:v>33.665219244654295</c:v>
                </c:pt>
                <c:pt idx="370">
                  <c:v>36.45835431500204</c:v>
                </c:pt>
                <c:pt idx="371">
                  <c:v>36.832215384654212</c:v>
                </c:pt>
                <c:pt idx="372">
                  <c:v>37.135452945654279</c:v>
                </c:pt>
                <c:pt idx="373">
                  <c:v>37.163435745654219</c:v>
                </c:pt>
                <c:pt idx="374">
                  <c:v>36.752322674654216</c:v>
                </c:pt>
                <c:pt idx="375">
                  <c:v>36.057880271654078</c:v>
                </c:pt>
                <c:pt idx="376">
                  <c:v>35.142400158634004</c:v>
                </c:pt>
                <c:pt idx="377">
                  <c:v>33.926951015054215</c:v>
                </c:pt>
                <c:pt idx="378">
                  <c:v>-21.305515813146187</c:v>
                </c:pt>
                <c:pt idx="379">
                  <c:v>31.04731736065429</c:v>
                </c:pt>
                <c:pt idx="380">
                  <c:v>29.523557860653909</c:v>
                </c:pt>
                <c:pt idx="381">
                  <c:v>27.849387305815014</c:v>
                </c:pt>
                <c:pt idx="382">
                  <c:v>26.034892160654532</c:v>
                </c:pt>
                <c:pt idx="383">
                  <c:v>24.188385960654589</c:v>
                </c:pt>
                <c:pt idx="384">
                  <c:v>22.315927660654129</c:v>
                </c:pt>
                <c:pt idx="385">
                  <c:v>20.179599460654611</c:v>
                </c:pt>
                <c:pt idx="386">
                  <c:v>18.679703124068396</c:v>
                </c:pt>
                <c:pt idx="387">
                  <c:v>16.089051960653933</c:v>
                </c:pt>
                <c:pt idx="388">
                  <c:v>14.038874560654268</c:v>
                </c:pt>
                <c:pt idx="389">
                  <c:v>11.906425660653781</c:v>
                </c:pt>
                <c:pt idx="390">
                  <c:v>9.547743660654346</c:v>
                </c:pt>
                <c:pt idx="391">
                  <c:v>7.8438501606540294</c:v>
                </c:pt>
                <c:pt idx="392">
                  <c:v>5.4246862566137013</c:v>
                </c:pt>
                <c:pt idx="393">
                  <c:v>3.5690205606541672</c:v>
                </c:pt>
                <c:pt idx="394">
                  <c:v>2.0184747606543292</c:v>
                </c:pt>
                <c:pt idx="395">
                  <c:v>-2.3429039345387523E-2</c:v>
                </c:pt>
                <c:pt idx="396">
                  <c:v>-1.6818911518458322</c:v>
                </c:pt>
                <c:pt idx="397">
                  <c:v>-7.7650672282344395</c:v>
                </c:pt>
                <c:pt idx="398">
                  <c:v>-9.135852839345846</c:v>
                </c:pt>
                <c:pt idx="399">
                  <c:v>-10.772196539345913</c:v>
                </c:pt>
                <c:pt idx="400">
                  <c:v>-12.486046539346248</c:v>
                </c:pt>
                <c:pt idx="401">
                  <c:v>-14.306220739345862</c:v>
                </c:pt>
                <c:pt idx="402">
                  <c:v>-15.899779643693535</c:v>
                </c:pt>
                <c:pt idx="403">
                  <c:v>-17.311187739346082</c:v>
                </c:pt>
                <c:pt idx="404">
                  <c:v>-18.021721910774289</c:v>
                </c:pt>
                <c:pt idx="405">
                  <c:v>-23.337684232203173</c:v>
                </c:pt>
                <c:pt idx="406">
                  <c:v>-24.779576339345653</c:v>
                </c:pt>
                <c:pt idx="407">
                  <c:v>-26.80686803934589</c:v>
                </c:pt>
                <c:pt idx="408">
                  <c:v>-28.825630410052781</c:v>
                </c:pt>
                <c:pt idx="409">
                  <c:v>-30.842761539345606</c:v>
                </c:pt>
                <c:pt idx="410">
                  <c:v>-32.708421739345624</c:v>
                </c:pt>
                <c:pt idx="411">
                  <c:v>-33.957092239345563</c:v>
                </c:pt>
                <c:pt idx="412">
                  <c:v>-34.759777625060046</c:v>
                </c:pt>
                <c:pt idx="413">
                  <c:v>-38.755391521163496</c:v>
                </c:pt>
                <c:pt idx="414">
                  <c:v>-39.30934593934569</c:v>
                </c:pt>
                <c:pt idx="415">
                  <c:v>-39.622464403175115</c:v>
                </c:pt>
                <c:pt idx="416">
                  <c:v>-39.371138339346025</c:v>
                </c:pt>
                <c:pt idx="417">
                  <c:v>-38.751970139345993</c:v>
                </c:pt>
                <c:pt idx="418">
                  <c:v>-37.735097239345578</c:v>
                </c:pt>
                <c:pt idx="419">
                  <c:v>-35.720453139345636</c:v>
                </c:pt>
                <c:pt idx="420">
                  <c:v>-33.645749790958583</c:v>
                </c:pt>
                <c:pt idx="421">
                  <c:v>-31.198259039345629</c:v>
                </c:pt>
                <c:pt idx="422">
                  <c:v>-28.572351439345709</c:v>
                </c:pt>
                <c:pt idx="423">
                  <c:v>-26.284627039345668</c:v>
                </c:pt>
                <c:pt idx="424">
                  <c:v>-23.613592639345907</c:v>
                </c:pt>
                <c:pt idx="425">
                  <c:v>-21.634721013763937</c:v>
                </c:pt>
                <c:pt idx="426">
                  <c:v>-19.214784039345826</c:v>
                </c:pt>
                <c:pt idx="427">
                  <c:v>-16.817643939345967</c:v>
                </c:pt>
                <c:pt idx="428">
                  <c:v>-14.630413639345875</c:v>
                </c:pt>
                <c:pt idx="429">
                  <c:v>-12.084359639346262</c:v>
                </c:pt>
                <c:pt idx="430">
                  <c:v>-10.969821339345804</c:v>
                </c:pt>
                <c:pt idx="431">
                  <c:v>-1.945999307087559</c:v>
                </c:pt>
                <c:pt idx="432">
                  <c:v>-0.14655853934561947</c:v>
                </c:pt>
                <c:pt idx="433">
                  <c:v>1.4367481606544739</c:v>
                </c:pt>
                <c:pt idx="434">
                  <c:v>3.1660084606538641</c:v>
                </c:pt>
                <c:pt idx="435">
                  <c:v>4.7413713606542345</c:v>
                </c:pt>
                <c:pt idx="436">
                  <c:v>6.6515673749395319</c:v>
                </c:pt>
                <c:pt idx="437">
                  <c:v>8.5246254606543932</c:v>
                </c:pt>
                <c:pt idx="438">
                  <c:v>9.5648483627817882</c:v>
                </c:pt>
                <c:pt idx="439">
                  <c:v>14.88919370610887</c:v>
                </c:pt>
                <c:pt idx="440">
                  <c:v>16.224843260654385</c:v>
                </c:pt>
                <c:pt idx="441">
                  <c:v>17.493563660654104</c:v>
                </c:pt>
                <c:pt idx="442">
                  <c:v>19.108532882876403</c:v>
                </c:pt>
                <c:pt idx="443">
                  <c:v>20.488475360654036</c:v>
                </c:pt>
                <c:pt idx="444">
                  <c:v>21.581002060654271</c:v>
                </c:pt>
                <c:pt idx="445">
                  <c:v>22.971120593238528</c:v>
                </c:pt>
                <c:pt idx="446">
                  <c:v>28.148826660654208</c:v>
                </c:pt>
                <c:pt idx="447">
                  <c:v>28.939388395347692</c:v>
                </c:pt>
                <c:pt idx="448">
                  <c:v>30.6179714081286</c:v>
                </c:pt>
                <c:pt idx="449">
                  <c:v>32.239262760654299</c:v>
                </c:pt>
                <c:pt idx="450">
                  <c:v>88.093690868354273</c:v>
                </c:pt>
                <c:pt idx="451">
                  <c:v>36.204577023654196</c:v>
                </c:pt>
                <c:pt idx="452">
                  <c:v>37.788574090654208</c:v>
                </c:pt>
                <c:pt idx="453">
                  <c:v>39.54463968594149</c:v>
                </c:pt>
                <c:pt idx="454">
                  <c:v>46.422589660654204</c:v>
                </c:pt>
                <c:pt idx="455">
                  <c:v>47.305499257592928</c:v>
                </c:pt>
                <c:pt idx="456">
                  <c:v>48.945559780654222</c:v>
                </c:pt>
                <c:pt idx="457">
                  <c:v>50.616612300654218</c:v>
                </c:pt>
                <c:pt idx="458">
                  <c:v>52.251204790654164</c:v>
                </c:pt>
                <c:pt idx="459">
                  <c:v>54.103577802068358</c:v>
                </c:pt>
                <c:pt idx="460">
                  <c:v>56.130350470654193</c:v>
                </c:pt>
                <c:pt idx="461">
                  <c:v>58.010921330654206</c:v>
                </c:pt>
                <c:pt idx="462">
                  <c:v>60.221307570654247</c:v>
                </c:pt>
                <c:pt idx="463">
                  <c:v>62.385419920654229</c:v>
                </c:pt>
                <c:pt idx="464">
                  <c:v>64.308211193262878</c:v>
                </c:pt>
                <c:pt idx="465">
                  <c:v>66.483324070654149</c:v>
                </c:pt>
                <c:pt idx="466">
                  <c:v>68.723061170653963</c:v>
                </c:pt>
                <c:pt idx="467">
                  <c:v>70.548231360654114</c:v>
                </c:pt>
                <c:pt idx="468">
                  <c:v>72.953163500654213</c:v>
                </c:pt>
                <c:pt idx="469">
                  <c:v>74.921754946368566</c:v>
                </c:pt>
                <c:pt idx="470">
                  <c:v>76.825827120653926</c:v>
                </c:pt>
                <c:pt idx="471">
                  <c:v>78.778704100653954</c:v>
                </c:pt>
                <c:pt idx="472">
                  <c:v>80.713984100654159</c:v>
                </c:pt>
                <c:pt idx="473">
                  <c:v>82.778743530653927</c:v>
                </c:pt>
                <c:pt idx="474">
                  <c:v>84.801606936164319</c:v>
                </c:pt>
                <c:pt idx="475">
                  <c:v>86.791145860654169</c:v>
                </c:pt>
                <c:pt idx="476">
                  <c:v>88.3252049906542</c:v>
                </c:pt>
                <c:pt idx="477">
                  <c:v>89.913294220654222</c:v>
                </c:pt>
                <c:pt idx="478">
                  <c:v>90.589089870653979</c:v>
                </c:pt>
                <c:pt idx="479">
                  <c:v>90.823393579846083</c:v>
                </c:pt>
                <c:pt idx="480">
                  <c:v>91.215865540654278</c:v>
                </c:pt>
                <c:pt idx="481">
                  <c:v>91.78004129065404</c:v>
                </c:pt>
                <c:pt idx="482">
                  <c:v>92.443894180654155</c:v>
                </c:pt>
                <c:pt idx="483">
                  <c:v>92.759958772899026</c:v>
                </c:pt>
                <c:pt idx="484">
                  <c:v>92.843898220654054</c:v>
                </c:pt>
                <c:pt idx="485">
                  <c:v>92.763559589225778</c:v>
                </c:pt>
                <c:pt idx="486">
                  <c:v>83.304759416209649</c:v>
                </c:pt>
                <c:pt idx="487">
                  <c:v>80.595622730654071</c:v>
                </c:pt>
                <c:pt idx="488">
                  <c:v>78.070257490654143</c:v>
                </c:pt>
                <c:pt idx="489">
                  <c:v>76.043783216209718</c:v>
                </c:pt>
                <c:pt idx="490">
                  <c:v>73.448117540654209</c:v>
                </c:pt>
                <c:pt idx="491">
                  <c:v>71.148135500653979</c:v>
                </c:pt>
                <c:pt idx="492">
                  <c:v>68.769920270654154</c:v>
                </c:pt>
                <c:pt idx="493">
                  <c:v>66.528290860653996</c:v>
                </c:pt>
                <c:pt idx="494">
                  <c:v>63.867146310654192</c:v>
                </c:pt>
                <c:pt idx="495">
                  <c:v>61.428884010654194</c:v>
                </c:pt>
                <c:pt idx="496">
                  <c:v>59.076858110654236</c:v>
                </c:pt>
                <c:pt idx="497">
                  <c:v>57.380274895948247</c:v>
                </c:pt>
                <c:pt idx="498">
                  <c:v>45.868361660654195</c:v>
                </c:pt>
                <c:pt idx="499">
                  <c:v>44.101267499195814</c:v>
                </c:pt>
                <c:pt idx="500">
                  <c:v>41.37212946765414</c:v>
                </c:pt>
                <c:pt idx="501">
                  <c:v>38.976331321654214</c:v>
                </c:pt>
                <c:pt idx="502">
                  <c:v>36.41383857765414</c:v>
                </c:pt>
                <c:pt idx="503">
                  <c:v>109.75974306343412</c:v>
                </c:pt>
                <c:pt idx="504">
                  <c:v>32.773676660654175</c:v>
                </c:pt>
                <c:pt idx="505">
                  <c:v>24.066104486741352</c:v>
                </c:pt>
                <c:pt idx="506">
                  <c:v>21.516664660654307</c:v>
                </c:pt>
                <c:pt idx="507">
                  <c:v>19.147994360654241</c:v>
                </c:pt>
                <c:pt idx="508">
                  <c:v>16.327240460654391</c:v>
                </c:pt>
                <c:pt idx="509">
                  <c:v>13.901101660654133</c:v>
                </c:pt>
                <c:pt idx="510">
                  <c:v>11.57055231721951</c:v>
                </c:pt>
                <c:pt idx="511">
                  <c:v>8.945964660654397</c:v>
                </c:pt>
                <c:pt idx="512">
                  <c:v>1.9325566606542581</c:v>
                </c:pt>
                <c:pt idx="513">
                  <c:v>1.0165228462211644</c:v>
                </c:pt>
                <c:pt idx="514">
                  <c:v>-0.72306753934572043</c:v>
                </c:pt>
                <c:pt idx="515">
                  <c:v>-1.8279392393451397</c:v>
                </c:pt>
                <c:pt idx="516">
                  <c:v>-3.4966873797496829</c:v>
                </c:pt>
                <c:pt idx="517">
                  <c:v>-5.1279745393454483</c:v>
                </c:pt>
                <c:pt idx="518">
                  <c:v>-6.6364766393457373</c:v>
                </c:pt>
                <c:pt idx="519">
                  <c:v>-8.0793557679171499</c:v>
                </c:pt>
                <c:pt idx="520">
                  <c:v>-10.552403339345881</c:v>
                </c:pt>
                <c:pt idx="521">
                  <c:v>-10.552737922678968</c:v>
                </c:pt>
                <c:pt idx="522">
                  <c:v>-10.224301339345848</c:v>
                </c:pt>
                <c:pt idx="523">
                  <c:v>-9.6430736393457437</c:v>
                </c:pt>
                <c:pt idx="524">
                  <c:v>-8.909236539345704</c:v>
                </c:pt>
                <c:pt idx="525">
                  <c:v>-8.5130833393454868</c:v>
                </c:pt>
                <c:pt idx="526">
                  <c:v>-8.1903705132586992</c:v>
                </c:pt>
                <c:pt idx="527">
                  <c:v>-7.5192140393458473</c:v>
                </c:pt>
                <c:pt idx="528">
                  <c:v>-6.8176597679172835</c:v>
                </c:pt>
                <c:pt idx="529">
                  <c:v>-3.1778852958674406</c:v>
                </c:pt>
                <c:pt idx="530">
                  <c:v>-2.1097595393462143</c:v>
                </c:pt>
                <c:pt idx="531">
                  <c:v>-1.3025738393457142</c:v>
                </c:pt>
                <c:pt idx="532">
                  <c:v>-0.7355356862846637</c:v>
                </c:pt>
                <c:pt idx="533">
                  <c:v>-0.39716853934544494</c:v>
                </c:pt>
                <c:pt idx="534">
                  <c:v>1.7876560654087853E-2</c:v>
                </c:pt>
                <c:pt idx="535">
                  <c:v>0.61180999398737956</c:v>
                </c:pt>
                <c:pt idx="536">
                  <c:v>3.6890129106541827</c:v>
                </c:pt>
                <c:pt idx="537">
                  <c:v>4.1814302970180375</c:v>
                </c:pt>
                <c:pt idx="538">
                  <c:v>5.0597607606541244</c:v>
                </c:pt>
                <c:pt idx="539">
                  <c:v>5.9861306606542284</c:v>
                </c:pt>
                <c:pt idx="540">
                  <c:v>6.8693323606539085</c:v>
                </c:pt>
                <c:pt idx="541">
                  <c:v>8.1803666606542684</c:v>
                </c:pt>
                <c:pt idx="542">
                  <c:v>9.3063743606539902</c:v>
                </c:pt>
                <c:pt idx="543">
                  <c:v>10.423711060654965</c:v>
                </c:pt>
                <c:pt idx="544">
                  <c:v>11.609185122192912</c:v>
                </c:pt>
                <c:pt idx="545">
                  <c:v>15.586197797018032</c:v>
                </c:pt>
                <c:pt idx="546">
                  <c:v>16.356689341066556</c:v>
                </c:pt>
                <c:pt idx="547">
                  <c:v>17.307559460653614</c:v>
                </c:pt>
                <c:pt idx="548">
                  <c:v>18.721062760654121</c:v>
                </c:pt>
                <c:pt idx="549">
                  <c:v>19.809685960654321</c:v>
                </c:pt>
                <c:pt idx="550">
                  <c:v>20.859009800189082</c:v>
                </c:pt>
                <c:pt idx="551">
                  <c:v>21.562164660653764</c:v>
                </c:pt>
                <c:pt idx="552">
                  <c:v>21.816935370331578</c:v>
                </c:pt>
                <c:pt idx="553">
                  <c:v>24.040486660654551</c:v>
                </c:pt>
                <c:pt idx="554">
                  <c:v>24.249239560654189</c:v>
                </c:pt>
                <c:pt idx="555">
                  <c:v>24.67021992596014</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54.879823190654136</c:v>
                </c:pt>
                <c:pt idx="565">
                  <c:v>58.390402925960316</c:v>
                </c:pt>
                <c:pt idx="566">
                  <c:v>61.765704805581855</c:v>
                </c:pt>
                <c:pt idx="567">
                  <c:v>71.187649660654216</c:v>
                </c:pt>
                <c:pt idx="568">
                  <c:v>72.298674722509858</c:v>
                </c:pt>
                <c:pt idx="569">
                  <c:v>74.529013100654055</c:v>
                </c:pt>
                <c:pt idx="570">
                  <c:v>75.549416110653993</c:v>
                </c:pt>
                <c:pt idx="571">
                  <c:v>76.839511900654188</c:v>
                </c:pt>
                <c:pt idx="572">
                  <c:v>77.815774786969826</c:v>
                </c:pt>
                <c:pt idx="573">
                  <c:v>78.254830930654038</c:v>
                </c:pt>
                <c:pt idx="574">
                  <c:v>78.088118020654008</c:v>
                </c:pt>
                <c:pt idx="575">
                  <c:v>77.61601120610878</c:v>
                </c:pt>
                <c:pt idx="576">
                  <c:v>72.505715938431777</c:v>
                </c:pt>
                <c:pt idx="577">
                  <c:v>71.270947410653989</c:v>
                </c:pt>
                <c:pt idx="578">
                  <c:v>70.229808700654019</c:v>
                </c:pt>
                <c:pt idx="579">
                  <c:v>68.975552229075262</c:v>
                </c:pt>
                <c:pt idx="580">
                  <c:v>67.276860530653977</c:v>
                </c:pt>
                <c:pt idx="581">
                  <c:v>65.502918200653994</c:v>
                </c:pt>
                <c:pt idx="582">
                  <c:v>63.684339313715441</c:v>
                </c:pt>
                <c:pt idx="583">
                  <c:v>56.028816660654215</c:v>
                </c:pt>
                <c:pt idx="584">
                  <c:v>54.735029000654237</c:v>
                </c:pt>
                <c:pt idx="585">
                  <c:v>51.502629960654204</c:v>
                </c:pt>
                <c:pt idx="586">
                  <c:v>48.857541773154104</c:v>
                </c:pt>
                <c:pt idx="587">
                  <c:v>45.844423315654133</c:v>
                </c:pt>
                <c:pt idx="588">
                  <c:v>43.546708850654205</c:v>
                </c:pt>
                <c:pt idx="589">
                  <c:v>40.55752926965414</c:v>
                </c:pt>
                <c:pt idx="590">
                  <c:v>38.117370214654208</c:v>
                </c:pt>
                <c:pt idx="591">
                  <c:v>36.163411197320883</c:v>
                </c:pt>
                <c:pt idx="592">
                  <c:v>26.854953681930738</c:v>
                </c:pt>
                <c:pt idx="593">
                  <c:v>26.65557066065395</c:v>
                </c:pt>
                <c:pt idx="594">
                  <c:v>22.134787160654287</c:v>
                </c:pt>
                <c:pt idx="595">
                  <c:v>19.026049160653926</c:v>
                </c:pt>
                <c:pt idx="596">
                  <c:v>16.319682060654145</c:v>
                </c:pt>
                <c:pt idx="597">
                  <c:v>13.283023060653973</c:v>
                </c:pt>
                <c:pt idx="598">
                  <c:v>10.345413258592774</c:v>
                </c:pt>
                <c:pt idx="599">
                  <c:v>8.6159303273207701</c:v>
                </c:pt>
                <c:pt idx="600">
                  <c:v>1.1716460196280423</c:v>
                </c:pt>
                <c:pt idx="601">
                  <c:v>-0.70896563934610513</c:v>
                </c:pt>
                <c:pt idx="602">
                  <c:v>-2.5230519393461464</c:v>
                </c:pt>
                <c:pt idx="603">
                  <c:v>-4.6633015393459685</c:v>
                </c:pt>
                <c:pt idx="604">
                  <c:v>-6.6044522393458367</c:v>
                </c:pt>
                <c:pt idx="605">
                  <c:v>-8.5005441439436726</c:v>
                </c:pt>
                <c:pt idx="606">
                  <c:v>-10.309520380161757</c:v>
                </c:pt>
                <c:pt idx="607">
                  <c:v>-16.204385157527611</c:v>
                </c:pt>
                <c:pt idx="608">
                  <c:v>-17.18522476791685</c:v>
                </c:pt>
                <c:pt idx="609">
                  <c:v>-18.562986939345201</c:v>
                </c:pt>
                <c:pt idx="610">
                  <c:v>-19.622825839345726</c:v>
                </c:pt>
                <c:pt idx="611">
                  <c:v>-21.549256639345629</c:v>
                </c:pt>
                <c:pt idx="612">
                  <c:v>-23.008349359754188</c:v>
                </c:pt>
                <c:pt idx="613">
                  <c:v>-23.888791139345827</c:v>
                </c:pt>
                <c:pt idx="614">
                  <c:v>-24.552183595756027</c:v>
                </c:pt>
                <c:pt idx="615">
                  <c:v>-22.667304877807169</c:v>
                </c:pt>
                <c:pt idx="616">
                  <c:v>-21.544399905002287</c:v>
                </c:pt>
                <c:pt idx="617">
                  <c:v>-20.218528339345848</c:v>
                </c:pt>
                <c:pt idx="618">
                  <c:v>-18.791081586768087</c:v>
                </c:pt>
                <c:pt idx="619">
                  <c:v>-17.675400039345533</c:v>
                </c:pt>
                <c:pt idx="620">
                  <c:v>-15.585139339346004</c:v>
                </c:pt>
                <c:pt idx="621">
                  <c:v>-14.071330039346154</c:v>
                </c:pt>
                <c:pt idx="622">
                  <c:v>-12.420626139345714</c:v>
                </c:pt>
                <c:pt idx="623">
                  <c:v>-10.180089539345795</c:v>
                </c:pt>
                <c:pt idx="624">
                  <c:v>-8.2476504972404889</c:v>
                </c:pt>
                <c:pt idx="625">
                  <c:v>-5.7154471393461694</c:v>
                </c:pt>
                <c:pt idx="626">
                  <c:v>-3.6377982393460115</c:v>
                </c:pt>
                <c:pt idx="627">
                  <c:v>-1.1866485393459834</c:v>
                </c:pt>
                <c:pt idx="628">
                  <c:v>0.95379116065407898</c:v>
                </c:pt>
                <c:pt idx="629">
                  <c:v>3.1816319606543328</c:v>
                </c:pt>
                <c:pt idx="630">
                  <c:v>6.0008112922329815</c:v>
                </c:pt>
                <c:pt idx="631">
                  <c:v>8.3453451606540039</c:v>
                </c:pt>
                <c:pt idx="632">
                  <c:v>10.412873866536644</c:v>
                </c:pt>
                <c:pt idx="633">
                  <c:v>19.324956054593731</c:v>
                </c:pt>
                <c:pt idx="634">
                  <c:v>21.185398960654435</c:v>
                </c:pt>
                <c:pt idx="635">
                  <c:v>23.95683066065385</c:v>
                </c:pt>
                <c:pt idx="636">
                  <c:v>27.132544295063173</c:v>
                </c:pt>
                <c:pt idx="637">
                  <c:v>29.71991786065383</c:v>
                </c:pt>
                <c:pt idx="638">
                  <c:v>10.678513556354289</c:v>
                </c:pt>
                <c:pt idx="639">
                  <c:v>34.884571882654157</c:v>
                </c:pt>
                <c:pt idx="640">
                  <c:v>37.131252260654215</c:v>
                </c:pt>
                <c:pt idx="641">
                  <c:v>45.888717387926953</c:v>
                </c:pt>
                <c:pt idx="642">
                  <c:v>47.765972010654266</c:v>
                </c:pt>
                <c:pt idx="643">
                  <c:v>50.299856609107813</c:v>
                </c:pt>
                <c:pt idx="644">
                  <c:v>52.096960860654221</c:v>
                </c:pt>
                <c:pt idx="645">
                  <c:v>53.438322640654263</c:v>
                </c:pt>
                <c:pt idx="646">
                  <c:v>54.121288880654191</c:v>
                </c:pt>
                <c:pt idx="647">
                  <c:v>54.460407380654196</c:v>
                </c:pt>
                <c:pt idx="648">
                  <c:v>54.416270517796988</c:v>
                </c:pt>
                <c:pt idx="649">
                  <c:v>54.133561333731137</c:v>
                </c:pt>
                <c:pt idx="650">
                  <c:v>45.264492545269597</c:v>
                </c:pt>
                <c:pt idx="651">
                  <c:v>43.178708695654215</c:v>
                </c:pt>
                <c:pt idx="652">
                  <c:v>40.971439808654196</c:v>
                </c:pt>
                <c:pt idx="653">
                  <c:v>38.607315925654213</c:v>
                </c:pt>
                <c:pt idx="654">
                  <c:v>35.692272817320976</c:v>
                </c:pt>
                <c:pt idx="655">
                  <c:v>22.938904660654288</c:v>
                </c:pt>
                <c:pt idx="656">
                  <c:v>20.991344943482289</c:v>
                </c:pt>
                <c:pt idx="657">
                  <c:v>17.099482260653872</c:v>
                </c:pt>
                <c:pt idx="658">
                  <c:v>13.960261660654494</c:v>
                </c:pt>
                <c:pt idx="659">
                  <c:v>10.919623260654646</c:v>
                </c:pt>
                <c:pt idx="660">
                  <c:v>7.5975982856546134</c:v>
                </c:pt>
                <c:pt idx="661">
                  <c:v>4.1680734606539405</c:v>
                </c:pt>
                <c:pt idx="662">
                  <c:v>1.5602170265079303</c:v>
                </c:pt>
                <c:pt idx="663">
                  <c:v>-11.007413939345795</c:v>
                </c:pt>
                <c:pt idx="664">
                  <c:v>-13.368962639346151</c:v>
                </c:pt>
                <c:pt idx="665">
                  <c:v>-16.910071439345984</c:v>
                </c:pt>
                <c:pt idx="666">
                  <c:v>-19.110909053631644</c:v>
                </c:pt>
                <c:pt idx="667">
                  <c:v>-21.924380739345679</c:v>
                </c:pt>
                <c:pt idx="668">
                  <c:v>-23.756235639345874</c:v>
                </c:pt>
                <c:pt idx="669">
                  <c:v>-25.099079339345536</c:v>
                </c:pt>
                <c:pt idx="670">
                  <c:v>-26.819609529821829</c:v>
                </c:pt>
                <c:pt idx="671">
                  <c:v>-26.719068139345836</c:v>
                </c:pt>
                <c:pt idx="672">
                  <c:v>-26.611789529822147</c:v>
                </c:pt>
                <c:pt idx="673">
                  <c:v>-26.753402539345757</c:v>
                </c:pt>
                <c:pt idx="674">
                  <c:v>-26.971898239345336</c:v>
                </c:pt>
                <c:pt idx="675">
                  <c:v>-26.756154839345896</c:v>
                </c:pt>
                <c:pt idx="676">
                  <c:v>-25.916192339345429</c:v>
                </c:pt>
                <c:pt idx="677">
                  <c:v>-24.778646339345862</c:v>
                </c:pt>
                <c:pt idx="678">
                  <c:v>-14.581943339345926</c:v>
                </c:pt>
                <c:pt idx="679">
                  <c:v>-13.225957153778833</c:v>
                </c:pt>
                <c:pt idx="680">
                  <c:v>-10.981107039345618</c:v>
                </c:pt>
                <c:pt idx="681">
                  <c:v>-8.8814817393456646</c:v>
                </c:pt>
                <c:pt idx="682">
                  <c:v>-6.7187539393460156</c:v>
                </c:pt>
                <c:pt idx="683">
                  <c:v>-5.438224108576672</c:v>
                </c:pt>
                <c:pt idx="684">
                  <c:v>3.3371737792981548</c:v>
                </c:pt>
                <c:pt idx="685">
                  <c:v>5.9960801606541816</c:v>
                </c:pt>
                <c:pt idx="686">
                  <c:v>8.5457595606542327</c:v>
                </c:pt>
                <c:pt idx="687">
                  <c:v>12.79539366065414</c:v>
                </c:pt>
                <c:pt idx="688">
                  <c:v>15.980475860654053</c:v>
                </c:pt>
                <c:pt idx="689">
                  <c:v>18.898353497388893</c:v>
                </c:pt>
                <c:pt idx="690">
                  <c:v>21.64894936065453</c:v>
                </c:pt>
                <c:pt idx="691">
                  <c:v>23.056314029075224</c:v>
                </c:pt>
                <c:pt idx="692">
                  <c:v>31.016759818548906</c:v>
                </c:pt>
                <c:pt idx="693">
                  <c:v>32.142227160654329</c:v>
                </c:pt>
                <c:pt idx="694">
                  <c:v>77.124526935354254</c:v>
                </c:pt>
                <c:pt idx="695">
                  <c:v>35.662592594831494</c:v>
                </c:pt>
                <c:pt idx="696">
                  <c:v>38.079766435654157</c:v>
                </c:pt>
                <c:pt idx="697">
                  <c:v>40.24500280965421</c:v>
                </c:pt>
                <c:pt idx="698">
                  <c:v>42.399230235654215</c:v>
                </c:pt>
                <c:pt idx="699">
                  <c:v>44.582616120654208</c:v>
                </c:pt>
                <c:pt idx="700">
                  <c:v>46.467467820654164</c:v>
                </c:pt>
                <c:pt idx="701">
                  <c:v>47.889379318817454</c:v>
                </c:pt>
                <c:pt idx="702">
                  <c:v>49.058683070654148</c:v>
                </c:pt>
                <c:pt idx="703">
                  <c:v>49.505203030654187</c:v>
                </c:pt>
                <c:pt idx="704">
                  <c:v>49.442502240654278</c:v>
                </c:pt>
                <c:pt idx="705">
                  <c:v>49.067448610654196</c:v>
                </c:pt>
                <c:pt idx="706">
                  <c:v>48.374635433850095</c:v>
                </c:pt>
                <c:pt idx="707">
                  <c:v>47.09295845950485</c:v>
                </c:pt>
                <c:pt idx="708">
                  <c:v>40.316716320654216</c:v>
                </c:pt>
                <c:pt idx="709">
                  <c:v>38.924259257623895</c:v>
                </c:pt>
                <c:pt idx="710">
                  <c:v>35.797457108654214</c:v>
                </c:pt>
                <c:pt idx="711">
                  <c:v>-61.087373422945454</c:v>
                </c:pt>
                <c:pt idx="712">
                  <c:v>29.002906456572475</c:v>
                </c:pt>
                <c:pt idx="713">
                  <c:v>24.539775960653884</c:v>
                </c:pt>
                <c:pt idx="714">
                  <c:v>21.341627860653887</c:v>
                </c:pt>
                <c:pt idx="715">
                  <c:v>17.484680837869117</c:v>
                </c:pt>
                <c:pt idx="716">
                  <c:v>4.4123215255191894</c:v>
                </c:pt>
                <c:pt idx="717">
                  <c:v>1.5823862566143134</c:v>
                </c:pt>
                <c:pt idx="718">
                  <c:v>-2.1573385158162082</c:v>
                </c:pt>
                <c:pt idx="719">
                  <c:v>-6.0418514393456917</c:v>
                </c:pt>
                <c:pt idx="720">
                  <c:v>-8.4533007393461048</c:v>
                </c:pt>
                <c:pt idx="721">
                  <c:v>-12.682401539345815</c:v>
                </c:pt>
                <c:pt idx="722">
                  <c:v>-16.041982239345689</c:v>
                </c:pt>
                <c:pt idx="723">
                  <c:v>-18.478379869958527</c:v>
                </c:pt>
                <c:pt idx="724">
                  <c:v>-20.284056521163983</c:v>
                </c:pt>
                <c:pt idx="725">
                  <c:v>-29.91011246978033</c:v>
                </c:pt>
                <c:pt idx="726">
                  <c:v>-32.097745839345762</c:v>
                </c:pt>
                <c:pt idx="727">
                  <c:v>-34.496156639346054</c:v>
                </c:pt>
                <c:pt idx="728">
                  <c:v>-37.141806139345505</c:v>
                </c:pt>
                <c:pt idx="729">
                  <c:v>-39.315072829141762</c:v>
                </c:pt>
                <c:pt idx="730">
                  <c:v>-41.649234839345695</c:v>
                </c:pt>
                <c:pt idx="731">
                  <c:v>-43.562092839345787</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-61.737034053631398</c:v>
                </c:pt>
                <c:pt idx="741">
                  <c:v>-62.204505439345645</c:v>
                </c:pt>
                <c:pt idx="742">
                  <c:v>-62.520290639346044</c:v>
                </c:pt>
                <c:pt idx="743">
                  <c:v>-62.296552839345416</c:v>
                </c:pt>
                <c:pt idx="744">
                  <c:v>-61.720023739345862</c:v>
                </c:pt>
                <c:pt idx="745">
                  <c:v>-60.968800839345356</c:v>
                </c:pt>
                <c:pt idx="746">
                  <c:v>-59.638266739345625</c:v>
                </c:pt>
                <c:pt idx="747">
                  <c:v>-58.298771539346205</c:v>
                </c:pt>
                <c:pt idx="748">
                  <c:v>-57.367977339345828</c:v>
                </c:pt>
                <c:pt idx="749">
                  <c:v>-49.207637556213058</c:v>
                </c:pt>
                <c:pt idx="750">
                  <c:v>-46.037291639345824</c:v>
                </c:pt>
                <c:pt idx="751">
                  <c:v>-43.425648645468016</c:v>
                </c:pt>
                <c:pt idx="752">
                  <c:v>-40.617907539345744</c:v>
                </c:pt>
                <c:pt idx="753">
                  <c:v>-38.303367439345386</c:v>
                </c:pt>
                <c:pt idx="754">
                  <c:v>-35.892323239345501</c:v>
                </c:pt>
                <c:pt idx="755">
                  <c:v>-33.421131039345767</c:v>
                </c:pt>
                <c:pt idx="756">
                  <c:v>-32.311380636642994</c:v>
                </c:pt>
                <c:pt idx="757">
                  <c:v>-23.255773339345769</c:v>
                </c:pt>
                <c:pt idx="758">
                  <c:v>-22.26032504147328</c:v>
                </c:pt>
                <c:pt idx="759">
                  <c:v>-20.605606639345602</c:v>
                </c:pt>
                <c:pt idx="760">
                  <c:v>-18.970890539346186</c:v>
                </c:pt>
                <c:pt idx="761">
                  <c:v>-17.538068839345783</c:v>
                </c:pt>
                <c:pt idx="762">
                  <c:v>-16.014208700170595</c:v>
                </c:pt>
                <c:pt idx="763">
                  <c:v>-14.906256039346058</c:v>
                </c:pt>
                <c:pt idx="764">
                  <c:v>-13.81979933934568</c:v>
                </c:pt>
                <c:pt idx="765">
                  <c:v>-6.4529798393459634</c:v>
                </c:pt>
                <c:pt idx="766">
                  <c:v>-4.1935282393455315</c:v>
                </c:pt>
                <c:pt idx="767">
                  <c:v>-2.2752429547300577</c:v>
                </c:pt>
                <c:pt idx="768">
                  <c:v>0.20860896065397583</c:v>
                </c:pt>
                <c:pt idx="769">
                  <c:v>1.7722131606541893</c:v>
                </c:pt>
                <c:pt idx="770">
                  <c:v>3.2363388606540866</c:v>
                </c:pt>
                <c:pt idx="771">
                  <c:v>4.4683729606539373</c:v>
                </c:pt>
                <c:pt idx="772">
                  <c:v>4.9166766606542804</c:v>
                </c:pt>
                <c:pt idx="773">
                  <c:v>7.3293045394424796</c:v>
                </c:pt>
                <c:pt idx="774">
                  <c:v>7.57643826065447</c:v>
                </c:pt>
                <c:pt idx="775">
                  <c:v>7.8496213606537779</c:v>
                </c:pt>
                <c:pt idx="776">
                  <c:v>8.1653584606544189</c:v>
                </c:pt>
                <c:pt idx="777">
                  <c:v>8.3271372792109606</c:v>
                </c:pt>
                <c:pt idx="778">
                  <c:v>8.2733532606542219</c:v>
                </c:pt>
                <c:pt idx="779">
                  <c:v>7.9353612194776781</c:v>
                </c:pt>
                <c:pt idx="780">
                  <c:v>5.0331491606541565</c:v>
                </c:pt>
                <c:pt idx="781">
                  <c:v>4.2534869606539507</c:v>
                </c:pt>
                <c:pt idx="782">
                  <c:v>3.0306448606542595</c:v>
                </c:pt>
                <c:pt idx="783">
                  <c:v>1.8495340075936593</c:v>
                </c:pt>
                <c:pt idx="784">
                  <c:v>-0.34764593934573895</c:v>
                </c:pt>
                <c:pt idx="785">
                  <c:v>-2.56823903934594</c:v>
                </c:pt>
                <c:pt idx="786">
                  <c:v>-4.5589184393457369</c:v>
                </c:pt>
                <c:pt idx="787">
                  <c:v>-6.8478304060123465</c:v>
                </c:pt>
                <c:pt idx="788">
                  <c:v>-14.660931960035441</c:v>
                </c:pt>
                <c:pt idx="789">
                  <c:v>-16.063603764877712</c:v>
                </c:pt>
                <c:pt idx="790">
                  <c:v>-18.313439439345956</c:v>
                </c:pt>
                <c:pt idx="791">
                  <c:v>-20.370447939345819</c:v>
                </c:pt>
                <c:pt idx="792">
                  <c:v>-22.675049939345655</c:v>
                </c:pt>
                <c:pt idx="793">
                  <c:v>-24.349367439345713</c:v>
                </c:pt>
                <c:pt idx="794">
                  <c:v>-27.075674139345779</c:v>
                </c:pt>
                <c:pt idx="795">
                  <c:v>-29.122840440794903</c:v>
                </c:pt>
                <c:pt idx="796">
                  <c:v>-35.936992954730385</c:v>
                </c:pt>
                <c:pt idx="797">
                  <c:v>-37.094120939345601</c:v>
                </c:pt>
                <c:pt idx="798">
                  <c:v>-38.875841139345503</c:v>
                </c:pt>
                <c:pt idx="799">
                  <c:v>-40.366867539345975</c:v>
                </c:pt>
                <c:pt idx="800">
                  <c:v>-41.992376239346008</c:v>
                </c:pt>
                <c:pt idx="801">
                  <c:v>-43.295605039346015</c:v>
                </c:pt>
                <c:pt idx="802">
                  <c:v>-45.347297625059994</c:v>
                </c:pt>
                <c:pt idx="803">
                  <c:v>-46.804175539345977</c:v>
                </c:pt>
                <c:pt idx="804">
                  <c:v>-47.642807589345693</c:v>
                </c:pt>
                <c:pt idx="805">
                  <c:v>-51.875140181451343</c:v>
                </c:pt>
                <c:pt idx="806">
                  <c:v>-52.579887839345957</c:v>
                </c:pt>
                <c:pt idx="807">
                  <c:v>-53.197782539345951</c:v>
                </c:pt>
                <c:pt idx="808">
                  <c:v>-53.638288214345863</c:v>
                </c:pt>
                <c:pt idx="809">
                  <c:v>-53.942457339345708</c:v>
                </c:pt>
                <c:pt idx="810">
                  <c:v>-53.522666539345835</c:v>
                </c:pt>
                <c:pt idx="811">
                  <c:v>-52.779936339345873</c:v>
                </c:pt>
                <c:pt idx="812">
                  <c:v>-51.744270639345544</c:v>
                </c:pt>
                <c:pt idx="813">
                  <c:v>-50.818822926974462</c:v>
                </c:pt>
                <c:pt idx="814">
                  <c:v>-49.687187639345645</c:v>
                </c:pt>
                <c:pt idx="815">
                  <c:v>-48.420061339345999</c:v>
                </c:pt>
                <c:pt idx="816">
                  <c:v>-46.548310339345925</c:v>
                </c:pt>
                <c:pt idx="817">
                  <c:v>-45.271198639345762</c:v>
                </c:pt>
                <c:pt idx="818">
                  <c:v>-43.858469937283758</c:v>
                </c:pt>
                <c:pt idx="819">
                  <c:v>-42.5573470393457</c:v>
                </c:pt>
                <c:pt idx="820">
                  <c:v>-41.327882639345795</c:v>
                </c:pt>
                <c:pt idx="821">
                  <c:v>-39.890950639345931</c:v>
                </c:pt>
                <c:pt idx="822">
                  <c:v>-38.567220039345997</c:v>
                </c:pt>
                <c:pt idx="823">
                  <c:v>-37.322376632029126</c:v>
                </c:pt>
                <c:pt idx="824">
                  <c:v>-35.652602539345821</c:v>
                </c:pt>
                <c:pt idx="825">
                  <c:v>-33.609972239345439</c:v>
                </c:pt>
                <c:pt idx="826">
                  <c:v>-31.792109639345771</c:v>
                </c:pt>
                <c:pt idx="827">
                  <c:v>-29.966691039346045</c:v>
                </c:pt>
                <c:pt idx="828">
                  <c:v>-28.345503133160211</c:v>
                </c:pt>
                <c:pt idx="829">
                  <c:v>-26.717185739345791</c:v>
                </c:pt>
                <c:pt idx="830">
                  <c:v>-24.378940039345736</c:v>
                </c:pt>
                <c:pt idx="831">
                  <c:v>-22.84848953934603</c:v>
                </c:pt>
                <c:pt idx="832">
                  <c:v>-21.334661539345742</c:v>
                </c:pt>
                <c:pt idx="833">
                  <c:v>-20.000683648624026</c:v>
                </c:pt>
                <c:pt idx="834">
                  <c:v>-18.646238139346053</c:v>
                </c:pt>
                <c:pt idx="835">
                  <c:v>-17.256949239345779</c:v>
                </c:pt>
                <c:pt idx="836">
                  <c:v>-15.349338039345657</c:v>
                </c:pt>
                <c:pt idx="837">
                  <c:v>-13.230924039345666</c:v>
                </c:pt>
                <c:pt idx="838">
                  <c:v>-11.216241464345668</c:v>
                </c:pt>
                <c:pt idx="839">
                  <c:v>-8.9413828342949841</c:v>
                </c:pt>
                <c:pt idx="840">
                  <c:v>-6.3534435393459514</c:v>
                </c:pt>
                <c:pt idx="841">
                  <c:v>-4.3014049393457245</c:v>
                </c:pt>
                <c:pt idx="842">
                  <c:v>-2.1050428393453977</c:v>
                </c:pt>
                <c:pt idx="843">
                  <c:v>-0.48010643934588937</c:v>
                </c:pt>
                <c:pt idx="844">
                  <c:v>1.2129869699325033</c:v>
                </c:pt>
                <c:pt idx="845">
                  <c:v>2.4657578606539801</c:v>
                </c:pt>
                <c:pt idx="846">
                  <c:v>4.1975331606545865</c:v>
                </c:pt>
                <c:pt idx="847">
                  <c:v>5.5797778606539623</c:v>
                </c:pt>
                <c:pt idx="848">
                  <c:v>7.1605911606541213</c:v>
                </c:pt>
                <c:pt idx="849">
                  <c:v>8.9194278977675641</c:v>
                </c:pt>
                <c:pt idx="850">
                  <c:v>10.490609860654002</c:v>
                </c:pt>
                <c:pt idx="851">
                  <c:v>12.13543013287615</c:v>
                </c:pt>
                <c:pt idx="852">
                  <c:v>15.279686660654264</c:v>
                </c:pt>
                <c:pt idx="853">
                  <c:v>14.896065560653881</c:v>
                </c:pt>
                <c:pt idx="854">
                  <c:v>13.882616160654436</c:v>
                </c:pt>
                <c:pt idx="855">
                  <c:v>13.157744289519959</c:v>
                </c:pt>
                <c:pt idx="856">
                  <c:v>11.908706860654036</c:v>
                </c:pt>
                <c:pt idx="857">
                  <c:v>10.894156860654107</c:v>
                </c:pt>
                <c:pt idx="858">
                  <c:v>9.2170350817067401</c:v>
                </c:pt>
                <c:pt idx="859">
                  <c:v>-0.20514845045704574</c:v>
                </c:pt>
                <c:pt idx="860">
                  <c:v>-2.5375704393456395</c:v>
                </c:pt>
                <c:pt idx="861">
                  <c:v>-5.3830268810122561</c:v>
                </c:pt>
                <c:pt idx="862">
                  <c:v>-7.7056744393455565</c:v>
                </c:pt>
                <c:pt idx="863">
                  <c:v>-10.293194239345919</c:v>
                </c:pt>
                <c:pt idx="864">
                  <c:v>-12.501616439346106</c:v>
                </c:pt>
                <c:pt idx="865">
                  <c:v>-14.910890139346179</c:v>
                </c:pt>
                <c:pt idx="866">
                  <c:v>-16.868999628005724</c:v>
                </c:pt>
                <c:pt idx="867">
                  <c:v>-18.17196333934579</c:v>
                </c:pt>
                <c:pt idx="868">
                  <c:v>-22.891713339345781</c:v>
                </c:pt>
                <c:pt idx="869">
                  <c:v>-23.375591622174113</c:v>
                </c:pt>
                <c:pt idx="870">
                  <c:v>-24.647635239345789</c:v>
                </c:pt>
                <c:pt idx="871">
                  <c:v>-26.078039539345912</c:v>
                </c:pt>
                <c:pt idx="872">
                  <c:v>-27.807110639345787</c:v>
                </c:pt>
                <c:pt idx="873">
                  <c:v>-29.062610214345408</c:v>
                </c:pt>
                <c:pt idx="874">
                  <c:v>-30.438052339345923</c:v>
                </c:pt>
                <c:pt idx="875">
                  <c:v>-32.228355939346017</c:v>
                </c:pt>
                <c:pt idx="876">
                  <c:v>-33.111776997882444</c:v>
                </c:pt>
                <c:pt idx="877">
                  <c:v>-39.539920839345768</c:v>
                </c:pt>
                <c:pt idx="878">
                  <c:v>-40.205166256012255</c:v>
                </c:pt>
                <c:pt idx="879">
                  <c:v>-41.509704839345993</c:v>
                </c:pt>
                <c:pt idx="880">
                  <c:v>-42.600150349654911</c:v>
                </c:pt>
                <c:pt idx="881">
                  <c:v>-44.112626239345992</c:v>
                </c:pt>
                <c:pt idx="882">
                  <c:v>-45.557512139345476</c:v>
                </c:pt>
                <c:pt idx="883">
                  <c:v>-46.49822773934585</c:v>
                </c:pt>
                <c:pt idx="884">
                  <c:v>-49.732955548648313</c:v>
                </c:pt>
                <c:pt idx="885">
                  <c:v>-49.861158939345763</c:v>
                </c:pt>
                <c:pt idx="886">
                  <c:v>-49.840263131012193</c:v>
                </c:pt>
                <c:pt idx="887">
                  <c:v>-50.25828623934575</c:v>
                </c:pt>
                <c:pt idx="888">
                  <c:v>-50.723758639346009</c:v>
                </c:pt>
                <c:pt idx="889">
                  <c:v>-50.834408239345997</c:v>
                </c:pt>
                <c:pt idx="890">
                  <c:v>-50.249918500635658</c:v>
                </c:pt>
                <c:pt idx="891">
                  <c:v>-49.224856394901465</c:v>
                </c:pt>
                <c:pt idx="892">
                  <c:v>-38.230081910774061</c:v>
                </c:pt>
                <c:pt idx="893">
                  <c:v>-35.791331739345821</c:v>
                </c:pt>
                <c:pt idx="894">
                  <c:v>-33.125679839345423</c:v>
                </c:pt>
                <c:pt idx="895">
                  <c:v>-29.948382139345771</c:v>
                </c:pt>
                <c:pt idx="896">
                  <c:v>-27.255263030067596</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-1.2187616922873263</c:v>
                </c:pt>
                <c:pt idx="1">
                  <c:v>-1.2089476393458085</c:v>
                </c:pt>
                <c:pt idx="2">
                  <c:v>-1.201599702982318</c:v>
                </c:pt>
                <c:pt idx="3">
                  <c:v>-1.193740439345734</c:v>
                </c:pt>
                <c:pt idx="4">
                  <c:v>-1.1877040393454759</c:v>
                </c:pt>
                <c:pt idx="5">
                  <c:v>-1.1817581393459042</c:v>
                </c:pt>
                <c:pt idx="6">
                  <c:v>-1.1739802393458945</c:v>
                </c:pt>
                <c:pt idx="7">
                  <c:v>-1.1457795009623055</c:v>
                </c:pt>
                <c:pt idx="8">
                  <c:v>-1.0852399393457421</c:v>
                </c:pt>
                <c:pt idx="9">
                  <c:v>-1.0082240393462041</c:v>
                </c:pt>
                <c:pt idx="10">
                  <c:v>-0.98857633934591027</c:v>
                </c:pt>
                <c:pt idx="11">
                  <c:v>-0.97242863934565094</c:v>
                </c:pt>
                <c:pt idx="12">
                  <c:v>-0.80078293530550582</c:v>
                </c:pt>
                <c:pt idx="13">
                  <c:v>-0.40553513934594332</c:v>
                </c:pt>
                <c:pt idx="14">
                  <c:v>8.0283260653686753E-2</c:v>
                </c:pt>
                <c:pt idx="15">
                  <c:v>0.22065306065417187</c:v>
                </c:pt>
                <c:pt idx="16">
                  <c:v>-0.14575680873400643</c:v>
                </c:pt>
                <c:pt idx="17">
                  <c:v>-0.45715139129345111</c:v>
                </c:pt>
                <c:pt idx="18">
                  <c:v>-0.45039083934580126</c:v>
                </c:pt>
                <c:pt idx="19">
                  <c:v>0.11782636065447605</c:v>
                </c:pt>
                <c:pt idx="20">
                  <c:v>0.55582096065336373</c:v>
                </c:pt>
                <c:pt idx="21">
                  <c:v>0.98474816065362369</c:v>
                </c:pt>
                <c:pt idx="22">
                  <c:v>1.6113515586135361</c:v>
                </c:pt>
                <c:pt idx="23">
                  <c:v>1.9919193879269415</c:v>
                </c:pt>
                <c:pt idx="24">
                  <c:v>2.1052166606542073</c:v>
                </c:pt>
                <c:pt idx="25">
                  <c:v>1.5188721778957881</c:v>
                </c:pt>
                <c:pt idx="26">
                  <c:v>1.3805146404524731</c:v>
                </c:pt>
                <c:pt idx="27">
                  <c:v>1.1357768606545164</c:v>
                </c:pt>
                <c:pt idx="28">
                  <c:v>0.98552339534808198</c:v>
                </c:pt>
                <c:pt idx="29">
                  <c:v>1.0921369606543301</c:v>
                </c:pt>
                <c:pt idx="30">
                  <c:v>1.5760702606546033</c:v>
                </c:pt>
                <c:pt idx="31">
                  <c:v>2.158266660654192</c:v>
                </c:pt>
                <c:pt idx="32">
                  <c:v>2.479528089225596</c:v>
                </c:pt>
                <c:pt idx="33">
                  <c:v>1.9741597754082842</c:v>
                </c:pt>
                <c:pt idx="34">
                  <c:v>1.7703727606539141</c:v>
                </c:pt>
                <c:pt idx="35">
                  <c:v>1.7641778606540033</c:v>
                </c:pt>
                <c:pt idx="36">
                  <c:v>1.6616185606545191</c:v>
                </c:pt>
                <c:pt idx="37">
                  <c:v>1.5990834606537898</c:v>
                </c:pt>
                <c:pt idx="38">
                  <c:v>1.5879174769807514</c:v>
                </c:pt>
                <c:pt idx="39">
                  <c:v>1.5774703606541598</c:v>
                </c:pt>
                <c:pt idx="40">
                  <c:v>1.5487245606540228</c:v>
                </c:pt>
                <c:pt idx="41">
                  <c:v>1.5215566606541964</c:v>
                </c:pt>
                <c:pt idx="42">
                  <c:v>1.7127433794038325</c:v>
                </c:pt>
                <c:pt idx="43">
                  <c:v>1.8339661606540858</c:v>
                </c:pt>
                <c:pt idx="44">
                  <c:v>2.0370400606543058</c:v>
                </c:pt>
                <c:pt idx="45">
                  <c:v>2.2201859606542484</c:v>
                </c:pt>
                <c:pt idx="46">
                  <c:v>2.3316461606537389</c:v>
                </c:pt>
                <c:pt idx="47">
                  <c:v>2.4776574606537975</c:v>
                </c:pt>
                <c:pt idx="48">
                  <c:v>2.6779890606540002</c:v>
                </c:pt>
                <c:pt idx="49">
                  <c:v>3.0130324606541308</c:v>
                </c:pt>
                <c:pt idx="50">
                  <c:v>3.3571058914237137</c:v>
                </c:pt>
                <c:pt idx="51">
                  <c:v>2.3237998749399402</c:v>
                </c:pt>
                <c:pt idx="52">
                  <c:v>1.8274292606542399</c:v>
                </c:pt>
                <c:pt idx="53">
                  <c:v>-0.39431717772964864</c:v>
                </c:pt>
                <c:pt idx="54">
                  <c:v>-2.595830349655273</c:v>
                </c:pt>
                <c:pt idx="55">
                  <c:v>-4.7347286393458035</c:v>
                </c:pt>
                <c:pt idx="56">
                  <c:v>-6.5781823393452816</c:v>
                </c:pt>
                <c:pt idx="57">
                  <c:v>-8.0737114393455158</c:v>
                </c:pt>
                <c:pt idx="58">
                  <c:v>-9.5434672168966159</c:v>
                </c:pt>
                <c:pt idx="59">
                  <c:v>-10.038543339345779</c:v>
                </c:pt>
                <c:pt idx="60">
                  <c:v>-11.936128115465465</c:v>
                </c:pt>
                <c:pt idx="61">
                  <c:v>-11.743345139345365</c:v>
                </c:pt>
                <c:pt idx="62">
                  <c:v>-11.334622939346348</c:v>
                </c:pt>
                <c:pt idx="63">
                  <c:v>-9.9323294617946516</c:v>
                </c:pt>
                <c:pt idx="64">
                  <c:v>-7.9351766046520424</c:v>
                </c:pt>
                <c:pt idx="65">
                  <c:v>-5.8071772393459868</c:v>
                </c:pt>
                <c:pt idx="66">
                  <c:v>-2.251886839345616</c:v>
                </c:pt>
                <c:pt idx="67">
                  <c:v>1.4145753606538847</c:v>
                </c:pt>
                <c:pt idx="68">
                  <c:v>3.8920878851441767</c:v>
                </c:pt>
                <c:pt idx="69">
                  <c:v>11.232932586580034</c:v>
                </c:pt>
                <c:pt idx="70">
                  <c:v>12.685200827320672</c:v>
                </c:pt>
                <c:pt idx="71">
                  <c:v>15.048146460654195</c:v>
                </c:pt>
                <c:pt idx="72">
                  <c:v>17.052080960654337</c:v>
                </c:pt>
                <c:pt idx="73">
                  <c:v>18.789186139821101</c:v>
                </c:pt>
                <c:pt idx="74">
                  <c:v>19.882114860654099</c:v>
                </c:pt>
                <c:pt idx="75">
                  <c:v>20.641074060654546</c:v>
                </c:pt>
                <c:pt idx="76">
                  <c:v>20.830552360654657</c:v>
                </c:pt>
                <c:pt idx="77">
                  <c:v>20.809399292233163</c:v>
                </c:pt>
                <c:pt idx="78">
                  <c:v>19.006398706108833</c:v>
                </c:pt>
                <c:pt idx="79">
                  <c:v>17.731908619417236</c:v>
                </c:pt>
                <c:pt idx="80">
                  <c:v>15.596102860654355</c:v>
                </c:pt>
                <c:pt idx="81">
                  <c:v>13.161093160653852</c:v>
                </c:pt>
                <c:pt idx="82">
                  <c:v>10.548222560654018</c:v>
                </c:pt>
                <c:pt idx="83">
                  <c:v>8.2850552173552661</c:v>
                </c:pt>
                <c:pt idx="84">
                  <c:v>5.3762700606543534</c:v>
                </c:pt>
                <c:pt idx="85">
                  <c:v>3.0869098474671017</c:v>
                </c:pt>
                <c:pt idx="86">
                  <c:v>-4.3678751575276271</c:v>
                </c:pt>
                <c:pt idx="87">
                  <c:v>-6.2331986928811753</c:v>
                </c:pt>
                <c:pt idx="88">
                  <c:v>-8.2057881393457208</c:v>
                </c:pt>
                <c:pt idx="89">
                  <c:v>-9.7539716393460498</c:v>
                </c:pt>
                <c:pt idx="90">
                  <c:v>-11.20650063934557</c:v>
                </c:pt>
                <c:pt idx="91">
                  <c:v>-12.315976211686085</c:v>
                </c:pt>
                <c:pt idx="92">
                  <c:v>-13.605208839345726</c:v>
                </c:pt>
                <c:pt idx="93">
                  <c:v>-14.495374639346059</c:v>
                </c:pt>
                <c:pt idx="94">
                  <c:v>-14.979864589345826</c:v>
                </c:pt>
                <c:pt idx="95">
                  <c:v>-16.464953339345922</c:v>
                </c:pt>
                <c:pt idx="96">
                  <c:v>-16.698184839345629</c:v>
                </c:pt>
                <c:pt idx="97">
                  <c:v>-16.978521039345498</c:v>
                </c:pt>
                <c:pt idx="98">
                  <c:v>-17.02559423934601</c:v>
                </c:pt>
                <c:pt idx="99">
                  <c:v>-16.65926473934536</c:v>
                </c:pt>
                <c:pt idx="100">
                  <c:v>-15.671646151846176</c:v>
                </c:pt>
                <c:pt idx="101">
                  <c:v>-14.045254339345625</c:v>
                </c:pt>
                <c:pt idx="102">
                  <c:v>-12.097894439345925</c:v>
                </c:pt>
                <c:pt idx="103">
                  <c:v>-10.97788333934581</c:v>
                </c:pt>
                <c:pt idx="104">
                  <c:v>-3.7656455928669752</c:v>
                </c:pt>
                <c:pt idx="105">
                  <c:v>-1.9863283393455635</c:v>
                </c:pt>
                <c:pt idx="106">
                  <c:v>-0.95612792267911695</c:v>
                </c:pt>
                <c:pt idx="107">
                  <c:v>0.11708126065434495</c:v>
                </c:pt>
                <c:pt idx="108">
                  <c:v>1.4723118606543153</c:v>
                </c:pt>
                <c:pt idx="109">
                  <c:v>3.4567933606543875</c:v>
                </c:pt>
                <c:pt idx="110">
                  <c:v>5.5823566606545105</c:v>
                </c:pt>
                <c:pt idx="111">
                  <c:v>8.1879220606543139</c:v>
                </c:pt>
                <c:pt idx="112">
                  <c:v>9.7264802776754227</c:v>
                </c:pt>
                <c:pt idx="113">
                  <c:v>16.678309327320928</c:v>
                </c:pt>
                <c:pt idx="114">
                  <c:v>17.348976660654472</c:v>
                </c:pt>
                <c:pt idx="115">
                  <c:v>18.842922560654415</c:v>
                </c:pt>
                <c:pt idx="116">
                  <c:v>19.746684360653926</c:v>
                </c:pt>
                <c:pt idx="117">
                  <c:v>20.18544716065453</c:v>
                </c:pt>
                <c:pt idx="118">
                  <c:v>20.386154960654181</c:v>
                </c:pt>
                <c:pt idx="119">
                  <c:v>20.067538781866627</c:v>
                </c:pt>
                <c:pt idx="120">
                  <c:v>19.267214160654248</c:v>
                </c:pt>
                <c:pt idx="121">
                  <c:v>18.80702666065423</c:v>
                </c:pt>
                <c:pt idx="122">
                  <c:v>15.255899633627182</c:v>
                </c:pt>
                <c:pt idx="123">
                  <c:v>13.423922860654045</c:v>
                </c:pt>
                <c:pt idx="124">
                  <c:v>11.093800060654246</c:v>
                </c:pt>
                <c:pt idx="125">
                  <c:v>9.2217827606536389</c:v>
                </c:pt>
                <c:pt idx="126">
                  <c:v>6.4941160606543349</c:v>
                </c:pt>
                <c:pt idx="127">
                  <c:v>3.9050730606545585</c:v>
                </c:pt>
                <c:pt idx="128">
                  <c:v>1.1079446606541388</c:v>
                </c:pt>
                <c:pt idx="129">
                  <c:v>-1.7659713393452419</c:v>
                </c:pt>
                <c:pt idx="130">
                  <c:v>-3.9832381085768702</c:v>
                </c:pt>
                <c:pt idx="131">
                  <c:v>-11.248513339345768</c:v>
                </c:pt>
                <c:pt idx="132">
                  <c:v>-12.151652839345576</c:v>
                </c:pt>
                <c:pt idx="133">
                  <c:v>-14.435482329244937</c:v>
                </c:pt>
                <c:pt idx="134">
                  <c:v>-16.752290039345798</c:v>
                </c:pt>
                <c:pt idx="135">
                  <c:v>-18.062917239346088</c:v>
                </c:pt>
                <c:pt idx="136">
                  <c:v>-19.016770939345946</c:v>
                </c:pt>
                <c:pt idx="137">
                  <c:v>-19.490874139346033</c:v>
                </c:pt>
                <c:pt idx="138">
                  <c:v>-19.798241939345715</c:v>
                </c:pt>
                <c:pt idx="139">
                  <c:v>-20.040064339345729</c:v>
                </c:pt>
                <c:pt idx="140">
                  <c:v>-19.962898875060059</c:v>
                </c:pt>
                <c:pt idx="141">
                  <c:v>-19.403561739345587</c:v>
                </c:pt>
                <c:pt idx="142">
                  <c:v>-18.316425539345573</c:v>
                </c:pt>
                <c:pt idx="143">
                  <c:v>-16.958031939345545</c:v>
                </c:pt>
                <c:pt idx="144">
                  <c:v>-15.517618839345857</c:v>
                </c:pt>
                <c:pt idx="145">
                  <c:v>-13.878128239345472</c:v>
                </c:pt>
                <c:pt idx="146">
                  <c:v>-12.27436683934577</c:v>
                </c:pt>
                <c:pt idx="147">
                  <c:v>-10.869402539346018</c:v>
                </c:pt>
                <c:pt idx="148">
                  <c:v>-10.0844233393458</c:v>
                </c:pt>
                <c:pt idx="149">
                  <c:v>-3.2686881219545398</c:v>
                </c:pt>
                <c:pt idx="150">
                  <c:v>-1.8041491393456681</c:v>
                </c:pt>
                <c:pt idx="151">
                  <c:v>0.39459896065398037</c:v>
                </c:pt>
                <c:pt idx="152">
                  <c:v>3.2965038606539592</c:v>
                </c:pt>
                <c:pt idx="153">
                  <c:v>6.7051908606540565</c:v>
                </c:pt>
                <c:pt idx="154">
                  <c:v>9.3897823606541806</c:v>
                </c:pt>
                <c:pt idx="155">
                  <c:v>13.249592814500446</c:v>
                </c:pt>
                <c:pt idx="156">
                  <c:v>19.781616521765496</c:v>
                </c:pt>
                <c:pt idx="157">
                  <c:v>20.388679860654626</c:v>
                </c:pt>
                <c:pt idx="158">
                  <c:v>20.697499397496451</c:v>
                </c:pt>
                <c:pt idx="159">
                  <c:v>20.615533460654095</c:v>
                </c:pt>
                <c:pt idx="160">
                  <c:v>20.290495760654391</c:v>
                </c:pt>
                <c:pt idx="161">
                  <c:v>19.382928260654431</c:v>
                </c:pt>
                <c:pt idx="162">
                  <c:v>18.190288360654556</c:v>
                </c:pt>
                <c:pt idx="163">
                  <c:v>17.531574160654081</c:v>
                </c:pt>
                <c:pt idx="164">
                  <c:v>14.08483139749643</c:v>
                </c:pt>
                <c:pt idx="165">
                  <c:v>12.390216660654232</c:v>
                </c:pt>
                <c:pt idx="166">
                  <c:v>3.0313594547720868</c:v>
                </c:pt>
                <c:pt idx="167">
                  <c:v>-7.4221393458060473E-3</c:v>
                </c:pt>
                <c:pt idx="168">
                  <c:v>-3.1897981393456121</c:v>
                </c:pt>
                <c:pt idx="169">
                  <c:v>-5.6156128393458218</c:v>
                </c:pt>
                <c:pt idx="170">
                  <c:v>-9.2332246296683138</c:v>
                </c:pt>
                <c:pt idx="171">
                  <c:v>-12.253083739346282</c:v>
                </c:pt>
                <c:pt idx="172">
                  <c:v>-15.284716817606522</c:v>
                </c:pt>
                <c:pt idx="173">
                  <c:v>-23.820698589345596</c:v>
                </c:pt>
                <c:pt idx="174">
                  <c:v>-26.224124139345687</c:v>
                </c:pt>
                <c:pt idx="175">
                  <c:v>-28.483796439345262</c:v>
                </c:pt>
                <c:pt idx="176">
                  <c:v>-30.657227970925049</c:v>
                </c:pt>
                <c:pt idx="177">
                  <c:v>-32.842789939345494</c:v>
                </c:pt>
                <c:pt idx="178">
                  <c:v>-34.839739039345829</c:v>
                </c:pt>
                <c:pt idx="179">
                  <c:v>-37.247872639345701</c:v>
                </c:pt>
                <c:pt idx="180">
                  <c:v>-39.230953739345409</c:v>
                </c:pt>
                <c:pt idx="181">
                  <c:v>-40.628763339345788</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-48.672850339345757</c:v>
                </c:pt>
                <c:pt idx="190">
                  <c:v>-48.010129339345838</c:v>
                </c:pt>
                <c:pt idx="191">
                  <c:v>-44.432695339345969</c:v>
                </c:pt>
                <c:pt idx="192">
                  <c:v>-42.395178439345763</c:v>
                </c:pt>
                <c:pt idx="193">
                  <c:v>-40.287609339345444</c:v>
                </c:pt>
                <c:pt idx="194">
                  <c:v>-38.022784939345811</c:v>
                </c:pt>
                <c:pt idx="195">
                  <c:v>-36.006179039345909</c:v>
                </c:pt>
                <c:pt idx="196">
                  <c:v>-33.907267939346063</c:v>
                </c:pt>
                <c:pt idx="197">
                  <c:v>-32.113895739345125</c:v>
                </c:pt>
                <c:pt idx="198">
                  <c:v>-29.712323439345958</c:v>
                </c:pt>
                <c:pt idx="199">
                  <c:v>-28.367830839345789</c:v>
                </c:pt>
                <c:pt idx="200">
                  <c:v>-21.818910224591605</c:v>
                </c:pt>
                <c:pt idx="201">
                  <c:v>-20.021566939345945</c:v>
                </c:pt>
                <c:pt idx="202">
                  <c:v>-17.420128839346059</c:v>
                </c:pt>
                <c:pt idx="203">
                  <c:v>-15.43434943934597</c:v>
                </c:pt>
                <c:pt idx="204">
                  <c:v>-13.338381539345734</c:v>
                </c:pt>
                <c:pt idx="205">
                  <c:v>-11.466774362073409</c:v>
                </c:pt>
                <c:pt idx="206">
                  <c:v>-9.3627533393456872</c:v>
                </c:pt>
                <c:pt idx="207">
                  <c:v>-7.731294639345947</c:v>
                </c:pt>
                <c:pt idx="208">
                  <c:v>-6.6870745893457313</c:v>
                </c:pt>
                <c:pt idx="209">
                  <c:v>-2.2092987938909801</c:v>
                </c:pt>
                <c:pt idx="210">
                  <c:v>-0.85552493934619733</c:v>
                </c:pt>
                <c:pt idx="211">
                  <c:v>1.4910263606543008</c:v>
                </c:pt>
                <c:pt idx="212">
                  <c:v>3.5131048606539852</c:v>
                </c:pt>
                <c:pt idx="213">
                  <c:v>5.3460757606543439</c:v>
                </c:pt>
                <c:pt idx="214">
                  <c:v>7.6859727606543515</c:v>
                </c:pt>
                <c:pt idx="215">
                  <c:v>9.7418890606542679</c:v>
                </c:pt>
                <c:pt idx="216">
                  <c:v>11.753502405334757</c:v>
                </c:pt>
                <c:pt idx="217">
                  <c:v>12.707065232082812</c:v>
                </c:pt>
                <c:pt idx="218">
                  <c:v>21.61601010509883</c:v>
                </c:pt>
                <c:pt idx="219">
                  <c:v>24.318360260654551</c:v>
                </c:pt>
                <c:pt idx="220">
                  <c:v>26.634948560654202</c:v>
                </c:pt>
                <c:pt idx="221">
                  <c:v>29.591570860654144</c:v>
                </c:pt>
                <c:pt idx="222">
                  <c:v>-10.582348853754414</c:v>
                </c:pt>
                <c:pt idx="223">
                  <c:v>35.256740922454213</c:v>
                </c:pt>
                <c:pt idx="224">
                  <c:v>37.790748030166412</c:v>
                </c:pt>
                <c:pt idx="225">
                  <c:v>45.864719838432009</c:v>
                </c:pt>
                <c:pt idx="226">
                  <c:v>47.806283260654133</c:v>
                </c:pt>
                <c:pt idx="227">
                  <c:v>49.741404171765232</c:v>
                </c:pt>
                <c:pt idx="228">
                  <c:v>51.771129130654217</c:v>
                </c:pt>
                <c:pt idx="229">
                  <c:v>53.337053520654194</c:v>
                </c:pt>
                <c:pt idx="230">
                  <c:v>55.239583100654215</c:v>
                </c:pt>
                <c:pt idx="231">
                  <c:v>56.708899938432012</c:v>
                </c:pt>
                <c:pt idx="232">
                  <c:v>58.540832959355541</c:v>
                </c:pt>
                <c:pt idx="233">
                  <c:v>57.899893540654205</c:v>
                </c:pt>
                <c:pt idx="234">
                  <c:v>56.873099130654175</c:v>
                </c:pt>
                <c:pt idx="235">
                  <c:v>55.700687770654163</c:v>
                </c:pt>
                <c:pt idx="236">
                  <c:v>53.941927020654141</c:v>
                </c:pt>
                <c:pt idx="237">
                  <c:v>51.956755181930831</c:v>
                </c:pt>
                <c:pt idx="238">
                  <c:v>49.409393700654206</c:v>
                </c:pt>
                <c:pt idx="239">
                  <c:v>47.092942670654203</c:v>
                </c:pt>
                <c:pt idx="240">
                  <c:v>45.566623098154217</c:v>
                </c:pt>
                <c:pt idx="241">
                  <c:v>35.236964717550769</c:v>
                </c:pt>
                <c:pt idx="242">
                  <c:v>-40.422478227164049</c:v>
                </c:pt>
                <c:pt idx="243">
                  <c:v>28.1014730606535</c:v>
                </c:pt>
                <c:pt idx="244">
                  <c:v>23.935571160654291</c:v>
                </c:pt>
                <c:pt idx="245">
                  <c:v>20.470326160654224</c:v>
                </c:pt>
                <c:pt idx="246">
                  <c:v>16.753262060653981</c:v>
                </c:pt>
                <c:pt idx="247">
                  <c:v>13.853712822270284</c:v>
                </c:pt>
                <c:pt idx="248">
                  <c:v>11.445171660654225</c:v>
                </c:pt>
                <c:pt idx="249">
                  <c:v>3.487893596138008</c:v>
                </c:pt>
                <c:pt idx="250">
                  <c:v>1.0850322606542022</c:v>
                </c:pt>
                <c:pt idx="251">
                  <c:v>-1.952513639345911</c:v>
                </c:pt>
                <c:pt idx="252">
                  <c:v>-4.6925813393456091</c:v>
                </c:pt>
                <c:pt idx="253">
                  <c:v>-8.4318770627500417</c:v>
                </c:pt>
                <c:pt idx="254">
                  <c:v>-11.387521339345374</c:v>
                </c:pt>
                <c:pt idx="255">
                  <c:v>-14.372705139345923</c:v>
                </c:pt>
                <c:pt idx="256">
                  <c:v>-16.749181039345586</c:v>
                </c:pt>
                <c:pt idx="257">
                  <c:v>-18.766802947188687</c:v>
                </c:pt>
                <c:pt idx="258">
                  <c:v>-28.429050286713672</c:v>
                </c:pt>
                <c:pt idx="259">
                  <c:v>-30.780481039345677</c:v>
                </c:pt>
                <c:pt idx="260">
                  <c:v>-32.576545339345387</c:v>
                </c:pt>
                <c:pt idx="261">
                  <c:v>-35.240388739345761</c:v>
                </c:pt>
                <c:pt idx="262">
                  <c:v>-37.252745059776544</c:v>
                </c:pt>
                <c:pt idx="263">
                  <c:v>-39.208409539345496</c:v>
                </c:pt>
                <c:pt idx="264">
                  <c:v>-40.606913339345866</c:v>
                </c:pt>
                <c:pt idx="265">
                  <c:v>-39.9410267128398</c:v>
                </c:pt>
                <c:pt idx="266">
                  <c:v>-38.607995039345901</c:v>
                </c:pt>
                <c:pt idx="267">
                  <c:v>-37.555785339345732</c:v>
                </c:pt>
                <c:pt idx="268">
                  <c:v>-35.958599360851679</c:v>
                </c:pt>
                <c:pt idx="269">
                  <c:v>-34.125895839346001</c:v>
                </c:pt>
                <c:pt idx="270">
                  <c:v>-32.544856739345896</c:v>
                </c:pt>
                <c:pt idx="271">
                  <c:v>-31.46334583934577</c:v>
                </c:pt>
                <c:pt idx="272">
                  <c:v>-26.960419809934177</c:v>
                </c:pt>
                <c:pt idx="273">
                  <c:v>-25.739616739345898</c:v>
                </c:pt>
                <c:pt idx="274">
                  <c:v>-23.297811521164025</c:v>
                </c:pt>
                <c:pt idx="275">
                  <c:v>-21.277686539345577</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3.2201657606543179</c:v>
                </c:pt>
                <c:pt idx="284">
                  <c:v>5.1910131253009126</c:v>
                </c:pt>
                <c:pt idx="285">
                  <c:v>7.4876972606541088</c:v>
                </c:pt>
                <c:pt idx="286">
                  <c:v>9.154457560654178</c:v>
                </c:pt>
                <c:pt idx="287">
                  <c:v>11.292327860654318</c:v>
                </c:pt>
                <c:pt idx="288">
                  <c:v>12.898868073697818</c:v>
                </c:pt>
                <c:pt idx="289">
                  <c:v>14.226084910654436</c:v>
                </c:pt>
                <c:pt idx="290">
                  <c:v>19.326864402589891</c:v>
                </c:pt>
                <c:pt idx="291">
                  <c:v>20.80585746065417</c:v>
                </c:pt>
                <c:pt idx="292">
                  <c:v>23.133448460654204</c:v>
                </c:pt>
                <c:pt idx="293">
                  <c:v>24.888631960654607</c:v>
                </c:pt>
                <c:pt idx="294">
                  <c:v>27.661672560653983</c:v>
                </c:pt>
                <c:pt idx="295">
                  <c:v>29.862993960654364</c:v>
                </c:pt>
                <c:pt idx="296">
                  <c:v>-96.943318561255822</c:v>
                </c:pt>
                <c:pt idx="297">
                  <c:v>35.729588941654271</c:v>
                </c:pt>
                <c:pt idx="298">
                  <c:v>37.072779272654216</c:v>
                </c:pt>
                <c:pt idx="299">
                  <c:v>44.481780132352263</c:v>
                </c:pt>
                <c:pt idx="300">
                  <c:v>45.662641340654233</c:v>
                </c:pt>
                <c:pt idx="301">
                  <c:v>47.201161360654226</c:v>
                </c:pt>
                <c:pt idx="302">
                  <c:v>47.787844990654158</c:v>
                </c:pt>
                <c:pt idx="303">
                  <c:v>48.089386823697595</c:v>
                </c:pt>
                <c:pt idx="304">
                  <c:v>48.484713510654196</c:v>
                </c:pt>
                <c:pt idx="305">
                  <c:v>48.561685445654142</c:v>
                </c:pt>
                <c:pt idx="306">
                  <c:v>48.045543244923977</c:v>
                </c:pt>
                <c:pt idx="307">
                  <c:v>43.380535097435832</c:v>
                </c:pt>
                <c:pt idx="308">
                  <c:v>41.226143375391061</c:v>
                </c:pt>
                <c:pt idx="309">
                  <c:v>39.206456616654208</c:v>
                </c:pt>
                <c:pt idx="310">
                  <c:v>36.305800042654205</c:v>
                </c:pt>
                <c:pt idx="311">
                  <c:v>113.0062799655342</c:v>
                </c:pt>
                <c:pt idx="312">
                  <c:v>31.522622036998097</c:v>
                </c:pt>
                <c:pt idx="313">
                  <c:v>28.634083060654273</c:v>
                </c:pt>
                <c:pt idx="314">
                  <c:v>26.159779160653954</c:v>
                </c:pt>
                <c:pt idx="315">
                  <c:v>13.081256660654271</c:v>
                </c:pt>
                <c:pt idx="316">
                  <c:v>11.780057681062317</c:v>
                </c:pt>
                <c:pt idx="317">
                  <c:v>9.0516729232805915</c:v>
                </c:pt>
                <c:pt idx="318">
                  <c:v>6.5714906606548391</c:v>
                </c:pt>
                <c:pt idx="319">
                  <c:v>4.0402988606541701</c:v>
                </c:pt>
                <c:pt idx="320">
                  <c:v>1.4246671606542241</c:v>
                </c:pt>
                <c:pt idx="321">
                  <c:v>2.3171143413378618E-2</c:v>
                </c:pt>
                <c:pt idx="322">
                  <c:v>-1.6408579226794604</c:v>
                </c:pt>
                <c:pt idx="323">
                  <c:v>-9.716954767917283</c:v>
                </c:pt>
                <c:pt idx="324">
                  <c:v>-10.702910239345456</c:v>
                </c:pt>
                <c:pt idx="325">
                  <c:v>-13.160846939345523</c:v>
                </c:pt>
                <c:pt idx="326">
                  <c:v>-15.173984359754307</c:v>
                </c:pt>
                <c:pt idx="327">
                  <c:v>-17.054899239346071</c:v>
                </c:pt>
                <c:pt idx="328">
                  <c:v>-18.576972339345502</c:v>
                </c:pt>
                <c:pt idx="329">
                  <c:v>-20.095011634800414</c:v>
                </c:pt>
                <c:pt idx="330">
                  <c:v>-25.259471849984322</c:v>
                </c:pt>
                <c:pt idx="331">
                  <c:v>-26.405893137325343</c:v>
                </c:pt>
                <c:pt idx="332">
                  <c:v>-27.342602239345577</c:v>
                </c:pt>
                <c:pt idx="333">
                  <c:v>-28.032254739345376</c:v>
                </c:pt>
                <c:pt idx="334">
                  <c:v>-28.191084039345753</c:v>
                </c:pt>
                <c:pt idx="335">
                  <c:v>-27.678160915102808</c:v>
                </c:pt>
                <c:pt idx="336">
                  <c:v>-26.898065139345761</c:v>
                </c:pt>
                <c:pt idx="337">
                  <c:v>-25.681539877807325</c:v>
                </c:pt>
                <c:pt idx="338">
                  <c:v>-19.920943180615666</c:v>
                </c:pt>
                <c:pt idx="339">
                  <c:v>-18.826454639345684</c:v>
                </c:pt>
                <c:pt idx="340">
                  <c:v>-17.653843339345372</c:v>
                </c:pt>
                <c:pt idx="341">
                  <c:v>-16.675446539345511</c:v>
                </c:pt>
                <c:pt idx="342">
                  <c:v>-15.611346382824252</c:v>
                </c:pt>
                <c:pt idx="343">
                  <c:v>-14.796481539346036</c:v>
                </c:pt>
                <c:pt idx="344">
                  <c:v>-14.158886339345678</c:v>
                </c:pt>
                <c:pt idx="345">
                  <c:v>-13.644898339346014</c:v>
                </c:pt>
                <c:pt idx="346">
                  <c:v>-12.955483839345721</c:v>
                </c:pt>
                <c:pt idx="347">
                  <c:v>-12.044575450456975</c:v>
                </c:pt>
                <c:pt idx="348">
                  <c:v>-10.42108813934602</c:v>
                </c:pt>
                <c:pt idx="349">
                  <c:v>-8.3895327393458121</c:v>
                </c:pt>
                <c:pt idx="350">
                  <c:v>-6.0520403393460844</c:v>
                </c:pt>
                <c:pt idx="351">
                  <c:v>-4.0213327393458371</c:v>
                </c:pt>
                <c:pt idx="352">
                  <c:v>-1.7234983393456658</c:v>
                </c:pt>
                <c:pt idx="353">
                  <c:v>0.21386565055274812</c:v>
                </c:pt>
                <c:pt idx="354">
                  <c:v>1.9482751972393544</c:v>
                </c:pt>
                <c:pt idx="355">
                  <c:v>7.5978273199951305</c:v>
                </c:pt>
                <c:pt idx="356">
                  <c:v>9.5565580606541403</c:v>
                </c:pt>
                <c:pt idx="357">
                  <c:v>11.063635360654416</c:v>
                </c:pt>
                <c:pt idx="358">
                  <c:v>12.617095860654269</c:v>
                </c:pt>
                <c:pt idx="359">
                  <c:v>14.592011004088254</c:v>
                </c:pt>
                <c:pt idx="360">
                  <c:v>16.172409160654354</c:v>
                </c:pt>
                <c:pt idx="361">
                  <c:v>17.792741443262763</c:v>
                </c:pt>
                <c:pt idx="362">
                  <c:v>24.881645719477827</c:v>
                </c:pt>
                <c:pt idx="363">
                  <c:v>26.573540360653681</c:v>
                </c:pt>
                <c:pt idx="364">
                  <c:v>28.045646773014106</c:v>
                </c:pt>
                <c:pt idx="365">
                  <c:v>29.66537866065433</c:v>
                </c:pt>
                <c:pt idx="366">
                  <c:v>31.112614360654291</c:v>
                </c:pt>
                <c:pt idx="367">
                  <c:v>32.493309460654075</c:v>
                </c:pt>
                <c:pt idx="368">
                  <c:v>69.639292358653947</c:v>
                </c:pt>
                <c:pt idx="369">
                  <c:v>34.247418441854215</c:v>
                </c:pt>
                <c:pt idx="370">
                  <c:v>36.855419943262895</c:v>
                </c:pt>
                <c:pt idx="371">
                  <c:v>37.145409494654196</c:v>
                </c:pt>
                <c:pt idx="372">
                  <c:v>37.291916143654213</c:v>
                </c:pt>
                <c:pt idx="373">
                  <c:v>37.200036825654209</c:v>
                </c:pt>
                <c:pt idx="374">
                  <c:v>36.674661439654109</c:v>
                </c:pt>
                <c:pt idx="375">
                  <c:v>35.901859390654195</c:v>
                </c:pt>
                <c:pt idx="376">
                  <c:v>35.085232541058261</c:v>
                </c:pt>
                <c:pt idx="377">
                  <c:v>94.852068182753925</c:v>
                </c:pt>
                <c:pt idx="378">
                  <c:v>32.412338160654315</c:v>
                </c:pt>
                <c:pt idx="379">
                  <c:v>30.705217960654227</c:v>
                </c:pt>
                <c:pt idx="380">
                  <c:v>29.217341560654031</c:v>
                </c:pt>
                <c:pt idx="381">
                  <c:v>27.453741284309785</c:v>
                </c:pt>
                <c:pt idx="382">
                  <c:v>25.699768960654215</c:v>
                </c:pt>
                <c:pt idx="383">
                  <c:v>23.811679460654489</c:v>
                </c:pt>
                <c:pt idx="384">
                  <c:v>21.974959560654185</c:v>
                </c:pt>
                <c:pt idx="385">
                  <c:v>19.978225660653777</c:v>
                </c:pt>
                <c:pt idx="386">
                  <c:v>18.393699465532329</c:v>
                </c:pt>
                <c:pt idx="387">
                  <c:v>16.05340216065423</c:v>
                </c:pt>
                <c:pt idx="388">
                  <c:v>13.950560060654823</c:v>
                </c:pt>
                <c:pt idx="389">
                  <c:v>12.032073860653879</c:v>
                </c:pt>
                <c:pt idx="390">
                  <c:v>9.5916982606540699</c:v>
                </c:pt>
                <c:pt idx="391">
                  <c:v>7.8691795606539445</c:v>
                </c:pt>
                <c:pt idx="392">
                  <c:v>5.5705348424726253</c:v>
                </c:pt>
                <c:pt idx="393">
                  <c:v>3.7818395606544799</c:v>
                </c:pt>
                <c:pt idx="394">
                  <c:v>2.1544378606541272</c:v>
                </c:pt>
                <c:pt idx="395">
                  <c:v>0.25597846065426294</c:v>
                </c:pt>
                <c:pt idx="396">
                  <c:v>-1.3227949018455547</c:v>
                </c:pt>
                <c:pt idx="397">
                  <c:v>-7.692370450457239</c:v>
                </c:pt>
                <c:pt idx="398">
                  <c:v>-9.0774893393458687</c:v>
                </c:pt>
                <c:pt idx="399">
                  <c:v>-10.690816739345692</c:v>
                </c:pt>
                <c:pt idx="400">
                  <c:v>-12.263199039345821</c:v>
                </c:pt>
                <c:pt idx="401">
                  <c:v>-14.276734839345488</c:v>
                </c:pt>
                <c:pt idx="402">
                  <c:v>-15.917966708911308</c:v>
                </c:pt>
                <c:pt idx="403">
                  <c:v>-17.509743239346111</c:v>
                </c:pt>
                <c:pt idx="404">
                  <c:v>-18.336606910774293</c:v>
                </c:pt>
                <c:pt idx="405">
                  <c:v>-23.911053875059849</c:v>
                </c:pt>
                <c:pt idx="406">
                  <c:v>-25.500226739346346</c:v>
                </c:pt>
                <c:pt idx="407">
                  <c:v>-27.517532439345473</c:v>
                </c:pt>
                <c:pt idx="408">
                  <c:v>-29.557585359548028</c:v>
                </c:pt>
                <c:pt idx="409">
                  <c:v>-31.459467439345588</c:v>
                </c:pt>
                <c:pt idx="410">
                  <c:v>-33.231868139346076</c:v>
                </c:pt>
                <c:pt idx="411">
                  <c:v>-34.319588039345945</c:v>
                </c:pt>
                <c:pt idx="412">
                  <c:v>-35.036396196488681</c:v>
                </c:pt>
                <c:pt idx="413">
                  <c:v>-39.161915915103187</c:v>
                </c:pt>
                <c:pt idx="414">
                  <c:v>-39.860468939345999</c:v>
                </c:pt>
                <c:pt idx="415">
                  <c:v>-40.213767594664453</c:v>
                </c:pt>
                <c:pt idx="416">
                  <c:v>-39.973876439345489</c:v>
                </c:pt>
                <c:pt idx="417">
                  <c:v>-39.257583039346017</c:v>
                </c:pt>
                <c:pt idx="418">
                  <c:v>-38.347090239345945</c:v>
                </c:pt>
                <c:pt idx="419">
                  <c:v>-36.304221839345374</c:v>
                </c:pt>
                <c:pt idx="420">
                  <c:v>-34.287485274829578</c:v>
                </c:pt>
                <c:pt idx="421">
                  <c:v>-31.581562739345856</c:v>
                </c:pt>
                <c:pt idx="422">
                  <c:v>-28.93530083934581</c:v>
                </c:pt>
                <c:pt idx="423">
                  <c:v>-26.778641139345329</c:v>
                </c:pt>
                <c:pt idx="424">
                  <c:v>-23.898917439346064</c:v>
                </c:pt>
                <c:pt idx="425">
                  <c:v>-21.823877292834311</c:v>
                </c:pt>
                <c:pt idx="426">
                  <c:v>-19.318504839345703</c:v>
                </c:pt>
                <c:pt idx="427">
                  <c:v>-17.231710939345476</c:v>
                </c:pt>
                <c:pt idx="428">
                  <c:v>-14.759868139345656</c:v>
                </c:pt>
                <c:pt idx="429">
                  <c:v>-12.224572739346058</c:v>
                </c:pt>
                <c:pt idx="430">
                  <c:v>-10.800571339345668</c:v>
                </c:pt>
                <c:pt idx="431">
                  <c:v>-2.1110736619264152</c:v>
                </c:pt>
                <c:pt idx="432">
                  <c:v>-0.26448213934560355</c:v>
                </c:pt>
                <c:pt idx="433">
                  <c:v>1.1264005606544181</c:v>
                </c:pt>
                <c:pt idx="434">
                  <c:v>3.1029020606544582</c:v>
                </c:pt>
                <c:pt idx="435">
                  <c:v>4.7205251606538354</c:v>
                </c:pt>
                <c:pt idx="436">
                  <c:v>6.6684176810621807</c:v>
                </c:pt>
                <c:pt idx="437">
                  <c:v>8.6282814606542271</c:v>
                </c:pt>
                <c:pt idx="438">
                  <c:v>9.6135400649095573</c:v>
                </c:pt>
                <c:pt idx="439">
                  <c:v>15.282716433381102</c:v>
                </c:pt>
                <c:pt idx="440">
                  <c:v>16.693435160653991</c:v>
                </c:pt>
                <c:pt idx="441">
                  <c:v>18.112738360653392</c:v>
                </c:pt>
                <c:pt idx="442">
                  <c:v>19.680577660654194</c:v>
                </c:pt>
                <c:pt idx="443">
                  <c:v>21.168333860654172</c:v>
                </c:pt>
                <c:pt idx="444">
                  <c:v>22.356151460654193</c:v>
                </c:pt>
                <c:pt idx="445">
                  <c:v>23.81773879548583</c:v>
                </c:pt>
                <c:pt idx="446">
                  <c:v>29.016410410654288</c:v>
                </c:pt>
                <c:pt idx="447">
                  <c:v>29.865027068817312</c:v>
                </c:pt>
                <c:pt idx="448">
                  <c:v>31.632161105098966</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51.249355960654256</c:v>
                </c:pt>
                <c:pt idx="458">
                  <c:v>52.837469460654091</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67.235930320654049</c:v>
                </c:pt>
                <c:pt idx="467">
                  <c:v>68.920111320654158</c:v>
                </c:pt>
                <c:pt idx="468">
                  <c:v>70.845528980654208</c:v>
                </c:pt>
                <c:pt idx="469">
                  <c:v>72.423889007593019</c:v>
                </c:pt>
                <c:pt idx="470">
                  <c:v>74.045447890654017</c:v>
                </c:pt>
                <c:pt idx="471">
                  <c:v>75.534992810654003</c:v>
                </c:pt>
                <c:pt idx="472">
                  <c:v>77.074822570654064</c:v>
                </c:pt>
                <c:pt idx="473">
                  <c:v>78.708910010653966</c:v>
                </c:pt>
                <c:pt idx="474">
                  <c:v>80.477246415756255</c:v>
                </c:pt>
                <c:pt idx="475">
                  <c:v>82.271756010654016</c:v>
                </c:pt>
                <c:pt idx="476">
                  <c:v>83.703847290654025</c:v>
                </c:pt>
                <c:pt idx="477">
                  <c:v>85.502284610654158</c:v>
                </c:pt>
                <c:pt idx="478">
                  <c:v>86.525012280653996</c:v>
                </c:pt>
                <c:pt idx="479">
                  <c:v>87.237403246512727</c:v>
                </c:pt>
                <c:pt idx="480">
                  <c:v>87.74339427065425</c:v>
                </c:pt>
                <c:pt idx="481">
                  <c:v>88.064993500654211</c:v>
                </c:pt>
                <c:pt idx="482">
                  <c:v>88.412007060654219</c:v>
                </c:pt>
                <c:pt idx="483">
                  <c:v>88.570626895348127</c:v>
                </c:pt>
                <c:pt idx="484">
                  <c:v>88.533763700654148</c:v>
                </c:pt>
                <c:pt idx="485">
                  <c:v>88.381791982082788</c:v>
                </c:pt>
                <c:pt idx="486">
                  <c:v>80.617230249543226</c:v>
                </c:pt>
                <c:pt idx="487">
                  <c:v>78.049090730654143</c:v>
                </c:pt>
                <c:pt idx="488">
                  <c:v>76.007427190654084</c:v>
                </c:pt>
                <c:pt idx="489">
                  <c:v>74.180154115199585</c:v>
                </c:pt>
                <c:pt idx="490">
                  <c:v>72.094332450653994</c:v>
                </c:pt>
                <c:pt idx="491">
                  <c:v>70.012374220654024</c:v>
                </c:pt>
                <c:pt idx="492">
                  <c:v>67.825163010654023</c:v>
                </c:pt>
                <c:pt idx="493">
                  <c:v>65.705743449543135</c:v>
                </c:pt>
                <c:pt idx="494">
                  <c:v>63.131150910654213</c:v>
                </c:pt>
                <c:pt idx="495">
                  <c:v>60.846883720654169</c:v>
                </c:pt>
                <c:pt idx="496">
                  <c:v>58.692103090654257</c:v>
                </c:pt>
                <c:pt idx="497">
                  <c:v>57.428361288105258</c:v>
                </c:pt>
                <c:pt idx="498">
                  <c:v>45.779813660654206</c:v>
                </c:pt>
                <c:pt idx="499">
                  <c:v>44.629964639820869</c:v>
                </c:pt>
                <c:pt idx="500">
                  <c:v>42.040330078654208</c:v>
                </c:pt>
                <c:pt idx="501">
                  <c:v>39.888738874654223</c:v>
                </c:pt>
                <c:pt idx="502">
                  <c:v>37.401085216654195</c:v>
                </c:pt>
                <c:pt idx="503">
                  <c:v>35.212581858054214</c:v>
                </c:pt>
                <c:pt idx="504">
                  <c:v>33.876683660654109</c:v>
                </c:pt>
                <c:pt idx="505">
                  <c:v>25.404597747610921</c:v>
                </c:pt>
                <c:pt idx="506">
                  <c:v>23.005325460654035</c:v>
                </c:pt>
                <c:pt idx="507">
                  <c:v>20.390412060654342</c:v>
                </c:pt>
                <c:pt idx="508">
                  <c:v>17.733520860654551</c:v>
                </c:pt>
                <c:pt idx="509">
                  <c:v>15.287836660654193</c:v>
                </c:pt>
                <c:pt idx="510">
                  <c:v>12.810813226310581</c:v>
                </c:pt>
                <c:pt idx="511">
                  <c:v>10.283791837124852</c:v>
                </c:pt>
                <c:pt idx="512">
                  <c:v>3.2123183273208724</c:v>
                </c:pt>
                <c:pt idx="513">
                  <c:v>2.0853071761180786</c:v>
                </c:pt>
                <c:pt idx="514">
                  <c:v>0.23206106065413223</c:v>
                </c:pt>
                <c:pt idx="515">
                  <c:v>-1.0379944393459917</c:v>
                </c:pt>
                <c:pt idx="516">
                  <c:v>-2.8644024302552045</c:v>
                </c:pt>
                <c:pt idx="517">
                  <c:v>-4.4832866393458062</c:v>
                </c:pt>
                <c:pt idx="518">
                  <c:v>-5.9576050393458218</c:v>
                </c:pt>
                <c:pt idx="519">
                  <c:v>-7.2830947679172455</c:v>
                </c:pt>
                <c:pt idx="520">
                  <c:v>-9.7933436841733439</c:v>
                </c:pt>
                <c:pt idx="521">
                  <c:v>-9.8334735476791497</c:v>
                </c:pt>
                <c:pt idx="522">
                  <c:v>-9.5934713393457525</c:v>
                </c:pt>
                <c:pt idx="523">
                  <c:v>-9.1082009393452967</c:v>
                </c:pt>
                <c:pt idx="524">
                  <c:v>-8.4746145393458665</c:v>
                </c:pt>
                <c:pt idx="525">
                  <c:v>-8.0958713393455923</c:v>
                </c:pt>
                <c:pt idx="526">
                  <c:v>-7.7293780132587813</c:v>
                </c:pt>
                <c:pt idx="527">
                  <c:v>-7.0469805393460563</c:v>
                </c:pt>
                <c:pt idx="528">
                  <c:v>-6.7101307202982454</c:v>
                </c:pt>
                <c:pt idx="529">
                  <c:v>-2.3366363828238774</c:v>
                </c:pt>
                <c:pt idx="530">
                  <c:v>-1.6406858393458521</c:v>
                </c:pt>
                <c:pt idx="531">
                  <c:v>-0.72975533934555981</c:v>
                </c:pt>
                <c:pt idx="532">
                  <c:v>-2.0795788325358437E-2</c:v>
                </c:pt>
                <c:pt idx="533">
                  <c:v>0.54751796065448843</c:v>
                </c:pt>
                <c:pt idx="534">
                  <c:v>1.1601369606543148</c:v>
                </c:pt>
                <c:pt idx="535">
                  <c:v>1.8735625273213827</c:v>
                </c:pt>
                <c:pt idx="536">
                  <c:v>5.1595941606542475</c:v>
                </c:pt>
                <c:pt idx="537">
                  <c:v>5.6439373677243285</c:v>
                </c:pt>
                <c:pt idx="538">
                  <c:v>6.5711660606542104</c:v>
                </c:pt>
                <c:pt idx="539">
                  <c:v>7.6299515606539696</c:v>
                </c:pt>
                <c:pt idx="540">
                  <c:v>8.6155041606539857</c:v>
                </c:pt>
                <c:pt idx="541">
                  <c:v>10.057662783103069</c:v>
                </c:pt>
                <c:pt idx="542">
                  <c:v>11.323276860654232</c:v>
                </c:pt>
                <c:pt idx="543">
                  <c:v>12.491867260653848</c:v>
                </c:pt>
                <c:pt idx="544">
                  <c:v>13.523793968346467</c:v>
                </c:pt>
                <c:pt idx="545">
                  <c:v>17.758929387926919</c:v>
                </c:pt>
                <c:pt idx="546">
                  <c:v>18.776258825602895</c:v>
                </c:pt>
                <c:pt idx="547">
                  <c:v>19.858595060653897</c:v>
                </c:pt>
                <c:pt idx="548">
                  <c:v>21.172107960653932</c:v>
                </c:pt>
                <c:pt idx="549">
                  <c:v>22.300622860654229</c:v>
                </c:pt>
                <c:pt idx="550">
                  <c:v>23.407090381584169</c:v>
                </c:pt>
                <c:pt idx="551">
                  <c:v>24.361888860654375</c:v>
                </c:pt>
                <c:pt idx="552">
                  <c:v>24.874624402589859</c:v>
                </c:pt>
                <c:pt idx="553">
                  <c:v>28.349574396503026</c:v>
                </c:pt>
                <c:pt idx="554">
                  <c:v>28.753536060654085</c:v>
                </c:pt>
                <c:pt idx="555">
                  <c:v>29.422208701470129</c:v>
                </c:pt>
                <c:pt idx="556">
                  <c:v>30.425076560654333</c:v>
                </c:pt>
                <c:pt idx="557">
                  <c:v>-28.664162423425807</c:v>
                </c:pt>
                <c:pt idx="558">
                  <c:v>34.370600492654148</c:v>
                </c:pt>
                <c:pt idx="559">
                  <c:v>35.261303067797044</c:v>
                </c:pt>
                <c:pt idx="560">
                  <c:v>44.263766660654206</c:v>
                </c:pt>
                <c:pt idx="561">
                  <c:v>46.726704850654201</c:v>
                </c:pt>
                <c:pt idx="562">
                  <c:v>49.350217850654133</c:v>
                </c:pt>
                <c:pt idx="563">
                  <c:v>51.87074992065422</c:v>
                </c:pt>
                <c:pt idx="564">
                  <c:v>54.854293400654115</c:v>
                </c:pt>
                <c:pt idx="565">
                  <c:v>57.548326630042006</c:v>
                </c:pt>
                <c:pt idx="566">
                  <c:v>60.47185883456725</c:v>
                </c:pt>
                <c:pt idx="567">
                  <c:v>68.769901660654213</c:v>
                </c:pt>
                <c:pt idx="568">
                  <c:v>69.972819516324137</c:v>
                </c:pt>
                <c:pt idx="569">
                  <c:v>71.588802890653952</c:v>
                </c:pt>
                <c:pt idx="570">
                  <c:v>72.475788070653877</c:v>
                </c:pt>
                <c:pt idx="571">
                  <c:v>73.696362130653952</c:v>
                </c:pt>
                <c:pt idx="572">
                  <c:v>74.555426776443539</c:v>
                </c:pt>
                <c:pt idx="573">
                  <c:v>75.014163450654223</c:v>
                </c:pt>
                <c:pt idx="574">
                  <c:v>74.726557280654148</c:v>
                </c:pt>
                <c:pt idx="575">
                  <c:v>74.419505569745311</c:v>
                </c:pt>
                <c:pt idx="576">
                  <c:v>69.613462623617167</c:v>
                </c:pt>
                <c:pt idx="577">
                  <c:v>68.516218010654086</c:v>
                </c:pt>
                <c:pt idx="578">
                  <c:v>67.575925060654157</c:v>
                </c:pt>
                <c:pt idx="579">
                  <c:v>66.377961429075327</c:v>
                </c:pt>
                <c:pt idx="580">
                  <c:v>64.849944420654168</c:v>
                </c:pt>
                <c:pt idx="581">
                  <c:v>63.271333160654201</c:v>
                </c:pt>
                <c:pt idx="582">
                  <c:v>61.521712864735939</c:v>
                </c:pt>
                <c:pt idx="583">
                  <c:v>54.807140660654142</c:v>
                </c:pt>
                <c:pt idx="584">
                  <c:v>53.086727160654171</c:v>
                </c:pt>
                <c:pt idx="585">
                  <c:v>50.433265945654227</c:v>
                </c:pt>
                <c:pt idx="586">
                  <c:v>47.395216748154304</c:v>
                </c:pt>
                <c:pt idx="587">
                  <c:v>44.7948335006542</c:v>
                </c:pt>
                <c:pt idx="588">
                  <c:v>42.801259060654104</c:v>
                </c:pt>
                <c:pt idx="589">
                  <c:v>39.87254971465422</c:v>
                </c:pt>
                <c:pt idx="590">
                  <c:v>37.389329001654133</c:v>
                </c:pt>
                <c:pt idx="591">
                  <c:v>35.701411960654205</c:v>
                </c:pt>
                <c:pt idx="592">
                  <c:v>27.513380490441648</c:v>
                </c:pt>
                <c:pt idx="593">
                  <c:v>24.90071166065411</c:v>
                </c:pt>
                <c:pt idx="594">
                  <c:v>22.392153860654474</c:v>
                </c:pt>
                <c:pt idx="595">
                  <c:v>19.274525060654508</c:v>
                </c:pt>
                <c:pt idx="596">
                  <c:v>16.635470460654044</c:v>
                </c:pt>
                <c:pt idx="597">
                  <c:v>13.591321560653768</c:v>
                </c:pt>
                <c:pt idx="598">
                  <c:v>10.765946866840084</c:v>
                </c:pt>
                <c:pt idx="599">
                  <c:v>9.5614756606541231</c:v>
                </c:pt>
                <c:pt idx="600">
                  <c:v>1.8624434555260341</c:v>
                </c:pt>
                <c:pt idx="601">
                  <c:v>-0.20125863934578092</c:v>
                </c:pt>
                <c:pt idx="602">
                  <c:v>-1.8981482393460305</c:v>
                </c:pt>
                <c:pt idx="603">
                  <c:v>-4.1107581393459816</c:v>
                </c:pt>
                <c:pt idx="604">
                  <c:v>-5.9978301393460356</c:v>
                </c:pt>
                <c:pt idx="605">
                  <c:v>-7.8257892014144659</c:v>
                </c:pt>
                <c:pt idx="606">
                  <c:v>-9.5206292577133826</c:v>
                </c:pt>
                <c:pt idx="607">
                  <c:v>-15.621743339345869</c:v>
                </c:pt>
                <c:pt idx="608">
                  <c:v>-16.55484109444799</c:v>
                </c:pt>
                <c:pt idx="609">
                  <c:v>-18.125446739346291</c:v>
                </c:pt>
                <c:pt idx="610">
                  <c:v>-19.342569139346352</c:v>
                </c:pt>
                <c:pt idx="611">
                  <c:v>-20.700066339345689</c:v>
                </c:pt>
                <c:pt idx="612">
                  <c:v>-22.660103543427347</c:v>
                </c:pt>
                <c:pt idx="613">
                  <c:v>-23.440149439345287</c:v>
                </c:pt>
                <c:pt idx="614">
                  <c:v>-24.115029877807487</c:v>
                </c:pt>
                <c:pt idx="615">
                  <c:v>-22.339343339345728</c:v>
                </c:pt>
                <c:pt idx="616">
                  <c:v>-21.21938232924499</c:v>
                </c:pt>
                <c:pt idx="617">
                  <c:v>-19.997946839345634</c:v>
                </c:pt>
                <c:pt idx="618">
                  <c:v>-18.430432823881926</c:v>
                </c:pt>
                <c:pt idx="619">
                  <c:v>-17.173943839345529</c:v>
                </c:pt>
                <c:pt idx="620">
                  <c:v>-15.285327439345906</c:v>
                </c:pt>
                <c:pt idx="621">
                  <c:v>-13.642019539346174</c:v>
                </c:pt>
                <c:pt idx="622">
                  <c:v>-11.986736039345919</c:v>
                </c:pt>
                <c:pt idx="623">
                  <c:v>-9.8855492393457105</c:v>
                </c:pt>
                <c:pt idx="624">
                  <c:v>-7.9347812340823793</c:v>
                </c:pt>
                <c:pt idx="625">
                  <c:v>-5.4488933393462284</c:v>
                </c:pt>
                <c:pt idx="626">
                  <c:v>-3.6364583393462819</c:v>
                </c:pt>
                <c:pt idx="627">
                  <c:v>-0.92885893934578789</c:v>
                </c:pt>
                <c:pt idx="628">
                  <c:v>1.2520257606538507</c:v>
                </c:pt>
                <c:pt idx="629">
                  <c:v>3.3728523606537721</c:v>
                </c:pt>
                <c:pt idx="630">
                  <c:v>6.2327609764437284</c:v>
                </c:pt>
                <c:pt idx="631">
                  <c:v>8.6219411606541936</c:v>
                </c:pt>
                <c:pt idx="632">
                  <c:v>10.573335337124734</c:v>
                </c:pt>
                <c:pt idx="633">
                  <c:v>17.330679084896591</c:v>
                </c:pt>
                <c:pt idx="634">
                  <c:v>20.646726060654373</c:v>
                </c:pt>
                <c:pt idx="635">
                  <c:v>23.348027960654349</c:v>
                </c:pt>
                <c:pt idx="636">
                  <c:v>26.697601176783451</c:v>
                </c:pt>
                <c:pt idx="637">
                  <c:v>29.886630460654491</c:v>
                </c:pt>
                <c:pt idx="638">
                  <c:v>-18.005912855545589</c:v>
                </c:pt>
                <c:pt idx="639">
                  <c:v>34.93334817405421</c:v>
                </c:pt>
                <c:pt idx="640">
                  <c:v>37.170667231487492</c:v>
                </c:pt>
                <c:pt idx="641">
                  <c:v>45.804168024290497</c:v>
                </c:pt>
                <c:pt idx="642">
                  <c:v>47.6112726406542</c:v>
                </c:pt>
                <c:pt idx="643">
                  <c:v>50.188147186427415</c:v>
                </c:pt>
                <c:pt idx="644">
                  <c:v>51.881394230654195</c:v>
                </c:pt>
                <c:pt idx="645">
                  <c:v>53.062316460654216</c:v>
                </c:pt>
                <c:pt idx="646">
                  <c:v>53.562352980654317</c:v>
                </c:pt>
                <c:pt idx="647">
                  <c:v>53.59648476065415</c:v>
                </c:pt>
                <c:pt idx="648">
                  <c:v>53.329328752490937</c:v>
                </c:pt>
                <c:pt idx="649">
                  <c:v>53.065827872192628</c:v>
                </c:pt>
                <c:pt idx="650">
                  <c:v>44.374267732082728</c:v>
                </c:pt>
                <c:pt idx="651">
                  <c:v>42.357365126654194</c:v>
                </c:pt>
                <c:pt idx="652">
                  <c:v>40.164601769654141</c:v>
                </c:pt>
                <c:pt idx="653">
                  <c:v>38.042585974654216</c:v>
                </c:pt>
                <c:pt idx="654">
                  <c:v>35.035352727209869</c:v>
                </c:pt>
                <c:pt idx="655">
                  <c:v>22.312956660654248</c:v>
                </c:pt>
                <c:pt idx="656">
                  <c:v>20.477171913179518</c:v>
                </c:pt>
                <c:pt idx="657">
                  <c:v>16.465512460653855</c:v>
                </c:pt>
                <c:pt idx="658">
                  <c:v>13.398321160654142</c:v>
                </c:pt>
                <c:pt idx="659">
                  <c:v>9.8939236606542487</c:v>
                </c:pt>
                <c:pt idx="660">
                  <c:v>7.2882897856540767</c:v>
                </c:pt>
                <c:pt idx="661">
                  <c:v>3.831053760654072</c:v>
                </c:pt>
                <c:pt idx="662">
                  <c:v>1.2210614167516378</c:v>
                </c:pt>
                <c:pt idx="663">
                  <c:v>-10.933057339345641</c:v>
                </c:pt>
                <c:pt idx="664">
                  <c:v>-13.60549953934586</c:v>
                </c:pt>
                <c:pt idx="665">
                  <c:v>-16.982270039345899</c:v>
                </c:pt>
                <c:pt idx="666">
                  <c:v>-19.181602114855707</c:v>
                </c:pt>
                <c:pt idx="667">
                  <c:v>-22.010686839345702</c:v>
                </c:pt>
                <c:pt idx="668">
                  <c:v>-23.945749739345594</c:v>
                </c:pt>
                <c:pt idx="669">
                  <c:v>-25.281640406012727</c:v>
                </c:pt>
                <c:pt idx="670">
                  <c:v>-27.242309529821849</c:v>
                </c:pt>
                <c:pt idx="671">
                  <c:v>-27.228079639346124</c:v>
                </c:pt>
                <c:pt idx="672">
                  <c:v>-27.270703101250319</c:v>
                </c:pt>
                <c:pt idx="673">
                  <c:v>-27.507102239345699</c:v>
                </c:pt>
                <c:pt idx="674">
                  <c:v>-27.750988839346064</c:v>
                </c:pt>
                <c:pt idx="675">
                  <c:v>-27.566043539345792</c:v>
                </c:pt>
                <c:pt idx="676">
                  <c:v>-26.658934539345836</c:v>
                </c:pt>
                <c:pt idx="677">
                  <c:v>-25.408846139345783</c:v>
                </c:pt>
                <c:pt idx="678">
                  <c:v>-15.704339172679051</c:v>
                </c:pt>
                <c:pt idx="679">
                  <c:v>-13.656736432129353</c:v>
                </c:pt>
                <c:pt idx="680">
                  <c:v>-11.520545539346092</c:v>
                </c:pt>
                <c:pt idx="681">
                  <c:v>-9.6000554393459208</c:v>
                </c:pt>
                <c:pt idx="682">
                  <c:v>-7.0272649393459607</c:v>
                </c:pt>
                <c:pt idx="683">
                  <c:v>-5.9590515444738834</c:v>
                </c:pt>
                <c:pt idx="684">
                  <c:v>2.8417103894680587</c:v>
                </c:pt>
                <c:pt idx="685">
                  <c:v>5.7453989606542564</c:v>
                </c:pt>
                <c:pt idx="686">
                  <c:v>8.5769047606541449</c:v>
                </c:pt>
                <c:pt idx="687">
                  <c:v>12.587840760654441</c:v>
                </c:pt>
                <c:pt idx="688">
                  <c:v>15.827053160654073</c:v>
                </c:pt>
                <c:pt idx="689">
                  <c:v>18.746758905552326</c:v>
                </c:pt>
                <c:pt idx="690">
                  <c:v>21.435100360654431</c:v>
                </c:pt>
                <c:pt idx="691">
                  <c:v>23.198761923812217</c:v>
                </c:pt>
                <c:pt idx="692">
                  <c:v>30.819510344864387</c:v>
                </c:pt>
                <c:pt idx="693">
                  <c:v>32.085833760654225</c:v>
                </c:pt>
                <c:pt idx="694">
                  <c:v>69.838189912553958</c:v>
                </c:pt>
                <c:pt idx="695">
                  <c:v>35.557133796097254</c:v>
                </c:pt>
                <c:pt idx="696">
                  <c:v>37.924014079654157</c:v>
                </c:pt>
                <c:pt idx="697">
                  <c:v>39.986785743654195</c:v>
                </c:pt>
                <c:pt idx="698">
                  <c:v>41.972516702654211</c:v>
                </c:pt>
                <c:pt idx="699">
                  <c:v>44.138786030654209</c:v>
                </c:pt>
                <c:pt idx="700">
                  <c:v>45.997389200654204</c:v>
                </c:pt>
                <c:pt idx="701">
                  <c:v>47.451390109633742</c:v>
                </c:pt>
                <c:pt idx="702">
                  <c:v>48.527091440654196</c:v>
                </c:pt>
                <c:pt idx="703">
                  <c:v>48.953421200654148</c:v>
                </c:pt>
                <c:pt idx="704">
                  <c:v>48.854752530654196</c:v>
                </c:pt>
                <c:pt idx="705">
                  <c:v>48.421311025654234</c:v>
                </c:pt>
                <c:pt idx="706">
                  <c:v>47.672204258592345</c:v>
                </c:pt>
                <c:pt idx="707">
                  <c:v>46.318038723872604</c:v>
                </c:pt>
                <c:pt idx="708">
                  <c:v>39.60495102732088</c:v>
                </c:pt>
                <c:pt idx="709">
                  <c:v>38.175355164694615</c:v>
                </c:pt>
                <c:pt idx="710">
                  <c:v>35.17142030705422</c:v>
                </c:pt>
                <c:pt idx="711">
                  <c:v>10.446455038153958</c:v>
                </c:pt>
                <c:pt idx="712">
                  <c:v>28.131647272899443</c:v>
                </c:pt>
                <c:pt idx="713">
                  <c:v>24.080246460654223</c:v>
                </c:pt>
                <c:pt idx="714">
                  <c:v>20.66980306065447</c:v>
                </c:pt>
                <c:pt idx="715">
                  <c:v>17.045982230274689</c:v>
                </c:pt>
                <c:pt idx="716">
                  <c:v>4.1055815255191375</c:v>
                </c:pt>
                <c:pt idx="717">
                  <c:v>1.0384776707555829</c:v>
                </c:pt>
                <c:pt idx="718">
                  <c:v>-2.1975663981692719</c:v>
                </c:pt>
                <c:pt idx="719">
                  <c:v>-6.5650526393458151</c:v>
                </c:pt>
                <c:pt idx="720">
                  <c:v>-9.6866447393454287</c:v>
                </c:pt>
                <c:pt idx="721">
                  <c:v>-13.084250939345679</c:v>
                </c:pt>
                <c:pt idx="722">
                  <c:v>-16.471016239345673</c:v>
                </c:pt>
                <c:pt idx="723">
                  <c:v>-19.099724461794832</c:v>
                </c:pt>
                <c:pt idx="724">
                  <c:v>-20.931472884800428</c:v>
                </c:pt>
                <c:pt idx="725">
                  <c:v>-30.17511174514317</c:v>
                </c:pt>
                <c:pt idx="726">
                  <c:v>-32.411934939345826</c:v>
                </c:pt>
                <c:pt idx="727">
                  <c:v>-34.858230439345995</c:v>
                </c:pt>
                <c:pt idx="728">
                  <c:v>-37.312691539345565</c:v>
                </c:pt>
                <c:pt idx="729">
                  <c:v>-39.439827420978354</c:v>
                </c:pt>
                <c:pt idx="730">
                  <c:v>-41.783985139345759</c:v>
                </c:pt>
                <c:pt idx="731">
                  <c:v>-43.97366213934572</c:v>
                </c:pt>
                <c:pt idx="732">
                  <c:v>-49.230438339345909</c:v>
                </c:pt>
                <c:pt idx="733">
                  <c:v>-50.047098086820654</c:v>
                </c:pt>
                <c:pt idx="734">
                  <c:v>-51.534776739345475</c:v>
                </c:pt>
                <c:pt idx="735">
                  <c:v>-53.773278761032394</c:v>
                </c:pt>
                <c:pt idx="736">
                  <c:v>-55.494592239345479</c:v>
                </c:pt>
                <c:pt idx="737">
                  <c:v>-57.336270239345524</c:v>
                </c:pt>
                <c:pt idx="738">
                  <c:v>-58.908282339345405</c:v>
                </c:pt>
                <c:pt idx="739">
                  <c:v>-60.270563467550858</c:v>
                </c:pt>
                <c:pt idx="740">
                  <c:v>-62.758645125060006</c:v>
                </c:pt>
                <c:pt idx="741">
                  <c:v>-63.166278039345862</c:v>
                </c:pt>
                <c:pt idx="742">
                  <c:v>-63.544824539345576</c:v>
                </c:pt>
                <c:pt idx="743">
                  <c:v>-63.356194939345755</c:v>
                </c:pt>
                <c:pt idx="744">
                  <c:v>-62.808270039346091</c:v>
                </c:pt>
                <c:pt idx="745">
                  <c:v>-62.057059276845244</c:v>
                </c:pt>
                <c:pt idx="746">
                  <c:v>-60.732322039345966</c:v>
                </c:pt>
                <c:pt idx="747">
                  <c:v>-59.338287239345945</c:v>
                </c:pt>
                <c:pt idx="748">
                  <c:v>-58.355873339345806</c:v>
                </c:pt>
                <c:pt idx="749">
                  <c:v>-49.743496833321501</c:v>
                </c:pt>
                <c:pt idx="750">
                  <c:v>-46.675692439345823</c:v>
                </c:pt>
                <c:pt idx="751">
                  <c:v>-43.979649053631718</c:v>
                </c:pt>
                <c:pt idx="752">
                  <c:v>-41.141679439345957</c:v>
                </c:pt>
                <c:pt idx="753">
                  <c:v>-38.782385839345963</c:v>
                </c:pt>
                <c:pt idx="754">
                  <c:v>-36.310157839346139</c:v>
                </c:pt>
                <c:pt idx="755">
                  <c:v>-33.912076739345999</c:v>
                </c:pt>
                <c:pt idx="756">
                  <c:v>-32.459818204210706</c:v>
                </c:pt>
                <c:pt idx="757">
                  <c:v>-23.554423339345728</c:v>
                </c:pt>
                <c:pt idx="758">
                  <c:v>-22.51978206275021</c:v>
                </c:pt>
                <c:pt idx="759">
                  <c:v>-20.766495439345587</c:v>
                </c:pt>
                <c:pt idx="760">
                  <c:v>-19.064831039345787</c:v>
                </c:pt>
                <c:pt idx="761">
                  <c:v>-17.515206539345996</c:v>
                </c:pt>
                <c:pt idx="762">
                  <c:v>-15.917547359964626</c:v>
                </c:pt>
                <c:pt idx="763">
                  <c:v>-14.517056639346285</c:v>
                </c:pt>
                <c:pt idx="764">
                  <c:v>-13.208441157527545</c:v>
                </c:pt>
                <c:pt idx="765">
                  <c:v>-6.1680040893459021</c:v>
                </c:pt>
                <c:pt idx="766">
                  <c:v>-3.8849096393455507</c:v>
                </c:pt>
                <c:pt idx="767">
                  <c:v>-2.2809401342174191</c:v>
                </c:pt>
                <c:pt idx="768">
                  <c:v>0.50606476065416928</c:v>
                </c:pt>
                <c:pt idx="769">
                  <c:v>2.1118780606542442</c:v>
                </c:pt>
                <c:pt idx="770">
                  <c:v>3.5325663606542395</c:v>
                </c:pt>
                <c:pt idx="771">
                  <c:v>4.8830305606543885</c:v>
                </c:pt>
                <c:pt idx="772">
                  <c:v>5.5986622162097888</c:v>
                </c:pt>
                <c:pt idx="773">
                  <c:v>8.0565712061085737</c:v>
                </c:pt>
                <c:pt idx="774">
                  <c:v>8.4006853606542222</c:v>
                </c:pt>
                <c:pt idx="775">
                  <c:v>8.7281731606546646</c:v>
                </c:pt>
                <c:pt idx="776">
                  <c:v>9.1507935606542787</c:v>
                </c:pt>
                <c:pt idx="777">
                  <c:v>9.393279650344482</c:v>
                </c:pt>
                <c:pt idx="778">
                  <c:v>9.4220605606543018</c:v>
                </c:pt>
                <c:pt idx="779">
                  <c:v>9.1604826900662282</c:v>
                </c:pt>
                <c:pt idx="780">
                  <c:v>6.4318584788362614</c:v>
                </c:pt>
                <c:pt idx="781">
                  <c:v>5.5476938606541921</c:v>
                </c:pt>
                <c:pt idx="782">
                  <c:v>4.2634607606539126</c:v>
                </c:pt>
                <c:pt idx="783">
                  <c:v>2.9108416606539977</c:v>
                </c:pt>
                <c:pt idx="784">
                  <c:v>0.76762996065423428</c:v>
                </c:pt>
                <c:pt idx="785">
                  <c:v>-1.5531052393458253</c:v>
                </c:pt>
                <c:pt idx="786">
                  <c:v>-3.5314450393460599</c:v>
                </c:pt>
                <c:pt idx="787">
                  <c:v>-5.9689058726791506</c:v>
                </c:pt>
                <c:pt idx="788">
                  <c:v>-14.011504029001006</c:v>
                </c:pt>
                <c:pt idx="789">
                  <c:v>-15.399116637218665</c:v>
                </c:pt>
                <c:pt idx="790">
                  <c:v>-17.831689139345485</c:v>
                </c:pt>
                <c:pt idx="791">
                  <c:v>-19.839773239345647</c:v>
                </c:pt>
                <c:pt idx="792">
                  <c:v>-22.325115539345816</c:v>
                </c:pt>
                <c:pt idx="793">
                  <c:v>-24.22263483934546</c:v>
                </c:pt>
                <c:pt idx="794">
                  <c:v>-26.726949139345631</c:v>
                </c:pt>
                <c:pt idx="795">
                  <c:v>-28.952022179924985</c:v>
                </c:pt>
                <c:pt idx="796">
                  <c:v>-35.944519493191756</c:v>
                </c:pt>
                <c:pt idx="797">
                  <c:v>-37.035436839345813</c:v>
                </c:pt>
                <c:pt idx="798">
                  <c:v>-39.025048439345767</c:v>
                </c:pt>
                <c:pt idx="799">
                  <c:v>-40.598786739345655</c:v>
                </c:pt>
                <c:pt idx="800">
                  <c:v>-42.284851539345844</c:v>
                </c:pt>
                <c:pt idx="801">
                  <c:v>-43.632175839345564</c:v>
                </c:pt>
                <c:pt idx="802">
                  <c:v>-45.61250415567212</c:v>
                </c:pt>
                <c:pt idx="803">
                  <c:v>-47.169402639345549</c:v>
                </c:pt>
                <c:pt idx="804">
                  <c:v>-48.030713589345737</c:v>
                </c:pt>
                <c:pt idx="805">
                  <c:v>-52.1907386025037</c:v>
                </c:pt>
                <c:pt idx="806">
                  <c:v>-53.360819839345993</c:v>
                </c:pt>
                <c:pt idx="807">
                  <c:v>-54.091102839346036</c:v>
                </c:pt>
                <c:pt idx="808">
                  <c:v>-54.58443708934572</c:v>
                </c:pt>
                <c:pt idx="809">
                  <c:v>-54.970728939345761</c:v>
                </c:pt>
                <c:pt idx="810">
                  <c:v>-54.533325839346006</c:v>
                </c:pt>
                <c:pt idx="811">
                  <c:v>-53.794193039346105</c:v>
                </c:pt>
                <c:pt idx="812">
                  <c:v>-52.652891139345854</c:v>
                </c:pt>
                <c:pt idx="813">
                  <c:v>-51.716226741407525</c:v>
                </c:pt>
                <c:pt idx="814">
                  <c:v>-50.552608439345413</c:v>
                </c:pt>
                <c:pt idx="815">
                  <c:v>-49.058896539345568</c:v>
                </c:pt>
                <c:pt idx="816">
                  <c:v>-47.266573339345918</c:v>
                </c:pt>
                <c:pt idx="817">
                  <c:v>-45.870164339346083</c:v>
                </c:pt>
                <c:pt idx="818">
                  <c:v>-44.504154164088106</c:v>
                </c:pt>
                <c:pt idx="819">
                  <c:v>-43.219556639345761</c:v>
                </c:pt>
                <c:pt idx="820">
                  <c:v>-42.039291039345997</c:v>
                </c:pt>
                <c:pt idx="821">
                  <c:v>-40.527375639345507</c:v>
                </c:pt>
                <c:pt idx="822">
                  <c:v>-39.194539639345763</c:v>
                </c:pt>
                <c:pt idx="823">
                  <c:v>-37.909021266174989</c:v>
                </c:pt>
                <c:pt idx="824">
                  <c:v>-36.235160739346</c:v>
                </c:pt>
                <c:pt idx="825">
                  <c:v>-34.181486939345596</c:v>
                </c:pt>
                <c:pt idx="826">
                  <c:v>-32.307447739345747</c:v>
                </c:pt>
                <c:pt idx="827">
                  <c:v>-30.470398039345891</c:v>
                </c:pt>
                <c:pt idx="828">
                  <c:v>-28.683626844500637</c:v>
                </c:pt>
                <c:pt idx="829">
                  <c:v>-27.142391639345899</c:v>
                </c:pt>
                <c:pt idx="830">
                  <c:v>-24.743471139345729</c:v>
                </c:pt>
                <c:pt idx="831">
                  <c:v>-23.124266939345887</c:v>
                </c:pt>
                <c:pt idx="832">
                  <c:v>-21.548483739345755</c:v>
                </c:pt>
                <c:pt idx="833">
                  <c:v>-20.094076432129427</c:v>
                </c:pt>
                <c:pt idx="834">
                  <c:v>-18.61639713934585</c:v>
                </c:pt>
                <c:pt idx="835">
                  <c:v>-17.186762039345815</c:v>
                </c:pt>
                <c:pt idx="836">
                  <c:v>-15.171446739345884</c:v>
                </c:pt>
                <c:pt idx="837">
                  <c:v>-12.995021539345624</c:v>
                </c:pt>
                <c:pt idx="838">
                  <c:v>-11.008454339345576</c:v>
                </c:pt>
                <c:pt idx="839">
                  <c:v>-9.2471930363151795</c:v>
                </c:pt>
                <c:pt idx="840">
                  <c:v>-6.0804004393455671</c:v>
                </c:pt>
                <c:pt idx="841">
                  <c:v>-4.0686175393457118</c:v>
                </c:pt>
                <c:pt idx="842">
                  <c:v>-1.7776422393453686</c:v>
                </c:pt>
                <c:pt idx="843">
                  <c:v>-0.11376873934563053</c:v>
                </c:pt>
                <c:pt idx="844">
                  <c:v>1.7456392379740995</c:v>
                </c:pt>
                <c:pt idx="845">
                  <c:v>3.2892811606548094</c:v>
                </c:pt>
                <c:pt idx="846">
                  <c:v>4.9815904606543411</c:v>
                </c:pt>
                <c:pt idx="847">
                  <c:v>6.4828866606542306</c:v>
                </c:pt>
                <c:pt idx="848">
                  <c:v>8.2545529606545589</c:v>
                </c:pt>
                <c:pt idx="849">
                  <c:v>10.027384495705746</c:v>
                </c:pt>
                <c:pt idx="850">
                  <c:v>11.635285660654461</c:v>
                </c:pt>
                <c:pt idx="851">
                  <c:v>13.246862216209664</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-1.9308800393456542</c:v>
                </c:pt>
                <c:pt idx="861">
                  <c:v>-4.8718507351794704</c:v>
                </c:pt>
                <c:pt idx="862">
                  <c:v>-7.444822039345695</c:v>
                </c:pt>
                <c:pt idx="863">
                  <c:v>-9.9391859393455775</c:v>
                </c:pt>
                <c:pt idx="864">
                  <c:v>-12.157592139345375</c:v>
                </c:pt>
                <c:pt idx="865">
                  <c:v>-14.645498139345534</c:v>
                </c:pt>
                <c:pt idx="866">
                  <c:v>-16.439870452747531</c:v>
                </c:pt>
                <c:pt idx="867">
                  <c:v>-17.811863339345791</c:v>
                </c:pt>
                <c:pt idx="868">
                  <c:v>-22.676543339345773</c:v>
                </c:pt>
                <c:pt idx="869">
                  <c:v>-23.454634248436662</c:v>
                </c:pt>
                <c:pt idx="870">
                  <c:v>-24.856091439346191</c:v>
                </c:pt>
                <c:pt idx="871">
                  <c:v>-26.461852339345931</c:v>
                </c:pt>
                <c:pt idx="872">
                  <c:v>-28.226260639345838</c:v>
                </c:pt>
                <c:pt idx="873">
                  <c:v>-29.4812752143458</c:v>
                </c:pt>
                <c:pt idx="874">
                  <c:v>-31.278442339345862</c:v>
                </c:pt>
                <c:pt idx="875">
                  <c:v>-32.781781739346286</c:v>
                </c:pt>
                <c:pt idx="876">
                  <c:v>-33.474520412516704</c:v>
                </c:pt>
                <c:pt idx="877">
                  <c:v>-40.437603339345742</c:v>
                </c:pt>
                <c:pt idx="878">
                  <c:v>-41.149119797678622</c:v>
                </c:pt>
                <c:pt idx="879">
                  <c:v>-42.739452639345913</c:v>
                </c:pt>
                <c:pt idx="880">
                  <c:v>-43.930415401201444</c:v>
                </c:pt>
                <c:pt idx="881">
                  <c:v>-45.456466139345544</c:v>
                </c:pt>
                <c:pt idx="882">
                  <c:v>-46.801458039345441</c:v>
                </c:pt>
                <c:pt idx="883">
                  <c:v>-47.775142139345874</c:v>
                </c:pt>
                <c:pt idx="884">
                  <c:v>-51.344772292834307</c:v>
                </c:pt>
                <c:pt idx="885">
                  <c:v>-51.653467039345401</c:v>
                </c:pt>
                <c:pt idx="886">
                  <c:v>-51.788537089345823</c:v>
                </c:pt>
                <c:pt idx="887">
                  <c:v>-52.272162039346085</c:v>
                </c:pt>
                <c:pt idx="888">
                  <c:v>-52.764615539345868</c:v>
                </c:pt>
                <c:pt idx="889">
                  <c:v>-52.861021239345547</c:v>
                </c:pt>
                <c:pt idx="890">
                  <c:v>-52.22128656515239</c:v>
                </c:pt>
                <c:pt idx="891">
                  <c:v>-50.904039867123799</c:v>
                </c:pt>
                <c:pt idx="892">
                  <c:v>-40.040786434584106</c:v>
                </c:pt>
                <c:pt idx="893">
                  <c:v>-37.094932639345643</c:v>
                </c:pt>
                <c:pt idx="894">
                  <c:v>-34.36049133934597</c:v>
                </c:pt>
                <c:pt idx="895">
                  <c:v>-30.850813339345677</c:v>
                </c:pt>
                <c:pt idx="896">
                  <c:v>-28.358025401201814</c:v>
                </c:pt>
                <c:pt idx="897">
                  <c:v>-25.496386839345909</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7.7675668959488995</c:v>
                </c:pt>
                <c:pt idx="1">
                  <c:v>7.7680634606543961</c:v>
                </c:pt>
                <c:pt idx="2">
                  <c:v>7.7684436303517304</c:v>
                </c:pt>
                <c:pt idx="3">
                  <c:v>7.7688603606546334</c:v>
                </c:pt>
                <c:pt idx="4">
                  <c:v>7.7701682606545432</c:v>
                </c:pt>
                <c:pt idx="5">
                  <c:v>7.7710395606544012</c:v>
                </c:pt>
                <c:pt idx="6">
                  <c:v>7.7720545606548495</c:v>
                </c:pt>
                <c:pt idx="7">
                  <c:v>7.7850808020683644</c:v>
                </c:pt>
                <c:pt idx="8">
                  <c:v>7.8796134606544124</c:v>
                </c:pt>
                <c:pt idx="9">
                  <c:v>7.4728722606539009</c:v>
                </c:pt>
                <c:pt idx="10">
                  <c:v>6.8582176606541339</c:v>
                </c:pt>
                <c:pt idx="11">
                  <c:v>5.8540373606538116</c:v>
                </c:pt>
                <c:pt idx="12">
                  <c:v>5.2703318121690472</c:v>
                </c:pt>
                <c:pt idx="13">
                  <c:v>5.1439421606539781</c:v>
                </c:pt>
                <c:pt idx="14">
                  <c:v>5.3509093606542706</c:v>
                </c:pt>
                <c:pt idx="15">
                  <c:v>5.1045433606540769</c:v>
                </c:pt>
                <c:pt idx="16">
                  <c:v>4.4811298239192814</c:v>
                </c:pt>
                <c:pt idx="17">
                  <c:v>3.7704086087061341</c:v>
                </c:pt>
                <c:pt idx="18">
                  <c:v>-0.82183042267922801</c:v>
                </c:pt>
                <c:pt idx="19">
                  <c:v>-0.9935248393458096</c:v>
                </c:pt>
                <c:pt idx="20">
                  <c:v>-1.091348439345154</c:v>
                </c:pt>
                <c:pt idx="21">
                  <c:v>-1.8485095393455158</c:v>
                </c:pt>
                <c:pt idx="22">
                  <c:v>-1.6525042577133586</c:v>
                </c:pt>
                <c:pt idx="23">
                  <c:v>-1.422255157528014</c:v>
                </c:pt>
                <c:pt idx="24">
                  <c:v>-1.2894633393457866</c:v>
                </c:pt>
                <c:pt idx="25">
                  <c:v>-1.9975988565871035</c:v>
                </c:pt>
                <c:pt idx="26">
                  <c:v>-2.133153642376048</c:v>
                </c:pt>
                <c:pt idx="27">
                  <c:v>-2.3516039393463717</c:v>
                </c:pt>
                <c:pt idx="28">
                  <c:v>-2.432093747508759</c:v>
                </c:pt>
                <c:pt idx="29">
                  <c:v>-2.3193805393457256</c:v>
                </c:pt>
                <c:pt idx="30">
                  <c:v>-2.1181983393459518</c:v>
                </c:pt>
                <c:pt idx="31">
                  <c:v>-1.732959339345939</c:v>
                </c:pt>
                <c:pt idx="32">
                  <c:v>-1.1902890536314885</c:v>
                </c:pt>
                <c:pt idx="33">
                  <c:v>-0.58658432295203333</c:v>
                </c:pt>
                <c:pt idx="34">
                  <c:v>0.5850584606541247</c:v>
                </c:pt>
                <c:pt idx="35">
                  <c:v>0.89659596065399683</c:v>
                </c:pt>
                <c:pt idx="36">
                  <c:v>0.63502976065450611</c:v>
                </c:pt>
                <c:pt idx="37">
                  <c:v>0.27509876065403238</c:v>
                </c:pt>
                <c:pt idx="38">
                  <c:v>-0.1142431352641895</c:v>
                </c:pt>
                <c:pt idx="39">
                  <c:v>-1.304847339345486</c:v>
                </c:pt>
                <c:pt idx="40">
                  <c:v>-3.301842939345752</c:v>
                </c:pt>
                <c:pt idx="41">
                  <c:v>-2.9230133393458573</c:v>
                </c:pt>
                <c:pt idx="42">
                  <c:v>-2.1925828705957429</c:v>
                </c:pt>
                <c:pt idx="43">
                  <c:v>-1.6985255393458962</c:v>
                </c:pt>
                <c:pt idx="44">
                  <c:v>-1.3051144393454024</c:v>
                </c:pt>
                <c:pt idx="45">
                  <c:v>-0.99611303934608486</c:v>
                </c:pt>
                <c:pt idx="46">
                  <c:v>-0.88059973934576852</c:v>
                </c:pt>
                <c:pt idx="47">
                  <c:v>-0.66155193934543011</c:v>
                </c:pt>
                <c:pt idx="48">
                  <c:v>-0.39460803934599725</c:v>
                </c:pt>
                <c:pt idx="49">
                  <c:v>-0.25298103934647997</c:v>
                </c:pt>
                <c:pt idx="50">
                  <c:v>0.15202281450041277</c:v>
                </c:pt>
                <c:pt idx="51">
                  <c:v>-0.18100583934563041</c:v>
                </c:pt>
                <c:pt idx="52">
                  <c:v>-0.6967314393462517</c:v>
                </c:pt>
                <c:pt idx="53">
                  <c:v>-2.4083341474267335</c:v>
                </c:pt>
                <c:pt idx="54">
                  <c:v>-4.2536231331602128</c:v>
                </c:pt>
                <c:pt idx="55">
                  <c:v>-6.3502358393456477</c:v>
                </c:pt>
                <c:pt idx="56">
                  <c:v>-8.3404330393463741</c:v>
                </c:pt>
                <c:pt idx="57">
                  <c:v>-9.9522678393455717</c:v>
                </c:pt>
                <c:pt idx="58">
                  <c:v>-11.439524155671734</c:v>
                </c:pt>
                <c:pt idx="59">
                  <c:v>-11.879523339345804</c:v>
                </c:pt>
                <c:pt idx="60">
                  <c:v>-13.923392593076986</c:v>
                </c:pt>
                <c:pt idx="61">
                  <c:v>-13.673017539345974</c:v>
                </c:pt>
                <c:pt idx="62">
                  <c:v>-12.948755339345439</c:v>
                </c:pt>
                <c:pt idx="63">
                  <c:v>-11.608666808734029</c:v>
                </c:pt>
                <c:pt idx="64">
                  <c:v>-9.6916831352643271</c:v>
                </c:pt>
                <c:pt idx="65">
                  <c:v>-7.4839025393462748</c:v>
                </c:pt>
                <c:pt idx="66">
                  <c:v>-4.0424025393458498</c:v>
                </c:pt>
                <c:pt idx="67">
                  <c:v>-0.52808963934631969</c:v>
                </c:pt>
                <c:pt idx="68">
                  <c:v>1.2050276810620613</c:v>
                </c:pt>
                <c:pt idx="69">
                  <c:v>10.432874808802422</c:v>
                </c:pt>
                <c:pt idx="70">
                  <c:v>12.068725410654281</c:v>
                </c:pt>
                <c:pt idx="71">
                  <c:v>15.45775586065372</c:v>
                </c:pt>
                <c:pt idx="72">
                  <c:v>18.889133960653886</c:v>
                </c:pt>
                <c:pt idx="73">
                  <c:v>20.582704160653833</c:v>
                </c:pt>
                <c:pt idx="74">
                  <c:v>21.563494660654445</c:v>
                </c:pt>
                <c:pt idx="75">
                  <c:v>22.453444560654287</c:v>
                </c:pt>
                <c:pt idx="76">
                  <c:v>22.746277760654635</c:v>
                </c:pt>
                <c:pt idx="77">
                  <c:v>22.777443502759308</c:v>
                </c:pt>
                <c:pt idx="78">
                  <c:v>20.910523478836012</c:v>
                </c:pt>
                <c:pt idx="79">
                  <c:v>19.615643258592229</c:v>
                </c:pt>
                <c:pt idx="80">
                  <c:v>17.542951460654642</c:v>
                </c:pt>
                <c:pt idx="81">
                  <c:v>15.208663460654268</c:v>
                </c:pt>
                <c:pt idx="82">
                  <c:v>12.67990656065405</c:v>
                </c:pt>
                <c:pt idx="83">
                  <c:v>10.431884598798774</c:v>
                </c:pt>
                <c:pt idx="84">
                  <c:v>7.1450589606539472</c:v>
                </c:pt>
                <c:pt idx="85">
                  <c:v>5.2342242430718784</c:v>
                </c:pt>
                <c:pt idx="86">
                  <c:v>-3.4354027711641457</c:v>
                </c:pt>
                <c:pt idx="87">
                  <c:v>-4.9545812181337867</c:v>
                </c:pt>
                <c:pt idx="88">
                  <c:v>-6.9763534393456528</c:v>
                </c:pt>
                <c:pt idx="89">
                  <c:v>-9.5689178393459624</c:v>
                </c:pt>
                <c:pt idx="90">
                  <c:v>-11.464769139346256</c:v>
                </c:pt>
                <c:pt idx="91">
                  <c:v>-12.28277557338777</c:v>
                </c:pt>
                <c:pt idx="92">
                  <c:v>-13.263074939345714</c:v>
                </c:pt>
                <c:pt idx="93">
                  <c:v>-15.932924839345517</c:v>
                </c:pt>
                <c:pt idx="94">
                  <c:v>-16.412543339345742</c:v>
                </c:pt>
                <c:pt idx="95">
                  <c:v>-14.264361935836741</c:v>
                </c:pt>
                <c:pt idx="96">
                  <c:v>-13.789543239345576</c:v>
                </c:pt>
                <c:pt idx="97">
                  <c:v>-14.367874539345474</c:v>
                </c:pt>
                <c:pt idx="98">
                  <c:v>-14.079732239346161</c:v>
                </c:pt>
                <c:pt idx="99">
                  <c:v>-13.78484083934552</c:v>
                </c:pt>
                <c:pt idx="100">
                  <c:v>-13.261137193512695</c:v>
                </c:pt>
                <c:pt idx="101">
                  <c:v>-12.254007139345916</c:v>
                </c:pt>
                <c:pt idx="102">
                  <c:v>-10.856936739345977</c:v>
                </c:pt>
                <c:pt idx="103">
                  <c:v>-10.010073339345809</c:v>
                </c:pt>
                <c:pt idx="104">
                  <c:v>-3.550696156247227</c:v>
                </c:pt>
                <c:pt idx="105">
                  <c:v>-1.8400332393460421</c:v>
                </c:pt>
                <c:pt idx="106">
                  <c:v>-0.73154615184563365</c:v>
                </c:pt>
                <c:pt idx="107">
                  <c:v>0.40580626065440223</c:v>
                </c:pt>
                <c:pt idx="108">
                  <c:v>1.7795220606542439</c:v>
                </c:pt>
                <c:pt idx="109">
                  <c:v>3.6951843606540251</c:v>
                </c:pt>
                <c:pt idx="110">
                  <c:v>5.4250602689018566</c:v>
                </c:pt>
                <c:pt idx="111">
                  <c:v>7.7753291606536701</c:v>
                </c:pt>
                <c:pt idx="112">
                  <c:v>9.1526826181014105</c:v>
                </c:pt>
                <c:pt idx="113">
                  <c:v>16.188913327320787</c:v>
                </c:pt>
                <c:pt idx="114">
                  <c:v>16.87575046065465</c:v>
                </c:pt>
                <c:pt idx="115">
                  <c:v>18.404577760653638</c:v>
                </c:pt>
                <c:pt idx="116">
                  <c:v>19.61669066065383</c:v>
                </c:pt>
                <c:pt idx="117">
                  <c:v>20.337743060654731</c:v>
                </c:pt>
                <c:pt idx="118">
                  <c:v>21.056977460654082</c:v>
                </c:pt>
                <c:pt idx="119">
                  <c:v>20.63374746873518</c:v>
                </c:pt>
                <c:pt idx="120">
                  <c:v>19.922680410654323</c:v>
                </c:pt>
                <c:pt idx="121">
                  <c:v>19.403186660654228</c:v>
                </c:pt>
                <c:pt idx="122">
                  <c:v>15.951225309302799</c:v>
                </c:pt>
                <c:pt idx="123">
                  <c:v>14.084934260654336</c:v>
                </c:pt>
                <c:pt idx="124">
                  <c:v>11.777123560654536</c:v>
                </c:pt>
                <c:pt idx="125">
                  <c:v>9.636627960653918</c:v>
                </c:pt>
                <c:pt idx="126">
                  <c:v>6.4047475606543571</c:v>
                </c:pt>
                <c:pt idx="127">
                  <c:v>3.4495435606539786</c:v>
                </c:pt>
                <c:pt idx="128">
                  <c:v>0.45822346065443781</c:v>
                </c:pt>
                <c:pt idx="129">
                  <c:v>-2.6005029393460277</c:v>
                </c:pt>
                <c:pt idx="130">
                  <c:v>-5.3384051854994823</c:v>
                </c:pt>
                <c:pt idx="131">
                  <c:v>-12.09547000601242</c:v>
                </c:pt>
                <c:pt idx="132">
                  <c:v>-12.870001639345409</c:v>
                </c:pt>
                <c:pt idx="133">
                  <c:v>-14.902647076719768</c:v>
                </c:pt>
                <c:pt idx="134">
                  <c:v>-16.803176539346222</c:v>
                </c:pt>
                <c:pt idx="135">
                  <c:v>-18.55860773934549</c:v>
                </c:pt>
                <c:pt idx="136">
                  <c:v>-19.455474439346006</c:v>
                </c:pt>
                <c:pt idx="137">
                  <c:v>-19.934157839346142</c:v>
                </c:pt>
                <c:pt idx="138">
                  <c:v>-20.526156239345848</c:v>
                </c:pt>
                <c:pt idx="139">
                  <c:v>-21.11777533934573</c:v>
                </c:pt>
                <c:pt idx="140">
                  <c:v>-19.452896553631799</c:v>
                </c:pt>
                <c:pt idx="141">
                  <c:v>-18.8163987393458</c:v>
                </c:pt>
                <c:pt idx="142">
                  <c:v>-17.537778239346039</c:v>
                </c:pt>
                <c:pt idx="143">
                  <c:v>-16.073080739345752</c:v>
                </c:pt>
                <c:pt idx="144">
                  <c:v>-14.54114663934582</c:v>
                </c:pt>
                <c:pt idx="145">
                  <c:v>-14.209994739345575</c:v>
                </c:pt>
                <c:pt idx="146">
                  <c:v>-13.309599939345874</c:v>
                </c:pt>
                <c:pt idx="147">
                  <c:v>-11.576442939345304</c:v>
                </c:pt>
                <c:pt idx="148">
                  <c:v>-10.038643339345812</c:v>
                </c:pt>
                <c:pt idx="149">
                  <c:v>-3.3577563828238777</c:v>
                </c:pt>
                <c:pt idx="150">
                  <c:v>-2.5532524393459504</c:v>
                </c:pt>
                <c:pt idx="151">
                  <c:v>-7.7903393462861546E-3</c:v>
                </c:pt>
                <c:pt idx="152">
                  <c:v>3.0271388606543086</c:v>
                </c:pt>
                <c:pt idx="153">
                  <c:v>6.2818568606543863</c:v>
                </c:pt>
                <c:pt idx="154">
                  <c:v>8.6896292606546126</c:v>
                </c:pt>
                <c:pt idx="155">
                  <c:v>12.463539517797683</c:v>
                </c:pt>
                <c:pt idx="156">
                  <c:v>19.458512910654036</c:v>
                </c:pt>
                <c:pt idx="157">
                  <c:v>20.100317260653533</c:v>
                </c:pt>
                <c:pt idx="158">
                  <c:v>20.241424029075461</c:v>
                </c:pt>
                <c:pt idx="159">
                  <c:v>20.163196160654035</c:v>
                </c:pt>
                <c:pt idx="160">
                  <c:v>19.973396460654584</c:v>
                </c:pt>
                <c:pt idx="161">
                  <c:v>18.814522760654285</c:v>
                </c:pt>
                <c:pt idx="162">
                  <c:v>17.517425660654208</c:v>
                </c:pt>
                <c:pt idx="163">
                  <c:v>17.19017666065389</c:v>
                </c:pt>
                <c:pt idx="164">
                  <c:v>14.602988976443839</c:v>
                </c:pt>
                <c:pt idx="165">
                  <c:v>12.112131660654255</c:v>
                </c:pt>
                <c:pt idx="166">
                  <c:v>3.7663562194780407</c:v>
                </c:pt>
                <c:pt idx="167">
                  <c:v>1.5649694606543108</c:v>
                </c:pt>
                <c:pt idx="168">
                  <c:v>-2.0063054393457898</c:v>
                </c:pt>
                <c:pt idx="169">
                  <c:v>-4.6332783393456234</c:v>
                </c:pt>
                <c:pt idx="170">
                  <c:v>-8.4670217264431784</c:v>
                </c:pt>
                <c:pt idx="171">
                  <c:v>-13.650206639345431</c:v>
                </c:pt>
                <c:pt idx="172">
                  <c:v>-17.17425073065025</c:v>
                </c:pt>
                <c:pt idx="173">
                  <c:v>-22.716948339346004</c:v>
                </c:pt>
                <c:pt idx="174">
                  <c:v>-25.305800039345684</c:v>
                </c:pt>
                <c:pt idx="175">
                  <c:v>-27.598859239345316</c:v>
                </c:pt>
                <c:pt idx="176">
                  <c:v>-29.964462813029868</c:v>
                </c:pt>
                <c:pt idx="177">
                  <c:v>-33.259730039345641</c:v>
                </c:pt>
                <c:pt idx="178">
                  <c:v>-35.524741439345796</c:v>
                </c:pt>
                <c:pt idx="179">
                  <c:v>-37.912624939345548</c:v>
                </c:pt>
                <c:pt idx="180">
                  <c:v>-39.555201539345944</c:v>
                </c:pt>
                <c:pt idx="181">
                  <c:v>-40.45525167267914</c:v>
                </c:pt>
                <c:pt idx="182">
                  <c:v>-41.517611839346003</c:v>
                </c:pt>
                <c:pt idx="183">
                  <c:v>-41.845143339345555</c:v>
                </c:pt>
                <c:pt idx="184">
                  <c:v>-42.680235339345913</c:v>
                </c:pt>
                <c:pt idx="185">
                  <c:v>-43.789619739345767</c:v>
                </c:pt>
                <c:pt idx="186">
                  <c:v>-46.400269239345896</c:v>
                </c:pt>
                <c:pt idx="187">
                  <c:v>-48.443089296793097</c:v>
                </c:pt>
                <c:pt idx="188">
                  <c:v>-49.410170239346144</c:v>
                </c:pt>
                <c:pt idx="189">
                  <c:v>-49.149534739345711</c:v>
                </c:pt>
                <c:pt idx="190">
                  <c:v>-48.369615339345671</c:v>
                </c:pt>
                <c:pt idx="191">
                  <c:v>-44.276494006012285</c:v>
                </c:pt>
                <c:pt idx="192">
                  <c:v>-42.215546639346002</c:v>
                </c:pt>
                <c:pt idx="193">
                  <c:v>-40.060308739346276</c:v>
                </c:pt>
                <c:pt idx="194">
                  <c:v>-37.823967839345357</c:v>
                </c:pt>
                <c:pt idx="195">
                  <c:v>-37.145970539346244</c:v>
                </c:pt>
                <c:pt idx="196">
                  <c:v>-36.028367039345646</c:v>
                </c:pt>
                <c:pt idx="197">
                  <c:v>-34.493641939345764</c:v>
                </c:pt>
                <c:pt idx="198">
                  <c:v>-31.814733339345736</c:v>
                </c:pt>
                <c:pt idx="199">
                  <c:v>-30.534143339345729</c:v>
                </c:pt>
                <c:pt idx="200">
                  <c:v>-20.122585798362188</c:v>
                </c:pt>
                <c:pt idx="201">
                  <c:v>-17.746595639345543</c:v>
                </c:pt>
                <c:pt idx="202">
                  <c:v>-14.902780739345886</c:v>
                </c:pt>
                <c:pt idx="203">
                  <c:v>-13.792639539345915</c:v>
                </c:pt>
                <c:pt idx="204">
                  <c:v>-12.084555239346026</c:v>
                </c:pt>
                <c:pt idx="205">
                  <c:v>-11.939996293891356</c:v>
                </c:pt>
                <c:pt idx="206">
                  <c:v>-10.537574839345504</c:v>
                </c:pt>
                <c:pt idx="207">
                  <c:v>-9.9231630393457024</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7.4208168606542042</c:v>
                </c:pt>
                <c:pt idx="216">
                  <c:v>9.657001660654311</c:v>
                </c:pt>
                <c:pt idx="217">
                  <c:v>11.308956660654188</c:v>
                </c:pt>
                <c:pt idx="218">
                  <c:v>19.774149216209629</c:v>
                </c:pt>
                <c:pt idx="219">
                  <c:v>22.328391860654531</c:v>
                </c:pt>
                <c:pt idx="220">
                  <c:v>24.799750760654177</c:v>
                </c:pt>
                <c:pt idx="221">
                  <c:v>27.16808486065413</c:v>
                </c:pt>
                <c:pt idx="222">
                  <c:v>-39.630611169883544</c:v>
                </c:pt>
                <c:pt idx="223">
                  <c:v>37.500464369654125</c:v>
                </c:pt>
                <c:pt idx="224">
                  <c:v>40.303733803337146</c:v>
                </c:pt>
                <c:pt idx="225">
                  <c:v>47.771341582876396</c:v>
                </c:pt>
                <c:pt idx="226">
                  <c:v>49.565537895654217</c:v>
                </c:pt>
                <c:pt idx="227">
                  <c:v>51.066571793987556</c:v>
                </c:pt>
                <c:pt idx="228">
                  <c:v>54.7933434706542</c:v>
                </c:pt>
                <c:pt idx="229">
                  <c:v>55.66902642065422</c:v>
                </c:pt>
                <c:pt idx="230">
                  <c:v>59.369503240654261</c:v>
                </c:pt>
                <c:pt idx="231">
                  <c:v>62.701645171765279</c:v>
                </c:pt>
                <c:pt idx="232">
                  <c:v>63.813731024290533</c:v>
                </c:pt>
                <c:pt idx="233">
                  <c:v>62.884038960654195</c:v>
                </c:pt>
                <c:pt idx="234">
                  <c:v>61.481189730654194</c:v>
                </c:pt>
                <c:pt idx="235">
                  <c:v>60.133369950654249</c:v>
                </c:pt>
                <c:pt idx="236">
                  <c:v>57.902714050654176</c:v>
                </c:pt>
                <c:pt idx="237">
                  <c:v>55.547120628739336</c:v>
                </c:pt>
                <c:pt idx="238">
                  <c:v>52.494939570654196</c:v>
                </c:pt>
                <c:pt idx="239">
                  <c:v>49.816474460654113</c:v>
                </c:pt>
                <c:pt idx="240">
                  <c:v>47.698842160654209</c:v>
                </c:pt>
                <c:pt idx="241">
                  <c:v>34.398194708068011</c:v>
                </c:pt>
                <c:pt idx="242">
                  <c:v>31.639589084897011</c:v>
                </c:pt>
                <c:pt idx="243">
                  <c:v>27.339338860654181</c:v>
                </c:pt>
                <c:pt idx="244">
                  <c:v>23.089813260653727</c:v>
                </c:pt>
                <c:pt idx="245">
                  <c:v>19.340946860653887</c:v>
                </c:pt>
                <c:pt idx="246">
                  <c:v>14.992037260654358</c:v>
                </c:pt>
                <c:pt idx="247">
                  <c:v>10.119335650553467</c:v>
                </c:pt>
                <c:pt idx="248">
                  <c:v>6.5561676606542392</c:v>
                </c:pt>
                <c:pt idx="249">
                  <c:v>0.89345666065435059</c:v>
                </c:pt>
                <c:pt idx="250">
                  <c:v>-0.83291883934589483</c:v>
                </c:pt>
                <c:pt idx="251">
                  <c:v>-3.9693062393457126</c:v>
                </c:pt>
                <c:pt idx="252">
                  <c:v>-8.2818375393456023</c:v>
                </c:pt>
                <c:pt idx="253">
                  <c:v>-13.192318020197019</c:v>
                </c:pt>
                <c:pt idx="254">
                  <c:v>-14.9845617393454</c:v>
                </c:pt>
                <c:pt idx="255">
                  <c:v>-17.500365139345661</c:v>
                </c:pt>
                <c:pt idx="256">
                  <c:v>-19.803797039345813</c:v>
                </c:pt>
                <c:pt idx="257">
                  <c:v>-21.527884123659817</c:v>
                </c:pt>
                <c:pt idx="258">
                  <c:v>-26.673422076188245</c:v>
                </c:pt>
                <c:pt idx="259">
                  <c:v>-27.275275439345592</c:v>
                </c:pt>
                <c:pt idx="260">
                  <c:v>-28.574447639345372</c:v>
                </c:pt>
                <c:pt idx="261">
                  <c:v>-33.021755339345823</c:v>
                </c:pt>
                <c:pt idx="262">
                  <c:v>-35.358906457625054</c:v>
                </c:pt>
                <c:pt idx="263">
                  <c:v>-37.722034439345578</c:v>
                </c:pt>
                <c:pt idx="264">
                  <c:v>-39.055213339345812</c:v>
                </c:pt>
                <c:pt idx="265">
                  <c:v>-37.547947315249424</c:v>
                </c:pt>
                <c:pt idx="266">
                  <c:v>-36.210977839345958</c:v>
                </c:pt>
                <c:pt idx="267">
                  <c:v>-35.417761539345335</c:v>
                </c:pt>
                <c:pt idx="268">
                  <c:v>-34.698041511388851</c:v>
                </c:pt>
                <c:pt idx="269">
                  <c:v>-33.105970739346105</c:v>
                </c:pt>
                <c:pt idx="270">
                  <c:v>-31.958994339346287</c:v>
                </c:pt>
                <c:pt idx="271">
                  <c:v>-31.613465006012525</c:v>
                </c:pt>
                <c:pt idx="272">
                  <c:v>-28.011365300129853</c:v>
                </c:pt>
                <c:pt idx="273">
                  <c:v>-26.656053639345544</c:v>
                </c:pt>
                <c:pt idx="274">
                  <c:v>-23.961334046416127</c:v>
                </c:pt>
                <c:pt idx="275">
                  <c:v>-22.043402439346121</c:v>
                </c:pt>
                <c:pt idx="276">
                  <c:v>-20.034780039345662</c:v>
                </c:pt>
                <c:pt idx="277">
                  <c:v>-17.713784739345382</c:v>
                </c:pt>
                <c:pt idx="278">
                  <c:v>-15.149912733284737</c:v>
                </c:pt>
                <c:pt idx="279">
                  <c:v>-13.919016139345688</c:v>
                </c:pt>
                <c:pt idx="280">
                  <c:v>-12.790379339345634</c:v>
                </c:pt>
                <c:pt idx="281">
                  <c:v>-3.7013098258321406</c:v>
                </c:pt>
                <c:pt idx="282">
                  <c:v>-1.76000263934543</c:v>
                </c:pt>
                <c:pt idx="283">
                  <c:v>0.91049636065383766</c:v>
                </c:pt>
                <c:pt idx="284">
                  <c:v>2.8439038323710406</c:v>
                </c:pt>
                <c:pt idx="285">
                  <c:v>4.4714435606540022</c:v>
                </c:pt>
                <c:pt idx="286">
                  <c:v>5.7787794606543459</c:v>
                </c:pt>
                <c:pt idx="287">
                  <c:v>7.4273907606541414</c:v>
                </c:pt>
                <c:pt idx="288">
                  <c:v>8.6103749215232579</c:v>
                </c:pt>
                <c:pt idx="289">
                  <c:v>9.9901164106544229</c:v>
                </c:pt>
                <c:pt idx="290">
                  <c:v>16.494219563879795</c:v>
                </c:pt>
                <c:pt idx="291">
                  <c:v>18.354346860654346</c:v>
                </c:pt>
                <c:pt idx="292">
                  <c:v>20.340042260654172</c:v>
                </c:pt>
                <c:pt idx="293">
                  <c:v>21.925704760653886</c:v>
                </c:pt>
                <c:pt idx="294">
                  <c:v>24.905225860654287</c:v>
                </c:pt>
                <c:pt idx="295">
                  <c:v>28.035575160653895</c:v>
                </c:pt>
                <c:pt idx="296">
                  <c:v>31.660352060654247</c:v>
                </c:pt>
                <c:pt idx="297">
                  <c:v>45.623857595154249</c:v>
                </c:pt>
                <c:pt idx="298">
                  <c:v>37.477718348654271</c:v>
                </c:pt>
                <c:pt idx="299">
                  <c:v>43.880130802163649</c:v>
                </c:pt>
                <c:pt idx="300">
                  <c:v>44.793112395654326</c:v>
                </c:pt>
                <c:pt idx="301">
                  <c:v>47.269548320654287</c:v>
                </c:pt>
                <c:pt idx="302">
                  <c:v>48.355556720654228</c:v>
                </c:pt>
                <c:pt idx="303">
                  <c:v>49.606838725871611</c:v>
                </c:pt>
                <c:pt idx="304">
                  <c:v>55.023227570654193</c:v>
                </c:pt>
                <c:pt idx="305">
                  <c:v>55.864845530654144</c:v>
                </c:pt>
                <c:pt idx="306">
                  <c:v>55.069569098856491</c:v>
                </c:pt>
                <c:pt idx="307">
                  <c:v>48.558202706631249</c:v>
                </c:pt>
                <c:pt idx="308">
                  <c:v>45.080327808022645</c:v>
                </c:pt>
                <c:pt idx="309">
                  <c:v>41.412269035654141</c:v>
                </c:pt>
                <c:pt idx="310">
                  <c:v>38.448766835654204</c:v>
                </c:pt>
                <c:pt idx="311">
                  <c:v>35.711227779654116</c:v>
                </c:pt>
                <c:pt idx="312">
                  <c:v>203.34297553613774</c:v>
                </c:pt>
                <c:pt idx="313">
                  <c:v>29.601016160654158</c:v>
                </c:pt>
                <c:pt idx="314">
                  <c:v>25.0668916606542</c:v>
                </c:pt>
                <c:pt idx="315">
                  <c:v>11.41130666065412</c:v>
                </c:pt>
                <c:pt idx="316">
                  <c:v>11.074950028001183</c:v>
                </c:pt>
                <c:pt idx="317">
                  <c:v>8.5291295899474466</c:v>
                </c:pt>
                <c:pt idx="318">
                  <c:v>5.3408159606540764</c:v>
                </c:pt>
                <c:pt idx="319">
                  <c:v>2.289322760653878</c:v>
                </c:pt>
                <c:pt idx="320">
                  <c:v>-1.1396354393457961</c:v>
                </c:pt>
                <c:pt idx="321">
                  <c:v>-2.4828909255523399</c:v>
                </c:pt>
                <c:pt idx="322">
                  <c:v>-3.403424867123594</c:v>
                </c:pt>
                <c:pt idx="323">
                  <c:v>-9.6047733393457975</c:v>
                </c:pt>
                <c:pt idx="324">
                  <c:v>-10.099556039345796</c:v>
                </c:pt>
                <c:pt idx="325">
                  <c:v>-12.207570839345466</c:v>
                </c:pt>
                <c:pt idx="326">
                  <c:v>-14.785675890366354</c:v>
                </c:pt>
                <c:pt idx="327">
                  <c:v>-16.480479339345823</c:v>
                </c:pt>
                <c:pt idx="328">
                  <c:v>-19.009894039346136</c:v>
                </c:pt>
                <c:pt idx="329">
                  <c:v>-21.885221066618691</c:v>
                </c:pt>
                <c:pt idx="330">
                  <c:v>-25.307686743600868</c:v>
                </c:pt>
                <c:pt idx="331">
                  <c:v>-26.497335056517443</c:v>
                </c:pt>
                <c:pt idx="332">
                  <c:v>-28.447154039345776</c:v>
                </c:pt>
                <c:pt idx="333">
                  <c:v>-29.926827339346517</c:v>
                </c:pt>
                <c:pt idx="334">
                  <c:v>-30.031951739345828</c:v>
                </c:pt>
                <c:pt idx="335">
                  <c:v>-29.541320309042646</c:v>
                </c:pt>
                <c:pt idx="336">
                  <c:v>-28.818448039345789</c:v>
                </c:pt>
                <c:pt idx="337">
                  <c:v>-27.379974877807175</c:v>
                </c:pt>
                <c:pt idx="338">
                  <c:v>-20.408922545694622</c:v>
                </c:pt>
                <c:pt idx="339">
                  <c:v>-19.075038839345329</c:v>
                </c:pt>
                <c:pt idx="340">
                  <c:v>-17.44008713934587</c:v>
                </c:pt>
                <c:pt idx="341">
                  <c:v>-14.439142739345945</c:v>
                </c:pt>
                <c:pt idx="342">
                  <c:v>-12.892614426302675</c:v>
                </c:pt>
                <c:pt idx="343">
                  <c:v>-12.353735839345891</c:v>
                </c:pt>
                <c:pt idx="344">
                  <c:v>-12.08997753934557</c:v>
                </c:pt>
                <c:pt idx="345">
                  <c:v>-11.795704239345776</c:v>
                </c:pt>
                <c:pt idx="346">
                  <c:v>-11.132488439345666</c:v>
                </c:pt>
                <c:pt idx="347">
                  <c:v>-10.218694450457008</c:v>
                </c:pt>
                <c:pt idx="348">
                  <c:v>-8.5916791393457856</c:v>
                </c:pt>
                <c:pt idx="349">
                  <c:v>-6.7062990393458861</c:v>
                </c:pt>
                <c:pt idx="350">
                  <c:v>-4.6799852393462968</c:v>
                </c:pt>
                <c:pt idx="351">
                  <c:v>-2.7038990393453446</c:v>
                </c:pt>
                <c:pt idx="352">
                  <c:v>-0.85052833934582861</c:v>
                </c:pt>
                <c:pt idx="353">
                  <c:v>1.8245308020683524</c:v>
                </c:pt>
                <c:pt idx="354">
                  <c:v>2.3162905630929913</c:v>
                </c:pt>
                <c:pt idx="355">
                  <c:v>5.5879464408735089</c:v>
                </c:pt>
                <c:pt idx="356">
                  <c:v>7.2170571606545195</c:v>
                </c:pt>
                <c:pt idx="357">
                  <c:v>8.2245512606540796</c:v>
                </c:pt>
                <c:pt idx="358">
                  <c:v>10.195768660654025</c:v>
                </c:pt>
                <c:pt idx="359">
                  <c:v>12.110117872775277</c:v>
                </c:pt>
                <c:pt idx="360">
                  <c:v>13.723774860654203</c:v>
                </c:pt>
                <c:pt idx="361">
                  <c:v>15.033468182393037</c:v>
                </c:pt>
                <c:pt idx="362">
                  <c:v>20.244359131242504</c:v>
                </c:pt>
                <c:pt idx="363">
                  <c:v>20.73642546065421</c:v>
                </c:pt>
                <c:pt idx="364">
                  <c:v>23.454749132564018</c:v>
                </c:pt>
                <c:pt idx="365">
                  <c:v>27.473615460653892</c:v>
                </c:pt>
                <c:pt idx="366">
                  <c:v>29.161788360654128</c:v>
                </c:pt>
                <c:pt idx="367">
                  <c:v>30.728054160653933</c:v>
                </c:pt>
                <c:pt idx="368">
                  <c:v>31.984075360654032</c:v>
                </c:pt>
                <c:pt idx="369">
                  <c:v>32.104904660654086</c:v>
                </c:pt>
                <c:pt idx="370">
                  <c:v>38.589561980219372</c:v>
                </c:pt>
                <c:pt idx="371">
                  <c:v>39.417182321654195</c:v>
                </c:pt>
                <c:pt idx="372">
                  <c:v>39.462127566654196</c:v>
                </c:pt>
                <c:pt idx="373">
                  <c:v>39.210968812654208</c:v>
                </c:pt>
                <c:pt idx="374">
                  <c:v>38.657375421654194</c:v>
                </c:pt>
                <c:pt idx="375">
                  <c:v>37.798008023654212</c:v>
                </c:pt>
                <c:pt idx="376">
                  <c:v>37.255367110149166</c:v>
                </c:pt>
                <c:pt idx="377">
                  <c:v>35.551855554654118</c:v>
                </c:pt>
                <c:pt idx="378">
                  <c:v>34.257710149654216</c:v>
                </c:pt>
                <c:pt idx="379">
                  <c:v>-10.687098144545644</c:v>
                </c:pt>
                <c:pt idx="380">
                  <c:v>30.781121560654299</c:v>
                </c:pt>
                <c:pt idx="381">
                  <c:v>28.809710746675627</c:v>
                </c:pt>
                <c:pt idx="382">
                  <c:v>27.061488360654522</c:v>
                </c:pt>
                <c:pt idx="383">
                  <c:v>22.973185960653836</c:v>
                </c:pt>
                <c:pt idx="384">
                  <c:v>20.427602660654372</c:v>
                </c:pt>
                <c:pt idx="385">
                  <c:v>19.033242660654093</c:v>
                </c:pt>
                <c:pt idx="386">
                  <c:v>17.812638124069053</c:v>
                </c:pt>
                <c:pt idx="387">
                  <c:v>15.137344660653968</c:v>
                </c:pt>
                <c:pt idx="388">
                  <c:v>12.898491860653735</c:v>
                </c:pt>
                <c:pt idx="389">
                  <c:v>10.460171760654111</c:v>
                </c:pt>
                <c:pt idx="390">
                  <c:v>6.6706206606543299</c:v>
                </c:pt>
                <c:pt idx="391">
                  <c:v>6.0170496606547772</c:v>
                </c:pt>
                <c:pt idx="392">
                  <c:v>4.5290528222703301</c:v>
                </c:pt>
                <c:pt idx="393">
                  <c:v>3.0375384606540479</c:v>
                </c:pt>
                <c:pt idx="394">
                  <c:v>1.1025524606543533</c:v>
                </c:pt>
                <c:pt idx="395">
                  <c:v>-2.9484872393453552</c:v>
                </c:pt>
                <c:pt idx="396">
                  <c:v>-3.2496946935124242</c:v>
                </c:pt>
                <c:pt idx="397">
                  <c:v>-7.2285538949015518</c:v>
                </c:pt>
                <c:pt idx="398">
                  <c:v>-8.8355225393457033</c:v>
                </c:pt>
                <c:pt idx="399">
                  <c:v>-11.591636039345332</c:v>
                </c:pt>
                <c:pt idx="400">
                  <c:v>-12.903771339345052</c:v>
                </c:pt>
                <c:pt idx="401">
                  <c:v>-12.961254939345359</c:v>
                </c:pt>
                <c:pt idx="402">
                  <c:v>-12.329687143693954</c:v>
                </c:pt>
                <c:pt idx="403">
                  <c:v>-11.497550339345437</c:v>
                </c:pt>
                <c:pt idx="404">
                  <c:v>-10.964026910774304</c:v>
                </c:pt>
                <c:pt idx="405">
                  <c:v>-19.761074589345952</c:v>
                </c:pt>
                <c:pt idx="406">
                  <c:v>-21.644658439346095</c:v>
                </c:pt>
                <c:pt idx="407">
                  <c:v>-24.306912839345806</c:v>
                </c:pt>
                <c:pt idx="408">
                  <c:v>-30.260207278739642</c:v>
                </c:pt>
                <c:pt idx="409">
                  <c:v>-33.543998039346093</c:v>
                </c:pt>
                <c:pt idx="410">
                  <c:v>-34.172903739346154</c:v>
                </c:pt>
                <c:pt idx="411">
                  <c:v>-34.80820913934599</c:v>
                </c:pt>
                <c:pt idx="412">
                  <c:v>-35.572823339345803</c:v>
                </c:pt>
                <c:pt idx="413">
                  <c:v>-36.140763036315782</c:v>
                </c:pt>
                <c:pt idx="414">
                  <c:v>-36.544744139345994</c:v>
                </c:pt>
                <c:pt idx="415">
                  <c:v>-36.884712594664954</c:v>
                </c:pt>
                <c:pt idx="416">
                  <c:v>-37.130687139345547</c:v>
                </c:pt>
                <c:pt idx="417">
                  <c:v>-36.784549739346204</c:v>
                </c:pt>
                <c:pt idx="418">
                  <c:v>-36.107656139345977</c:v>
                </c:pt>
                <c:pt idx="419">
                  <c:v>-34.627106539345604</c:v>
                </c:pt>
                <c:pt idx="420">
                  <c:v>-33.104668070528021</c:v>
                </c:pt>
                <c:pt idx="421">
                  <c:v>-30.524603039345859</c:v>
                </c:pt>
                <c:pt idx="422">
                  <c:v>-27.974986939345939</c:v>
                </c:pt>
                <c:pt idx="423">
                  <c:v>-25.863162739345682</c:v>
                </c:pt>
                <c:pt idx="424">
                  <c:v>-23.322401639345706</c:v>
                </c:pt>
                <c:pt idx="425">
                  <c:v>-21.672818804461713</c:v>
                </c:pt>
                <c:pt idx="426">
                  <c:v>-20.234005539345887</c:v>
                </c:pt>
                <c:pt idx="427">
                  <c:v>-18.958608939345268</c:v>
                </c:pt>
                <c:pt idx="428">
                  <c:v>-15.714009339345651</c:v>
                </c:pt>
                <c:pt idx="429">
                  <c:v>-12.729874239345934</c:v>
                </c:pt>
                <c:pt idx="430">
                  <c:v>-11.105792339345752</c:v>
                </c:pt>
                <c:pt idx="431">
                  <c:v>-1.3437851135392975</c:v>
                </c:pt>
                <c:pt idx="432">
                  <c:v>-0.56836183934569862</c:v>
                </c:pt>
                <c:pt idx="433">
                  <c:v>0.82543896065419664</c:v>
                </c:pt>
                <c:pt idx="434">
                  <c:v>1.5087006606539148</c:v>
                </c:pt>
                <c:pt idx="435">
                  <c:v>3.4403288606541782</c:v>
                </c:pt>
                <c:pt idx="436">
                  <c:v>5.268770334123368</c:v>
                </c:pt>
                <c:pt idx="437">
                  <c:v>6.4575879606543367</c:v>
                </c:pt>
                <c:pt idx="438">
                  <c:v>6.8225941074626855</c:v>
                </c:pt>
                <c:pt idx="439">
                  <c:v>11.458281660654048</c:v>
                </c:pt>
                <c:pt idx="440">
                  <c:v>14.403694460653924</c:v>
                </c:pt>
                <c:pt idx="441">
                  <c:v>15.023850760654398</c:v>
                </c:pt>
                <c:pt idx="442">
                  <c:v>17.234532771765451</c:v>
                </c:pt>
                <c:pt idx="443">
                  <c:v>18.18997276065393</c:v>
                </c:pt>
                <c:pt idx="444">
                  <c:v>19.671473760654742</c:v>
                </c:pt>
                <c:pt idx="445">
                  <c:v>21.307178121328292</c:v>
                </c:pt>
                <c:pt idx="446">
                  <c:v>26.31313666065423</c:v>
                </c:pt>
                <c:pt idx="447">
                  <c:v>26.848223293307644</c:v>
                </c:pt>
                <c:pt idx="448">
                  <c:v>29.264301307119069</c:v>
                </c:pt>
                <c:pt idx="449">
                  <c:v>-72.514385667825536</c:v>
                </c:pt>
                <c:pt idx="450">
                  <c:v>36.091292744654218</c:v>
                </c:pt>
                <c:pt idx="451">
                  <c:v>36.533232572654214</c:v>
                </c:pt>
                <c:pt idx="452">
                  <c:v>37.496390906654263</c:v>
                </c:pt>
                <c:pt idx="453">
                  <c:v>40.842187796286296</c:v>
                </c:pt>
                <c:pt idx="454">
                  <c:v>45.891061660654117</c:v>
                </c:pt>
                <c:pt idx="455">
                  <c:v>46.143163584123592</c:v>
                </c:pt>
                <c:pt idx="456">
                  <c:v>47.090142050654187</c:v>
                </c:pt>
                <c:pt idx="457">
                  <c:v>49.620957070654228</c:v>
                </c:pt>
                <c:pt idx="458">
                  <c:v>54.610527660654164</c:v>
                </c:pt>
                <c:pt idx="459">
                  <c:v>58.601405367724951</c:v>
                </c:pt>
                <c:pt idx="460">
                  <c:v>61.328551200654182</c:v>
                </c:pt>
                <c:pt idx="461">
                  <c:v>63.436149470654144</c:v>
                </c:pt>
                <c:pt idx="462">
                  <c:v>66.713303640654203</c:v>
                </c:pt>
                <c:pt idx="463">
                  <c:v>68.938756080654159</c:v>
                </c:pt>
                <c:pt idx="464">
                  <c:v>71.493864236741217</c:v>
                </c:pt>
                <c:pt idx="465">
                  <c:v>72.478820400654158</c:v>
                </c:pt>
                <c:pt idx="466">
                  <c:v>75.806645650654218</c:v>
                </c:pt>
                <c:pt idx="467">
                  <c:v>76.893488720654005</c:v>
                </c:pt>
                <c:pt idx="468">
                  <c:v>80.483709310654007</c:v>
                </c:pt>
                <c:pt idx="469">
                  <c:v>81.696274201470573</c:v>
                </c:pt>
                <c:pt idx="470">
                  <c:v>84.177829150653949</c:v>
                </c:pt>
                <c:pt idx="471">
                  <c:v>88.148297640654249</c:v>
                </c:pt>
                <c:pt idx="472">
                  <c:v>89.845083820653997</c:v>
                </c:pt>
                <c:pt idx="473">
                  <c:v>89.919258540654212</c:v>
                </c:pt>
                <c:pt idx="474">
                  <c:v>91.767023813715497</c:v>
                </c:pt>
                <c:pt idx="475">
                  <c:v>92.581228710654159</c:v>
                </c:pt>
                <c:pt idx="476">
                  <c:v>91.226778380653954</c:v>
                </c:pt>
                <c:pt idx="477">
                  <c:v>88.240568850654199</c:v>
                </c:pt>
                <c:pt idx="478">
                  <c:v>85.310621360654181</c:v>
                </c:pt>
                <c:pt idx="479">
                  <c:v>88.458792398027825</c:v>
                </c:pt>
                <c:pt idx="480">
                  <c:v>95.786028340654099</c:v>
                </c:pt>
                <c:pt idx="481">
                  <c:v>99.105447000653953</c:v>
                </c:pt>
                <c:pt idx="482">
                  <c:v>101.13236141065403</c:v>
                </c:pt>
                <c:pt idx="483">
                  <c:v>99.663652303511228</c:v>
                </c:pt>
                <c:pt idx="484">
                  <c:v>99.713287930654118</c:v>
                </c:pt>
                <c:pt idx="485">
                  <c:v>98.401921517797092</c:v>
                </c:pt>
                <c:pt idx="486">
                  <c:v>76.832366216209607</c:v>
                </c:pt>
                <c:pt idx="487">
                  <c:v>72.57509201065389</c:v>
                </c:pt>
                <c:pt idx="488">
                  <c:v>71.323312140653883</c:v>
                </c:pt>
                <c:pt idx="489">
                  <c:v>68.838227872775349</c:v>
                </c:pt>
                <c:pt idx="490">
                  <c:v>67.022501080654024</c:v>
                </c:pt>
                <c:pt idx="491">
                  <c:v>67.181757010653982</c:v>
                </c:pt>
                <c:pt idx="492">
                  <c:v>66.324244370654071</c:v>
                </c:pt>
                <c:pt idx="493">
                  <c:v>64.28483934954312</c:v>
                </c:pt>
                <c:pt idx="494">
                  <c:v>61.811963340654195</c:v>
                </c:pt>
                <c:pt idx="495">
                  <c:v>57.498167470654195</c:v>
                </c:pt>
                <c:pt idx="496">
                  <c:v>54.978599730654203</c:v>
                </c:pt>
                <c:pt idx="497">
                  <c:v>54.125691837124904</c:v>
                </c:pt>
                <c:pt idx="498">
                  <c:v>37.987390260654195</c:v>
                </c:pt>
                <c:pt idx="499">
                  <c:v>37.017428243987545</c:v>
                </c:pt>
                <c:pt idx="500">
                  <c:v>35.108270258654215</c:v>
                </c:pt>
                <c:pt idx="501">
                  <c:v>-135.9943329905459</c:v>
                </c:pt>
                <c:pt idx="502">
                  <c:v>30.170435260654244</c:v>
                </c:pt>
                <c:pt idx="503">
                  <c:v>28.582450960654114</c:v>
                </c:pt>
                <c:pt idx="504">
                  <c:v>27.139156660654269</c:v>
                </c:pt>
                <c:pt idx="505">
                  <c:v>19.494216008479889</c:v>
                </c:pt>
                <c:pt idx="506">
                  <c:v>17.656850960654552</c:v>
                </c:pt>
                <c:pt idx="507">
                  <c:v>16.441006060653876</c:v>
                </c:pt>
                <c:pt idx="508">
                  <c:v>12.704728060654286</c:v>
                </c:pt>
                <c:pt idx="509">
                  <c:v>10.611589860654192</c:v>
                </c:pt>
                <c:pt idx="510">
                  <c:v>7.7374897919677323</c:v>
                </c:pt>
                <c:pt idx="511">
                  <c:v>5.4850410135958407</c:v>
                </c:pt>
                <c:pt idx="512">
                  <c:v>3.9899116606542293</c:v>
                </c:pt>
                <c:pt idx="513">
                  <c:v>2.8945883101385412</c:v>
                </c:pt>
                <c:pt idx="514">
                  <c:v>1.389851660654756</c:v>
                </c:pt>
                <c:pt idx="515">
                  <c:v>0.12483096065375321</c:v>
                </c:pt>
                <c:pt idx="516">
                  <c:v>-2.853541218133671</c:v>
                </c:pt>
                <c:pt idx="517">
                  <c:v>-5.8131887393459909</c:v>
                </c:pt>
                <c:pt idx="518">
                  <c:v>-9.2940412393459226</c:v>
                </c:pt>
                <c:pt idx="519">
                  <c:v>-11.295962625060042</c:v>
                </c:pt>
                <c:pt idx="520">
                  <c:v>-9.4942802358973548</c:v>
                </c:pt>
                <c:pt idx="521">
                  <c:v>-9.5937234435116174</c:v>
                </c:pt>
                <c:pt idx="522">
                  <c:v>-8.8294365393461884</c:v>
                </c:pt>
                <c:pt idx="523">
                  <c:v>-8.1570759393460506</c:v>
                </c:pt>
                <c:pt idx="524">
                  <c:v>-8.1942563393455448</c:v>
                </c:pt>
                <c:pt idx="525">
                  <c:v>-9.212821039345549</c:v>
                </c:pt>
                <c:pt idx="526">
                  <c:v>-8.9205102958670768</c:v>
                </c:pt>
                <c:pt idx="527">
                  <c:v>-8.1613648393449267</c:v>
                </c:pt>
                <c:pt idx="528">
                  <c:v>-7.761253815536131</c:v>
                </c:pt>
                <c:pt idx="529">
                  <c:v>-4.2446576871718094</c:v>
                </c:pt>
                <c:pt idx="530">
                  <c:v>-3.4659971393456868</c:v>
                </c:pt>
                <c:pt idx="531">
                  <c:v>-2.668083839345627</c:v>
                </c:pt>
                <c:pt idx="532">
                  <c:v>-4.248616298529555</c:v>
                </c:pt>
                <c:pt idx="533">
                  <c:v>-4.9067995393454567</c:v>
                </c:pt>
                <c:pt idx="534">
                  <c:v>-3.9929962393457568</c:v>
                </c:pt>
                <c:pt idx="535">
                  <c:v>-1.8411996060120241</c:v>
                </c:pt>
                <c:pt idx="536">
                  <c:v>1.6971516606541854</c:v>
                </c:pt>
                <c:pt idx="537">
                  <c:v>2.3755879737848273</c:v>
                </c:pt>
                <c:pt idx="538">
                  <c:v>2.7346673606540435</c:v>
                </c:pt>
                <c:pt idx="539">
                  <c:v>1.888129460654796</c:v>
                </c:pt>
                <c:pt idx="540">
                  <c:v>1.9160814606546523</c:v>
                </c:pt>
                <c:pt idx="541">
                  <c:v>1.1937430892259613</c:v>
                </c:pt>
                <c:pt idx="542">
                  <c:v>2.9647007606537841</c:v>
                </c:pt>
                <c:pt idx="543">
                  <c:v>4.8029166606537981</c:v>
                </c:pt>
                <c:pt idx="544">
                  <c:v>6.9797222375775094</c:v>
                </c:pt>
                <c:pt idx="545">
                  <c:v>11.530259387926773</c:v>
                </c:pt>
                <c:pt idx="546">
                  <c:v>12.590849031788494</c:v>
                </c:pt>
                <c:pt idx="547">
                  <c:v>14.207582360654044</c:v>
                </c:pt>
                <c:pt idx="548">
                  <c:v>16.706989060654394</c:v>
                </c:pt>
                <c:pt idx="549">
                  <c:v>17.435718060653869</c:v>
                </c:pt>
                <c:pt idx="550">
                  <c:v>15.185184800189264</c:v>
                </c:pt>
                <c:pt idx="551">
                  <c:v>13.465910360653996</c:v>
                </c:pt>
                <c:pt idx="552">
                  <c:v>12.846158596137855</c:v>
                </c:pt>
                <c:pt idx="553">
                  <c:v>7.9906777927297501</c:v>
                </c:pt>
                <c:pt idx="554">
                  <c:v>7.4022496606544914</c:v>
                </c:pt>
                <c:pt idx="555">
                  <c:v>10.676451558613978</c:v>
                </c:pt>
                <c:pt idx="556">
                  <c:v>19.435105160653734</c:v>
                </c:pt>
                <c:pt idx="557">
                  <c:v>173.74862996979408</c:v>
                </c:pt>
                <c:pt idx="558">
                  <c:v>36.364219188654204</c:v>
                </c:pt>
                <c:pt idx="559">
                  <c:v>39.258516960654212</c:v>
                </c:pt>
                <c:pt idx="560">
                  <c:v>52.461072132876431</c:v>
                </c:pt>
                <c:pt idx="561">
                  <c:v>55.049997850654194</c:v>
                </c:pt>
                <c:pt idx="562">
                  <c:v>59.773962640654183</c:v>
                </c:pt>
                <c:pt idx="563">
                  <c:v>64.899806410654008</c:v>
                </c:pt>
                <c:pt idx="564">
                  <c:v>72.231029960654226</c:v>
                </c:pt>
                <c:pt idx="565">
                  <c:v>76.945809487184817</c:v>
                </c:pt>
                <c:pt idx="566">
                  <c:v>79.168071254857026</c:v>
                </c:pt>
                <c:pt idx="567">
                  <c:v>80.931732660654149</c:v>
                </c:pt>
                <c:pt idx="568">
                  <c:v>81.080533145190316</c:v>
                </c:pt>
                <c:pt idx="569">
                  <c:v>80.205817990654126</c:v>
                </c:pt>
                <c:pt idx="570">
                  <c:v>81.09121003065421</c:v>
                </c:pt>
                <c:pt idx="571">
                  <c:v>83.241211720654263</c:v>
                </c:pt>
                <c:pt idx="572">
                  <c:v>84.086620039601598</c:v>
                </c:pt>
                <c:pt idx="573">
                  <c:v>83.943307730654126</c:v>
                </c:pt>
                <c:pt idx="574">
                  <c:v>83.658126490653984</c:v>
                </c:pt>
                <c:pt idx="575">
                  <c:v>83.300066206108752</c:v>
                </c:pt>
                <c:pt idx="576">
                  <c:v>76.015504197691158</c:v>
                </c:pt>
                <c:pt idx="577">
                  <c:v>74.584171060654157</c:v>
                </c:pt>
                <c:pt idx="578">
                  <c:v>72.791612950654198</c:v>
                </c:pt>
                <c:pt idx="579">
                  <c:v>71.007997755391074</c:v>
                </c:pt>
                <c:pt idx="580">
                  <c:v>69.656765310653952</c:v>
                </c:pt>
                <c:pt idx="581">
                  <c:v>67.719168040654168</c:v>
                </c:pt>
                <c:pt idx="582">
                  <c:v>65.458755711674414</c:v>
                </c:pt>
                <c:pt idx="583">
                  <c:v>53.821892060654157</c:v>
                </c:pt>
                <c:pt idx="584">
                  <c:v>50.577686320654195</c:v>
                </c:pt>
                <c:pt idx="585">
                  <c:v>47.528656810654212</c:v>
                </c:pt>
                <c:pt idx="586">
                  <c:v>43.868191123154219</c:v>
                </c:pt>
                <c:pt idx="587">
                  <c:v>40.974513203654226</c:v>
                </c:pt>
                <c:pt idx="588">
                  <c:v>38.039605915654221</c:v>
                </c:pt>
                <c:pt idx="589">
                  <c:v>35.373075310654215</c:v>
                </c:pt>
                <c:pt idx="590">
                  <c:v>115.70986162945421</c:v>
                </c:pt>
                <c:pt idx="591">
                  <c:v>30.015223993987529</c:v>
                </c:pt>
                <c:pt idx="592">
                  <c:v>23.072095596824227</c:v>
                </c:pt>
                <c:pt idx="593">
                  <c:v>22.449838460654036</c:v>
                </c:pt>
                <c:pt idx="594">
                  <c:v>19.357394560654395</c:v>
                </c:pt>
                <c:pt idx="595">
                  <c:v>13.094099060653662</c:v>
                </c:pt>
                <c:pt idx="596">
                  <c:v>10.11739736065446</c:v>
                </c:pt>
                <c:pt idx="597">
                  <c:v>7.2661324606539779</c:v>
                </c:pt>
                <c:pt idx="598">
                  <c:v>7.9950692379740715</c:v>
                </c:pt>
                <c:pt idx="599">
                  <c:v>7.249643327320892</c:v>
                </c:pt>
                <c:pt idx="600">
                  <c:v>0.38066627603836922</c:v>
                </c:pt>
                <c:pt idx="601">
                  <c:v>-0.95502443934600578</c:v>
                </c:pt>
                <c:pt idx="602">
                  <c:v>-3.9232582393459547</c:v>
                </c:pt>
                <c:pt idx="603">
                  <c:v>-6.4892476393456562</c:v>
                </c:pt>
                <c:pt idx="604">
                  <c:v>-9.5096149393455249</c:v>
                </c:pt>
                <c:pt idx="605">
                  <c:v>-11.191273224402948</c:v>
                </c:pt>
                <c:pt idx="606">
                  <c:v>-12.923473849549696</c:v>
                </c:pt>
                <c:pt idx="607">
                  <c:v>-14.04744333934577</c:v>
                </c:pt>
                <c:pt idx="608">
                  <c:v>-14.706296298529836</c:v>
                </c:pt>
                <c:pt idx="609">
                  <c:v>-15.782527139346152</c:v>
                </c:pt>
                <c:pt idx="610">
                  <c:v>-16.701283439345303</c:v>
                </c:pt>
                <c:pt idx="611">
                  <c:v>-21.38103453934567</c:v>
                </c:pt>
                <c:pt idx="612">
                  <c:v>-24.224320890365895</c:v>
                </c:pt>
                <c:pt idx="613">
                  <c:v>-25.086409239345418</c:v>
                </c:pt>
                <c:pt idx="614">
                  <c:v>-25.841347570114774</c:v>
                </c:pt>
                <c:pt idx="615">
                  <c:v>-23.064907954730533</c:v>
                </c:pt>
                <c:pt idx="616">
                  <c:v>-21.913756470659166</c:v>
                </c:pt>
                <c:pt idx="617">
                  <c:v>-20.626030739345481</c:v>
                </c:pt>
                <c:pt idx="618">
                  <c:v>-19.544140865118887</c:v>
                </c:pt>
                <c:pt idx="619">
                  <c:v>-19.428016039346179</c:v>
                </c:pt>
                <c:pt idx="620">
                  <c:v>-17.232299939345875</c:v>
                </c:pt>
                <c:pt idx="621">
                  <c:v>-16.645369439345689</c:v>
                </c:pt>
                <c:pt idx="622">
                  <c:v>-14.620903239345992</c:v>
                </c:pt>
                <c:pt idx="623">
                  <c:v>-11.562578839345878</c:v>
                </c:pt>
                <c:pt idx="624">
                  <c:v>-9.0990343919767227</c:v>
                </c:pt>
                <c:pt idx="625">
                  <c:v>-8.7491643393458958</c:v>
                </c:pt>
                <c:pt idx="626">
                  <c:v>-8.3703960393459891</c:v>
                </c:pt>
                <c:pt idx="627">
                  <c:v>-5.7106973393458125</c:v>
                </c:pt>
                <c:pt idx="628">
                  <c:v>-2.7839887393460607</c:v>
                </c:pt>
                <c:pt idx="629">
                  <c:v>7.7769460654508446E-2</c:v>
                </c:pt>
                <c:pt idx="630">
                  <c:v>3.3991125553916959</c:v>
                </c:pt>
                <c:pt idx="631">
                  <c:v>5.0677622606540895</c:v>
                </c:pt>
                <c:pt idx="632">
                  <c:v>6.9858440135955107</c:v>
                </c:pt>
                <c:pt idx="633">
                  <c:v>16.51014029701787</c:v>
                </c:pt>
                <c:pt idx="634">
                  <c:v>18.226926560654874</c:v>
                </c:pt>
                <c:pt idx="635">
                  <c:v>20.194454960654287</c:v>
                </c:pt>
                <c:pt idx="636">
                  <c:v>25.853026660654631</c:v>
                </c:pt>
                <c:pt idx="637">
                  <c:v>28.746098660654091</c:v>
                </c:pt>
                <c:pt idx="638">
                  <c:v>-104.4922282201461</c:v>
                </c:pt>
                <c:pt idx="639">
                  <c:v>37.160483083654157</c:v>
                </c:pt>
                <c:pt idx="640">
                  <c:v>39.163687568987484</c:v>
                </c:pt>
                <c:pt idx="641">
                  <c:v>48.18185341822997</c:v>
                </c:pt>
                <c:pt idx="642">
                  <c:v>49.859382525654134</c:v>
                </c:pt>
                <c:pt idx="643">
                  <c:v>52.420963371994425</c:v>
                </c:pt>
                <c:pt idx="644">
                  <c:v>54.496086900654205</c:v>
                </c:pt>
                <c:pt idx="645">
                  <c:v>56.260413190654212</c:v>
                </c:pt>
                <c:pt idx="646">
                  <c:v>57.043941450654088</c:v>
                </c:pt>
                <c:pt idx="647">
                  <c:v>57.870083200654172</c:v>
                </c:pt>
                <c:pt idx="648">
                  <c:v>57.768192691266492</c:v>
                </c:pt>
                <c:pt idx="649">
                  <c:v>57.49476671834644</c:v>
                </c:pt>
                <c:pt idx="650">
                  <c:v>45.536065847467391</c:v>
                </c:pt>
                <c:pt idx="651">
                  <c:v>42.994200590654195</c:v>
                </c:pt>
                <c:pt idx="652">
                  <c:v>40.316959750654149</c:v>
                </c:pt>
                <c:pt idx="653">
                  <c:v>37.723909814654213</c:v>
                </c:pt>
                <c:pt idx="654">
                  <c:v>-59.330085172679155</c:v>
                </c:pt>
                <c:pt idx="655">
                  <c:v>17.62975666065423</c:v>
                </c:pt>
                <c:pt idx="656">
                  <c:v>16.759411206108989</c:v>
                </c:pt>
                <c:pt idx="657">
                  <c:v>13.359390460654367</c:v>
                </c:pt>
                <c:pt idx="658">
                  <c:v>10.092432660653571</c:v>
                </c:pt>
                <c:pt idx="659">
                  <c:v>6.1238099606543415</c:v>
                </c:pt>
                <c:pt idx="660">
                  <c:v>3.4280831606546371</c:v>
                </c:pt>
                <c:pt idx="661">
                  <c:v>0.15938816065465738</c:v>
                </c:pt>
                <c:pt idx="662">
                  <c:v>-0.86292797349204875</c:v>
                </c:pt>
                <c:pt idx="663">
                  <c:v>-11.509198539345752</c:v>
                </c:pt>
                <c:pt idx="664">
                  <c:v>-13.469528739345678</c:v>
                </c:pt>
                <c:pt idx="665">
                  <c:v>-15.870588339345687</c:v>
                </c:pt>
                <c:pt idx="666">
                  <c:v>-16.632718339345729</c:v>
                </c:pt>
                <c:pt idx="667">
                  <c:v>-20.116293539345786</c:v>
                </c:pt>
                <c:pt idx="668">
                  <c:v>-22.25273513934567</c:v>
                </c:pt>
                <c:pt idx="669">
                  <c:v>-24.036016806012491</c:v>
                </c:pt>
                <c:pt idx="670">
                  <c:v>-25.529186196488755</c:v>
                </c:pt>
                <c:pt idx="671">
                  <c:v>-25.089513939346109</c:v>
                </c:pt>
                <c:pt idx="672">
                  <c:v>-24.620261196488787</c:v>
                </c:pt>
                <c:pt idx="673">
                  <c:v>-24.774743339345459</c:v>
                </c:pt>
                <c:pt idx="674">
                  <c:v>-25.439502739345556</c:v>
                </c:pt>
                <c:pt idx="675">
                  <c:v>-25.610402939345846</c:v>
                </c:pt>
                <c:pt idx="676">
                  <c:v>-25.108962039345442</c:v>
                </c:pt>
                <c:pt idx="677">
                  <c:v>-24.216929839345426</c:v>
                </c:pt>
                <c:pt idx="678">
                  <c:v>-15.376473339345949</c:v>
                </c:pt>
                <c:pt idx="679">
                  <c:v>-13.943966432129002</c:v>
                </c:pt>
                <c:pt idx="680">
                  <c:v>-11.283023139345568</c:v>
                </c:pt>
                <c:pt idx="681">
                  <c:v>-9.3303601393452027</c:v>
                </c:pt>
                <c:pt idx="682">
                  <c:v>-8.2209639393462908</c:v>
                </c:pt>
                <c:pt idx="683">
                  <c:v>-7.4348494931922042</c:v>
                </c:pt>
                <c:pt idx="684">
                  <c:v>2.4203171691288503</c:v>
                </c:pt>
                <c:pt idx="685">
                  <c:v>5.2058408606538364</c:v>
                </c:pt>
                <c:pt idx="686">
                  <c:v>7.802432960654528</c:v>
                </c:pt>
                <c:pt idx="687">
                  <c:v>11.844221660654316</c:v>
                </c:pt>
                <c:pt idx="688">
                  <c:v>14.901717160655025</c:v>
                </c:pt>
                <c:pt idx="689">
                  <c:v>18.109394007592641</c:v>
                </c:pt>
                <c:pt idx="690">
                  <c:v>21.03995866065388</c:v>
                </c:pt>
                <c:pt idx="691">
                  <c:v>22.64463560802244</c:v>
                </c:pt>
                <c:pt idx="692">
                  <c:v>29.875270871180476</c:v>
                </c:pt>
                <c:pt idx="693">
                  <c:v>31.384063960654061</c:v>
                </c:pt>
                <c:pt idx="694">
                  <c:v>105.46836561615405</c:v>
                </c:pt>
                <c:pt idx="695">
                  <c:v>37.348999016350405</c:v>
                </c:pt>
                <c:pt idx="696">
                  <c:v>41.417434715654117</c:v>
                </c:pt>
                <c:pt idx="697">
                  <c:v>44.29711775565422</c:v>
                </c:pt>
                <c:pt idx="698">
                  <c:v>45.888585385654196</c:v>
                </c:pt>
                <c:pt idx="699">
                  <c:v>47.890604660654155</c:v>
                </c:pt>
                <c:pt idx="700">
                  <c:v>49.350086300654134</c:v>
                </c:pt>
                <c:pt idx="701">
                  <c:v>50.86502003820523</c:v>
                </c:pt>
                <c:pt idx="702">
                  <c:v>52.215271570654224</c:v>
                </c:pt>
                <c:pt idx="703">
                  <c:v>52.85839749065412</c:v>
                </c:pt>
                <c:pt idx="704">
                  <c:v>52.984170280654197</c:v>
                </c:pt>
                <c:pt idx="705">
                  <c:v>52.765068610654211</c:v>
                </c:pt>
                <c:pt idx="706">
                  <c:v>52.075277629726344</c:v>
                </c:pt>
                <c:pt idx="707">
                  <c:v>50.809602936516299</c:v>
                </c:pt>
                <c:pt idx="708">
                  <c:v>41.273635713987552</c:v>
                </c:pt>
                <c:pt idx="709">
                  <c:v>39.691344254593595</c:v>
                </c:pt>
                <c:pt idx="710">
                  <c:v>36.224346449654206</c:v>
                </c:pt>
                <c:pt idx="711">
                  <c:v>-114.44361911954573</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-7.4558758393456976</c:v>
                </c:pt>
                <c:pt idx="720">
                  <c:v>-11.417521939345534</c:v>
                </c:pt>
                <c:pt idx="721">
                  <c:v>-16.484189839346087</c:v>
                </c:pt>
                <c:pt idx="722">
                  <c:v>-19.931560139345606</c:v>
                </c:pt>
                <c:pt idx="723">
                  <c:v>-21.943242318938029</c:v>
                </c:pt>
                <c:pt idx="724">
                  <c:v>-23.821813339345624</c:v>
                </c:pt>
                <c:pt idx="725">
                  <c:v>-28.387936962534411</c:v>
                </c:pt>
                <c:pt idx="726">
                  <c:v>-31.015922139345662</c:v>
                </c:pt>
                <c:pt idx="727">
                  <c:v>-33.585175439345505</c:v>
                </c:pt>
                <c:pt idx="728">
                  <c:v>-37.889610639345904</c:v>
                </c:pt>
                <c:pt idx="729">
                  <c:v>-37.769621502611074</c:v>
                </c:pt>
                <c:pt idx="730">
                  <c:v>-39.12671573934589</c:v>
                </c:pt>
                <c:pt idx="731">
                  <c:v>-41.495168939346009</c:v>
                </c:pt>
                <c:pt idx="732">
                  <c:v>-47.09720333934581</c:v>
                </c:pt>
                <c:pt idx="733">
                  <c:v>-46.588104349446645</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-60.232615039345511</c:v>
                </c:pt>
                <c:pt idx="743">
                  <c:v>-59.900204539345673</c:v>
                </c:pt>
                <c:pt idx="744">
                  <c:v>-59.704668639345634</c:v>
                </c:pt>
                <c:pt idx="745">
                  <c:v>-58.864293756012557</c:v>
                </c:pt>
                <c:pt idx="746">
                  <c:v>-58.128814339345361</c:v>
                </c:pt>
                <c:pt idx="747">
                  <c:v>-57.325438339345567</c:v>
                </c:pt>
                <c:pt idx="748">
                  <c:v>-56.598423339345857</c:v>
                </c:pt>
                <c:pt idx="749">
                  <c:v>-49.164984062237139</c:v>
                </c:pt>
                <c:pt idx="750">
                  <c:v>-46.565164539345446</c:v>
                </c:pt>
                <c:pt idx="751">
                  <c:v>-44.224690278121393</c:v>
                </c:pt>
                <c:pt idx="752">
                  <c:v>-41.797431539345155</c:v>
                </c:pt>
                <c:pt idx="753">
                  <c:v>-42.725321339345214</c:v>
                </c:pt>
                <c:pt idx="754">
                  <c:v>-41.60420423934579</c:v>
                </c:pt>
                <c:pt idx="755">
                  <c:v>-39.179451739346227</c:v>
                </c:pt>
                <c:pt idx="756">
                  <c:v>-38.042063339345759</c:v>
                </c:pt>
                <c:pt idx="757">
                  <c:v>-25.965403339345745</c:v>
                </c:pt>
                <c:pt idx="758">
                  <c:v>-24.757735254239549</c:v>
                </c:pt>
                <c:pt idx="759">
                  <c:v>-22.551443539345506</c:v>
                </c:pt>
                <c:pt idx="760">
                  <c:v>-20.402612339345968</c:v>
                </c:pt>
                <c:pt idx="761">
                  <c:v>-20.162455539345871</c:v>
                </c:pt>
                <c:pt idx="762">
                  <c:v>-18.448261483675687</c:v>
                </c:pt>
                <c:pt idx="763">
                  <c:v>-17.912394939345877</c:v>
                </c:pt>
                <c:pt idx="764">
                  <c:v>-16.660451884800292</c:v>
                </c:pt>
                <c:pt idx="765">
                  <c:v>-7.9501778393459848</c:v>
                </c:pt>
                <c:pt idx="766">
                  <c:v>-5.6733118393456685</c:v>
                </c:pt>
                <c:pt idx="767">
                  <c:v>-4.3859180829354045</c:v>
                </c:pt>
                <c:pt idx="768">
                  <c:v>-1.5384698393459644</c:v>
                </c:pt>
                <c:pt idx="769">
                  <c:v>7.5660160654535971E-2</c:v>
                </c:pt>
                <c:pt idx="770">
                  <c:v>1.8632598606538981</c:v>
                </c:pt>
                <c:pt idx="771">
                  <c:v>2.8738333606539186</c:v>
                </c:pt>
                <c:pt idx="772">
                  <c:v>3.4846766606540878</c:v>
                </c:pt>
                <c:pt idx="773">
                  <c:v>5.8003072667150297</c:v>
                </c:pt>
                <c:pt idx="774">
                  <c:v>5.9748091606540514</c:v>
                </c:pt>
                <c:pt idx="775">
                  <c:v>5.9647946606546043</c:v>
                </c:pt>
                <c:pt idx="776">
                  <c:v>6.0244847606541532</c:v>
                </c:pt>
                <c:pt idx="777">
                  <c:v>5.2940522276652926</c:v>
                </c:pt>
                <c:pt idx="778">
                  <c:v>5.3213268606541515</c:v>
                </c:pt>
                <c:pt idx="779">
                  <c:v>3.5951346018304697</c:v>
                </c:pt>
                <c:pt idx="780">
                  <c:v>4.1660589333813505</c:v>
                </c:pt>
                <c:pt idx="781">
                  <c:v>3.7790919606545685</c:v>
                </c:pt>
                <c:pt idx="782">
                  <c:v>1.4037185606541698</c:v>
                </c:pt>
                <c:pt idx="783">
                  <c:v>0.69654951779710961</c:v>
                </c:pt>
                <c:pt idx="784">
                  <c:v>-1.4107202393457778</c:v>
                </c:pt>
                <c:pt idx="785">
                  <c:v>-3.812016439345816</c:v>
                </c:pt>
                <c:pt idx="786">
                  <c:v>-6.2985820393456606</c:v>
                </c:pt>
                <c:pt idx="787">
                  <c:v>-9.2762661393457506</c:v>
                </c:pt>
                <c:pt idx="788">
                  <c:v>-12.578972994518148</c:v>
                </c:pt>
                <c:pt idx="789">
                  <c:v>-13.242746743601232</c:v>
                </c:pt>
                <c:pt idx="790">
                  <c:v>-16.429904139345862</c:v>
                </c:pt>
                <c:pt idx="791">
                  <c:v>-18.012503739346414</c:v>
                </c:pt>
                <c:pt idx="792">
                  <c:v>-19.412141139345689</c:v>
                </c:pt>
                <c:pt idx="793">
                  <c:v>-20.758207039345866</c:v>
                </c:pt>
                <c:pt idx="794">
                  <c:v>-24.741999239345684</c:v>
                </c:pt>
                <c:pt idx="795">
                  <c:v>-26.723793629200987</c:v>
                </c:pt>
                <c:pt idx="796">
                  <c:v>-33.309266031653245</c:v>
                </c:pt>
                <c:pt idx="797">
                  <c:v>-33.949069639345353</c:v>
                </c:pt>
                <c:pt idx="798">
                  <c:v>-34.847887539345763</c:v>
                </c:pt>
                <c:pt idx="799">
                  <c:v>-37.955328639345737</c:v>
                </c:pt>
                <c:pt idx="800">
                  <c:v>-41.425212039345581</c:v>
                </c:pt>
                <c:pt idx="801">
                  <c:v>-42.849947639345963</c:v>
                </c:pt>
                <c:pt idx="802">
                  <c:v>-45.579569257713352</c:v>
                </c:pt>
                <c:pt idx="803">
                  <c:v>-45.667322639345969</c:v>
                </c:pt>
                <c:pt idx="804">
                  <c:v>-46.066930339346015</c:v>
                </c:pt>
                <c:pt idx="805">
                  <c:v>-47.231083339345595</c:v>
                </c:pt>
                <c:pt idx="806">
                  <c:v>-48.572892539346178</c:v>
                </c:pt>
                <c:pt idx="807">
                  <c:v>-49.288700239346205</c:v>
                </c:pt>
                <c:pt idx="808">
                  <c:v>-51.155276214345406</c:v>
                </c:pt>
                <c:pt idx="809">
                  <c:v>-52.58046773934575</c:v>
                </c:pt>
                <c:pt idx="810">
                  <c:v>-52.517485039345658</c:v>
                </c:pt>
                <c:pt idx="811">
                  <c:v>-52.09531973934611</c:v>
                </c:pt>
                <c:pt idx="812">
                  <c:v>-50.785689739345742</c:v>
                </c:pt>
                <c:pt idx="813">
                  <c:v>-48.811359318727398</c:v>
                </c:pt>
                <c:pt idx="814">
                  <c:v>-47.252656739345014</c:v>
                </c:pt>
                <c:pt idx="815">
                  <c:v>-46.027581139345443</c:v>
                </c:pt>
                <c:pt idx="816">
                  <c:v>-44.568661239345772</c:v>
                </c:pt>
                <c:pt idx="817">
                  <c:v>-43.507076339345524</c:v>
                </c:pt>
                <c:pt idx="818">
                  <c:v>-42.476991792954152</c:v>
                </c:pt>
                <c:pt idx="819">
                  <c:v>-41.423851939345298</c:v>
                </c:pt>
                <c:pt idx="820">
                  <c:v>-40.387906539345359</c:v>
                </c:pt>
                <c:pt idx="821">
                  <c:v>-38.877507339345804</c:v>
                </c:pt>
                <c:pt idx="822">
                  <c:v>-37.814760839345745</c:v>
                </c:pt>
                <c:pt idx="823">
                  <c:v>-36.313857729590019</c:v>
                </c:pt>
                <c:pt idx="824">
                  <c:v>-34.972344939345703</c:v>
                </c:pt>
                <c:pt idx="825">
                  <c:v>-33.094386639346091</c:v>
                </c:pt>
                <c:pt idx="826">
                  <c:v>-31.487165439345912</c:v>
                </c:pt>
                <c:pt idx="827">
                  <c:v>-30.121395239345702</c:v>
                </c:pt>
                <c:pt idx="828">
                  <c:v>-28.498682926974674</c:v>
                </c:pt>
                <c:pt idx="829">
                  <c:v>-26.832600239345055</c:v>
                </c:pt>
                <c:pt idx="830">
                  <c:v>-26.235181239345629</c:v>
                </c:pt>
                <c:pt idx="831">
                  <c:v>-24.869559239345225</c:v>
                </c:pt>
                <c:pt idx="832">
                  <c:v>-24.287463139345487</c:v>
                </c:pt>
                <c:pt idx="833">
                  <c:v>-22.408500040376477</c:v>
                </c:pt>
                <c:pt idx="834">
                  <c:v>-20.784428539345871</c:v>
                </c:pt>
                <c:pt idx="835">
                  <c:v>-20.340160539346016</c:v>
                </c:pt>
                <c:pt idx="836">
                  <c:v>-18.402386139345882</c:v>
                </c:pt>
                <c:pt idx="837">
                  <c:v>-16.161890339345916</c:v>
                </c:pt>
                <c:pt idx="838">
                  <c:v>-14.017723839345479</c:v>
                </c:pt>
                <c:pt idx="839">
                  <c:v>-12.155665056517376</c:v>
                </c:pt>
                <c:pt idx="840">
                  <c:v>-9.2763952393464226</c:v>
                </c:pt>
                <c:pt idx="841">
                  <c:v>-7.3674782393451244</c:v>
                </c:pt>
                <c:pt idx="842">
                  <c:v>-5.6729533393460656</c:v>
                </c:pt>
                <c:pt idx="843">
                  <c:v>-5.8082739393453284</c:v>
                </c:pt>
                <c:pt idx="844">
                  <c:v>-4.9577683908921255</c:v>
                </c:pt>
                <c:pt idx="845">
                  <c:v>-4.6511157393456344</c:v>
                </c:pt>
                <c:pt idx="846">
                  <c:v>-2.0598252393455669</c:v>
                </c:pt>
                <c:pt idx="847">
                  <c:v>-0.37540593934619437</c:v>
                </c:pt>
                <c:pt idx="848">
                  <c:v>1.2720179606545261</c:v>
                </c:pt>
                <c:pt idx="849">
                  <c:v>3.1990366606542007</c:v>
                </c:pt>
                <c:pt idx="850">
                  <c:v>4.9296689606545181</c:v>
                </c:pt>
                <c:pt idx="851">
                  <c:v>5.9424942995433412</c:v>
                </c:pt>
                <c:pt idx="852">
                  <c:v>11.838267771765345</c:v>
                </c:pt>
                <c:pt idx="853">
                  <c:v>11.59645626065447</c:v>
                </c:pt>
                <c:pt idx="854">
                  <c:v>10.975043860654651</c:v>
                </c:pt>
                <c:pt idx="855">
                  <c:v>10.487986763747022</c:v>
                </c:pt>
                <c:pt idx="856">
                  <c:v>9.5087001606542998</c:v>
                </c:pt>
                <c:pt idx="857">
                  <c:v>8.779451460654272</c:v>
                </c:pt>
                <c:pt idx="858">
                  <c:v>7.1606619238117464</c:v>
                </c:pt>
                <c:pt idx="859">
                  <c:v>-0.79203733934571119</c:v>
                </c:pt>
                <c:pt idx="860">
                  <c:v>-2.8165547393459747</c:v>
                </c:pt>
                <c:pt idx="861">
                  <c:v>-4.3470486518452773</c:v>
                </c:pt>
                <c:pt idx="862">
                  <c:v>-6.1771184393458531</c:v>
                </c:pt>
                <c:pt idx="863">
                  <c:v>-9.1544509393454163</c:v>
                </c:pt>
                <c:pt idx="864">
                  <c:v>-11.61100363934554</c:v>
                </c:pt>
                <c:pt idx="865">
                  <c:v>-14.679454739345564</c:v>
                </c:pt>
                <c:pt idx="866">
                  <c:v>-16.174965298108475</c:v>
                </c:pt>
                <c:pt idx="867">
                  <c:v>-17.124913339345767</c:v>
                </c:pt>
                <c:pt idx="868">
                  <c:v>-19.830203339345729</c:v>
                </c:pt>
                <c:pt idx="869">
                  <c:v>-20.320553844396102</c:v>
                </c:pt>
                <c:pt idx="870">
                  <c:v>-21.662514939345279</c:v>
                </c:pt>
                <c:pt idx="871">
                  <c:v>-22.966295639345589</c:v>
                </c:pt>
                <c:pt idx="872">
                  <c:v>-25.307714339345836</c:v>
                </c:pt>
                <c:pt idx="873">
                  <c:v>-27.440777589345771</c:v>
                </c:pt>
                <c:pt idx="874">
                  <c:v>-28.877474339345781</c:v>
                </c:pt>
                <c:pt idx="875">
                  <c:v>-29.964947739346286</c:v>
                </c:pt>
                <c:pt idx="876">
                  <c:v>-30.507539436906526</c:v>
                </c:pt>
                <c:pt idx="877">
                  <c:v>-34.345863339345776</c:v>
                </c:pt>
                <c:pt idx="878">
                  <c:v>-35.077392193512992</c:v>
                </c:pt>
                <c:pt idx="879">
                  <c:v>-35.823753839346224</c:v>
                </c:pt>
                <c:pt idx="880">
                  <c:v>-37.958125504294571</c:v>
                </c:pt>
                <c:pt idx="881">
                  <c:v>-41.985165739346002</c:v>
                </c:pt>
                <c:pt idx="882">
                  <c:v>-43.2735044393458</c:v>
                </c:pt>
                <c:pt idx="883">
                  <c:v>-44.93138813934587</c:v>
                </c:pt>
                <c:pt idx="884">
                  <c:v>-44.249517874229639</c:v>
                </c:pt>
                <c:pt idx="885">
                  <c:v>-44.996043439345598</c:v>
                </c:pt>
                <c:pt idx="886">
                  <c:v>-45.599124172679758</c:v>
                </c:pt>
                <c:pt idx="887">
                  <c:v>-46.740260739345956</c:v>
                </c:pt>
                <c:pt idx="888">
                  <c:v>-48.332567639345825</c:v>
                </c:pt>
                <c:pt idx="889">
                  <c:v>-49.855791739345754</c:v>
                </c:pt>
                <c:pt idx="890">
                  <c:v>-49.375704737195349</c:v>
                </c:pt>
                <c:pt idx="891">
                  <c:v>-48.396786672679241</c:v>
                </c:pt>
                <c:pt idx="892">
                  <c:v>-38.370380244107821</c:v>
                </c:pt>
                <c:pt idx="893">
                  <c:v>-35.9460008393458</c:v>
                </c:pt>
                <c:pt idx="894">
                  <c:v>-34.014829539345698</c:v>
                </c:pt>
                <c:pt idx="895">
                  <c:v>-30.961195139345627</c:v>
                </c:pt>
                <c:pt idx="896">
                  <c:v>-28.634826638314991</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-32.993826539675993</c:v>
                </c:pt>
                <c:pt idx="4">
                  <c:v>-32.997007890009286</c:v>
                </c:pt>
                <c:pt idx="5">
                  <c:v>-32.999645253721042</c:v>
                </c:pt>
                <c:pt idx="6">
                  <c:v>-33.001665775459458</c:v>
                </c:pt>
                <c:pt idx="7">
                  <c:v>-33.003229736997525</c:v>
                </c:pt>
                <c:pt idx="8">
                  <c:v>-33.004298282147829</c:v>
                </c:pt>
                <c:pt idx="9">
                  <c:v>-33.825295520174343</c:v>
                </c:pt>
                <c:pt idx="10">
                  <c:v>-33.575527948349261</c:v>
                </c:pt>
                <c:pt idx="11">
                  <c:v>-33.565663333804252</c:v>
                </c:pt>
                <c:pt idx="12">
                  <c:v>-34.230016709841493</c:v>
                </c:pt>
                <c:pt idx="13">
                  <c:v>-34.913992460454246</c:v>
                </c:pt>
                <c:pt idx="14">
                  <c:v>-35.320112472864082</c:v>
                </c:pt>
                <c:pt idx="15">
                  <c:v>-35.741478681756227</c:v>
                </c:pt>
                <c:pt idx="16">
                  <c:v>-35.313725487079999</c:v>
                </c:pt>
                <c:pt idx="17">
                  <c:v>-34.734714869375807</c:v>
                </c:pt>
                <c:pt idx="18">
                  <c:v>-34.18937313794828</c:v>
                </c:pt>
                <c:pt idx="19">
                  <c:v>-33.694928154832326</c:v>
                </c:pt>
                <c:pt idx="20">
                  <c:v>-32.990455765429829</c:v>
                </c:pt>
                <c:pt idx="21">
                  <c:v>-32.339721483033429</c:v>
                </c:pt>
                <c:pt idx="22">
                  <c:v>-32.026924318419859</c:v>
                </c:pt>
                <c:pt idx="23">
                  <c:v>-32.024665802534287</c:v>
                </c:pt>
                <c:pt idx="24">
                  <c:v>-32.349406387712179</c:v>
                </c:pt>
                <c:pt idx="25">
                  <c:v>-32.603283001341964</c:v>
                </c:pt>
                <c:pt idx="26">
                  <c:v>-32.76532301633933</c:v>
                </c:pt>
                <c:pt idx="27">
                  <c:v>-32.903592758769321</c:v>
                </c:pt>
                <c:pt idx="28">
                  <c:v>-32.869724734532838</c:v>
                </c:pt>
                <c:pt idx="29">
                  <c:v>-32.440995278150815</c:v>
                </c:pt>
                <c:pt idx="30">
                  <c:v>-31.695398471537743</c:v>
                </c:pt>
                <c:pt idx="31">
                  <c:v>-31.05887583963829</c:v>
                </c:pt>
                <c:pt idx="32">
                  <c:v>-30.85566769421979</c:v>
                </c:pt>
                <c:pt idx="33">
                  <c:v>-31.359535302750999</c:v>
                </c:pt>
                <c:pt idx="34">
                  <c:v>-31.319212294403229</c:v>
                </c:pt>
                <c:pt idx="35">
                  <c:v>-31.34497394656853</c:v>
                </c:pt>
                <c:pt idx="36">
                  <c:v>-31.457496607902989</c:v>
                </c:pt>
                <c:pt idx="37">
                  <c:v>-31.535150698179052</c:v>
                </c:pt>
                <c:pt idx="38">
                  <c:v>-31.574390590306507</c:v>
                </c:pt>
                <c:pt idx="39">
                  <c:v>-31.598962271736522</c:v>
                </c:pt>
                <c:pt idx="40">
                  <c:v>-31.469979158066508</c:v>
                </c:pt>
                <c:pt idx="41">
                  <c:v>-31.256007848771528</c:v>
                </c:pt>
                <c:pt idx="42">
                  <c:v>-30.823601625668292</c:v>
                </c:pt>
                <c:pt idx="43">
                  <c:v>-30.596205503669069</c:v>
                </c:pt>
                <c:pt idx="44">
                  <c:v>-30.238160308969782</c:v>
                </c:pt>
                <c:pt idx="45">
                  <c:v>-29.939565080806595</c:v>
                </c:pt>
                <c:pt idx="46">
                  <c:v>-29.690778627710031</c:v>
                </c:pt>
                <c:pt idx="47">
                  <c:v>-29.433094107727289</c:v>
                </c:pt>
                <c:pt idx="48">
                  <c:v>-29.044964510027796</c:v>
                </c:pt>
                <c:pt idx="49">
                  <c:v>-28.44287331708059</c:v>
                </c:pt>
                <c:pt idx="50">
                  <c:v>-28.079441683419816</c:v>
                </c:pt>
                <c:pt idx="51">
                  <c:v>-29.552368031601532</c:v>
                </c:pt>
                <c:pt idx="52">
                  <c:v>-31.055796486796787</c:v>
                </c:pt>
                <c:pt idx="53">
                  <c:v>-32.847163860794424</c:v>
                </c:pt>
                <c:pt idx="54">
                  <c:v>-34.822053864330485</c:v>
                </c:pt>
                <c:pt idx="55">
                  <c:v>-36.70119736538976</c:v>
                </c:pt>
                <c:pt idx="56">
                  <c:v>-38.445985884887534</c:v>
                </c:pt>
                <c:pt idx="57">
                  <c:v>-39.64399499402856</c:v>
                </c:pt>
                <c:pt idx="58">
                  <c:v>-40.595073033015872</c:v>
                </c:pt>
                <c:pt idx="59">
                  <c:v>-41.484695154798992</c:v>
                </c:pt>
                <c:pt idx="60">
                  <c:v>-41.860691908021302</c:v>
                </c:pt>
                <c:pt idx="61">
                  <c:v>-41.245996739325562</c:v>
                </c:pt>
                <c:pt idx="62">
                  <c:v>-40.184076569103219</c:v>
                </c:pt>
                <c:pt idx="63">
                  <c:v>-38.407280265334741</c:v>
                </c:pt>
                <c:pt idx="64">
                  <c:v>-35.975776634021379</c:v>
                </c:pt>
                <c:pt idx="65">
                  <c:v>-32.912456826492004</c:v>
                </c:pt>
                <c:pt idx="66">
                  <c:v>-29.06844336119072</c:v>
                </c:pt>
                <c:pt idx="67">
                  <c:v>-25.168714980355759</c:v>
                </c:pt>
                <c:pt idx="68">
                  <c:v>-21.950222988930715</c:v>
                </c:pt>
                <c:pt idx="69">
                  <c:v>-16.754407625241242</c:v>
                </c:pt>
                <c:pt idx="70">
                  <c:v>-14.349962471343019</c:v>
                </c:pt>
                <c:pt idx="71">
                  <c:v>-12.256973943597748</c:v>
                </c:pt>
                <c:pt idx="72">
                  <c:v>-10.636632077905764</c:v>
                </c:pt>
                <c:pt idx="73">
                  <c:v>-9.4989860557017778</c:v>
                </c:pt>
                <c:pt idx="74">
                  <c:v>-8.7632101504232729</c:v>
                </c:pt>
                <c:pt idx="75">
                  <c:v>-8.4935773528523004</c:v>
                </c:pt>
                <c:pt idx="76">
                  <c:v>-8.6238087215390156</c:v>
                </c:pt>
                <c:pt idx="77">
                  <c:v>-11.472598662081054</c:v>
                </c:pt>
                <c:pt idx="78">
                  <c:v>-13.387538425670581</c:v>
                </c:pt>
                <c:pt idx="79">
                  <c:v>-15.932375841228296</c:v>
                </c:pt>
                <c:pt idx="80">
                  <c:v>-18.643823730812301</c:v>
                </c:pt>
                <c:pt idx="81">
                  <c:v>-21.373247464035273</c:v>
                </c:pt>
                <c:pt idx="82">
                  <c:v>-24.129413968152733</c:v>
                </c:pt>
                <c:pt idx="83">
                  <c:v>-26.843542934659027</c:v>
                </c:pt>
                <c:pt idx="84">
                  <c:v>-29.573491226410795</c:v>
                </c:pt>
                <c:pt idx="85">
                  <c:v>-32.134677382765801</c:v>
                </c:pt>
                <c:pt idx="86">
                  <c:v>-36.623441277622447</c:v>
                </c:pt>
                <c:pt idx="87">
                  <c:v>-38.655007887327827</c:v>
                </c:pt>
                <c:pt idx="88">
                  <c:v>-40.359842532256444</c:v>
                </c:pt>
                <c:pt idx="89">
                  <c:v>-41.811087127936588</c:v>
                </c:pt>
                <c:pt idx="90">
                  <c:v>-43.101904240392344</c:v>
                </c:pt>
                <c:pt idx="91">
                  <c:v>-44.231298179823</c:v>
                </c:pt>
                <c:pt idx="92">
                  <c:v>-45.192075694559968</c:v>
                </c:pt>
                <c:pt idx="93">
                  <c:v>-46.033287864018007</c:v>
                </c:pt>
                <c:pt idx="94">
                  <c:v>-46.690894834539336</c:v>
                </c:pt>
                <c:pt idx="95">
                  <c:v>-47.441392377772786</c:v>
                </c:pt>
                <c:pt idx="96">
                  <c:v>-47.869106716262294</c:v>
                </c:pt>
                <c:pt idx="97">
                  <c:v>-48.184342106627014</c:v>
                </c:pt>
                <c:pt idx="98">
                  <c:v>-48.079838390942314</c:v>
                </c:pt>
                <c:pt idx="99">
                  <c:v>-47.400603095177296</c:v>
                </c:pt>
                <c:pt idx="100">
                  <c:v>-46.236777716794506</c:v>
                </c:pt>
                <c:pt idx="101">
                  <c:v>-44.582543541748464</c:v>
                </c:pt>
                <c:pt idx="102">
                  <c:v>-42.320666595998397</c:v>
                </c:pt>
                <c:pt idx="103">
                  <c:v>-39.62882165289647</c:v>
                </c:pt>
                <c:pt idx="104">
                  <c:v>-34.798934432900317</c:v>
                </c:pt>
                <c:pt idx="105">
                  <c:v>-33.428282426658306</c:v>
                </c:pt>
                <c:pt idx="106">
                  <c:v>-32.526760597520763</c:v>
                </c:pt>
                <c:pt idx="107">
                  <c:v>-31.414720802732987</c:v>
                </c:pt>
                <c:pt idx="108">
                  <c:v>-29.751209712974799</c:v>
                </c:pt>
                <c:pt idx="109">
                  <c:v>-27.66904749040981</c:v>
                </c:pt>
                <c:pt idx="110">
                  <c:v>-25.344330375783755</c:v>
                </c:pt>
                <c:pt idx="111">
                  <c:v>-22.80736133814953</c:v>
                </c:pt>
                <c:pt idx="112">
                  <c:v>-20.16796253382654</c:v>
                </c:pt>
                <c:pt idx="113">
                  <c:v>-15.708457347990516</c:v>
                </c:pt>
                <c:pt idx="114">
                  <c:v>-14.198569051660058</c:v>
                </c:pt>
                <c:pt idx="115">
                  <c:v>-13.211558753487051</c:v>
                </c:pt>
                <c:pt idx="116">
                  <c:v>-12.639493679259322</c:v>
                </c:pt>
                <c:pt idx="117">
                  <c:v>-12.381158318139299</c:v>
                </c:pt>
                <c:pt idx="118">
                  <c:v>-12.559513074770294</c:v>
                </c:pt>
                <c:pt idx="119">
                  <c:v>-13.24186657956427</c:v>
                </c:pt>
                <c:pt idx="120">
                  <c:v>-14.187504752332813</c:v>
                </c:pt>
                <c:pt idx="121">
                  <c:v>-15.290253061337499</c:v>
                </c:pt>
                <c:pt idx="122">
                  <c:v>-18.904179613670227</c:v>
                </c:pt>
                <c:pt idx="123">
                  <c:v>-21.125743265119258</c:v>
                </c:pt>
                <c:pt idx="124">
                  <c:v>-23.181386139867016</c:v>
                </c:pt>
                <c:pt idx="125">
                  <c:v>-25.545964845617277</c:v>
                </c:pt>
                <c:pt idx="126">
                  <c:v>-28.079232831412998</c:v>
                </c:pt>
                <c:pt idx="127">
                  <c:v>-30.739754830545021</c:v>
                </c:pt>
                <c:pt idx="128">
                  <c:v>-33.48004372513622</c:v>
                </c:pt>
                <c:pt idx="129">
                  <c:v>-36.248940487611264</c:v>
                </c:pt>
                <c:pt idx="130">
                  <c:v>-38.931916505966498</c:v>
                </c:pt>
                <c:pt idx="131">
                  <c:v>-43.772285182481312</c:v>
                </c:pt>
                <c:pt idx="132">
                  <c:v>-45.897704055533744</c:v>
                </c:pt>
                <c:pt idx="133">
                  <c:v>-47.962123571582474</c:v>
                </c:pt>
                <c:pt idx="134">
                  <c:v>-49.570084884603183</c:v>
                </c:pt>
                <c:pt idx="135">
                  <c:v>-50.545894886793448</c:v>
                </c:pt>
                <c:pt idx="136">
                  <c:v>-50.985596359058036</c:v>
                </c:pt>
                <c:pt idx="137">
                  <c:v>-51.197760855644418</c:v>
                </c:pt>
                <c:pt idx="138">
                  <c:v>-51.416560046208296</c:v>
                </c:pt>
                <c:pt idx="139">
                  <c:v>-51.489896242672501</c:v>
                </c:pt>
                <c:pt idx="140">
                  <c:v>-49.77553211781413</c:v>
                </c:pt>
                <c:pt idx="141">
                  <c:v>-48.490533719403857</c:v>
                </c:pt>
                <c:pt idx="142">
                  <c:v>-47.089981877051244</c:v>
                </c:pt>
                <c:pt idx="143">
                  <c:v>-45.463058744638886</c:v>
                </c:pt>
                <c:pt idx="144">
                  <c:v>-43.837757858045045</c:v>
                </c:pt>
                <c:pt idx="145">
                  <c:v>-42.326048177936507</c:v>
                </c:pt>
                <c:pt idx="146">
                  <c:v>-40.832382339794783</c:v>
                </c:pt>
                <c:pt idx="147">
                  <c:v>-35.764039555494776</c:v>
                </c:pt>
                <c:pt idx="148">
                  <c:v>-33.804366606301528</c:v>
                </c:pt>
                <c:pt idx="149">
                  <c:v>-31.59256071488258</c:v>
                </c:pt>
                <c:pt idx="150">
                  <c:v>-29.048714132099999</c:v>
                </c:pt>
                <c:pt idx="151">
                  <c:v>-25.939631450004015</c:v>
                </c:pt>
                <c:pt idx="152">
                  <c:v>-22.540769037233261</c:v>
                </c:pt>
                <c:pt idx="153">
                  <c:v>-19.124202774133529</c:v>
                </c:pt>
                <c:pt idx="154">
                  <c:v>-15.950531394734265</c:v>
                </c:pt>
                <c:pt idx="155">
                  <c:v>-13.524895047699545</c:v>
                </c:pt>
                <c:pt idx="156">
                  <c:v>-11.940407728818286</c:v>
                </c:pt>
                <c:pt idx="157">
                  <c:v>-10.564879271072755</c:v>
                </c:pt>
                <c:pt idx="158">
                  <c:v>-10.521389483461798</c:v>
                </c:pt>
                <c:pt idx="159">
                  <c:v>-10.775188384716785</c:v>
                </c:pt>
                <c:pt idx="160">
                  <c:v>-11.400078445549799</c:v>
                </c:pt>
                <c:pt idx="161">
                  <c:v>-12.54394145771829</c:v>
                </c:pt>
                <c:pt idx="162">
                  <c:v>-14.076293487318765</c:v>
                </c:pt>
                <c:pt idx="163">
                  <c:v>-16.255518465705052</c:v>
                </c:pt>
                <c:pt idx="164">
                  <c:v>-25.853904986821533</c:v>
                </c:pt>
                <c:pt idx="165">
                  <c:v>-29.6409844237131</c:v>
                </c:pt>
                <c:pt idx="166">
                  <c:v>-33.18940430131795</c:v>
                </c:pt>
                <c:pt idx="167">
                  <c:v>-36.314811439094377</c:v>
                </c:pt>
                <c:pt idx="168">
                  <c:v>-39.340673882087245</c:v>
                </c:pt>
                <c:pt idx="169">
                  <c:v>-42.30609552576874</c:v>
                </c:pt>
                <c:pt idx="170">
                  <c:v>-45.261297992196255</c:v>
                </c:pt>
                <c:pt idx="171">
                  <c:v>-48.201919674347245</c:v>
                </c:pt>
                <c:pt idx="172">
                  <c:v>-50.948687838167004</c:v>
                </c:pt>
                <c:pt idx="173">
                  <c:v>-55.964686481179498</c:v>
                </c:pt>
                <c:pt idx="174">
                  <c:v>-58.503195195234809</c:v>
                </c:pt>
                <c:pt idx="175">
                  <c:v>-60.79969786087355</c:v>
                </c:pt>
                <c:pt idx="176">
                  <c:v>-62.817625948843784</c:v>
                </c:pt>
                <c:pt idx="177">
                  <c:v>-64.808558700702719</c:v>
                </c:pt>
                <c:pt idx="178">
                  <c:v>-66.883775379791587</c:v>
                </c:pt>
                <c:pt idx="179">
                  <c:v>-68.890362318100472</c:v>
                </c:pt>
                <c:pt idx="180">
                  <c:v>-70.895001590021579</c:v>
                </c:pt>
                <c:pt idx="181">
                  <c:v>-72.722582930562595</c:v>
                </c:pt>
                <c:pt idx="182">
                  <c:v>-75.563834770772814</c:v>
                </c:pt>
                <c:pt idx="183">
                  <c:v>-76.226157911025041</c:v>
                </c:pt>
                <c:pt idx="184">
                  <c:v>-76.48333730057314</c:v>
                </c:pt>
                <c:pt idx="185">
                  <c:v>-76.524180010425809</c:v>
                </c:pt>
                <c:pt idx="186">
                  <c:v>-76.437632710287303</c:v>
                </c:pt>
                <c:pt idx="187">
                  <c:v>-76.093731167757156</c:v>
                </c:pt>
                <c:pt idx="188">
                  <c:v>-75.28132114711903</c:v>
                </c:pt>
                <c:pt idx="189">
                  <c:v>-73.915186172648518</c:v>
                </c:pt>
                <c:pt idx="190">
                  <c:v>-72.138020735101279</c:v>
                </c:pt>
                <c:pt idx="191">
                  <c:v>-67.779930198060839</c:v>
                </c:pt>
                <c:pt idx="192">
                  <c:v>-65.473470634432289</c:v>
                </c:pt>
                <c:pt idx="193">
                  <c:v>-63.063478759800255</c:v>
                </c:pt>
                <c:pt idx="194">
                  <c:v>-60.678952258906072</c:v>
                </c:pt>
                <c:pt idx="195">
                  <c:v>-58.342918279735052</c:v>
                </c:pt>
                <c:pt idx="196">
                  <c:v>-55.995319727825112</c:v>
                </c:pt>
                <c:pt idx="197">
                  <c:v>-53.600146631616198</c:v>
                </c:pt>
                <c:pt idx="198">
                  <c:v>-51.057431735288745</c:v>
                </c:pt>
                <c:pt idx="199">
                  <c:v>-48.384373758735755</c:v>
                </c:pt>
                <c:pt idx="200">
                  <c:v>-43.583244974348744</c:v>
                </c:pt>
                <c:pt idx="201">
                  <c:v>-41.433536127224052</c:v>
                </c:pt>
                <c:pt idx="202">
                  <c:v>-39.445979006634786</c:v>
                </c:pt>
                <c:pt idx="203">
                  <c:v>-37.589168099214021</c:v>
                </c:pt>
                <c:pt idx="204">
                  <c:v>-35.718116399155619</c:v>
                </c:pt>
                <c:pt idx="205">
                  <c:v>-33.749491955817497</c:v>
                </c:pt>
                <c:pt idx="206">
                  <c:v>-31.799775904614307</c:v>
                </c:pt>
                <c:pt idx="207">
                  <c:v>-29.982127176946278</c:v>
                </c:pt>
                <c:pt idx="208">
                  <c:v>-28.242433675005255</c:v>
                </c:pt>
                <c:pt idx="209">
                  <c:v>-20.825676358862779</c:v>
                </c:pt>
                <c:pt idx="210">
                  <c:v>-18.784604554344998</c:v>
                </c:pt>
                <c:pt idx="211">
                  <c:v>-16.665431813397241</c:v>
                </c:pt>
                <c:pt idx="212">
                  <c:v>-14.427495136033825</c:v>
                </c:pt>
                <c:pt idx="213">
                  <c:v>-12.259800731222304</c:v>
                </c:pt>
                <c:pt idx="214">
                  <c:v>-10.318871035367296</c:v>
                </c:pt>
                <c:pt idx="215">
                  <c:v>-8.4300572006990251</c:v>
                </c:pt>
                <c:pt idx="216">
                  <c:v>-1.9469752086667447</c:v>
                </c:pt>
                <c:pt idx="217">
                  <c:v>0.62818460403821064</c:v>
                </c:pt>
                <c:pt idx="218">
                  <c:v>3.3170521917899642</c:v>
                </c:pt>
                <c:pt idx="219">
                  <c:v>6.1121914517477096</c:v>
                </c:pt>
                <c:pt idx="220">
                  <c:v>8.9431561163762048</c:v>
                </c:pt>
                <c:pt idx="221">
                  <c:v>11.75335214890425</c:v>
                </c:pt>
                <c:pt idx="222">
                  <c:v>14.465669445678218</c:v>
                </c:pt>
                <c:pt idx="223">
                  <c:v>21.614741630637184</c:v>
                </c:pt>
                <c:pt idx="224">
                  <c:v>23.526932318976428</c:v>
                </c:pt>
                <c:pt idx="225">
                  <c:v>25.314579213042236</c:v>
                </c:pt>
                <c:pt idx="226">
                  <c:v>27.03916251515551</c:v>
                </c:pt>
                <c:pt idx="227">
                  <c:v>28.728872389185963</c:v>
                </c:pt>
                <c:pt idx="228">
                  <c:v>30.290997972288494</c:v>
                </c:pt>
                <c:pt idx="229">
                  <c:v>31.579313717687967</c:v>
                </c:pt>
                <c:pt idx="230">
                  <c:v>32.518059774237706</c:v>
                </c:pt>
                <c:pt idx="231">
                  <c:v>33.044347402828407</c:v>
                </c:pt>
                <c:pt idx="232">
                  <c:v>31.201913284700186</c:v>
                </c:pt>
                <c:pt idx="233">
                  <c:v>29.721958823644776</c:v>
                </c:pt>
                <c:pt idx="234">
                  <c:v>27.925763568377924</c:v>
                </c:pt>
                <c:pt idx="235">
                  <c:v>25.728883309896958</c:v>
                </c:pt>
                <c:pt idx="236">
                  <c:v>23.034527285692491</c:v>
                </c:pt>
                <c:pt idx="237">
                  <c:v>20.147852562553737</c:v>
                </c:pt>
                <c:pt idx="238">
                  <c:v>17.517609247358507</c:v>
                </c:pt>
                <c:pt idx="239">
                  <c:v>14.962581796686976</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-15.10349079718431</c:v>
                </c:pt>
                <c:pt idx="248">
                  <c:v>-17.805875481085515</c:v>
                </c:pt>
                <c:pt idx="249">
                  <c:v>-28.557091079585064</c:v>
                </c:pt>
                <c:pt idx="250">
                  <c:v>-31.397930072805252</c:v>
                </c:pt>
                <c:pt idx="251">
                  <c:v>-34.206746710685032</c:v>
                </c:pt>
                <c:pt idx="252">
                  <c:v>-36.784451603656947</c:v>
                </c:pt>
                <c:pt idx="253">
                  <c:v>-39.221025967410753</c:v>
                </c:pt>
                <c:pt idx="254">
                  <c:v>-41.525018163147763</c:v>
                </c:pt>
                <c:pt idx="255">
                  <c:v>-43.672682203416457</c:v>
                </c:pt>
                <c:pt idx="256">
                  <c:v>-52.999065699538335</c:v>
                </c:pt>
                <c:pt idx="257">
                  <c:v>-55.45895377565904</c:v>
                </c:pt>
                <c:pt idx="258">
                  <c:v>-57.947891708793399</c:v>
                </c:pt>
                <c:pt idx="259">
                  <c:v>-60.445849134400305</c:v>
                </c:pt>
                <c:pt idx="260">
                  <c:v>-62.865035354346787</c:v>
                </c:pt>
                <c:pt idx="261">
                  <c:v>-64.735198219120988</c:v>
                </c:pt>
                <c:pt idx="262">
                  <c:v>-65.784543555735524</c:v>
                </c:pt>
                <c:pt idx="263">
                  <c:v>-65.089595789239823</c:v>
                </c:pt>
                <c:pt idx="264">
                  <c:v>-64.148328937539887</c:v>
                </c:pt>
                <c:pt idx="265">
                  <c:v>-62.922591081752785</c:v>
                </c:pt>
                <c:pt idx="266">
                  <c:v>-61.67521032965135</c:v>
                </c:pt>
                <c:pt idx="267">
                  <c:v>-60.257916327605017</c:v>
                </c:pt>
                <c:pt idx="268">
                  <c:v>-58.672496460229524</c:v>
                </c:pt>
                <c:pt idx="269">
                  <c:v>-56.926046838725561</c:v>
                </c:pt>
                <c:pt idx="270">
                  <c:v>-55.12269718797603</c:v>
                </c:pt>
                <c:pt idx="271">
                  <c:v>-53.312455421007996</c:v>
                </c:pt>
                <c:pt idx="272">
                  <c:v>-49.641954259997746</c:v>
                </c:pt>
                <c:pt idx="273">
                  <c:v>-47.591046983075053</c:v>
                </c:pt>
                <c:pt idx="274">
                  <c:v>-45.408286091646694</c:v>
                </c:pt>
                <c:pt idx="275">
                  <c:v>-43.327333267910781</c:v>
                </c:pt>
                <c:pt idx="276">
                  <c:v>-41.026104718494253</c:v>
                </c:pt>
                <c:pt idx="277">
                  <c:v>-38.287962628250284</c:v>
                </c:pt>
                <c:pt idx="278">
                  <c:v>-35.33802517519905</c:v>
                </c:pt>
                <c:pt idx="279">
                  <c:v>-32.317214036552294</c:v>
                </c:pt>
                <c:pt idx="280">
                  <c:v>-29.200476685562261</c:v>
                </c:pt>
                <c:pt idx="281">
                  <c:v>-22.602676657614325</c:v>
                </c:pt>
                <c:pt idx="282">
                  <c:v>-19.734312912730786</c:v>
                </c:pt>
                <c:pt idx="283">
                  <c:v>-17.224038075756823</c:v>
                </c:pt>
                <c:pt idx="284">
                  <c:v>-14.99769997029575</c:v>
                </c:pt>
                <c:pt idx="285">
                  <c:v>-12.873412783697573</c:v>
                </c:pt>
                <c:pt idx="286">
                  <c:v>-10.755187162315053</c:v>
                </c:pt>
                <c:pt idx="287">
                  <c:v>-8.6645300058067569</c:v>
                </c:pt>
                <c:pt idx="288">
                  <c:v>-6.5926646728705691</c:v>
                </c:pt>
                <c:pt idx="289">
                  <c:v>-4.6206645982628061</c:v>
                </c:pt>
                <c:pt idx="290">
                  <c:v>-0.18112177864077217</c:v>
                </c:pt>
                <c:pt idx="291">
                  <c:v>2.239589546656481</c:v>
                </c:pt>
                <c:pt idx="292">
                  <c:v>4.6116432114347434</c:v>
                </c:pt>
                <c:pt idx="293">
                  <c:v>7.0285466303786848</c:v>
                </c:pt>
                <c:pt idx="294">
                  <c:v>9.5078336579980007</c:v>
                </c:pt>
                <c:pt idx="295">
                  <c:v>12.252576443055952</c:v>
                </c:pt>
                <c:pt idx="296">
                  <c:v>15.188375100961002</c:v>
                </c:pt>
                <c:pt idx="297">
                  <c:v>18.149303997988454</c:v>
                </c:pt>
                <c:pt idx="298">
                  <c:v>25.609682241373889</c:v>
                </c:pt>
                <c:pt idx="299">
                  <c:v>27.168029060263649</c:v>
                </c:pt>
                <c:pt idx="300">
                  <c:v>27.918021473062481</c:v>
                </c:pt>
                <c:pt idx="301">
                  <c:v>28.244530014762194</c:v>
                </c:pt>
                <c:pt idx="302">
                  <c:v>28.330285620085277</c:v>
                </c:pt>
                <c:pt idx="303">
                  <c:v>28.045984611816948</c:v>
                </c:pt>
                <c:pt idx="304">
                  <c:v>27.136060132180731</c:v>
                </c:pt>
                <c:pt idx="305">
                  <c:v>25.589166174491186</c:v>
                </c:pt>
                <c:pt idx="306">
                  <c:v>16.029009284632959</c:v>
                </c:pt>
                <c:pt idx="307">
                  <c:v>13.31212638585397</c:v>
                </c:pt>
                <c:pt idx="308">
                  <c:v>10.541971654316212</c:v>
                </c:pt>
                <c:pt idx="309">
                  <c:v>7.7882433759502412</c:v>
                </c:pt>
                <c:pt idx="310">
                  <c:v>5.1214558166192203</c:v>
                </c:pt>
                <c:pt idx="311">
                  <c:v>2.3612385549782267</c:v>
                </c:pt>
                <c:pt idx="312">
                  <c:v>-0.40878989395128035</c:v>
                </c:pt>
                <c:pt idx="313">
                  <c:v>-3.2276314281485292</c:v>
                </c:pt>
                <c:pt idx="314">
                  <c:v>-11.176470801809799</c:v>
                </c:pt>
                <c:pt idx="315">
                  <c:v>-13.768460200630045</c:v>
                </c:pt>
                <c:pt idx="316">
                  <c:v>-16.237620334439782</c:v>
                </c:pt>
                <c:pt idx="317">
                  <c:v>-18.642050917267511</c:v>
                </c:pt>
                <c:pt idx="318">
                  <c:v>-21.03812256280699</c:v>
                </c:pt>
                <c:pt idx="319">
                  <c:v>-23.07186026197629</c:v>
                </c:pt>
                <c:pt idx="320">
                  <c:v>-24.934417028091048</c:v>
                </c:pt>
                <c:pt idx="321">
                  <c:v>-32.701161737096001</c:v>
                </c:pt>
                <c:pt idx="322">
                  <c:v>-34.823982102624306</c:v>
                </c:pt>
                <c:pt idx="323">
                  <c:v>-36.896430278369564</c:v>
                </c:pt>
                <c:pt idx="324">
                  <c:v>-38.807212429920298</c:v>
                </c:pt>
                <c:pt idx="325">
                  <c:v>-40.458114686906761</c:v>
                </c:pt>
                <c:pt idx="326">
                  <c:v>-41.956613263341218</c:v>
                </c:pt>
                <c:pt idx="327">
                  <c:v>-43.330169769581993</c:v>
                </c:pt>
                <c:pt idx="328">
                  <c:v>-44.610141148763034</c:v>
                </c:pt>
                <c:pt idx="329">
                  <c:v>-47.799393859260988</c:v>
                </c:pt>
                <c:pt idx="330">
                  <c:v>-48.768918873159194</c:v>
                </c:pt>
                <c:pt idx="331">
                  <c:v>-49.508080123754326</c:v>
                </c:pt>
                <c:pt idx="332">
                  <c:v>-49.795096208108895</c:v>
                </c:pt>
                <c:pt idx="333">
                  <c:v>-49.425637008396244</c:v>
                </c:pt>
                <c:pt idx="334">
                  <c:v>-48.399653954383254</c:v>
                </c:pt>
                <c:pt idx="335">
                  <c:v>-46.77899638216936</c:v>
                </c:pt>
                <c:pt idx="336">
                  <c:v>-45.001209245625475</c:v>
                </c:pt>
                <c:pt idx="337">
                  <c:v>-43.307142621596192</c:v>
                </c:pt>
                <c:pt idx="338">
                  <c:v>-41.6329315092662</c:v>
                </c:pt>
                <c:pt idx="339">
                  <c:v>-40.111226074980024</c:v>
                </c:pt>
                <c:pt idx="340">
                  <c:v>-38.89780563055956</c:v>
                </c:pt>
                <c:pt idx="341">
                  <c:v>-37.951744896754796</c:v>
                </c:pt>
                <c:pt idx="342">
                  <c:v>-37.070841131991472</c:v>
                </c:pt>
                <c:pt idx="343">
                  <c:v>-36.331888733403197</c:v>
                </c:pt>
                <c:pt idx="344">
                  <c:v>-35.787858398296194</c:v>
                </c:pt>
                <c:pt idx="345">
                  <c:v>-35.392856112472316</c:v>
                </c:pt>
                <c:pt idx="346">
                  <c:v>-31.379279102911767</c:v>
                </c:pt>
                <c:pt idx="347">
                  <c:v>-29.3269924313405</c:v>
                </c:pt>
                <c:pt idx="348">
                  <c:v>-27.199985311633291</c:v>
                </c:pt>
                <c:pt idx="349">
                  <c:v>-25.168132137546788</c:v>
                </c:pt>
                <c:pt idx="350">
                  <c:v>-23.250054736834791</c:v>
                </c:pt>
                <c:pt idx="351">
                  <c:v>-21.517025071012284</c:v>
                </c:pt>
                <c:pt idx="352">
                  <c:v>-19.915251605815531</c:v>
                </c:pt>
                <c:pt idx="353">
                  <c:v>-13.793527298448069</c:v>
                </c:pt>
                <c:pt idx="354">
                  <c:v>-12.4104753114408</c:v>
                </c:pt>
                <c:pt idx="355">
                  <c:v>-10.94483935539705</c:v>
                </c:pt>
                <c:pt idx="356">
                  <c:v>-9.0380545341128009</c:v>
                </c:pt>
                <c:pt idx="357">
                  <c:v>-7.0392582613534964</c:v>
                </c:pt>
                <c:pt idx="358">
                  <c:v>-5.1616350086215448</c:v>
                </c:pt>
                <c:pt idx="359">
                  <c:v>-3.2538204983740115</c:v>
                </c:pt>
                <c:pt idx="360">
                  <c:v>-1.3614464655468073</c:v>
                </c:pt>
                <c:pt idx="361">
                  <c:v>4.2722441296054399</c:v>
                </c:pt>
                <c:pt idx="362">
                  <c:v>6.0998060420527622</c:v>
                </c:pt>
                <c:pt idx="363">
                  <c:v>7.8766314879617401</c:v>
                </c:pt>
                <c:pt idx="364">
                  <c:v>9.523230422206721</c:v>
                </c:pt>
                <c:pt idx="365">
                  <c:v>11.09999507386642</c:v>
                </c:pt>
                <c:pt idx="366">
                  <c:v>12.537508864367453</c:v>
                </c:pt>
                <c:pt idx="367">
                  <c:v>13.678656800450199</c:v>
                </c:pt>
                <c:pt idx="368">
                  <c:v>14.532735224920724</c:v>
                </c:pt>
                <c:pt idx="369">
                  <c:v>15.354786437026954</c:v>
                </c:pt>
                <c:pt idx="370">
                  <c:v>16.08482619765855</c:v>
                </c:pt>
                <c:pt idx="371">
                  <c:v>16.499382859730712</c:v>
                </c:pt>
                <c:pt idx="372">
                  <c:v>16.572578202516183</c:v>
                </c:pt>
                <c:pt idx="373">
                  <c:v>16.473562923284192</c:v>
                </c:pt>
                <c:pt idx="374">
                  <c:v>16.033982876604966</c:v>
                </c:pt>
                <c:pt idx="375">
                  <c:v>15.240325823351936</c:v>
                </c:pt>
                <c:pt idx="376">
                  <c:v>14.154013681565971</c:v>
                </c:pt>
                <c:pt idx="377">
                  <c:v>12.864056262254238</c:v>
                </c:pt>
                <c:pt idx="378">
                  <c:v>11.623912475033462</c:v>
                </c:pt>
                <c:pt idx="379">
                  <c:v>9.9502404923017025</c:v>
                </c:pt>
                <c:pt idx="380">
                  <c:v>8.1584457002442168</c:v>
                </c:pt>
                <c:pt idx="381">
                  <c:v>6.4656564733717232</c:v>
                </c:pt>
                <c:pt idx="382">
                  <c:v>4.6749690826514438</c:v>
                </c:pt>
                <c:pt idx="383">
                  <c:v>2.7835567404590109</c:v>
                </c:pt>
                <c:pt idx="384">
                  <c:v>0.96149297851172832</c:v>
                </c:pt>
                <c:pt idx="385">
                  <c:v>-0.83316745735754694</c:v>
                </c:pt>
                <c:pt idx="386">
                  <c:v>-2.7474952359977491</c:v>
                </c:pt>
                <c:pt idx="387">
                  <c:v>-4.7053176592719899</c:v>
                </c:pt>
                <c:pt idx="388">
                  <c:v>-12.38728302465927</c:v>
                </c:pt>
                <c:pt idx="389">
                  <c:v>-14.259859830068553</c:v>
                </c:pt>
                <c:pt idx="390">
                  <c:v>-16.086654332816806</c:v>
                </c:pt>
                <c:pt idx="391">
                  <c:v>-17.740213381608243</c:v>
                </c:pt>
                <c:pt idx="392">
                  <c:v>-19.364897426229078</c:v>
                </c:pt>
                <c:pt idx="393">
                  <c:v>-21.045213816985211</c:v>
                </c:pt>
                <c:pt idx="394">
                  <c:v>-22.617077732024576</c:v>
                </c:pt>
                <c:pt idx="395">
                  <c:v>-24.12433837869003</c:v>
                </c:pt>
                <c:pt idx="396">
                  <c:v>-28.659933693263781</c:v>
                </c:pt>
                <c:pt idx="397">
                  <c:v>-30.157553148461034</c:v>
                </c:pt>
                <c:pt idx="398">
                  <c:v>-31.842775132861021</c:v>
                </c:pt>
                <c:pt idx="399">
                  <c:v>-33.610488802853006</c:v>
                </c:pt>
                <c:pt idx="400">
                  <c:v>-35.418166061460795</c:v>
                </c:pt>
                <c:pt idx="401">
                  <c:v>-37.244635143640778</c:v>
                </c:pt>
                <c:pt idx="402">
                  <c:v>-39.031670052756425</c:v>
                </c:pt>
                <c:pt idx="403">
                  <c:v>-40.699892455222745</c:v>
                </c:pt>
                <c:pt idx="404">
                  <c:v>-47.2140788251711</c:v>
                </c:pt>
                <c:pt idx="405">
                  <c:v>-49.362102285172874</c:v>
                </c:pt>
                <c:pt idx="406">
                  <c:v>-51.431898526136294</c:v>
                </c:pt>
                <c:pt idx="407">
                  <c:v>-53.332544069830796</c:v>
                </c:pt>
                <c:pt idx="408">
                  <c:v>-55.002383861091992</c:v>
                </c:pt>
                <c:pt idx="409">
                  <c:v>-56.311327384912744</c:v>
                </c:pt>
                <c:pt idx="410">
                  <c:v>-57.534015029999011</c:v>
                </c:pt>
                <c:pt idx="411">
                  <c:v>-59.065283943379086</c:v>
                </c:pt>
                <c:pt idx="412">
                  <c:v>-60.324268124406274</c:v>
                </c:pt>
                <c:pt idx="413">
                  <c:v>-61.212986839835537</c:v>
                </c:pt>
                <c:pt idx="414">
                  <c:v>-61.922340537764505</c:v>
                </c:pt>
                <c:pt idx="415">
                  <c:v>-62.566639264143021</c:v>
                </c:pt>
                <c:pt idx="416">
                  <c:v>-62.656197918796046</c:v>
                </c:pt>
                <c:pt idx="417">
                  <c:v>-62.135427868798786</c:v>
                </c:pt>
                <c:pt idx="418">
                  <c:v>-61.198478910910595</c:v>
                </c:pt>
                <c:pt idx="419">
                  <c:v>-59.743921825264806</c:v>
                </c:pt>
                <c:pt idx="420">
                  <c:v>-57.778099884434312</c:v>
                </c:pt>
                <c:pt idx="421">
                  <c:v>-55.530949433662173</c:v>
                </c:pt>
                <c:pt idx="422">
                  <c:v>-47.995180472909567</c:v>
                </c:pt>
                <c:pt idx="423">
                  <c:v>-45.670681924336805</c:v>
                </c:pt>
                <c:pt idx="424">
                  <c:v>-43.412000899989813</c:v>
                </c:pt>
                <c:pt idx="425">
                  <c:v>-41.087827771985964</c:v>
                </c:pt>
                <c:pt idx="426">
                  <c:v>-38.656023005220774</c:v>
                </c:pt>
                <c:pt idx="427">
                  <c:v>-36.270826235095505</c:v>
                </c:pt>
                <c:pt idx="428">
                  <c:v>-33.942811201574102</c:v>
                </c:pt>
                <c:pt idx="429">
                  <c:v>-31.610444275077242</c:v>
                </c:pt>
                <c:pt idx="430">
                  <c:v>-24.78969230155003</c:v>
                </c:pt>
                <c:pt idx="431">
                  <c:v>-23.03596685897827</c:v>
                </c:pt>
                <c:pt idx="432">
                  <c:v>-21.40483754429232</c:v>
                </c:pt>
                <c:pt idx="433">
                  <c:v>-19.642646309917463</c:v>
                </c:pt>
                <c:pt idx="434">
                  <c:v>-17.725336318904489</c:v>
                </c:pt>
                <c:pt idx="435">
                  <c:v>-15.857271688242747</c:v>
                </c:pt>
                <c:pt idx="436">
                  <c:v>-14.115028249012028</c:v>
                </c:pt>
                <c:pt idx="437">
                  <c:v>-9.0125065909770345</c:v>
                </c:pt>
                <c:pt idx="438">
                  <c:v>-7.1787034034485444</c:v>
                </c:pt>
                <c:pt idx="439">
                  <c:v>-5.4642567091917726</c:v>
                </c:pt>
                <c:pt idx="440">
                  <c:v>-3.9044236411385214</c:v>
                </c:pt>
                <c:pt idx="441">
                  <c:v>-2.4021705856087578</c:v>
                </c:pt>
                <c:pt idx="442">
                  <c:v>-0.90602280850430361</c:v>
                </c:pt>
                <c:pt idx="443">
                  <c:v>0.57257168599602437</c:v>
                </c:pt>
                <c:pt idx="444">
                  <c:v>2.0333117624427435</c:v>
                </c:pt>
                <c:pt idx="445">
                  <c:v>6.8370924816117125</c:v>
                </c:pt>
                <c:pt idx="446">
                  <c:v>8.5762565680009466</c:v>
                </c:pt>
                <c:pt idx="447">
                  <c:v>10.277351304903958</c:v>
                </c:pt>
                <c:pt idx="448">
                  <c:v>11.973734729099721</c:v>
                </c:pt>
                <c:pt idx="449">
                  <c:v>13.766083221825976</c:v>
                </c:pt>
                <c:pt idx="450">
                  <c:v>15.511969428614691</c:v>
                </c:pt>
                <c:pt idx="451">
                  <c:v>17.184388299306491</c:v>
                </c:pt>
                <c:pt idx="452">
                  <c:v>18.911380685030906</c:v>
                </c:pt>
                <c:pt idx="453">
                  <c:v>20.713297513874465</c:v>
                </c:pt>
                <c:pt idx="454">
                  <c:v>22.704871392823236</c:v>
                </c:pt>
                <c:pt idx="455">
                  <c:v>24.576700216627426</c:v>
                </c:pt>
                <c:pt idx="456">
                  <c:v>26.286751304698441</c:v>
                </c:pt>
                <c:pt idx="457">
                  <c:v>28.037222541585429</c:v>
                </c:pt>
                <c:pt idx="458">
                  <c:v>29.694905203252262</c:v>
                </c:pt>
                <c:pt idx="459">
                  <c:v>31.196026572327696</c:v>
                </c:pt>
                <c:pt idx="460">
                  <c:v>32.622427493267153</c:v>
                </c:pt>
                <c:pt idx="461">
                  <c:v>34.0509534233083</c:v>
                </c:pt>
                <c:pt idx="462">
                  <c:v>35.511140192770732</c:v>
                </c:pt>
                <c:pt idx="463">
                  <c:v>36.996167283541006</c:v>
                </c:pt>
                <c:pt idx="464">
                  <c:v>38.412509916126652</c:v>
                </c:pt>
                <c:pt idx="465">
                  <c:v>39.792370762862461</c:v>
                </c:pt>
                <c:pt idx="466">
                  <c:v>41.268312715453867</c:v>
                </c:pt>
                <c:pt idx="467">
                  <c:v>42.799970494270561</c:v>
                </c:pt>
                <c:pt idx="468">
                  <c:v>44.136640184443841</c:v>
                </c:pt>
                <c:pt idx="469">
                  <c:v>45.391168957184654</c:v>
                </c:pt>
                <c:pt idx="470">
                  <c:v>46.617387354725764</c:v>
                </c:pt>
                <c:pt idx="471">
                  <c:v>47.695097404489161</c:v>
                </c:pt>
                <c:pt idx="472">
                  <c:v>48.702074622335843</c:v>
                </c:pt>
                <c:pt idx="473">
                  <c:v>49.766938755872211</c:v>
                </c:pt>
                <c:pt idx="474">
                  <c:v>51.027923119852595</c:v>
                </c:pt>
                <c:pt idx="475">
                  <c:v>52.340160312672865</c:v>
                </c:pt>
                <c:pt idx="476">
                  <c:v>53.560509604551171</c:v>
                </c:pt>
                <c:pt idx="477">
                  <c:v>57.270093715119913</c:v>
                </c:pt>
                <c:pt idx="478">
                  <c:v>56.869307321542394</c:v>
                </c:pt>
                <c:pt idx="479">
                  <c:v>56.362342146331613</c:v>
                </c:pt>
                <c:pt idx="480">
                  <c:v>55.640901745647092</c:v>
                </c:pt>
                <c:pt idx="481">
                  <c:v>54.690629365417841</c:v>
                </c:pt>
                <c:pt idx="482">
                  <c:v>53.719181577377704</c:v>
                </c:pt>
                <c:pt idx="483">
                  <c:v>52.189187936206608</c:v>
                </c:pt>
                <c:pt idx="484">
                  <c:v>50.498805667997594</c:v>
                </c:pt>
                <c:pt idx="485">
                  <c:v>48.604621179693979</c:v>
                </c:pt>
                <c:pt idx="486">
                  <c:v>46.591685201096944</c:v>
                </c:pt>
                <c:pt idx="487">
                  <c:v>44.585878118609592</c:v>
                </c:pt>
                <c:pt idx="488">
                  <c:v>42.824988262944444</c:v>
                </c:pt>
                <c:pt idx="489">
                  <c:v>36.08714685533225</c:v>
                </c:pt>
                <c:pt idx="490">
                  <c:v>124.02336988940485</c:v>
                </c:pt>
                <c:pt idx="491">
                  <c:v>31.767834224315266</c:v>
                </c:pt>
                <c:pt idx="492">
                  <c:v>29.522655725047741</c:v>
                </c:pt>
                <c:pt idx="493">
                  <c:v>27.573881936385703</c:v>
                </c:pt>
                <c:pt idx="494">
                  <c:v>25.633054238022225</c:v>
                </c:pt>
                <c:pt idx="495">
                  <c:v>23.293513487949173</c:v>
                </c:pt>
                <c:pt idx="496">
                  <c:v>17.573027884464203</c:v>
                </c:pt>
                <c:pt idx="497">
                  <c:v>15.791889401767492</c:v>
                </c:pt>
                <c:pt idx="498">
                  <c:v>14.069462618048286</c:v>
                </c:pt>
                <c:pt idx="499">
                  <c:v>12.33034710189321</c:v>
                </c:pt>
                <c:pt idx="500">
                  <c:v>10.439838166054983</c:v>
                </c:pt>
                <c:pt idx="501">
                  <c:v>8.6034073288617048</c:v>
                </c:pt>
                <c:pt idx="502">
                  <c:v>6.7883473946710176</c:v>
                </c:pt>
                <c:pt idx="503">
                  <c:v>1.1400954433365222</c:v>
                </c:pt>
                <c:pt idx="504">
                  <c:v>-1.0461867900642678</c:v>
                </c:pt>
                <c:pt idx="505">
                  <c:v>-3.3699033578680542</c:v>
                </c:pt>
                <c:pt idx="506">
                  <c:v>-5.5845166088177365</c:v>
                </c:pt>
                <c:pt idx="507">
                  <c:v>-7.6674559551285455</c:v>
                </c:pt>
                <c:pt idx="508">
                  <c:v>-9.8224201015828498</c:v>
                </c:pt>
                <c:pt idx="509">
                  <c:v>-11.959335549046356</c:v>
                </c:pt>
                <c:pt idx="510">
                  <c:v>-13.779446787582804</c:v>
                </c:pt>
                <c:pt idx="511">
                  <c:v>-19.450293611820026</c:v>
                </c:pt>
                <c:pt idx="512">
                  <c:v>-21.34314363294153</c:v>
                </c:pt>
                <c:pt idx="513">
                  <c:v>-22.998698918354819</c:v>
                </c:pt>
                <c:pt idx="514">
                  <c:v>-24.565851520686294</c:v>
                </c:pt>
                <c:pt idx="515">
                  <c:v>-26.058686807824721</c:v>
                </c:pt>
                <c:pt idx="516">
                  <c:v>-27.50593407323899</c:v>
                </c:pt>
                <c:pt idx="517">
                  <c:v>-28.796333481680989</c:v>
                </c:pt>
                <c:pt idx="518">
                  <c:v>-29.824545909438996</c:v>
                </c:pt>
                <c:pt idx="519">
                  <c:v>-30.573299781268286</c:v>
                </c:pt>
                <c:pt idx="520">
                  <c:v>-31.339349513460029</c:v>
                </c:pt>
                <c:pt idx="521">
                  <c:v>-30.917254751055822</c:v>
                </c:pt>
                <c:pt idx="522">
                  <c:v>-30.380126246214246</c:v>
                </c:pt>
                <c:pt idx="523">
                  <c:v>-29.934285496359795</c:v>
                </c:pt>
                <c:pt idx="524">
                  <c:v>-29.520933376093289</c:v>
                </c:pt>
                <c:pt idx="525">
                  <c:v>-28.924787179799289</c:v>
                </c:pt>
                <c:pt idx="526">
                  <c:v>-27.910116133307753</c:v>
                </c:pt>
                <c:pt idx="527">
                  <c:v>-24.323112061735259</c:v>
                </c:pt>
                <c:pt idx="528">
                  <c:v>-23.264567522782986</c:v>
                </c:pt>
                <c:pt idx="529">
                  <c:v>-22.298121861727008</c:v>
                </c:pt>
                <c:pt idx="530">
                  <c:v>-21.505431356132728</c:v>
                </c:pt>
                <c:pt idx="531">
                  <c:v>-20.76767864232627</c:v>
                </c:pt>
                <c:pt idx="532">
                  <c:v>-19.952577830719481</c:v>
                </c:pt>
                <c:pt idx="533">
                  <c:v>-19.052109975662251</c:v>
                </c:pt>
                <c:pt idx="534">
                  <c:v>-18.10154678115606</c:v>
                </c:pt>
                <c:pt idx="535">
                  <c:v>-17.123201412746315</c:v>
                </c:pt>
                <c:pt idx="536">
                  <c:v>-13.8710599631383</c:v>
                </c:pt>
                <c:pt idx="537">
                  <c:v>-12.775723471856498</c:v>
                </c:pt>
                <c:pt idx="538">
                  <c:v>-11.446127884497511</c:v>
                </c:pt>
                <c:pt idx="539">
                  <c:v>-9.8049105321905472</c:v>
                </c:pt>
                <c:pt idx="540">
                  <c:v>-8.0030811297680202</c:v>
                </c:pt>
                <c:pt idx="541">
                  <c:v>-6.0874516688548397</c:v>
                </c:pt>
                <c:pt idx="542">
                  <c:v>-4.1964133174648168</c:v>
                </c:pt>
                <c:pt idx="543">
                  <c:v>-2.4912289668503149</c:v>
                </c:pt>
                <c:pt idx="544">
                  <c:v>3.2580684995014586</c:v>
                </c:pt>
                <c:pt idx="545">
                  <c:v>4.6861208084002275</c:v>
                </c:pt>
                <c:pt idx="546">
                  <c:v>6.0784642811901834</c:v>
                </c:pt>
                <c:pt idx="547">
                  <c:v>7.4548184329149185</c:v>
                </c:pt>
                <c:pt idx="548">
                  <c:v>8.8077908739452617</c:v>
                </c:pt>
                <c:pt idx="549">
                  <c:v>10.213957435359703</c:v>
                </c:pt>
                <c:pt idx="550">
                  <c:v>11.664905752611958</c:v>
                </c:pt>
                <c:pt idx="551">
                  <c:v>16.616485694140504</c:v>
                </c:pt>
                <c:pt idx="552">
                  <c:v>18.47847418851649</c:v>
                </c:pt>
                <c:pt idx="553">
                  <c:v>20.382339938731693</c:v>
                </c:pt>
                <c:pt idx="554">
                  <c:v>22.344820247455743</c:v>
                </c:pt>
                <c:pt idx="555">
                  <c:v>24.329730290286687</c:v>
                </c:pt>
                <c:pt idx="556">
                  <c:v>26.268129476945195</c:v>
                </c:pt>
                <c:pt idx="557">
                  <c:v>28.194522101735146</c:v>
                </c:pt>
                <c:pt idx="558">
                  <c:v>34.143187482031998</c:v>
                </c:pt>
                <c:pt idx="559">
                  <c:v>36.006742096095962</c:v>
                </c:pt>
                <c:pt idx="560">
                  <c:v>37.773682019491375</c:v>
                </c:pt>
                <c:pt idx="561">
                  <c:v>39.557749818540998</c:v>
                </c:pt>
                <c:pt idx="562">
                  <c:v>41.361201011436094</c:v>
                </c:pt>
                <c:pt idx="563">
                  <c:v>43.134515740111546</c:v>
                </c:pt>
                <c:pt idx="564">
                  <c:v>44.952747917716387</c:v>
                </c:pt>
                <c:pt idx="565">
                  <c:v>46.671390776635356</c:v>
                </c:pt>
                <c:pt idx="566">
                  <c:v>48.203656594070289</c:v>
                </c:pt>
                <c:pt idx="567">
                  <c:v>52.050663200047794</c:v>
                </c:pt>
                <c:pt idx="568">
                  <c:v>52.72259049696504</c:v>
                </c:pt>
                <c:pt idx="569">
                  <c:v>53.222471096404796</c:v>
                </c:pt>
                <c:pt idx="570">
                  <c:v>53.718055962202492</c:v>
                </c:pt>
                <c:pt idx="571">
                  <c:v>53.759666081754069</c:v>
                </c:pt>
                <c:pt idx="572">
                  <c:v>53.139828235959321</c:v>
                </c:pt>
                <c:pt idx="573">
                  <c:v>51.956965450757664</c:v>
                </c:pt>
                <c:pt idx="574">
                  <c:v>46.098279317426417</c:v>
                </c:pt>
                <c:pt idx="575">
                  <c:v>44.356831519342585</c:v>
                </c:pt>
                <c:pt idx="576">
                  <c:v>42.962093078665831</c:v>
                </c:pt>
                <c:pt idx="577">
                  <c:v>41.597286196533716</c:v>
                </c:pt>
                <c:pt idx="578">
                  <c:v>39.962139819924623</c:v>
                </c:pt>
                <c:pt idx="579">
                  <c:v>37.962898977741226</c:v>
                </c:pt>
                <c:pt idx="580">
                  <c:v>35.835254373711194</c:v>
                </c:pt>
                <c:pt idx="581">
                  <c:v>123.88837998484171</c:v>
                </c:pt>
                <c:pt idx="582">
                  <c:v>31.823126578811948</c:v>
                </c:pt>
                <c:pt idx="583">
                  <c:v>24.689830005888524</c:v>
                </c:pt>
                <c:pt idx="584">
                  <c:v>22.13310259702348</c:v>
                </c:pt>
                <c:pt idx="585">
                  <c:v>19.931666450584203</c:v>
                </c:pt>
                <c:pt idx="586">
                  <c:v>17.859155133534703</c:v>
                </c:pt>
                <c:pt idx="587">
                  <c:v>15.792899662636728</c:v>
                </c:pt>
                <c:pt idx="588">
                  <c:v>13.61042533558947</c:v>
                </c:pt>
                <c:pt idx="589">
                  <c:v>11.356708189167207</c:v>
                </c:pt>
                <c:pt idx="590">
                  <c:v>9.2310027517339019</c:v>
                </c:pt>
                <c:pt idx="591">
                  <c:v>2.8771904377527449</c:v>
                </c:pt>
                <c:pt idx="592">
                  <c:v>0.63980260403451561</c:v>
                </c:pt>
                <c:pt idx="593">
                  <c:v>-1.7056442865045338</c:v>
                </c:pt>
                <c:pt idx="594">
                  <c:v>-3.978789526566004</c:v>
                </c:pt>
                <c:pt idx="595">
                  <c:v>-6.2989653243040493</c:v>
                </c:pt>
                <c:pt idx="596">
                  <c:v>-8.6956198126525237</c:v>
                </c:pt>
                <c:pt idx="597">
                  <c:v>-11.08623702090302</c:v>
                </c:pt>
                <c:pt idx="598">
                  <c:v>-16.991498365966322</c:v>
                </c:pt>
                <c:pt idx="599">
                  <c:v>-18.754039306027007</c:v>
                </c:pt>
                <c:pt idx="600">
                  <c:v>-20.60545406043974</c:v>
                </c:pt>
                <c:pt idx="601">
                  <c:v>-22.437649573219979</c:v>
                </c:pt>
                <c:pt idx="602">
                  <c:v>-24.14721495895003</c:v>
                </c:pt>
                <c:pt idx="603">
                  <c:v>-25.858470588826826</c:v>
                </c:pt>
                <c:pt idx="604">
                  <c:v>-27.568152543118259</c:v>
                </c:pt>
                <c:pt idx="605">
                  <c:v>-29.182622267507725</c:v>
                </c:pt>
                <c:pt idx="606">
                  <c:v>-34.132113688970435</c:v>
                </c:pt>
                <c:pt idx="607">
                  <c:v>-35.762689302987063</c:v>
                </c:pt>
                <c:pt idx="608">
                  <c:v>-37.506433562451264</c:v>
                </c:pt>
                <c:pt idx="609">
                  <c:v>-39.154300179807024</c:v>
                </c:pt>
                <c:pt idx="610">
                  <c:v>-40.465142799780779</c:v>
                </c:pt>
                <c:pt idx="611">
                  <c:v>-41.406919638938582</c:v>
                </c:pt>
                <c:pt idx="612">
                  <c:v>-42.090730250755563</c:v>
                </c:pt>
                <c:pt idx="613">
                  <c:v>-42.383404767382665</c:v>
                </c:pt>
                <c:pt idx="614">
                  <c:v>-42.036423872010495</c:v>
                </c:pt>
                <c:pt idx="615">
                  <c:v>-40.918026233579553</c:v>
                </c:pt>
                <c:pt idx="616">
                  <c:v>-39.519990329353554</c:v>
                </c:pt>
                <c:pt idx="617">
                  <c:v>-38.073447332333494</c:v>
                </c:pt>
                <c:pt idx="618">
                  <c:v>-36.74377888962357</c:v>
                </c:pt>
                <c:pt idx="619">
                  <c:v>-35.216721015539811</c:v>
                </c:pt>
                <c:pt idx="620">
                  <c:v>-33.453053246048505</c:v>
                </c:pt>
                <c:pt idx="621">
                  <c:v>-31.527695167244801</c:v>
                </c:pt>
                <c:pt idx="622">
                  <c:v>-29.556404218054755</c:v>
                </c:pt>
                <c:pt idx="623">
                  <c:v>-27.583296742109972</c:v>
                </c:pt>
                <c:pt idx="624">
                  <c:v>-20.530345050430753</c:v>
                </c:pt>
                <c:pt idx="625">
                  <c:v>-17.866476562169531</c:v>
                </c:pt>
                <c:pt idx="626">
                  <c:v>-15.259022400812498</c:v>
                </c:pt>
                <c:pt idx="627">
                  <c:v>-12.698841648303301</c:v>
                </c:pt>
                <c:pt idx="628">
                  <c:v>-9.948382146692019</c:v>
                </c:pt>
                <c:pt idx="629">
                  <c:v>-7.1409449034610475</c:v>
                </c:pt>
                <c:pt idx="630">
                  <c:v>-4.4278164837772875</c:v>
                </c:pt>
                <c:pt idx="631">
                  <c:v>-1.7200696460315612</c:v>
                </c:pt>
                <c:pt idx="632">
                  <c:v>6.9493188645182054</c:v>
                </c:pt>
                <c:pt idx="633">
                  <c:v>10.159539345076457</c:v>
                </c:pt>
                <c:pt idx="634">
                  <c:v>13.168397349111498</c:v>
                </c:pt>
                <c:pt idx="635">
                  <c:v>15.834932343224922</c:v>
                </c:pt>
                <c:pt idx="636">
                  <c:v>18.228094631741897</c:v>
                </c:pt>
                <c:pt idx="637">
                  <c:v>20.624977400190783</c:v>
                </c:pt>
                <c:pt idx="638">
                  <c:v>23.043172787361875</c:v>
                </c:pt>
                <c:pt idx="639">
                  <c:v>25.096566860270684</c:v>
                </c:pt>
                <c:pt idx="640">
                  <c:v>27.097349655604717</c:v>
                </c:pt>
                <c:pt idx="641">
                  <c:v>37.527172068445651</c:v>
                </c:pt>
                <c:pt idx="642">
                  <c:v>38.275718909652163</c:v>
                </c:pt>
                <c:pt idx="643">
                  <c:v>38.523776961018761</c:v>
                </c:pt>
                <c:pt idx="644">
                  <c:v>38.198203016870757</c:v>
                </c:pt>
                <c:pt idx="645">
                  <c:v>37.52625439458523</c:v>
                </c:pt>
                <c:pt idx="646">
                  <c:v>-57.227499334232505</c:v>
                </c:pt>
                <c:pt idx="647">
                  <c:v>30.781771045707185</c:v>
                </c:pt>
                <c:pt idx="648">
                  <c:v>28.794646200201164</c:v>
                </c:pt>
                <c:pt idx="649">
                  <c:v>26.607528558774504</c:v>
                </c:pt>
                <c:pt idx="650">
                  <c:v>24.468961723351697</c:v>
                </c:pt>
                <c:pt idx="651">
                  <c:v>22.13692021742321</c:v>
                </c:pt>
                <c:pt idx="652">
                  <c:v>19.616707910552975</c:v>
                </c:pt>
                <c:pt idx="653">
                  <c:v>16.652379097138727</c:v>
                </c:pt>
                <c:pt idx="654">
                  <c:v>3.4835218121367624</c:v>
                </c:pt>
                <c:pt idx="655">
                  <c:v>0.20308820116696363</c:v>
                </c:pt>
                <c:pt idx="656">
                  <c:v>-2.8498618613822941</c:v>
                </c:pt>
                <c:pt idx="657">
                  <c:v>-5.5025057685438075</c:v>
                </c:pt>
                <c:pt idx="658">
                  <c:v>-7.9152807175895505</c:v>
                </c:pt>
                <c:pt idx="659">
                  <c:v>-10.453051164086</c:v>
                </c:pt>
                <c:pt idx="660">
                  <c:v>-13.099385797838012</c:v>
                </c:pt>
                <c:pt idx="661">
                  <c:v>-20.966840887245219</c:v>
                </c:pt>
                <c:pt idx="662">
                  <c:v>-24.149837751591292</c:v>
                </c:pt>
                <c:pt idx="663">
                  <c:v>-27.488400218729449</c:v>
                </c:pt>
                <c:pt idx="664">
                  <c:v>-30.480826912569473</c:v>
                </c:pt>
                <c:pt idx="665">
                  <c:v>-32.977336945200022</c:v>
                </c:pt>
                <c:pt idx="666">
                  <c:v>-35.141718860045785</c:v>
                </c:pt>
                <c:pt idx="667">
                  <c:v>-36.891534398772762</c:v>
                </c:pt>
                <c:pt idx="668">
                  <c:v>-38.067813185178302</c:v>
                </c:pt>
                <c:pt idx="669">
                  <c:v>-40.373005065696937</c:v>
                </c:pt>
                <c:pt idx="670">
                  <c:v>-40.482880649273433</c:v>
                </c:pt>
                <c:pt idx="671">
                  <c:v>-40.019564329190246</c:v>
                </c:pt>
                <c:pt idx="672">
                  <c:v>-38.884934518523778</c:v>
                </c:pt>
                <c:pt idx="673">
                  <c:v>-37.508021809106765</c:v>
                </c:pt>
                <c:pt idx="674">
                  <c:v>-36.301867471707304</c:v>
                </c:pt>
                <c:pt idx="675">
                  <c:v>-32.057722703861245</c:v>
                </c:pt>
                <c:pt idx="676">
                  <c:v>-30.15718401468181</c:v>
                </c:pt>
                <c:pt idx="677">
                  <c:v>-28.12793906216649</c:v>
                </c:pt>
                <c:pt idx="678">
                  <c:v>-26.068954555313269</c:v>
                </c:pt>
                <c:pt idx="679">
                  <c:v>-23.990172821041529</c:v>
                </c:pt>
                <c:pt idx="680">
                  <c:v>-21.781310285808829</c:v>
                </c:pt>
                <c:pt idx="681">
                  <c:v>-19.751084214564514</c:v>
                </c:pt>
                <c:pt idx="682">
                  <c:v>-17.537345227828791</c:v>
                </c:pt>
                <c:pt idx="683">
                  <c:v>-5.9874406998235434</c:v>
                </c:pt>
                <c:pt idx="684">
                  <c:v>-2.5095642302225092</c:v>
                </c:pt>
                <c:pt idx="685">
                  <c:v>1.086862466764956</c:v>
                </c:pt>
                <c:pt idx="686">
                  <c:v>4.258887315228435</c:v>
                </c:pt>
                <c:pt idx="687">
                  <c:v>6.9079855953007145</c:v>
                </c:pt>
                <c:pt idx="688">
                  <c:v>9.228661666450158</c:v>
                </c:pt>
                <c:pt idx="689">
                  <c:v>11.351083756059001</c:v>
                </c:pt>
                <c:pt idx="690">
                  <c:v>13.264090424331167</c:v>
                </c:pt>
                <c:pt idx="691">
                  <c:v>14.846372654584171</c:v>
                </c:pt>
                <c:pt idx="692">
                  <c:v>16.114492896645487</c:v>
                </c:pt>
                <c:pt idx="693">
                  <c:v>17.506574090171199</c:v>
                </c:pt>
                <c:pt idx="694">
                  <c:v>19.261610929063462</c:v>
                </c:pt>
                <c:pt idx="695">
                  <c:v>21.02265104889053</c:v>
                </c:pt>
                <c:pt idx="696">
                  <c:v>22.81605837272043</c:v>
                </c:pt>
                <c:pt idx="697">
                  <c:v>24.670159061078699</c:v>
                </c:pt>
                <c:pt idx="698">
                  <c:v>26.361083190961722</c:v>
                </c:pt>
                <c:pt idx="699">
                  <c:v>31.172227157619943</c:v>
                </c:pt>
                <c:pt idx="700">
                  <c:v>32.092438812837663</c:v>
                </c:pt>
                <c:pt idx="701">
                  <c:v>32.472666033449741</c:v>
                </c:pt>
                <c:pt idx="702">
                  <c:v>32.265834548567817</c:v>
                </c:pt>
                <c:pt idx="703">
                  <c:v>31.589183189256488</c:v>
                </c:pt>
                <c:pt idx="704">
                  <c:v>30.721738236361869</c:v>
                </c:pt>
                <c:pt idx="705">
                  <c:v>29.269002534494884</c:v>
                </c:pt>
                <c:pt idx="706">
                  <c:v>27.28482104517542</c:v>
                </c:pt>
                <c:pt idx="707">
                  <c:v>20.482754040705686</c:v>
                </c:pt>
                <c:pt idx="708">
                  <c:v>17.682174914528726</c:v>
                </c:pt>
                <c:pt idx="709">
                  <c:v>14.355415014276524</c:v>
                </c:pt>
                <c:pt idx="710">
                  <c:v>10.572376620861462</c:v>
                </c:pt>
                <c:pt idx="711">
                  <c:v>6.8022773378104873</c:v>
                </c:pt>
                <c:pt idx="712">
                  <c:v>3.280381665046499</c:v>
                </c:pt>
                <c:pt idx="713">
                  <c:v>-0.29582524348626332</c:v>
                </c:pt>
                <c:pt idx="714">
                  <c:v>-3.8742712398108057</c:v>
                </c:pt>
                <c:pt idx="715">
                  <c:v>-7.4019321993623146</c:v>
                </c:pt>
                <c:pt idx="716">
                  <c:v>-17.628482415089536</c:v>
                </c:pt>
                <c:pt idx="717">
                  <c:v>-21.214320801043726</c:v>
                </c:pt>
                <c:pt idx="718">
                  <c:v>-24.666727039884279</c:v>
                </c:pt>
                <c:pt idx="719">
                  <c:v>-27.770161003754765</c:v>
                </c:pt>
                <c:pt idx="720">
                  <c:v>-30.606050690120533</c:v>
                </c:pt>
                <c:pt idx="721">
                  <c:v>-33.249777102301863</c:v>
                </c:pt>
                <c:pt idx="722">
                  <c:v>-35.796664181738493</c:v>
                </c:pt>
                <c:pt idx="723">
                  <c:v>-43.323811925938514</c:v>
                </c:pt>
                <c:pt idx="724">
                  <c:v>-46.055552459328325</c:v>
                </c:pt>
                <c:pt idx="725">
                  <c:v>-48.666804812991813</c:v>
                </c:pt>
                <c:pt idx="726">
                  <c:v>-51.030421828107023</c:v>
                </c:pt>
                <c:pt idx="727">
                  <c:v>-53.304776466997197</c:v>
                </c:pt>
                <c:pt idx="728">
                  <c:v>-55.67324079147528</c:v>
                </c:pt>
                <c:pt idx="729">
                  <c:v>-58.254467026419249</c:v>
                </c:pt>
                <c:pt idx="730">
                  <c:v>-60.490694031542454</c:v>
                </c:pt>
                <c:pt idx="731">
                  <c:v>-64.681260974155592</c:v>
                </c:pt>
                <c:pt idx="732">
                  <c:v>-66.366157537986837</c:v>
                </c:pt>
                <c:pt idx="733">
                  <c:v>-68.423752936145448</c:v>
                </c:pt>
                <c:pt idx="734">
                  <c:v>-70.492553487310289</c:v>
                </c:pt>
                <c:pt idx="735">
                  <c:v>-72.356188512621685</c:v>
                </c:pt>
                <c:pt idx="736">
                  <c:v>-74.075749652529026</c:v>
                </c:pt>
                <c:pt idx="737">
                  <c:v>-75.638326938808689</c:v>
                </c:pt>
                <c:pt idx="738">
                  <c:v>-76.863243957639781</c:v>
                </c:pt>
                <c:pt idx="739">
                  <c:v>-77.360044597110061</c:v>
                </c:pt>
                <c:pt idx="740">
                  <c:v>-79.169562667590014</c:v>
                </c:pt>
                <c:pt idx="741">
                  <c:v>-79.344318369874031</c:v>
                </c:pt>
                <c:pt idx="742">
                  <c:v>-79.076521527152252</c:v>
                </c:pt>
                <c:pt idx="743">
                  <c:v>-78.52658990860229</c:v>
                </c:pt>
                <c:pt idx="744">
                  <c:v>-77.66329771072364</c:v>
                </c:pt>
                <c:pt idx="745">
                  <c:v>-76.412711323171251</c:v>
                </c:pt>
                <c:pt idx="746">
                  <c:v>-74.831497638068512</c:v>
                </c:pt>
                <c:pt idx="747">
                  <c:v>-72.849079248247236</c:v>
                </c:pt>
                <c:pt idx="748">
                  <c:v>-65.199889076828839</c:v>
                </c:pt>
                <c:pt idx="749">
                  <c:v>-62.297370743327825</c:v>
                </c:pt>
                <c:pt idx="750">
                  <c:v>-59.582556936521371</c:v>
                </c:pt>
                <c:pt idx="751">
                  <c:v>-56.979478953256745</c:v>
                </c:pt>
                <c:pt idx="752">
                  <c:v>-54.139897929099277</c:v>
                </c:pt>
                <c:pt idx="753">
                  <c:v>-51.206420928384063</c:v>
                </c:pt>
                <c:pt idx="754">
                  <c:v>-48.378953320610783</c:v>
                </c:pt>
                <c:pt idx="755">
                  <c:v>-45.643540877523037</c:v>
                </c:pt>
                <c:pt idx="756">
                  <c:v>-38.264969479428295</c:v>
                </c:pt>
                <c:pt idx="757">
                  <c:v>-36.286077288602002</c:v>
                </c:pt>
                <c:pt idx="758">
                  <c:v>-34.487492377817745</c:v>
                </c:pt>
                <c:pt idx="759">
                  <c:v>-32.815772918496812</c:v>
                </c:pt>
                <c:pt idx="760">
                  <c:v>-31.173059602979027</c:v>
                </c:pt>
                <c:pt idx="761">
                  <c:v>-29.424113471442524</c:v>
                </c:pt>
                <c:pt idx="762">
                  <c:v>-27.593171070701967</c:v>
                </c:pt>
                <c:pt idx="763">
                  <c:v>-25.677745604771527</c:v>
                </c:pt>
                <c:pt idx="764">
                  <c:v>-18.546595836194786</c:v>
                </c:pt>
                <c:pt idx="765">
                  <c:v>-15.927339107952264</c:v>
                </c:pt>
                <c:pt idx="766">
                  <c:v>-13.68939271654205</c:v>
                </c:pt>
                <c:pt idx="767">
                  <c:v>-11.824271442066767</c:v>
                </c:pt>
                <c:pt idx="768">
                  <c:v>-10.243106327198063</c:v>
                </c:pt>
                <c:pt idx="769">
                  <c:v>-8.8409808092607705</c:v>
                </c:pt>
                <c:pt idx="770">
                  <c:v>-7.6302268706922955</c:v>
                </c:pt>
                <c:pt idx="771">
                  <c:v>-5.0776036466087895</c:v>
                </c:pt>
                <c:pt idx="772">
                  <c:v>-4.6677777253377695</c:v>
                </c:pt>
                <c:pt idx="773">
                  <c:v>-4.2390919821665509</c:v>
                </c:pt>
                <c:pt idx="774">
                  <c:v>-3.7799284170987977</c:v>
                </c:pt>
                <c:pt idx="775">
                  <c:v>-3.3512135317870388</c:v>
                </c:pt>
                <c:pt idx="776">
                  <c:v>-3.037503246772538</c:v>
                </c:pt>
                <c:pt idx="777">
                  <c:v>-2.9906038287280667</c:v>
                </c:pt>
                <c:pt idx="778">
                  <c:v>-3.2085578972185584</c:v>
                </c:pt>
                <c:pt idx="779">
                  <c:v>-5.1334157026105354</c:v>
                </c:pt>
                <c:pt idx="780">
                  <c:v>-6.1929705024322663</c:v>
                </c:pt>
                <c:pt idx="781">
                  <c:v>-7.4144827478532918</c:v>
                </c:pt>
                <c:pt idx="782">
                  <c:v>-9.0067413041898021</c:v>
                </c:pt>
                <c:pt idx="783">
                  <c:v>-10.995172688992795</c:v>
                </c:pt>
                <c:pt idx="784">
                  <c:v>-13.07701920503605</c:v>
                </c:pt>
                <c:pt idx="785">
                  <c:v>-15.177298124919488</c:v>
                </c:pt>
                <c:pt idx="786">
                  <c:v>-17.413427989574789</c:v>
                </c:pt>
                <c:pt idx="787">
                  <c:v>-24.097746175521245</c:v>
                </c:pt>
                <c:pt idx="788">
                  <c:v>-26.497776295139722</c:v>
                </c:pt>
                <c:pt idx="789">
                  <c:v>-28.844665721631571</c:v>
                </c:pt>
                <c:pt idx="790">
                  <c:v>-31.173506449133072</c:v>
                </c:pt>
                <c:pt idx="791">
                  <c:v>-33.594081777774804</c:v>
                </c:pt>
                <c:pt idx="792">
                  <c:v>-36.136029264403817</c:v>
                </c:pt>
                <c:pt idx="793">
                  <c:v>-38.737140153186999</c:v>
                </c:pt>
                <c:pt idx="794">
                  <c:v>-41.287679714228034</c:v>
                </c:pt>
                <c:pt idx="795">
                  <c:v>-43.578786226858846</c:v>
                </c:pt>
                <c:pt idx="796">
                  <c:v>-49.740498407959251</c:v>
                </c:pt>
                <c:pt idx="797">
                  <c:v>-51.63482010717405</c:v>
                </c:pt>
                <c:pt idx="798">
                  <c:v>-53.366208099084076</c:v>
                </c:pt>
                <c:pt idx="799">
                  <c:v>-55.001227889520294</c:v>
                </c:pt>
                <c:pt idx="800">
                  <c:v>-56.682277690811759</c:v>
                </c:pt>
                <c:pt idx="801">
                  <c:v>-58.373532098287058</c:v>
                </c:pt>
                <c:pt idx="802">
                  <c:v>-59.967189477365764</c:v>
                </c:pt>
                <c:pt idx="803">
                  <c:v>-61.546892628188289</c:v>
                </c:pt>
                <c:pt idx="804">
                  <c:v>-63.111723573329463</c:v>
                </c:pt>
                <c:pt idx="805">
                  <c:v>-64.559067979212401</c:v>
                </c:pt>
                <c:pt idx="806">
                  <c:v>-65.758995612599577</c:v>
                </c:pt>
                <c:pt idx="807">
                  <c:v>-66.725790979341511</c:v>
                </c:pt>
                <c:pt idx="808">
                  <c:v>-67.540459515864768</c:v>
                </c:pt>
                <c:pt idx="809">
                  <c:v>-68.026579560857272</c:v>
                </c:pt>
                <c:pt idx="810">
                  <c:v>-67.861644759907435</c:v>
                </c:pt>
                <c:pt idx="811">
                  <c:v>-67.182390036048645</c:v>
                </c:pt>
                <c:pt idx="812">
                  <c:v>-66.274199513769759</c:v>
                </c:pt>
                <c:pt idx="813">
                  <c:v>-65.420975925419555</c:v>
                </c:pt>
                <c:pt idx="814">
                  <c:v>-64.598137875520337</c:v>
                </c:pt>
                <c:pt idx="815">
                  <c:v>-63.362146843315031</c:v>
                </c:pt>
                <c:pt idx="816">
                  <c:v>-61.934041107158748</c:v>
                </c:pt>
                <c:pt idx="817">
                  <c:v>-60.646580197879871</c:v>
                </c:pt>
                <c:pt idx="818">
                  <c:v>-59.467222058632458</c:v>
                </c:pt>
                <c:pt idx="819">
                  <c:v>-58.298559084933366</c:v>
                </c:pt>
                <c:pt idx="820">
                  <c:v>-57.11471791307855</c:v>
                </c:pt>
                <c:pt idx="821">
                  <c:v>-55.942475313126522</c:v>
                </c:pt>
                <c:pt idx="822">
                  <c:v>-54.699023892963567</c:v>
                </c:pt>
                <c:pt idx="823">
                  <c:v>-53.504327273788242</c:v>
                </c:pt>
                <c:pt idx="824">
                  <c:v>-52.106840213207242</c:v>
                </c:pt>
                <c:pt idx="825">
                  <c:v>-50.421409376800554</c:v>
                </c:pt>
                <c:pt idx="826">
                  <c:v>-48.635214732734603</c:v>
                </c:pt>
                <c:pt idx="827">
                  <c:v>-46.912069109550771</c:v>
                </c:pt>
                <c:pt idx="828">
                  <c:v>-45.243569856750526</c:v>
                </c:pt>
                <c:pt idx="829">
                  <c:v>-43.465714721879145</c:v>
                </c:pt>
                <c:pt idx="830">
                  <c:v>-41.638094525150507</c:v>
                </c:pt>
                <c:pt idx="831">
                  <c:v>-39.855955495631804</c:v>
                </c:pt>
                <c:pt idx="832">
                  <c:v>-38.17357486992654</c:v>
                </c:pt>
                <c:pt idx="833">
                  <c:v>-36.588320141346458</c:v>
                </c:pt>
                <c:pt idx="834">
                  <c:v>-35.055103561578861</c:v>
                </c:pt>
                <c:pt idx="835">
                  <c:v>-33.538002585485287</c:v>
                </c:pt>
                <c:pt idx="836">
                  <c:v>-31.651758116200828</c:v>
                </c:pt>
                <c:pt idx="837">
                  <c:v>-29.320134314286008</c:v>
                </c:pt>
                <c:pt idx="838">
                  <c:v>-26.962316585121954</c:v>
                </c:pt>
                <c:pt idx="839">
                  <c:v>-24.498912024052515</c:v>
                </c:pt>
                <c:pt idx="840">
                  <c:v>-21.931028032415554</c:v>
                </c:pt>
                <c:pt idx="841">
                  <c:v>-19.383159834250023</c:v>
                </c:pt>
                <c:pt idx="842">
                  <c:v>-17.020441368465271</c:v>
                </c:pt>
                <c:pt idx="843">
                  <c:v>-8.5364745836075713</c:v>
                </c:pt>
                <c:pt idx="844">
                  <c:v>-6.4746341469893309</c:v>
                </c:pt>
                <c:pt idx="845">
                  <c:v>-4.3998448859605332</c:v>
                </c:pt>
                <c:pt idx="846">
                  <c:v>-2.2346712762987981</c:v>
                </c:pt>
                <c:pt idx="847">
                  <c:v>-6.5069300357549834E-3</c:v>
                </c:pt>
                <c:pt idx="848">
                  <c:v>2.2754246653736914</c:v>
                </c:pt>
                <c:pt idx="849">
                  <c:v>4.4307968017944894</c:v>
                </c:pt>
                <c:pt idx="850">
                  <c:v>8.3180280613959603</c:v>
                </c:pt>
                <c:pt idx="851">
                  <c:v>8.149693344059699</c:v>
                </c:pt>
                <c:pt idx="852">
                  <c:v>7.6003348542724254</c:v>
                </c:pt>
                <c:pt idx="853">
                  <c:v>6.8654477842779329</c:v>
                </c:pt>
                <c:pt idx="854">
                  <c:v>6.1832885604202366</c:v>
                </c:pt>
                <c:pt idx="855">
                  <c:v>5.4607091877462084</c:v>
                </c:pt>
                <c:pt idx="856">
                  <c:v>4.1822240577284253</c:v>
                </c:pt>
                <c:pt idx="857">
                  <c:v>1.9120027457599349</c:v>
                </c:pt>
                <c:pt idx="858">
                  <c:v>-0.89504107857504867</c:v>
                </c:pt>
                <c:pt idx="859">
                  <c:v>-6.4398967155622833</c:v>
                </c:pt>
                <c:pt idx="860">
                  <c:v>-9.3500600039105279</c:v>
                </c:pt>
                <c:pt idx="861">
                  <c:v>-12.021544304878546</c:v>
                </c:pt>
                <c:pt idx="862">
                  <c:v>-14.574269526453801</c:v>
                </c:pt>
                <c:pt idx="863">
                  <c:v>-17.02915972548579</c:v>
                </c:pt>
                <c:pt idx="864">
                  <c:v>-19.379036221374999</c:v>
                </c:pt>
                <c:pt idx="865">
                  <c:v>-21.622801326830285</c:v>
                </c:pt>
                <c:pt idx="866">
                  <c:v>-23.784040747530042</c:v>
                </c:pt>
                <c:pt idx="867">
                  <c:v>-25.94115655535478</c:v>
                </c:pt>
                <c:pt idx="868">
                  <c:v>-32.183213617699778</c:v>
                </c:pt>
                <c:pt idx="869">
                  <c:v>-34.106186898009113</c:v>
                </c:pt>
                <c:pt idx="870">
                  <c:v>-35.957421942555584</c:v>
                </c:pt>
                <c:pt idx="871">
                  <c:v>-37.594782818275519</c:v>
                </c:pt>
                <c:pt idx="872">
                  <c:v>-39.180081260066189</c:v>
                </c:pt>
                <c:pt idx="873">
                  <c:v>-40.761644650854464</c:v>
                </c:pt>
                <c:pt idx="874">
                  <c:v>-42.373141876917295</c:v>
                </c:pt>
                <c:pt idx="875">
                  <c:v>-47.885062038163085</c:v>
                </c:pt>
                <c:pt idx="876">
                  <c:v>-49.702171636232549</c:v>
                </c:pt>
                <c:pt idx="877">
                  <c:v>-51.461225233484527</c:v>
                </c:pt>
                <c:pt idx="878">
                  <c:v>-53.102136593317304</c:v>
                </c:pt>
                <c:pt idx="879">
                  <c:v>-54.782938686414532</c:v>
                </c:pt>
                <c:pt idx="880">
                  <c:v>-56.552517453395957</c:v>
                </c:pt>
                <c:pt idx="881">
                  <c:v>-58.197785563226994</c:v>
                </c:pt>
                <c:pt idx="882">
                  <c:v>-59.734659481621975</c:v>
                </c:pt>
                <c:pt idx="883">
                  <c:v>-63.540098467002736</c:v>
                </c:pt>
                <c:pt idx="884">
                  <c:v>-64.176684240206498</c:v>
                </c:pt>
                <c:pt idx="885">
                  <c:v>-65.009964890436251</c:v>
                </c:pt>
                <c:pt idx="886">
                  <c:v>-65.519709497293547</c:v>
                </c:pt>
                <c:pt idx="887">
                  <c:v>-65.165855913796605</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-40.440478834905868</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144641024"/>
        <c:axId val="144646912"/>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1446410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646912"/>
        <c:crosses val="autoZero"/>
        <c:auto val="1"/>
        <c:lblAlgn val="ctr"/>
        <c:lblOffset val="100"/>
        <c:noMultiLvlLbl val="0"/>
      </c:catAx>
      <c:valAx>
        <c:axId val="144646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6410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-9.9964408033909287</c:v>
                </c:pt>
                <c:pt idx="6">
                  <c:v>-9.9979845333910475</c:v>
                </c:pt>
                <c:pt idx="7">
                  <c:v>-9.9986333669263843</c:v>
                </c:pt>
                <c:pt idx="8">
                  <c:v>-10.010771903391111</c:v>
                </c:pt>
                <c:pt idx="9">
                  <c:v>-9.9409634933909619</c:v>
                </c:pt>
                <c:pt idx="10">
                  <c:v>-9.6216022533909467</c:v>
                </c:pt>
                <c:pt idx="11">
                  <c:v>-8.4307707133910519</c:v>
                </c:pt>
                <c:pt idx="12">
                  <c:v>-6.7926063669263215</c:v>
                </c:pt>
                <c:pt idx="13">
                  <c:v>-6.4076892333909967</c:v>
                </c:pt>
                <c:pt idx="14">
                  <c:v>-7.876197493390876</c:v>
                </c:pt>
                <c:pt idx="15">
                  <c:v>-9.8669992133910718</c:v>
                </c:pt>
                <c:pt idx="16">
                  <c:v>-11.227230931758413</c:v>
                </c:pt>
                <c:pt idx="17">
                  <c:v>-11.813089091313136</c:v>
                </c:pt>
                <c:pt idx="18">
                  <c:v>-13.031650242557689</c:v>
                </c:pt>
                <c:pt idx="19">
                  <c:v>-13.452147583391055</c:v>
                </c:pt>
                <c:pt idx="20">
                  <c:v>-14.020563583391118</c:v>
                </c:pt>
                <c:pt idx="21">
                  <c:v>-14.508681483390943</c:v>
                </c:pt>
                <c:pt idx="22">
                  <c:v>-13.087299258288988</c:v>
                </c:pt>
                <c:pt idx="23">
                  <c:v>-12.237581427532348</c:v>
                </c:pt>
                <c:pt idx="24">
                  <c:v>-12.393032013391011</c:v>
                </c:pt>
                <c:pt idx="25">
                  <c:v>-12.355222427184072</c:v>
                </c:pt>
                <c:pt idx="26">
                  <c:v>-12.358600488138421</c:v>
                </c:pt>
                <c:pt idx="27">
                  <c:v>-11.902700533390986</c:v>
                </c:pt>
                <c:pt idx="28">
                  <c:v>-11.302330033799196</c:v>
                </c:pt>
                <c:pt idx="29">
                  <c:v>-11.008100613391051</c:v>
                </c:pt>
                <c:pt idx="30">
                  <c:v>-10.771553773390918</c:v>
                </c:pt>
                <c:pt idx="31">
                  <c:v>-10.751930483391062</c:v>
                </c:pt>
                <c:pt idx="32">
                  <c:v>-10.688774870533848</c:v>
                </c:pt>
                <c:pt idx="33">
                  <c:v>-11.192321554374558</c:v>
                </c:pt>
                <c:pt idx="34">
                  <c:v>-11.079240293391052</c:v>
                </c:pt>
                <c:pt idx="35">
                  <c:v>-10.528516123391068</c:v>
                </c:pt>
                <c:pt idx="36">
                  <c:v>-9.6487127033909381</c:v>
                </c:pt>
                <c:pt idx="37">
                  <c:v>-9.4301718933908667</c:v>
                </c:pt>
                <c:pt idx="38">
                  <c:v>-9.4159548399216657</c:v>
                </c:pt>
                <c:pt idx="39">
                  <c:v>-9.3816256733910137</c:v>
                </c:pt>
                <c:pt idx="40">
                  <c:v>-9.3590831733911557</c:v>
                </c:pt>
                <c:pt idx="41">
                  <c:v>-9.3450695133910067</c:v>
                </c:pt>
                <c:pt idx="42">
                  <c:v>-9.8405339977660073</c:v>
                </c:pt>
                <c:pt idx="43">
                  <c:v>-9.837876753390999</c:v>
                </c:pt>
                <c:pt idx="44">
                  <c:v>-9.4771679933909212</c:v>
                </c:pt>
                <c:pt idx="45">
                  <c:v>-9.3099393033910705</c:v>
                </c:pt>
                <c:pt idx="46">
                  <c:v>-10.016234883390936</c:v>
                </c:pt>
                <c:pt idx="47">
                  <c:v>-10.143424643390848</c:v>
                </c:pt>
                <c:pt idx="48">
                  <c:v>-9.4469301933909975</c:v>
                </c:pt>
                <c:pt idx="49">
                  <c:v>-8.4479060233910133</c:v>
                </c:pt>
                <c:pt idx="50">
                  <c:v>-7.8873006287755834</c:v>
                </c:pt>
                <c:pt idx="51">
                  <c:v>-8.240869656248119</c:v>
                </c:pt>
                <c:pt idx="52">
                  <c:v>-8.9775329033909941</c:v>
                </c:pt>
                <c:pt idx="53">
                  <c:v>-10.34956962955262</c:v>
                </c:pt>
                <c:pt idx="54">
                  <c:v>-10.898503683494113</c:v>
                </c:pt>
                <c:pt idx="55">
                  <c:v>-10.604439373390974</c:v>
                </c:pt>
                <c:pt idx="56">
                  <c:v>-10.501307313391019</c:v>
                </c:pt>
                <c:pt idx="57">
                  <c:v>-10.292399743391018</c:v>
                </c:pt>
                <c:pt idx="58">
                  <c:v>-9.031797227676762</c:v>
                </c:pt>
                <c:pt idx="59">
                  <c:v>-8.3896620133910069</c:v>
                </c:pt>
                <c:pt idx="60">
                  <c:v>-7.6734667298089079</c:v>
                </c:pt>
                <c:pt idx="61">
                  <c:v>-7.5518093033910532</c:v>
                </c:pt>
                <c:pt idx="62">
                  <c:v>-7.3256876733911716</c:v>
                </c:pt>
                <c:pt idx="63">
                  <c:v>-6.7126521358399494</c:v>
                </c:pt>
                <c:pt idx="64">
                  <c:v>-5.5906916256358334</c:v>
                </c:pt>
                <c:pt idx="65">
                  <c:v>-4.1846696033908088</c:v>
                </c:pt>
                <c:pt idx="66">
                  <c:v>-2.9082480433910121</c:v>
                </c:pt>
                <c:pt idx="67">
                  <c:v>-2.2172989933910117</c:v>
                </c:pt>
                <c:pt idx="68">
                  <c:v>-2.2019642378808193</c:v>
                </c:pt>
                <c:pt idx="69">
                  <c:v>-2.7531989763539602</c:v>
                </c:pt>
                <c:pt idx="70">
                  <c:v>-3.1294740967242376</c:v>
                </c:pt>
                <c:pt idx="71">
                  <c:v>-3.7642045333909557</c:v>
                </c:pt>
                <c:pt idx="72">
                  <c:v>-4.0767201533909319</c:v>
                </c:pt>
                <c:pt idx="73">
                  <c:v>-4.3481210967243324</c:v>
                </c:pt>
                <c:pt idx="74">
                  <c:v>-4.7248961633910369</c:v>
                </c:pt>
                <c:pt idx="75">
                  <c:v>-4.8986195933910892</c:v>
                </c:pt>
                <c:pt idx="76">
                  <c:v>-5.0586498433909952</c:v>
                </c:pt>
                <c:pt idx="77">
                  <c:v>-5.1190159607594286</c:v>
                </c:pt>
                <c:pt idx="78">
                  <c:v>-5.4214706497546734</c:v>
                </c:pt>
                <c:pt idx="79">
                  <c:v>-5.3583435391640304</c:v>
                </c:pt>
                <c:pt idx="80">
                  <c:v>-5.1227306633910645</c:v>
                </c:pt>
                <c:pt idx="81">
                  <c:v>-5.050514473390896</c:v>
                </c:pt>
                <c:pt idx="82">
                  <c:v>-4.9163285333909004</c:v>
                </c:pt>
                <c:pt idx="83">
                  <c:v>-4.7129123742158265</c:v>
                </c:pt>
                <c:pt idx="84">
                  <c:v>-4.530240713390989</c:v>
                </c:pt>
                <c:pt idx="85">
                  <c:v>-4.5079306727316606</c:v>
                </c:pt>
                <c:pt idx="86">
                  <c:v>-4.0035398315728505</c:v>
                </c:pt>
                <c:pt idx="87">
                  <c:v>-3.9088151043000572</c:v>
                </c:pt>
                <c:pt idx="88">
                  <c:v>-3.7978266933908849</c:v>
                </c:pt>
                <c:pt idx="89">
                  <c:v>-3.542622713391097</c:v>
                </c:pt>
                <c:pt idx="90">
                  <c:v>-3.1680404933909467</c:v>
                </c:pt>
                <c:pt idx="91">
                  <c:v>-2.8406550878591013</c:v>
                </c:pt>
                <c:pt idx="92">
                  <c:v>-2.5746545933909317</c:v>
                </c:pt>
                <c:pt idx="93">
                  <c:v>-2.5276711233909182</c:v>
                </c:pt>
                <c:pt idx="94">
                  <c:v>-2.5713445133909971</c:v>
                </c:pt>
                <c:pt idx="95">
                  <c:v>-3.0665978730401235</c:v>
                </c:pt>
                <c:pt idx="96">
                  <c:v>-2.9711506633910147</c:v>
                </c:pt>
                <c:pt idx="97">
                  <c:v>-2.5487874533910748</c:v>
                </c:pt>
                <c:pt idx="98">
                  <c:v>-2.0795306433910241</c:v>
                </c:pt>
                <c:pt idx="99">
                  <c:v>-1.2932630833910679</c:v>
                </c:pt>
                <c:pt idx="100">
                  <c:v>-0.46380908630766343</c:v>
                </c:pt>
                <c:pt idx="101">
                  <c:v>0.84202391660891041</c:v>
                </c:pt>
                <c:pt idx="102">
                  <c:v>1.4269465066091118</c:v>
                </c:pt>
                <c:pt idx="103">
                  <c:v>1.7501529866090115</c:v>
                </c:pt>
                <c:pt idx="104">
                  <c:v>4.5633824373133693</c:v>
                </c:pt>
                <c:pt idx="105">
                  <c:v>5.5352004266088954</c:v>
                </c:pt>
                <c:pt idx="106">
                  <c:v>6.6749203407756275</c:v>
                </c:pt>
                <c:pt idx="107">
                  <c:v>8.1245408366091034</c:v>
                </c:pt>
                <c:pt idx="108">
                  <c:v>8.9911767566088372</c:v>
                </c:pt>
                <c:pt idx="109">
                  <c:v>9.8133190666090204</c:v>
                </c:pt>
                <c:pt idx="110">
                  <c:v>10.428410615475087</c:v>
                </c:pt>
                <c:pt idx="111">
                  <c:v>11.01918762660887</c:v>
                </c:pt>
                <c:pt idx="112">
                  <c:v>11.262092965332542</c:v>
                </c:pt>
                <c:pt idx="113">
                  <c:v>10.241683453275668</c:v>
                </c:pt>
                <c:pt idx="114">
                  <c:v>9.8500289266090224</c:v>
                </c:pt>
                <c:pt idx="115">
                  <c:v>8.4148859566089449</c:v>
                </c:pt>
                <c:pt idx="116">
                  <c:v>6.5225794666090078</c:v>
                </c:pt>
                <c:pt idx="117">
                  <c:v>4.7836317066089862</c:v>
                </c:pt>
                <c:pt idx="118">
                  <c:v>2.6831428566089421</c:v>
                </c:pt>
                <c:pt idx="119">
                  <c:v>1.1746852189322681</c:v>
                </c:pt>
                <c:pt idx="120">
                  <c:v>-0.41125345089108123</c:v>
                </c:pt>
                <c:pt idx="121">
                  <c:v>-0.79507601339099665</c:v>
                </c:pt>
                <c:pt idx="122">
                  <c:v>-1.5290075809585222</c:v>
                </c:pt>
                <c:pt idx="123">
                  <c:v>-2.6427806933910318</c:v>
                </c:pt>
                <c:pt idx="124">
                  <c:v>-3.306389273390991</c:v>
                </c:pt>
                <c:pt idx="125">
                  <c:v>-3.4257122933909732</c:v>
                </c:pt>
                <c:pt idx="126">
                  <c:v>-3.7752167633910432</c:v>
                </c:pt>
                <c:pt idx="127">
                  <c:v>-3.9263875533910682</c:v>
                </c:pt>
                <c:pt idx="128">
                  <c:v>-3.9535760833910132</c:v>
                </c:pt>
                <c:pt idx="129">
                  <c:v>-3.8470994133909207</c:v>
                </c:pt>
                <c:pt idx="130">
                  <c:v>-3.7793950749294112</c:v>
                </c:pt>
                <c:pt idx="131">
                  <c:v>-2.9585920133909838</c:v>
                </c:pt>
                <c:pt idx="132">
                  <c:v>-2.7007374233911889</c:v>
                </c:pt>
                <c:pt idx="133">
                  <c:v>-1.8625809527848247</c:v>
                </c:pt>
                <c:pt idx="134">
                  <c:v>-1.0261390933909798</c:v>
                </c:pt>
                <c:pt idx="135">
                  <c:v>7.6827826609076069E-2</c:v>
                </c:pt>
                <c:pt idx="136">
                  <c:v>1.3988790966090499</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6.9270949766090615</c:v>
                </c:pt>
                <c:pt idx="147">
                  <c:v>7.0605487766090453</c:v>
                </c:pt>
                <c:pt idx="148">
                  <c:v>7.1804639866089985</c:v>
                </c:pt>
                <c:pt idx="149">
                  <c:v>7.945987725739414</c:v>
                </c:pt>
                <c:pt idx="150">
                  <c:v>8.0139158766091008</c:v>
                </c:pt>
                <c:pt idx="151">
                  <c:v>7.9691976266088744</c:v>
                </c:pt>
                <c:pt idx="152">
                  <c:v>7.6044358666089176</c:v>
                </c:pt>
                <c:pt idx="153">
                  <c:v>7.3159354866089537</c:v>
                </c:pt>
                <c:pt idx="154">
                  <c:v>6.9937251966089491</c:v>
                </c:pt>
                <c:pt idx="155">
                  <c:v>5.6129489316639853</c:v>
                </c:pt>
                <c:pt idx="156">
                  <c:v>1.1730157088312465</c:v>
                </c:pt>
                <c:pt idx="157">
                  <c:v>-0.15056878339112295</c:v>
                </c:pt>
                <c:pt idx="158">
                  <c:v>-1.4555565186541326</c:v>
                </c:pt>
                <c:pt idx="159">
                  <c:v>-3.1230595133910142</c:v>
                </c:pt>
                <c:pt idx="160">
                  <c:v>-4.0700366533911314</c:v>
                </c:pt>
                <c:pt idx="161">
                  <c:v>-5.0052150733909695</c:v>
                </c:pt>
                <c:pt idx="162">
                  <c:v>-5.8741274033910713</c:v>
                </c:pt>
                <c:pt idx="163">
                  <c:v>-6.4973934533910622</c:v>
                </c:pt>
                <c:pt idx="164">
                  <c:v>-6.8196527923383536</c:v>
                </c:pt>
                <c:pt idx="165">
                  <c:v>-7.3185980133909965</c:v>
                </c:pt>
                <c:pt idx="166">
                  <c:v>-8.6884896310380242</c:v>
                </c:pt>
                <c:pt idx="167">
                  <c:v>-9.2982357433910057</c:v>
                </c:pt>
                <c:pt idx="168">
                  <c:v>-9.3930166633910801</c:v>
                </c:pt>
                <c:pt idx="169">
                  <c:v>-9.2408952633910619</c:v>
                </c:pt>
                <c:pt idx="170">
                  <c:v>-9.2193731531759067</c:v>
                </c:pt>
                <c:pt idx="171">
                  <c:v>-9.2463596033909159</c:v>
                </c:pt>
                <c:pt idx="172">
                  <c:v>-9.2390335568692876</c:v>
                </c:pt>
                <c:pt idx="173">
                  <c:v>-9.0857718883909957</c:v>
                </c:pt>
                <c:pt idx="174">
                  <c:v>-8.946322023391069</c:v>
                </c:pt>
                <c:pt idx="175">
                  <c:v>-8.9199380233909835</c:v>
                </c:pt>
                <c:pt idx="176">
                  <c:v>-8.6458241397067326</c:v>
                </c:pt>
                <c:pt idx="177">
                  <c:v>-8.1915276633910459</c:v>
                </c:pt>
                <c:pt idx="178">
                  <c:v>-7.9990842733910625</c:v>
                </c:pt>
                <c:pt idx="179">
                  <c:v>-7.8454724933909894</c:v>
                </c:pt>
                <c:pt idx="180">
                  <c:v>-7.5981156533909804</c:v>
                </c:pt>
                <c:pt idx="181">
                  <c:v>-7.4451855967243405</c:v>
                </c:pt>
                <c:pt idx="182">
                  <c:v>-7.1251221133909555</c:v>
                </c:pt>
                <c:pt idx="183">
                  <c:v>-7.0747074333909126</c:v>
                </c:pt>
                <c:pt idx="184">
                  <c:v>-7.0262251033911207</c:v>
                </c:pt>
                <c:pt idx="185">
                  <c:v>-7.0288047733909664</c:v>
                </c:pt>
                <c:pt idx="186">
                  <c:v>-7.1656985133910069</c:v>
                </c:pt>
                <c:pt idx="187">
                  <c:v>-7.2943235346676119</c:v>
                </c:pt>
                <c:pt idx="188">
                  <c:v>-7.2368868733908727</c:v>
                </c:pt>
                <c:pt idx="189">
                  <c:v>-6.8842305933911092</c:v>
                </c:pt>
                <c:pt idx="190">
                  <c:v>-6.3863268800576813</c:v>
                </c:pt>
                <c:pt idx="191">
                  <c:v>-4.4866270133910122</c:v>
                </c:pt>
                <c:pt idx="192">
                  <c:v>-4.3942577333909005</c:v>
                </c:pt>
                <c:pt idx="193">
                  <c:v>-4.1663672333909565</c:v>
                </c:pt>
                <c:pt idx="194">
                  <c:v>-3.6880188033910315</c:v>
                </c:pt>
                <c:pt idx="195">
                  <c:v>-3.3482561433910973</c:v>
                </c:pt>
                <c:pt idx="196">
                  <c:v>-2.8744788133909185</c:v>
                </c:pt>
                <c:pt idx="197">
                  <c:v>-2.4324616033910167</c:v>
                </c:pt>
                <c:pt idx="198">
                  <c:v>-1.9683589933909242</c:v>
                </c:pt>
                <c:pt idx="199">
                  <c:v>-1.7699632633909892</c:v>
                </c:pt>
                <c:pt idx="200">
                  <c:v>-0.66689091503030928</c:v>
                </c:pt>
                <c:pt idx="201">
                  <c:v>-0.54793293339095328</c:v>
                </c:pt>
                <c:pt idx="202">
                  <c:v>-0.33850881339104566</c:v>
                </c:pt>
                <c:pt idx="203">
                  <c:v>-0.10657475339094449</c:v>
                </c:pt>
                <c:pt idx="204">
                  <c:v>1.6819266089669327E-3</c:v>
                </c:pt>
                <c:pt idx="205">
                  <c:v>0.10063579342728721</c:v>
                </c:pt>
                <c:pt idx="206">
                  <c:v>0.16595532660902279</c:v>
                </c:pt>
                <c:pt idx="207">
                  <c:v>0.28542058660905056</c:v>
                </c:pt>
                <c:pt idx="208">
                  <c:v>0.40242504910905608</c:v>
                </c:pt>
                <c:pt idx="209">
                  <c:v>0.76710798660904889</c:v>
                </c:pt>
                <c:pt idx="210">
                  <c:v>0.62513183660915883</c:v>
                </c:pt>
                <c:pt idx="211">
                  <c:v>0.24574549660904699</c:v>
                </c:pt>
                <c:pt idx="212">
                  <c:v>-7.0282823390968474E-2</c:v>
                </c:pt>
                <c:pt idx="213">
                  <c:v>-0.27065887339100025</c:v>
                </c:pt>
                <c:pt idx="214">
                  <c:v>-0.45792106339088529</c:v>
                </c:pt>
                <c:pt idx="215">
                  <c:v>-0.31472698339092736</c:v>
                </c:pt>
                <c:pt idx="216">
                  <c:v>9.106171001330661E-2</c:v>
                </c:pt>
                <c:pt idx="217">
                  <c:v>0.27114512946614816</c:v>
                </c:pt>
                <c:pt idx="218">
                  <c:v>-0.31153361339089325</c:v>
                </c:pt>
                <c:pt idx="219">
                  <c:v>-0.18142585339097675</c:v>
                </c:pt>
                <c:pt idx="220">
                  <c:v>0.14078851660889313</c:v>
                </c:pt>
                <c:pt idx="221">
                  <c:v>0.71478631660890912</c:v>
                </c:pt>
                <c:pt idx="222">
                  <c:v>1.1617492554262578</c:v>
                </c:pt>
                <c:pt idx="223">
                  <c:v>1.4579617966090654</c:v>
                </c:pt>
                <c:pt idx="224">
                  <c:v>1.3014891451455242</c:v>
                </c:pt>
                <c:pt idx="225">
                  <c:v>1.6389254977202796</c:v>
                </c:pt>
                <c:pt idx="226">
                  <c:v>1.837100876609</c:v>
                </c:pt>
                <c:pt idx="227">
                  <c:v>2.0622757310533473</c:v>
                </c:pt>
                <c:pt idx="228">
                  <c:v>2.2171760966090241</c:v>
                </c:pt>
                <c:pt idx="229">
                  <c:v>2.1883475666091994</c:v>
                </c:pt>
                <c:pt idx="230">
                  <c:v>1.9821866366090024</c:v>
                </c:pt>
                <c:pt idx="231">
                  <c:v>1.5866478754980042</c:v>
                </c:pt>
                <c:pt idx="232">
                  <c:v>-0.62500159780653064</c:v>
                </c:pt>
                <c:pt idx="233">
                  <c:v>-1.0502225133909349</c:v>
                </c:pt>
                <c:pt idx="234">
                  <c:v>-1.3504848233909581</c:v>
                </c:pt>
                <c:pt idx="235">
                  <c:v>-1.292873793390994</c:v>
                </c:pt>
                <c:pt idx="236">
                  <c:v>-1.4110070033910631</c:v>
                </c:pt>
                <c:pt idx="237">
                  <c:v>-1.7063753538164832</c:v>
                </c:pt>
                <c:pt idx="238">
                  <c:v>-2.2175905733909986</c:v>
                </c:pt>
                <c:pt idx="239">
                  <c:v>-2.7419345533910668</c:v>
                </c:pt>
                <c:pt idx="240">
                  <c:v>-3.1673128050576809</c:v>
                </c:pt>
                <c:pt idx="241">
                  <c:v>-5.0152664271840806</c:v>
                </c:pt>
                <c:pt idx="242">
                  <c:v>-4.9927512154113032</c:v>
                </c:pt>
                <c:pt idx="243">
                  <c:v>-4.6289343533908767</c:v>
                </c:pt>
                <c:pt idx="244">
                  <c:v>-4.6274975133910408</c:v>
                </c:pt>
                <c:pt idx="245">
                  <c:v>-4.7361127033910373</c:v>
                </c:pt>
                <c:pt idx="246">
                  <c:v>-4.6440671733910364</c:v>
                </c:pt>
                <c:pt idx="247">
                  <c:v>-4.5955121750070518</c:v>
                </c:pt>
                <c:pt idx="248">
                  <c:v>-4.6618320133910061</c:v>
                </c:pt>
                <c:pt idx="249">
                  <c:v>-4.7492105940362137</c:v>
                </c:pt>
                <c:pt idx="250">
                  <c:v>-4.613271473390995</c:v>
                </c:pt>
                <c:pt idx="251">
                  <c:v>-4.4962976033909081</c:v>
                </c:pt>
                <c:pt idx="252">
                  <c:v>-4.5185185133909487</c:v>
                </c:pt>
                <c:pt idx="253">
                  <c:v>-4.6167921836037893</c:v>
                </c:pt>
                <c:pt idx="254">
                  <c:v>-4.4206838433909041</c:v>
                </c:pt>
                <c:pt idx="255">
                  <c:v>-3.3605860933909213</c:v>
                </c:pt>
                <c:pt idx="256">
                  <c:v>-2.7391395933911156</c:v>
                </c:pt>
                <c:pt idx="257">
                  <c:v>-2.4445775624106205</c:v>
                </c:pt>
                <c:pt idx="258">
                  <c:v>-1.1400536449700123</c:v>
                </c:pt>
                <c:pt idx="259">
                  <c:v>-0.85137341339095962</c:v>
                </c:pt>
                <c:pt idx="260">
                  <c:v>-0.56847751339105912</c:v>
                </c:pt>
                <c:pt idx="261">
                  <c:v>-0.24577742339099048</c:v>
                </c:pt>
                <c:pt idx="262">
                  <c:v>5.4602661787583953E-3</c:v>
                </c:pt>
                <c:pt idx="263">
                  <c:v>4.3367436608932143E-2</c:v>
                </c:pt>
                <c:pt idx="264">
                  <c:v>0.14574298660900833</c:v>
                </c:pt>
                <c:pt idx="265">
                  <c:v>-0.17755223025858413</c:v>
                </c:pt>
                <c:pt idx="266">
                  <c:v>5.5954936608998272E-2</c:v>
                </c:pt>
                <c:pt idx="267">
                  <c:v>0.18996516660905641</c:v>
                </c:pt>
                <c:pt idx="268">
                  <c:v>0.52795766402829269</c:v>
                </c:pt>
                <c:pt idx="269">
                  <c:v>0.32366319660899034</c:v>
                </c:pt>
                <c:pt idx="270">
                  <c:v>0.16940120660891014</c:v>
                </c:pt>
                <c:pt idx="271">
                  <c:v>3.1511653275686058E-2</c:v>
                </c:pt>
                <c:pt idx="272">
                  <c:v>0.32982175131476893</c:v>
                </c:pt>
                <c:pt idx="273">
                  <c:v>0.44853864660902326</c:v>
                </c:pt>
                <c:pt idx="274">
                  <c:v>0.49767628963940169</c:v>
                </c:pt>
                <c:pt idx="275">
                  <c:v>0.40212120660928008</c:v>
                </c:pt>
                <c:pt idx="276">
                  <c:v>0.35188321660895427</c:v>
                </c:pt>
                <c:pt idx="277">
                  <c:v>-0.15071929339110623</c:v>
                </c:pt>
                <c:pt idx="278">
                  <c:v>-0.60350916490612849</c:v>
                </c:pt>
                <c:pt idx="279">
                  <c:v>-0.82346097339100766</c:v>
                </c:pt>
                <c:pt idx="280">
                  <c:v>-0.74614731339093565</c:v>
                </c:pt>
                <c:pt idx="281">
                  <c:v>-0.42404379717476187</c:v>
                </c:pt>
                <c:pt idx="282">
                  <c:v>-0.17348953339102063</c:v>
                </c:pt>
                <c:pt idx="283">
                  <c:v>0.22752712660900437</c:v>
                </c:pt>
                <c:pt idx="284">
                  <c:v>0.57123006741704752</c:v>
                </c:pt>
                <c:pt idx="285">
                  <c:v>1.127513466608919</c:v>
                </c:pt>
                <c:pt idx="286">
                  <c:v>1.4993032166090619</c:v>
                </c:pt>
                <c:pt idx="287">
                  <c:v>1.930669926608916</c:v>
                </c:pt>
                <c:pt idx="288">
                  <c:v>2.1161222692175841</c:v>
                </c:pt>
                <c:pt idx="289">
                  <c:v>2.1758472116090237</c:v>
                </c:pt>
                <c:pt idx="290">
                  <c:v>2.4740505349960777</c:v>
                </c:pt>
                <c:pt idx="291">
                  <c:v>2.5461365466089818</c:v>
                </c:pt>
                <c:pt idx="292">
                  <c:v>2.5669859266090347</c:v>
                </c:pt>
                <c:pt idx="293">
                  <c:v>2.5879294566089079</c:v>
                </c:pt>
                <c:pt idx="294">
                  <c:v>2.92407459660906</c:v>
                </c:pt>
                <c:pt idx="295">
                  <c:v>3.135355966609108</c:v>
                </c:pt>
                <c:pt idx="296">
                  <c:v>3.4313609066089867</c:v>
                </c:pt>
                <c:pt idx="297">
                  <c:v>3.8994052466089073</c:v>
                </c:pt>
                <c:pt idx="298">
                  <c:v>4.0179839866090443</c:v>
                </c:pt>
                <c:pt idx="299">
                  <c:v>3.7442700243448708</c:v>
                </c:pt>
                <c:pt idx="300">
                  <c:v>3.6691644666090202</c:v>
                </c:pt>
                <c:pt idx="301">
                  <c:v>3.3491828166089874</c:v>
                </c:pt>
                <c:pt idx="302">
                  <c:v>2.6847150466091012</c:v>
                </c:pt>
                <c:pt idx="303">
                  <c:v>2.1234118018264145</c:v>
                </c:pt>
                <c:pt idx="304">
                  <c:v>1.5329404566089551</c:v>
                </c:pt>
                <c:pt idx="305">
                  <c:v>0.95591633660896491</c:v>
                </c:pt>
                <c:pt idx="306">
                  <c:v>0.39845185177752335</c:v>
                </c:pt>
                <c:pt idx="307">
                  <c:v>-0.92079628925307677</c:v>
                </c:pt>
                <c:pt idx="308">
                  <c:v>-1.6729889081277796</c:v>
                </c:pt>
                <c:pt idx="309">
                  <c:v>-2.1582013333909487</c:v>
                </c:pt>
                <c:pt idx="310">
                  <c:v>-2.6492592833911317</c:v>
                </c:pt>
                <c:pt idx="311">
                  <c:v>-2.8893900333909808</c:v>
                </c:pt>
                <c:pt idx="312">
                  <c:v>-2.8509092929609792</c:v>
                </c:pt>
                <c:pt idx="313">
                  <c:v>-2.4029463133911513</c:v>
                </c:pt>
                <c:pt idx="314">
                  <c:v>-2.2045540929363838</c:v>
                </c:pt>
                <c:pt idx="315">
                  <c:v>-1.3003291562481252</c:v>
                </c:pt>
                <c:pt idx="316">
                  <c:v>-1.1710483297175804</c:v>
                </c:pt>
                <c:pt idx="317">
                  <c:v>-1.0154967709667773</c:v>
                </c:pt>
                <c:pt idx="318">
                  <c:v>-0.81316216339101199</c:v>
                </c:pt>
                <c:pt idx="319">
                  <c:v>-0.81281195339097778</c:v>
                </c:pt>
                <c:pt idx="320">
                  <c:v>-0.92122544339096635</c:v>
                </c:pt>
                <c:pt idx="321">
                  <c:v>-0.57768539270148356</c:v>
                </c:pt>
                <c:pt idx="322">
                  <c:v>-0.35033179116868546</c:v>
                </c:pt>
                <c:pt idx="323">
                  <c:v>-0.75609420386717974</c:v>
                </c:pt>
                <c:pt idx="324">
                  <c:v>-1.0799186033908938</c:v>
                </c:pt>
                <c:pt idx="325">
                  <c:v>-1.6832735533910901</c:v>
                </c:pt>
                <c:pt idx="326">
                  <c:v>-2.132006288901124</c:v>
                </c:pt>
                <c:pt idx="327">
                  <c:v>-2.7269476533910506</c:v>
                </c:pt>
                <c:pt idx="328">
                  <c:v>-3.1841847233910312</c:v>
                </c:pt>
                <c:pt idx="329">
                  <c:v>-3.7211667406637616</c:v>
                </c:pt>
                <c:pt idx="330">
                  <c:v>-4.4684042899867853</c:v>
                </c:pt>
                <c:pt idx="331">
                  <c:v>-4.1530476497545692</c:v>
                </c:pt>
                <c:pt idx="332">
                  <c:v>-3.6626361433908983</c:v>
                </c:pt>
                <c:pt idx="333">
                  <c:v>-3.1740881033909827</c:v>
                </c:pt>
                <c:pt idx="334">
                  <c:v>-2.6772261733910625</c:v>
                </c:pt>
                <c:pt idx="335">
                  <c:v>-2.2230117103607272</c:v>
                </c:pt>
                <c:pt idx="336">
                  <c:v>-1.585499923390941</c:v>
                </c:pt>
                <c:pt idx="337">
                  <c:v>-0.92491797492940009</c:v>
                </c:pt>
                <c:pt idx="338">
                  <c:v>3.4116052405772166</c:v>
                </c:pt>
                <c:pt idx="339">
                  <c:v>3.4115441766090235</c:v>
                </c:pt>
                <c:pt idx="340">
                  <c:v>3.2069965966091445</c:v>
                </c:pt>
                <c:pt idx="341">
                  <c:v>3.2136962066090011</c:v>
                </c:pt>
                <c:pt idx="342">
                  <c:v>3.7912286387829552</c:v>
                </c:pt>
                <c:pt idx="343">
                  <c:v>4.5843777266091195</c:v>
                </c:pt>
                <c:pt idx="344">
                  <c:v>5.5290310066089265</c:v>
                </c:pt>
                <c:pt idx="345">
                  <c:v>6.4342681066089336</c:v>
                </c:pt>
                <c:pt idx="346">
                  <c:v>7.0064728566090366</c:v>
                </c:pt>
                <c:pt idx="347">
                  <c:v>7.4307732643868434</c:v>
                </c:pt>
                <c:pt idx="348">
                  <c:v>7.8178796566089543</c:v>
                </c:pt>
                <c:pt idx="349">
                  <c:v>8.2512692066089528</c:v>
                </c:pt>
                <c:pt idx="350">
                  <c:v>8.7868720466090195</c:v>
                </c:pt>
                <c:pt idx="351">
                  <c:v>9.1971378866090028</c:v>
                </c:pt>
                <c:pt idx="352">
                  <c:v>9.6500123666090047</c:v>
                </c:pt>
                <c:pt idx="353">
                  <c:v>9.9461156229725223</c:v>
                </c:pt>
                <c:pt idx="354">
                  <c:v>10.282508084170033</c:v>
                </c:pt>
                <c:pt idx="355">
                  <c:v>10.897581931664025</c:v>
                </c:pt>
                <c:pt idx="356">
                  <c:v>11.0232300866091</c:v>
                </c:pt>
                <c:pt idx="357">
                  <c:v>11.204300636609062</c:v>
                </c:pt>
                <c:pt idx="358">
                  <c:v>11.336071806609127</c:v>
                </c:pt>
                <c:pt idx="359">
                  <c:v>11.427675410851506</c:v>
                </c:pt>
                <c:pt idx="360">
                  <c:v>11.809068066608972</c:v>
                </c:pt>
                <c:pt idx="361">
                  <c:v>12.029338454000396</c:v>
                </c:pt>
                <c:pt idx="362">
                  <c:v>12.220757645432469</c:v>
                </c:pt>
                <c:pt idx="363">
                  <c:v>11.99282728660917</c:v>
                </c:pt>
                <c:pt idx="364">
                  <c:v>11.667437211328162</c:v>
                </c:pt>
                <c:pt idx="365">
                  <c:v>10.79628758660907</c:v>
                </c:pt>
                <c:pt idx="366">
                  <c:v>9.5704588066091247</c:v>
                </c:pt>
                <c:pt idx="367">
                  <c:v>8.0604068366090438</c:v>
                </c:pt>
                <c:pt idx="368">
                  <c:v>6.4921448266090271</c:v>
                </c:pt>
                <c:pt idx="369">
                  <c:v>5.4015497866090607</c:v>
                </c:pt>
                <c:pt idx="370">
                  <c:v>0.94173657356559315</c:v>
                </c:pt>
                <c:pt idx="371">
                  <c:v>0.19457570660902937</c:v>
                </c:pt>
                <c:pt idx="372">
                  <c:v>-0.54818639339117681</c:v>
                </c:pt>
                <c:pt idx="373">
                  <c:v>-0.50828336339100044</c:v>
                </c:pt>
                <c:pt idx="374">
                  <c:v>-0.5672345633910254</c:v>
                </c:pt>
                <c:pt idx="375">
                  <c:v>-0.58530650339096568</c:v>
                </c:pt>
                <c:pt idx="376">
                  <c:v>-1.0855999123809121</c:v>
                </c:pt>
                <c:pt idx="377">
                  <c:v>-1.6169415933909335</c:v>
                </c:pt>
                <c:pt idx="378">
                  <c:v>-1.7261800933909655</c:v>
                </c:pt>
                <c:pt idx="379">
                  <c:v>-2.2886845333910082</c:v>
                </c:pt>
                <c:pt idx="380">
                  <c:v>-2.6397410933910797</c:v>
                </c:pt>
                <c:pt idx="381">
                  <c:v>-2.5763187230684781</c:v>
                </c:pt>
                <c:pt idx="382">
                  <c:v>-2.4827293633910159</c:v>
                </c:pt>
                <c:pt idx="383">
                  <c:v>-2.5111076933909828</c:v>
                </c:pt>
                <c:pt idx="384">
                  <c:v>-2.3942043733909908</c:v>
                </c:pt>
                <c:pt idx="385">
                  <c:v>-2.2348826133910777</c:v>
                </c:pt>
                <c:pt idx="386">
                  <c:v>-2.2046242694887352</c:v>
                </c:pt>
                <c:pt idx="387">
                  <c:v>-2.2134900733909753</c:v>
                </c:pt>
                <c:pt idx="388">
                  <c:v>-2.2293315833910787</c:v>
                </c:pt>
                <c:pt idx="389">
                  <c:v>-2.2060104833909122</c:v>
                </c:pt>
                <c:pt idx="390">
                  <c:v>-2.0634820633910782</c:v>
                </c:pt>
                <c:pt idx="391">
                  <c:v>-1.9363965533910921</c:v>
                </c:pt>
                <c:pt idx="392">
                  <c:v>-1.82834206389599</c:v>
                </c:pt>
                <c:pt idx="393">
                  <c:v>-1.7405592333909397</c:v>
                </c:pt>
                <c:pt idx="394">
                  <c:v>-1.5253287233910697</c:v>
                </c:pt>
                <c:pt idx="395">
                  <c:v>-1.0836140533910168</c:v>
                </c:pt>
                <c:pt idx="396">
                  <c:v>-0.83887135714093164</c:v>
                </c:pt>
                <c:pt idx="397">
                  <c:v>-0.2806467356132174</c:v>
                </c:pt>
                <c:pt idx="398">
                  <c:v>-0.15561719339088168</c:v>
                </c:pt>
                <c:pt idx="399">
                  <c:v>-2.3498643391064878E-2</c:v>
                </c:pt>
                <c:pt idx="400">
                  <c:v>-3.1584183390989999E-2</c:v>
                </c:pt>
                <c:pt idx="401">
                  <c:v>-0.10414590339094332</c:v>
                </c:pt>
                <c:pt idx="402">
                  <c:v>-8.2128100347475225E-2</c:v>
                </c:pt>
                <c:pt idx="403">
                  <c:v>6.7565676608921904E-2</c:v>
                </c:pt>
                <c:pt idx="404">
                  <c:v>0.15330605803757191</c:v>
                </c:pt>
                <c:pt idx="405">
                  <c:v>1.0870790580374436</c:v>
                </c:pt>
                <c:pt idx="406">
                  <c:v>1.424538746608917</c:v>
                </c:pt>
                <c:pt idx="407">
                  <c:v>2.0001988266091217</c:v>
                </c:pt>
                <c:pt idx="408">
                  <c:v>2.7687320169120451</c:v>
                </c:pt>
                <c:pt idx="409">
                  <c:v>3.5010889866089769</c:v>
                </c:pt>
                <c:pt idx="410">
                  <c:v>4.3089307266090406</c:v>
                </c:pt>
                <c:pt idx="411">
                  <c:v>5.04188614660886</c:v>
                </c:pt>
                <c:pt idx="412">
                  <c:v>5.3938208437519055</c:v>
                </c:pt>
                <c:pt idx="413">
                  <c:v>6.0149909108514157</c:v>
                </c:pt>
                <c:pt idx="414">
                  <c:v>6.4063079166088528</c:v>
                </c:pt>
                <c:pt idx="415">
                  <c:v>6.3451612844812804</c:v>
                </c:pt>
                <c:pt idx="416">
                  <c:v>6.0833415666089854</c:v>
                </c:pt>
                <c:pt idx="417">
                  <c:v>6.2671046966090431</c:v>
                </c:pt>
                <c:pt idx="418">
                  <c:v>6.2344078866090769</c:v>
                </c:pt>
                <c:pt idx="419">
                  <c:v>6.4508907366090815</c:v>
                </c:pt>
                <c:pt idx="420">
                  <c:v>7.2064041048886303</c:v>
                </c:pt>
                <c:pt idx="421">
                  <c:v>8.1139048566090288</c:v>
                </c:pt>
                <c:pt idx="422">
                  <c:v>8.5717885966090694</c:v>
                </c:pt>
                <c:pt idx="423">
                  <c:v>8.6258123566089626</c:v>
                </c:pt>
                <c:pt idx="424">
                  <c:v>8.9612752966089744</c:v>
                </c:pt>
                <c:pt idx="425">
                  <c:v>9.4057475214927226</c:v>
                </c:pt>
                <c:pt idx="426">
                  <c:v>10.139006836609065</c:v>
                </c:pt>
                <c:pt idx="427">
                  <c:v>10.844460526609002</c:v>
                </c:pt>
                <c:pt idx="428">
                  <c:v>11.400549046609088</c:v>
                </c:pt>
                <c:pt idx="429">
                  <c:v>11.925293726608929</c:v>
                </c:pt>
                <c:pt idx="430">
                  <c:v>12.139887886609024</c:v>
                </c:pt>
                <c:pt idx="431">
                  <c:v>12.951516615641422</c:v>
                </c:pt>
                <c:pt idx="432">
                  <c:v>13.083643026609067</c:v>
                </c:pt>
                <c:pt idx="433">
                  <c:v>13.161973556608828</c:v>
                </c:pt>
                <c:pt idx="434">
                  <c:v>13.160335026609006</c:v>
                </c:pt>
                <c:pt idx="435">
                  <c:v>13.305670266609145</c:v>
                </c:pt>
                <c:pt idx="436">
                  <c:v>13.80428048660905</c:v>
                </c:pt>
                <c:pt idx="437">
                  <c:v>14.2619725766091</c:v>
                </c:pt>
                <c:pt idx="438">
                  <c:v>14.467931561077178</c:v>
                </c:pt>
                <c:pt idx="439">
                  <c:v>14.912521804790842</c:v>
                </c:pt>
                <c:pt idx="440">
                  <c:v>15.028482186609082</c:v>
                </c:pt>
                <c:pt idx="441">
                  <c:v>15.162140496608986</c:v>
                </c:pt>
                <c:pt idx="442">
                  <c:v>15.373260942164634</c:v>
                </c:pt>
                <c:pt idx="443">
                  <c:v>15.557675966608899</c:v>
                </c:pt>
                <c:pt idx="444">
                  <c:v>15.675826306608856</c:v>
                </c:pt>
                <c:pt idx="445">
                  <c:v>15.794067728182069</c:v>
                </c:pt>
                <c:pt idx="446">
                  <c:v>15.794677986609003</c:v>
                </c:pt>
                <c:pt idx="447">
                  <c:v>15.825889966200819</c:v>
                </c:pt>
                <c:pt idx="448">
                  <c:v>15.965529006811124</c:v>
                </c:pt>
                <c:pt idx="449">
                  <c:v>16.170925226608972</c:v>
                </c:pt>
                <c:pt idx="450">
                  <c:v>16.242941936609029</c:v>
                </c:pt>
                <c:pt idx="451">
                  <c:v>16.102531286608922</c:v>
                </c:pt>
                <c:pt idx="452">
                  <c:v>16.079565306609041</c:v>
                </c:pt>
                <c:pt idx="453">
                  <c:v>16.221402998103187</c:v>
                </c:pt>
                <c:pt idx="454">
                  <c:v>16.706377986609013</c:v>
                </c:pt>
                <c:pt idx="455">
                  <c:v>16.781295945792593</c:v>
                </c:pt>
                <c:pt idx="456">
                  <c:v>16.836541336609073</c:v>
                </c:pt>
                <c:pt idx="457">
                  <c:v>16.703580396609013</c:v>
                </c:pt>
                <c:pt idx="458">
                  <c:v>16.538428666609107</c:v>
                </c:pt>
                <c:pt idx="459">
                  <c:v>16.561792390649316</c:v>
                </c:pt>
                <c:pt idx="460">
                  <c:v>16.681619946609089</c:v>
                </c:pt>
                <c:pt idx="461">
                  <c:v>16.848650886608979</c:v>
                </c:pt>
                <c:pt idx="462">
                  <c:v>17.098168366609105</c:v>
                </c:pt>
                <c:pt idx="463">
                  <c:v>17.193419726609037</c:v>
                </c:pt>
                <c:pt idx="464">
                  <c:v>17.19768672573943</c:v>
                </c:pt>
                <c:pt idx="465">
                  <c:v>17.108324216608978</c:v>
                </c:pt>
                <c:pt idx="466">
                  <c:v>17.023671886609129</c:v>
                </c:pt>
                <c:pt idx="467">
                  <c:v>16.997194116608991</c:v>
                </c:pt>
                <c:pt idx="468">
                  <c:v>16.990760786609187</c:v>
                </c:pt>
                <c:pt idx="469">
                  <c:v>17.076060047833494</c:v>
                </c:pt>
                <c:pt idx="470">
                  <c:v>17.252165146608988</c:v>
                </c:pt>
                <c:pt idx="471">
                  <c:v>17.585951886609124</c:v>
                </c:pt>
                <c:pt idx="472">
                  <c:v>17.790619476609002</c:v>
                </c:pt>
                <c:pt idx="473">
                  <c:v>17.739639476608989</c:v>
                </c:pt>
                <c:pt idx="474">
                  <c:v>17.581675741711052</c:v>
                </c:pt>
                <c:pt idx="475">
                  <c:v>17.308454366608931</c:v>
                </c:pt>
                <c:pt idx="476">
                  <c:v>16.924230086608986</c:v>
                </c:pt>
                <c:pt idx="477">
                  <c:v>16.55553049660891</c:v>
                </c:pt>
                <c:pt idx="478">
                  <c:v>16.293472406608984</c:v>
                </c:pt>
                <c:pt idx="479">
                  <c:v>15.95022369367976</c:v>
                </c:pt>
                <c:pt idx="480">
                  <c:v>15.523419496608941</c:v>
                </c:pt>
                <c:pt idx="481">
                  <c:v>14.845805586609034</c:v>
                </c:pt>
                <c:pt idx="482">
                  <c:v>13.829046466609016</c:v>
                </c:pt>
                <c:pt idx="483">
                  <c:v>12.756976915180354</c:v>
                </c:pt>
                <c:pt idx="484">
                  <c:v>11.995654996609007</c:v>
                </c:pt>
                <c:pt idx="485">
                  <c:v>11.640257558037604</c:v>
                </c:pt>
                <c:pt idx="486">
                  <c:v>12.061364486608966</c:v>
                </c:pt>
                <c:pt idx="487">
                  <c:v>11.759836686609056</c:v>
                </c:pt>
                <c:pt idx="488">
                  <c:v>11.562910066609053</c:v>
                </c:pt>
                <c:pt idx="489">
                  <c:v>11.522443097720124</c:v>
                </c:pt>
                <c:pt idx="490">
                  <c:v>11.219480186609076</c:v>
                </c:pt>
                <c:pt idx="491">
                  <c:v>10.871175476609054</c:v>
                </c:pt>
                <c:pt idx="492">
                  <c:v>10.40382126660905</c:v>
                </c:pt>
                <c:pt idx="493">
                  <c:v>9.7868452310535901</c:v>
                </c:pt>
                <c:pt idx="494">
                  <c:v>9.0172101666089759</c:v>
                </c:pt>
                <c:pt idx="495">
                  <c:v>8.4956045666090052</c:v>
                </c:pt>
                <c:pt idx="496">
                  <c:v>8.4859134966090295</c:v>
                </c:pt>
                <c:pt idx="497">
                  <c:v>8.3780690258246526</c:v>
                </c:pt>
                <c:pt idx="498">
                  <c:v>7.9786242366089875</c:v>
                </c:pt>
                <c:pt idx="499">
                  <c:v>7.8323400074424399</c:v>
                </c:pt>
                <c:pt idx="500">
                  <c:v>7.847357246608782</c:v>
                </c:pt>
                <c:pt idx="501">
                  <c:v>8.0446598066089567</c:v>
                </c:pt>
                <c:pt idx="502">
                  <c:v>8.1727005866090288</c:v>
                </c:pt>
                <c:pt idx="503">
                  <c:v>8.274312956609009</c:v>
                </c:pt>
                <c:pt idx="504">
                  <c:v>8.3447579866090127</c:v>
                </c:pt>
                <c:pt idx="505">
                  <c:v>8.4098228126959942</c:v>
                </c:pt>
                <c:pt idx="506">
                  <c:v>8.3116469766091345</c:v>
                </c:pt>
                <c:pt idx="507">
                  <c:v>8.1367546466092708</c:v>
                </c:pt>
                <c:pt idx="508">
                  <c:v>8.0438770966088953</c:v>
                </c:pt>
                <c:pt idx="509">
                  <c:v>8.2042949266089948</c:v>
                </c:pt>
                <c:pt idx="510">
                  <c:v>8.297140976508004</c:v>
                </c:pt>
                <c:pt idx="511">
                  <c:v>8.4858722689619768</c:v>
                </c:pt>
                <c:pt idx="512">
                  <c:v>9.3875896532757039</c:v>
                </c:pt>
                <c:pt idx="513">
                  <c:v>9.36967116186662</c:v>
                </c:pt>
                <c:pt idx="514">
                  <c:v>9.2973008866091487</c:v>
                </c:pt>
                <c:pt idx="515">
                  <c:v>9.2585699466091853</c:v>
                </c:pt>
                <c:pt idx="516">
                  <c:v>9.2974117441845827</c:v>
                </c:pt>
                <c:pt idx="517">
                  <c:v>9.3598795166089612</c:v>
                </c:pt>
                <c:pt idx="518">
                  <c:v>9.3640721466090024</c:v>
                </c:pt>
                <c:pt idx="519">
                  <c:v>9.4524490008946422</c:v>
                </c:pt>
                <c:pt idx="520">
                  <c:v>8.9929842624711025</c:v>
                </c:pt>
                <c:pt idx="521">
                  <c:v>8.746187757442442</c:v>
                </c:pt>
                <c:pt idx="522">
                  <c:v>8.1793544266089668</c:v>
                </c:pt>
                <c:pt idx="523">
                  <c:v>7.9964670566089495</c:v>
                </c:pt>
                <c:pt idx="524">
                  <c:v>7.9492428866089213</c:v>
                </c:pt>
                <c:pt idx="525">
                  <c:v>8.0743692266089706</c:v>
                </c:pt>
                <c:pt idx="526">
                  <c:v>8.1680132692176386</c:v>
                </c:pt>
                <c:pt idx="527">
                  <c:v>7.8596408966089664</c:v>
                </c:pt>
                <c:pt idx="528">
                  <c:v>7.3819245104185063</c:v>
                </c:pt>
                <c:pt idx="529">
                  <c:v>6.0271533561742858</c:v>
                </c:pt>
                <c:pt idx="530">
                  <c:v>5.7271200066091765</c:v>
                </c:pt>
                <c:pt idx="531">
                  <c:v>5.6579834066090688</c:v>
                </c:pt>
                <c:pt idx="532">
                  <c:v>5.6037640682416168</c:v>
                </c:pt>
                <c:pt idx="533">
                  <c:v>5.2984092766088997</c:v>
                </c:pt>
                <c:pt idx="534">
                  <c:v>4.8795769066089445</c:v>
                </c:pt>
                <c:pt idx="535">
                  <c:v>4.5986173999423414</c:v>
                </c:pt>
                <c:pt idx="536">
                  <c:v>4.695389861609006</c:v>
                </c:pt>
                <c:pt idx="537">
                  <c:v>4.7286101078211829</c:v>
                </c:pt>
                <c:pt idx="538">
                  <c:v>4.6828204766090433</c:v>
                </c:pt>
                <c:pt idx="539">
                  <c:v>4.722266886608935</c:v>
                </c:pt>
                <c:pt idx="540">
                  <c:v>4.7587810866090621</c:v>
                </c:pt>
                <c:pt idx="541">
                  <c:v>4.7414175682416975</c:v>
                </c:pt>
                <c:pt idx="542">
                  <c:v>4.6980916066091956</c:v>
                </c:pt>
                <c:pt idx="543">
                  <c:v>4.7241052066089768</c:v>
                </c:pt>
                <c:pt idx="544">
                  <c:v>4.854412082762849</c:v>
                </c:pt>
                <c:pt idx="545">
                  <c:v>4.8615482138818038</c:v>
                </c:pt>
                <c:pt idx="546">
                  <c:v>4.9168262752688321</c:v>
                </c:pt>
                <c:pt idx="547">
                  <c:v>4.9494750866088184</c:v>
                </c:pt>
                <c:pt idx="548">
                  <c:v>5.0431709466089645</c:v>
                </c:pt>
                <c:pt idx="549">
                  <c:v>5.1757799866091574</c:v>
                </c:pt>
                <c:pt idx="550">
                  <c:v>5.4241741610277101</c:v>
                </c:pt>
                <c:pt idx="551">
                  <c:v>5.61966337660877</c:v>
                </c:pt>
                <c:pt idx="552">
                  <c:v>5.6499111156412738</c:v>
                </c:pt>
                <c:pt idx="553">
                  <c:v>6.6519516847223708</c:v>
                </c:pt>
                <c:pt idx="554">
                  <c:v>6.9885762066090065</c:v>
                </c:pt>
                <c:pt idx="555">
                  <c:v>7.0636510478334458</c:v>
                </c:pt>
                <c:pt idx="556">
                  <c:v>7.0381054266090475</c:v>
                </c:pt>
                <c:pt idx="557">
                  <c:v>7.2537658866091022</c:v>
                </c:pt>
                <c:pt idx="558">
                  <c:v>7.5828913866088925</c:v>
                </c:pt>
                <c:pt idx="559">
                  <c:v>7.704617986609037</c:v>
                </c:pt>
                <c:pt idx="560">
                  <c:v>7.0481718199422545</c:v>
                </c:pt>
                <c:pt idx="561">
                  <c:v>6.5183326966091704</c:v>
                </c:pt>
                <c:pt idx="562">
                  <c:v>5.9942492666090601</c:v>
                </c:pt>
                <c:pt idx="563">
                  <c:v>5.5859009366089696</c:v>
                </c:pt>
                <c:pt idx="564">
                  <c:v>5.2925950766089649</c:v>
                </c:pt>
                <c:pt idx="565">
                  <c:v>5.0240238029354938</c:v>
                </c:pt>
                <c:pt idx="566">
                  <c:v>4.8760431170437029</c:v>
                </c:pt>
                <c:pt idx="567">
                  <c:v>5.2097979866090194</c:v>
                </c:pt>
                <c:pt idx="568">
                  <c:v>5.3273558113511665</c:v>
                </c:pt>
                <c:pt idx="569">
                  <c:v>5.3978810366089505</c:v>
                </c:pt>
                <c:pt idx="570">
                  <c:v>5.2399461366090394</c:v>
                </c:pt>
                <c:pt idx="571">
                  <c:v>5.5995960966089342</c:v>
                </c:pt>
                <c:pt idx="572">
                  <c:v>5.4847334813458364</c:v>
                </c:pt>
                <c:pt idx="573">
                  <c:v>4.7497749866090704</c:v>
                </c:pt>
                <c:pt idx="574">
                  <c:v>4.3073757366088756</c:v>
                </c:pt>
                <c:pt idx="575">
                  <c:v>4.0131610775181059</c:v>
                </c:pt>
                <c:pt idx="576">
                  <c:v>2.6168636532757374</c:v>
                </c:pt>
                <c:pt idx="577">
                  <c:v>2.6662584066090416</c:v>
                </c:pt>
                <c:pt idx="578">
                  <c:v>2.7267177266091096</c:v>
                </c:pt>
                <c:pt idx="579">
                  <c:v>2.6138029445037985</c:v>
                </c:pt>
                <c:pt idx="580">
                  <c:v>2.3524397466089795</c:v>
                </c:pt>
                <c:pt idx="581">
                  <c:v>2.8045617366092159</c:v>
                </c:pt>
                <c:pt idx="582">
                  <c:v>3.2740052927313612</c:v>
                </c:pt>
                <c:pt idx="583">
                  <c:v>3.8496479866090128</c:v>
                </c:pt>
                <c:pt idx="584">
                  <c:v>4.0461590566088859</c:v>
                </c:pt>
                <c:pt idx="585">
                  <c:v>4.4836821866090943</c:v>
                </c:pt>
                <c:pt idx="586">
                  <c:v>4.7008218616089499</c:v>
                </c:pt>
                <c:pt idx="587">
                  <c:v>4.7654414266089447</c:v>
                </c:pt>
                <c:pt idx="588">
                  <c:v>4.8260238366091244</c:v>
                </c:pt>
                <c:pt idx="589">
                  <c:v>4.8279596466090213</c:v>
                </c:pt>
                <c:pt idx="590">
                  <c:v>4.8222904866088214</c:v>
                </c:pt>
                <c:pt idx="591">
                  <c:v>4.8926053199423052</c:v>
                </c:pt>
                <c:pt idx="592">
                  <c:v>5.2154536461834766</c:v>
                </c:pt>
                <c:pt idx="593">
                  <c:v>5.2127253966091454</c:v>
                </c:pt>
                <c:pt idx="594">
                  <c:v>5.1440376366088989</c:v>
                </c:pt>
                <c:pt idx="595">
                  <c:v>5.1972129766091433</c:v>
                </c:pt>
                <c:pt idx="596">
                  <c:v>5.2749553266088931</c:v>
                </c:pt>
                <c:pt idx="597">
                  <c:v>5.292177896608897</c:v>
                </c:pt>
                <c:pt idx="598">
                  <c:v>5.3477899453719857</c:v>
                </c:pt>
                <c:pt idx="599">
                  <c:v>5.4099838199423402</c:v>
                </c:pt>
                <c:pt idx="600">
                  <c:v>5.4823256019935513</c:v>
                </c:pt>
                <c:pt idx="601">
                  <c:v>5.6693439766090545</c:v>
                </c:pt>
                <c:pt idx="602">
                  <c:v>5.8535557266089757</c:v>
                </c:pt>
                <c:pt idx="603">
                  <c:v>5.9654481366090693</c:v>
                </c:pt>
                <c:pt idx="604">
                  <c:v>5.927560116609186</c:v>
                </c:pt>
                <c:pt idx="605">
                  <c:v>5.9212233659192934</c:v>
                </c:pt>
                <c:pt idx="606">
                  <c:v>5.8369363845682773</c:v>
                </c:pt>
                <c:pt idx="607">
                  <c:v>5.240925804790848</c:v>
                </c:pt>
                <c:pt idx="608">
                  <c:v>5.2365364253846254</c:v>
                </c:pt>
                <c:pt idx="609">
                  <c:v>5.2120135166090691</c:v>
                </c:pt>
                <c:pt idx="610">
                  <c:v>5.231795426608997</c:v>
                </c:pt>
                <c:pt idx="611">
                  <c:v>5.2890776766091294</c:v>
                </c:pt>
                <c:pt idx="612">
                  <c:v>5.1814731192620318</c:v>
                </c:pt>
                <c:pt idx="613">
                  <c:v>4.8724414166088508</c:v>
                </c:pt>
                <c:pt idx="614">
                  <c:v>4.3811246789166605</c:v>
                </c:pt>
                <c:pt idx="615">
                  <c:v>3.5158318327628422</c:v>
                </c:pt>
                <c:pt idx="616">
                  <c:v>3.6254776027706193</c:v>
                </c:pt>
                <c:pt idx="617">
                  <c:v>3.1421821366091365</c:v>
                </c:pt>
                <c:pt idx="618">
                  <c:v>2.2876353886709992</c:v>
                </c:pt>
                <c:pt idx="619">
                  <c:v>1.7987697266090237</c:v>
                </c:pt>
                <c:pt idx="620">
                  <c:v>1.315782216608909</c:v>
                </c:pt>
                <c:pt idx="621">
                  <c:v>1.1869172366089222</c:v>
                </c:pt>
                <c:pt idx="622">
                  <c:v>1.0777486866089558</c:v>
                </c:pt>
                <c:pt idx="623">
                  <c:v>0.95343604660911363</c:v>
                </c:pt>
                <c:pt idx="624">
                  <c:v>0.94338857608271098</c:v>
                </c:pt>
                <c:pt idx="625">
                  <c:v>1.0289251966091211</c:v>
                </c:pt>
                <c:pt idx="626">
                  <c:v>1.142516486609054</c:v>
                </c:pt>
                <c:pt idx="627">
                  <c:v>1.143247316608992</c:v>
                </c:pt>
                <c:pt idx="628">
                  <c:v>0.94814626660900214</c:v>
                </c:pt>
                <c:pt idx="629">
                  <c:v>0.66369175660902902</c:v>
                </c:pt>
                <c:pt idx="630">
                  <c:v>0.44576894450375443</c:v>
                </c:pt>
                <c:pt idx="631">
                  <c:v>0.39543179660904643</c:v>
                </c:pt>
                <c:pt idx="632">
                  <c:v>0.42666373660900092</c:v>
                </c:pt>
                <c:pt idx="633">
                  <c:v>0.46953086539689154</c:v>
                </c:pt>
                <c:pt idx="634">
                  <c:v>0.50215455660904262</c:v>
                </c:pt>
                <c:pt idx="635">
                  <c:v>0.77331873660908657</c:v>
                </c:pt>
                <c:pt idx="636">
                  <c:v>0.97660650273813665</c:v>
                </c:pt>
                <c:pt idx="637">
                  <c:v>0.97064959660889671</c:v>
                </c:pt>
                <c:pt idx="638">
                  <c:v>0.7544232366089878</c:v>
                </c:pt>
                <c:pt idx="639">
                  <c:v>0.67307587660903601</c:v>
                </c:pt>
                <c:pt idx="640">
                  <c:v>0.66903590327561446</c:v>
                </c:pt>
                <c:pt idx="641">
                  <c:v>2.0290970472150223</c:v>
                </c:pt>
                <c:pt idx="642">
                  <c:v>2.5892365466089906</c:v>
                </c:pt>
                <c:pt idx="643">
                  <c:v>3.1938267701141996</c:v>
                </c:pt>
                <c:pt idx="644">
                  <c:v>3.4300260566091647</c:v>
                </c:pt>
                <c:pt idx="645">
                  <c:v>3.6481541666089052</c:v>
                </c:pt>
                <c:pt idx="646">
                  <c:v>3.6809086966089666</c:v>
                </c:pt>
                <c:pt idx="647">
                  <c:v>3.6025941866090392</c:v>
                </c:pt>
                <c:pt idx="648">
                  <c:v>3.3159966396701273</c:v>
                </c:pt>
                <c:pt idx="649">
                  <c:v>3.4453451019935528</c:v>
                </c:pt>
                <c:pt idx="650">
                  <c:v>3.3481411954001588</c:v>
                </c:pt>
                <c:pt idx="651">
                  <c:v>2.8561684666090423</c:v>
                </c:pt>
                <c:pt idx="652">
                  <c:v>2.4994345266088787</c:v>
                </c:pt>
                <c:pt idx="653">
                  <c:v>2.1151579566089822</c:v>
                </c:pt>
                <c:pt idx="654">
                  <c:v>1.5702784977201532</c:v>
                </c:pt>
                <c:pt idx="655">
                  <c:v>-0.44540201339098973</c:v>
                </c:pt>
                <c:pt idx="656">
                  <c:v>-0.57499784167375012</c:v>
                </c:pt>
                <c:pt idx="657">
                  <c:v>-0.6303303033910197</c:v>
                </c:pt>
                <c:pt idx="658">
                  <c:v>-0.50193436339095765</c:v>
                </c:pt>
                <c:pt idx="659">
                  <c:v>-0.5788368433910166</c:v>
                </c:pt>
                <c:pt idx="660">
                  <c:v>-0.93906497589104176</c:v>
                </c:pt>
                <c:pt idx="661">
                  <c:v>-1.250549533390882</c:v>
                </c:pt>
                <c:pt idx="662">
                  <c:v>-1.3277589646105552</c:v>
                </c:pt>
                <c:pt idx="663">
                  <c:v>-0.3906203133909979</c:v>
                </c:pt>
                <c:pt idx="664">
                  <c:v>-6.1493593390949376E-2</c:v>
                </c:pt>
                <c:pt idx="665">
                  <c:v>0.42761291660887985</c:v>
                </c:pt>
                <c:pt idx="666">
                  <c:v>0.98234869069065667</c:v>
                </c:pt>
                <c:pt idx="667">
                  <c:v>1.4418634066089719</c:v>
                </c:pt>
                <c:pt idx="668">
                  <c:v>1.444346756608951</c:v>
                </c:pt>
                <c:pt idx="669">
                  <c:v>1.4680955332756866</c:v>
                </c:pt>
                <c:pt idx="670">
                  <c:v>0.96711822470425057</c:v>
                </c:pt>
                <c:pt idx="671">
                  <c:v>1.0099977366090498</c:v>
                </c:pt>
                <c:pt idx="672">
                  <c:v>1.1252847961327888</c:v>
                </c:pt>
                <c:pt idx="673">
                  <c:v>1.21915047660896</c:v>
                </c:pt>
                <c:pt idx="674">
                  <c:v>0.65602541660910041</c:v>
                </c:pt>
                <c:pt idx="675">
                  <c:v>-0.16213655339100788</c:v>
                </c:pt>
                <c:pt idx="676">
                  <c:v>-0.97832999339098703</c:v>
                </c:pt>
                <c:pt idx="677">
                  <c:v>-1.1806106433910362</c:v>
                </c:pt>
                <c:pt idx="678">
                  <c:v>-0.55102201339099199</c:v>
                </c:pt>
                <c:pt idx="679">
                  <c:v>0.77769396599038065</c:v>
                </c:pt>
                <c:pt idx="680">
                  <c:v>1.5455012566089417</c:v>
                </c:pt>
                <c:pt idx="681">
                  <c:v>1.8560847066089681</c:v>
                </c:pt>
                <c:pt idx="682">
                  <c:v>1.9046825866090717</c:v>
                </c:pt>
                <c:pt idx="683">
                  <c:v>1.716392550711632</c:v>
                </c:pt>
                <c:pt idx="684">
                  <c:v>1.0965116984734617</c:v>
                </c:pt>
                <c:pt idx="685">
                  <c:v>1.3509564466089761</c:v>
                </c:pt>
                <c:pt idx="686">
                  <c:v>1.5837007166090158</c:v>
                </c:pt>
                <c:pt idx="687">
                  <c:v>1.7558374866089959</c:v>
                </c:pt>
                <c:pt idx="688">
                  <c:v>1.8808577866089724</c:v>
                </c:pt>
                <c:pt idx="689">
                  <c:v>2.1938906090580437</c:v>
                </c:pt>
                <c:pt idx="690">
                  <c:v>2.0900719266090988</c:v>
                </c:pt>
                <c:pt idx="691">
                  <c:v>1.95952588134584</c:v>
                </c:pt>
                <c:pt idx="692">
                  <c:v>1.9069808023984507</c:v>
                </c:pt>
                <c:pt idx="693">
                  <c:v>1.9486845266090873</c:v>
                </c:pt>
                <c:pt idx="694">
                  <c:v>1.9902280366089844</c:v>
                </c:pt>
                <c:pt idx="695">
                  <c:v>2.0618708347104047</c:v>
                </c:pt>
                <c:pt idx="696">
                  <c:v>2.1221105566089369</c:v>
                </c:pt>
                <c:pt idx="697">
                  <c:v>2.0550556866088892</c:v>
                </c:pt>
                <c:pt idx="698">
                  <c:v>1.8811750166091339</c:v>
                </c:pt>
                <c:pt idx="699">
                  <c:v>1.2779150966090498</c:v>
                </c:pt>
                <c:pt idx="700">
                  <c:v>0.36362913660916268</c:v>
                </c:pt>
                <c:pt idx="701">
                  <c:v>-1.023971513391075</c:v>
                </c:pt>
                <c:pt idx="702">
                  <c:v>-2.2301287733910602</c:v>
                </c:pt>
                <c:pt idx="703">
                  <c:v>-3.2018545333909287</c:v>
                </c:pt>
                <c:pt idx="704">
                  <c:v>-4.6191745233909014</c:v>
                </c:pt>
                <c:pt idx="705">
                  <c:v>-5.9117450733909473</c:v>
                </c:pt>
                <c:pt idx="706">
                  <c:v>-6.9470918896796734</c:v>
                </c:pt>
                <c:pt idx="707">
                  <c:v>-7.6331593352300064</c:v>
                </c:pt>
                <c:pt idx="708">
                  <c:v>-9.8397928133910035</c:v>
                </c:pt>
                <c:pt idx="709">
                  <c:v>-10.062170760865683</c:v>
                </c:pt>
                <c:pt idx="710">
                  <c:v>-10.326636593390999</c:v>
                </c:pt>
                <c:pt idx="711">
                  <c:v>-10.370515553390987</c:v>
                </c:pt>
                <c:pt idx="712">
                  <c:v>-10.293782666452273</c:v>
                </c:pt>
                <c:pt idx="713">
                  <c:v>-9.5976785933910183</c:v>
                </c:pt>
                <c:pt idx="714">
                  <c:v>-9.035208653391118</c:v>
                </c:pt>
                <c:pt idx="715">
                  <c:v>-8.6517179880744699</c:v>
                </c:pt>
                <c:pt idx="716">
                  <c:v>-8.2013063917694353</c:v>
                </c:pt>
                <c:pt idx="717">
                  <c:v>-8.1737800537950278</c:v>
                </c:pt>
                <c:pt idx="718">
                  <c:v>-8.095459660449734</c:v>
                </c:pt>
                <c:pt idx="719">
                  <c:v>-7.8457167333909705</c:v>
                </c:pt>
                <c:pt idx="720">
                  <c:v>-7.6754115033911177</c:v>
                </c:pt>
                <c:pt idx="721">
                  <c:v>-7.3600544633910765</c:v>
                </c:pt>
                <c:pt idx="722">
                  <c:v>-7.1327233033908835</c:v>
                </c:pt>
                <c:pt idx="723">
                  <c:v>-6.9845832582888967</c:v>
                </c:pt>
                <c:pt idx="724">
                  <c:v>-6.8987767861182618</c:v>
                </c:pt>
                <c:pt idx="725">
                  <c:v>-7.2563622307822184</c:v>
                </c:pt>
                <c:pt idx="726">
                  <c:v>-7.3164714233909915</c:v>
                </c:pt>
                <c:pt idx="727">
                  <c:v>-7.1597013733909307</c:v>
                </c:pt>
                <c:pt idx="728">
                  <c:v>-6.8396525933909524</c:v>
                </c:pt>
                <c:pt idx="729">
                  <c:v>-6.416137850125665</c:v>
                </c:pt>
                <c:pt idx="730">
                  <c:v>-5.7936967933910175</c:v>
                </c:pt>
                <c:pt idx="731">
                  <c:v>-5.3448480833909864</c:v>
                </c:pt>
                <c:pt idx="732">
                  <c:v>-3.8069020133910061</c:v>
                </c:pt>
                <c:pt idx="733">
                  <c:v>-3.6552189931889907</c:v>
                </c:pt>
                <c:pt idx="734">
                  <c:v>-3.1604207933909589</c:v>
                </c:pt>
                <c:pt idx="735">
                  <c:v>-2.8401443748367541</c:v>
                </c:pt>
                <c:pt idx="736">
                  <c:v>-2.6516355633909972</c:v>
                </c:pt>
                <c:pt idx="737">
                  <c:v>-2.6494379933909191</c:v>
                </c:pt>
                <c:pt idx="738">
                  <c:v>-2.9172229233910927</c:v>
                </c:pt>
                <c:pt idx="739">
                  <c:v>-3.4025864877499288</c:v>
                </c:pt>
                <c:pt idx="740">
                  <c:v>-2.7643907276767052</c:v>
                </c:pt>
                <c:pt idx="741">
                  <c:v>-3.4265825633910936</c:v>
                </c:pt>
                <c:pt idx="742">
                  <c:v>-4.2715191133909514</c:v>
                </c:pt>
                <c:pt idx="743">
                  <c:v>-5.1300671933909223</c:v>
                </c:pt>
                <c:pt idx="744">
                  <c:v>-6.0703296933909536</c:v>
                </c:pt>
                <c:pt idx="745">
                  <c:v>-6.6664372738076931</c:v>
                </c:pt>
                <c:pt idx="746">
                  <c:v>-7.1940687433911421</c:v>
                </c:pt>
                <c:pt idx="747">
                  <c:v>-7.6897008133911324</c:v>
                </c:pt>
                <c:pt idx="748">
                  <c:v>-7.8509220133909849</c:v>
                </c:pt>
                <c:pt idx="749">
                  <c:v>-9.3081736398970687</c:v>
                </c:pt>
                <c:pt idx="750">
                  <c:v>-9.7686652733909689</c:v>
                </c:pt>
                <c:pt idx="751">
                  <c:v>-9.8793292991054358</c:v>
                </c:pt>
                <c:pt idx="752">
                  <c:v>-9.5504227433910813</c:v>
                </c:pt>
                <c:pt idx="753">
                  <c:v>-9.1722626833909189</c:v>
                </c:pt>
                <c:pt idx="754">
                  <c:v>-8.7661880233909386</c:v>
                </c:pt>
                <c:pt idx="755">
                  <c:v>-8.3029701933909621</c:v>
                </c:pt>
                <c:pt idx="756">
                  <c:v>-8.0910376350125972</c:v>
                </c:pt>
                <c:pt idx="757">
                  <c:v>-6.2254270133909975</c:v>
                </c:pt>
                <c:pt idx="758">
                  <c:v>-6.1014129814761304</c:v>
                </c:pt>
                <c:pt idx="759">
                  <c:v>-5.9523337833910492</c:v>
                </c:pt>
                <c:pt idx="760">
                  <c:v>-5.6611893533910065</c:v>
                </c:pt>
                <c:pt idx="761">
                  <c:v>-5.3909540833909659</c:v>
                </c:pt>
                <c:pt idx="762">
                  <c:v>-5.057574219576491</c:v>
                </c:pt>
                <c:pt idx="763">
                  <c:v>-4.6740790033909576</c:v>
                </c:pt>
                <c:pt idx="764">
                  <c:v>-4.3379096497546499</c:v>
                </c:pt>
                <c:pt idx="765">
                  <c:v>-3.4023689508910171</c:v>
                </c:pt>
                <c:pt idx="766">
                  <c:v>-3.234548213390994</c:v>
                </c:pt>
                <c:pt idx="767">
                  <c:v>-3.2081024492885182</c:v>
                </c:pt>
                <c:pt idx="768">
                  <c:v>-3.1544901633909461</c:v>
                </c:pt>
                <c:pt idx="769">
                  <c:v>-3.112428393390938</c:v>
                </c:pt>
                <c:pt idx="770">
                  <c:v>-3.0351127733910346</c:v>
                </c:pt>
                <c:pt idx="771">
                  <c:v>-2.7347240133910451</c:v>
                </c:pt>
                <c:pt idx="772">
                  <c:v>-2.567932013390934</c:v>
                </c:pt>
                <c:pt idx="773">
                  <c:v>-2.2578751043002216</c:v>
                </c:pt>
                <c:pt idx="774">
                  <c:v>-2.2513775133910201</c:v>
                </c:pt>
                <c:pt idx="775">
                  <c:v>-2.1631293533909624</c:v>
                </c:pt>
                <c:pt idx="776">
                  <c:v>-2.1227423633910973</c:v>
                </c:pt>
                <c:pt idx="777">
                  <c:v>-2.1693034154528732</c:v>
                </c:pt>
                <c:pt idx="778">
                  <c:v>-2.4006629633910244</c:v>
                </c:pt>
                <c:pt idx="779">
                  <c:v>-2.8349997486851244</c:v>
                </c:pt>
                <c:pt idx="780">
                  <c:v>-4.64814608157279</c:v>
                </c:pt>
                <c:pt idx="781">
                  <c:v>-4.9316863633910524</c:v>
                </c:pt>
                <c:pt idx="782">
                  <c:v>-5.4278905733909868</c:v>
                </c:pt>
                <c:pt idx="783">
                  <c:v>-5.9270276460442659</c:v>
                </c:pt>
                <c:pt idx="784">
                  <c:v>-6.4281810433909055</c:v>
                </c:pt>
                <c:pt idx="785">
                  <c:v>-6.5565806333909649</c:v>
                </c:pt>
                <c:pt idx="786">
                  <c:v>-6.5454173533910449</c:v>
                </c:pt>
                <c:pt idx="787">
                  <c:v>-6.3578562533908558</c:v>
                </c:pt>
                <c:pt idx="788">
                  <c:v>-7.0777485651151579</c:v>
                </c:pt>
                <c:pt idx="789">
                  <c:v>-7.3404096942420631</c:v>
                </c:pt>
                <c:pt idx="790">
                  <c:v>-7.6077776033909545</c:v>
                </c:pt>
                <c:pt idx="791">
                  <c:v>-7.7164762833910032</c:v>
                </c:pt>
                <c:pt idx="792">
                  <c:v>-7.9251634933909481</c:v>
                </c:pt>
                <c:pt idx="793">
                  <c:v>-8.0708843833909327</c:v>
                </c:pt>
                <c:pt idx="794">
                  <c:v>-7.807601403391069</c:v>
                </c:pt>
                <c:pt idx="795">
                  <c:v>-7.4284419264344876</c:v>
                </c:pt>
                <c:pt idx="796">
                  <c:v>-6.9508017056987104</c:v>
                </c:pt>
                <c:pt idx="797">
                  <c:v>-6.7142454833910765</c:v>
                </c:pt>
                <c:pt idx="798">
                  <c:v>-6.2986179033908911</c:v>
                </c:pt>
                <c:pt idx="799">
                  <c:v>-5.997059923390978</c:v>
                </c:pt>
                <c:pt idx="800">
                  <c:v>-5.5946143033909461</c:v>
                </c:pt>
                <c:pt idx="801">
                  <c:v>-5.2271356033909084</c:v>
                </c:pt>
                <c:pt idx="802">
                  <c:v>-4.5700181868603424</c:v>
                </c:pt>
                <c:pt idx="803">
                  <c:v>-3.9843016133909686</c:v>
                </c:pt>
                <c:pt idx="804">
                  <c:v>-3.5846650133909463</c:v>
                </c:pt>
                <c:pt idx="805">
                  <c:v>-1.3101520660226547</c:v>
                </c:pt>
                <c:pt idx="806">
                  <c:v>-1.33648145339113</c:v>
                </c:pt>
                <c:pt idx="807">
                  <c:v>-1.4234924333907486</c:v>
                </c:pt>
                <c:pt idx="808">
                  <c:v>-1.4071373633909299</c:v>
                </c:pt>
                <c:pt idx="809">
                  <c:v>-0.61417213339100862</c:v>
                </c:pt>
                <c:pt idx="810">
                  <c:v>0.35974022660899124</c:v>
                </c:pt>
                <c:pt idx="811">
                  <c:v>0.25352319660898104</c:v>
                </c:pt>
                <c:pt idx="812">
                  <c:v>-0.47317760339092335</c:v>
                </c:pt>
                <c:pt idx="813">
                  <c:v>-0.9097157762777216</c:v>
                </c:pt>
                <c:pt idx="814">
                  <c:v>-1.2734635833910346</c:v>
                </c:pt>
                <c:pt idx="815">
                  <c:v>1.4900756608895461E-2</c:v>
                </c:pt>
                <c:pt idx="816">
                  <c:v>1.8597406608932963E-2</c:v>
                </c:pt>
                <c:pt idx="817">
                  <c:v>-5.8046823390910163E-2</c:v>
                </c:pt>
                <c:pt idx="818">
                  <c:v>3.2391460835796693E-2</c:v>
                </c:pt>
                <c:pt idx="819">
                  <c:v>0.45399797660893171</c:v>
                </c:pt>
                <c:pt idx="820">
                  <c:v>0.60423986660896489</c:v>
                </c:pt>
                <c:pt idx="821">
                  <c:v>0.98625628660899167</c:v>
                </c:pt>
                <c:pt idx="822">
                  <c:v>1.5178462966089632</c:v>
                </c:pt>
                <c:pt idx="823">
                  <c:v>1.892805181730838</c:v>
                </c:pt>
                <c:pt idx="824">
                  <c:v>2.0256627166089771</c:v>
                </c:pt>
                <c:pt idx="825">
                  <c:v>2.4277308366089891</c:v>
                </c:pt>
                <c:pt idx="826">
                  <c:v>2.9972475666091607</c:v>
                </c:pt>
                <c:pt idx="827">
                  <c:v>3.6098888366091977</c:v>
                </c:pt>
                <c:pt idx="828">
                  <c:v>4.3794922546500814</c:v>
                </c:pt>
                <c:pt idx="829">
                  <c:v>5.1443413366090285</c:v>
                </c:pt>
                <c:pt idx="830">
                  <c:v>6.1957745166090943</c:v>
                </c:pt>
                <c:pt idx="831">
                  <c:v>6.6323849666090684</c:v>
                </c:pt>
                <c:pt idx="832">
                  <c:v>7.014570126608989</c:v>
                </c:pt>
                <c:pt idx="833">
                  <c:v>7.3164899659904385</c:v>
                </c:pt>
                <c:pt idx="834">
                  <c:v>7.544997036608895</c:v>
                </c:pt>
                <c:pt idx="835">
                  <c:v>7.6731289766090045</c:v>
                </c:pt>
                <c:pt idx="836">
                  <c:v>7.7106029766089677</c:v>
                </c:pt>
                <c:pt idx="837">
                  <c:v>7.779304066609015</c:v>
                </c:pt>
                <c:pt idx="838">
                  <c:v>8.0007295866089549</c:v>
                </c:pt>
                <c:pt idx="839">
                  <c:v>7.817874572467562</c:v>
                </c:pt>
                <c:pt idx="840">
                  <c:v>7.36494173660894</c:v>
                </c:pt>
                <c:pt idx="841">
                  <c:v>7.0883681866090535</c:v>
                </c:pt>
                <c:pt idx="842">
                  <c:v>6.824013096608784</c:v>
                </c:pt>
                <c:pt idx="843">
                  <c:v>6.7487600566089299</c:v>
                </c:pt>
                <c:pt idx="844">
                  <c:v>6.7671234195987751</c:v>
                </c:pt>
                <c:pt idx="845">
                  <c:v>6.7955745066090447</c:v>
                </c:pt>
                <c:pt idx="846">
                  <c:v>6.8539306166089657</c:v>
                </c:pt>
                <c:pt idx="847">
                  <c:v>6.8455337866088684</c:v>
                </c:pt>
                <c:pt idx="848">
                  <c:v>6.9853051266089778</c:v>
                </c:pt>
                <c:pt idx="849">
                  <c:v>6.995921955681311</c:v>
                </c:pt>
                <c:pt idx="850">
                  <c:v>6.7919663166090061</c:v>
                </c:pt>
                <c:pt idx="851">
                  <c:v>6.4667875699423547</c:v>
                </c:pt>
                <c:pt idx="852">
                  <c:v>2.6482879866090059</c:v>
                </c:pt>
                <c:pt idx="853">
                  <c:v>1.9687485566089737</c:v>
                </c:pt>
                <c:pt idx="854">
                  <c:v>-0.10755725339106448</c:v>
                </c:pt>
                <c:pt idx="855">
                  <c:v>-1.3540516319476981</c:v>
                </c:pt>
                <c:pt idx="856">
                  <c:v>-3.447085633391012</c:v>
                </c:pt>
                <c:pt idx="857">
                  <c:v>-4.2395312733909662</c:v>
                </c:pt>
                <c:pt idx="858">
                  <c:v>-4.8231549739173607</c:v>
                </c:pt>
                <c:pt idx="859">
                  <c:v>-7.529561391168798</c:v>
                </c:pt>
                <c:pt idx="860">
                  <c:v>-7.5377002233909565</c:v>
                </c:pt>
                <c:pt idx="861">
                  <c:v>-7.4445878258909755</c:v>
                </c:pt>
                <c:pt idx="862">
                  <c:v>-7.5080483133909874</c:v>
                </c:pt>
                <c:pt idx="863">
                  <c:v>-7.8264838433910526</c:v>
                </c:pt>
                <c:pt idx="864">
                  <c:v>-8.0360071433910036</c:v>
                </c:pt>
                <c:pt idx="865">
                  <c:v>-8.164904943391031</c:v>
                </c:pt>
                <c:pt idx="866">
                  <c:v>-8.1949941989580282</c:v>
                </c:pt>
                <c:pt idx="867">
                  <c:v>-8.1549503467243198</c:v>
                </c:pt>
                <c:pt idx="868">
                  <c:v>-7.7168638133910079</c:v>
                </c:pt>
                <c:pt idx="869">
                  <c:v>-7.7250926598556617</c:v>
                </c:pt>
                <c:pt idx="870">
                  <c:v>-7.8064265533911623</c:v>
                </c:pt>
                <c:pt idx="871">
                  <c:v>-7.7621016233909117</c:v>
                </c:pt>
                <c:pt idx="872">
                  <c:v>-7.5750810433910516</c:v>
                </c:pt>
                <c:pt idx="873">
                  <c:v>-7.4137698883908962</c:v>
                </c:pt>
                <c:pt idx="874">
                  <c:v>-7.3288880633909272</c:v>
                </c:pt>
                <c:pt idx="875">
                  <c:v>-7.24965111339099</c:v>
                </c:pt>
                <c:pt idx="876">
                  <c:v>-7.1876434768055475</c:v>
                </c:pt>
                <c:pt idx="877">
                  <c:v>-4.9193393883909824</c:v>
                </c:pt>
                <c:pt idx="878">
                  <c:v>-4.6562021383910404</c:v>
                </c:pt>
                <c:pt idx="879">
                  <c:v>-4.2188011333910325</c:v>
                </c:pt>
                <c:pt idx="880">
                  <c:v>-3.7143639515352782</c:v>
                </c:pt>
                <c:pt idx="881">
                  <c:v>-2.9397233733911321</c:v>
                </c:pt>
                <c:pt idx="882">
                  <c:v>-2.173523353390995</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-4.3119681939465346</c:v>
                </c:pt>
                <c:pt idx="892">
                  <c:v>-4.2212341324385294</c:v>
                </c:pt>
                <c:pt idx="893">
                  <c:v>-4.2047344533909898</c:v>
                </c:pt>
                <c:pt idx="894">
                  <c:v>-4.1890530133910815</c:v>
                </c:pt>
                <c:pt idx="895">
                  <c:v>-4.2791850233908519</c:v>
                </c:pt>
                <c:pt idx="896">
                  <c:v>-4.157431662875454</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-9.6610251433909955</c:v>
                </c:pt>
                <c:pt idx="2">
                  <c:v>-9.6606671851081103</c:v>
                </c:pt>
                <c:pt idx="3">
                  <c:v>-9.6604513333909967</c:v>
                </c:pt>
                <c:pt idx="4">
                  <c:v>-9.66034298339099</c:v>
                </c:pt>
                <c:pt idx="5">
                  <c:v>-9.6603373833909956</c:v>
                </c:pt>
                <c:pt idx="6">
                  <c:v>-9.6600065133909592</c:v>
                </c:pt>
                <c:pt idx="7">
                  <c:v>-9.6611861649060842</c:v>
                </c:pt>
                <c:pt idx="8">
                  <c:v>-9.6674742333910224</c:v>
                </c:pt>
                <c:pt idx="9">
                  <c:v>-9.5996682633910488</c:v>
                </c:pt>
                <c:pt idx="10">
                  <c:v>-9.2072596233909589</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-12.992136221724325</c:v>
                </c:pt>
                <c:pt idx="19">
                  <c:v>-13.534257893391098</c:v>
                </c:pt>
                <c:pt idx="20">
                  <c:v>-14.011068813390768</c:v>
                </c:pt>
                <c:pt idx="21">
                  <c:v>-14.549780483391045</c:v>
                </c:pt>
                <c:pt idx="22">
                  <c:v>-13.217944707268515</c:v>
                </c:pt>
                <c:pt idx="23">
                  <c:v>-12.376457619451712</c:v>
                </c:pt>
                <c:pt idx="24">
                  <c:v>-12.591822013390995</c:v>
                </c:pt>
                <c:pt idx="25">
                  <c:v>-12.505907185804759</c:v>
                </c:pt>
                <c:pt idx="26">
                  <c:v>-12.44508942753248</c:v>
                </c:pt>
                <c:pt idx="27">
                  <c:v>-11.926401563391096</c:v>
                </c:pt>
                <c:pt idx="28">
                  <c:v>-11.293978523594971</c:v>
                </c:pt>
                <c:pt idx="29">
                  <c:v>-10.816163903390985</c:v>
                </c:pt>
                <c:pt idx="30">
                  <c:v>-10.49847192339106</c:v>
                </c:pt>
                <c:pt idx="31">
                  <c:v>-10.418917903391076</c:v>
                </c:pt>
                <c:pt idx="32">
                  <c:v>-10.324176299105295</c:v>
                </c:pt>
                <c:pt idx="33">
                  <c:v>-10.686632521587857</c:v>
                </c:pt>
                <c:pt idx="34">
                  <c:v>-10.543820273390891</c:v>
                </c:pt>
                <c:pt idx="35">
                  <c:v>-9.9330372433910696</c:v>
                </c:pt>
                <c:pt idx="36">
                  <c:v>-9.1157047733910304</c:v>
                </c:pt>
                <c:pt idx="37">
                  <c:v>-8.9024962333909379</c:v>
                </c:pt>
                <c:pt idx="38">
                  <c:v>-8.9032843705339868</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-7.8155083467242665</c:v>
                </c:pt>
                <c:pt idx="51">
                  <c:v>-8.3348562991052884</c:v>
                </c:pt>
                <c:pt idx="52">
                  <c:v>-8.7348152933908931</c:v>
                </c:pt>
                <c:pt idx="53">
                  <c:v>-10.20423025581535</c:v>
                </c:pt>
                <c:pt idx="54">
                  <c:v>-10.820827745349732</c:v>
                </c:pt>
                <c:pt idx="55">
                  <c:v>-10.508408743391056</c:v>
                </c:pt>
                <c:pt idx="56">
                  <c:v>-10.40166718339111</c:v>
                </c:pt>
                <c:pt idx="57">
                  <c:v>-10.266505983390928</c:v>
                </c:pt>
                <c:pt idx="58">
                  <c:v>-8.9331120950236347</c:v>
                </c:pt>
                <c:pt idx="59">
                  <c:v>-8.3558980133910055</c:v>
                </c:pt>
                <c:pt idx="60">
                  <c:v>-7.6017567895103397</c:v>
                </c:pt>
                <c:pt idx="61">
                  <c:v>-7.4986067233908997</c:v>
                </c:pt>
                <c:pt idx="62">
                  <c:v>-7.3322487033911736</c:v>
                </c:pt>
                <c:pt idx="63">
                  <c:v>-6.6705676970643992</c:v>
                </c:pt>
                <c:pt idx="64">
                  <c:v>-5.5315962991052885</c:v>
                </c:pt>
                <c:pt idx="65">
                  <c:v>-4.1803437933909002</c:v>
                </c:pt>
                <c:pt idx="66">
                  <c:v>-2.860871553391064</c:v>
                </c:pt>
                <c:pt idx="67">
                  <c:v>-2.1428574233911433</c:v>
                </c:pt>
                <c:pt idx="68">
                  <c:v>-2.112714870533793</c:v>
                </c:pt>
                <c:pt idx="69">
                  <c:v>-2.6713114207984461</c:v>
                </c:pt>
                <c:pt idx="70">
                  <c:v>-3.0353943779743453</c:v>
                </c:pt>
                <c:pt idx="71">
                  <c:v>-3.6814478233910961</c:v>
                </c:pt>
                <c:pt idx="72">
                  <c:v>-4.0411567533910704</c:v>
                </c:pt>
                <c:pt idx="73">
                  <c:v>-4.2937033779742819</c:v>
                </c:pt>
                <c:pt idx="74">
                  <c:v>-4.6835557533909551</c:v>
                </c:pt>
                <c:pt idx="75">
                  <c:v>-4.8595339333908694</c:v>
                </c:pt>
                <c:pt idx="76">
                  <c:v>-5.0265614133909224</c:v>
                </c:pt>
                <c:pt idx="77">
                  <c:v>-5.0915346449699461</c:v>
                </c:pt>
                <c:pt idx="78">
                  <c:v>-5.3794727861182423</c:v>
                </c:pt>
                <c:pt idx="79">
                  <c:v>-5.3375763742156934</c:v>
                </c:pt>
                <c:pt idx="80">
                  <c:v>-5.0949456533910356</c:v>
                </c:pt>
                <c:pt idx="81">
                  <c:v>-5.0201293233909166</c:v>
                </c:pt>
                <c:pt idx="82">
                  <c:v>-4.8747722833909961</c:v>
                </c:pt>
                <c:pt idx="83">
                  <c:v>-4.6759468999889675</c:v>
                </c:pt>
                <c:pt idx="84">
                  <c:v>-4.4915838833910904</c:v>
                </c:pt>
                <c:pt idx="85">
                  <c:v>-4.4663966837206743</c:v>
                </c:pt>
                <c:pt idx="86">
                  <c:v>-3.9528000815728421</c:v>
                </c:pt>
                <c:pt idx="87">
                  <c:v>-3.8660409426840228</c:v>
                </c:pt>
                <c:pt idx="88">
                  <c:v>-3.7593277333909372</c:v>
                </c:pt>
                <c:pt idx="89">
                  <c:v>-3.5116050933911347</c:v>
                </c:pt>
                <c:pt idx="90">
                  <c:v>-3.1442659233909183</c:v>
                </c:pt>
                <c:pt idx="91">
                  <c:v>-2.8458925240293524</c:v>
                </c:pt>
                <c:pt idx="92">
                  <c:v>-2.5834347533909958</c:v>
                </c:pt>
                <c:pt idx="93">
                  <c:v>-2.5499173733909832</c:v>
                </c:pt>
                <c:pt idx="94">
                  <c:v>-2.5902485133909847</c:v>
                </c:pt>
                <c:pt idx="95">
                  <c:v>-3.1422451186540568</c:v>
                </c:pt>
                <c:pt idx="96">
                  <c:v>-3.0576758633909407</c:v>
                </c:pt>
                <c:pt idx="97">
                  <c:v>-2.6460127733910639</c:v>
                </c:pt>
                <c:pt idx="98">
                  <c:v>-2.1847394333908738</c:v>
                </c:pt>
                <c:pt idx="99">
                  <c:v>-1.4839097533911292</c:v>
                </c:pt>
                <c:pt idx="100">
                  <c:v>-0.54350826339103253</c:v>
                </c:pt>
                <c:pt idx="101">
                  <c:v>0.7414647366089907</c:v>
                </c:pt>
                <c:pt idx="102">
                  <c:v>1.3204991566089459</c:v>
                </c:pt>
                <c:pt idx="103">
                  <c:v>1.6328579866090132</c:v>
                </c:pt>
                <c:pt idx="104">
                  <c:v>4.440224831679501</c:v>
                </c:pt>
                <c:pt idx="105">
                  <c:v>5.4873690266088682</c:v>
                </c:pt>
                <c:pt idx="106">
                  <c:v>6.5474458199422685</c:v>
                </c:pt>
                <c:pt idx="107">
                  <c:v>8.1070034266089692</c:v>
                </c:pt>
                <c:pt idx="108">
                  <c:v>8.9879503666089278</c:v>
                </c:pt>
                <c:pt idx="109">
                  <c:v>9.8192228966091761</c:v>
                </c:pt>
                <c:pt idx="110">
                  <c:v>10.455866110320335</c:v>
                </c:pt>
                <c:pt idx="111">
                  <c:v>11.031602536609007</c:v>
                </c:pt>
                <c:pt idx="112">
                  <c:v>11.238318475970724</c:v>
                </c:pt>
                <c:pt idx="113">
                  <c:v>10.246269186609041</c:v>
                </c:pt>
                <c:pt idx="114">
                  <c:v>9.8979892866090644</c:v>
                </c:pt>
                <c:pt idx="115">
                  <c:v>8.4423267266090249</c:v>
                </c:pt>
                <c:pt idx="116">
                  <c:v>6.4771906266090005</c:v>
                </c:pt>
                <c:pt idx="117">
                  <c:v>4.5865604866091241</c:v>
                </c:pt>
                <c:pt idx="118">
                  <c:v>2.6589973266090832</c:v>
                </c:pt>
                <c:pt idx="119">
                  <c:v>1.0230195926695558</c:v>
                </c:pt>
                <c:pt idx="120">
                  <c:v>-0.42940532589094088</c:v>
                </c:pt>
                <c:pt idx="121">
                  <c:v>-0.80620201339098685</c:v>
                </c:pt>
                <c:pt idx="122">
                  <c:v>-1.7686673512289699</c:v>
                </c:pt>
                <c:pt idx="123">
                  <c:v>-2.6146348033910556</c:v>
                </c:pt>
                <c:pt idx="124">
                  <c:v>-3.3173628533910033</c:v>
                </c:pt>
                <c:pt idx="125">
                  <c:v>-3.4258422133910749</c:v>
                </c:pt>
                <c:pt idx="126">
                  <c:v>-3.7797866133910389</c:v>
                </c:pt>
                <c:pt idx="127">
                  <c:v>-3.9213052433908757</c:v>
                </c:pt>
                <c:pt idx="128">
                  <c:v>-3.9487250033909902</c:v>
                </c:pt>
                <c:pt idx="129">
                  <c:v>-3.8395682533910627</c:v>
                </c:pt>
                <c:pt idx="130">
                  <c:v>-3.7682216287755552</c:v>
                </c:pt>
                <c:pt idx="131">
                  <c:v>-2.9835120133909951</c:v>
                </c:pt>
                <c:pt idx="132">
                  <c:v>-2.6742763133909477</c:v>
                </c:pt>
                <c:pt idx="133">
                  <c:v>-1.8810606396535701</c:v>
                </c:pt>
                <c:pt idx="134">
                  <c:v>-1.0044977233910561</c:v>
                </c:pt>
                <c:pt idx="135">
                  <c:v>-1.051373339082318E-2</c:v>
                </c:pt>
                <c:pt idx="136">
                  <c:v>1.4361781566090739</c:v>
                </c:pt>
                <c:pt idx="137">
                  <c:v>3.0267754966089337</c:v>
                </c:pt>
                <c:pt idx="138">
                  <c:v>4.3410341366088785</c:v>
                </c:pt>
                <c:pt idx="139">
                  <c:v>4.9049374866090005</c:v>
                </c:pt>
                <c:pt idx="140">
                  <c:v>6.5124827366090789</c:v>
                </c:pt>
                <c:pt idx="141">
                  <c:v>6.6706937566088884</c:v>
                </c:pt>
                <c:pt idx="142">
                  <c:v>6.6505729666091096</c:v>
                </c:pt>
                <c:pt idx="143">
                  <c:v>6.7034085066088949</c:v>
                </c:pt>
                <c:pt idx="144">
                  <c:v>6.8130448866088358</c:v>
                </c:pt>
                <c:pt idx="145">
                  <c:v>6.8400201666089657</c:v>
                </c:pt>
                <c:pt idx="146">
                  <c:v>6.8896599966089838</c:v>
                </c:pt>
                <c:pt idx="147">
                  <c:v>7.0275486266090503</c:v>
                </c:pt>
                <c:pt idx="148">
                  <c:v>7.1430579866090085</c:v>
                </c:pt>
                <c:pt idx="149">
                  <c:v>7.9064234213916214</c:v>
                </c:pt>
                <c:pt idx="150">
                  <c:v>7.9826135066089705</c:v>
                </c:pt>
                <c:pt idx="151">
                  <c:v>7.9193652466088338</c:v>
                </c:pt>
                <c:pt idx="152">
                  <c:v>7.5554989066088964</c:v>
                </c:pt>
                <c:pt idx="153">
                  <c:v>7.2963435466089237</c:v>
                </c:pt>
                <c:pt idx="154">
                  <c:v>6.9018918666089348</c:v>
                </c:pt>
                <c:pt idx="155">
                  <c:v>5.6310220415539494</c:v>
                </c:pt>
                <c:pt idx="156">
                  <c:v>1.2275306254979601</c:v>
                </c:pt>
                <c:pt idx="157">
                  <c:v>-3.629266339088133E-2</c:v>
                </c:pt>
                <c:pt idx="158">
                  <c:v>-1.4854454028645838</c:v>
                </c:pt>
                <c:pt idx="159">
                  <c:v>-3.1310575433909236</c:v>
                </c:pt>
                <c:pt idx="160">
                  <c:v>-4.0568171733910106</c:v>
                </c:pt>
                <c:pt idx="161">
                  <c:v>-5.0179492833910331</c:v>
                </c:pt>
                <c:pt idx="162">
                  <c:v>-5.9006847433908973</c:v>
                </c:pt>
                <c:pt idx="163">
                  <c:v>-6.190144263390855</c:v>
                </c:pt>
                <c:pt idx="164">
                  <c:v>-7.0302036765487506</c:v>
                </c:pt>
                <c:pt idx="165">
                  <c:v>-7.300152013390985</c:v>
                </c:pt>
                <c:pt idx="166">
                  <c:v>-8.7215545869203623</c:v>
                </c:pt>
                <c:pt idx="167">
                  <c:v>-9.3284451133909556</c:v>
                </c:pt>
                <c:pt idx="168">
                  <c:v>-9.4235882833910551</c:v>
                </c:pt>
                <c:pt idx="169">
                  <c:v>-9.28826701339095</c:v>
                </c:pt>
                <c:pt idx="170">
                  <c:v>-9.2580012822082427</c:v>
                </c:pt>
                <c:pt idx="171">
                  <c:v>-9.2782540833908485</c:v>
                </c:pt>
                <c:pt idx="172">
                  <c:v>-9.2643020459995693</c:v>
                </c:pt>
                <c:pt idx="173">
                  <c:v>-9.0702320633911029</c:v>
                </c:pt>
                <c:pt idx="174">
                  <c:v>-8.9582733633909939</c:v>
                </c:pt>
                <c:pt idx="175">
                  <c:v>-8.9426643233908685</c:v>
                </c:pt>
                <c:pt idx="176">
                  <c:v>-8.6101367291805104</c:v>
                </c:pt>
                <c:pt idx="177">
                  <c:v>-8.2007783533910459</c:v>
                </c:pt>
                <c:pt idx="178">
                  <c:v>-8.0138642333910326</c:v>
                </c:pt>
                <c:pt idx="179">
                  <c:v>-7.8595495933909802</c:v>
                </c:pt>
                <c:pt idx="180">
                  <c:v>-7.6193282133908724</c:v>
                </c:pt>
                <c:pt idx="181">
                  <c:v>-7.4557320133909863</c:v>
                </c:pt>
                <c:pt idx="182">
                  <c:v>-7.1514342467242686</c:v>
                </c:pt>
                <c:pt idx="183">
                  <c:v>-7.1175005633910491</c:v>
                </c:pt>
                <c:pt idx="184">
                  <c:v>-7.0834391933909808</c:v>
                </c:pt>
                <c:pt idx="185">
                  <c:v>-7.110181513390974</c:v>
                </c:pt>
                <c:pt idx="186">
                  <c:v>-7.289255643391038</c:v>
                </c:pt>
                <c:pt idx="187">
                  <c:v>-7.4308169070080785</c:v>
                </c:pt>
                <c:pt idx="188">
                  <c:v>-7.3972367133910684</c:v>
                </c:pt>
                <c:pt idx="189">
                  <c:v>-7.128438793391183</c:v>
                </c:pt>
                <c:pt idx="190">
                  <c:v>-6.6428630133909925</c:v>
                </c:pt>
                <c:pt idx="191">
                  <c:v>-4.9714693467243896</c:v>
                </c:pt>
                <c:pt idx="192">
                  <c:v>-4.6024512433909921</c:v>
                </c:pt>
                <c:pt idx="193">
                  <c:v>-4.33190659339094</c:v>
                </c:pt>
                <c:pt idx="194">
                  <c:v>-3.8390903833909227</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-0.34428335339089289</c:v>
                </c:pt>
                <c:pt idx="203">
                  <c:v>-0.10668686339100475</c:v>
                </c:pt>
                <c:pt idx="204">
                  <c:v>4.9200566090661394E-3</c:v>
                </c:pt>
                <c:pt idx="205">
                  <c:v>0.10983265706362055</c:v>
                </c:pt>
                <c:pt idx="206">
                  <c:v>0.18269713660896539</c:v>
                </c:pt>
                <c:pt idx="207">
                  <c:v>0.32145228660900294</c:v>
                </c:pt>
                <c:pt idx="208">
                  <c:v>0.41434592410897181</c:v>
                </c:pt>
                <c:pt idx="209">
                  <c:v>0.82114112297264796</c:v>
                </c:pt>
                <c:pt idx="210">
                  <c:v>0.65064608660895973</c:v>
                </c:pt>
                <c:pt idx="211">
                  <c:v>0.27046519660906682</c:v>
                </c:pt>
                <c:pt idx="212">
                  <c:v>-4.4057013391125124E-2</c:v>
                </c:pt>
                <c:pt idx="213">
                  <c:v>-0.2609408533910198</c:v>
                </c:pt>
                <c:pt idx="214">
                  <c:v>-0.43044990339103656</c:v>
                </c:pt>
                <c:pt idx="215">
                  <c:v>-0.27870804339090682</c:v>
                </c:pt>
                <c:pt idx="216">
                  <c:v>0.12507018873657216</c:v>
                </c:pt>
                <c:pt idx="217">
                  <c:v>0.29142084375186617</c:v>
                </c:pt>
                <c:pt idx="218">
                  <c:v>-0.31565373561325338</c:v>
                </c:pt>
                <c:pt idx="219">
                  <c:v>-0.16904553339094286</c:v>
                </c:pt>
                <c:pt idx="220">
                  <c:v>0.12260959660909505</c:v>
                </c:pt>
                <c:pt idx="221">
                  <c:v>0.7142041466089637</c:v>
                </c:pt>
                <c:pt idx="222">
                  <c:v>1.1606905887596071</c:v>
                </c:pt>
                <c:pt idx="223">
                  <c:v>1.4617177666090697</c:v>
                </c:pt>
                <c:pt idx="224">
                  <c:v>1.3017906695358477</c:v>
                </c:pt>
                <c:pt idx="225">
                  <c:v>1.6392390532756018</c:v>
                </c:pt>
                <c:pt idx="226">
                  <c:v>1.8148906266089568</c:v>
                </c:pt>
                <c:pt idx="227">
                  <c:v>2.0406021421645741</c:v>
                </c:pt>
                <c:pt idx="228">
                  <c:v>2.1795599666089629</c:v>
                </c:pt>
                <c:pt idx="229">
                  <c:v>2.1430581766091166</c:v>
                </c:pt>
                <c:pt idx="230">
                  <c:v>1.9176600966089978</c:v>
                </c:pt>
                <c:pt idx="231">
                  <c:v>1.511001664386882</c:v>
                </c:pt>
                <c:pt idx="232">
                  <c:v>-0.72182441598839531</c:v>
                </c:pt>
                <c:pt idx="233">
                  <c:v>-1.1303402733909991</c:v>
                </c:pt>
                <c:pt idx="234">
                  <c:v>-1.4366385233911245</c:v>
                </c:pt>
                <c:pt idx="235">
                  <c:v>-1.3626034633909683</c:v>
                </c:pt>
                <c:pt idx="236">
                  <c:v>-1.4685941033910979</c:v>
                </c:pt>
                <c:pt idx="237">
                  <c:v>-1.7519616623270586</c:v>
                </c:pt>
                <c:pt idx="238">
                  <c:v>-2.2560184133909855</c:v>
                </c:pt>
                <c:pt idx="239">
                  <c:v>-2.7810932833909452</c:v>
                </c:pt>
                <c:pt idx="240">
                  <c:v>-3.2373713883910038</c:v>
                </c:pt>
                <c:pt idx="241">
                  <c:v>-5.0100046858047333</c:v>
                </c:pt>
                <c:pt idx="242">
                  <c:v>-4.9770333972293708</c:v>
                </c:pt>
                <c:pt idx="243">
                  <c:v>-4.6179531933909885</c:v>
                </c:pt>
                <c:pt idx="244">
                  <c:v>-4.6205958633910456</c:v>
                </c:pt>
                <c:pt idx="245">
                  <c:v>-4.7214013933908312</c:v>
                </c:pt>
                <c:pt idx="246">
                  <c:v>-4.6310660333909937</c:v>
                </c:pt>
                <c:pt idx="247">
                  <c:v>-4.5800166901585868</c:v>
                </c:pt>
                <c:pt idx="248">
                  <c:v>-4.6468670133910024</c:v>
                </c:pt>
                <c:pt idx="249">
                  <c:v>-4.7465186908103698</c:v>
                </c:pt>
                <c:pt idx="250">
                  <c:v>-4.6023702933909476</c:v>
                </c:pt>
                <c:pt idx="251">
                  <c:v>-4.4972710533910814</c:v>
                </c:pt>
                <c:pt idx="252">
                  <c:v>-4.5192384733909874</c:v>
                </c:pt>
                <c:pt idx="253">
                  <c:v>-4.6188643112632475</c:v>
                </c:pt>
                <c:pt idx="254">
                  <c:v>-4.4548554433909473</c:v>
                </c:pt>
                <c:pt idx="255">
                  <c:v>-3.3729208933909667</c:v>
                </c:pt>
                <c:pt idx="256">
                  <c:v>-2.7633191933910992</c:v>
                </c:pt>
                <c:pt idx="257">
                  <c:v>-2.399772758489064</c:v>
                </c:pt>
                <c:pt idx="258">
                  <c:v>-1.161263276548766</c:v>
                </c:pt>
                <c:pt idx="259">
                  <c:v>-0.87146836339095957</c:v>
                </c:pt>
                <c:pt idx="260">
                  <c:v>-0.63113621339111714</c:v>
                </c:pt>
                <c:pt idx="261">
                  <c:v>-0.2601318033909763</c:v>
                </c:pt>
                <c:pt idx="262">
                  <c:v>-1.1160991885617503E-2</c:v>
                </c:pt>
                <c:pt idx="263">
                  <c:v>3.4877396608934033E-2</c:v>
                </c:pt>
                <c:pt idx="264">
                  <c:v>0.11363798660900652</c:v>
                </c:pt>
                <c:pt idx="265">
                  <c:v>-0.37944453146334967</c:v>
                </c:pt>
                <c:pt idx="266">
                  <c:v>-0.11209586339086285</c:v>
                </c:pt>
                <c:pt idx="267">
                  <c:v>-4.3138773390964447E-2</c:v>
                </c:pt>
                <c:pt idx="268">
                  <c:v>0.40694556725408487</c:v>
                </c:pt>
                <c:pt idx="269">
                  <c:v>0.17252927660896938</c:v>
                </c:pt>
                <c:pt idx="270">
                  <c:v>3.69172866091248E-2</c:v>
                </c:pt>
                <c:pt idx="271">
                  <c:v>-9.6948513390998428E-2</c:v>
                </c:pt>
                <c:pt idx="272">
                  <c:v>0.22769886896197988</c:v>
                </c:pt>
                <c:pt idx="273">
                  <c:v>0.35369729660895644</c:v>
                </c:pt>
                <c:pt idx="274">
                  <c:v>0.42278070378068916</c:v>
                </c:pt>
                <c:pt idx="275">
                  <c:v>0.34331303660903245</c:v>
                </c:pt>
                <c:pt idx="276">
                  <c:v>0.30404765660898625</c:v>
                </c:pt>
                <c:pt idx="277">
                  <c:v>-0.15495196339088579</c:v>
                </c:pt>
                <c:pt idx="278">
                  <c:v>-0.6328853770273356</c:v>
                </c:pt>
                <c:pt idx="279">
                  <c:v>-0.84536371339103766</c:v>
                </c:pt>
                <c:pt idx="280">
                  <c:v>-0.7701380133910064</c:v>
                </c:pt>
                <c:pt idx="281">
                  <c:v>-0.41787095933686758</c:v>
                </c:pt>
                <c:pt idx="282">
                  <c:v>-0.16662752339107087</c:v>
                </c:pt>
                <c:pt idx="283">
                  <c:v>0.23776273660899971</c:v>
                </c:pt>
                <c:pt idx="284">
                  <c:v>0.58965064317480664</c:v>
                </c:pt>
                <c:pt idx="285">
                  <c:v>1.1451697366089633</c:v>
                </c:pt>
                <c:pt idx="286">
                  <c:v>1.5210588866088841</c:v>
                </c:pt>
                <c:pt idx="287">
                  <c:v>1.9476587066089481</c:v>
                </c:pt>
                <c:pt idx="288">
                  <c:v>2.1656888453046008</c:v>
                </c:pt>
                <c:pt idx="289">
                  <c:v>2.2692013366090582</c:v>
                </c:pt>
                <c:pt idx="290">
                  <c:v>2.48792572854446</c:v>
                </c:pt>
                <c:pt idx="291">
                  <c:v>2.5508373066090826</c:v>
                </c:pt>
                <c:pt idx="292">
                  <c:v>2.5686825366089749</c:v>
                </c:pt>
                <c:pt idx="293">
                  <c:v>2.592497986608886</c:v>
                </c:pt>
                <c:pt idx="294">
                  <c:v>2.9247177566089335</c:v>
                </c:pt>
                <c:pt idx="295">
                  <c:v>3.1270344066090598</c:v>
                </c:pt>
                <c:pt idx="296">
                  <c:v>3.4288430666090193</c:v>
                </c:pt>
                <c:pt idx="297">
                  <c:v>3.9007192966089832</c:v>
                </c:pt>
                <c:pt idx="298">
                  <c:v>4.0127137466090055</c:v>
                </c:pt>
                <c:pt idx="299">
                  <c:v>3.7337242130241481</c:v>
                </c:pt>
                <c:pt idx="300">
                  <c:v>3.6656584166090864</c:v>
                </c:pt>
                <c:pt idx="301">
                  <c:v>3.3309013066089221</c:v>
                </c:pt>
                <c:pt idx="302">
                  <c:v>2.6669076366088973</c:v>
                </c:pt>
                <c:pt idx="303">
                  <c:v>2.1376368561741259</c:v>
                </c:pt>
                <c:pt idx="304">
                  <c:v>1.5131030866089219</c:v>
                </c:pt>
                <c:pt idx="305">
                  <c:v>0.94465236660886465</c:v>
                </c:pt>
                <c:pt idx="306">
                  <c:v>0.3801894248111779</c:v>
                </c:pt>
                <c:pt idx="307">
                  <c:v>-0.91747292143693793</c:v>
                </c:pt>
                <c:pt idx="308">
                  <c:v>-1.6793666133909946</c:v>
                </c:pt>
                <c:pt idx="309">
                  <c:v>-2.1437070833908942</c:v>
                </c:pt>
                <c:pt idx="310">
                  <c:v>-2.6546227233909008</c:v>
                </c:pt>
                <c:pt idx="311">
                  <c:v>-2.9001165633910242</c:v>
                </c:pt>
                <c:pt idx="312">
                  <c:v>-2.7829485080145417</c:v>
                </c:pt>
                <c:pt idx="313">
                  <c:v>-2.4127280633909267</c:v>
                </c:pt>
                <c:pt idx="314">
                  <c:v>-2.1930645702093345</c:v>
                </c:pt>
                <c:pt idx="315">
                  <c:v>-1.2676920133909826</c:v>
                </c:pt>
                <c:pt idx="316">
                  <c:v>-1.1611532684929244</c:v>
                </c:pt>
                <c:pt idx="317">
                  <c:v>-1.0093657709667101</c:v>
                </c:pt>
                <c:pt idx="318">
                  <c:v>-0.80719259339099381</c:v>
                </c:pt>
                <c:pt idx="319">
                  <c:v>-0.80983433339102362</c:v>
                </c:pt>
                <c:pt idx="320">
                  <c:v>-0.92359446339089968</c:v>
                </c:pt>
                <c:pt idx="321">
                  <c:v>-0.65080586396568785</c:v>
                </c:pt>
                <c:pt idx="322">
                  <c:v>-0.41443715227987382</c:v>
                </c:pt>
                <c:pt idx="323">
                  <c:v>-0.86571506100999362</c:v>
                </c:pt>
                <c:pt idx="324">
                  <c:v>-1.104356553390986</c:v>
                </c:pt>
                <c:pt idx="325">
                  <c:v>-1.7091702533910778</c:v>
                </c:pt>
                <c:pt idx="326">
                  <c:v>-2.1668128705337995</c:v>
                </c:pt>
                <c:pt idx="327">
                  <c:v>-2.7729296533908867</c:v>
                </c:pt>
                <c:pt idx="328">
                  <c:v>-3.271620763390974</c:v>
                </c:pt>
                <c:pt idx="329">
                  <c:v>-3.7696315020272713</c:v>
                </c:pt>
                <c:pt idx="330">
                  <c:v>-4.549231949561289</c:v>
                </c:pt>
                <c:pt idx="331">
                  <c:v>-4.2320243265224455</c:v>
                </c:pt>
                <c:pt idx="332">
                  <c:v>-3.7382554233910179</c:v>
                </c:pt>
                <c:pt idx="333">
                  <c:v>-3.30478039339107</c:v>
                </c:pt>
                <c:pt idx="334">
                  <c:v>-2.7906150233909837</c:v>
                </c:pt>
                <c:pt idx="335">
                  <c:v>-2.3048928416738477</c:v>
                </c:pt>
                <c:pt idx="336">
                  <c:v>-1.74943590339079</c:v>
                </c:pt>
                <c:pt idx="337">
                  <c:v>-1.0054290903140206</c:v>
                </c:pt>
                <c:pt idx="338">
                  <c:v>3.3671499231169548</c:v>
                </c:pt>
                <c:pt idx="339">
                  <c:v>3.3713298966089269</c:v>
                </c:pt>
                <c:pt idx="340">
                  <c:v>3.1628380666089142</c:v>
                </c:pt>
                <c:pt idx="341">
                  <c:v>3.1903743466088912</c:v>
                </c:pt>
                <c:pt idx="342">
                  <c:v>3.7836306170438152</c:v>
                </c:pt>
                <c:pt idx="343">
                  <c:v>4.6206642766091264</c:v>
                </c:pt>
                <c:pt idx="344">
                  <c:v>5.5242241066088695</c:v>
                </c:pt>
                <c:pt idx="345">
                  <c:v>6.4349643866090673</c:v>
                </c:pt>
                <c:pt idx="346">
                  <c:v>6.9962586666089495</c:v>
                </c:pt>
                <c:pt idx="347">
                  <c:v>7.4181800088313707</c:v>
                </c:pt>
                <c:pt idx="348">
                  <c:v>7.8226373666089319</c:v>
                </c:pt>
                <c:pt idx="349">
                  <c:v>8.2556860666089875</c:v>
                </c:pt>
                <c:pt idx="350">
                  <c:v>8.798649436609125</c:v>
                </c:pt>
                <c:pt idx="351">
                  <c:v>9.2397390266088593</c:v>
                </c:pt>
                <c:pt idx="352">
                  <c:v>9.6620273966090213</c:v>
                </c:pt>
                <c:pt idx="353">
                  <c:v>9.9632451078212512</c:v>
                </c:pt>
                <c:pt idx="354">
                  <c:v>10.30942948660898</c:v>
                </c:pt>
                <c:pt idx="355">
                  <c:v>10.911778623971722</c:v>
                </c:pt>
                <c:pt idx="356">
                  <c:v>11.164250656608971</c:v>
                </c:pt>
                <c:pt idx="357">
                  <c:v>11.253853186608994</c:v>
                </c:pt>
                <c:pt idx="358">
                  <c:v>11.380713816609092</c:v>
                </c:pt>
                <c:pt idx="359">
                  <c:v>11.46728252196252</c:v>
                </c:pt>
                <c:pt idx="360">
                  <c:v>11.8315686566091</c:v>
                </c:pt>
                <c:pt idx="361">
                  <c:v>12.008003193130717</c:v>
                </c:pt>
                <c:pt idx="362">
                  <c:v>12.21814265719722</c:v>
                </c:pt>
                <c:pt idx="363">
                  <c:v>11.967059766608926</c:v>
                </c:pt>
                <c:pt idx="364">
                  <c:v>11.560586155148377</c:v>
                </c:pt>
                <c:pt idx="365">
                  <c:v>10.747415466608913</c:v>
                </c:pt>
                <c:pt idx="366">
                  <c:v>9.5031724666089588</c:v>
                </c:pt>
                <c:pt idx="367">
                  <c:v>8.0078565266090642</c:v>
                </c:pt>
                <c:pt idx="368">
                  <c:v>6.417380796609109</c:v>
                </c:pt>
                <c:pt idx="369">
                  <c:v>5.3386829466089685</c:v>
                </c:pt>
                <c:pt idx="370">
                  <c:v>0.84402676921774766</c:v>
                </c:pt>
                <c:pt idx="371">
                  <c:v>6.9930156609018482E-2</c:v>
                </c:pt>
                <c:pt idx="372">
                  <c:v>-0.67755864339102445</c:v>
                </c:pt>
                <c:pt idx="373">
                  <c:v>-0.61458162339089173</c:v>
                </c:pt>
                <c:pt idx="374">
                  <c:v>-0.67504255339099595</c:v>
                </c:pt>
                <c:pt idx="375">
                  <c:v>-0.68995487339081885</c:v>
                </c:pt>
                <c:pt idx="376">
                  <c:v>-1.0996484780374798</c:v>
                </c:pt>
                <c:pt idx="377">
                  <c:v>-1.6996025333909301</c:v>
                </c:pt>
                <c:pt idx="378">
                  <c:v>-1.7932042333910798</c:v>
                </c:pt>
                <c:pt idx="379">
                  <c:v>-2.3501367633909496</c:v>
                </c:pt>
                <c:pt idx="380">
                  <c:v>-2.6816756933909707</c:v>
                </c:pt>
                <c:pt idx="381">
                  <c:v>-2.6057256155414312</c:v>
                </c:pt>
                <c:pt idx="382">
                  <c:v>-2.5055624833910577</c:v>
                </c:pt>
                <c:pt idx="383">
                  <c:v>-2.5142902133908627</c:v>
                </c:pt>
                <c:pt idx="384">
                  <c:v>-2.3861466133909177</c:v>
                </c:pt>
                <c:pt idx="385">
                  <c:v>-2.2216748933910542</c:v>
                </c:pt>
                <c:pt idx="386">
                  <c:v>-2.1830001231470106</c:v>
                </c:pt>
                <c:pt idx="387">
                  <c:v>-2.187631643391021</c:v>
                </c:pt>
                <c:pt idx="388">
                  <c:v>-2.2053617733910507</c:v>
                </c:pt>
                <c:pt idx="389">
                  <c:v>-2.1892304633911266</c:v>
                </c:pt>
                <c:pt idx="390">
                  <c:v>-2.0268430133909567</c:v>
                </c:pt>
                <c:pt idx="391">
                  <c:v>-1.8822909033910398</c:v>
                </c:pt>
                <c:pt idx="392">
                  <c:v>-1.7834105992495353</c:v>
                </c:pt>
                <c:pt idx="393">
                  <c:v>-1.6961131633910367</c:v>
                </c:pt>
                <c:pt idx="394">
                  <c:v>-1.4704413633908615</c:v>
                </c:pt>
                <c:pt idx="395">
                  <c:v>-1.0460959133908581</c:v>
                </c:pt>
                <c:pt idx="396">
                  <c:v>-0.80069237797440063</c:v>
                </c:pt>
                <c:pt idx="397">
                  <c:v>-0.24470290227978353</c:v>
                </c:pt>
                <c:pt idx="398">
                  <c:v>-0.12536115339096909</c:v>
                </c:pt>
                <c:pt idx="399">
                  <c:v>3.0322766089341258E-3</c:v>
                </c:pt>
                <c:pt idx="400">
                  <c:v>-5.3694033909863562E-3</c:v>
                </c:pt>
                <c:pt idx="401">
                  <c:v>-8.6275553391047491E-2</c:v>
                </c:pt>
                <c:pt idx="402">
                  <c:v>-5.2168611216970466E-2</c:v>
                </c:pt>
                <c:pt idx="403">
                  <c:v>9.2189226609008065E-2</c:v>
                </c:pt>
                <c:pt idx="404">
                  <c:v>0.17262798660900103</c:v>
                </c:pt>
                <c:pt idx="405">
                  <c:v>1.0481180758947921</c:v>
                </c:pt>
                <c:pt idx="406">
                  <c:v>1.4032855866091012</c:v>
                </c:pt>
                <c:pt idx="407">
                  <c:v>1.9742245766090463</c:v>
                </c:pt>
                <c:pt idx="408">
                  <c:v>2.7569354007503648</c:v>
                </c:pt>
                <c:pt idx="409">
                  <c:v>3.485005706608959</c:v>
                </c:pt>
                <c:pt idx="410">
                  <c:v>4.289085806608985</c:v>
                </c:pt>
                <c:pt idx="411">
                  <c:v>4.9609844566087284</c:v>
                </c:pt>
                <c:pt idx="412">
                  <c:v>5.3121951294661756</c:v>
                </c:pt>
                <c:pt idx="413">
                  <c:v>5.8514567290333162</c:v>
                </c:pt>
                <c:pt idx="414">
                  <c:v>6.3110162466090634</c:v>
                </c:pt>
                <c:pt idx="415">
                  <c:v>6.2827780398003199</c:v>
                </c:pt>
                <c:pt idx="416">
                  <c:v>5.9937048066089513</c:v>
                </c:pt>
                <c:pt idx="417">
                  <c:v>6.1810119766089437</c:v>
                </c:pt>
                <c:pt idx="418">
                  <c:v>6.2288016066088066</c:v>
                </c:pt>
                <c:pt idx="419">
                  <c:v>6.3847821066090225</c:v>
                </c:pt>
                <c:pt idx="420">
                  <c:v>7.098626965103719</c:v>
                </c:pt>
                <c:pt idx="421">
                  <c:v>8.0885962666091267</c:v>
                </c:pt>
                <c:pt idx="422">
                  <c:v>8.5495809466090726</c:v>
                </c:pt>
                <c:pt idx="423">
                  <c:v>8.6122861566090343</c:v>
                </c:pt>
                <c:pt idx="424">
                  <c:v>8.9576550266090766</c:v>
                </c:pt>
                <c:pt idx="425">
                  <c:v>9.4328896261438047</c:v>
                </c:pt>
                <c:pt idx="426">
                  <c:v>10.188703036609112</c:v>
                </c:pt>
                <c:pt idx="427">
                  <c:v>10.789454606609105</c:v>
                </c:pt>
                <c:pt idx="428">
                  <c:v>11.421042786609007</c:v>
                </c:pt>
                <c:pt idx="429">
                  <c:v>11.931208646608868</c:v>
                </c:pt>
                <c:pt idx="430">
                  <c:v>12.215320036608922</c:v>
                </c:pt>
                <c:pt idx="431">
                  <c:v>12.95152092209284</c:v>
                </c:pt>
                <c:pt idx="432">
                  <c:v>13.087681656609035</c:v>
                </c:pt>
                <c:pt idx="433">
                  <c:v>13.158565576609064</c:v>
                </c:pt>
                <c:pt idx="434">
                  <c:v>13.155267556609111</c:v>
                </c:pt>
                <c:pt idx="435">
                  <c:v>13.297999746608868</c:v>
                </c:pt>
                <c:pt idx="436">
                  <c:v>13.791653700894571</c:v>
                </c:pt>
                <c:pt idx="437">
                  <c:v>14.256354286608939</c:v>
                </c:pt>
                <c:pt idx="438">
                  <c:v>14.446703795119632</c:v>
                </c:pt>
                <c:pt idx="439">
                  <c:v>14.889014622972567</c:v>
                </c:pt>
                <c:pt idx="440">
                  <c:v>14.995879606609055</c:v>
                </c:pt>
                <c:pt idx="441">
                  <c:v>15.14140086660897</c:v>
                </c:pt>
                <c:pt idx="442">
                  <c:v>15.32275273105345</c:v>
                </c:pt>
                <c:pt idx="443">
                  <c:v>15.506603196608994</c:v>
                </c:pt>
                <c:pt idx="444">
                  <c:v>15.618625516609086</c:v>
                </c:pt>
                <c:pt idx="445">
                  <c:v>15.733740773125916</c:v>
                </c:pt>
                <c:pt idx="446">
                  <c:v>15.688012361609012</c:v>
                </c:pt>
                <c:pt idx="447">
                  <c:v>15.723063843751799</c:v>
                </c:pt>
                <c:pt idx="448">
                  <c:v>15.8530735623665</c:v>
                </c:pt>
                <c:pt idx="449">
                  <c:v>16.047581966608945</c:v>
                </c:pt>
                <c:pt idx="450">
                  <c:v>16.112050676608945</c:v>
                </c:pt>
                <c:pt idx="451">
                  <c:v>15.961529356609036</c:v>
                </c:pt>
                <c:pt idx="452">
                  <c:v>15.9273399266091</c:v>
                </c:pt>
                <c:pt idx="453">
                  <c:v>16.070060538333131</c:v>
                </c:pt>
                <c:pt idx="454">
                  <c:v>16.483177986608986</c:v>
                </c:pt>
                <c:pt idx="455">
                  <c:v>16.550263017221283</c:v>
                </c:pt>
                <c:pt idx="456">
                  <c:v>16.635287076609103</c:v>
                </c:pt>
                <c:pt idx="457">
                  <c:v>16.494369366609021</c:v>
                </c:pt>
                <c:pt idx="458">
                  <c:v>16.325490276608974</c:v>
                </c:pt>
                <c:pt idx="459">
                  <c:v>16.336422885598889</c:v>
                </c:pt>
                <c:pt idx="460">
                  <c:v>16.456480506608969</c:v>
                </c:pt>
                <c:pt idx="461">
                  <c:v>16.619376086608931</c:v>
                </c:pt>
                <c:pt idx="462">
                  <c:v>16.865095716608806</c:v>
                </c:pt>
                <c:pt idx="463">
                  <c:v>16.953404906608881</c:v>
                </c:pt>
                <c:pt idx="464">
                  <c:v>16.949777551826283</c:v>
                </c:pt>
                <c:pt idx="465">
                  <c:v>16.865123876608866</c:v>
                </c:pt>
                <c:pt idx="466">
                  <c:v>16.773328636609023</c:v>
                </c:pt>
                <c:pt idx="467">
                  <c:v>16.743860386609033</c:v>
                </c:pt>
                <c:pt idx="468">
                  <c:v>16.731793706608954</c:v>
                </c:pt>
                <c:pt idx="469">
                  <c:v>16.805772843751924</c:v>
                </c:pt>
                <c:pt idx="470">
                  <c:v>16.980246726609096</c:v>
                </c:pt>
                <c:pt idx="471">
                  <c:v>17.300860826608957</c:v>
                </c:pt>
                <c:pt idx="472">
                  <c:v>17.50465087660892</c:v>
                </c:pt>
                <c:pt idx="473">
                  <c:v>17.428028246608928</c:v>
                </c:pt>
                <c:pt idx="474">
                  <c:v>17.25455359885386</c:v>
                </c:pt>
                <c:pt idx="475">
                  <c:v>16.960889126609004</c:v>
                </c:pt>
                <c:pt idx="476">
                  <c:v>16.574339936608887</c:v>
                </c:pt>
                <c:pt idx="477">
                  <c:v>16.176118316609092</c:v>
                </c:pt>
                <c:pt idx="478">
                  <c:v>15.915664876609076</c:v>
                </c:pt>
                <c:pt idx="479">
                  <c:v>15.563169077518276</c:v>
                </c:pt>
                <c:pt idx="480">
                  <c:v>15.079533216608949</c:v>
                </c:pt>
                <c:pt idx="481">
                  <c:v>14.480891066609104</c:v>
                </c:pt>
                <c:pt idx="482">
                  <c:v>13.456273196609034</c:v>
                </c:pt>
                <c:pt idx="483">
                  <c:v>12.398485160078565</c:v>
                </c:pt>
                <c:pt idx="484">
                  <c:v>11.673652516609092</c:v>
                </c:pt>
                <c:pt idx="485">
                  <c:v>11.30140848660902</c:v>
                </c:pt>
                <c:pt idx="486">
                  <c:v>11.906361575498012</c:v>
                </c:pt>
                <c:pt idx="487">
                  <c:v>11.603988126608982</c:v>
                </c:pt>
                <c:pt idx="488">
                  <c:v>11.425686276609136</c:v>
                </c:pt>
                <c:pt idx="489">
                  <c:v>11.392512168427126</c:v>
                </c:pt>
                <c:pt idx="490">
                  <c:v>11.100114296609064</c:v>
                </c:pt>
                <c:pt idx="491">
                  <c:v>10.761291946609049</c:v>
                </c:pt>
                <c:pt idx="492">
                  <c:v>10.311964506609016</c:v>
                </c:pt>
                <c:pt idx="493">
                  <c:v>9.7096783754979299</c:v>
                </c:pt>
                <c:pt idx="494">
                  <c:v>8.9468313366090229</c:v>
                </c:pt>
                <c:pt idx="495">
                  <c:v>8.4407259666089658</c:v>
                </c:pt>
                <c:pt idx="496">
                  <c:v>8.4424339866090179</c:v>
                </c:pt>
                <c:pt idx="497">
                  <c:v>8.3738322415110122</c:v>
                </c:pt>
                <c:pt idx="498">
                  <c:v>7.9134879866090273</c:v>
                </c:pt>
                <c:pt idx="499">
                  <c:v>7.8287208199423617</c:v>
                </c:pt>
                <c:pt idx="500">
                  <c:v>7.8435371566089662</c:v>
                </c:pt>
                <c:pt idx="501">
                  <c:v>8.0354078866090681</c:v>
                </c:pt>
                <c:pt idx="502">
                  <c:v>8.1725287466090037</c:v>
                </c:pt>
                <c:pt idx="503">
                  <c:v>8.2805954366090777</c:v>
                </c:pt>
                <c:pt idx="504">
                  <c:v>8.3564479866090391</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9.3726613199423596</c:v>
                </c:pt>
                <c:pt idx="513">
                  <c:v>9.3538068628975068</c:v>
                </c:pt>
                <c:pt idx="514">
                  <c:v>9.2749677566091719</c:v>
                </c:pt>
                <c:pt idx="515">
                  <c:v>9.2317485866089157</c:v>
                </c:pt>
                <c:pt idx="516">
                  <c:v>9.251013420952436</c:v>
                </c:pt>
                <c:pt idx="517">
                  <c:v>9.2950101166090775</c:v>
                </c:pt>
                <c:pt idx="518">
                  <c:v>9.277129836609264</c:v>
                </c:pt>
                <c:pt idx="519">
                  <c:v>9.3608426151804096</c:v>
                </c:pt>
                <c:pt idx="520">
                  <c:v>8.8529785038503377</c:v>
                </c:pt>
                <c:pt idx="521">
                  <c:v>8.5355443511924527</c:v>
                </c:pt>
                <c:pt idx="522">
                  <c:v>8.0350568166089875</c:v>
                </c:pt>
                <c:pt idx="523">
                  <c:v>7.8535912066091242</c:v>
                </c:pt>
                <c:pt idx="524">
                  <c:v>7.7957218966088959</c:v>
                </c:pt>
                <c:pt idx="525">
                  <c:v>7.9120615466089665</c:v>
                </c:pt>
                <c:pt idx="526">
                  <c:v>8.0154361605220306</c:v>
                </c:pt>
                <c:pt idx="527">
                  <c:v>7.6935445166091716</c:v>
                </c:pt>
                <c:pt idx="528">
                  <c:v>7.4664374151803994</c:v>
                </c:pt>
                <c:pt idx="529">
                  <c:v>5.7633309431307955</c:v>
                </c:pt>
                <c:pt idx="530">
                  <c:v>5.6068563666089997</c:v>
                </c:pt>
                <c:pt idx="531">
                  <c:v>5.5427373166088989</c:v>
                </c:pt>
                <c:pt idx="532">
                  <c:v>5.4904900376294279</c:v>
                </c:pt>
                <c:pt idx="533">
                  <c:v>5.1889931666090376</c:v>
                </c:pt>
                <c:pt idx="534">
                  <c:v>4.7849085266090352</c:v>
                </c:pt>
                <c:pt idx="535">
                  <c:v>4.5274756399423168</c:v>
                </c:pt>
                <c:pt idx="536">
                  <c:v>4.6580811116090075</c:v>
                </c:pt>
                <c:pt idx="537">
                  <c:v>4.6963110371140395</c:v>
                </c:pt>
                <c:pt idx="538">
                  <c:v>4.6642684866091031</c:v>
                </c:pt>
                <c:pt idx="539">
                  <c:v>4.7189494366091234</c:v>
                </c:pt>
                <c:pt idx="540">
                  <c:v>4.7616144466090695</c:v>
                </c:pt>
                <c:pt idx="541">
                  <c:v>4.7548841498742265</c:v>
                </c:pt>
                <c:pt idx="542">
                  <c:v>4.7178255266090501</c:v>
                </c:pt>
                <c:pt idx="543">
                  <c:v>4.7629484866089342</c:v>
                </c:pt>
                <c:pt idx="544">
                  <c:v>4.8719875058398543</c:v>
                </c:pt>
                <c:pt idx="545">
                  <c:v>4.9005258502454216</c:v>
                </c:pt>
                <c:pt idx="546">
                  <c:v>4.9689994711450396</c:v>
                </c:pt>
                <c:pt idx="547">
                  <c:v>5.0095357766087769</c:v>
                </c:pt>
                <c:pt idx="548">
                  <c:v>5.0847068966089557</c:v>
                </c:pt>
                <c:pt idx="549">
                  <c:v>5.2287661466091464</c:v>
                </c:pt>
                <c:pt idx="550">
                  <c:v>5.4758843935856873</c:v>
                </c:pt>
                <c:pt idx="551">
                  <c:v>5.6680228866091085</c:v>
                </c:pt>
                <c:pt idx="552">
                  <c:v>5.7006310511252085</c:v>
                </c:pt>
                <c:pt idx="553">
                  <c:v>6.6799946281185045</c:v>
                </c:pt>
                <c:pt idx="554">
                  <c:v>7.0042457566090475</c:v>
                </c:pt>
                <c:pt idx="555">
                  <c:v>7.0729089253844304</c:v>
                </c:pt>
                <c:pt idx="556">
                  <c:v>7.0383191166091734</c:v>
                </c:pt>
                <c:pt idx="557">
                  <c:v>7.2458892566089936</c:v>
                </c:pt>
                <c:pt idx="558">
                  <c:v>7.5615267466091165</c:v>
                </c:pt>
                <c:pt idx="559">
                  <c:v>7.6587112008947287</c:v>
                </c:pt>
                <c:pt idx="560">
                  <c:v>7.2112579866089703</c:v>
                </c:pt>
                <c:pt idx="561">
                  <c:v>6.5759398566090441</c:v>
                </c:pt>
                <c:pt idx="562">
                  <c:v>5.9592621666091592</c:v>
                </c:pt>
                <c:pt idx="563">
                  <c:v>5.5711106566089841</c:v>
                </c:pt>
                <c:pt idx="564">
                  <c:v>5.2440838266088354</c:v>
                </c:pt>
                <c:pt idx="565">
                  <c:v>4.9855651192620281</c:v>
                </c:pt>
                <c:pt idx="566">
                  <c:v>4.8193041170437567</c:v>
                </c:pt>
                <c:pt idx="567">
                  <c:v>5.1600079866089938</c:v>
                </c:pt>
                <c:pt idx="568">
                  <c:v>5.2974204092894155</c:v>
                </c:pt>
                <c:pt idx="569">
                  <c:v>5.3210713766090461</c:v>
                </c:pt>
                <c:pt idx="570">
                  <c:v>5.1501039666089561</c:v>
                </c:pt>
                <c:pt idx="571">
                  <c:v>5.5236815066091864</c:v>
                </c:pt>
                <c:pt idx="572">
                  <c:v>5.462467618188029</c:v>
                </c:pt>
                <c:pt idx="573">
                  <c:v>4.6633036066090341</c:v>
                </c:pt>
                <c:pt idx="574">
                  <c:v>4.1554887166089634</c:v>
                </c:pt>
                <c:pt idx="575">
                  <c:v>3.9606890775181247</c:v>
                </c:pt>
                <c:pt idx="576">
                  <c:v>2.5937335792015692</c:v>
                </c:pt>
                <c:pt idx="577">
                  <c:v>2.6597675666090792</c:v>
                </c:pt>
                <c:pt idx="578">
                  <c:v>2.7229381266090638</c:v>
                </c:pt>
                <c:pt idx="579">
                  <c:v>2.5991182076615935</c:v>
                </c:pt>
                <c:pt idx="580">
                  <c:v>2.3481659266090809</c:v>
                </c:pt>
                <c:pt idx="581">
                  <c:v>2.8005459466091187</c:v>
                </c:pt>
                <c:pt idx="582">
                  <c:v>3.2979605886498602</c:v>
                </c:pt>
                <c:pt idx="583">
                  <c:v>3.8374179866090117</c:v>
                </c:pt>
                <c:pt idx="584">
                  <c:v>4.1076705466089631</c:v>
                </c:pt>
                <c:pt idx="585">
                  <c:v>4.4928651966090598</c:v>
                </c:pt>
                <c:pt idx="586">
                  <c:v>4.7646808366090641</c:v>
                </c:pt>
                <c:pt idx="587">
                  <c:v>4.8194165066089454</c:v>
                </c:pt>
                <c:pt idx="588">
                  <c:v>4.8789000466089814</c:v>
                </c:pt>
                <c:pt idx="589">
                  <c:v>4.8801505266089613</c:v>
                </c:pt>
                <c:pt idx="590">
                  <c:v>4.8815564366090145</c:v>
                </c:pt>
                <c:pt idx="591">
                  <c:v>4.9414569199423539</c:v>
                </c:pt>
                <c:pt idx="592">
                  <c:v>5.2155816461834563</c:v>
                </c:pt>
                <c:pt idx="593">
                  <c:v>5.2032418866090424</c:v>
                </c:pt>
                <c:pt idx="594">
                  <c:v>5.1787278466090445</c:v>
                </c:pt>
                <c:pt idx="595">
                  <c:v>5.2253708366091507</c:v>
                </c:pt>
                <c:pt idx="596">
                  <c:v>5.2988920266089945</c:v>
                </c:pt>
                <c:pt idx="597">
                  <c:v>5.3162722666090305</c:v>
                </c:pt>
                <c:pt idx="598">
                  <c:v>5.3676830175366348</c:v>
                </c:pt>
                <c:pt idx="599">
                  <c:v>5.4065227866089804</c:v>
                </c:pt>
                <c:pt idx="600">
                  <c:v>5.4633962045577817</c:v>
                </c:pt>
                <c:pt idx="601">
                  <c:v>5.6687189766089583</c:v>
                </c:pt>
                <c:pt idx="602">
                  <c:v>5.8505145966087317</c:v>
                </c:pt>
                <c:pt idx="603">
                  <c:v>5.9568978966088935</c:v>
                </c:pt>
                <c:pt idx="604">
                  <c:v>5.9098582966089586</c:v>
                </c:pt>
                <c:pt idx="605">
                  <c:v>5.8965215383331042</c:v>
                </c:pt>
                <c:pt idx="606">
                  <c:v>5.8116865580374801</c:v>
                </c:pt>
                <c:pt idx="607">
                  <c:v>5.1777979866090496</c:v>
                </c:pt>
                <c:pt idx="608">
                  <c:v>5.1718987927316089</c:v>
                </c:pt>
                <c:pt idx="609">
                  <c:v>5.1312434866091818</c:v>
                </c:pt>
                <c:pt idx="610">
                  <c:v>5.1496431766088504</c:v>
                </c:pt>
                <c:pt idx="611">
                  <c:v>5.1695310566089452</c:v>
                </c:pt>
                <c:pt idx="612">
                  <c:v>5.0427227621191761</c:v>
                </c:pt>
                <c:pt idx="613">
                  <c:v>4.7540671266089145</c:v>
                </c:pt>
                <c:pt idx="614">
                  <c:v>4.2291560891731494</c:v>
                </c:pt>
                <c:pt idx="615">
                  <c:v>3.3485219096859851</c:v>
                </c:pt>
                <c:pt idx="616">
                  <c:v>3.442872511861566</c:v>
                </c:pt>
                <c:pt idx="617">
                  <c:v>3.0631052066090412</c:v>
                </c:pt>
                <c:pt idx="618">
                  <c:v>2.1390164402171479</c:v>
                </c:pt>
                <c:pt idx="619">
                  <c:v>1.6073381466087981</c:v>
                </c:pt>
                <c:pt idx="620">
                  <c:v>1.197216006609068</c:v>
                </c:pt>
                <c:pt idx="621">
                  <c:v>1.0817753266090193</c:v>
                </c:pt>
                <c:pt idx="622">
                  <c:v>0.9876165166089379</c:v>
                </c:pt>
                <c:pt idx="623">
                  <c:v>0.88795719660896566</c:v>
                </c:pt>
                <c:pt idx="624">
                  <c:v>0.88898348134593053</c:v>
                </c:pt>
                <c:pt idx="625">
                  <c:v>0.98322089660904144</c:v>
                </c:pt>
                <c:pt idx="626">
                  <c:v>1.0907838766089821</c:v>
                </c:pt>
                <c:pt idx="627">
                  <c:v>1.1211580366090601</c:v>
                </c:pt>
                <c:pt idx="628">
                  <c:v>0.92783768660898258</c:v>
                </c:pt>
                <c:pt idx="629">
                  <c:v>0.66856068660902779</c:v>
                </c:pt>
                <c:pt idx="630">
                  <c:v>0.46140089187216027</c:v>
                </c:pt>
                <c:pt idx="631">
                  <c:v>0.41606238660902806</c:v>
                </c:pt>
                <c:pt idx="632">
                  <c:v>0.44406969249143913</c:v>
                </c:pt>
                <c:pt idx="633">
                  <c:v>0.45646328963933058</c:v>
                </c:pt>
                <c:pt idx="634">
                  <c:v>0.4817403466089587</c:v>
                </c:pt>
                <c:pt idx="635">
                  <c:v>0.72464588660895601</c:v>
                </c:pt>
                <c:pt idx="636">
                  <c:v>0.9714273091896215</c:v>
                </c:pt>
                <c:pt idx="637">
                  <c:v>0.99535402660896466</c:v>
                </c:pt>
                <c:pt idx="638">
                  <c:v>0.77338837660902138</c:v>
                </c:pt>
                <c:pt idx="639">
                  <c:v>0.69835079660894905</c:v>
                </c:pt>
                <c:pt idx="640">
                  <c:v>0.69083147272007872</c:v>
                </c:pt>
                <c:pt idx="641">
                  <c:v>2.0404430775181477</c:v>
                </c:pt>
                <c:pt idx="642">
                  <c:v>2.5804018266090352</c:v>
                </c:pt>
                <c:pt idx="643">
                  <c:v>3.1952989144440767</c:v>
                </c:pt>
                <c:pt idx="644">
                  <c:v>3.4173906566089882</c:v>
                </c:pt>
                <c:pt idx="645">
                  <c:v>3.6325210166090613</c:v>
                </c:pt>
                <c:pt idx="646">
                  <c:v>3.6646108366091283</c:v>
                </c:pt>
                <c:pt idx="647">
                  <c:v>3.5932188566090701</c:v>
                </c:pt>
                <c:pt idx="648">
                  <c:v>3.3217949457925942</c:v>
                </c:pt>
                <c:pt idx="649">
                  <c:v>3.4268926981475403</c:v>
                </c:pt>
                <c:pt idx="650">
                  <c:v>3.3712152613342967</c:v>
                </c:pt>
                <c:pt idx="651">
                  <c:v>2.8877241866089958</c:v>
                </c:pt>
                <c:pt idx="652">
                  <c:v>2.5195582666090237</c:v>
                </c:pt>
                <c:pt idx="653">
                  <c:v>2.1606598966090607</c:v>
                </c:pt>
                <c:pt idx="654">
                  <c:v>1.5984911088312981</c:v>
                </c:pt>
                <c:pt idx="655">
                  <c:v>-0.40726601339099533</c:v>
                </c:pt>
                <c:pt idx="656">
                  <c:v>-0.52740276086572468</c:v>
                </c:pt>
                <c:pt idx="657">
                  <c:v>-0.59116087339093326</c:v>
                </c:pt>
                <c:pt idx="658">
                  <c:v>-0.46963946339101881</c:v>
                </c:pt>
                <c:pt idx="659">
                  <c:v>-0.59519690339111253</c:v>
                </c:pt>
                <c:pt idx="660">
                  <c:v>-0.8994403008911005</c:v>
                </c:pt>
                <c:pt idx="661">
                  <c:v>-1.2376334933909707</c:v>
                </c:pt>
                <c:pt idx="662">
                  <c:v>-1.3158829036349715</c:v>
                </c:pt>
                <c:pt idx="663">
                  <c:v>-0.43758851339102123</c:v>
                </c:pt>
                <c:pt idx="664">
                  <c:v>-6.2031213390966414E-2</c:v>
                </c:pt>
                <c:pt idx="665">
                  <c:v>0.40514182660885467</c:v>
                </c:pt>
                <c:pt idx="666">
                  <c:v>0.96372111926211901</c:v>
                </c:pt>
                <c:pt idx="667">
                  <c:v>1.4317273566089435</c:v>
                </c:pt>
                <c:pt idx="668">
                  <c:v>1.4322915466090218</c:v>
                </c:pt>
                <c:pt idx="669">
                  <c:v>1.4479083599424007</c:v>
                </c:pt>
                <c:pt idx="670">
                  <c:v>0.82313334375180558</c:v>
                </c:pt>
                <c:pt idx="671">
                  <c:v>0.83173523660892301</c:v>
                </c:pt>
                <c:pt idx="672">
                  <c:v>0.91563484375193127</c:v>
                </c:pt>
                <c:pt idx="673">
                  <c:v>0.97660170660900492</c:v>
                </c:pt>
                <c:pt idx="674">
                  <c:v>0.37006815660897985</c:v>
                </c:pt>
                <c:pt idx="675">
                  <c:v>-0.32300177339104252</c:v>
                </c:pt>
                <c:pt idx="676">
                  <c:v>-1.2674411833910568</c:v>
                </c:pt>
                <c:pt idx="677">
                  <c:v>-1.4757541133910619</c:v>
                </c:pt>
                <c:pt idx="678">
                  <c:v>-1.3386455133910167</c:v>
                </c:pt>
                <c:pt idx="679">
                  <c:v>0.70872206908325097</c:v>
                </c:pt>
                <c:pt idx="680">
                  <c:v>1.3556796666092055</c:v>
                </c:pt>
                <c:pt idx="681">
                  <c:v>1.6473471666090114</c:v>
                </c:pt>
                <c:pt idx="682">
                  <c:v>1.7654435366090127</c:v>
                </c:pt>
                <c:pt idx="683">
                  <c:v>1.6292883455832907</c:v>
                </c:pt>
                <c:pt idx="684">
                  <c:v>1.075204206947985</c:v>
                </c:pt>
                <c:pt idx="685">
                  <c:v>1.2921303566089222</c:v>
                </c:pt>
                <c:pt idx="686">
                  <c:v>1.58870208660899</c:v>
                </c:pt>
                <c:pt idx="687">
                  <c:v>1.727193576609011</c:v>
                </c:pt>
                <c:pt idx="688">
                  <c:v>1.8913892166091255</c:v>
                </c:pt>
                <c:pt idx="689">
                  <c:v>2.1670092008946402</c:v>
                </c:pt>
                <c:pt idx="690">
                  <c:v>2.0773560566089486</c:v>
                </c:pt>
                <c:pt idx="691">
                  <c:v>1.9229682673108357</c:v>
                </c:pt>
                <c:pt idx="692">
                  <c:v>1.8963891708194325</c:v>
                </c:pt>
                <c:pt idx="693">
                  <c:v>1.9333484666090062</c:v>
                </c:pt>
                <c:pt idx="694">
                  <c:v>1.9624358366088783</c:v>
                </c:pt>
                <c:pt idx="695">
                  <c:v>2.0182246321786579</c:v>
                </c:pt>
                <c:pt idx="696">
                  <c:v>2.0718587266090043</c:v>
                </c:pt>
                <c:pt idx="697">
                  <c:v>1.9962770666090566</c:v>
                </c:pt>
                <c:pt idx="698">
                  <c:v>1.8201699266089424</c:v>
                </c:pt>
                <c:pt idx="699">
                  <c:v>1.19693132660899</c:v>
                </c:pt>
                <c:pt idx="700">
                  <c:v>0.26070568660909993</c:v>
                </c:pt>
                <c:pt idx="701">
                  <c:v>-1.1924507276767891</c:v>
                </c:pt>
                <c:pt idx="702">
                  <c:v>-2.3355072633910083</c:v>
                </c:pt>
                <c:pt idx="703">
                  <c:v>-3.3061741733911134</c:v>
                </c:pt>
                <c:pt idx="704">
                  <c:v>-4.7325410733910784</c:v>
                </c:pt>
                <c:pt idx="705">
                  <c:v>-6.041811663390888</c:v>
                </c:pt>
                <c:pt idx="706">
                  <c:v>-7.0229397865868748</c:v>
                </c:pt>
                <c:pt idx="707">
                  <c:v>-7.7319484501726912</c:v>
                </c:pt>
                <c:pt idx="708">
                  <c:v>-9.8901113467243107</c:v>
                </c:pt>
                <c:pt idx="709">
                  <c:v>-10.113163690158768</c:v>
                </c:pt>
                <c:pt idx="710">
                  <c:v>-10.356919103391007</c:v>
                </c:pt>
                <c:pt idx="711">
                  <c:v>-10.395230083390954</c:v>
                </c:pt>
                <c:pt idx="712">
                  <c:v>-10.321559911350221</c:v>
                </c:pt>
                <c:pt idx="713">
                  <c:v>-9.6350122033909571</c:v>
                </c:pt>
                <c:pt idx="714">
                  <c:v>-9.055909463391032</c:v>
                </c:pt>
                <c:pt idx="715">
                  <c:v>-8.6879676589606163</c:v>
                </c:pt>
                <c:pt idx="716">
                  <c:v>-8.2330594998774984</c:v>
                </c:pt>
                <c:pt idx="717">
                  <c:v>-8.1946049729870225</c:v>
                </c:pt>
                <c:pt idx="718">
                  <c:v>-8.1104435428028001</c:v>
                </c:pt>
                <c:pt idx="719">
                  <c:v>-7.8455145133910147</c:v>
                </c:pt>
                <c:pt idx="720">
                  <c:v>-7.6125830233911254</c:v>
                </c:pt>
                <c:pt idx="721">
                  <c:v>-7.3562528133910803</c:v>
                </c:pt>
                <c:pt idx="722">
                  <c:v>-7.1219195833909295</c:v>
                </c:pt>
                <c:pt idx="723">
                  <c:v>-6.9653380440032322</c:v>
                </c:pt>
                <c:pt idx="724">
                  <c:v>-6.8901579224819045</c:v>
                </c:pt>
                <c:pt idx="725">
                  <c:v>-7.2701860133910294</c:v>
                </c:pt>
                <c:pt idx="726">
                  <c:v>-7.319800323391128</c:v>
                </c:pt>
                <c:pt idx="727">
                  <c:v>-7.161778783391008</c:v>
                </c:pt>
                <c:pt idx="728">
                  <c:v>-6.8506961433910192</c:v>
                </c:pt>
                <c:pt idx="729">
                  <c:v>-6.4290059113501172</c:v>
                </c:pt>
                <c:pt idx="730">
                  <c:v>-5.8095767933908702</c:v>
                </c:pt>
                <c:pt idx="731">
                  <c:v>-5.2933820833907745</c:v>
                </c:pt>
                <c:pt idx="732">
                  <c:v>-3.8455532633909826</c:v>
                </c:pt>
                <c:pt idx="733">
                  <c:v>-3.7065105285425011</c:v>
                </c:pt>
                <c:pt idx="734">
                  <c:v>-3.2225159133910779</c:v>
                </c:pt>
                <c:pt idx="735">
                  <c:v>-2.8810815435115416</c:v>
                </c:pt>
                <c:pt idx="736">
                  <c:v>-2.7111935033908594</c:v>
                </c:pt>
                <c:pt idx="737">
                  <c:v>-2.7243392133910231</c:v>
                </c:pt>
                <c:pt idx="738">
                  <c:v>-3.0555017033909602</c:v>
                </c:pt>
                <c:pt idx="739">
                  <c:v>-3.4799632313396529</c:v>
                </c:pt>
                <c:pt idx="740">
                  <c:v>-3.0342395133909719</c:v>
                </c:pt>
                <c:pt idx="741">
                  <c:v>-3.6035222633909618</c:v>
                </c:pt>
                <c:pt idx="742">
                  <c:v>-4.4789297333909914</c:v>
                </c:pt>
                <c:pt idx="743">
                  <c:v>-5.3527136833910873</c:v>
                </c:pt>
                <c:pt idx="744">
                  <c:v>-6.2646723933907822</c:v>
                </c:pt>
                <c:pt idx="745">
                  <c:v>-6.8838421592243222</c:v>
                </c:pt>
                <c:pt idx="746">
                  <c:v>-7.4097613133909261</c:v>
                </c:pt>
                <c:pt idx="747">
                  <c:v>-7.903041163391034</c:v>
                </c:pt>
                <c:pt idx="748">
                  <c:v>-8.0384420133909948</c:v>
                </c:pt>
                <c:pt idx="749">
                  <c:v>-9.4394497121862262</c:v>
                </c:pt>
                <c:pt idx="750">
                  <c:v>-9.843756903391025</c:v>
                </c:pt>
                <c:pt idx="751">
                  <c:v>-9.9274150031868942</c:v>
                </c:pt>
                <c:pt idx="752">
                  <c:v>-9.578897483390918</c:v>
                </c:pt>
                <c:pt idx="753">
                  <c:v>-9.1946751133909679</c:v>
                </c:pt>
                <c:pt idx="754">
                  <c:v>-8.7688580433910666</c:v>
                </c:pt>
                <c:pt idx="755">
                  <c:v>-8.3088225633911019</c:v>
                </c:pt>
                <c:pt idx="756">
                  <c:v>-8.032971067445061</c:v>
                </c:pt>
                <c:pt idx="757">
                  <c:v>-6.2214020133909864</c:v>
                </c:pt>
                <c:pt idx="758">
                  <c:v>-6.0943550240293085</c:v>
                </c:pt>
                <c:pt idx="759">
                  <c:v>-5.9328031533911343</c:v>
                </c:pt>
                <c:pt idx="760">
                  <c:v>-5.6310281133910483</c:v>
                </c:pt>
                <c:pt idx="761">
                  <c:v>-5.3492252733910561</c:v>
                </c:pt>
                <c:pt idx="762">
                  <c:v>-5.0206753948341811</c:v>
                </c:pt>
                <c:pt idx="763">
                  <c:v>-4.5594328133909405</c:v>
                </c:pt>
                <c:pt idx="764">
                  <c:v>-4.1796853588454796</c:v>
                </c:pt>
                <c:pt idx="765">
                  <c:v>-3.3887099258910638</c:v>
                </c:pt>
                <c:pt idx="766">
                  <c:v>-3.220968193390799</c:v>
                </c:pt>
                <c:pt idx="767">
                  <c:v>-3.1949528082627694</c:v>
                </c:pt>
                <c:pt idx="768">
                  <c:v>-3.1471522933909881</c:v>
                </c:pt>
                <c:pt idx="769">
                  <c:v>-3.1045838933908101</c:v>
                </c:pt>
                <c:pt idx="770">
                  <c:v>-3.0387831933910263</c:v>
                </c:pt>
                <c:pt idx="771">
                  <c:v>-2.7450328333910372</c:v>
                </c:pt>
                <c:pt idx="772">
                  <c:v>-2.4979915967243085</c:v>
                </c:pt>
                <c:pt idx="773">
                  <c:v>-2.2615873921788552</c:v>
                </c:pt>
                <c:pt idx="774">
                  <c:v>-2.2709623533910985</c:v>
                </c:pt>
                <c:pt idx="775">
                  <c:v>-2.2095080633909152</c:v>
                </c:pt>
                <c:pt idx="776">
                  <c:v>-2.1850558033909948</c:v>
                </c:pt>
                <c:pt idx="777">
                  <c:v>-2.2463885804011752</c:v>
                </c:pt>
                <c:pt idx="778">
                  <c:v>-2.5160810633908812</c:v>
                </c:pt>
                <c:pt idx="779">
                  <c:v>-2.9557782633909966</c:v>
                </c:pt>
                <c:pt idx="780">
                  <c:v>-4.7518973543001124</c:v>
                </c:pt>
                <c:pt idx="781">
                  <c:v>-5.0426117833909734</c:v>
                </c:pt>
                <c:pt idx="782">
                  <c:v>-5.5241679433911344</c:v>
                </c:pt>
                <c:pt idx="783">
                  <c:v>-6.0301237480847334</c:v>
                </c:pt>
                <c:pt idx="784">
                  <c:v>-6.485001953390892</c:v>
                </c:pt>
                <c:pt idx="785">
                  <c:v>-6.6049935333909318</c:v>
                </c:pt>
                <c:pt idx="786">
                  <c:v>-6.5806599533909393</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-7.3666293757098709</c:v>
                </c:pt>
                <c:pt idx="796">
                  <c:v>-6.8890120133909818</c:v>
                </c:pt>
                <c:pt idx="797">
                  <c:v>-6.6851306833909225</c:v>
                </c:pt>
                <c:pt idx="798">
                  <c:v>-6.2483783133910089</c:v>
                </c:pt>
                <c:pt idx="799">
                  <c:v>-5.9518592633910163</c:v>
                </c:pt>
                <c:pt idx="800">
                  <c:v>-5.5533153633911354</c:v>
                </c:pt>
                <c:pt idx="801">
                  <c:v>-5.1749256733912246</c:v>
                </c:pt>
                <c:pt idx="802">
                  <c:v>-4.5369304929828846</c:v>
                </c:pt>
                <c:pt idx="803">
                  <c:v>-3.9137004033909037</c:v>
                </c:pt>
                <c:pt idx="804">
                  <c:v>-3.5250416883909432</c:v>
                </c:pt>
                <c:pt idx="805">
                  <c:v>-1.3077704344437271</c:v>
                </c:pt>
                <c:pt idx="806">
                  <c:v>-1.3449907633910669</c:v>
                </c:pt>
                <c:pt idx="807">
                  <c:v>-1.448601043391065</c:v>
                </c:pt>
                <c:pt idx="808">
                  <c:v>-1.4788789508908735</c:v>
                </c:pt>
                <c:pt idx="809">
                  <c:v>-0.66920747339099884</c:v>
                </c:pt>
                <c:pt idx="810">
                  <c:v>0.28925430660893875</c:v>
                </c:pt>
                <c:pt idx="811">
                  <c:v>0.18246959660901041</c:v>
                </c:pt>
                <c:pt idx="812">
                  <c:v>-0.56346653339094999</c:v>
                </c:pt>
                <c:pt idx="813">
                  <c:v>-1.0041877865868565</c:v>
                </c:pt>
                <c:pt idx="814">
                  <c:v>-1.3849124833911066</c:v>
                </c:pt>
                <c:pt idx="815">
                  <c:v>-0.12455068339100706</c:v>
                </c:pt>
                <c:pt idx="816">
                  <c:v>-5.4091393391004793E-2</c:v>
                </c:pt>
                <c:pt idx="817">
                  <c:v>-0.12320152339096069</c:v>
                </c:pt>
                <c:pt idx="818">
                  <c:v>-2.9698137102315097E-2</c:v>
                </c:pt>
                <c:pt idx="819">
                  <c:v>0.39256274660894575</c:v>
                </c:pt>
                <c:pt idx="820">
                  <c:v>0.53546439660900091</c:v>
                </c:pt>
                <c:pt idx="821">
                  <c:v>0.93670203660900753</c:v>
                </c:pt>
                <c:pt idx="822">
                  <c:v>1.4770590466090852</c:v>
                </c:pt>
                <c:pt idx="823">
                  <c:v>1.8578314012431598</c:v>
                </c:pt>
                <c:pt idx="824">
                  <c:v>1.9963279266088605</c:v>
                </c:pt>
                <c:pt idx="825">
                  <c:v>2.410287766608846</c:v>
                </c:pt>
                <c:pt idx="826">
                  <c:v>2.9926197166089139</c:v>
                </c:pt>
                <c:pt idx="827">
                  <c:v>3.6125552666089789</c:v>
                </c:pt>
                <c:pt idx="828">
                  <c:v>4.4448335020729806</c:v>
                </c:pt>
                <c:pt idx="829">
                  <c:v>5.1653741866088145</c:v>
                </c:pt>
                <c:pt idx="830">
                  <c:v>6.2212802466089876</c:v>
                </c:pt>
                <c:pt idx="831">
                  <c:v>6.6640587666089433</c:v>
                </c:pt>
                <c:pt idx="832">
                  <c:v>7.0378240866091772</c:v>
                </c:pt>
                <c:pt idx="833">
                  <c:v>7.3464692855781202</c:v>
                </c:pt>
                <c:pt idx="834">
                  <c:v>7.5808136066089675</c:v>
                </c:pt>
                <c:pt idx="835">
                  <c:v>7.7011866366088881</c:v>
                </c:pt>
                <c:pt idx="836">
                  <c:v>7.7489942066089332</c:v>
                </c:pt>
                <c:pt idx="837">
                  <c:v>7.8277192566090852</c:v>
                </c:pt>
                <c:pt idx="838">
                  <c:v>8.0510481366090847</c:v>
                </c:pt>
                <c:pt idx="839">
                  <c:v>7.9109173300433326</c:v>
                </c:pt>
                <c:pt idx="840">
                  <c:v>7.4053023566090417</c:v>
                </c:pt>
                <c:pt idx="841">
                  <c:v>7.1235471566089537</c:v>
                </c:pt>
                <c:pt idx="842">
                  <c:v>6.8435076166091156</c:v>
                </c:pt>
                <c:pt idx="843">
                  <c:v>6.7624500266090797</c:v>
                </c:pt>
                <c:pt idx="844">
                  <c:v>6.7757914505265973</c:v>
                </c:pt>
                <c:pt idx="845">
                  <c:v>6.8069567066089487</c:v>
                </c:pt>
                <c:pt idx="846">
                  <c:v>6.8411754766089734</c:v>
                </c:pt>
                <c:pt idx="847">
                  <c:v>6.8230731866090704</c:v>
                </c:pt>
                <c:pt idx="848">
                  <c:v>6.9617114866091407</c:v>
                </c:pt>
                <c:pt idx="849">
                  <c:v>6.9557487907326436</c:v>
                </c:pt>
                <c:pt idx="850">
                  <c:v>6.7409009566090443</c:v>
                </c:pt>
                <c:pt idx="851">
                  <c:v>6.4140148477200682</c:v>
                </c:pt>
                <c:pt idx="852">
                  <c:v>2.9114279866090129</c:v>
                </c:pt>
                <c:pt idx="853">
                  <c:v>1.8872913966090274</c:v>
                </c:pt>
                <c:pt idx="854">
                  <c:v>-0.21611044339090349</c:v>
                </c:pt>
                <c:pt idx="855">
                  <c:v>-1.7080198072055737</c:v>
                </c:pt>
                <c:pt idx="856">
                  <c:v>-3.5086141733909955</c:v>
                </c:pt>
                <c:pt idx="857">
                  <c:v>-4.2745189633909391</c:v>
                </c:pt>
                <c:pt idx="858">
                  <c:v>-4.8661972765489434</c:v>
                </c:pt>
                <c:pt idx="859">
                  <c:v>-7.551621080057707</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-8.1512320133910006</c:v>
                </c:pt>
                <c:pt idx="868">
                  <c:v>-7.7133420133909913</c:v>
                </c:pt>
                <c:pt idx="869">
                  <c:v>-7.7208845083403785</c:v>
                </c:pt>
                <c:pt idx="870">
                  <c:v>-7.8046900333909806</c:v>
                </c:pt>
                <c:pt idx="871">
                  <c:v>-7.7606299033909414</c:v>
                </c:pt>
                <c:pt idx="872">
                  <c:v>-7.5812434333910241</c:v>
                </c:pt>
                <c:pt idx="873">
                  <c:v>-7.4409022633910382</c:v>
                </c:pt>
                <c:pt idx="874">
                  <c:v>-7.3439036233910571</c:v>
                </c:pt>
                <c:pt idx="875">
                  <c:v>-7.2596611833911062</c:v>
                </c:pt>
                <c:pt idx="876">
                  <c:v>-7.2240054280251655</c:v>
                </c:pt>
                <c:pt idx="877">
                  <c:v>-5.0034020133910104</c:v>
                </c:pt>
                <c:pt idx="878">
                  <c:v>-4.7312530967243607</c:v>
                </c:pt>
                <c:pt idx="879">
                  <c:v>-4.2434625833909534</c:v>
                </c:pt>
                <c:pt idx="880">
                  <c:v>-3.742281807205547</c:v>
                </c:pt>
                <c:pt idx="881">
                  <c:v>-2.962309123390876</c:v>
                </c:pt>
                <c:pt idx="882">
                  <c:v>-2.2407108133910052</c:v>
                </c:pt>
                <c:pt idx="883">
                  <c:v>-1.7955190533910039</c:v>
                </c:pt>
                <c:pt idx="884">
                  <c:v>-1.6887726412979873</c:v>
                </c:pt>
                <c:pt idx="885">
                  <c:v>-2.9783842533909852</c:v>
                </c:pt>
                <c:pt idx="886">
                  <c:v>-3.3120960133910948</c:v>
                </c:pt>
                <c:pt idx="887">
                  <c:v>-3.4915536833911167</c:v>
                </c:pt>
                <c:pt idx="888">
                  <c:v>-3.8910452733910224</c:v>
                </c:pt>
                <c:pt idx="889">
                  <c:v>-4.2044805433910675</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-4.3167991033909292</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-10.060061013390868</c:v>
                </c:pt>
                <c:pt idx="5">
                  <c:v>-10.059547213390982</c:v>
                </c:pt>
                <c:pt idx="6">
                  <c:v>-10.057425213391056</c:v>
                </c:pt>
                <c:pt idx="7">
                  <c:v>-10.079291528542527</c:v>
                </c:pt>
                <c:pt idx="8">
                  <c:v>-10.159646803391031</c:v>
                </c:pt>
                <c:pt idx="9">
                  <c:v>-9.9526575833911028</c:v>
                </c:pt>
                <c:pt idx="10">
                  <c:v>-9.6758857833910952</c:v>
                </c:pt>
                <c:pt idx="11">
                  <c:v>-8.5824111133909646</c:v>
                </c:pt>
                <c:pt idx="12">
                  <c:v>-7.0300502154111939</c:v>
                </c:pt>
                <c:pt idx="13">
                  <c:v>-6.450948013391077</c:v>
                </c:pt>
                <c:pt idx="14">
                  <c:v>-7.7086561133910383</c:v>
                </c:pt>
                <c:pt idx="15">
                  <c:v>-9.7177829933910118</c:v>
                </c:pt>
                <c:pt idx="16">
                  <c:v>-10.922484472574615</c:v>
                </c:pt>
                <c:pt idx="17">
                  <c:v>-11.331854610793568</c:v>
                </c:pt>
                <c:pt idx="18">
                  <c:v>-12.714507638391055</c:v>
                </c:pt>
                <c:pt idx="19">
                  <c:v>-13.237963813391005</c:v>
                </c:pt>
                <c:pt idx="20">
                  <c:v>-13.609765593391202</c:v>
                </c:pt>
                <c:pt idx="21">
                  <c:v>-14.077285413390996</c:v>
                </c:pt>
                <c:pt idx="22">
                  <c:v>-12.741757768492956</c:v>
                </c:pt>
                <c:pt idx="23">
                  <c:v>-11.97194383157265</c:v>
                </c:pt>
                <c:pt idx="24">
                  <c:v>-12.183052013391</c:v>
                </c:pt>
                <c:pt idx="25">
                  <c:v>-13.377266082356542</c:v>
                </c:pt>
                <c:pt idx="26">
                  <c:v>-13.499018195209075</c:v>
                </c:pt>
                <c:pt idx="27">
                  <c:v>-13.358775113390749</c:v>
                </c:pt>
                <c:pt idx="28">
                  <c:v>-12.9250733807378</c:v>
                </c:pt>
                <c:pt idx="29">
                  <c:v>-12.445834233390986</c:v>
                </c:pt>
                <c:pt idx="30">
                  <c:v>-12.035397213390851</c:v>
                </c:pt>
                <c:pt idx="31">
                  <c:v>-11.926990343391019</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-9.0846420633908789</c:v>
                </c:pt>
                <c:pt idx="40">
                  <c:v>-9.0516425933908398</c:v>
                </c:pt>
                <c:pt idx="41">
                  <c:v>-9.0476470133909856</c:v>
                </c:pt>
                <c:pt idx="42">
                  <c:v>-9.5225459196409723</c:v>
                </c:pt>
                <c:pt idx="43">
                  <c:v>-9.5032611733909107</c:v>
                </c:pt>
                <c:pt idx="44">
                  <c:v>-9.1578718133908499</c:v>
                </c:pt>
                <c:pt idx="45">
                  <c:v>-8.8865819733909248</c:v>
                </c:pt>
                <c:pt idx="46">
                  <c:v>-9.4555893333910852</c:v>
                </c:pt>
                <c:pt idx="47">
                  <c:v>-9.6273530433909063</c:v>
                </c:pt>
                <c:pt idx="48">
                  <c:v>-9.0114763133911282</c:v>
                </c:pt>
                <c:pt idx="49">
                  <c:v>-8.038678283390956</c:v>
                </c:pt>
                <c:pt idx="50">
                  <c:v>-7.350850474929409</c:v>
                </c:pt>
                <c:pt idx="51">
                  <c:v>-9.4157105848195517</c:v>
                </c:pt>
                <c:pt idx="52">
                  <c:v>-9.9620501633908685</c:v>
                </c:pt>
                <c:pt idx="53">
                  <c:v>-11.203107407330348</c:v>
                </c:pt>
                <c:pt idx="54">
                  <c:v>-11.677410508236477</c:v>
                </c:pt>
                <c:pt idx="55">
                  <c:v>-11.302553713390964</c:v>
                </c:pt>
                <c:pt idx="56">
                  <c:v>-10.978127363390998</c:v>
                </c:pt>
                <c:pt idx="57">
                  <c:v>-10.614439573391072</c:v>
                </c:pt>
                <c:pt idx="58">
                  <c:v>-9.1269007378807174</c:v>
                </c:pt>
                <c:pt idx="59">
                  <c:v>-8.544292013390983</c:v>
                </c:pt>
                <c:pt idx="60">
                  <c:v>-7.5050521029430834</c:v>
                </c:pt>
                <c:pt idx="61">
                  <c:v>-7.2900746633908966</c:v>
                </c:pt>
                <c:pt idx="62">
                  <c:v>-7.0717663633910437</c:v>
                </c:pt>
                <c:pt idx="63">
                  <c:v>-6.3837682582889945</c:v>
                </c:pt>
                <c:pt idx="64">
                  <c:v>-5.2375468909421334</c:v>
                </c:pt>
                <c:pt idx="65">
                  <c:v>-3.7856262733909212</c:v>
                </c:pt>
                <c:pt idx="66">
                  <c:v>-2.4238940733910401</c:v>
                </c:pt>
                <c:pt idx="67">
                  <c:v>-1.6878038533909598</c:v>
                </c:pt>
                <c:pt idx="68">
                  <c:v>-1.6766636460440758</c:v>
                </c:pt>
                <c:pt idx="69">
                  <c:v>-2.6302771985761808</c:v>
                </c:pt>
                <c:pt idx="70">
                  <c:v>-2.9191650654744024</c:v>
                </c:pt>
                <c:pt idx="71">
                  <c:v>-3.5029105133908587</c:v>
                </c:pt>
                <c:pt idx="72">
                  <c:v>-3.9052535933908916</c:v>
                </c:pt>
                <c:pt idx="73">
                  <c:v>-4.2024076279743525</c:v>
                </c:pt>
                <c:pt idx="74">
                  <c:v>-4.5413137133909913</c:v>
                </c:pt>
                <c:pt idx="75">
                  <c:v>-4.8096153033909115</c:v>
                </c:pt>
                <c:pt idx="76">
                  <c:v>-5.0032374133910125</c:v>
                </c:pt>
                <c:pt idx="77">
                  <c:v>-5.0824099081278149</c:v>
                </c:pt>
                <c:pt idx="78">
                  <c:v>-5.4012246952091942</c:v>
                </c:pt>
                <c:pt idx="79">
                  <c:v>-5.3828889309167547</c:v>
                </c:pt>
                <c:pt idx="80">
                  <c:v>-5.1577879133910445</c:v>
                </c:pt>
                <c:pt idx="81">
                  <c:v>-5.1050619433909654</c:v>
                </c:pt>
                <c:pt idx="82">
                  <c:v>-4.9632102133909664</c:v>
                </c:pt>
                <c:pt idx="83">
                  <c:v>-4.7617903432879558</c:v>
                </c:pt>
                <c:pt idx="84">
                  <c:v>-4.5471263933910304</c:v>
                </c:pt>
                <c:pt idx="85">
                  <c:v>-4.4885295298744836</c:v>
                </c:pt>
                <c:pt idx="86">
                  <c:v>-3.8324608315728392</c:v>
                </c:pt>
                <c:pt idx="87">
                  <c:v>-3.6808063366232879</c:v>
                </c:pt>
                <c:pt idx="88">
                  <c:v>-3.4950075133911427</c:v>
                </c:pt>
                <c:pt idx="89">
                  <c:v>-3.2079552633909856</c:v>
                </c:pt>
                <c:pt idx="90">
                  <c:v>-2.8559517133910788</c:v>
                </c:pt>
                <c:pt idx="91">
                  <c:v>-2.5964519389228968</c:v>
                </c:pt>
                <c:pt idx="92">
                  <c:v>-2.2885042533910456</c:v>
                </c:pt>
                <c:pt idx="93">
                  <c:v>-2.2218010633911982</c:v>
                </c:pt>
                <c:pt idx="94">
                  <c:v>-2.2582720133910068</c:v>
                </c:pt>
                <c:pt idx="95">
                  <c:v>-2.6961504344436591</c:v>
                </c:pt>
                <c:pt idx="96">
                  <c:v>-2.6576528333909231</c:v>
                </c:pt>
                <c:pt idx="97">
                  <c:v>-2.2983875533908567</c:v>
                </c:pt>
                <c:pt idx="98">
                  <c:v>-1.8473865433910401</c:v>
                </c:pt>
                <c:pt idx="99">
                  <c:v>-1.1030258333909302</c:v>
                </c:pt>
                <c:pt idx="100">
                  <c:v>-0.19068203422440888</c:v>
                </c:pt>
                <c:pt idx="101">
                  <c:v>1.1285041366090951</c:v>
                </c:pt>
                <c:pt idx="102">
                  <c:v>1.7019928666089186</c:v>
                </c:pt>
                <c:pt idx="103">
                  <c:v>1.9912579866090165</c:v>
                </c:pt>
                <c:pt idx="104">
                  <c:v>4.5615540992851455</c:v>
                </c:pt>
                <c:pt idx="105">
                  <c:v>5.4162921066089922</c:v>
                </c:pt>
                <c:pt idx="106">
                  <c:v>6.2925234241091719</c:v>
                </c:pt>
                <c:pt idx="107">
                  <c:v>7.7697637366090424</c:v>
                </c:pt>
                <c:pt idx="108">
                  <c:v>8.7040602866089074</c:v>
                </c:pt>
                <c:pt idx="109">
                  <c:v>9.5891912666091201</c:v>
                </c:pt>
                <c:pt idx="110">
                  <c:v>10.240095512382284</c:v>
                </c:pt>
                <c:pt idx="111">
                  <c:v>10.894201126609204</c:v>
                </c:pt>
                <c:pt idx="112">
                  <c:v>11.118956369587792</c:v>
                </c:pt>
                <c:pt idx="113">
                  <c:v>10.249522986609023</c:v>
                </c:pt>
                <c:pt idx="114">
                  <c:v>9.9286990066089658</c:v>
                </c:pt>
                <c:pt idx="115">
                  <c:v>8.5934671666088462</c:v>
                </c:pt>
                <c:pt idx="116">
                  <c:v>6.6647530166090245</c:v>
                </c:pt>
                <c:pt idx="117">
                  <c:v>4.8626848866089452</c:v>
                </c:pt>
                <c:pt idx="118">
                  <c:v>2.8834290366089022</c:v>
                </c:pt>
                <c:pt idx="119">
                  <c:v>1.2950778552958297</c:v>
                </c:pt>
                <c:pt idx="120">
                  <c:v>-0.29688039880765993</c:v>
                </c:pt>
                <c:pt idx="121">
                  <c:v>-0.72209201339100682</c:v>
                </c:pt>
                <c:pt idx="122">
                  <c:v>-1.6810752566341158</c:v>
                </c:pt>
                <c:pt idx="123">
                  <c:v>-2.5948047433910952</c:v>
                </c:pt>
                <c:pt idx="124">
                  <c:v>-3.3630216633908248</c:v>
                </c:pt>
                <c:pt idx="125">
                  <c:v>-3.4859026133909765</c:v>
                </c:pt>
                <c:pt idx="126">
                  <c:v>-3.8597884133909965</c:v>
                </c:pt>
                <c:pt idx="127">
                  <c:v>-4.0081724333910103</c:v>
                </c:pt>
                <c:pt idx="128">
                  <c:v>-4.0487734133909914</c:v>
                </c:pt>
                <c:pt idx="129">
                  <c:v>-3.9537628133908624</c:v>
                </c:pt>
                <c:pt idx="130">
                  <c:v>-3.8765142595449191</c:v>
                </c:pt>
                <c:pt idx="131">
                  <c:v>-3.0312153467243381</c:v>
                </c:pt>
                <c:pt idx="132">
                  <c:v>-2.7076701933909391</c:v>
                </c:pt>
                <c:pt idx="133">
                  <c:v>-1.8239918820777468</c:v>
                </c:pt>
                <c:pt idx="134">
                  <c:v>-0.9231539033911107</c:v>
                </c:pt>
                <c:pt idx="135">
                  <c:v>0.26663797660916089</c:v>
                </c:pt>
                <c:pt idx="136">
                  <c:v>1.7380105066088327</c:v>
                </c:pt>
                <c:pt idx="137">
                  <c:v>3.3624864266089207</c:v>
                </c:pt>
                <c:pt idx="138">
                  <c:v>4.6366184866090316</c:v>
                </c:pt>
                <c:pt idx="139">
                  <c:v>5.1652029866090601</c:v>
                </c:pt>
                <c:pt idx="140">
                  <c:v>6.8284837008946511</c:v>
                </c:pt>
                <c:pt idx="141">
                  <c:v>6.9941444266089334</c:v>
                </c:pt>
                <c:pt idx="142">
                  <c:v>7.0145061966090116</c:v>
                </c:pt>
                <c:pt idx="143">
                  <c:v>7.0084940866088905</c:v>
                </c:pt>
                <c:pt idx="144">
                  <c:v>7.0935531566088059</c:v>
                </c:pt>
                <c:pt idx="145">
                  <c:v>7.1051668366088787</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7.4452939666090314</c:v>
                </c:pt>
                <c:pt idx="154">
                  <c:v>7.1221091566088051</c:v>
                </c:pt>
                <c:pt idx="155">
                  <c:v>5.8590241404553165</c:v>
                </c:pt>
                <c:pt idx="156">
                  <c:v>1.3676938199423878</c:v>
                </c:pt>
                <c:pt idx="157">
                  <c:v>5.1114606609047562E-2</c:v>
                </c:pt>
                <c:pt idx="158">
                  <c:v>-1.1537029607595191</c:v>
                </c:pt>
                <c:pt idx="159">
                  <c:v>-3.0686837733909442</c:v>
                </c:pt>
                <c:pt idx="160">
                  <c:v>-3.9752139233911463</c:v>
                </c:pt>
                <c:pt idx="161">
                  <c:v>-5.0641891833911501</c:v>
                </c:pt>
                <c:pt idx="162">
                  <c:v>-5.9647168733909304</c:v>
                </c:pt>
                <c:pt idx="163">
                  <c:v>-6.1378880133909348</c:v>
                </c:pt>
                <c:pt idx="164">
                  <c:v>-6.988900718654131</c:v>
                </c:pt>
                <c:pt idx="165">
                  <c:v>-7.6002895133909885</c:v>
                </c:pt>
                <c:pt idx="166">
                  <c:v>-9.0937573075086728</c:v>
                </c:pt>
                <c:pt idx="167">
                  <c:v>-9.6839634633909064</c:v>
                </c:pt>
                <c:pt idx="168">
                  <c:v>-9.7460976033907798</c:v>
                </c:pt>
                <c:pt idx="169">
                  <c:v>-9.5458916033910413</c:v>
                </c:pt>
                <c:pt idx="170">
                  <c:v>-9.4118366800576894</c:v>
                </c:pt>
                <c:pt idx="171">
                  <c:v>-9.3942641233911228</c:v>
                </c:pt>
                <c:pt idx="172">
                  <c:v>-9.3440757959996539</c:v>
                </c:pt>
                <c:pt idx="173">
                  <c:v>-9.1548941133910375</c:v>
                </c:pt>
                <c:pt idx="174">
                  <c:v>-8.9427533633910059</c:v>
                </c:pt>
                <c:pt idx="175">
                  <c:v>-8.9057148733908527</c:v>
                </c:pt>
                <c:pt idx="176">
                  <c:v>-8.5477773502330319</c:v>
                </c:pt>
                <c:pt idx="177">
                  <c:v>-8.0964470733908627</c:v>
                </c:pt>
                <c:pt idx="178">
                  <c:v>-7.9008155733908385</c:v>
                </c:pt>
                <c:pt idx="179">
                  <c:v>-7.711232283390852</c:v>
                </c:pt>
                <c:pt idx="180">
                  <c:v>-7.4949107133909445</c:v>
                </c:pt>
                <c:pt idx="181">
                  <c:v>-7.3463782633909886</c:v>
                </c:pt>
                <c:pt idx="182">
                  <c:v>-6.8491643967243814</c:v>
                </c:pt>
                <c:pt idx="183">
                  <c:v>-6.7459529233911582</c:v>
                </c:pt>
                <c:pt idx="184">
                  <c:v>-6.6006507333909639</c:v>
                </c:pt>
                <c:pt idx="185">
                  <c:v>-6.5548347133908855</c:v>
                </c:pt>
                <c:pt idx="186">
                  <c:v>-6.6869230633909496</c:v>
                </c:pt>
                <c:pt idx="187">
                  <c:v>-6.8350123857316714</c:v>
                </c:pt>
                <c:pt idx="188">
                  <c:v>-6.6822682533909017</c:v>
                </c:pt>
                <c:pt idx="189">
                  <c:v>-6.1930353633910045</c:v>
                </c:pt>
                <c:pt idx="190">
                  <c:v>-5.553566013390963</c:v>
                </c:pt>
                <c:pt idx="191">
                  <c:v>-4.1181088467243034</c:v>
                </c:pt>
                <c:pt idx="192">
                  <c:v>-3.8821305633910015</c:v>
                </c:pt>
                <c:pt idx="193">
                  <c:v>-3.7285104633910784</c:v>
                </c:pt>
                <c:pt idx="194">
                  <c:v>-3.350778813390928</c:v>
                </c:pt>
                <c:pt idx="195">
                  <c:v>-3.1072032533908498</c:v>
                </c:pt>
                <c:pt idx="196">
                  <c:v>-2.7156369333911061</c:v>
                </c:pt>
                <c:pt idx="197">
                  <c:v>-2.3244758633908127</c:v>
                </c:pt>
                <c:pt idx="198">
                  <c:v>-1.8998174433909161</c:v>
                </c:pt>
                <c:pt idx="199">
                  <c:v>-1.7030620133910048</c:v>
                </c:pt>
                <c:pt idx="200">
                  <c:v>-0.70934458716155291</c:v>
                </c:pt>
                <c:pt idx="201">
                  <c:v>-0.58030414339104552</c:v>
                </c:pt>
                <c:pt idx="202">
                  <c:v>-0.38354032339090416</c:v>
                </c:pt>
                <c:pt idx="203">
                  <c:v>-0.16285737339089223</c:v>
                </c:pt>
                <c:pt idx="204">
                  <c:v>-4.6444413390986476E-2</c:v>
                </c:pt>
                <c:pt idx="205">
                  <c:v>8.9312032063460847E-2</c:v>
                </c:pt>
                <c:pt idx="206">
                  <c:v>0.18927294660909424</c:v>
                </c:pt>
                <c:pt idx="207">
                  <c:v>0.33416141660929138</c:v>
                </c:pt>
                <c:pt idx="208">
                  <c:v>0.40889111160903735</c:v>
                </c:pt>
                <c:pt idx="209">
                  <c:v>0.82615798660899065</c:v>
                </c:pt>
                <c:pt idx="210">
                  <c:v>0.6999916266089643</c:v>
                </c:pt>
                <c:pt idx="211">
                  <c:v>0.29051465660890585</c:v>
                </c:pt>
                <c:pt idx="212">
                  <c:v>-2.1972133909997642E-3</c:v>
                </c:pt>
                <c:pt idx="213">
                  <c:v>-0.19585601339107939</c:v>
                </c:pt>
                <c:pt idx="214">
                  <c:v>-0.34408233339102923</c:v>
                </c:pt>
                <c:pt idx="215">
                  <c:v>-0.18377819339097842</c:v>
                </c:pt>
                <c:pt idx="216">
                  <c:v>0.19345966746018919</c:v>
                </c:pt>
                <c:pt idx="217">
                  <c:v>0.3559629866090015</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1.9082342643867372</c:v>
                </c:pt>
                <c:pt idx="226">
                  <c:v>2.0918155566090197</c:v>
                </c:pt>
                <c:pt idx="227">
                  <c:v>2.3176842977199215</c:v>
                </c:pt>
                <c:pt idx="228">
                  <c:v>2.4777165866089352</c:v>
                </c:pt>
                <c:pt idx="229">
                  <c:v>2.4683075266092089</c:v>
                </c:pt>
                <c:pt idx="230">
                  <c:v>2.2743291566087862</c:v>
                </c:pt>
                <c:pt idx="231">
                  <c:v>1.829640331053497</c:v>
                </c:pt>
                <c:pt idx="232">
                  <c:v>-0.541445415988279</c:v>
                </c:pt>
                <c:pt idx="233">
                  <c:v>-1.0588515133910061</c:v>
                </c:pt>
                <c:pt idx="234">
                  <c:v>-1.4269833533909217</c:v>
                </c:pt>
                <c:pt idx="235">
                  <c:v>-1.3698679033910401</c:v>
                </c:pt>
                <c:pt idx="236">
                  <c:v>-1.5163068533908159</c:v>
                </c:pt>
                <c:pt idx="237">
                  <c:v>-1.8300687687102073</c:v>
                </c:pt>
                <c:pt idx="238">
                  <c:v>-2.3649822633910142</c:v>
                </c:pt>
                <c:pt idx="239">
                  <c:v>-2.7660772933911488</c:v>
                </c:pt>
                <c:pt idx="240">
                  <c:v>-3.0763010133910447</c:v>
                </c:pt>
                <c:pt idx="241">
                  <c:v>-4.9768005651152274</c:v>
                </c:pt>
                <c:pt idx="242">
                  <c:v>-5.0210290335932513</c:v>
                </c:pt>
                <c:pt idx="243">
                  <c:v>-4.6629557133910886</c:v>
                </c:pt>
                <c:pt idx="244">
                  <c:v>-4.6179699133911214</c:v>
                </c:pt>
                <c:pt idx="245">
                  <c:v>-4.6587490733909789</c:v>
                </c:pt>
                <c:pt idx="246">
                  <c:v>-4.5223051933909364</c:v>
                </c:pt>
                <c:pt idx="247">
                  <c:v>-4.4423281144009934</c:v>
                </c:pt>
                <c:pt idx="248">
                  <c:v>-4.446192013390978</c:v>
                </c:pt>
                <c:pt idx="249">
                  <c:v>-4.4493364650038041</c:v>
                </c:pt>
                <c:pt idx="250">
                  <c:v>-4.3583913333910704</c:v>
                </c:pt>
                <c:pt idx="251">
                  <c:v>-4.2616983633909404</c:v>
                </c:pt>
                <c:pt idx="252">
                  <c:v>-4.3012554633910884</c:v>
                </c:pt>
                <c:pt idx="253">
                  <c:v>-4.41679552402924</c:v>
                </c:pt>
                <c:pt idx="254">
                  <c:v>-4.2707266333911331</c:v>
                </c:pt>
                <c:pt idx="255">
                  <c:v>-3.2439496633909952</c:v>
                </c:pt>
                <c:pt idx="256">
                  <c:v>-2.6201532133909957</c:v>
                </c:pt>
                <c:pt idx="257">
                  <c:v>-2.2788346800577592</c:v>
                </c:pt>
                <c:pt idx="258">
                  <c:v>-1.0615784133910751</c:v>
                </c:pt>
                <c:pt idx="259">
                  <c:v>-0.75836661339100464</c:v>
                </c:pt>
                <c:pt idx="260">
                  <c:v>-0.47431145339084041</c:v>
                </c:pt>
                <c:pt idx="261">
                  <c:v>-9.9406463390977515E-2</c:v>
                </c:pt>
                <c:pt idx="262">
                  <c:v>0.18084048123274987</c:v>
                </c:pt>
                <c:pt idx="263">
                  <c:v>0.22301953660911522</c:v>
                </c:pt>
                <c:pt idx="264">
                  <c:v>0.41890798660901452</c:v>
                </c:pt>
                <c:pt idx="265">
                  <c:v>0.57580461311518361</c:v>
                </c:pt>
                <c:pt idx="266">
                  <c:v>0.86267466660899783</c:v>
                </c:pt>
                <c:pt idx="267">
                  <c:v>0.81737120660915408</c:v>
                </c:pt>
                <c:pt idx="268">
                  <c:v>0.97255581456609408</c:v>
                </c:pt>
                <c:pt idx="269">
                  <c:v>0.79697698660889782</c:v>
                </c:pt>
                <c:pt idx="270">
                  <c:v>0.5789019166090148</c:v>
                </c:pt>
                <c:pt idx="271">
                  <c:v>0.38655065327569188</c:v>
                </c:pt>
                <c:pt idx="272">
                  <c:v>0.47618955523647388</c:v>
                </c:pt>
                <c:pt idx="273">
                  <c:v>0.56208462660895064</c:v>
                </c:pt>
                <c:pt idx="274">
                  <c:v>0.58458091590196437</c:v>
                </c:pt>
                <c:pt idx="275">
                  <c:v>0.43235701660896098</c:v>
                </c:pt>
                <c:pt idx="276">
                  <c:v>0.39641034660905994</c:v>
                </c:pt>
                <c:pt idx="277">
                  <c:v>-5.7541193391060085E-2</c:v>
                </c:pt>
                <c:pt idx="278">
                  <c:v>-0.49745910430021967</c:v>
                </c:pt>
                <c:pt idx="279">
                  <c:v>-0.73664135339096615</c:v>
                </c:pt>
                <c:pt idx="280">
                  <c:v>-0.70878048005761229</c:v>
                </c:pt>
                <c:pt idx="281">
                  <c:v>-0.34842125663423928</c:v>
                </c:pt>
                <c:pt idx="282">
                  <c:v>-0.15598627339100832</c:v>
                </c:pt>
                <c:pt idx="283">
                  <c:v>0.18450830660894724</c:v>
                </c:pt>
                <c:pt idx="284">
                  <c:v>0.50086597650803899</c:v>
                </c:pt>
                <c:pt idx="285">
                  <c:v>1.0197757866092019</c:v>
                </c:pt>
                <c:pt idx="286">
                  <c:v>1.3714020666090221</c:v>
                </c:pt>
                <c:pt idx="287">
                  <c:v>1.8494479566089141</c:v>
                </c:pt>
                <c:pt idx="288">
                  <c:v>2.0358266822611313</c:v>
                </c:pt>
                <c:pt idx="289">
                  <c:v>2.2065879866090654</c:v>
                </c:pt>
                <c:pt idx="290">
                  <c:v>2.4809747608025314</c:v>
                </c:pt>
                <c:pt idx="291">
                  <c:v>2.5920308266090037</c:v>
                </c:pt>
                <c:pt idx="292">
                  <c:v>2.6607539666089401</c:v>
                </c:pt>
                <c:pt idx="293">
                  <c:v>2.6641228466090512</c:v>
                </c:pt>
                <c:pt idx="294">
                  <c:v>3.1103688866092227</c:v>
                </c:pt>
                <c:pt idx="295">
                  <c:v>3.3505348266089499</c:v>
                </c:pt>
                <c:pt idx="296">
                  <c:v>3.6525675466089496</c:v>
                </c:pt>
                <c:pt idx="297">
                  <c:v>4.1469185166091398</c:v>
                </c:pt>
                <c:pt idx="298">
                  <c:v>4.2874212666090497</c:v>
                </c:pt>
                <c:pt idx="299">
                  <c:v>4.0088685149108514</c:v>
                </c:pt>
                <c:pt idx="300">
                  <c:v>3.9688481266089832</c:v>
                </c:pt>
                <c:pt idx="301">
                  <c:v>3.5227417366090634</c:v>
                </c:pt>
                <c:pt idx="302">
                  <c:v>2.7983589366089774</c:v>
                </c:pt>
                <c:pt idx="303">
                  <c:v>2.3016798344351304</c:v>
                </c:pt>
                <c:pt idx="304">
                  <c:v>1.6626980266091067</c:v>
                </c:pt>
                <c:pt idx="305">
                  <c:v>1.0633205066090738</c:v>
                </c:pt>
                <c:pt idx="306">
                  <c:v>0.40847261582246219</c:v>
                </c:pt>
                <c:pt idx="307">
                  <c:v>-1.0000105191380741</c:v>
                </c:pt>
                <c:pt idx="308">
                  <c:v>-1.7157410765489232</c:v>
                </c:pt>
                <c:pt idx="309">
                  <c:v>-2.178389413390903</c:v>
                </c:pt>
                <c:pt idx="310">
                  <c:v>-2.7161782333909343</c:v>
                </c:pt>
                <c:pt idx="311">
                  <c:v>-2.9590619633909627</c:v>
                </c:pt>
                <c:pt idx="312">
                  <c:v>-2.9005598628532847</c:v>
                </c:pt>
                <c:pt idx="313">
                  <c:v>-2.4876930833911501</c:v>
                </c:pt>
                <c:pt idx="314">
                  <c:v>-2.253925967936429</c:v>
                </c:pt>
                <c:pt idx="315">
                  <c:v>-1.2539605848195658</c:v>
                </c:pt>
                <c:pt idx="316">
                  <c:v>-1.1355537786972161</c:v>
                </c:pt>
                <c:pt idx="317">
                  <c:v>-0.94546554874446442</c:v>
                </c:pt>
                <c:pt idx="318">
                  <c:v>-0.69531755339097867</c:v>
                </c:pt>
                <c:pt idx="319">
                  <c:v>-0.66464803339087897</c:v>
                </c:pt>
                <c:pt idx="320">
                  <c:v>-0.78403691339106252</c:v>
                </c:pt>
                <c:pt idx="321">
                  <c:v>-0.62756649614981164</c:v>
                </c:pt>
                <c:pt idx="322">
                  <c:v>-0.46546111061317674</c:v>
                </c:pt>
                <c:pt idx="323">
                  <c:v>-0.59561201339097669</c:v>
                </c:pt>
                <c:pt idx="324">
                  <c:v>-0.83875306339085465</c:v>
                </c:pt>
                <c:pt idx="325">
                  <c:v>-1.448378253390926</c:v>
                </c:pt>
                <c:pt idx="326">
                  <c:v>-1.8730570542072109</c:v>
                </c:pt>
                <c:pt idx="327">
                  <c:v>-2.4123284933910667</c:v>
                </c:pt>
                <c:pt idx="328">
                  <c:v>-2.8611304033910159</c:v>
                </c:pt>
                <c:pt idx="329">
                  <c:v>-3.3717025815728334</c:v>
                </c:pt>
                <c:pt idx="330">
                  <c:v>-4.2872768006249942</c:v>
                </c:pt>
                <c:pt idx="331">
                  <c:v>-4.0145463063203044</c:v>
                </c:pt>
                <c:pt idx="332">
                  <c:v>-3.544181763391002</c:v>
                </c:pt>
                <c:pt idx="333">
                  <c:v>-3.0871450333909394</c:v>
                </c:pt>
                <c:pt idx="334">
                  <c:v>-2.4809196133910376</c:v>
                </c:pt>
                <c:pt idx="335">
                  <c:v>-1.9798777709668676</c:v>
                </c:pt>
                <c:pt idx="336">
                  <c:v>-1.413187423390994</c:v>
                </c:pt>
                <c:pt idx="337">
                  <c:v>-0.56225643646787771</c:v>
                </c:pt>
                <c:pt idx="338">
                  <c:v>3.6202822723233092</c:v>
                </c:pt>
                <c:pt idx="339">
                  <c:v>3.6027374266088397</c:v>
                </c:pt>
                <c:pt idx="340">
                  <c:v>3.2985400366090687</c:v>
                </c:pt>
                <c:pt idx="341">
                  <c:v>3.2713555066088977</c:v>
                </c:pt>
                <c:pt idx="342">
                  <c:v>3.8159776387829112</c:v>
                </c:pt>
                <c:pt idx="343">
                  <c:v>4.6060159866091652</c:v>
                </c:pt>
                <c:pt idx="344">
                  <c:v>5.5040852366089137</c:v>
                </c:pt>
                <c:pt idx="345">
                  <c:v>6.3893929766088764</c:v>
                </c:pt>
                <c:pt idx="346">
                  <c:v>6.9716224366091648</c:v>
                </c:pt>
                <c:pt idx="347">
                  <c:v>7.380468008831059</c:v>
                </c:pt>
                <c:pt idx="348">
                  <c:v>7.7958544966089756</c:v>
                </c:pt>
                <c:pt idx="349">
                  <c:v>8.2493079666091234</c:v>
                </c:pt>
                <c:pt idx="350">
                  <c:v>8.8027215866088255</c:v>
                </c:pt>
                <c:pt idx="351">
                  <c:v>9.2007821466089723</c:v>
                </c:pt>
                <c:pt idx="352">
                  <c:v>9.6220464766090306</c:v>
                </c:pt>
                <c:pt idx="353">
                  <c:v>9.9123542088312195</c:v>
                </c:pt>
                <c:pt idx="354">
                  <c:v>10.196202193926084</c:v>
                </c:pt>
                <c:pt idx="355">
                  <c:v>10.743719887707869</c:v>
                </c:pt>
                <c:pt idx="356">
                  <c:v>11.023948946608797</c:v>
                </c:pt>
                <c:pt idx="357">
                  <c:v>11.144304726609148</c:v>
                </c:pt>
                <c:pt idx="358">
                  <c:v>11.320160986609025</c:v>
                </c:pt>
                <c:pt idx="359">
                  <c:v>11.511436420952407</c:v>
                </c:pt>
                <c:pt idx="360">
                  <c:v>11.886905936608706</c:v>
                </c:pt>
                <c:pt idx="361">
                  <c:v>12.104483149652651</c:v>
                </c:pt>
                <c:pt idx="362">
                  <c:v>12.378687351314866</c:v>
                </c:pt>
                <c:pt idx="363">
                  <c:v>12.202413026608809</c:v>
                </c:pt>
                <c:pt idx="364">
                  <c:v>11.874980975373134</c:v>
                </c:pt>
                <c:pt idx="365">
                  <c:v>11.037525986608944</c:v>
                </c:pt>
                <c:pt idx="366">
                  <c:v>9.7984789066088762</c:v>
                </c:pt>
                <c:pt idx="367">
                  <c:v>8.2994339866090741</c:v>
                </c:pt>
                <c:pt idx="368">
                  <c:v>6.843935226609049</c:v>
                </c:pt>
                <c:pt idx="369">
                  <c:v>5.7156119866090336</c:v>
                </c:pt>
                <c:pt idx="370">
                  <c:v>1.3287916387829859</c:v>
                </c:pt>
                <c:pt idx="371">
                  <c:v>0.50327278660888963</c:v>
                </c:pt>
                <c:pt idx="372">
                  <c:v>-0.28182276339100676</c:v>
                </c:pt>
                <c:pt idx="373">
                  <c:v>-0.33122071339073589</c:v>
                </c:pt>
                <c:pt idx="374">
                  <c:v>-0.53678803339111991</c:v>
                </c:pt>
                <c:pt idx="375">
                  <c:v>-0.6123630633908167</c:v>
                </c:pt>
                <c:pt idx="376">
                  <c:v>-0.98327676086581894</c:v>
                </c:pt>
                <c:pt idx="377">
                  <c:v>-1.6866299133910445</c:v>
                </c:pt>
                <c:pt idx="378">
                  <c:v>-1.8430427633910842</c:v>
                </c:pt>
                <c:pt idx="379">
                  <c:v>-2.4081500633910622</c:v>
                </c:pt>
                <c:pt idx="380">
                  <c:v>-2.7773049833910202</c:v>
                </c:pt>
                <c:pt idx="381">
                  <c:v>-2.7478617553264471</c:v>
                </c:pt>
                <c:pt idx="382">
                  <c:v>-2.6631381133910592</c:v>
                </c:pt>
                <c:pt idx="383">
                  <c:v>-2.6557067533909202</c:v>
                </c:pt>
                <c:pt idx="384">
                  <c:v>-2.5329050733911167</c:v>
                </c:pt>
                <c:pt idx="385">
                  <c:v>-2.3599798133908325</c:v>
                </c:pt>
                <c:pt idx="386">
                  <c:v>-2.3297243670496215</c:v>
                </c:pt>
                <c:pt idx="387">
                  <c:v>-2.3145991133909973</c:v>
                </c:pt>
                <c:pt idx="388">
                  <c:v>-2.3170403233911774</c:v>
                </c:pt>
                <c:pt idx="389">
                  <c:v>-2.2978167033910388</c:v>
                </c:pt>
                <c:pt idx="390">
                  <c:v>-2.1271858733909852</c:v>
                </c:pt>
                <c:pt idx="391">
                  <c:v>-1.9647042833911428</c:v>
                </c:pt>
                <c:pt idx="392">
                  <c:v>-1.8468785386435675</c:v>
                </c:pt>
                <c:pt idx="393">
                  <c:v>-1.7652273333910813</c:v>
                </c:pt>
                <c:pt idx="394">
                  <c:v>-1.5534011533910779</c:v>
                </c:pt>
                <c:pt idx="395">
                  <c:v>-1.1356663133908838</c:v>
                </c:pt>
                <c:pt idx="396">
                  <c:v>-0.90696564880772657</c:v>
                </c:pt>
                <c:pt idx="397">
                  <c:v>-0.2762598467242583</c:v>
                </c:pt>
                <c:pt idx="398">
                  <c:v>-0.1584442533910396</c:v>
                </c:pt>
                <c:pt idx="399">
                  <c:v>-4.3397333391041709E-2</c:v>
                </c:pt>
                <c:pt idx="400">
                  <c:v>-4.6753013390954806E-2</c:v>
                </c:pt>
                <c:pt idx="401">
                  <c:v>-0.11994759339103205</c:v>
                </c:pt>
                <c:pt idx="402">
                  <c:v>-9.2718839478081364E-2</c:v>
                </c:pt>
                <c:pt idx="403">
                  <c:v>9.2365186609001129E-2</c:v>
                </c:pt>
                <c:pt idx="404">
                  <c:v>0.19797084375186125</c:v>
                </c:pt>
                <c:pt idx="405">
                  <c:v>1.0562132366089543</c:v>
                </c:pt>
                <c:pt idx="406">
                  <c:v>1.4111777466089137</c:v>
                </c:pt>
                <c:pt idx="407">
                  <c:v>1.9626887566088433</c:v>
                </c:pt>
                <c:pt idx="408">
                  <c:v>2.7759656633767227</c:v>
                </c:pt>
                <c:pt idx="409">
                  <c:v>3.4543242566090875</c:v>
                </c:pt>
                <c:pt idx="410">
                  <c:v>4.3254418066089677</c:v>
                </c:pt>
                <c:pt idx="411">
                  <c:v>5.0646009666091958</c:v>
                </c:pt>
                <c:pt idx="412">
                  <c:v>5.4702979866090198</c:v>
                </c:pt>
                <c:pt idx="413">
                  <c:v>6.2290989108515094</c:v>
                </c:pt>
                <c:pt idx="414">
                  <c:v>6.6818183066092081</c:v>
                </c:pt>
                <c:pt idx="415">
                  <c:v>6.7121312206515915</c:v>
                </c:pt>
                <c:pt idx="416">
                  <c:v>6.5379944266089378</c:v>
                </c:pt>
                <c:pt idx="417">
                  <c:v>6.7389245066090444</c:v>
                </c:pt>
                <c:pt idx="418">
                  <c:v>6.7599888366091676</c:v>
                </c:pt>
                <c:pt idx="419">
                  <c:v>6.9140480866090002</c:v>
                </c:pt>
                <c:pt idx="420">
                  <c:v>7.4652483091895334</c:v>
                </c:pt>
                <c:pt idx="421">
                  <c:v>8.4259054966088005</c:v>
                </c:pt>
                <c:pt idx="422">
                  <c:v>8.8467043266090588</c:v>
                </c:pt>
                <c:pt idx="423">
                  <c:v>8.8438930266091091</c:v>
                </c:pt>
                <c:pt idx="424">
                  <c:v>9.0846837966091272</c:v>
                </c:pt>
                <c:pt idx="425">
                  <c:v>9.5273504866090182</c:v>
                </c:pt>
                <c:pt idx="426">
                  <c:v>10.225811586609121</c:v>
                </c:pt>
                <c:pt idx="427">
                  <c:v>10.854933816609078</c:v>
                </c:pt>
                <c:pt idx="428">
                  <c:v>11.438599816609077</c:v>
                </c:pt>
                <c:pt idx="429">
                  <c:v>11.960808536608976</c:v>
                </c:pt>
                <c:pt idx="430">
                  <c:v>12.261796111609026</c:v>
                </c:pt>
                <c:pt idx="431">
                  <c:v>13.00034337370586</c:v>
                </c:pt>
                <c:pt idx="432">
                  <c:v>13.136900126608964</c:v>
                </c:pt>
                <c:pt idx="433">
                  <c:v>13.210050086609115</c:v>
                </c:pt>
                <c:pt idx="434">
                  <c:v>13.216037286608959</c:v>
                </c:pt>
                <c:pt idx="435">
                  <c:v>13.335551466609175</c:v>
                </c:pt>
                <c:pt idx="436">
                  <c:v>13.7780090988539</c:v>
                </c:pt>
                <c:pt idx="437">
                  <c:v>14.351539206609099</c:v>
                </c:pt>
                <c:pt idx="438">
                  <c:v>14.550270007885571</c:v>
                </c:pt>
                <c:pt idx="439">
                  <c:v>15.056659441154508</c:v>
                </c:pt>
                <c:pt idx="440">
                  <c:v>15.163613046609001</c:v>
                </c:pt>
                <c:pt idx="441">
                  <c:v>15.28761760660902</c:v>
                </c:pt>
                <c:pt idx="442">
                  <c:v>15.482245853275703</c:v>
                </c:pt>
                <c:pt idx="443">
                  <c:v>15.669841536609141</c:v>
                </c:pt>
                <c:pt idx="444">
                  <c:v>15.782520466608801</c:v>
                </c:pt>
                <c:pt idx="445">
                  <c:v>15.912750368631436</c:v>
                </c:pt>
                <c:pt idx="446">
                  <c:v>15.986337986609044</c:v>
                </c:pt>
                <c:pt idx="447">
                  <c:v>16.047730037629588</c:v>
                </c:pt>
                <c:pt idx="448">
                  <c:v>16.200050370447386</c:v>
                </c:pt>
                <c:pt idx="449">
                  <c:v>16.421783156609226</c:v>
                </c:pt>
                <c:pt idx="450">
                  <c:v>16.517492186609047</c:v>
                </c:pt>
                <c:pt idx="451">
                  <c:v>16.387407006608967</c:v>
                </c:pt>
                <c:pt idx="452">
                  <c:v>16.345536286609018</c:v>
                </c:pt>
                <c:pt idx="453">
                  <c:v>16.471319250976816</c:v>
                </c:pt>
                <c:pt idx="454">
                  <c:v>16.990232986608977</c:v>
                </c:pt>
                <c:pt idx="455">
                  <c:v>17.070742731506968</c:v>
                </c:pt>
                <c:pt idx="456">
                  <c:v>17.102927036608904</c:v>
                </c:pt>
                <c:pt idx="457">
                  <c:v>16.974764886609087</c:v>
                </c:pt>
                <c:pt idx="458">
                  <c:v>16.797202546608929</c:v>
                </c:pt>
                <c:pt idx="459">
                  <c:v>16.809309703780769</c:v>
                </c:pt>
                <c:pt idx="460">
                  <c:v>16.94371793660914</c:v>
                </c:pt>
                <c:pt idx="461">
                  <c:v>17.109812726609015</c:v>
                </c:pt>
                <c:pt idx="462">
                  <c:v>17.35608048660913</c:v>
                </c:pt>
                <c:pt idx="463">
                  <c:v>17.446970426608846</c:v>
                </c:pt>
                <c:pt idx="464">
                  <c:v>17.442909334434951</c:v>
                </c:pt>
                <c:pt idx="465">
                  <c:v>17.356399866608911</c:v>
                </c:pt>
                <c:pt idx="466">
                  <c:v>17.261673966608953</c:v>
                </c:pt>
                <c:pt idx="467">
                  <c:v>17.230608826608993</c:v>
                </c:pt>
                <c:pt idx="468">
                  <c:v>17.206427466608933</c:v>
                </c:pt>
                <c:pt idx="469">
                  <c:v>17.297047843751763</c:v>
                </c:pt>
                <c:pt idx="470">
                  <c:v>17.458857216609193</c:v>
                </c:pt>
                <c:pt idx="471">
                  <c:v>17.883409166609212</c:v>
                </c:pt>
                <c:pt idx="472">
                  <c:v>18.159759006609093</c:v>
                </c:pt>
                <c:pt idx="473">
                  <c:v>18.151293946608991</c:v>
                </c:pt>
                <c:pt idx="474">
                  <c:v>18.030623211098728</c:v>
                </c:pt>
                <c:pt idx="475">
                  <c:v>17.737965016608928</c:v>
                </c:pt>
                <c:pt idx="476">
                  <c:v>17.323070416609085</c:v>
                </c:pt>
                <c:pt idx="477">
                  <c:v>16.902657356608952</c:v>
                </c:pt>
                <c:pt idx="478">
                  <c:v>16.578128946608885</c:v>
                </c:pt>
                <c:pt idx="479">
                  <c:v>16.123104653275632</c:v>
                </c:pt>
                <c:pt idx="480">
                  <c:v>15.606716666609264</c:v>
                </c:pt>
                <c:pt idx="481">
                  <c:v>14.93415781660906</c:v>
                </c:pt>
                <c:pt idx="482">
                  <c:v>13.986744966608923</c:v>
                </c:pt>
                <c:pt idx="483">
                  <c:v>12.922710302935513</c:v>
                </c:pt>
                <c:pt idx="484">
                  <c:v>12.173566926609126</c:v>
                </c:pt>
                <c:pt idx="485">
                  <c:v>11.757371558037576</c:v>
                </c:pt>
                <c:pt idx="486">
                  <c:v>12.072989831053398</c:v>
                </c:pt>
                <c:pt idx="487">
                  <c:v>11.845068256609157</c:v>
                </c:pt>
                <c:pt idx="488">
                  <c:v>11.690926956609248</c:v>
                </c:pt>
                <c:pt idx="489">
                  <c:v>11.652612986608856</c:v>
                </c:pt>
                <c:pt idx="490">
                  <c:v>11.348199686609007</c:v>
                </c:pt>
                <c:pt idx="491">
                  <c:v>10.984564216609115</c:v>
                </c:pt>
                <c:pt idx="492">
                  <c:v>10.507547946609026</c:v>
                </c:pt>
                <c:pt idx="493">
                  <c:v>9.9081180088314174</c:v>
                </c:pt>
                <c:pt idx="494">
                  <c:v>9.0918675866089842</c:v>
                </c:pt>
                <c:pt idx="495">
                  <c:v>8.5634465666092208</c:v>
                </c:pt>
                <c:pt idx="496">
                  <c:v>8.5127940366089678</c:v>
                </c:pt>
                <c:pt idx="497">
                  <c:v>8.4969555552364717</c:v>
                </c:pt>
                <c:pt idx="498">
                  <c:v>7.9697779866090173</c:v>
                </c:pt>
                <c:pt idx="499">
                  <c:v>7.8917963511921414</c:v>
                </c:pt>
                <c:pt idx="500">
                  <c:v>7.8902930866089918</c:v>
                </c:pt>
                <c:pt idx="501">
                  <c:v>8.0720830866091227</c:v>
                </c:pt>
                <c:pt idx="502">
                  <c:v>8.2024093766089923</c:v>
                </c:pt>
                <c:pt idx="503">
                  <c:v>8.3075473666090858</c:v>
                </c:pt>
                <c:pt idx="504">
                  <c:v>8.3877279866090078</c:v>
                </c:pt>
                <c:pt idx="505">
                  <c:v>8.478819682261145</c:v>
                </c:pt>
                <c:pt idx="506">
                  <c:v>8.3897261466089592</c:v>
                </c:pt>
                <c:pt idx="507">
                  <c:v>8.2270063966090028</c:v>
                </c:pt>
                <c:pt idx="508">
                  <c:v>8.1280198366089564</c:v>
                </c:pt>
                <c:pt idx="509">
                  <c:v>8.2746902066089962</c:v>
                </c:pt>
                <c:pt idx="510">
                  <c:v>8.3689981179223327</c:v>
                </c:pt>
                <c:pt idx="511">
                  <c:v>8.5588795983737782</c:v>
                </c:pt>
                <c:pt idx="512">
                  <c:v>9.4988229866090137</c:v>
                </c:pt>
                <c:pt idx="513">
                  <c:v>9.4931964402172895</c:v>
                </c:pt>
                <c:pt idx="514">
                  <c:v>9.4544683666088947</c:v>
                </c:pt>
                <c:pt idx="515">
                  <c:v>9.4558136866090567</c:v>
                </c:pt>
                <c:pt idx="516">
                  <c:v>9.5098826128716247</c:v>
                </c:pt>
                <c:pt idx="517">
                  <c:v>9.6159278666089207</c:v>
                </c:pt>
                <c:pt idx="518">
                  <c:v>9.6494811866090373</c:v>
                </c:pt>
                <c:pt idx="519">
                  <c:v>9.7436737008945737</c:v>
                </c:pt>
                <c:pt idx="520">
                  <c:v>9.3759441245400978</c:v>
                </c:pt>
                <c:pt idx="521">
                  <c:v>9.1062622470256205</c:v>
                </c:pt>
                <c:pt idx="522">
                  <c:v>8.5343663066089874</c:v>
                </c:pt>
                <c:pt idx="523">
                  <c:v>8.3156064866088268</c:v>
                </c:pt>
                <c:pt idx="524">
                  <c:v>8.2135734366090958</c:v>
                </c:pt>
                <c:pt idx="525">
                  <c:v>8.2572740866089607</c:v>
                </c:pt>
                <c:pt idx="526">
                  <c:v>8.3185242366089316</c:v>
                </c:pt>
                <c:pt idx="527">
                  <c:v>8.0524007866088994</c:v>
                </c:pt>
                <c:pt idx="528">
                  <c:v>7.781985796132858</c:v>
                </c:pt>
                <c:pt idx="529">
                  <c:v>6.0380460300872301</c:v>
                </c:pt>
                <c:pt idx="530">
                  <c:v>5.8048939866090876</c:v>
                </c:pt>
                <c:pt idx="531">
                  <c:v>5.6935354866089716</c:v>
                </c:pt>
                <c:pt idx="532">
                  <c:v>5.5457144764050277</c:v>
                </c:pt>
                <c:pt idx="533">
                  <c:v>5.2492355866089175</c:v>
                </c:pt>
                <c:pt idx="534">
                  <c:v>4.8825687866090135</c:v>
                </c:pt>
                <c:pt idx="535">
                  <c:v>4.5446257866089041</c:v>
                </c:pt>
                <c:pt idx="536">
                  <c:v>4.6300754866090301</c:v>
                </c:pt>
                <c:pt idx="537">
                  <c:v>4.6595691987302814</c:v>
                </c:pt>
                <c:pt idx="538">
                  <c:v>4.6132659166089756</c:v>
                </c:pt>
                <c:pt idx="539">
                  <c:v>4.6619195366088366</c:v>
                </c:pt>
                <c:pt idx="540">
                  <c:v>4.7132968466091105</c:v>
                </c:pt>
                <c:pt idx="541">
                  <c:v>4.7285241192621896</c:v>
                </c:pt>
                <c:pt idx="542">
                  <c:v>4.7027844566090016</c:v>
                </c:pt>
                <c:pt idx="543">
                  <c:v>4.7223459766090397</c:v>
                </c:pt>
                <c:pt idx="544">
                  <c:v>4.840202505839664</c:v>
                </c:pt>
                <c:pt idx="545">
                  <c:v>4.8212603956999329</c:v>
                </c:pt>
                <c:pt idx="546">
                  <c:v>4.9185916773304452</c:v>
                </c:pt>
                <c:pt idx="547">
                  <c:v>4.9708361166090915</c:v>
                </c:pt>
                <c:pt idx="548">
                  <c:v>5.055863146609056</c:v>
                </c:pt>
                <c:pt idx="549">
                  <c:v>5.1909013566088253</c:v>
                </c:pt>
                <c:pt idx="550">
                  <c:v>5.4406543703299235</c:v>
                </c:pt>
                <c:pt idx="551">
                  <c:v>5.6565140666090885</c:v>
                </c:pt>
                <c:pt idx="552">
                  <c:v>5.703708631770283</c:v>
                </c:pt>
                <c:pt idx="553">
                  <c:v>6.7553955337788807</c:v>
                </c:pt>
                <c:pt idx="554">
                  <c:v>7.0906042266089662</c:v>
                </c:pt>
                <c:pt idx="555">
                  <c:v>7.1557626804866494</c:v>
                </c:pt>
                <c:pt idx="556">
                  <c:v>7.1385913866092352</c:v>
                </c:pt>
                <c:pt idx="557">
                  <c:v>7.2815942266089078</c:v>
                </c:pt>
                <c:pt idx="558">
                  <c:v>7.5920923366088555</c:v>
                </c:pt>
                <c:pt idx="559">
                  <c:v>7.6959079866090265</c:v>
                </c:pt>
                <c:pt idx="560">
                  <c:v>7.2558575977201372</c:v>
                </c:pt>
                <c:pt idx="561">
                  <c:v>6.6933556366088354</c:v>
                </c:pt>
                <c:pt idx="562">
                  <c:v>6.153474336608908</c:v>
                </c:pt>
                <c:pt idx="563">
                  <c:v>5.7998380266089455</c:v>
                </c:pt>
                <c:pt idx="564">
                  <c:v>5.4943172466087891</c:v>
                </c:pt>
                <c:pt idx="565">
                  <c:v>5.2421169151804747</c:v>
                </c:pt>
                <c:pt idx="566">
                  <c:v>5.0762923054495959</c:v>
                </c:pt>
                <c:pt idx="567">
                  <c:v>5.3490579866089965</c:v>
                </c:pt>
                <c:pt idx="568">
                  <c:v>5.4460619041345826</c:v>
                </c:pt>
                <c:pt idx="569">
                  <c:v>5.4666832566089845</c:v>
                </c:pt>
                <c:pt idx="570">
                  <c:v>5.2633239266089475</c:v>
                </c:pt>
                <c:pt idx="571">
                  <c:v>5.5957481166089575</c:v>
                </c:pt>
                <c:pt idx="572">
                  <c:v>5.5990105550297855</c:v>
                </c:pt>
                <c:pt idx="573">
                  <c:v>4.8629124866090265</c:v>
                </c:pt>
                <c:pt idx="574">
                  <c:v>4.2669996966089627</c:v>
                </c:pt>
                <c:pt idx="575">
                  <c:v>3.9765757138817395</c:v>
                </c:pt>
                <c:pt idx="576">
                  <c:v>2.526820931053503</c:v>
                </c:pt>
                <c:pt idx="577">
                  <c:v>2.6025727066090392</c:v>
                </c:pt>
                <c:pt idx="578">
                  <c:v>2.677467816609024</c:v>
                </c:pt>
                <c:pt idx="579">
                  <c:v>2.5558180918721263</c:v>
                </c:pt>
                <c:pt idx="580">
                  <c:v>2.2399739866090869</c:v>
                </c:pt>
                <c:pt idx="581">
                  <c:v>2.4980724866089177</c:v>
                </c:pt>
                <c:pt idx="582">
                  <c:v>3.0102268845682367</c:v>
                </c:pt>
                <c:pt idx="583">
                  <c:v>3.6571769866090182</c:v>
                </c:pt>
                <c:pt idx="584">
                  <c:v>3.8989516366090129</c:v>
                </c:pt>
                <c:pt idx="585">
                  <c:v>4.2810248366089745</c:v>
                </c:pt>
                <c:pt idx="586">
                  <c:v>4.6541840116090318</c:v>
                </c:pt>
                <c:pt idx="587">
                  <c:v>4.8022995366091283</c:v>
                </c:pt>
                <c:pt idx="588">
                  <c:v>4.8876177266089433</c:v>
                </c:pt>
                <c:pt idx="589">
                  <c:v>4.9095893866089</c:v>
                </c:pt>
                <c:pt idx="590">
                  <c:v>4.9019804466092296</c:v>
                </c:pt>
                <c:pt idx="591">
                  <c:v>4.9387673199423947</c:v>
                </c:pt>
                <c:pt idx="592">
                  <c:v>5.2871460717154335</c:v>
                </c:pt>
                <c:pt idx="593">
                  <c:v>5.2832484466091145</c:v>
                </c:pt>
                <c:pt idx="594">
                  <c:v>5.2320382866089785</c:v>
                </c:pt>
                <c:pt idx="595">
                  <c:v>5.2647168866089968</c:v>
                </c:pt>
                <c:pt idx="596">
                  <c:v>5.3331201366091818</c:v>
                </c:pt>
                <c:pt idx="597">
                  <c:v>5.3523724766090295</c:v>
                </c:pt>
                <c:pt idx="598">
                  <c:v>5.3898907701143504</c:v>
                </c:pt>
                <c:pt idx="599">
                  <c:v>5.4464042866090807</c:v>
                </c:pt>
                <c:pt idx="600">
                  <c:v>5.5666494609679802</c:v>
                </c:pt>
                <c:pt idx="601">
                  <c:v>5.7557308366089908</c:v>
                </c:pt>
                <c:pt idx="602">
                  <c:v>5.9499281866090081</c:v>
                </c:pt>
                <c:pt idx="603">
                  <c:v>6.0939113966089939</c:v>
                </c:pt>
                <c:pt idx="604">
                  <c:v>6.0881606366090315</c:v>
                </c:pt>
                <c:pt idx="605">
                  <c:v>6.0893229866091136</c:v>
                </c:pt>
                <c:pt idx="606">
                  <c:v>6.0409552621191471</c:v>
                </c:pt>
                <c:pt idx="607">
                  <c:v>5.5310729866090114</c:v>
                </c:pt>
                <c:pt idx="608">
                  <c:v>5.5273664968131371</c:v>
                </c:pt>
                <c:pt idx="609">
                  <c:v>5.4871678466091485</c:v>
                </c:pt>
                <c:pt idx="610">
                  <c:v>5.4740035866091334</c:v>
                </c:pt>
                <c:pt idx="611">
                  <c:v>5.5437133466091284</c:v>
                </c:pt>
                <c:pt idx="612">
                  <c:v>5.5336004355886503</c:v>
                </c:pt>
                <c:pt idx="613">
                  <c:v>5.2846866466089368</c:v>
                </c:pt>
                <c:pt idx="614">
                  <c:v>4.8152298199422754</c:v>
                </c:pt>
                <c:pt idx="615">
                  <c:v>3.9426260635320745</c:v>
                </c:pt>
                <c:pt idx="616">
                  <c:v>4.0204768148917776</c:v>
                </c:pt>
                <c:pt idx="617">
                  <c:v>3.5533102366091782</c:v>
                </c:pt>
                <c:pt idx="618">
                  <c:v>2.6081743165061</c:v>
                </c:pt>
                <c:pt idx="619">
                  <c:v>2.0270682866088787</c:v>
                </c:pt>
                <c:pt idx="620">
                  <c:v>1.4964239866090452</c:v>
                </c:pt>
                <c:pt idx="621">
                  <c:v>1.2776530366089531</c:v>
                </c:pt>
                <c:pt idx="622">
                  <c:v>1.1009152866089806</c:v>
                </c:pt>
                <c:pt idx="623">
                  <c:v>0.95694355660893504</c:v>
                </c:pt>
                <c:pt idx="624">
                  <c:v>0.92433188134583588</c:v>
                </c:pt>
                <c:pt idx="625">
                  <c:v>1.0132968866089118</c:v>
                </c:pt>
                <c:pt idx="626">
                  <c:v>1.0904453866087513</c:v>
                </c:pt>
                <c:pt idx="627">
                  <c:v>1.132113216609028</c:v>
                </c:pt>
                <c:pt idx="628">
                  <c:v>0.92676947660892628</c:v>
                </c:pt>
                <c:pt idx="629">
                  <c:v>0.73233318660912561</c:v>
                </c:pt>
                <c:pt idx="630">
                  <c:v>0.5185407339774315</c:v>
                </c:pt>
                <c:pt idx="631">
                  <c:v>0.46300154660899279</c:v>
                </c:pt>
                <c:pt idx="632">
                  <c:v>0.48486636896210289</c:v>
                </c:pt>
                <c:pt idx="633">
                  <c:v>0.63003465327563035</c:v>
                </c:pt>
                <c:pt idx="634">
                  <c:v>0.64030668660889689</c:v>
                </c:pt>
                <c:pt idx="635">
                  <c:v>0.75957100660905186</c:v>
                </c:pt>
                <c:pt idx="636">
                  <c:v>1.0428734489744318</c:v>
                </c:pt>
                <c:pt idx="637">
                  <c:v>1.0015280566089881</c:v>
                </c:pt>
                <c:pt idx="638">
                  <c:v>0.82175519660903384</c:v>
                </c:pt>
                <c:pt idx="639">
                  <c:v>0.77260259660913455</c:v>
                </c:pt>
                <c:pt idx="640">
                  <c:v>0.79953243105342153</c:v>
                </c:pt>
                <c:pt idx="641">
                  <c:v>2.2060287441847208</c:v>
                </c:pt>
                <c:pt idx="642">
                  <c:v>2.7642077966090461</c:v>
                </c:pt>
                <c:pt idx="643">
                  <c:v>3.3708066876398783</c:v>
                </c:pt>
                <c:pt idx="644">
                  <c:v>3.5749628366090995</c:v>
                </c:pt>
                <c:pt idx="645">
                  <c:v>3.7467907066090809</c:v>
                </c:pt>
                <c:pt idx="646">
                  <c:v>3.7084663366089643</c:v>
                </c:pt>
                <c:pt idx="647">
                  <c:v>3.4973655666089485</c:v>
                </c:pt>
                <c:pt idx="648">
                  <c:v>3.1453685988539206</c:v>
                </c:pt>
                <c:pt idx="649">
                  <c:v>3.0668023135319777</c:v>
                </c:pt>
                <c:pt idx="650">
                  <c:v>3.4176547338618057</c:v>
                </c:pt>
                <c:pt idx="651">
                  <c:v>2.966764306609079</c:v>
                </c:pt>
                <c:pt idx="652">
                  <c:v>2.6960093466090171</c:v>
                </c:pt>
                <c:pt idx="653">
                  <c:v>2.3817242966088941</c:v>
                </c:pt>
                <c:pt idx="654">
                  <c:v>1.8437147643867622</c:v>
                </c:pt>
                <c:pt idx="655">
                  <c:v>-0.29289201339099746</c:v>
                </c:pt>
                <c:pt idx="656">
                  <c:v>-0.41277285177473333</c:v>
                </c:pt>
                <c:pt idx="657">
                  <c:v>-0.57945838339109912</c:v>
                </c:pt>
                <c:pt idx="658">
                  <c:v>-0.48788583339110475</c:v>
                </c:pt>
                <c:pt idx="659">
                  <c:v>-0.56080217339101068</c:v>
                </c:pt>
                <c:pt idx="660">
                  <c:v>-0.76257383839092163</c:v>
                </c:pt>
                <c:pt idx="661">
                  <c:v>-1.0521662633909439</c:v>
                </c:pt>
                <c:pt idx="662">
                  <c:v>-1.1805750743666183</c:v>
                </c:pt>
                <c:pt idx="663">
                  <c:v>-0.40647517339095979</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1.6155824266091241</c:v>
                </c:pt>
                <c:pt idx="672">
                  <c:v>1.7576228794660267</c:v>
                </c:pt>
                <c:pt idx="673">
                  <c:v>1.8182773866090121</c:v>
                </c:pt>
                <c:pt idx="674">
                  <c:v>1.3463783466090717</c:v>
                </c:pt>
                <c:pt idx="675">
                  <c:v>0.58946533660889688</c:v>
                </c:pt>
                <c:pt idx="676">
                  <c:v>-0.32344021339113738</c:v>
                </c:pt>
                <c:pt idx="677">
                  <c:v>-0.57337318339114052</c:v>
                </c:pt>
                <c:pt idx="678">
                  <c:v>-0.92355201339101711</c:v>
                </c:pt>
                <c:pt idx="679">
                  <c:v>0.47096133712435112</c:v>
                </c:pt>
                <c:pt idx="680">
                  <c:v>1.8042285866089287</c:v>
                </c:pt>
                <c:pt idx="681">
                  <c:v>2.0496407766089391</c:v>
                </c:pt>
                <c:pt idx="682">
                  <c:v>2.0708404266088745</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1.9028263023984646</c:v>
                </c:pt>
                <c:pt idx="692">
                  <c:v>1.8817036708195332</c:v>
                </c:pt>
                <c:pt idx="693">
                  <c:v>2.0836979766092014</c:v>
                </c:pt>
                <c:pt idx="694">
                  <c:v>2.1936484866087889</c:v>
                </c:pt>
                <c:pt idx="695">
                  <c:v>2.2685784169887597</c:v>
                </c:pt>
                <c:pt idx="696">
                  <c:v>2.3842232366090883</c:v>
                </c:pt>
                <c:pt idx="697">
                  <c:v>2.3447491366090065</c:v>
                </c:pt>
                <c:pt idx="698">
                  <c:v>2.1756357366089389</c:v>
                </c:pt>
                <c:pt idx="699">
                  <c:v>1.6068786866090359</c:v>
                </c:pt>
                <c:pt idx="700">
                  <c:v>0.81174990660885482</c:v>
                </c:pt>
                <c:pt idx="701">
                  <c:v>-0.64373019706438706</c:v>
                </c:pt>
                <c:pt idx="702">
                  <c:v>-1.894001513391034</c:v>
                </c:pt>
                <c:pt idx="703">
                  <c:v>-2.7700487333911337</c:v>
                </c:pt>
                <c:pt idx="704">
                  <c:v>-4.2696659133909014</c:v>
                </c:pt>
                <c:pt idx="705">
                  <c:v>-5.5511619133911916</c:v>
                </c:pt>
                <c:pt idx="706">
                  <c:v>-6.5459032917415527</c:v>
                </c:pt>
                <c:pt idx="707">
                  <c:v>-7.6091466110920862</c:v>
                </c:pt>
                <c:pt idx="708">
                  <c:v>-10.084655346724334</c:v>
                </c:pt>
                <c:pt idx="709">
                  <c:v>-10.376063053794956</c:v>
                </c:pt>
                <c:pt idx="710">
                  <c:v>-10.725268013391068</c:v>
                </c:pt>
                <c:pt idx="711">
                  <c:v>-10.833858483390838</c:v>
                </c:pt>
                <c:pt idx="712">
                  <c:v>-10.797386462370572</c:v>
                </c:pt>
                <c:pt idx="713">
                  <c:v>-10.063045763391115</c:v>
                </c:pt>
                <c:pt idx="714">
                  <c:v>-9.3824122133909764</c:v>
                </c:pt>
                <c:pt idx="715">
                  <c:v>-8.8830092032643595</c:v>
                </c:pt>
                <c:pt idx="716">
                  <c:v>-8.1276120133910581</c:v>
                </c:pt>
                <c:pt idx="717">
                  <c:v>-8.0845690436941009</c:v>
                </c:pt>
                <c:pt idx="718">
                  <c:v>-8.0284640133908685</c:v>
                </c:pt>
                <c:pt idx="719">
                  <c:v>-7.8004968133909358</c:v>
                </c:pt>
                <c:pt idx="720">
                  <c:v>-7.5431759633910218</c:v>
                </c:pt>
                <c:pt idx="721">
                  <c:v>-7.2046040433910292</c:v>
                </c:pt>
                <c:pt idx="722">
                  <c:v>-6.8966754833909834</c:v>
                </c:pt>
                <c:pt idx="723">
                  <c:v>-6.717720809309446</c:v>
                </c:pt>
                <c:pt idx="724">
                  <c:v>-6.5671720133909517</c:v>
                </c:pt>
                <c:pt idx="725">
                  <c:v>-6.9557988974489415</c:v>
                </c:pt>
                <c:pt idx="726">
                  <c:v>-7.1124203633910668</c:v>
                </c:pt>
                <c:pt idx="727">
                  <c:v>-6.9801694933909442</c:v>
                </c:pt>
                <c:pt idx="728">
                  <c:v>-6.6762829533910093</c:v>
                </c:pt>
                <c:pt idx="729">
                  <c:v>-6.3076780337989495</c:v>
                </c:pt>
                <c:pt idx="730">
                  <c:v>-5.6671587133908865</c:v>
                </c:pt>
                <c:pt idx="731">
                  <c:v>-5.1620900633910765</c:v>
                </c:pt>
                <c:pt idx="732">
                  <c:v>-3.5838020133909936</c:v>
                </c:pt>
                <c:pt idx="733">
                  <c:v>-3.4822394275324626</c:v>
                </c:pt>
                <c:pt idx="734">
                  <c:v>-3.0418964333910412</c:v>
                </c:pt>
                <c:pt idx="735">
                  <c:v>-2.7353703868849806</c:v>
                </c:pt>
                <c:pt idx="736">
                  <c:v>-2.5256409533911426</c:v>
                </c:pt>
                <c:pt idx="737">
                  <c:v>-2.448170213391009</c:v>
                </c:pt>
                <c:pt idx="738">
                  <c:v>-2.6905545733911542</c:v>
                </c:pt>
                <c:pt idx="739">
                  <c:v>-3.0526322056985977</c:v>
                </c:pt>
                <c:pt idx="740">
                  <c:v>-2.4339004419624404</c:v>
                </c:pt>
                <c:pt idx="741">
                  <c:v>-2.981783653391048</c:v>
                </c:pt>
                <c:pt idx="742">
                  <c:v>-3.8050726733910367</c:v>
                </c:pt>
                <c:pt idx="743">
                  <c:v>-4.6370376133908975</c:v>
                </c:pt>
                <c:pt idx="744">
                  <c:v>-5.5494834433911358</c:v>
                </c:pt>
                <c:pt idx="745">
                  <c:v>-6.1897120342244714</c:v>
                </c:pt>
                <c:pt idx="746">
                  <c:v>-6.7728068533909145</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-8.7379077633908171</c:v>
                </c:pt>
                <c:pt idx="755">
                  <c:v>-8.2897875633908882</c:v>
                </c:pt>
                <c:pt idx="756">
                  <c:v>-8.0935020133910367</c:v>
                </c:pt>
                <c:pt idx="757">
                  <c:v>-6.2927720133909872</c:v>
                </c:pt>
                <c:pt idx="758">
                  <c:v>-6.1503900453058105</c:v>
                </c:pt>
                <c:pt idx="759">
                  <c:v>-5.9959503633910005</c:v>
                </c:pt>
                <c:pt idx="760">
                  <c:v>-5.6960501433910622</c:v>
                </c:pt>
                <c:pt idx="761">
                  <c:v>-5.3954683133910706</c:v>
                </c:pt>
                <c:pt idx="762">
                  <c:v>-5.0596381371022554</c:v>
                </c:pt>
                <c:pt idx="763">
                  <c:v>-4.6501849133909747</c:v>
                </c:pt>
                <c:pt idx="764">
                  <c:v>-4.2317319224818206</c:v>
                </c:pt>
                <c:pt idx="765">
                  <c:v>-3.2265153883910802</c:v>
                </c:pt>
                <c:pt idx="766">
                  <c:v>-3.0647921433909482</c:v>
                </c:pt>
                <c:pt idx="767">
                  <c:v>-3.0532488210833684</c:v>
                </c:pt>
                <c:pt idx="768">
                  <c:v>-3.0729883333910344</c:v>
                </c:pt>
                <c:pt idx="769">
                  <c:v>-3.0433641633910202</c:v>
                </c:pt>
                <c:pt idx="770">
                  <c:v>-2.9958525233910325</c:v>
                </c:pt>
                <c:pt idx="771">
                  <c:v>-2.7170173533910602</c:v>
                </c:pt>
                <c:pt idx="772">
                  <c:v>-2.5259420133910417</c:v>
                </c:pt>
                <c:pt idx="773">
                  <c:v>-2.2319779224820451</c:v>
                </c:pt>
                <c:pt idx="774">
                  <c:v>-2.1706525833910177</c:v>
                </c:pt>
                <c:pt idx="775">
                  <c:v>-1.9457980133909838</c:v>
                </c:pt>
                <c:pt idx="776">
                  <c:v>-1.7675305333909535</c:v>
                </c:pt>
                <c:pt idx="777">
                  <c:v>-1.7978913742157658</c:v>
                </c:pt>
                <c:pt idx="778">
                  <c:v>-2.0793983733908412</c:v>
                </c:pt>
                <c:pt idx="779">
                  <c:v>-2.5400210575086009</c:v>
                </c:pt>
                <c:pt idx="780">
                  <c:v>-4.4325574679364115</c:v>
                </c:pt>
                <c:pt idx="781">
                  <c:v>-4.7496571233910982</c:v>
                </c:pt>
                <c:pt idx="782">
                  <c:v>-5.2684403033910598</c:v>
                </c:pt>
                <c:pt idx="783">
                  <c:v>-5.8487392582890285</c:v>
                </c:pt>
                <c:pt idx="784">
                  <c:v>-6.4448382733909915</c:v>
                </c:pt>
                <c:pt idx="785">
                  <c:v>-6.6711169633910856</c:v>
                </c:pt>
                <c:pt idx="786">
                  <c:v>-6.6952432533909843</c:v>
                </c:pt>
                <c:pt idx="787">
                  <c:v>-6.5343235733909069</c:v>
                </c:pt>
                <c:pt idx="788">
                  <c:v>-7.1101285651150681</c:v>
                </c:pt>
                <c:pt idx="789">
                  <c:v>-7.3739095665823795</c:v>
                </c:pt>
                <c:pt idx="790">
                  <c:v>-7.6942846933910261</c:v>
                </c:pt>
                <c:pt idx="791">
                  <c:v>-7.791696253390981</c:v>
                </c:pt>
                <c:pt idx="792">
                  <c:v>-8.0078418933910172</c:v>
                </c:pt>
                <c:pt idx="793">
                  <c:v>-8.1691787733909909</c:v>
                </c:pt>
                <c:pt idx="794">
                  <c:v>-7.9584212133911834</c:v>
                </c:pt>
                <c:pt idx="795">
                  <c:v>-7.5742738394780815</c:v>
                </c:pt>
                <c:pt idx="796">
                  <c:v>-6.9506437441602289</c:v>
                </c:pt>
                <c:pt idx="797">
                  <c:v>-6.7049611633909336</c:v>
                </c:pt>
                <c:pt idx="798">
                  <c:v>-6.2725196733909456</c:v>
                </c:pt>
                <c:pt idx="799">
                  <c:v>-5.9352741033910466</c:v>
                </c:pt>
                <c:pt idx="800">
                  <c:v>-5.5206603033908772</c:v>
                </c:pt>
                <c:pt idx="801">
                  <c:v>-5.1786815133908561</c:v>
                </c:pt>
                <c:pt idx="802">
                  <c:v>-4.5301421358399523</c:v>
                </c:pt>
                <c:pt idx="803">
                  <c:v>-3.9240524333910058</c:v>
                </c:pt>
                <c:pt idx="804">
                  <c:v>-3.4525582133910238</c:v>
                </c:pt>
                <c:pt idx="805">
                  <c:v>-1.1103120133908551</c:v>
                </c:pt>
                <c:pt idx="806">
                  <c:v>-1.0007244333910279</c:v>
                </c:pt>
                <c:pt idx="807">
                  <c:v>-1.0701995333910761</c:v>
                </c:pt>
                <c:pt idx="808">
                  <c:v>-1.0946168133910845</c:v>
                </c:pt>
                <c:pt idx="809">
                  <c:v>-0.32572074339097512</c:v>
                </c:pt>
                <c:pt idx="810">
                  <c:v>0.81750072660895512</c:v>
                </c:pt>
                <c:pt idx="811">
                  <c:v>0.89413553660901468</c:v>
                </c:pt>
                <c:pt idx="812">
                  <c:v>0.12393932660899054</c:v>
                </c:pt>
                <c:pt idx="813">
                  <c:v>-0.35812615772083284</c:v>
                </c:pt>
                <c:pt idx="814">
                  <c:v>-0.82628926339110365</c:v>
                </c:pt>
                <c:pt idx="815">
                  <c:v>0.39926598660910928</c:v>
                </c:pt>
                <c:pt idx="816">
                  <c:v>0.4015738166091723</c:v>
                </c:pt>
                <c:pt idx="817">
                  <c:v>0.2277211366089773</c:v>
                </c:pt>
                <c:pt idx="818">
                  <c:v>0.21972422372245179</c:v>
                </c:pt>
                <c:pt idx="819">
                  <c:v>0.58581136660875188</c:v>
                </c:pt>
                <c:pt idx="820">
                  <c:v>0.67444503660910315</c:v>
                </c:pt>
                <c:pt idx="821">
                  <c:v>1.0221812866090678</c:v>
                </c:pt>
                <c:pt idx="822">
                  <c:v>1.5133365866091406</c:v>
                </c:pt>
                <c:pt idx="823">
                  <c:v>1.8948698158773978</c:v>
                </c:pt>
                <c:pt idx="824">
                  <c:v>2.0160773666090108</c:v>
                </c:pt>
                <c:pt idx="825">
                  <c:v>2.4418617366089848</c:v>
                </c:pt>
                <c:pt idx="826">
                  <c:v>2.9981420366090377</c:v>
                </c:pt>
                <c:pt idx="827">
                  <c:v>3.5650521466089629</c:v>
                </c:pt>
                <c:pt idx="828">
                  <c:v>4.3343009762997644</c:v>
                </c:pt>
                <c:pt idx="829">
                  <c:v>5.1622837666089119</c:v>
                </c:pt>
                <c:pt idx="830">
                  <c:v>6.164894366609043</c:v>
                </c:pt>
                <c:pt idx="831">
                  <c:v>6.6001808866091016</c:v>
                </c:pt>
                <c:pt idx="832">
                  <c:v>6.9585224366089555</c:v>
                </c:pt>
                <c:pt idx="833">
                  <c:v>7.2541594505263856</c:v>
                </c:pt>
                <c:pt idx="834">
                  <c:v>7.4878977866090111</c:v>
                </c:pt>
                <c:pt idx="835">
                  <c:v>7.6156631266089905</c:v>
                </c:pt>
                <c:pt idx="836">
                  <c:v>7.7614815166090665</c:v>
                </c:pt>
                <c:pt idx="837">
                  <c:v>7.8515659266090365</c:v>
                </c:pt>
                <c:pt idx="838">
                  <c:v>8.0820616741090845</c:v>
                </c:pt>
                <c:pt idx="839">
                  <c:v>7.9595799159018803</c:v>
                </c:pt>
                <c:pt idx="840">
                  <c:v>7.5811624266091124</c:v>
                </c:pt>
                <c:pt idx="841">
                  <c:v>7.3930100666088956</c:v>
                </c:pt>
                <c:pt idx="842">
                  <c:v>7.1068978666089349</c:v>
                </c:pt>
                <c:pt idx="843">
                  <c:v>6.9924745466091665</c:v>
                </c:pt>
                <c:pt idx="844">
                  <c:v>7.0292971927947301</c:v>
                </c:pt>
                <c:pt idx="845">
                  <c:v>7.0785702566089439</c:v>
                </c:pt>
                <c:pt idx="846">
                  <c:v>7.129604006609128</c:v>
                </c:pt>
                <c:pt idx="847">
                  <c:v>7.1118998666088205</c:v>
                </c:pt>
                <c:pt idx="848">
                  <c:v>7.261993906609149</c:v>
                </c:pt>
                <c:pt idx="849">
                  <c:v>7.2743240278460775</c:v>
                </c:pt>
                <c:pt idx="850">
                  <c:v>7.0921035166087245</c:v>
                </c:pt>
                <c:pt idx="851">
                  <c:v>6.7506590977200682</c:v>
                </c:pt>
                <c:pt idx="852">
                  <c:v>2.5707799866090113</c:v>
                </c:pt>
                <c:pt idx="853">
                  <c:v>1.6980212866090478</c:v>
                </c:pt>
                <c:pt idx="854">
                  <c:v>-0.29730653339126523</c:v>
                </c:pt>
                <c:pt idx="855">
                  <c:v>-1.615917003081579</c:v>
                </c:pt>
                <c:pt idx="856">
                  <c:v>-3.3573908533909402</c:v>
                </c:pt>
                <c:pt idx="857">
                  <c:v>-4.1005943133910545</c:v>
                </c:pt>
                <c:pt idx="858">
                  <c:v>-4.8740481976015824</c:v>
                </c:pt>
                <c:pt idx="859">
                  <c:v>-7.8122310133909965</c:v>
                </c:pt>
                <c:pt idx="860">
                  <c:v>-7.8228573633910345</c:v>
                </c:pt>
                <c:pt idx="861">
                  <c:v>-7.7159146800576055</c:v>
                </c:pt>
                <c:pt idx="862">
                  <c:v>-7.6924742533910191</c:v>
                </c:pt>
                <c:pt idx="863">
                  <c:v>-7.9364324833911351</c:v>
                </c:pt>
                <c:pt idx="864">
                  <c:v>-8.1238169233911179</c:v>
                </c:pt>
                <c:pt idx="865">
                  <c:v>-8.228629933391046</c:v>
                </c:pt>
                <c:pt idx="866">
                  <c:v>-8.2467894154527812</c:v>
                </c:pt>
                <c:pt idx="867">
                  <c:v>-8.2183320133909739</c:v>
                </c:pt>
                <c:pt idx="868">
                  <c:v>-7.6551320133909755</c:v>
                </c:pt>
                <c:pt idx="869">
                  <c:v>-7.650513700259765</c:v>
                </c:pt>
                <c:pt idx="870">
                  <c:v>-7.7274834933909773</c:v>
                </c:pt>
                <c:pt idx="871">
                  <c:v>-7.7234400633910525</c:v>
                </c:pt>
                <c:pt idx="872">
                  <c:v>-7.5602538133910429</c:v>
                </c:pt>
                <c:pt idx="873">
                  <c:v>-7.4127771383909788</c:v>
                </c:pt>
                <c:pt idx="874">
                  <c:v>-7.3079971133909805</c:v>
                </c:pt>
                <c:pt idx="875">
                  <c:v>-7.1799411933908743</c:v>
                </c:pt>
                <c:pt idx="876">
                  <c:v>-7.1529211597324656</c:v>
                </c:pt>
                <c:pt idx="877">
                  <c:v>-4.9022420133909934</c:v>
                </c:pt>
                <c:pt idx="878">
                  <c:v>-4.6174144717242465</c:v>
                </c:pt>
                <c:pt idx="879">
                  <c:v>-4.1641692233910685</c:v>
                </c:pt>
                <c:pt idx="880">
                  <c:v>-3.6810798999889869</c:v>
                </c:pt>
                <c:pt idx="881">
                  <c:v>-2.9040328833909683</c:v>
                </c:pt>
                <c:pt idx="882">
                  <c:v>-2.2071908233910369</c:v>
                </c:pt>
                <c:pt idx="883">
                  <c:v>-1.736205493391012</c:v>
                </c:pt>
                <c:pt idx="884">
                  <c:v>-1.3421425366468509</c:v>
                </c:pt>
                <c:pt idx="885">
                  <c:v>-2.4015437733908547</c:v>
                </c:pt>
                <c:pt idx="886">
                  <c:v>-2.8636267217243341</c:v>
                </c:pt>
                <c:pt idx="887">
                  <c:v>-3.1663416733910594</c:v>
                </c:pt>
                <c:pt idx="888">
                  <c:v>-3.5501207633910212</c:v>
                </c:pt>
                <c:pt idx="889">
                  <c:v>-3.8699997933909032</c:v>
                </c:pt>
                <c:pt idx="890">
                  <c:v>-3.9685977338213303</c:v>
                </c:pt>
                <c:pt idx="891">
                  <c:v>-4.1528081800578462</c:v>
                </c:pt>
                <c:pt idx="892">
                  <c:v>-3.8318145133909525</c:v>
                </c:pt>
                <c:pt idx="893">
                  <c:v>-3.7851966133909092</c:v>
                </c:pt>
                <c:pt idx="894">
                  <c:v>-3.8123894133911125</c:v>
                </c:pt>
                <c:pt idx="895">
                  <c:v>-3.9751396733910132</c:v>
                </c:pt>
                <c:pt idx="896">
                  <c:v>-3.9445203639064212</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-8.4476239924704206</c:v>
                </c:pt>
                <c:pt idx="1">
                  <c:v>-8.4387905847078599</c:v>
                </c:pt>
                <c:pt idx="2">
                  <c:v>-8.4440663746047591</c:v>
                </c:pt>
                <c:pt idx="3">
                  <c:v>-8.4404609454148698</c:v>
                </c:pt>
                <c:pt idx="4">
                  <c:v>-8.4465364745725964</c:v>
                </c:pt>
                <c:pt idx="5">
                  <c:v>-8.4444766413009091</c:v>
                </c:pt>
                <c:pt idx="6">
                  <c:v>-8.4454536619161686</c:v>
                </c:pt>
                <c:pt idx="7">
                  <c:v>-8.4183293111202602</c:v>
                </c:pt>
                <c:pt idx="8">
                  <c:v>-8.5017750603026219</c:v>
                </c:pt>
                <c:pt idx="9">
                  <c:v>-4.4845300494305746</c:v>
                </c:pt>
                <c:pt idx="10">
                  <c:v>-5.5339187956915135</c:v>
                </c:pt>
                <c:pt idx="11">
                  <c:v>-7.2081712686115864</c:v>
                </c:pt>
                <c:pt idx="12">
                  <c:v>-8.8548208600934117</c:v>
                </c:pt>
                <c:pt idx="13">
                  <c:v>-9.8035486309874535</c:v>
                </c:pt>
                <c:pt idx="14">
                  <c:v>-10.948712656640549</c:v>
                </c:pt>
                <c:pt idx="15">
                  <c:v>-11.622481908538006</c:v>
                </c:pt>
                <c:pt idx="16">
                  <c:v>-11.340307403776663</c:v>
                </c:pt>
                <c:pt idx="17">
                  <c:v>-11.784639374329949</c:v>
                </c:pt>
                <c:pt idx="18">
                  <c:v>-12.311446581102786</c:v>
                </c:pt>
                <c:pt idx="19">
                  <c:v>-13.131240624388719</c:v>
                </c:pt>
                <c:pt idx="20">
                  <c:v>-12.30084364208097</c:v>
                </c:pt>
                <c:pt idx="21">
                  <c:v>-10.970890732664159</c:v>
                </c:pt>
                <c:pt idx="22">
                  <c:v>-11.02707883326849</c:v>
                </c:pt>
                <c:pt idx="23">
                  <c:v>-11.203712024117818</c:v>
                </c:pt>
                <c:pt idx="24">
                  <c:v>-11.082006242220432</c:v>
                </c:pt>
                <c:pt idx="25">
                  <c:v>-11.015309827468824</c:v>
                </c:pt>
                <c:pt idx="26">
                  <c:v>-10.760849013811594</c:v>
                </c:pt>
                <c:pt idx="27">
                  <c:v>-9.9251944898328333</c:v>
                </c:pt>
                <c:pt idx="28">
                  <c:v>-9.4417808693540195</c:v>
                </c:pt>
                <c:pt idx="29">
                  <c:v>-9.0594636867472556</c:v>
                </c:pt>
                <c:pt idx="30">
                  <c:v>-8.8299211019101467</c:v>
                </c:pt>
                <c:pt idx="31">
                  <c:v>-8.6407454283593239</c:v>
                </c:pt>
                <c:pt idx="32">
                  <c:v>-8.6926314157352724</c:v>
                </c:pt>
                <c:pt idx="33">
                  <c:v>-8.7830054052477493</c:v>
                </c:pt>
                <c:pt idx="34">
                  <c:v>-8.2808047423288969</c:v>
                </c:pt>
                <c:pt idx="35">
                  <c:v>-7.4699548127883295</c:v>
                </c:pt>
                <c:pt idx="36">
                  <c:v>-7.0714210914901514</c:v>
                </c:pt>
                <c:pt idx="37">
                  <c:v>-7.2635705535146116</c:v>
                </c:pt>
                <c:pt idx="38">
                  <c:v>-7.9346515141025584</c:v>
                </c:pt>
                <c:pt idx="39">
                  <c:v>-8.8653455365310041</c:v>
                </c:pt>
                <c:pt idx="40">
                  <c:v>-9.3744638150412296</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-8.7953684271004082</c:v>
                </c:pt>
                <c:pt idx="51">
                  <c:v>-9.760270123894502</c:v>
                </c:pt>
                <c:pt idx="52">
                  <c:v>-10.849944253173256</c:v>
                </c:pt>
                <c:pt idx="53">
                  <c:v>-11.577668572561254</c:v>
                </c:pt>
                <c:pt idx="54">
                  <c:v>-11.51332469010778</c:v>
                </c:pt>
                <c:pt idx="55">
                  <c:v>-11.148893766569152</c:v>
                </c:pt>
                <c:pt idx="56">
                  <c:v>-11.186346365981302</c:v>
                </c:pt>
                <c:pt idx="57">
                  <c:v>-10.140173014870792</c:v>
                </c:pt>
                <c:pt idx="58">
                  <c:v>-8.9339331198659142</c:v>
                </c:pt>
                <c:pt idx="59">
                  <c:v>-8.3990855187522442</c:v>
                </c:pt>
                <c:pt idx="60">
                  <c:v>-8.3795965225930029</c:v>
                </c:pt>
                <c:pt idx="61">
                  <c:v>-8.2462545339763551</c:v>
                </c:pt>
                <c:pt idx="62">
                  <c:v>-7.7577181957290424</c:v>
                </c:pt>
                <c:pt idx="63">
                  <c:v>-7.0596123774341084</c:v>
                </c:pt>
                <c:pt idx="64">
                  <c:v>-5.5068789115683234</c:v>
                </c:pt>
                <c:pt idx="65">
                  <c:v>-4.1574928510892901</c:v>
                </c:pt>
                <c:pt idx="66">
                  <c:v>-3.1996580854109307</c:v>
                </c:pt>
                <c:pt idx="67">
                  <c:v>-2.9066582999975412</c:v>
                </c:pt>
                <c:pt idx="68">
                  <c:v>-2.727185972636553</c:v>
                </c:pt>
                <c:pt idx="69">
                  <c:v>-3.4850587541357783</c:v>
                </c:pt>
                <c:pt idx="70">
                  <c:v>-4.0854437658285194</c:v>
                </c:pt>
                <c:pt idx="71">
                  <c:v>-4.5562582675823364</c:v>
                </c:pt>
                <c:pt idx="72">
                  <c:v>-4.7730049104098304</c:v>
                </c:pt>
                <c:pt idx="73">
                  <c:v>-5.0999118798109233</c:v>
                </c:pt>
                <c:pt idx="74">
                  <c:v>-5.3493576738349162</c:v>
                </c:pt>
                <c:pt idx="75">
                  <c:v>-5.4938172372545466</c:v>
                </c:pt>
                <c:pt idx="76">
                  <c:v>-5.5814418858986414</c:v>
                </c:pt>
                <c:pt idx="77">
                  <c:v>-5.9285090693268865</c:v>
                </c:pt>
                <c:pt idx="78">
                  <c:v>-5.6641475840844295</c:v>
                </c:pt>
                <c:pt idx="79">
                  <c:v>-5.6178344998342808</c:v>
                </c:pt>
                <c:pt idx="80">
                  <c:v>-5.5486830843833959</c:v>
                </c:pt>
                <c:pt idx="81">
                  <c:v>-5.3640220899829254</c:v>
                </c:pt>
                <c:pt idx="82">
                  <c:v>-5.1863998331951109</c:v>
                </c:pt>
                <c:pt idx="83">
                  <c:v>-5.1314268279873065</c:v>
                </c:pt>
                <c:pt idx="84">
                  <c:v>-5.1923952214665743</c:v>
                </c:pt>
                <c:pt idx="85">
                  <c:v>-5.0658797792524268</c:v>
                </c:pt>
                <c:pt idx="86">
                  <c:v>-4.6618413049381502</c:v>
                </c:pt>
                <c:pt idx="87">
                  <c:v>-4.6201355627380982</c:v>
                </c:pt>
                <c:pt idx="88">
                  <c:v>-4.4801716298301963</c:v>
                </c:pt>
                <c:pt idx="89">
                  <c:v>-4.1840322341283045</c:v>
                </c:pt>
                <c:pt idx="90">
                  <c:v>-3.8492597706609932</c:v>
                </c:pt>
                <c:pt idx="91">
                  <c:v>-3.6101148125972919</c:v>
                </c:pt>
                <c:pt idx="92">
                  <c:v>-3.5359594487784562</c:v>
                </c:pt>
                <c:pt idx="93">
                  <c:v>-3.6471871062463568</c:v>
                </c:pt>
                <c:pt idx="94">
                  <c:v>-3.8652724661511648</c:v>
                </c:pt>
                <c:pt idx="95">
                  <c:v>-4.2573931710556714</c:v>
                </c:pt>
                <c:pt idx="96">
                  <c:v>-3.9348676921161427</c:v>
                </c:pt>
                <c:pt idx="97">
                  <c:v>-3.5897089394329531</c:v>
                </c:pt>
                <c:pt idx="98">
                  <c:v>-2.9204731923947937</c:v>
                </c:pt>
                <c:pt idx="99">
                  <c:v>-2.0325426807958364</c:v>
                </c:pt>
                <c:pt idx="100">
                  <c:v>-0.86324207099231387</c:v>
                </c:pt>
                <c:pt idx="101">
                  <c:v>-0.14053307650611671</c:v>
                </c:pt>
                <c:pt idx="102">
                  <c:v>0.43541124160663008</c:v>
                </c:pt>
                <c:pt idx="103">
                  <c:v>1.1959087889128597</c:v>
                </c:pt>
                <c:pt idx="104">
                  <c:v>3.6742784462357037</c:v>
                </c:pt>
                <c:pt idx="105">
                  <c:v>4.8249491838411345</c:v>
                </c:pt>
                <c:pt idx="106">
                  <c:v>6.2328551667639385</c:v>
                </c:pt>
                <c:pt idx="107">
                  <c:v>7.3351675579177771</c:v>
                </c:pt>
                <c:pt idx="108">
                  <c:v>8.1751654715233286</c:v>
                </c:pt>
                <c:pt idx="109">
                  <c:v>8.9552690009511338</c:v>
                </c:pt>
                <c:pt idx="110">
                  <c:v>9.6132186951867453</c:v>
                </c:pt>
                <c:pt idx="111">
                  <c:v>10.044388805832048</c:v>
                </c:pt>
                <c:pt idx="112">
                  <c:v>10.141132212364056</c:v>
                </c:pt>
                <c:pt idx="113">
                  <c:v>9.0357805388115793</c:v>
                </c:pt>
                <c:pt idx="114">
                  <c:v>7.9124250937348899</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-4.5182077390621425</c:v>
                </c:pt>
                <c:pt idx="125">
                  <c:v>-4.8310987049404241</c:v>
                </c:pt>
                <c:pt idx="126">
                  <c:v>-5.0260250183174655</c:v>
                </c:pt>
                <c:pt idx="127">
                  <c:v>-5.1313412229497164</c:v>
                </c:pt>
                <c:pt idx="128">
                  <c:v>-5.0142112195650439</c:v>
                </c:pt>
                <c:pt idx="129">
                  <c:v>-4.9082057729545703</c:v>
                </c:pt>
                <c:pt idx="130">
                  <c:v>-4.8255562341019136</c:v>
                </c:pt>
                <c:pt idx="131">
                  <c:v>-3.952813634705389</c:v>
                </c:pt>
                <c:pt idx="132">
                  <c:v>-3.144765979999292</c:v>
                </c:pt>
                <c:pt idx="133">
                  <c:v>-2.4444290424664596</c:v>
                </c:pt>
                <c:pt idx="134">
                  <c:v>-1.4152622096082013</c:v>
                </c:pt>
                <c:pt idx="135">
                  <c:v>-0.16700931824077259</c:v>
                </c:pt>
                <c:pt idx="136">
                  <c:v>1.3190865453526186</c:v>
                </c:pt>
                <c:pt idx="137">
                  <c:v>2.7847762322177698</c:v>
                </c:pt>
                <c:pt idx="138">
                  <c:v>3.7631880811356151</c:v>
                </c:pt>
                <c:pt idx="139">
                  <c:v>4.5070906972704545</c:v>
                </c:pt>
                <c:pt idx="140">
                  <c:v>5.328625547075637</c:v>
                </c:pt>
                <c:pt idx="141">
                  <c:v>5.2324434303114504</c:v>
                </c:pt>
                <c:pt idx="142">
                  <c:v>5.3347715030727585</c:v>
                </c:pt>
                <c:pt idx="143">
                  <c:v>5.3442815549091565</c:v>
                </c:pt>
                <c:pt idx="144">
                  <c:v>5.3569878317131066</c:v>
                </c:pt>
                <c:pt idx="145">
                  <c:v>5.4162820699358321</c:v>
                </c:pt>
                <c:pt idx="146">
                  <c:v>5.5921102637016356</c:v>
                </c:pt>
                <c:pt idx="147">
                  <c:v>6.1754900775268089</c:v>
                </c:pt>
                <c:pt idx="148">
                  <c:v>6.3635109178709985</c:v>
                </c:pt>
                <c:pt idx="149">
                  <c:v>6.3839067734245294</c:v>
                </c:pt>
                <c:pt idx="150">
                  <c:v>6.1013925426429552</c:v>
                </c:pt>
                <c:pt idx="151">
                  <c:v>5.8250761772962125</c:v>
                </c:pt>
                <c:pt idx="152">
                  <c:v>5.534510215957047</c:v>
                </c:pt>
                <c:pt idx="153">
                  <c:v>4.5423117060905156</c:v>
                </c:pt>
                <c:pt idx="154">
                  <c:v>3.3575079329088307</c:v>
                </c:pt>
                <c:pt idx="155">
                  <c:v>2.0366716837055026</c:v>
                </c:pt>
                <c:pt idx="156">
                  <c:v>0.52137296686076573</c:v>
                </c:pt>
                <c:pt idx="157">
                  <c:v>-2.5900661304990065</c:v>
                </c:pt>
                <c:pt idx="158">
                  <c:v>-4.0488718973726492</c:v>
                </c:pt>
                <c:pt idx="159">
                  <c:v>-5.2256230293048365</c:v>
                </c:pt>
                <c:pt idx="160">
                  <c:v>-6.0773968720584071</c:v>
                </c:pt>
                <c:pt idx="161">
                  <c:v>-7.0588519497064821</c:v>
                </c:pt>
                <c:pt idx="162">
                  <c:v>-7.7950165686396318</c:v>
                </c:pt>
                <c:pt idx="163">
                  <c:v>-8.3061365479226659</c:v>
                </c:pt>
                <c:pt idx="164">
                  <c:v>-9.6833041941504643</c:v>
                </c:pt>
                <c:pt idx="165">
                  <c:v>-10.33692241957381</c:v>
                </c:pt>
                <c:pt idx="166">
                  <c:v>-10.699007652194396</c:v>
                </c:pt>
                <c:pt idx="167">
                  <c:v>-10.483784710734261</c:v>
                </c:pt>
                <c:pt idx="168">
                  <c:v>-10.401744756778669</c:v>
                </c:pt>
                <c:pt idx="169">
                  <c:v>-10.421175924002918</c:v>
                </c:pt>
                <c:pt idx="170">
                  <c:v>-10.355596460328648</c:v>
                </c:pt>
                <c:pt idx="171">
                  <c:v>-10.418283642453373</c:v>
                </c:pt>
                <c:pt idx="172">
                  <c:v>-10.39851018788795</c:v>
                </c:pt>
                <c:pt idx="173">
                  <c:v>-9.9309177899295911</c:v>
                </c:pt>
                <c:pt idx="174">
                  <c:v>-9.9140957359955184</c:v>
                </c:pt>
                <c:pt idx="175">
                  <c:v>-9.6571080091445189</c:v>
                </c:pt>
                <c:pt idx="176">
                  <c:v>-9.2342493659727189</c:v>
                </c:pt>
                <c:pt idx="177">
                  <c:v>-8.9329642575321202</c:v>
                </c:pt>
                <c:pt idx="178">
                  <c:v>-8.7634532298386745</c:v>
                </c:pt>
                <c:pt idx="179">
                  <c:v>-8.5210294394639021</c:v>
                </c:pt>
                <c:pt idx="180">
                  <c:v>-8.2603115945251631</c:v>
                </c:pt>
                <c:pt idx="181">
                  <c:v>-8.1314869412436224</c:v>
                </c:pt>
                <c:pt idx="182">
                  <c:v>-7.8936608927086462</c:v>
                </c:pt>
                <c:pt idx="183">
                  <c:v>-7.8479141829226684</c:v>
                </c:pt>
                <c:pt idx="184">
                  <c:v>-7.8683516267391482</c:v>
                </c:pt>
                <c:pt idx="185">
                  <c:v>-7.9965172426567843</c:v>
                </c:pt>
                <c:pt idx="186">
                  <c:v>-8.221243595491611</c:v>
                </c:pt>
                <c:pt idx="187">
                  <c:v>-8.3217741901363951</c:v>
                </c:pt>
                <c:pt idx="188">
                  <c:v>-8.0853566783902568</c:v>
                </c:pt>
                <c:pt idx="189">
                  <c:v>-7.5105161947384147</c:v>
                </c:pt>
                <c:pt idx="190">
                  <c:v>-6.9309165111638995</c:v>
                </c:pt>
                <c:pt idx="191">
                  <c:v>-5.8029235194227455</c:v>
                </c:pt>
                <c:pt idx="192">
                  <c:v>-5.7286307929105931</c:v>
                </c:pt>
                <c:pt idx="193">
                  <c:v>-5.3221323880212372</c:v>
                </c:pt>
                <c:pt idx="194">
                  <c:v>-4.9783996270548094</c:v>
                </c:pt>
                <c:pt idx="195">
                  <c:v>-4.6187872833959513</c:v>
                </c:pt>
                <c:pt idx="196">
                  <c:v>-4.1060360272661915</c:v>
                </c:pt>
                <c:pt idx="197">
                  <c:v>-3.6642423921678358</c:v>
                </c:pt>
                <c:pt idx="198">
                  <c:v>-3.2505143079330212</c:v>
                </c:pt>
                <c:pt idx="199">
                  <c:v>-2.7266175491156339</c:v>
                </c:pt>
                <c:pt idx="200">
                  <c:v>-2.0530605690625672</c:v>
                </c:pt>
                <c:pt idx="201">
                  <c:v>-1.8735099221990898</c:v>
                </c:pt>
                <c:pt idx="202">
                  <c:v>-1.5783622699646855</c:v>
                </c:pt>
                <c:pt idx="203">
                  <c:v>-1.4309025838976197</c:v>
                </c:pt>
                <c:pt idx="204">
                  <c:v>-1.2972910304817589</c:v>
                </c:pt>
                <c:pt idx="205">
                  <c:v>-1.1776528298518978</c:v>
                </c:pt>
                <c:pt idx="206">
                  <c:v>-1.0267725850485061</c:v>
                </c:pt>
                <c:pt idx="207">
                  <c:v>-0.8075776988585377</c:v>
                </c:pt>
                <c:pt idx="208">
                  <c:v>-0.47831628735954868</c:v>
                </c:pt>
                <c:pt idx="209">
                  <c:v>-1.1098176677450624</c:v>
                </c:pt>
                <c:pt idx="210">
                  <c:v>-1.3449231001516324</c:v>
                </c:pt>
                <c:pt idx="211">
                  <c:v>-1.5151692079817418</c:v>
                </c:pt>
                <c:pt idx="212">
                  <c:v>-1.4590497934672424</c:v>
                </c:pt>
                <c:pt idx="213">
                  <c:v>-1.0985378380037525</c:v>
                </c:pt>
                <c:pt idx="214">
                  <c:v>-0.71477652573348394</c:v>
                </c:pt>
                <c:pt idx="215">
                  <c:v>-0.73577647357363796</c:v>
                </c:pt>
                <c:pt idx="216">
                  <c:v>-1.2151833533032599</c:v>
                </c:pt>
                <c:pt idx="217">
                  <c:v>-1.0841407099252387</c:v>
                </c:pt>
                <c:pt idx="218">
                  <c:v>-0.81266983255777547</c:v>
                </c:pt>
                <c:pt idx="219">
                  <c:v>-0.28663992977153879</c:v>
                </c:pt>
                <c:pt idx="220">
                  <c:v>0.28325193004467081</c:v>
                </c:pt>
                <c:pt idx="221">
                  <c:v>0.69312460016594468</c:v>
                </c:pt>
                <c:pt idx="222">
                  <c:v>0.65215985759988671</c:v>
                </c:pt>
                <c:pt idx="223">
                  <c:v>0.92518437533063036</c:v>
                </c:pt>
                <c:pt idx="224">
                  <c:v>1.1296371329980421</c:v>
                </c:pt>
                <c:pt idx="225">
                  <c:v>1.3717879814245058</c:v>
                </c:pt>
                <c:pt idx="226">
                  <c:v>1.5807362178216378</c:v>
                </c:pt>
                <c:pt idx="227">
                  <c:v>1.6349518309414901</c:v>
                </c:pt>
                <c:pt idx="228">
                  <c:v>1.5050738107079398</c:v>
                </c:pt>
                <c:pt idx="229">
                  <c:v>1.2042413161363328</c:v>
                </c:pt>
                <c:pt idx="230">
                  <c:v>0.69244067055706182</c:v>
                </c:pt>
                <c:pt idx="231">
                  <c:v>9.0344518693541464E-4</c:v>
                </c:pt>
                <c:pt idx="232">
                  <c:v>-1.8635628900378398</c:v>
                </c:pt>
                <c:pt idx="233">
                  <c:v>-1.859339708183029</c:v>
                </c:pt>
                <c:pt idx="234">
                  <c:v>-1.9283293240415862</c:v>
                </c:pt>
                <c:pt idx="235">
                  <c:v>-2.1158691672862187</c:v>
                </c:pt>
                <c:pt idx="236">
                  <c:v>-2.6034270429894177</c:v>
                </c:pt>
                <c:pt idx="237">
                  <c:v>-3.1531523898261877</c:v>
                </c:pt>
                <c:pt idx="238">
                  <c:v>-3.8622761380532697</c:v>
                </c:pt>
                <c:pt idx="239">
                  <c:v>-4.4230175175473967</c:v>
                </c:pt>
                <c:pt idx="240">
                  <c:v>-5.5877200440017125</c:v>
                </c:pt>
                <c:pt idx="241">
                  <c:v>-5.7969272204593949</c:v>
                </c:pt>
                <c:pt idx="242">
                  <c:v>-5.4689055641857482</c:v>
                </c:pt>
                <c:pt idx="243">
                  <c:v>-5.3126736384946582</c:v>
                </c:pt>
                <c:pt idx="244">
                  <c:v>-5.4777729711122021</c:v>
                </c:pt>
                <c:pt idx="245">
                  <c:v>-5.4230074518731834</c:v>
                </c:pt>
                <c:pt idx="246">
                  <c:v>-5.3486977257791137</c:v>
                </c:pt>
                <c:pt idx="247">
                  <c:v>-5.4072700888975334</c:v>
                </c:pt>
                <c:pt idx="248">
                  <c:v>-5.4799106685404269</c:v>
                </c:pt>
                <c:pt idx="249">
                  <c:v>-5.3394886576121792</c:v>
                </c:pt>
                <c:pt idx="250">
                  <c:v>-5.4535772536504075</c:v>
                </c:pt>
                <c:pt idx="251">
                  <c:v>-5.3975851842184062</c:v>
                </c:pt>
                <c:pt idx="252">
                  <c:v>-4.6480860628596616</c:v>
                </c:pt>
                <c:pt idx="253">
                  <c:v>-3.7541396724217471</c:v>
                </c:pt>
                <c:pt idx="254">
                  <c:v>-3.2595207471545877</c:v>
                </c:pt>
                <c:pt idx="255">
                  <c:v>-2.7673972694461852</c:v>
                </c:pt>
                <c:pt idx="256">
                  <c:v>-1.7278133356297898</c:v>
                </c:pt>
                <c:pt idx="257">
                  <c:v>-1.4068744337434538</c:v>
                </c:pt>
                <c:pt idx="258">
                  <c:v>-1.0444954081248454</c:v>
                </c:pt>
                <c:pt idx="259">
                  <c:v>-0.71640954807304524</c:v>
                </c:pt>
                <c:pt idx="260">
                  <c:v>-0.66780971648877918</c:v>
                </c:pt>
                <c:pt idx="261">
                  <c:v>-0.53020963616158856</c:v>
                </c:pt>
                <c:pt idx="262">
                  <c:v>-0.85045610864803223</c:v>
                </c:pt>
                <c:pt idx="263">
                  <c:v>-1.5281585581813193</c:v>
                </c:pt>
                <c:pt idx="264">
                  <c:v>-1.4209676942948855</c:v>
                </c:pt>
                <c:pt idx="265">
                  <c:v>-1.0825715877999178</c:v>
                </c:pt>
                <c:pt idx="266">
                  <c:v>-1.1416597060916871</c:v>
                </c:pt>
                <c:pt idx="267">
                  <c:v>-0.75498159948189536</c:v>
                </c:pt>
                <c:pt idx="268">
                  <c:v>-1.0268328424951676</c:v>
                </c:pt>
                <c:pt idx="269">
                  <c:v>-1.2562060765862961</c:v>
                </c:pt>
                <c:pt idx="270">
                  <c:v>-1.5078267546239892</c:v>
                </c:pt>
                <c:pt idx="271">
                  <c:v>-1.5503720029639965</c:v>
                </c:pt>
                <c:pt idx="272">
                  <c:v>-1.2401690959790537</c:v>
                </c:pt>
                <c:pt idx="273">
                  <c:v>-1.055765523819332</c:v>
                </c:pt>
                <c:pt idx="274">
                  <c:v>-1.2571125185801435</c:v>
                </c:pt>
                <c:pt idx="275">
                  <c:v>-1.1959396747717081</c:v>
                </c:pt>
                <c:pt idx="276">
                  <c:v>-1.5735656557835678</c:v>
                </c:pt>
                <c:pt idx="277">
                  <c:v>-2.1315408086638428</c:v>
                </c:pt>
                <c:pt idx="278">
                  <c:v>-2.4134419920219301</c:v>
                </c:pt>
                <c:pt idx="279">
                  <c:v>-2.3420508816511867</c:v>
                </c:pt>
                <c:pt idx="280">
                  <c:v>-2.1317387323677792</c:v>
                </c:pt>
                <c:pt idx="281">
                  <c:v>-1.8539810453242038</c:v>
                </c:pt>
                <c:pt idx="282">
                  <c:v>-1.3933488378030603</c:v>
                </c:pt>
                <c:pt idx="283">
                  <c:v>-0.99500446452687263</c:v>
                </c:pt>
                <c:pt idx="284">
                  <c:v>-0.45893737108242788</c:v>
                </c:pt>
                <c:pt idx="285">
                  <c:v>4.2992285108354698E-2</c:v>
                </c:pt>
                <c:pt idx="286">
                  <c:v>0.48120568682580306</c:v>
                </c:pt>
                <c:pt idx="287">
                  <c:v>0.84323910487238152</c:v>
                </c:pt>
                <c:pt idx="288">
                  <c:v>1.0380057436048702</c:v>
                </c:pt>
                <c:pt idx="289">
                  <c:v>1.1100763819070361</c:v>
                </c:pt>
                <c:pt idx="290">
                  <c:v>1.4600774351477821</c:v>
                </c:pt>
                <c:pt idx="291">
                  <c:v>1.5676784139483857</c:v>
                </c:pt>
                <c:pt idx="292">
                  <c:v>1.5763187550304558</c:v>
                </c:pt>
                <c:pt idx="293">
                  <c:v>1.8579924171981455</c:v>
                </c:pt>
                <c:pt idx="294">
                  <c:v>2.1959595878132467</c:v>
                </c:pt>
                <c:pt idx="295">
                  <c:v>2.3706545773047623</c:v>
                </c:pt>
                <c:pt idx="296">
                  <c:v>2.9384366675773212</c:v>
                </c:pt>
                <c:pt idx="297">
                  <c:v>3.2636055815076084</c:v>
                </c:pt>
                <c:pt idx="298">
                  <c:v>3.0464981529099617</c:v>
                </c:pt>
                <c:pt idx="299">
                  <c:v>2.9283556119263352</c:v>
                </c:pt>
                <c:pt idx="300">
                  <c:v>2.3665078935686772</c:v>
                </c:pt>
                <c:pt idx="301">
                  <c:v>1.7777804969693136</c:v>
                </c:pt>
                <c:pt idx="302">
                  <c:v>1.1655484462701793</c:v>
                </c:pt>
                <c:pt idx="303">
                  <c:v>0.6677976515956362</c:v>
                </c:pt>
                <c:pt idx="304">
                  <c:v>1.8702007472043647E-2</c:v>
                </c:pt>
                <c:pt idx="305">
                  <c:v>-0.39251241536618475</c:v>
                </c:pt>
                <c:pt idx="306">
                  <c:v>-2.6788476614065075</c:v>
                </c:pt>
                <c:pt idx="307">
                  <c:v>-3.2012613584821206</c:v>
                </c:pt>
                <c:pt idx="308">
                  <c:v>-3.5044850263911513</c:v>
                </c:pt>
                <c:pt idx="309">
                  <c:v>-3.6107556361234137</c:v>
                </c:pt>
                <c:pt idx="310">
                  <c:v>-3.2662272340096195</c:v>
                </c:pt>
                <c:pt idx="311">
                  <c:v>-3.0089566234905027</c:v>
                </c:pt>
                <c:pt idx="312">
                  <c:v>-2.8375258572943252</c:v>
                </c:pt>
                <c:pt idx="313">
                  <c:v>-2.7132067003532971</c:v>
                </c:pt>
                <c:pt idx="314">
                  <c:v>-2.0348631237298553</c:v>
                </c:pt>
                <c:pt idx="315">
                  <c:v>-1.8634319021877559</c:v>
                </c:pt>
                <c:pt idx="316">
                  <c:v>-1.6740913175139398</c:v>
                </c:pt>
                <c:pt idx="317">
                  <c:v>-1.5978273984073448</c:v>
                </c:pt>
                <c:pt idx="318">
                  <c:v>-1.7134072524143671</c:v>
                </c:pt>
                <c:pt idx="319">
                  <c:v>-1.5211494180550598</c:v>
                </c:pt>
                <c:pt idx="320">
                  <c:v>-1.1692940443456195</c:v>
                </c:pt>
                <c:pt idx="321">
                  <c:v>-1.8694083177115175</c:v>
                </c:pt>
                <c:pt idx="322">
                  <c:v>-2.4036441615485273</c:v>
                </c:pt>
                <c:pt idx="323">
                  <c:v>-2.8832386438074349</c:v>
                </c:pt>
                <c:pt idx="324">
                  <c:v>-3.4344283832022562</c:v>
                </c:pt>
                <c:pt idx="325">
                  <c:v>-4.0341775801742585</c:v>
                </c:pt>
                <c:pt idx="326">
                  <c:v>-4.5862541816872984</c:v>
                </c:pt>
                <c:pt idx="327">
                  <c:v>-5.0780995948054937</c:v>
                </c:pt>
                <c:pt idx="328">
                  <c:v>-5.5395162116073209</c:v>
                </c:pt>
                <c:pt idx="329">
                  <c:v>-5.4887290498868584</c:v>
                </c:pt>
                <c:pt idx="330">
                  <c:v>-5.0089856695040478</c:v>
                </c:pt>
                <c:pt idx="331">
                  <c:v>-4.5628081154324036</c:v>
                </c:pt>
                <c:pt idx="332">
                  <c:v>-4.0113044908997324</c:v>
                </c:pt>
                <c:pt idx="333">
                  <c:v>-3.6566639178287459</c:v>
                </c:pt>
                <c:pt idx="334">
                  <c:v>-3.0190003407740136</c:v>
                </c:pt>
                <c:pt idx="335">
                  <c:v>-2.1782124019544398</c:v>
                </c:pt>
                <c:pt idx="336">
                  <c:v>-0.86150416730349466</c:v>
                </c:pt>
                <c:pt idx="337">
                  <c:v>0.70051941830735132</c:v>
                </c:pt>
                <c:pt idx="338">
                  <c:v>1.7200341313944838</c:v>
                </c:pt>
                <c:pt idx="339">
                  <c:v>2.0136615353016509</c:v>
                </c:pt>
                <c:pt idx="340">
                  <c:v>1.7868692020248429</c:v>
                </c:pt>
                <c:pt idx="341">
                  <c:v>1.6764223110701124</c:v>
                </c:pt>
                <c:pt idx="342">
                  <c:v>2.0356289414922344</c:v>
                </c:pt>
                <c:pt idx="343">
                  <c:v>2.8171953456582628</c:v>
                </c:pt>
                <c:pt idx="344">
                  <c:v>3.7079570465591907</c:v>
                </c:pt>
                <c:pt idx="345">
                  <c:v>4.6475266721410255</c:v>
                </c:pt>
                <c:pt idx="346">
                  <c:v>6.6148199875005744</c:v>
                </c:pt>
                <c:pt idx="347">
                  <c:v>7.135120727610925</c:v>
                </c:pt>
                <c:pt idx="348">
                  <c:v>7.6699236289310448</c:v>
                </c:pt>
                <c:pt idx="349">
                  <c:v>8.099965999453369</c:v>
                </c:pt>
                <c:pt idx="350">
                  <c:v>8.450395685010049</c:v>
                </c:pt>
                <c:pt idx="351">
                  <c:v>8.7862294080923959</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7.6125782713514685</c:v>
                </c:pt>
                <c:pt idx="366">
                  <c:v>5.9870994962755333</c:v>
                </c:pt>
                <c:pt idx="367">
                  <c:v>4.3173890232625212</c:v>
                </c:pt>
                <c:pt idx="368">
                  <c:v>2.7661261730160782</c:v>
                </c:pt>
                <c:pt idx="369">
                  <c:v>1.4863976450054093</c:v>
                </c:pt>
                <c:pt idx="370">
                  <c:v>0.29200550048493312</c:v>
                </c:pt>
                <c:pt idx="371">
                  <c:v>-0.81697861945012684</c:v>
                </c:pt>
                <c:pt idx="372">
                  <c:v>-1.6553020742351663</c:v>
                </c:pt>
                <c:pt idx="373">
                  <c:v>-1.7171893558307818</c:v>
                </c:pt>
                <c:pt idx="374">
                  <c:v>-1.7714567266063461</c:v>
                </c:pt>
                <c:pt idx="375">
                  <c:v>-1.7271750923973295</c:v>
                </c:pt>
                <c:pt idx="376">
                  <c:v>-2.0640038981507591</c:v>
                </c:pt>
                <c:pt idx="377">
                  <c:v>-2.810167155118886</c:v>
                </c:pt>
                <c:pt idx="378">
                  <c:v>-2.8565039173581619</c:v>
                </c:pt>
                <c:pt idx="379">
                  <c:v>-3.280741082431951</c:v>
                </c:pt>
                <c:pt idx="380">
                  <c:v>-3.8450719540078921</c:v>
                </c:pt>
                <c:pt idx="381">
                  <c:v>-3.8798092336526899</c:v>
                </c:pt>
                <c:pt idx="382">
                  <c:v>-3.7499588377397828</c:v>
                </c:pt>
                <c:pt idx="383">
                  <c:v>-3.743302287156685</c:v>
                </c:pt>
                <c:pt idx="384">
                  <c:v>-3.696823608764646</c:v>
                </c:pt>
                <c:pt idx="385">
                  <c:v>-3.4924212427151002</c:v>
                </c:pt>
                <c:pt idx="386">
                  <c:v>-3.4210078203930863</c:v>
                </c:pt>
                <c:pt idx="387">
                  <c:v>-3.4068087678005132</c:v>
                </c:pt>
                <c:pt idx="388">
                  <c:v>-3.1335969511045252</c:v>
                </c:pt>
                <c:pt idx="389">
                  <c:v>-3.0004234404874275</c:v>
                </c:pt>
                <c:pt idx="390">
                  <c:v>-2.9413042068894448</c:v>
                </c:pt>
                <c:pt idx="391">
                  <c:v>-2.7892172953326808</c:v>
                </c:pt>
                <c:pt idx="392">
                  <c:v>-2.4026974973295667</c:v>
                </c:pt>
                <c:pt idx="393">
                  <c:v>-2.0469763883318848</c:v>
                </c:pt>
                <c:pt idx="394">
                  <c:v>-1.8155575884753161</c:v>
                </c:pt>
                <c:pt idx="395">
                  <c:v>-1.7263122118321939</c:v>
                </c:pt>
                <c:pt idx="396">
                  <c:v>-1.3385172934020488</c:v>
                </c:pt>
                <c:pt idx="397">
                  <c:v>-1.1921144652725548</c:v>
                </c:pt>
                <c:pt idx="398">
                  <c:v>-1.1338069617119277</c:v>
                </c:pt>
                <c:pt idx="399">
                  <c:v>-1.1916922077998588</c:v>
                </c:pt>
                <c:pt idx="400">
                  <c:v>-1.2098347080552376</c:v>
                </c:pt>
                <c:pt idx="401">
                  <c:v>-1.0468430200335641</c:v>
                </c:pt>
                <c:pt idx="402">
                  <c:v>-0.89966124677474113</c:v>
                </c:pt>
                <c:pt idx="403">
                  <c:v>-0.70378508175714649</c:v>
                </c:pt>
                <c:pt idx="404">
                  <c:v>0.24553623257573115</c:v>
                </c:pt>
                <c:pt idx="405">
                  <c:v>0.75208977505263852</c:v>
                </c:pt>
                <c:pt idx="406">
                  <c:v>1.4828168044965668</c:v>
                </c:pt>
                <c:pt idx="407">
                  <c:v>2.2713818758321094</c:v>
                </c:pt>
                <c:pt idx="408">
                  <c:v>3.0817234116254788</c:v>
                </c:pt>
                <c:pt idx="409">
                  <c:v>3.8865722610702838</c:v>
                </c:pt>
                <c:pt idx="410">
                  <c:v>4.4708967659486465</c:v>
                </c:pt>
                <c:pt idx="411">
                  <c:v>4.4813375448959363</c:v>
                </c:pt>
                <c:pt idx="412">
                  <c:v>4.4985963704546794</c:v>
                </c:pt>
                <c:pt idx="413">
                  <c:v>4.7608987054443563</c:v>
                </c:pt>
                <c:pt idx="414">
                  <c:v>5.3513193818299527</c:v>
                </c:pt>
                <c:pt idx="415">
                  <c:v>5.3018712407507405</c:v>
                </c:pt>
                <c:pt idx="416">
                  <c:v>5.0071622384430565</c:v>
                </c:pt>
                <c:pt idx="417">
                  <c:v>4.9696256437123534</c:v>
                </c:pt>
                <c:pt idx="418">
                  <c:v>4.9815547967707943</c:v>
                </c:pt>
                <c:pt idx="419">
                  <c:v>5.0852282650166529</c:v>
                </c:pt>
                <c:pt idx="420">
                  <c:v>5.3887312117717272</c:v>
                </c:pt>
                <c:pt idx="421">
                  <c:v>6.4172821133488691</c:v>
                </c:pt>
                <c:pt idx="422">
                  <c:v>7.2687064780899355</c:v>
                </c:pt>
                <c:pt idx="423">
                  <c:v>7.7545417800844714</c:v>
                </c:pt>
                <c:pt idx="424">
                  <c:v>8.4255070828024508</c:v>
                </c:pt>
                <c:pt idx="425">
                  <c:v>9.0971132090465829</c:v>
                </c:pt>
                <c:pt idx="426">
                  <c:v>9.7523675588537202</c:v>
                </c:pt>
                <c:pt idx="427">
                  <c:v>10.29256448823439</c:v>
                </c:pt>
                <c:pt idx="428">
                  <c:v>10.772944745811813</c:v>
                </c:pt>
                <c:pt idx="429">
                  <c:v>11.136389129158928</c:v>
                </c:pt>
                <c:pt idx="430">
                  <c:v>11.723762934046789</c:v>
                </c:pt>
                <c:pt idx="431">
                  <c:v>11.864759895121171</c:v>
                </c:pt>
                <c:pt idx="432">
                  <c:v>11.903766042997256</c:v>
                </c:pt>
                <c:pt idx="433">
                  <c:v>11.98160895005795</c:v>
                </c:pt>
                <c:pt idx="434">
                  <c:v>12.434490562472959</c:v>
                </c:pt>
                <c:pt idx="435">
                  <c:v>12.991939639005174</c:v>
                </c:pt>
                <c:pt idx="436">
                  <c:v>13.34594196884372</c:v>
                </c:pt>
                <c:pt idx="437">
                  <c:v>13.812002507153196</c:v>
                </c:pt>
                <c:pt idx="438">
                  <c:v>13.937915374900612</c:v>
                </c:pt>
                <c:pt idx="439">
                  <c:v>14.105112941631191</c:v>
                </c:pt>
                <c:pt idx="440">
                  <c:v>14.304618820955696</c:v>
                </c:pt>
                <c:pt idx="441">
                  <c:v>14.488764363746823</c:v>
                </c:pt>
                <c:pt idx="442">
                  <c:v>14.671597295961419</c:v>
                </c:pt>
                <c:pt idx="443">
                  <c:v>14.809836074867027</c:v>
                </c:pt>
                <c:pt idx="444">
                  <c:v>14.895877637443451</c:v>
                </c:pt>
                <c:pt idx="445">
                  <c:v>14.894308211754169</c:v>
                </c:pt>
                <c:pt idx="446">
                  <c:v>14.992185733252304</c:v>
                </c:pt>
                <c:pt idx="447">
                  <c:v>15.206367108809568</c:v>
                </c:pt>
                <c:pt idx="448">
                  <c:v>15.360568495151384</c:v>
                </c:pt>
                <c:pt idx="449">
                  <c:v>15.29007244312586</c:v>
                </c:pt>
                <c:pt idx="450">
                  <c:v>15.204299838220766</c:v>
                </c:pt>
                <c:pt idx="451">
                  <c:v>15.277276614952811</c:v>
                </c:pt>
                <c:pt idx="452">
                  <c:v>15.507372027712208</c:v>
                </c:pt>
                <c:pt idx="453">
                  <c:v>15.495347252005422</c:v>
                </c:pt>
                <c:pt idx="454">
                  <c:v>15.621719108465044</c:v>
                </c:pt>
                <c:pt idx="455">
                  <c:v>15.899026003023424</c:v>
                </c:pt>
                <c:pt idx="456">
                  <c:v>16.006300043435729</c:v>
                </c:pt>
                <c:pt idx="457">
                  <c:v>15.991017419276869</c:v>
                </c:pt>
                <c:pt idx="458">
                  <c:v>15.781138152204818</c:v>
                </c:pt>
                <c:pt idx="459">
                  <c:v>15.750779934509925</c:v>
                </c:pt>
                <c:pt idx="460">
                  <c:v>15.853373018611039</c:v>
                </c:pt>
                <c:pt idx="461">
                  <c:v>16.013390690486105</c:v>
                </c:pt>
                <c:pt idx="462">
                  <c:v>16.242773335060082</c:v>
                </c:pt>
                <c:pt idx="463">
                  <c:v>16.392496545818162</c:v>
                </c:pt>
                <c:pt idx="464">
                  <c:v>16.41465732225323</c:v>
                </c:pt>
                <c:pt idx="465">
                  <c:v>16.342497739709806</c:v>
                </c:pt>
                <c:pt idx="466">
                  <c:v>16.256753669817257</c:v>
                </c:pt>
                <c:pt idx="467">
                  <c:v>16.232951219469655</c:v>
                </c:pt>
                <c:pt idx="468">
                  <c:v>16.218119084232029</c:v>
                </c:pt>
                <c:pt idx="469">
                  <c:v>16.309655761668765</c:v>
                </c:pt>
                <c:pt idx="470">
                  <c:v>16.457318987373029</c:v>
                </c:pt>
                <c:pt idx="471">
                  <c:v>16.745157122939716</c:v>
                </c:pt>
                <c:pt idx="472">
                  <c:v>17.06108342488514</c:v>
                </c:pt>
                <c:pt idx="473">
                  <c:v>17.083363198393783</c:v>
                </c:pt>
                <c:pt idx="474">
                  <c:v>16.939650554105299</c:v>
                </c:pt>
                <c:pt idx="475">
                  <c:v>16.735211760380228</c:v>
                </c:pt>
                <c:pt idx="476">
                  <c:v>16.333353178885048</c:v>
                </c:pt>
                <c:pt idx="477">
                  <c:v>13.453831636973236</c:v>
                </c:pt>
                <c:pt idx="478">
                  <c:v>12.387931743194653</c:v>
                </c:pt>
                <c:pt idx="479">
                  <c:v>11.45962221569653</c:v>
                </c:pt>
                <c:pt idx="480">
                  <c:v>10.849190906426546</c:v>
                </c:pt>
                <c:pt idx="481">
                  <c:v>10.690213244689119</c:v>
                </c:pt>
                <c:pt idx="482">
                  <c:v>11.672860721584286</c:v>
                </c:pt>
                <c:pt idx="483">
                  <c:v>11.905365825082853</c:v>
                </c:pt>
                <c:pt idx="484">
                  <c:v>11.769171853032798</c:v>
                </c:pt>
                <c:pt idx="485">
                  <c:v>11.449139544922334</c:v>
                </c:pt>
                <c:pt idx="486">
                  <c:v>11.213369914564439</c:v>
                </c:pt>
                <c:pt idx="487">
                  <c:v>10.904992034125756</c:v>
                </c:pt>
                <c:pt idx="488">
                  <c:v>10.615648828430002</c:v>
                </c:pt>
                <c:pt idx="489">
                  <c:v>9.4908484188888593</c:v>
                </c:pt>
                <c:pt idx="490">
                  <c:v>8.8566929787738555</c:v>
                </c:pt>
                <c:pt idx="491">
                  <c:v>8.0950728519320005</c:v>
                </c:pt>
                <c:pt idx="492">
                  <c:v>7.3957364612215457</c:v>
                </c:pt>
                <c:pt idx="493">
                  <c:v>7.2236175155210418</c:v>
                </c:pt>
                <c:pt idx="494">
                  <c:v>7.1708013322710968</c:v>
                </c:pt>
                <c:pt idx="495">
                  <c:v>6.7615658429083485</c:v>
                </c:pt>
                <c:pt idx="496">
                  <c:v>6.8773724591958274</c:v>
                </c:pt>
                <c:pt idx="497">
                  <c:v>6.6677460609050776</c:v>
                </c:pt>
                <c:pt idx="498">
                  <c:v>6.5829743063863253</c:v>
                </c:pt>
                <c:pt idx="499">
                  <c:v>6.7977658455094305</c:v>
                </c:pt>
                <c:pt idx="500">
                  <c:v>6.9435348320839472</c:v>
                </c:pt>
                <c:pt idx="501">
                  <c:v>7.0666552149346904</c:v>
                </c:pt>
                <c:pt idx="502">
                  <c:v>7.1909136590831055</c:v>
                </c:pt>
                <c:pt idx="503">
                  <c:v>7.2592644245812972</c:v>
                </c:pt>
                <c:pt idx="504">
                  <c:v>7.2705560933171594</c:v>
                </c:pt>
                <c:pt idx="505">
                  <c:v>7.0916974205076224</c:v>
                </c:pt>
                <c:pt idx="506">
                  <c:v>6.9397387647252504</c:v>
                </c:pt>
                <c:pt idx="507">
                  <c:v>7.0568057785875515</c:v>
                </c:pt>
                <c:pt idx="508">
                  <c:v>7.2136354217220031</c:v>
                </c:pt>
                <c:pt idx="509">
                  <c:v>7.3186907131279781</c:v>
                </c:pt>
                <c:pt idx="510">
                  <c:v>7.7043262293064938</c:v>
                </c:pt>
                <c:pt idx="511">
                  <c:v>8.343271908759446</c:v>
                </c:pt>
                <c:pt idx="512">
                  <c:v>8.3079485988838702</c:v>
                </c:pt>
                <c:pt idx="513">
                  <c:v>8.2331018681390589</c:v>
                </c:pt>
                <c:pt idx="514">
                  <c:v>8.2199426739021106</c:v>
                </c:pt>
                <c:pt idx="515">
                  <c:v>8.2771253211974116</c:v>
                </c:pt>
                <c:pt idx="516">
                  <c:v>8.275032551235757</c:v>
                </c:pt>
                <c:pt idx="517">
                  <c:v>8.3112158578188371</c:v>
                </c:pt>
                <c:pt idx="518">
                  <c:v>8.4098935739237959</c:v>
                </c:pt>
                <c:pt idx="519">
                  <c:v>8.492634789093275</c:v>
                </c:pt>
                <c:pt idx="520">
                  <c:v>7.0139376899728214</c:v>
                </c:pt>
                <c:pt idx="521">
                  <c:v>6.6377059782434786</c:v>
                </c:pt>
                <c:pt idx="522">
                  <c:v>6.5198545551004745</c:v>
                </c:pt>
                <c:pt idx="523">
                  <c:v>6.5210448293998482</c:v>
                </c:pt>
                <c:pt idx="524">
                  <c:v>6.6923632769296688</c:v>
                </c:pt>
                <c:pt idx="525">
                  <c:v>6.4670641747874376</c:v>
                </c:pt>
                <c:pt idx="526">
                  <c:v>5.8278525733028417</c:v>
                </c:pt>
                <c:pt idx="527">
                  <c:v>4.3208964012923587</c:v>
                </c:pt>
                <c:pt idx="528">
                  <c:v>4.0059606285585065</c:v>
                </c:pt>
                <c:pt idx="529">
                  <c:v>3.8614793603155277</c:v>
                </c:pt>
                <c:pt idx="530">
                  <c:v>3.8537530503263895</c:v>
                </c:pt>
                <c:pt idx="531">
                  <c:v>3.6340289003667148</c:v>
                </c:pt>
                <c:pt idx="532">
                  <c:v>3.194207520336704</c:v>
                </c:pt>
                <c:pt idx="533">
                  <c:v>2.818417797737709</c:v>
                </c:pt>
                <c:pt idx="534">
                  <c:v>2.7048341803520812</c:v>
                </c:pt>
                <c:pt idx="535">
                  <c:v>2.7125431871953225</c:v>
                </c:pt>
                <c:pt idx="536">
                  <c:v>2.8902471026892127</c:v>
                </c:pt>
                <c:pt idx="537">
                  <c:v>2.8883413281288171</c:v>
                </c:pt>
                <c:pt idx="538">
                  <c:v>2.9585547621046402</c:v>
                </c:pt>
                <c:pt idx="539">
                  <c:v>2.9763800380185188</c:v>
                </c:pt>
                <c:pt idx="540">
                  <c:v>2.94908235219971</c:v>
                </c:pt>
                <c:pt idx="541">
                  <c:v>2.959042892957267</c:v>
                </c:pt>
                <c:pt idx="542">
                  <c:v>3.1118931160993384</c:v>
                </c:pt>
                <c:pt idx="543">
                  <c:v>3.1612143674419624</c:v>
                </c:pt>
                <c:pt idx="544">
                  <c:v>3.2730090823929077</c:v>
                </c:pt>
                <c:pt idx="545">
                  <c:v>3.3326718472668375</c:v>
                </c:pt>
                <c:pt idx="546">
                  <c:v>3.4672010745432118</c:v>
                </c:pt>
                <c:pt idx="547">
                  <c:v>3.7051751864012061</c:v>
                </c:pt>
                <c:pt idx="548">
                  <c:v>3.947915859607964</c:v>
                </c:pt>
                <c:pt idx="549">
                  <c:v>4.0415413606748594</c:v>
                </c:pt>
                <c:pt idx="550">
                  <c:v>4.0430901440146414</c:v>
                </c:pt>
                <c:pt idx="551">
                  <c:v>4.7637355106796662</c:v>
                </c:pt>
                <c:pt idx="552">
                  <c:v>5.3317124890165424</c:v>
                </c:pt>
                <c:pt idx="553">
                  <c:v>5.5338985345713834</c:v>
                </c:pt>
                <c:pt idx="554">
                  <c:v>5.5459339350168895</c:v>
                </c:pt>
                <c:pt idx="555">
                  <c:v>5.6038053689444745</c:v>
                </c:pt>
                <c:pt idx="556">
                  <c:v>6.0118757798168048</c:v>
                </c:pt>
                <c:pt idx="557">
                  <c:v>6.2689877781652132</c:v>
                </c:pt>
                <c:pt idx="558">
                  <c:v>6.0209532530057341</c:v>
                </c:pt>
                <c:pt idx="559">
                  <c:v>5.4935315094486867</c:v>
                </c:pt>
                <c:pt idx="560">
                  <c:v>4.8743332729241073</c:v>
                </c:pt>
                <c:pt idx="561">
                  <c:v>4.4639017415466684</c:v>
                </c:pt>
                <c:pt idx="562">
                  <c:v>4.1635931983754055</c:v>
                </c:pt>
                <c:pt idx="563">
                  <c:v>3.915935699658101</c:v>
                </c:pt>
                <c:pt idx="564">
                  <c:v>3.7164689800848052</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3.5362342518304977</c:v>
                </c:pt>
                <c:pt idx="573">
                  <c:v>3.1222349331946027</c:v>
                </c:pt>
                <c:pt idx="574">
                  <c:v>1.7077762185640317</c:v>
                </c:pt>
                <c:pt idx="575">
                  <c:v>1.6740715117397704</c:v>
                </c:pt>
                <c:pt idx="576">
                  <c:v>1.7326238396366307</c:v>
                </c:pt>
                <c:pt idx="577">
                  <c:v>1.6433644990512022</c:v>
                </c:pt>
                <c:pt idx="578">
                  <c:v>1.3815320810764149</c:v>
                </c:pt>
                <c:pt idx="579">
                  <c:v>1.5336780358240378</c:v>
                </c:pt>
                <c:pt idx="580">
                  <c:v>2.0887547599845013</c:v>
                </c:pt>
                <c:pt idx="581">
                  <c:v>2.3765822708124205</c:v>
                </c:pt>
                <c:pt idx="582">
                  <c:v>2.4043328740642798</c:v>
                </c:pt>
                <c:pt idx="583">
                  <c:v>3.3135294073170058</c:v>
                </c:pt>
                <c:pt idx="584">
                  <c:v>3.6364950540030327</c:v>
                </c:pt>
                <c:pt idx="585">
                  <c:v>3.7229279105279045</c:v>
                </c:pt>
                <c:pt idx="586">
                  <c:v>3.7706927894316635</c:v>
                </c:pt>
                <c:pt idx="587">
                  <c:v>3.7977749448366938</c:v>
                </c:pt>
                <c:pt idx="588">
                  <c:v>3.7562947506612585</c:v>
                </c:pt>
                <c:pt idx="589">
                  <c:v>3.8267428395805974</c:v>
                </c:pt>
                <c:pt idx="590">
                  <c:v>4.0030673604260727</c:v>
                </c:pt>
                <c:pt idx="591">
                  <c:v>4.0997576432645531</c:v>
                </c:pt>
                <c:pt idx="592">
                  <c:v>4.0737309797592305</c:v>
                </c:pt>
                <c:pt idx="593">
                  <c:v>4.0869074771420628</c:v>
                </c:pt>
                <c:pt idx="594">
                  <c:v>4.1815684348870974</c:v>
                </c:pt>
                <c:pt idx="595">
                  <c:v>4.2233634248922822</c:v>
                </c:pt>
                <c:pt idx="596">
                  <c:v>4.2642325448099685</c:v>
                </c:pt>
                <c:pt idx="597">
                  <c:v>4.3605904251087955</c:v>
                </c:pt>
                <c:pt idx="598">
                  <c:v>4.3527697067271314</c:v>
                </c:pt>
                <c:pt idx="599">
                  <c:v>4.5493477116274814</c:v>
                </c:pt>
                <c:pt idx="600">
                  <c:v>4.7571314766621668</c:v>
                </c:pt>
                <c:pt idx="601">
                  <c:v>4.9032501689221926</c:v>
                </c:pt>
                <c:pt idx="602">
                  <c:v>4.9095102649694375</c:v>
                </c:pt>
                <c:pt idx="603">
                  <c:v>4.8807424188772472</c:v>
                </c:pt>
                <c:pt idx="604">
                  <c:v>4.8309834282998452</c:v>
                </c:pt>
                <c:pt idx="605">
                  <c:v>4.6353461681211883</c:v>
                </c:pt>
                <c:pt idx="606">
                  <c:v>4.1655475431699269</c:v>
                </c:pt>
                <c:pt idx="607">
                  <c:v>4.1508541366634013</c:v>
                </c:pt>
                <c:pt idx="608">
                  <c:v>4.1534256269949275</c:v>
                </c:pt>
                <c:pt idx="609">
                  <c:v>4.2018741319435833</c:v>
                </c:pt>
                <c:pt idx="610">
                  <c:v>4.1662560614598325</c:v>
                </c:pt>
                <c:pt idx="611">
                  <c:v>3.8282011608594075</c:v>
                </c:pt>
                <c:pt idx="612">
                  <c:v>3.336800013601227</c:v>
                </c:pt>
                <c:pt idx="613">
                  <c:v>2.4686064719738967</c:v>
                </c:pt>
                <c:pt idx="614">
                  <c:v>1.5855795808530786</c:v>
                </c:pt>
                <c:pt idx="615">
                  <c:v>1.9042082091981321</c:v>
                </c:pt>
                <c:pt idx="616">
                  <c:v>2.1270089799239429</c:v>
                </c:pt>
                <c:pt idx="617">
                  <c:v>1.8127805112242061</c:v>
                </c:pt>
                <c:pt idx="618">
                  <c:v>0.97611330142187569</c:v>
                </c:pt>
                <c:pt idx="619">
                  <c:v>0.21859432372166093</c:v>
                </c:pt>
                <c:pt idx="620">
                  <c:v>-0.28202818604397401</c:v>
                </c:pt>
                <c:pt idx="621">
                  <c:v>-0.56915385698916143</c:v>
                </c:pt>
                <c:pt idx="622">
                  <c:v>-0.68266856535514353</c:v>
                </c:pt>
                <c:pt idx="623">
                  <c:v>-0.82115307928887771</c:v>
                </c:pt>
                <c:pt idx="624">
                  <c:v>-0.68687049773254261</c:v>
                </c:pt>
                <c:pt idx="625">
                  <c:v>-0.56446227593930487</c:v>
                </c:pt>
                <c:pt idx="626">
                  <c:v>-0.70885247499339332</c:v>
                </c:pt>
                <c:pt idx="627">
                  <c:v>-0.92182429993954462</c:v>
                </c:pt>
                <c:pt idx="628">
                  <c:v>-1.1635364984392838</c:v>
                </c:pt>
                <c:pt idx="629">
                  <c:v>-1.2297601912479317</c:v>
                </c:pt>
                <c:pt idx="630">
                  <c:v>-1.1620444815605584</c:v>
                </c:pt>
                <c:pt idx="631">
                  <c:v>-1.072086488514046</c:v>
                </c:pt>
                <c:pt idx="632">
                  <c:v>-0.8993288442351286</c:v>
                </c:pt>
                <c:pt idx="633">
                  <c:v>-0.5956759368822877</c:v>
                </c:pt>
                <c:pt idx="634">
                  <c:v>-0.27689218735206206</c:v>
                </c:pt>
                <c:pt idx="635">
                  <c:v>-0.16972439432682093</c:v>
                </c:pt>
                <c:pt idx="636">
                  <c:v>-0.21962363145519276</c:v>
                </c:pt>
                <c:pt idx="637">
                  <c:v>-0.37100581927164544</c:v>
                </c:pt>
                <c:pt idx="638">
                  <c:v>-0.25088313055664457</c:v>
                </c:pt>
                <c:pt idx="639">
                  <c:v>-0.35461215100774324</c:v>
                </c:pt>
                <c:pt idx="640">
                  <c:v>-0.15472044188605627</c:v>
                </c:pt>
                <c:pt idx="641">
                  <c:v>3.0682964739730627</c:v>
                </c:pt>
                <c:pt idx="642">
                  <c:v>3.2237133304232088</c:v>
                </c:pt>
                <c:pt idx="643">
                  <c:v>3.2549758651642833</c:v>
                </c:pt>
                <c:pt idx="644">
                  <c:v>3.0181407252958787</c:v>
                </c:pt>
                <c:pt idx="645">
                  <c:v>3.1389783071440007</c:v>
                </c:pt>
                <c:pt idx="646">
                  <c:v>4.6812917881939953</c:v>
                </c:pt>
                <c:pt idx="647">
                  <c:v>4.4152064390960284</c:v>
                </c:pt>
                <c:pt idx="648">
                  <c:v>3.4590024190274797</c:v>
                </c:pt>
                <c:pt idx="649">
                  <c:v>2.5939459073949536</c:v>
                </c:pt>
                <c:pt idx="650">
                  <c:v>2.1634214772991989</c:v>
                </c:pt>
                <c:pt idx="651">
                  <c:v>1.7259005049816241</c:v>
                </c:pt>
                <c:pt idx="652">
                  <c:v>1.1890030123160642</c:v>
                </c:pt>
                <c:pt idx="653">
                  <c:v>0.57205023842659986</c:v>
                </c:pt>
                <c:pt idx="654">
                  <c:v>-1.4241021439959951</c:v>
                </c:pt>
                <c:pt idx="655">
                  <c:v>-1.3305226328695454</c:v>
                </c:pt>
                <c:pt idx="656">
                  <c:v>-1.3938210315476596</c:v>
                </c:pt>
                <c:pt idx="657">
                  <c:v>-1.7203078684238327</c:v>
                </c:pt>
                <c:pt idx="658">
                  <c:v>-2.0857714074716256</c:v>
                </c:pt>
                <c:pt idx="659">
                  <c:v>-2.2249274048917442</c:v>
                </c:pt>
                <c:pt idx="660">
                  <c:v>-2.3253044720621716</c:v>
                </c:pt>
                <c:pt idx="661">
                  <c:v>-1.5589848715073913</c:v>
                </c:pt>
                <c:pt idx="662">
                  <c:v>-1.0712753656046199</c:v>
                </c:pt>
                <c:pt idx="663">
                  <c:v>-0.58322465380732058</c:v>
                </c:pt>
                <c:pt idx="664">
                  <c:v>9.1790495742529551E-2</c:v>
                </c:pt>
                <c:pt idx="665">
                  <c:v>0.5969913571997848</c:v>
                </c:pt>
                <c:pt idx="666">
                  <c:v>0.68048905376539892</c:v>
                </c:pt>
                <c:pt idx="667">
                  <c:v>0.65656760634425382</c:v>
                </c:pt>
                <c:pt idx="668">
                  <c:v>0.59562258729015127</c:v>
                </c:pt>
                <c:pt idx="669">
                  <c:v>-0.19971560319039877</c:v>
                </c:pt>
                <c:pt idx="670">
                  <c:v>-1.1253744101626335</c:v>
                </c:pt>
                <c:pt idx="671">
                  <c:v>-2.1134647889163958</c:v>
                </c:pt>
                <c:pt idx="672">
                  <c:v>-2.6306162046914636</c:v>
                </c:pt>
                <c:pt idx="673">
                  <c:v>-2.8916689186270013</c:v>
                </c:pt>
                <c:pt idx="674">
                  <c:v>-3.3578202225614753</c:v>
                </c:pt>
                <c:pt idx="675">
                  <c:v>-3.8386483887664578</c:v>
                </c:pt>
                <c:pt idx="676">
                  <c:v>-3.2842891380328041</c:v>
                </c:pt>
                <c:pt idx="677">
                  <c:v>-1.4223059560262783</c:v>
                </c:pt>
                <c:pt idx="678">
                  <c:v>-0.40454235166033925</c:v>
                </c:pt>
                <c:pt idx="679">
                  <c:v>-6.5547920594113421E-2</c:v>
                </c:pt>
                <c:pt idx="680">
                  <c:v>0.11301720586313024</c:v>
                </c:pt>
                <c:pt idx="681">
                  <c:v>-8.0798366972885824E-2</c:v>
                </c:pt>
                <c:pt idx="682">
                  <c:v>-0.43553623229406985</c:v>
                </c:pt>
                <c:pt idx="683">
                  <c:v>-0.14831311731668961</c:v>
                </c:pt>
                <c:pt idx="684">
                  <c:v>0.1106657994048561</c:v>
                </c:pt>
                <c:pt idx="685">
                  <c:v>0.25914682642583375</c:v>
                </c:pt>
                <c:pt idx="686">
                  <c:v>0.68550969815130713</c:v>
                </c:pt>
                <c:pt idx="687">
                  <c:v>0.80796436523091486</c:v>
                </c:pt>
                <c:pt idx="688">
                  <c:v>0.65724455398201165</c:v>
                </c:pt>
                <c:pt idx="689">
                  <c:v>0.44050049144816228</c:v>
                </c:pt>
                <c:pt idx="690">
                  <c:v>0.32376618368942989</c:v>
                </c:pt>
                <c:pt idx="691">
                  <c:v>0.43601594102112534</c:v>
                </c:pt>
                <c:pt idx="692">
                  <c:v>0.70558984718320561</c:v>
                </c:pt>
                <c:pt idx="693">
                  <c:v>0.89711715486528376</c:v>
                </c:pt>
                <c:pt idx="694">
                  <c:v>0.96271672016578691</c:v>
                </c:pt>
                <c:pt idx="695">
                  <c:v>1.0604688697471971</c:v>
                </c:pt>
                <c:pt idx="696">
                  <c:v>1.1658022257433629</c:v>
                </c:pt>
                <c:pt idx="697">
                  <c:v>1.1964743285761585</c:v>
                </c:pt>
                <c:pt idx="698">
                  <c:v>1.1036113801846292</c:v>
                </c:pt>
                <c:pt idx="699">
                  <c:v>-1.3847292908524871</c:v>
                </c:pt>
                <c:pt idx="700">
                  <c:v>-2.619668473925806</c:v>
                </c:pt>
                <c:pt idx="701">
                  <c:v>-3.6519870596310842</c:v>
                </c:pt>
                <c:pt idx="702">
                  <c:v>-4.8199568450203385</c:v>
                </c:pt>
                <c:pt idx="703">
                  <c:v>-6.2936059789982295</c:v>
                </c:pt>
                <c:pt idx="704">
                  <c:v>-7.4117492308283293</c:v>
                </c:pt>
                <c:pt idx="705">
                  <c:v>-8.3204601376310592</c:v>
                </c:pt>
                <c:pt idx="706">
                  <c:v>-8.7383081919732177</c:v>
                </c:pt>
                <c:pt idx="707">
                  <c:v>-10.867007668324227</c:v>
                </c:pt>
                <c:pt idx="708">
                  <c:v>-11.209558750238912</c:v>
                </c:pt>
                <c:pt idx="709">
                  <c:v>-11.278488514193286</c:v>
                </c:pt>
                <c:pt idx="710">
                  <c:v>-11.274113687909349</c:v>
                </c:pt>
                <c:pt idx="711">
                  <c:v>-10.801692739892317</c:v>
                </c:pt>
                <c:pt idx="712">
                  <c:v>-9.9913542444817693</c:v>
                </c:pt>
                <c:pt idx="713">
                  <c:v>-9.5117102433513985</c:v>
                </c:pt>
                <c:pt idx="714">
                  <c:v>-9.2208792327269524</c:v>
                </c:pt>
                <c:pt idx="715">
                  <c:v>-9.0476301563372203</c:v>
                </c:pt>
                <c:pt idx="716">
                  <c:v>-8.8968588909965529</c:v>
                </c:pt>
                <c:pt idx="717">
                  <c:v>-8.7094704123330331</c:v>
                </c:pt>
                <c:pt idx="718">
                  <c:v>-8.4254283061795974</c:v>
                </c:pt>
                <c:pt idx="719">
                  <c:v>-8.148376633023231</c:v>
                </c:pt>
                <c:pt idx="720">
                  <c:v>-7.9248946647641816</c:v>
                </c:pt>
                <c:pt idx="721">
                  <c:v>-7.738798951183079</c:v>
                </c:pt>
                <c:pt idx="722">
                  <c:v>-7.6192236641845525</c:v>
                </c:pt>
                <c:pt idx="723">
                  <c:v>-7.9269189051612017</c:v>
                </c:pt>
                <c:pt idx="724">
                  <c:v>-8.0617931328816201</c:v>
                </c:pt>
                <c:pt idx="725">
                  <c:v>-7.9678869869308775</c:v>
                </c:pt>
                <c:pt idx="726">
                  <c:v>-7.7425886436985465</c:v>
                </c:pt>
                <c:pt idx="727">
                  <c:v>-7.3322834708207978</c:v>
                </c:pt>
                <c:pt idx="728">
                  <c:v>-6.7403991607870823</c:v>
                </c:pt>
                <c:pt idx="729">
                  <c:v>-6.1584874581784836</c:v>
                </c:pt>
                <c:pt idx="730">
                  <c:v>-5.545942205360447</c:v>
                </c:pt>
                <c:pt idx="731">
                  <c:v>-4.5218773720302146</c:v>
                </c:pt>
                <c:pt idx="732">
                  <c:v>-4.0374920433054768</c:v>
                </c:pt>
                <c:pt idx="733">
                  <c:v>-3.674221753891179</c:v>
                </c:pt>
                <c:pt idx="734">
                  <c:v>-3.4308176416430172</c:v>
                </c:pt>
                <c:pt idx="735">
                  <c:v>-3.3335076329738769</c:v>
                </c:pt>
                <c:pt idx="736">
                  <c:v>-3.5794037017952287</c:v>
                </c:pt>
                <c:pt idx="737">
                  <c:v>-4.0589895324811636</c:v>
                </c:pt>
                <c:pt idx="738">
                  <c:v>-4.251294419254771</c:v>
                </c:pt>
                <c:pt idx="739">
                  <c:v>-3.4781551024866957</c:v>
                </c:pt>
                <c:pt idx="740">
                  <c:v>-4.9632349374955478</c:v>
                </c:pt>
                <c:pt idx="741">
                  <c:v>-5.7668209608538223</c:v>
                </c:pt>
                <c:pt idx="742">
                  <c:v>-6.8125649663916681</c:v>
                </c:pt>
                <c:pt idx="743">
                  <c:v>-7.6421197484292716</c:v>
                </c:pt>
                <c:pt idx="744">
                  <c:v>-8.2521529335616179</c:v>
                </c:pt>
                <c:pt idx="745">
                  <c:v>-8.8808872904778866</c:v>
                </c:pt>
                <c:pt idx="746">
                  <c:v>-9.2935433385769848</c:v>
                </c:pt>
                <c:pt idx="747">
                  <c:v>-9.6899560964104001</c:v>
                </c:pt>
                <c:pt idx="748">
                  <c:v>-11.209806476219782</c:v>
                </c:pt>
                <c:pt idx="749">
                  <c:v>-11.545036129545666</c:v>
                </c:pt>
                <c:pt idx="750">
                  <c:v>-11.372211089323727</c:v>
                </c:pt>
                <c:pt idx="751">
                  <c:v>-10.970299924265436</c:v>
                </c:pt>
                <c:pt idx="752">
                  <c:v>-10.599556227438484</c:v>
                </c:pt>
                <c:pt idx="753">
                  <c:v>-10.088875704423948</c:v>
                </c:pt>
                <c:pt idx="754">
                  <c:v>-9.6474235408385862</c:v>
                </c:pt>
                <c:pt idx="755">
                  <c:v>-9.2763309203590829</c:v>
                </c:pt>
                <c:pt idx="756">
                  <c:v>-7.6115515403628375</c:v>
                </c:pt>
                <c:pt idx="757">
                  <c:v>-7.4138960351754406</c:v>
                </c:pt>
                <c:pt idx="758">
                  <c:v>-7.1441280757499541</c:v>
                </c:pt>
                <c:pt idx="759">
                  <c:v>-6.7946091579736114</c:v>
                </c:pt>
                <c:pt idx="760">
                  <c:v>-6.5095650251234503</c:v>
                </c:pt>
                <c:pt idx="761">
                  <c:v>-5.9862605954890862</c:v>
                </c:pt>
                <c:pt idx="762">
                  <c:v>-5.4446609729258881</c:v>
                </c:pt>
                <c:pt idx="763">
                  <c:v>-5.0323878707662644</c:v>
                </c:pt>
                <c:pt idx="764">
                  <c:v>-4.3823569460723775</c:v>
                </c:pt>
                <c:pt idx="765">
                  <c:v>-4.2463891291748528</c:v>
                </c:pt>
                <c:pt idx="766">
                  <c:v>-4.1826082155773321</c:v>
                </c:pt>
                <c:pt idx="767">
                  <c:v>-4.0694480699202558</c:v>
                </c:pt>
                <c:pt idx="768">
                  <c:v>-4.0186568100862896</c:v>
                </c:pt>
                <c:pt idx="769">
                  <c:v>-3.8025128935075387</c:v>
                </c:pt>
                <c:pt idx="770">
                  <c:v>-3.3865841223221622</c:v>
                </c:pt>
                <c:pt idx="771">
                  <c:v>-3.0539942837496454</c:v>
                </c:pt>
                <c:pt idx="772">
                  <c:v>-3.0344097028875012</c:v>
                </c:pt>
                <c:pt idx="773">
                  <c:v>-2.9526772307674349</c:v>
                </c:pt>
                <c:pt idx="774">
                  <c:v>-2.8631319329287392</c:v>
                </c:pt>
                <c:pt idx="775">
                  <c:v>-2.9208298800514432</c:v>
                </c:pt>
                <c:pt idx="776">
                  <c:v>-3.0897993496347032</c:v>
                </c:pt>
                <c:pt idx="777">
                  <c:v>-3.5200183943835657</c:v>
                </c:pt>
                <c:pt idx="778">
                  <c:v>-4.1309686462484265</c:v>
                </c:pt>
                <c:pt idx="779">
                  <c:v>-5.6432705796493465</c:v>
                </c:pt>
                <c:pt idx="780">
                  <c:v>-6.1137494914419523</c:v>
                </c:pt>
                <c:pt idx="781">
                  <c:v>-6.6936032580535851</c:v>
                </c:pt>
                <c:pt idx="782">
                  <c:v>-7.2339449115536514</c:v>
                </c:pt>
                <c:pt idx="783">
                  <c:v>-7.4410680455135907</c:v>
                </c:pt>
                <c:pt idx="784">
                  <c:v>-7.4871004089888373</c:v>
                </c:pt>
                <c:pt idx="785">
                  <c:v>-7.3211848687654637</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-7.9317904996412389</c:v>
                </c:pt>
                <c:pt idx="796">
                  <c:v>-7.1730359407201547</c:v>
                </c:pt>
                <c:pt idx="797">
                  <c:v>-6.8569815347822765</c:v>
                </c:pt>
                <c:pt idx="798">
                  <c:v>-6.4921440964083956</c:v>
                </c:pt>
                <c:pt idx="799">
                  <c:v>-6.07622344555904</c:v>
                </c:pt>
                <c:pt idx="800">
                  <c:v>-5.5399155500007886</c:v>
                </c:pt>
                <c:pt idx="801">
                  <c:v>-4.9098054032581846</c:v>
                </c:pt>
                <c:pt idx="802">
                  <c:v>-4.2033100636057075</c:v>
                </c:pt>
                <c:pt idx="803">
                  <c:v>-3.4477211455829537</c:v>
                </c:pt>
                <c:pt idx="804">
                  <c:v>-2.5281365017305482</c:v>
                </c:pt>
                <c:pt idx="805">
                  <c:v>-1.9907836631202989</c:v>
                </c:pt>
                <c:pt idx="806">
                  <c:v>-2.0008853611207638</c:v>
                </c:pt>
                <c:pt idx="807">
                  <c:v>-2.1095116272067602</c:v>
                </c:pt>
                <c:pt idx="808">
                  <c:v>-2.1943053901128593</c:v>
                </c:pt>
                <c:pt idx="809">
                  <c:v>-1.83605984319793</c:v>
                </c:pt>
                <c:pt idx="810">
                  <c:v>-0.73514217667268256</c:v>
                </c:pt>
                <c:pt idx="811">
                  <c:v>-0.48211630104980052</c:v>
                </c:pt>
                <c:pt idx="812">
                  <c:v>-1.1764498058660724</c:v>
                </c:pt>
                <c:pt idx="813">
                  <c:v>-1.7854267401887538</c:v>
                </c:pt>
                <c:pt idx="814">
                  <c:v>-2.3492275890850887</c:v>
                </c:pt>
                <c:pt idx="815">
                  <c:v>-1.5718385286154586</c:v>
                </c:pt>
                <c:pt idx="816">
                  <c:v>-1.0665000009009304</c:v>
                </c:pt>
                <c:pt idx="817">
                  <c:v>-1.2977485013741579</c:v>
                </c:pt>
                <c:pt idx="818">
                  <c:v>-1.3430405482343986</c:v>
                </c:pt>
                <c:pt idx="819">
                  <c:v>-1.0009224439877329</c:v>
                </c:pt>
                <c:pt idx="820">
                  <c:v>-0.80837698277336756</c:v>
                </c:pt>
                <c:pt idx="821">
                  <c:v>-0.54080523273008074</c:v>
                </c:pt>
                <c:pt idx="822">
                  <c:v>-3.9699752699121411E-2</c:v>
                </c:pt>
                <c:pt idx="823">
                  <c:v>0.43080617628622586</c:v>
                </c:pt>
                <c:pt idx="824">
                  <c:v>0.62446207447763358</c:v>
                </c:pt>
                <c:pt idx="825">
                  <c:v>0.84107378312353465</c:v>
                </c:pt>
                <c:pt idx="826">
                  <c:v>1.4325165593729279</c:v>
                </c:pt>
                <c:pt idx="827">
                  <c:v>1.977689509236898</c:v>
                </c:pt>
                <c:pt idx="828">
                  <c:v>2.7928619619391948</c:v>
                </c:pt>
                <c:pt idx="829">
                  <c:v>3.6640337696086251</c:v>
                </c:pt>
                <c:pt idx="830">
                  <c:v>4.6161144803661776</c:v>
                </c:pt>
                <c:pt idx="831">
                  <c:v>5.1977041775008646</c:v>
                </c:pt>
                <c:pt idx="832">
                  <c:v>5.5865268117281488</c:v>
                </c:pt>
                <c:pt idx="833">
                  <c:v>5.9436121371760464</c:v>
                </c:pt>
                <c:pt idx="834">
                  <c:v>6.2229483568278354</c:v>
                </c:pt>
                <c:pt idx="835">
                  <c:v>6.4057236118894139</c:v>
                </c:pt>
                <c:pt idx="836">
                  <c:v>6.4882386719063874</c:v>
                </c:pt>
                <c:pt idx="837">
                  <c:v>6.5608593681097087</c:v>
                </c:pt>
                <c:pt idx="838">
                  <c:v>6.8604332864902347</c:v>
                </c:pt>
                <c:pt idx="839">
                  <c:v>6.8854697243478791</c:v>
                </c:pt>
                <c:pt idx="840">
                  <c:v>6.5152938101187354</c:v>
                </c:pt>
                <c:pt idx="841">
                  <c:v>6.2081638811323883</c:v>
                </c:pt>
                <c:pt idx="842">
                  <c:v>5.8842180264094655</c:v>
                </c:pt>
                <c:pt idx="843">
                  <c:v>5.8527496753013821</c:v>
                </c:pt>
                <c:pt idx="844">
                  <c:v>5.8603648808799917</c:v>
                </c:pt>
                <c:pt idx="845">
                  <c:v>5.9674255158262843</c:v>
                </c:pt>
                <c:pt idx="846">
                  <c:v>6.0843082663629744</c:v>
                </c:pt>
                <c:pt idx="847">
                  <c:v>5.981226444281277</c:v>
                </c:pt>
                <c:pt idx="848">
                  <c:v>5.6656984182553876</c:v>
                </c:pt>
                <c:pt idx="849">
                  <c:v>4.9724612346918438</c:v>
                </c:pt>
                <c:pt idx="850">
                  <c:v>2.4243055614532381</c:v>
                </c:pt>
                <c:pt idx="851">
                  <c:v>1.5858807163044852</c:v>
                </c:pt>
                <c:pt idx="852">
                  <c:v>-0.20916008521069784</c:v>
                </c:pt>
                <c:pt idx="853">
                  <c:v>-2.1337373975009282</c:v>
                </c:pt>
                <c:pt idx="854">
                  <c:v>-3.733501269261684</c:v>
                </c:pt>
                <c:pt idx="855">
                  <c:v>-4.9226681672851313</c:v>
                </c:pt>
                <c:pt idx="856">
                  <c:v>-5.4928426451509722</c:v>
                </c:pt>
                <c:pt idx="857">
                  <c:v>-6.5781487759633412</c:v>
                </c:pt>
                <c:pt idx="858">
                  <c:v>-7.7964852869841694</c:v>
                </c:pt>
                <c:pt idx="859">
                  <c:v>-8.4205935188301346</c:v>
                </c:pt>
                <c:pt idx="860">
                  <c:v>-8.3879202464614906</c:v>
                </c:pt>
                <c:pt idx="861">
                  <c:v>-8.2937247281628999</c:v>
                </c:pt>
                <c:pt idx="862">
                  <c:v>-8.5775463709881343</c:v>
                </c:pt>
                <c:pt idx="863">
                  <c:v>-8.8430913762317509</c:v>
                </c:pt>
                <c:pt idx="864">
                  <c:v>-8.9722977232514189</c:v>
                </c:pt>
                <c:pt idx="865">
                  <c:v>-9.0497715344785039</c:v>
                </c:pt>
                <c:pt idx="866">
                  <c:v>-8.9860733041154219</c:v>
                </c:pt>
                <c:pt idx="867">
                  <c:v>-8.9158895055715206</c:v>
                </c:pt>
                <c:pt idx="868">
                  <c:v>-8.6091712093191433</c:v>
                </c:pt>
                <c:pt idx="869">
                  <c:v>-8.4344648741245205</c:v>
                </c:pt>
                <c:pt idx="870">
                  <c:v>-8.2249596737460529</c:v>
                </c:pt>
                <c:pt idx="871">
                  <c:v>-8.1121048375449121</c:v>
                </c:pt>
                <c:pt idx="872">
                  <c:v>-8.0220975912453412</c:v>
                </c:pt>
                <c:pt idx="873">
                  <c:v>-7.9244094936601446</c:v>
                </c:pt>
                <c:pt idx="874">
                  <c:v>-7.6666601627711994</c:v>
                </c:pt>
                <c:pt idx="875">
                  <c:v>-6.024888730340086</c:v>
                </c:pt>
                <c:pt idx="876">
                  <c:v>-5.516671050217397</c:v>
                </c:pt>
                <c:pt idx="877">
                  <c:v>-5.1189723574907386</c:v>
                </c:pt>
                <c:pt idx="878">
                  <c:v>-4.6364108410563931</c:v>
                </c:pt>
                <c:pt idx="879">
                  <c:v>-3.9682914504925617</c:v>
                </c:pt>
                <c:pt idx="880">
                  <c:v>-3.1257877681534803</c:v>
                </c:pt>
                <c:pt idx="881">
                  <c:v>-2.4250050469408109</c:v>
                </c:pt>
                <c:pt idx="882">
                  <c:v>-2.0238234130833908</c:v>
                </c:pt>
                <c:pt idx="883">
                  <c:v>-3.9859819440068662</c:v>
                </c:pt>
                <c:pt idx="884">
                  <c:v>-4.1071661959008594</c:v>
                </c:pt>
                <c:pt idx="885">
                  <c:v>-4.4788245647438814</c:v>
                </c:pt>
                <c:pt idx="886">
                  <c:v>-4.9208533101316814</c:v>
                </c:pt>
                <c:pt idx="887">
                  <c:v>-5.1463439611346136</c:v>
                </c:pt>
                <c:pt idx="888">
                  <c:v>-5.3710280426875894</c:v>
                </c:pt>
                <c:pt idx="889">
                  <c:v>-4.9077986936800331</c:v>
                </c:pt>
                <c:pt idx="890">
                  <c:v>-4.9417620370009034</c:v>
                </c:pt>
                <c:pt idx="891">
                  <c:v>-5.2032166696235862</c:v>
                </c:pt>
                <c:pt idx="892">
                  <c:v>-5.4222142392375501</c:v>
                </c:pt>
                <c:pt idx="893">
                  <c:v>-5.3605236670900416</c:v>
                </c:pt>
                <c:pt idx="894">
                  <c:v>-5.4089909930044309</c:v>
                </c:pt>
                <c:pt idx="895">
                  <c:v>-5.4818322284269385</c:v>
                </c:pt>
                <c:pt idx="896">
                  <c:v>-5.4499599854659522</c:v>
                </c:pt>
                <c:pt idx="897">
                  <c:v>-5.5134371833183806</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144667008"/>
        <c:axId val="144668544"/>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1446670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668544"/>
        <c:crosses val="autoZero"/>
        <c:auto val="1"/>
        <c:lblAlgn val="ctr"/>
        <c:lblOffset val="100"/>
        <c:noMultiLvlLbl val="0"/>
      </c:catAx>
      <c:valAx>
        <c:axId val="144668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6670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6.5726266686360155</c:v>
                </c:pt>
                <c:pt idx="1">
                  <c:v>6.5735468168713975</c:v>
                </c:pt>
                <c:pt idx="2">
                  <c:v>6.5741673174773965</c:v>
                </c:pt>
                <c:pt idx="3">
                  <c:v>6.5750615268713091</c:v>
                </c:pt>
                <c:pt idx="4">
                  <c:v>6.5757296268713299</c:v>
                </c:pt>
                <c:pt idx="5">
                  <c:v>6.5764197568713172</c:v>
                </c:pt>
                <c:pt idx="6">
                  <c:v>6.5770385868711969</c:v>
                </c:pt>
                <c:pt idx="7">
                  <c:v>6.5775478932350779</c:v>
                </c:pt>
                <c:pt idx="8">
                  <c:v>6.5779875668713217</c:v>
                </c:pt>
                <c:pt idx="9">
                  <c:v>6.5738305468713625</c:v>
                </c:pt>
                <c:pt idx="10">
                  <c:v>6.5800459168713274</c:v>
                </c:pt>
                <c:pt idx="11">
                  <c:v>6.5436317668712718</c:v>
                </c:pt>
                <c:pt idx="12">
                  <c:v>6.3545929134369246</c:v>
                </c:pt>
                <c:pt idx="13">
                  <c:v>5.7072684668713771</c:v>
                </c:pt>
                <c:pt idx="14">
                  <c:v>4.934386536871477</c:v>
                </c:pt>
                <c:pt idx="15">
                  <c:v>4.9310599268712991</c:v>
                </c:pt>
                <c:pt idx="16">
                  <c:v>6.0674740731980634</c:v>
                </c:pt>
                <c:pt idx="17">
                  <c:v>6.5584435295986481</c:v>
                </c:pt>
                <c:pt idx="18">
                  <c:v>6.0067104235380526</c:v>
                </c:pt>
                <c:pt idx="19">
                  <c:v>5.7913769368713588</c:v>
                </c:pt>
                <c:pt idx="20">
                  <c:v>5.3198098068714446</c:v>
                </c:pt>
                <c:pt idx="21">
                  <c:v>5.0996313268713322</c:v>
                </c:pt>
                <c:pt idx="22">
                  <c:v>5.6261942160550245</c:v>
                </c:pt>
                <c:pt idx="23">
                  <c:v>6.2968080144471124</c:v>
                </c:pt>
                <c:pt idx="24">
                  <c:v>6.5778612568713575</c:v>
                </c:pt>
                <c:pt idx="25">
                  <c:v>7.3253186706644788</c:v>
                </c:pt>
                <c:pt idx="26">
                  <c:v>7.6913512871744985</c:v>
                </c:pt>
                <c:pt idx="27">
                  <c:v>8.5551166068713229</c:v>
                </c:pt>
                <c:pt idx="28">
                  <c:v>9.3277659711570937</c:v>
                </c:pt>
                <c:pt idx="29">
                  <c:v>9.8476444568713788</c:v>
                </c:pt>
                <c:pt idx="30">
                  <c:v>9.9084676368714213</c:v>
                </c:pt>
                <c:pt idx="31">
                  <c:v>9.4166241868713456</c:v>
                </c:pt>
                <c:pt idx="32">
                  <c:v>8.96702697115707</c:v>
                </c:pt>
                <c:pt idx="33">
                  <c:v>6.9004320437565525</c:v>
                </c:pt>
                <c:pt idx="34">
                  <c:v>6.4333060368713184</c:v>
                </c:pt>
                <c:pt idx="35">
                  <c:v>6.2182041368713783</c:v>
                </c:pt>
                <c:pt idx="36">
                  <c:v>5.9659738968713611</c:v>
                </c:pt>
                <c:pt idx="37">
                  <c:v>5.9373703368712398</c:v>
                </c:pt>
                <c:pt idx="38">
                  <c:v>5.9552854405448414</c:v>
                </c:pt>
                <c:pt idx="39">
                  <c:v>5.9778257268713872</c:v>
                </c:pt>
                <c:pt idx="40">
                  <c:v>5.9695761868714925</c:v>
                </c:pt>
                <c:pt idx="41">
                  <c:v>5.9470920902046895</c:v>
                </c:pt>
                <c:pt idx="42">
                  <c:v>4.779472397496292</c:v>
                </c:pt>
                <c:pt idx="43">
                  <c:v>4.1995213968712477</c:v>
                </c:pt>
                <c:pt idx="44">
                  <c:v>3.6140687468713586</c:v>
                </c:pt>
                <c:pt idx="45">
                  <c:v>3.3220174568714782</c:v>
                </c:pt>
                <c:pt idx="46">
                  <c:v>3.0089072868714246</c:v>
                </c:pt>
                <c:pt idx="47">
                  <c:v>2.145565186871508</c:v>
                </c:pt>
                <c:pt idx="48">
                  <c:v>0.86167119687141391</c:v>
                </c:pt>
                <c:pt idx="49">
                  <c:v>0.20844429687139232</c:v>
                </c:pt>
                <c:pt idx="50">
                  <c:v>0.27559061584570088</c:v>
                </c:pt>
                <c:pt idx="51">
                  <c:v>1.3955258997284972</c:v>
                </c:pt>
                <c:pt idx="52">
                  <c:v>1.929708866871567</c:v>
                </c:pt>
                <c:pt idx="53">
                  <c:v>2.6280083477804812</c:v>
                </c:pt>
                <c:pt idx="54">
                  <c:v>2.3688104527478089</c:v>
                </c:pt>
                <c:pt idx="55">
                  <c:v>1.459630446871401</c:v>
                </c:pt>
                <c:pt idx="56">
                  <c:v>0.9881045368714183</c:v>
                </c:pt>
                <c:pt idx="57">
                  <c:v>1.4098651868712153</c:v>
                </c:pt>
                <c:pt idx="58">
                  <c:v>2.172147134422417</c:v>
                </c:pt>
                <c:pt idx="59">
                  <c:v>2.5172012568713651</c:v>
                </c:pt>
                <c:pt idx="60">
                  <c:v>6.1286426598563946</c:v>
                </c:pt>
                <c:pt idx="61">
                  <c:v>7.7591170168713575</c:v>
                </c:pt>
                <c:pt idx="62">
                  <c:v>9.1947502968713621</c:v>
                </c:pt>
                <c:pt idx="63">
                  <c:v>10.986504450748976</c:v>
                </c:pt>
                <c:pt idx="64">
                  <c:v>12.127788450748952</c:v>
                </c:pt>
                <c:pt idx="65">
                  <c:v>12.482512296871336</c:v>
                </c:pt>
                <c:pt idx="66">
                  <c:v>12.116626856871274</c:v>
                </c:pt>
                <c:pt idx="67">
                  <c:v>11.085030656871472</c:v>
                </c:pt>
                <c:pt idx="68">
                  <c:v>9.9372370936060292</c:v>
                </c:pt>
                <c:pt idx="69">
                  <c:v>5.336817738352849</c:v>
                </c:pt>
                <c:pt idx="70">
                  <c:v>4.6775914860380396</c:v>
                </c:pt>
                <c:pt idx="71">
                  <c:v>3.648067396871344</c:v>
                </c:pt>
                <c:pt idx="72">
                  <c:v>2.5549086168713182</c:v>
                </c:pt>
                <c:pt idx="73">
                  <c:v>0.57965175687140058</c:v>
                </c:pt>
                <c:pt idx="74">
                  <c:v>-1.0412377531285979</c:v>
                </c:pt>
                <c:pt idx="75">
                  <c:v>-2.6031128731286799</c:v>
                </c:pt>
                <c:pt idx="76">
                  <c:v>-3.6785221231286127</c:v>
                </c:pt>
                <c:pt idx="77">
                  <c:v>-4.4537877957602134</c:v>
                </c:pt>
                <c:pt idx="78">
                  <c:v>-7.1618337885832943</c:v>
                </c:pt>
                <c:pt idx="79">
                  <c:v>-7.7285574132316839</c:v>
                </c:pt>
                <c:pt idx="80">
                  <c:v>-8.1920787831284496</c:v>
                </c:pt>
                <c:pt idx="81">
                  <c:v>-8.0968836931286479</c:v>
                </c:pt>
                <c:pt idx="82">
                  <c:v>-7.726891463128581</c:v>
                </c:pt>
                <c:pt idx="83">
                  <c:v>-7.3252684338502414</c:v>
                </c:pt>
                <c:pt idx="84">
                  <c:v>-6.8779152131286265</c:v>
                </c:pt>
                <c:pt idx="85">
                  <c:v>-6.5066877431287509</c:v>
                </c:pt>
                <c:pt idx="86">
                  <c:v>-5.4164668794922761</c:v>
                </c:pt>
                <c:pt idx="87">
                  <c:v>-4.692760096663946</c:v>
                </c:pt>
                <c:pt idx="88">
                  <c:v>-3.6322744531286126</c:v>
                </c:pt>
                <c:pt idx="89">
                  <c:v>-2.4226185531284727</c:v>
                </c:pt>
                <c:pt idx="90">
                  <c:v>-1.2368006731286838</c:v>
                </c:pt>
                <c:pt idx="91">
                  <c:v>-0.22056305163923184</c:v>
                </c:pt>
                <c:pt idx="92">
                  <c:v>1.0105816568714658</c:v>
                </c:pt>
                <c:pt idx="93">
                  <c:v>1.9744089268713947</c:v>
                </c:pt>
                <c:pt idx="94">
                  <c:v>2.6988840068713595</c:v>
                </c:pt>
                <c:pt idx="95">
                  <c:v>5.7386088182747983</c:v>
                </c:pt>
                <c:pt idx="96">
                  <c:v>6.9286717368713404</c:v>
                </c:pt>
                <c:pt idx="97">
                  <c:v>8.8234825568713884</c:v>
                </c:pt>
                <c:pt idx="98">
                  <c:v>10.554835756871455</c:v>
                </c:pt>
                <c:pt idx="99">
                  <c:v>11.87760368687127</c:v>
                </c:pt>
                <c:pt idx="100">
                  <c:v>12.874694496454754</c:v>
                </c:pt>
                <c:pt idx="101">
                  <c:v>13.975582486871362</c:v>
                </c:pt>
                <c:pt idx="102">
                  <c:v>14.343892166871369</c:v>
                </c:pt>
                <c:pt idx="103">
                  <c:v>14.342291256871366</c:v>
                </c:pt>
                <c:pt idx="104">
                  <c:v>14.126567496307828</c:v>
                </c:pt>
                <c:pt idx="105">
                  <c:v>14.517319396871418</c:v>
                </c:pt>
                <c:pt idx="106">
                  <c:v>15.378141819371464</c:v>
                </c:pt>
                <c:pt idx="107">
                  <c:v>16.634922056871375</c:v>
                </c:pt>
                <c:pt idx="108">
                  <c:v>17.124096456871257</c:v>
                </c:pt>
                <c:pt idx="109">
                  <c:v>16.803514556871427</c:v>
                </c:pt>
                <c:pt idx="110">
                  <c:v>15.920920751716698</c:v>
                </c:pt>
                <c:pt idx="111">
                  <c:v>14.285061996871399</c:v>
                </c:pt>
                <c:pt idx="112">
                  <c:v>12.925627958999005</c:v>
                </c:pt>
                <c:pt idx="113">
                  <c:v>6.060628590204681</c:v>
                </c:pt>
                <c:pt idx="114">
                  <c:v>4.9570266968714378</c:v>
                </c:pt>
                <c:pt idx="115">
                  <c:v>2.5061233368713411</c:v>
                </c:pt>
                <c:pt idx="116">
                  <c:v>0.26087337687144496</c:v>
                </c:pt>
                <c:pt idx="117">
                  <c:v>-1.462516643128609</c:v>
                </c:pt>
                <c:pt idx="118">
                  <c:v>-3.4918725331287188</c:v>
                </c:pt>
                <c:pt idx="119">
                  <c:v>-4.7761781370680874</c:v>
                </c:pt>
                <c:pt idx="120">
                  <c:v>-6.1447968368786645</c:v>
                </c:pt>
                <c:pt idx="121">
                  <c:v>-6.6943027431286453</c:v>
                </c:pt>
                <c:pt idx="122">
                  <c:v>-8.6960793106962626</c:v>
                </c:pt>
                <c:pt idx="123">
                  <c:v>-9.3958936831286728</c:v>
                </c:pt>
                <c:pt idx="124">
                  <c:v>-10.119053483128695</c:v>
                </c:pt>
                <c:pt idx="125">
                  <c:v>-10.870856363128782</c:v>
                </c:pt>
                <c:pt idx="126">
                  <c:v>-11.438303103128675</c:v>
                </c:pt>
                <c:pt idx="127">
                  <c:v>-11.546271543128583</c:v>
                </c:pt>
                <c:pt idx="128">
                  <c:v>-11.218630083128673</c:v>
                </c:pt>
                <c:pt idx="129">
                  <c:v>-10.573791043128523</c:v>
                </c:pt>
                <c:pt idx="130">
                  <c:v>-10.027705881590265</c:v>
                </c:pt>
                <c:pt idx="131">
                  <c:v>-8.120608743128642</c:v>
                </c:pt>
                <c:pt idx="132">
                  <c:v>-7.9857740831287334</c:v>
                </c:pt>
                <c:pt idx="133">
                  <c:v>-7.2583630259569336</c:v>
                </c:pt>
                <c:pt idx="134">
                  <c:v>-5.8902307231286954</c:v>
                </c:pt>
                <c:pt idx="135">
                  <c:v>-4.3918509231286995</c:v>
                </c:pt>
                <c:pt idx="136">
                  <c:v>-2.7662350231286399</c:v>
                </c:pt>
                <c:pt idx="137">
                  <c:v>-0.84229532312862465</c:v>
                </c:pt>
                <c:pt idx="138">
                  <c:v>0.94022530687129802</c:v>
                </c:pt>
                <c:pt idx="139">
                  <c:v>2.5176070568713196</c:v>
                </c:pt>
                <c:pt idx="140">
                  <c:v>8.2252018461571019</c:v>
                </c:pt>
                <c:pt idx="141">
                  <c:v>9.7336434668714613</c:v>
                </c:pt>
                <c:pt idx="142">
                  <c:v>11.379821126871418</c:v>
                </c:pt>
                <c:pt idx="143">
                  <c:v>12.41813809687136</c:v>
                </c:pt>
                <c:pt idx="144">
                  <c:v>13.0876882268713</c:v>
                </c:pt>
                <c:pt idx="145">
                  <c:v>13.882624126871352</c:v>
                </c:pt>
                <c:pt idx="146">
                  <c:v>14.80769260687142</c:v>
                </c:pt>
                <c:pt idx="147">
                  <c:v>15.715301646871398</c:v>
                </c:pt>
                <c:pt idx="148">
                  <c:v>16.173291256871352</c:v>
                </c:pt>
                <c:pt idx="149">
                  <c:v>16.765803865566987</c:v>
                </c:pt>
                <c:pt idx="150">
                  <c:v>16.448631196871304</c:v>
                </c:pt>
                <c:pt idx="151">
                  <c:v>15.831281956871418</c:v>
                </c:pt>
                <c:pt idx="152">
                  <c:v>14.48976654687131</c:v>
                </c:pt>
                <c:pt idx="153">
                  <c:v>12.186750906871282</c:v>
                </c:pt>
                <c:pt idx="154">
                  <c:v>10.135243296871423</c:v>
                </c:pt>
                <c:pt idx="155">
                  <c:v>6.7914666414868083</c:v>
                </c:pt>
                <c:pt idx="156">
                  <c:v>0.92619488187133858</c:v>
                </c:pt>
                <c:pt idx="157">
                  <c:v>-0.16437136312865139</c:v>
                </c:pt>
                <c:pt idx="158">
                  <c:v>-1.459722764181308</c:v>
                </c:pt>
                <c:pt idx="159">
                  <c:v>-3.5288773831285867</c:v>
                </c:pt>
                <c:pt idx="160">
                  <c:v>-5.1783665031287001</c:v>
                </c:pt>
                <c:pt idx="161">
                  <c:v>-6.8915370331287278</c:v>
                </c:pt>
                <c:pt idx="162">
                  <c:v>-8.1926786731286825</c:v>
                </c:pt>
                <c:pt idx="163">
                  <c:v>-9.4313564831284182</c:v>
                </c:pt>
                <c:pt idx="164">
                  <c:v>-9.9823709115496548</c:v>
                </c:pt>
                <c:pt idx="165">
                  <c:v>-10.677632743128656</c:v>
                </c:pt>
                <c:pt idx="166">
                  <c:v>-10.684698287246377</c:v>
                </c:pt>
                <c:pt idx="167">
                  <c:v>-10.524191963128699</c:v>
                </c:pt>
                <c:pt idx="168">
                  <c:v>-10.234441443128658</c:v>
                </c:pt>
                <c:pt idx="169">
                  <c:v>-9.7537016231285687</c:v>
                </c:pt>
                <c:pt idx="170">
                  <c:v>-8.8848244635587719</c:v>
                </c:pt>
                <c:pt idx="171">
                  <c:v>-8.4297992331288913</c:v>
                </c:pt>
                <c:pt idx="172">
                  <c:v>-8.3496432431285967</c:v>
                </c:pt>
                <c:pt idx="173">
                  <c:v>-7.4919140181287442</c:v>
                </c:pt>
                <c:pt idx="174">
                  <c:v>-7.3600668431286209</c:v>
                </c:pt>
                <c:pt idx="175">
                  <c:v>-7.5631399231286167</c:v>
                </c:pt>
                <c:pt idx="176">
                  <c:v>-7.9744675010234403</c:v>
                </c:pt>
                <c:pt idx="177">
                  <c:v>-8.6340179531286498</c:v>
                </c:pt>
                <c:pt idx="178">
                  <c:v>-8.8724785931287808</c:v>
                </c:pt>
                <c:pt idx="179">
                  <c:v>-8.6443829231285889</c:v>
                </c:pt>
                <c:pt idx="180">
                  <c:v>-8.1833342031287124</c:v>
                </c:pt>
                <c:pt idx="181">
                  <c:v>-7.8263290764619526</c:v>
                </c:pt>
                <c:pt idx="182">
                  <c:v>-6.2985138597953831</c:v>
                </c:pt>
                <c:pt idx="183">
                  <c:v>-5.795103083128688</c:v>
                </c:pt>
                <c:pt idx="184">
                  <c:v>-5.0290297331286524</c:v>
                </c:pt>
                <c:pt idx="185">
                  <c:v>-4.2219738431285947</c:v>
                </c:pt>
                <c:pt idx="186">
                  <c:v>-3.1855142531288152</c:v>
                </c:pt>
                <c:pt idx="187">
                  <c:v>-2.3263117644052191</c:v>
                </c:pt>
                <c:pt idx="188">
                  <c:v>-1.379197873128776</c:v>
                </c:pt>
                <c:pt idx="189">
                  <c:v>-0.7636850331285272</c:v>
                </c:pt>
                <c:pt idx="190">
                  <c:v>-0.28577440979529506</c:v>
                </c:pt>
                <c:pt idx="191">
                  <c:v>1.4710565235380404</c:v>
                </c:pt>
                <c:pt idx="192">
                  <c:v>1.9620808968714158</c:v>
                </c:pt>
                <c:pt idx="193">
                  <c:v>2.9348356968712848</c:v>
                </c:pt>
                <c:pt idx="194">
                  <c:v>4.0626926668713415</c:v>
                </c:pt>
                <c:pt idx="195">
                  <c:v>4.9710620868713136</c:v>
                </c:pt>
                <c:pt idx="196">
                  <c:v>5.7768757968713444</c:v>
                </c:pt>
                <c:pt idx="197">
                  <c:v>6.3306989268712224</c:v>
                </c:pt>
                <c:pt idx="198">
                  <c:v>6.7440339068713495</c:v>
                </c:pt>
                <c:pt idx="199">
                  <c:v>6.9071237568713428</c:v>
                </c:pt>
                <c:pt idx="200">
                  <c:v>7.5271687322811971</c:v>
                </c:pt>
                <c:pt idx="201">
                  <c:v>7.6895369368714679</c:v>
                </c:pt>
                <c:pt idx="202">
                  <c:v>8.0558795868713275</c:v>
                </c:pt>
                <c:pt idx="203">
                  <c:v>8.5116061568713945</c:v>
                </c:pt>
                <c:pt idx="204">
                  <c:v>9.0812784768712884</c:v>
                </c:pt>
                <c:pt idx="205">
                  <c:v>9.4869844386895643</c:v>
                </c:pt>
                <c:pt idx="206">
                  <c:v>9.8050100068713704</c:v>
                </c:pt>
                <c:pt idx="207">
                  <c:v>10.048672516871235</c:v>
                </c:pt>
                <c:pt idx="208">
                  <c:v>10.257262725621345</c:v>
                </c:pt>
                <c:pt idx="209">
                  <c:v>10.886698302325884</c:v>
                </c:pt>
                <c:pt idx="210">
                  <c:v>10.940540556871369</c:v>
                </c:pt>
                <c:pt idx="211">
                  <c:v>10.937225906871388</c:v>
                </c:pt>
                <c:pt idx="212">
                  <c:v>10.831780106871378</c:v>
                </c:pt>
                <c:pt idx="213">
                  <c:v>10.774323466871213</c:v>
                </c:pt>
                <c:pt idx="214">
                  <c:v>10.731215456871306</c:v>
                </c:pt>
                <c:pt idx="215">
                  <c:v>10.698783166871308</c:v>
                </c:pt>
                <c:pt idx="216">
                  <c:v>10.526257118573421</c:v>
                </c:pt>
                <c:pt idx="217">
                  <c:v>10.34400239972852</c:v>
                </c:pt>
                <c:pt idx="218">
                  <c:v>10.907023656871417</c:v>
                </c:pt>
                <c:pt idx="219">
                  <c:v>11.151649286871375</c:v>
                </c:pt>
                <c:pt idx="220">
                  <c:v>11.400000816871369</c:v>
                </c:pt>
                <c:pt idx="221">
                  <c:v>11.682542926871406</c:v>
                </c:pt>
                <c:pt idx="222">
                  <c:v>11.84315700955967</c:v>
                </c:pt>
                <c:pt idx="223">
                  <c:v>11.815744036871308</c:v>
                </c:pt>
                <c:pt idx="224">
                  <c:v>11.764333610529999</c:v>
                </c:pt>
                <c:pt idx="225">
                  <c:v>11.60642099020462</c:v>
                </c:pt>
                <c:pt idx="226">
                  <c:v>11.416578286871399</c:v>
                </c:pt>
                <c:pt idx="227">
                  <c:v>11.221703645760243</c:v>
                </c:pt>
                <c:pt idx="228">
                  <c:v>10.770016226871434</c:v>
                </c:pt>
                <c:pt idx="229">
                  <c:v>10.213187526871309</c:v>
                </c:pt>
                <c:pt idx="230">
                  <c:v>9.3466137668713589</c:v>
                </c:pt>
                <c:pt idx="231">
                  <c:v>8.215548734649234</c:v>
                </c:pt>
                <c:pt idx="232">
                  <c:v>4.4760065815467573</c:v>
                </c:pt>
                <c:pt idx="233">
                  <c:v>3.7875574168713144</c:v>
                </c:pt>
                <c:pt idx="234">
                  <c:v>2.9038715068713183</c:v>
                </c:pt>
                <c:pt idx="235">
                  <c:v>1.9340781068714845</c:v>
                </c:pt>
                <c:pt idx="236">
                  <c:v>0.84902147687131546</c:v>
                </c:pt>
                <c:pt idx="237">
                  <c:v>-6.7904041001000393E-2</c:v>
                </c:pt>
                <c:pt idx="238">
                  <c:v>-0.90216575312869962</c:v>
                </c:pt>
                <c:pt idx="239">
                  <c:v>-1.6226219731287601</c:v>
                </c:pt>
                <c:pt idx="240">
                  <c:v>-2.2067992431286285</c:v>
                </c:pt>
                <c:pt idx="241">
                  <c:v>-6.2923439845079114</c:v>
                </c:pt>
                <c:pt idx="242">
                  <c:v>-6.4079742885832855</c:v>
                </c:pt>
                <c:pt idx="243">
                  <c:v>-6.1261320931285326</c:v>
                </c:pt>
                <c:pt idx="244">
                  <c:v>-5.9349669531287788</c:v>
                </c:pt>
                <c:pt idx="245">
                  <c:v>-6.0111128531286226</c:v>
                </c:pt>
                <c:pt idx="246">
                  <c:v>-6.3940326931286791</c:v>
                </c:pt>
                <c:pt idx="247">
                  <c:v>-6.7978711168660766</c:v>
                </c:pt>
                <c:pt idx="248">
                  <c:v>-7.0932967431286418</c:v>
                </c:pt>
                <c:pt idx="249">
                  <c:v>-7.3198563882898497</c:v>
                </c:pt>
                <c:pt idx="250">
                  <c:v>-7.240431833128639</c:v>
                </c:pt>
                <c:pt idx="251">
                  <c:v>-7.0594504831287574</c:v>
                </c:pt>
                <c:pt idx="252">
                  <c:v>-6.7991491131285144</c:v>
                </c:pt>
                <c:pt idx="253">
                  <c:v>-6.4476501899371534</c:v>
                </c:pt>
                <c:pt idx="254">
                  <c:v>-6.3073861931286288</c:v>
                </c:pt>
                <c:pt idx="255">
                  <c:v>-6.2695117031286571</c:v>
                </c:pt>
                <c:pt idx="256">
                  <c:v>-6.2071788631288145</c:v>
                </c:pt>
                <c:pt idx="257">
                  <c:v>-6.1920425274423065</c:v>
                </c:pt>
                <c:pt idx="258">
                  <c:v>-7.3804692799706304</c:v>
                </c:pt>
                <c:pt idx="259">
                  <c:v>-7.8418841131286428</c:v>
                </c:pt>
                <c:pt idx="260">
                  <c:v>-8.3315988231285303</c:v>
                </c:pt>
                <c:pt idx="261">
                  <c:v>-8.5149251031286699</c:v>
                </c:pt>
                <c:pt idx="262">
                  <c:v>-7.9822293237737059</c:v>
                </c:pt>
                <c:pt idx="263">
                  <c:v>-6.8344336231286036</c:v>
                </c:pt>
                <c:pt idx="264">
                  <c:v>-5.6110487431286504</c:v>
                </c:pt>
                <c:pt idx="265">
                  <c:v>0.363266726750894</c:v>
                </c:pt>
                <c:pt idx="266">
                  <c:v>1.8656613868713379</c:v>
                </c:pt>
                <c:pt idx="267">
                  <c:v>3.3473120968713097</c:v>
                </c:pt>
                <c:pt idx="268">
                  <c:v>4.700762805258492</c:v>
                </c:pt>
                <c:pt idx="269">
                  <c:v>6.4791610768714492</c:v>
                </c:pt>
                <c:pt idx="270">
                  <c:v>7.8507884868713704</c:v>
                </c:pt>
                <c:pt idx="271">
                  <c:v>8.6022315902047026</c:v>
                </c:pt>
                <c:pt idx="272">
                  <c:v>11.397545374518424</c:v>
                </c:pt>
                <c:pt idx="273">
                  <c:v>12.266663116871483</c:v>
                </c:pt>
                <c:pt idx="274">
                  <c:v>13.603853994245071</c:v>
                </c:pt>
                <c:pt idx="275">
                  <c:v>14.775213196871318</c:v>
                </c:pt>
                <c:pt idx="276">
                  <c:v>15.881649816871391</c:v>
                </c:pt>
                <c:pt idx="277">
                  <c:v>16.598314946871412</c:v>
                </c:pt>
                <c:pt idx="278">
                  <c:v>16.853302963942085</c:v>
                </c:pt>
                <c:pt idx="279">
                  <c:v>16.969351916871233</c:v>
                </c:pt>
                <c:pt idx="280">
                  <c:v>16.966947923537965</c:v>
                </c:pt>
                <c:pt idx="281">
                  <c:v>16.107137067682189</c:v>
                </c:pt>
                <c:pt idx="282">
                  <c:v>15.951048366871333</c:v>
                </c:pt>
                <c:pt idx="283">
                  <c:v>16.081659346871266</c:v>
                </c:pt>
                <c:pt idx="284">
                  <c:v>16.502328448790564</c:v>
                </c:pt>
                <c:pt idx="285">
                  <c:v>17.071755106871365</c:v>
                </c:pt>
                <c:pt idx="286">
                  <c:v>17.256734886871296</c:v>
                </c:pt>
                <c:pt idx="287">
                  <c:v>17.240246206871266</c:v>
                </c:pt>
                <c:pt idx="288">
                  <c:v>17.12475734382798</c:v>
                </c:pt>
                <c:pt idx="289">
                  <c:v>17.055957131871327</c:v>
                </c:pt>
                <c:pt idx="290">
                  <c:v>15.468943579452059</c:v>
                </c:pt>
                <c:pt idx="291">
                  <c:v>14.872252306871324</c:v>
                </c:pt>
                <c:pt idx="292">
                  <c:v>14.188941546871368</c:v>
                </c:pt>
                <c:pt idx="293">
                  <c:v>13.715554096871486</c:v>
                </c:pt>
                <c:pt idx="294">
                  <c:v>13.235756226871256</c:v>
                </c:pt>
                <c:pt idx="295">
                  <c:v>12.83781089687132</c:v>
                </c:pt>
                <c:pt idx="296">
                  <c:v>11.637398786871248</c:v>
                </c:pt>
                <c:pt idx="297">
                  <c:v>10.151241886871398</c:v>
                </c:pt>
                <c:pt idx="298">
                  <c:v>9.3155930568713661</c:v>
                </c:pt>
                <c:pt idx="299">
                  <c:v>4.8084253134751105</c:v>
                </c:pt>
                <c:pt idx="300">
                  <c:v>3.5848729368713919</c:v>
                </c:pt>
                <c:pt idx="301">
                  <c:v>1.0103239468713809</c:v>
                </c:pt>
                <c:pt idx="302">
                  <c:v>-1.4359394731285544</c:v>
                </c:pt>
                <c:pt idx="303">
                  <c:v>-3.6357163300852413</c:v>
                </c:pt>
                <c:pt idx="304">
                  <c:v>-6.0939996231286813</c:v>
                </c:pt>
                <c:pt idx="305">
                  <c:v>-8.0773990631287376</c:v>
                </c:pt>
                <c:pt idx="306">
                  <c:v>-9.7255991363870749</c:v>
                </c:pt>
                <c:pt idx="307">
                  <c:v>-13.349792892553896</c:v>
                </c:pt>
                <c:pt idx="308">
                  <c:v>-14.166485679970824</c:v>
                </c:pt>
                <c:pt idx="309">
                  <c:v>-14.924400253128741</c:v>
                </c:pt>
                <c:pt idx="310">
                  <c:v>-15.967426593128462</c:v>
                </c:pt>
                <c:pt idx="311">
                  <c:v>-16.763625383128627</c:v>
                </c:pt>
                <c:pt idx="312">
                  <c:v>-17.160312248504916</c:v>
                </c:pt>
                <c:pt idx="313">
                  <c:v>-17.377598613128697</c:v>
                </c:pt>
                <c:pt idx="314">
                  <c:v>-17.389203095401228</c:v>
                </c:pt>
                <c:pt idx="315">
                  <c:v>-16.812463600271499</c:v>
                </c:pt>
                <c:pt idx="316">
                  <c:v>-16.714385896189992</c:v>
                </c:pt>
                <c:pt idx="317">
                  <c:v>-16.35925358151249</c:v>
                </c:pt>
                <c:pt idx="318">
                  <c:v>-15.981618003128569</c:v>
                </c:pt>
                <c:pt idx="319">
                  <c:v>-15.63254073312871</c:v>
                </c:pt>
                <c:pt idx="320">
                  <c:v>-15.283242883128509</c:v>
                </c:pt>
                <c:pt idx="321">
                  <c:v>-15.280303582209168</c:v>
                </c:pt>
                <c:pt idx="322">
                  <c:v>-15.294642090350791</c:v>
                </c:pt>
                <c:pt idx="323">
                  <c:v>-12.823141028842954</c:v>
                </c:pt>
                <c:pt idx="324">
                  <c:v>-12.041643223128531</c:v>
                </c:pt>
                <c:pt idx="325">
                  <c:v>-10.631026163128508</c:v>
                </c:pt>
                <c:pt idx="326">
                  <c:v>-9.3439243757817962</c:v>
                </c:pt>
                <c:pt idx="327">
                  <c:v>-7.8225637831285582</c:v>
                </c:pt>
                <c:pt idx="328">
                  <c:v>-6.4346422931286762</c:v>
                </c:pt>
                <c:pt idx="329">
                  <c:v>-4.6760176635831812</c:v>
                </c:pt>
                <c:pt idx="330">
                  <c:v>1.2878662568713661</c:v>
                </c:pt>
                <c:pt idx="331">
                  <c:v>2.4716199033359589</c:v>
                </c:pt>
                <c:pt idx="332">
                  <c:v>3.5036746568713184</c:v>
                </c:pt>
                <c:pt idx="333">
                  <c:v>4.6866008568712862</c:v>
                </c:pt>
                <c:pt idx="334">
                  <c:v>5.8966350268713228</c:v>
                </c:pt>
                <c:pt idx="335">
                  <c:v>7.0928725902048271</c:v>
                </c:pt>
                <c:pt idx="336">
                  <c:v>8.2530826968713225</c:v>
                </c:pt>
                <c:pt idx="337">
                  <c:v>9.4256361030251767</c:v>
                </c:pt>
                <c:pt idx="338">
                  <c:v>13.347996828299928</c:v>
                </c:pt>
                <c:pt idx="339">
                  <c:v>14.850887376871331</c:v>
                </c:pt>
                <c:pt idx="340">
                  <c:v>16.836757196871361</c:v>
                </c:pt>
                <c:pt idx="341">
                  <c:v>18.507758156871333</c:v>
                </c:pt>
                <c:pt idx="342">
                  <c:v>19.99160196339308</c:v>
                </c:pt>
                <c:pt idx="343">
                  <c:v>21.187342606871429</c:v>
                </c:pt>
                <c:pt idx="344">
                  <c:v>22.538756496871287</c:v>
                </c:pt>
                <c:pt idx="345">
                  <c:v>24.050731766871287</c:v>
                </c:pt>
                <c:pt idx="346">
                  <c:v>26.027120166871441</c:v>
                </c:pt>
                <c:pt idx="347">
                  <c:v>27.566997467982535</c:v>
                </c:pt>
                <c:pt idx="348">
                  <c:v>28.47157265687132</c:v>
                </c:pt>
                <c:pt idx="349">
                  <c:v>28.541396556871309</c:v>
                </c:pt>
                <c:pt idx="350">
                  <c:v>28.324654586871503</c:v>
                </c:pt>
                <c:pt idx="351">
                  <c:v>28.19684700687143</c:v>
                </c:pt>
                <c:pt idx="352">
                  <c:v>28.021918476871392</c:v>
                </c:pt>
                <c:pt idx="353">
                  <c:v>27.789061388184507</c:v>
                </c:pt>
                <c:pt idx="354">
                  <c:v>27.482877525164</c:v>
                </c:pt>
                <c:pt idx="355">
                  <c:v>25.96878979533281</c:v>
                </c:pt>
                <c:pt idx="356">
                  <c:v>25.592482026871409</c:v>
                </c:pt>
                <c:pt idx="357">
                  <c:v>24.660471576871284</c:v>
                </c:pt>
                <c:pt idx="358">
                  <c:v>23.73666285687132</c:v>
                </c:pt>
                <c:pt idx="359">
                  <c:v>22.596864418487577</c:v>
                </c:pt>
                <c:pt idx="360">
                  <c:v>21.586582556871264</c:v>
                </c:pt>
                <c:pt idx="361">
                  <c:v>20.426093148175621</c:v>
                </c:pt>
                <c:pt idx="362">
                  <c:v>15.044987962753748</c:v>
                </c:pt>
                <c:pt idx="363">
                  <c:v>13.243570276871353</c:v>
                </c:pt>
                <c:pt idx="364">
                  <c:v>11.737967077095949</c:v>
                </c:pt>
                <c:pt idx="365">
                  <c:v>9.5664528568713596</c:v>
                </c:pt>
                <c:pt idx="366">
                  <c:v>7.3776052868714288</c:v>
                </c:pt>
                <c:pt idx="367">
                  <c:v>4.7756941568713103</c:v>
                </c:pt>
                <c:pt idx="368">
                  <c:v>2.5775539868714952</c:v>
                </c:pt>
                <c:pt idx="369">
                  <c:v>1.2723662568713499</c:v>
                </c:pt>
                <c:pt idx="370">
                  <c:v>-4.219768134432992</c:v>
                </c:pt>
                <c:pt idx="371">
                  <c:v>-5.1013260931287903</c:v>
                </c:pt>
                <c:pt idx="372">
                  <c:v>-6.5172852931285945</c:v>
                </c:pt>
                <c:pt idx="373">
                  <c:v>-7.8245804931287131</c:v>
                </c:pt>
                <c:pt idx="374">
                  <c:v>-8.9228384631286168</c:v>
                </c:pt>
                <c:pt idx="375">
                  <c:v>-9.8048261531287721</c:v>
                </c:pt>
                <c:pt idx="376">
                  <c:v>-10.650042722926784</c:v>
                </c:pt>
                <c:pt idx="377">
                  <c:v>-11.668902543128652</c:v>
                </c:pt>
                <c:pt idx="378">
                  <c:v>-12.263247223128587</c:v>
                </c:pt>
                <c:pt idx="379">
                  <c:v>-12.75652978312862</c:v>
                </c:pt>
                <c:pt idx="380">
                  <c:v>-13.287720693128563</c:v>
                </c:pt>
                <c:pt idx="381">
                  <c:v>-13.853288377537304</c:v>
                </c:pt>
                <c:pt idx="382">
                  <c:v>-14.239896123128702</c:v>
                </c:pt>
                <c:pt idx="383">
                  <c:v>-14.547443643128602</c:v>
                </c:pt>
                <c:pt idx="384">
                  <c:v>-14.812302013128546</c:v>
                </c:pt>
                <c:pt idx="385">
                  <c:v>-15.050881083128759</c:v>
                </c:pt>
                <c:pt idx="386">
                  <c:v>-15.148467633372745</c:v>
                </c:pt>
                <c:pt idx="387">
                  <c:v>-15.265201173128689</c:v>
                </c:pt>
                <c:pt idx="388">
                  <c:v>-15.378204223128504</c:v>
                </c:pt>
                <c:pt idx="389">
                  <c:v>-15.325569503128703</c:v>
                </c:pt>
                <c:pt idx="390">
                  <c:v>-15.208613753128603</c:v>
                </c:pt>
                <c:pt idx="391">
                  <c:v>-15.15103372312862</c:v>
                </c:pt>
                <c:pt idx="392">
                  <c:v>-14.961454369391223</c:v>
                </c:pt>
                <c:pt idx="393">
                  <c:v>-14.741395053128668</c:v>
                </c:pt>
                <c:pt idx="394">
                  <c:v>-14.534432543128574</c:v>
                </c:pt>
                <c:pt idx="395">
                  <c:v>-14.281349093128682</c:v>
                </c:pt>
                <c:pt idx="396">
                  <c:v>-14.08992906604527</c:v>
                </c:pt>
                <c:pt idx="397">
                  <c:v>-11.923111009795305</c:v>
                </c:pt>
                <c:pt idx="398">
                  <c:v>-11.436011123128678</c:v>
                </c:pt>
                <c:pt idx="399">
                  <c:v>-10.901215843128654</c:v>
                </c:pt>
                <c:pt idx="400">
                  <c:v>-10.400970803128654</c:v>
                </c:pt>
                <c:pt idx="401">
                  <c:v>-9.8691180631286706</c:v>
                </c:pt>
                <c:pt idx="402">
                  <c:v>-9.3076956887807167</c:v>
                </c:pt>
                <c:pt idx="403">
                  <c:v>-8.6695263031286363</c:v>
                </c:pt>
                <c:pt idx="404">
                  <c:v>-8.2332580288428812</c:v>
                </c:pt>
                <c:pt idx="405">
                  <c:v>-5.3087029931288114</c:v>
                </c:pt>
                <c:pt idx="406">
                  <c:v>-5.2262921231285819</c:v>
                </c:pt>
                <c:pt idx="407">
                  <c:v>-5.2488176731284915</c:v>
                </c:pt>
                <c:pt idx="408">
                  <c:v>-5.5057489047447312</c:v>
                </c:pt>
                <c:pt idx="409">
                  <c:v>-5.8838152131285355</c:v>
                </c:pt>
                <c:pt idx="410">
                  <c:v>-6.2806411031286453</c:v>
                </c:pt>
                <c:pt idx="411">
                  <c:v>-6.4380146231286517</c:v>
                </c:pt>
                <c:pt idx="412">
                  <c:v>-6.2315758859857624</c:v>
                </c:pt>
                <c:pt idx="413">
                  <c:v>-2.6908543188863252</c:v>
                </c:pt>
                <c:pt idx="414">
                  <c:v>-0.89986859312861611</c:v>
                </c:pt>
                <c:pt idx="415">
                  <c:v>0.95375168240338071</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12.414477236871274</c:v>
                </c:pt>
                <c:pt idx="424">
                  <c:v>13.320344896871354</c:v>
                </c:pt>
                <c:pt idx="425">
                  <c:v>13.865304280127166</c:v>
                </c:pt>
                <c:pt idx="426">
                  <c:v>14.302674516871381</c:v>
                </c:pt>
                <c:pt idx="427">
                  <c:v>14.566715786871328</c:v>
                </c:pt>
                <c:pt idx="428">
                  <c:v>14.608902846871269</c:v>
                </c:pt>
                <c:pt idx="429">
                  <c:v>14.804392456871327</c:v>
                </c:pt>
                <c:pt idx="430">
                  <c:v>14.953545806871336</c:v>
                </c:pt>
                <c:pt idx="431">
                  <c:v>14.500571595580952</c:v>
                </c:pt>
                <c:pt idx="432">
                  <c:v>14.457725096871314</c:v>
                </c:pt>
                <c:pt idx="433">
                  <c:v>14.59248862687137</c:v>
                </c:pt>
                <c:pt idx="434">
                  <c:v>14.714077266871318</c:v>
                </c:pt>
                <c:pt idx="435">
                  <c:v>14.41652370687126</c:v>
                </c:pt>
                <c:pt idx="436">
                  <c:v>13.678539848708176</c:v>
                </c:pt>
                <c:pt idx="437">
                  <c:v>13.049289346871305</c:v>
                </c:pt>
                <c:pt idx="438">
                  <c:v>12.88435344836077</c:v>
                </c:pt>
                <c:pt idx="439">
                  <c:v>12.435121165962201</c:v>
                </c:pt>
                <c:pt idx="440">
                  <c:v>12.344306766871398</c:v>
                </c:pt>
                <c:pt idx="441">
                  <c:v>12.321260976871368</c:v>
                </c:pt>
                <c:pt idx="442">
                  <c:v>12.266653967982505</c:v>
                </c:pt>
                <c:pt idx="443">
                  <c:v>12.121100026871288</c:v>
                </c:pt>
                <c:pt idx="444">
                  <c:v>11.930047186871263</c:v>
                </c:pt>
                <c:pt idx="445">
                  <c:v>11.582745492826364</c:v>
                </c:pt>
                <c:pt idx="446">
                  <c:v>9.5280512568713487</c:v>
                </c:pt>
                <c:pt idx="447">
                  <c:v>9.214206746667287</c:v>
                </c:pt>
                <c:pt idx="448">
                  <c:v>8.5885404386895772</c:v>
                </c:pt>
                <c:pt idx="449">
                  <c:v>8.0662155368712867</c:v>
                </c:pt>
                <c:pt idx="450">
                  <c:v>7.5440700968712795</c:v>
                </c:pt>
                <c:pt idx="451">
                  <c:v>7.0100558068713559</c:v>
                </c:pt>
                <c:pt idx="452">
                  <c:v>6.6915823168713962</c:v>
                </c:pt>
                <c:pt idx="453">
                  <c:v>6.3512111189403413</c:v>
                </c:pt>
                <c:pt idx="454">
                  <c:v>4.3309812568713442</c:v>
                </c:pt>
                <c:pt idx="455">
                  <c:v>3.9806891956468178</c:v>
                </c:pt>
                <c:pt idx="456">
                  <c:v>3.1798648368713316</c:v>
                </c:pt>
                <c:pt idx="457">
                  <c:v>2.3239583168712548</c:v>
                </c:pt>
                <c:pt idx="458">
                  <c:v>1.6523279368712491</c:v>
                </c:pt>
                <c:pt idx="459">
                  <c:v>1.1493275396995983</c:v>
                </c:pt>
                <c:pt idx="460">
                  <c:v>0.84757729687137862</c:v>
                </c:pt>
                <c:pt idx="461">
                  <c:v>0.78797626687136757</c:v>
                </c:pt>
                <c:pt idx="462">
                  <c:v>0.84446907687147665</c:v>
                </c:pt>
                <c:pt idx="463">
                  <c:v>0.94895048687133954</c:v>
                </c:pt>
                <c:pt idx="464">
                  <c:v>1.0274363112191454</c:v>
                </c:pt>
                <c:pt idx="465">
                  <c:v>1.0016292968712557</c:v>
                </c:pt>
                <c:pt idx="466">
                  <c:v>0.79009272687137866</c:v>
                </c:pt>
                <c:pt idx="467">
                  <c:v>0.46725206687150944</c:v>
                </c:pt>
                <c:pt idx="468">
                  <c:v>2.4057568712976302E-3</c:v>
                </c:pt>
                <c:pt idx="469">
                  <c:v>-0.38167210027148762</c:v>
                </c:pt>
                <c:pt idx="470">
                  <c:v>-0.69673204312861969</c:v>
                </c:pt>
                <c:pt idx="471">
                  <c:v>-0.85686565312872343</c:v>
                </c:pt>
                <c:pt idx="472">
                  <c:v>-1.0131317431285818</c:v>
                </c:pt>
                <c:pt idx="473">
                  <c:v>-1.4092583231285403</c:v>
                </c:pt>
                <c:pt idx="474">
                  <c:v>-2.0312068247614397</c:v>
                </c:pt>
                <c:pt idx="475">
                  <c:v>-2.7261476731287466</c:v>
                </c:pt>
                <c:pt idx="476">
                  <c:v>-3.4410277431287</c:v>
                </c:pt>
                <c:pt idx="477">
                  <c:v>-4.5010972031288299</c:v>
                </c:pt>
                <c:pt idx="478">
                  <c:v>-5.4225709031287082</c:v>
                </c:pt>
                <c:pt idx="479">
                  <c:v>-6.5147717128254765</c:v>
                </c:pt>
                <c:pt idx="480">
                  <c:v>-7.4158756431285555</c:v>
                </c:pt>
                <c:pt idx="481">
                  <c:v>-8.2196769431285901</c:v>
                </c:pt>
                <c:pt idx="482">
                  <c:v>-9.1030163331285223</c:v>
                </c:pt>
                <c:pt idx="483">
                  <c:v>-9.8128228655776297</c:v>
                </c:pt>
                <c:pt idx="484">
                  <c:v>-10.581574113128704</c:v>
                </c:pt>
                <c:pt idx="485">
                  <c:v>-11.068083207414404</c:v>
                </c:pt>
                <c:pt idx="486">
                  <c:v>-14.67780642090645</c:v>
                </c:pt>
                <c:pt idx="487">
                  <c:v>-14.747628903128582</c:v>
                </c:pt>
                <c:pt idx="488">
                  <c:v>-14.916269343128549</c:v>
                </c:pt>
                <c:pt idx="489">
                  <c:v>-15.19488324817922</c:v>
                </c:pt>
                <c:pt idx="490">
                  <c:v>-15.418120343128663</c:v>
                </c:pt>
                <c:pt idx="491">
                  <c:v>-15.422194283128547</c:v>
                </c:pt>
                <c:pt idx="492">
                  <c:v>-15.276260683128683</c:v>
                </c:pt>
                <c:pt idx="493">
                  <c:v>-15.093331298684166</c:v>
                </c:pt>
                <c:pt idx="494">
                  <c:v>-14.828793423128673</c:v>
                </c:pt>
                <c:pt idx="495">
                  <c:v>-14.804552643128559</c:v>
                </c:pt>
                <c:pt idx="496">
                  <c:v>-15.075324103128466</c:v>
                </c:pt>
                <c:pt idx="497">
                  <c:v>-15.055512292148286</c:v>
                </c:pt>
                <c:pt idx="498">
                  <c:v>-15.182586243128657</c:v>
                </c:pt>
                <c:pt idx="499">
                  <c:v>-15.443682263961964</c:v>
                </c:pt>
                <c:pt idx="500">
                  <c:v>-15.724200373128808</c:v>
                </c:pt>
                <c:pt idx="501">
                  <c:v>-15.693057143128598</c:v>
                </c:pt>
                <c:pt idx="502">
                  <c:v>-15.52304508312865</c:v>
                </c:pt>
                <c:pt idx="503">
                  <c:v>-15.400598823128774</c:v>
                </c:pt>
                <c:pt idx="504">
                  <c:v>-15.366178743128646</c:v>
                </c:pt>
                <c:pt idx="505">
                  <c:v>-14.802877395302589</c:v>
                </c:pt>
                <c:pt idx="506">
                  <c:v>-14.26212232312875</c:v>
                </c:pt>
                <c:pt idx="507">
                  <c:v>-13.804530833128753</c:v>
                </c:pt>
                <c:pt idx="508">
                  <c:v>-13.478322253128702</c:v>
                </c:pt>
                <c:pt idx="509">
                  <c:v>-13.374718223128626</c:v>
                </c:pt>
                <c:pt idx="510">
                  <c:v>-13.319099712825556</c:v>
                </c:pt>
                <c:pt idx="511">
                  <c:v>-13.285964554893274</c:v>
                </c:pt>
                <c:pt idx="512">
                  <c:v>-12.524260409795298</c:v>
                </c:pt>
                <c:pt idx="513">
                  <c:v>-12.366498000860574</c:v>
                </c:pt>
                <c:pt idx="514">
                  <c:v>-12.047708023128468</c:v>
                </c:pt>
                <c:pt idx="515">
                  <c:v>-11.625021163128448</c:v>
                </c:pt>
                <c:pt idx="516">
                  <c:v>-10.675933854239718</c:v>
                </c:pt>
                <c:pt idx="517">
                  <c:v>-9.5944164831284695</c:v>
                </c:pt>
                <c:pt idx="518">
                  <c:v>-8.5175636831286425</c:v>
                </c:pt>
                <c:pt idx="519">
                  <c:v>-7.4700374288429572</c:v>
                </c:pt>
                <c:pt idx="520">
                  <c:v>-2.6723739155424084</c:v>
                </c:pt>
                <c:pt idx="521">
                  <c:v>-1.8111232743786299</c:v>
                </c:pt>
                <c:pt idx="522">
                  <c:v>4.9022146871408323E-2</c:v>
                </c:pt>
                <c:pt idx="523">
                  <c:v>1.074128216871344</c:v>
                </c:pt>
                <c:pt idx="524">
                  <c:v>2.3533688168713809</c:v>
                </c:pt>
                <c:pt idx="525">
                  <c:v>3.5574770868713776</c:v>
                </c:pt>
                <c:pt idx="526">
                  <c:v>4.5788681264365181</c:v>
                </c:pt>
                <c:pt idx="527">
                  <c:v>5.5501043768713068</c:v>
                </c:pt>
                <c:pt idx="528">
                  <c:v>6.0456867330619284</c:v>
                </c:pt>
                <c:pt idx="529">
                  <c:v>8.9714776046974976</c:v>
                </c:pt>
                <c:pt idx="530">
                  <c:v>9.686273516871319</c:v>
                </c:pt>
                <c:pt idx="531">
                  <c:v>10.124154506871449</c:v>
                </c:pt>
                <c:pt idx="532">
                  <c:v>10.412733552789717</c:v>
                </c:pt>
                <c:pt idx="533">
                  <c:v>10.69843342687129</c:v>
                </c:pt>
                <c:pt idx="534">
                  <c:v>11.239541806871358</c:v>
                </c:pt>
                <c:pt idx="535">
                  <c:v>11.805749723538044</c:v>
                </c:pt>
                <c:pt idx="536">
                  <c:v>13.117198131871318</c:v>
                </c:pt>
                <c:pt idx="537">
                  <c:v>13.281096529598585</c:v>
                </c:pt>
                <c:pt idx="538">
                  <c:v>13.60668030687135</c:v>
                </c:pt>
                <c:pt idx="539">
                  <c:v>13.8290174768714</c:v>
                </c:pt>
                <c:pt idx="540">
                  <c:v>13.886013556871276</c:v>
                </c:pt>
                <c:pt idx="541">
                  <c:v>13.983305807891725</c:v>
                </c:pt>
                <c:pt idx="542">
                  <c:v>14.173715246871339</c:v>
                </c:pt>
                <c:pt idx="543">
                  <c:v>14.305668536871472</c:v>
                </c:pt>
                <c:pt idx="544">
                  <c:v>14.365373564563654</c:v>
                </c:pt>
                <c:pt idx="545">
                  <c:v>14.493104870507757</c:v>
                </c:pt>
                <c:pt idx="546">
                  <c:v>14.575935566149665</c:v>
                </c:pt>
                <c:pt idx="547">
                  <c:v>14.621172586871479</c:v>
                </c:pt>
                <c:pt idx="548">
                  <c:v>14.613049786871381</c:v>
                </c:pt>
                <c:pt idx="549">
                  <c:v>14.55357885687132</c:v>
                </c:pt>
                <c:pt idx="550">
                  <c:v>14.485377652220194</c:v>
                </c:pt>
                <c:pt idx="551">
                  <c:v>14.4176603168713</c:v>
                </c:pt>
                <c:pt idx="552">
                  <c:v>14.354073385903604</c:v>
                </c:pt>
                <c:pt idx="553">
                  <c:v>13.264244124795823</c:v>
                </c:pt>
                <c:pt idx="554">
                  <c:v>12.969973046871401</c:v>
                </c:pt>
                <c:pt idx="555">
                  <c:v>12.377722216054995</c:v>
                </c:pt>
                <c:pt idx="556">
                  <c:v>11.618756166871361</c:v>
                </c:pt>
                <c:pt idx="557">
                  <c:v>10.608097936871317</c:v>
                </c:pt>
                <c:pt idx="558">
                  <c:v>9.7755248368713268</c:v>
                </c:pt>
                <c:pt idx="559">
                  <c:v>9.4007812568713547</c:v>
                </c:pt>
                <c:pt idx="560">
                  <c:v>5.3695916457601953</c:v>
                </c:pt>
                <c:pt idx="561">
                  <c:v>4.4897274668713383</c:v>
                </c:pt>
                <c:pt idx="562">
                  <c:v>3.6712105468711975</c:v>
                </c:pt>
                <c:pt idx="563">
                  <c:v>2.9267146168714802</c:v>
                </c:pt>
                <c:pt idx="564">
                  <c:v>2.3614397068713266</c:v>
                </c:pt>
                <c:pt idx="565">
                  <c:v>1.8344861548305735</c:v>
                </c:pt>
                <c:pt idx="566">
                  <c:v>1.3700288365814841</c:v>
                </c:pt>
                <c:pt idx="567">
                  <c:v>-2.1144487431286438</c:v>
                </c:pt>
                <c:pt idx="568">
                  <c:v>-2.9632457534379881</c:v>
                </c:pt>
                <c:pt idx="569">
                  <c:v>-4.8454801331288735</c:v>
                </c:pt>
                <c:pt idx="570">
                  <c:v>-6.0108422731286311</c:v>
                </c:pt>
                <c:pt idx="571">
                  <c:v>-7.7438476931287363</c:v>
                </c:pt>
                <c:pt idx="572">
                  <c:v>-9.3807230062864164</c:v>
                </c:pt>
                <c:pt idx="573">
                  <c:v>-10.856030763128786</c:v>
                </c:pt>
                <c:pt idx="574">
                  <c:v>-11.739957723128541</c:v>
                </c:pt>
                <c:pt idx="575">
                  <c:v>-12.488494561310462</c:v>
                </c:pt>
                <c:pt idx="576">
                  <c:v>-14.41525668757315</c:v>
                </c:pt>
                <c:pt idx="577">
                  <c:v>-14.960421253128601</c:v>
                </c:pt>
                <c:pt idx="578">
                  <c:v>-15.684406003128686</c:v>
                </c:pt>
                <c:pt idx="579">
                  <c:v>-16.547412585233943</c:v>
                </c:pt>
                <c:pt idx="580">
                  <c:v>-17.426405583128673</c:v>
                </c:pt>
                <c:pt idx="581">
                  <c:v>-18.219409913128789</c:v>
                </c:pt>
                <c:pt idx="582">
                  <c:v>-18.744444385985659</c:v>
                </c:pt>
                <c:pt idx="583">
                  <c:v>-19.644428743128628</c:v>
                </c:pt>
                <c:pt idx="584">
                  <c:v>-19.65890000312865</c:v>
                </c:pt>
                <c:pt idx="585">
                  <c:v>-19.587263523128613</c:v>
                </c:pt>
                <c:pt idx="586">
                  <c:v>-19.703002930628706</c:v>
                </c:pt>
                <c:pt idx="587">
                  <c:v>-20.126680213128523</c:v>
                </c:pt>
                <c:pt idx="588">
                  <c:v>-20.355684973128689</c:v>
                </c:pt>
                <c:pt idx="589">
                  <c:v>-20.336442583128687</c:v>
                </c:pt>
                <c:pt idx="590">
                  <c:v>-20.138659743128713</c:v>
                </c:pt>
                <c:pt idx="591">
                  <c:v>-20.021639043128534</c:v>
                </c:pt>
                <c:pt idx="592">
                  <c:v>-19.73425095589463</c:v>
                </c:pt>
                <c:pt idx="593">
                  <c:v>-19.733216113128627</c:v>
                </c:pt>
                <c:pt idx="594">
                  <c:v>-19.402758193128626</c:v>
                </c:pt>
                <c:pt idx="595">
                  <c:v>-19.082321103128592</c:v>
                </c:pt>
                <c:pt idx="596">
                  <c:v>-18.904033893128489</c:v>
                </c:pt>
                <c:pt idx="597">
                  <c:v>-18.815655293128515</c:v>
                </c:pt>
                <c:pt idx="598">
                  <c:v>-18.697448877149171</c:v>
                </c:pt>
                <c:pt idx="599">
                  <c:v>-18.594955276461988</c:v>
                </c:pt>
                <c:pt idx="600">
                  <c:v>-18.55148873030819</c:v>
                </c:pt>
                <c:pt idx="601">
                  <c:v>-18.674547833128667</c:v>
                </c:pt>
                <c:pt idx="602">
                  <c:v>-18.520192583128519</c:v>
                </c:pt>
                <c:pt idx="603">
                  <c:v>-18.131931823128635</c:v>
                </c:pt>
                <c:pt idx="604">
                  <c:v>-17.793845313128557</c:v>
                </c:pt>
                <c:pt idx="605">
                  <c:v>-17.515885881059596</c:v>
                </c:pt>
                <c:pt idx="606">
                  <c:v>-17.30336633496529</c:v>
                </c:pt>
                <c:pt idx="607">
                  <c:v>-15.878677834037736</c:v>
                </c:pt>
                <c:pt idx="608">
                  <c:v>-15.531557671700014</c:v>
                </c:pt>
                <c:pt idx="609">
                  <c:v>-15.060332353128734</c:v>
                </c:pt>
                <c:pt idx="610">
                  <c:v>-14.739022333128673</c:v>
                </c:pt>
                <c:pt idx="611">
                  <c:v>-13.985139513128699</c:v>
                </c:pt>
                <c:pt idx="612">
                  <c:v>-12.835606937006366</c:v>
                </c:pt>
                <c:pt idx="613">
                  <c:v>-11.520058023128627</c:v>
                </c:pt>
                <c:pt idx="614">
                  <c:v>-9.9841172687697508</c:v>
                </c:pt>
                <c:pt idx="615">
                  <c:v>-5.6994356662055869</c:v>
                </c:pt>
                <c:pt idx="616">
                  <c:v>-5.0854236421185854</c:v>
                </c:pt>
                <c:pt idx="617">
                  <c:v>-3.8922310931286535</c:v>
                </c:pt>
                <c:pt idx="618">
                  <c:v>-2.503073237973954</c:v>
                </c:pt>
                <c:pt idx="619">
                  <c:v>-1.4130991931285573</c:v>
                </c:pt>
                <c:pt idx="620">
                  <c:v>0.85757139687130768</c:v>
                </c:pt>
                <c:pt idx="621">
                  <c:v>2.2874163368713636</c:v>
                </c:pt>
                <c:pt idx="622">
                  <c:v>3.3913861668714276</c:v>
                </c:pt>
                <c:pt idx="623">
                  <c:v>4.5863387368713564</c:v>
                </c:pt>
                <c:pt idx="624">
                  <c:v>5.1773055410818465</c:v>
                </c:pt>
                <c:pt idx="625">
                  <c:v>5.5792540568712905</c:v>
                </c:pt>
                <c:pt idx="626">
                  <c:v>5.7176626468713181</c:v>
                </c:pt>
                <c:pt idx="627">
                  <c:v>5.7198706968713404</c:v>
                </c:pt>
                <c:pt idx="628">
                  <c:v>5.6754711968712996</c:v>
                </c:pt>
                <c:pt idx="629">
                  <c:v>5.6725400868712796</c:v>
                </c:pt>
                <c:pt idx="630">
                  <c:v>5.451943709502852</c:v>
                </c:pt>
                <c:pt idx="631">
                  <c:v>5.2298597168713794</c:v>
                </c:pt>
                <c:pt idx="632">
                  <c:v>5.0498906686361096</c:v>
                </c:pt>
                <c:pt idx="633">
                  <c:v>4.0227319235379682</c:v>
                </c:pt>
                <c:pt idx="634">
                  <c:v>3.849592646871419</c:v>
                </c:pt>
                <c:pt idx="635">
                  <c:v>3.5113711968713552</c:v>
                </c:pt>
                <c:pt idx="636">
                  <c:v>2.9698634826778938</c:v>
                </c:pt>
                <c:pt idx="637">
                  <c:v>2.4438559968712457</c:v>
                </c:pt>
                <c:pt idx="638">
                  <c:v>2.0285349668713843</c:v>
                </c:pt>
                <c:pt idx="639">
                  <c:v>1.6295112768713551</c:v>
                </c:pt>
                <c:pt idx="640">
                  <c:v>1.3126607707603171</c:v>
                </c:pt>
                <c:pt idx="641">
                  <c:v>3.9317862931937946E-2</c:v>
                </c:pt>
                <c:pt idx="642">
                  <c:v>-0.23871744312864993</c:v>
                </c:pt>
                <c:pt idx="643">
                  <c:v>-0.5702511348813033</c:v>
                </c:pt>
                <c:pt idx="644">
                  <c:v>-0.7909752531284957</c:v>
                </c:pt>
                <c:pt idx="645">
                  <c:v>-1.0076321131285511</c:v>
                </c:pt>
                <c:pt idx="646">
                  <c:v>-1.1350883631287609</c:v>
                </c:pt>
                <c:pt idx="647">
                  <c:v>-1.2476675531287071</c:v>
                </c:pt>
                <c:pt idx="648">
                  <c:v>-1.5957857329245115</c:v>
                </c:pt>
                <c:pt idx="649">
                  <c:v>-2.4845866085133155</c:v>
                </c:pt>
                <c:pt idx="650">
                  <c:v>-6.5683728749967463</c:v>
                </c:pt>
                <c:pt idx="651">
                  <c:v>-6.2955431631287411</c:v>
                </c:pt>
                <c:pt idx="652">
                  <c:v>-6.148464883128554</c:v>
                </c:pt>
                <c:pt idx="653">
                  <c:v>-6.0685731331287087</c:v>
                </c:pt>
                <c:pt idx="654">
                  <c:v>-6.1162088209065217</c:v>
                </c:pt>
                <c:pt idx="655">
                  <c:v>-6.8650137431286415</c:v>
                </c:pt>
                <c:pt idx="656">
                  <c:v>-6.9999780057548682</c:v>
                </c:pt>
                <c:pt idx="657">
                  <c:v>-7.2061653731286839</c:v>
                </c:pt>
                <c:pt idx="658">
                  <c:v>-7.2780467031286493</c:v>
                </c:pt>
                <c:pt idx="659">
                  <c:v>-7.225038663128629</c:v>
                </c:pt>
                <c:pt idx="660">
                  <c:v>-6.9847127181286197</c:v>
                </c:pt>
                <c:pt idx="661">
                  <c:v>-6.6756309731286905</c:v>
                </c:pt>
                <c:pt idx="662">
                  <c:v>-6.4282647187383084</c:v>
                </c:pt>
                <c:pt idx="663">
                  <c:v>-6.1842380231286427</c:v>
                </c:pt>
                <c:pt idx="664">
                  <c:v>-6.1447897531286895</c:v>
                </c:pt>
                <c:pt idx="665">
                  <c:v>-6.228182943128707</c:v>
                </c:pt>
                <c:pt idx="666">
                  <c:v>-6.5111750798633636</c:v>
                </c:pt>
                <c:pt idx="667">
                  <c:v>-6.9600995031286814</c:v>
                </c:pt>
                <c:pt idx="668">
                  <c:v>-7.209790203128672</c:v>
                </c:pt>
                <c:pt idx="669">
                  <c:v>-7.4600962231286161</c:v>
                </c:pt>
                <c:pt idx="670">
                  <c:v>-7.2880159812238094</c:v>
                </c:pt>
                <c:pt idx="671">
                  <c:v>-7.3071939431285671</c:v>
                </c:pt>
                <c:pt idx="672">
                  <c:v>-7.1627185526524366</c:v>
                </c:pt>
                <c:pt idx="673">
                  <c:v>-6.2524221931287318</c:v>
                </c:pt>
                <c:pt idx="674">
                  <c:v>-4.5291816031287766</c:v>
                </c:pt>
                <c:pt idx="675">
                  <c:v>-2.9621362731286207</c:v>
                </c:pt>
                <c:pt idx="676">
                  <c:v>-1.8002002431286854</c:v>
                </c:pt>
                <c:pt idx="677">
                  <c:v>-1.1942269231285843</c:v>
                </c:pt>
                <c:pt idx="678">
                  <c:v>5.6475612568713345</c:v>
                </c:pt>
                <c:pt idx="679">
                  <c:v>6.4999145970774386</c:v>
                </c:pt>
                <c:pt idx="680">
                  <c:v>7.8345530268712116</c:v>
                </c:pt>
                <c:pt idx="681">
                  <c:v>8.6960543668712944</c:v>
                </c:pt>
                <c:pt idx="682">
                  <c:v>9.6554715068713968</c:v>
                </c:pt>
                <c:pt idx="683">
                  <c:v>10.489415769691888</c:v>
                </c:pt>
                <c:pt idx="684">
                  <c:v>13.694232528057714</c:v>
                </c:pt>
                <c:pt idx="685">
                  <c:v>14.02403793687127</c:v>
                </c:pt>
                <c:pt idx="686">
                  <c:v>14.202900056871286</c:v>
                </c:pt>
                <c:pt idx="687">
                  <c:v>13.931360586871319</c:v>
                </c:pt>
                <c:pt idx="688">
                  <c:v>13.185839406871295</c:v>
                </c:pt>
                <c:pt idx="689">
                  <c:v>12.209097042585597</c:v>
                </c:pt>
                <c:pt idx="690">
                  <c:v>11.301466996871326</c:v>
                </c:pt>
                <c:pt idx="691">
                  <c:v>10.780213309502868</c:v>
                </c:pt>
                <c:pt idx="692">
                  <c:v>7.4666809937134326</c:v>
                </c:pt>
                <c:pt idx="693">
                  <c:v>7.2045428268713954</c:v>
                </c:pt>
                <c:pt idx="694">
                  <c:v>6.8517363768712789</c:v>
                </c:pt>
                <c:pt idx="695">
                  <c:v>6.4588861556054065</c:v>
                </c:pt>
                <c:pt idx="696">
                  <c:v>5.7811795168712905</c:v>
                </c:pt>
                <c:pt idx="697">
                  <c:v>4.931467996871346</c:v>
                </c:pt>
                <c:pt idx="698">
                  <c:v>3.780236736871339</c:v>
                </c:pt>
                <c:pt idx="699">
                  <c:v>2.3431625168714345</c:v>
                </c:pt>
                <c:pt idx="700">
                  <c:v>1.022234456871459</c:v>
                </c:pt>
                <c:pt idx="701">
                  <c:v>-0.38170463088377482</c:v>
                </c:pt>
                <c:pt idx="702">
                  <c:v>-2.3387557531286616</c:v>
                </c:pt>
                <c:pt idx="703">
                  <c:v>-4.0466983131285241</c:v>
                </c:pt>
                <c:pt idx="704">
                  <c:v>-5.9103088531286119</c:v>
                </c:pt>
                <c:pt idx="705">
                  <c:v>-7.1850408831284653</c:v>
                </c:pt>
                <c:pt idx="706">
                  <c:v>-8.119211732819263</c:v>
                </c:pt>
                <c:pt idx="707">
                  <c:v>-8.7562217891055951</c:v>
                </c:pt>
                <c:pt idx="708">
                  <c:v>-10.7121666097953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-14.522131878263792</c:v>
                </c:pt>
                <c:pt idx="717">
                  <c:v>-14.391735591613402</c:v>
                </c:pt>
                <c:pt idx="718">
                  <c:v>-14.468318307834368</c:v>
                </c:pt>
                <c:pt idx="719">
                  <c:v>-14.83093169312855</c:v>
                </c:pt>
                <c:pt idx="720">
                  <c:v>-15.133344373128722</c:v>
                </c:pt>
                <c:pt idx="721">
                  <c:v>-15.473329863128622</c:v>
                </c:pt>
                <c:pt idx="722">
                  <c:v>-15.436823243128828</c:v>
                </c:pt>
                <c:pt idx="723">
                  <c:v>-15.17958440639385</c:v>
                </c:pt>
                <c:pt idx="724">
                  <c:v>-14.874502606765015</c:v>
                </c:pt>
                <c:pt idx="725">
                  <c:v>-12.399778931534399</c:v>
                </c:pt>
                <c:pt idx="726">
                  <c:v>-12.027683823128584</c:v>
                </c:pt>
                <c:pt idx="727">
                  <c:v>-11.738146793128703</c:v>
                </c:pt>
                <c:pt idx="728">
                  <c:v>-11.461787843128453</c:v>
                </c:pt>
                <c:pt idx="729">
                  <c:v>-11.104213049251086</c:v>
                </c:pt>
                <c:pt idx="730">
                  <c:v>-10.177894183128771</c:v>
                </c:pt>
                <c:pt idx="731">
                  <c:v>-9.1018568131285775</c:v>
                </c:pt>
                <c:pt idx="732">
                  <c:v>-7.9172947431286715</c:v>
                </c:pt>
                <c:pt idx="733">
                  <c:v>-7.9678403289873989</c:v>
                </c:pt>
                <c:pt idx="734">
                  <c:v>-8.1052452531286754</c:v>
                </c:pt>
                <c:pt idx="735">
                  <c:v>-8.1312561648153263</c:v>
                </c:pt>
                <c:pt idx="736">
                  <c:v>-8.0820854731285863</c:v>
                </c:pt>
                <c:pt idx="737">
                  <c:v>-7.8935239531286374</c:v>
                </c:pt>
                <c:pt idx="738">
                  <c:v>-7.5569878231285355</c:v>
                </c:pt>
                <c:pt idx="739">
                  <c:v>-6.9434970508208735</c:v>
                </c:pt>
                <c:pt idx="740">
                  <c:v>-5.1654668502715468</c:v>
                </c:pt>
                <c:pt idx="741">
                  <c:v>-4.3938193831286734</c:v>
                </c:pt>
                <c:pt idx="742">
                  <c:v>-3.4615376831287108</c:v>
                </c:pt>
                <c:pt idx="743">
                  <c:v>-2.0089524431285923</c:v>
                </c:pt>
                <c:pt idx="744">
                  <c:v>-0.53485680312861961</c:v>
                </c:pt>
                <c:pt idx="745">
                  <c:v>0.50228669437156259</c:v>
                </c:pt>
                <c:pt idx="746">
                  <c:v>1.6827483668713823</c:v>
                </c:pt>
                <c:pt idx="747">
                  <c:v>2.8394997568714051</c:v>
                </c:pt>
                <c:pt idx="748">
                  <c:v>3.6013060568713584</c:v>
                </c:pt>
                <c:pt idx="749">
                  <c:v>6.6471592086786799</c:v>
                </c:pt>
                <c:pt idx="750">
                  <c:v>7.3511508168713675</c:v>
                </c:pt>
                <c:pt idx="751">
                  <c:v>8.1250218385040256</c:v>
                </c:pt>
                <c:pt idx="752">
                  <c:v>9.1380269368713414</c:v>
                </c:pt>
                <c:pt idx="753">
                  <c:v>10.01665381687137</c:v>
                </c:pt>
                <c:pt idx="754">
                  <c:v>10.843229996871369</c:v>
                </c:pt>
                <c:pt idx="755">
                  <c:v>11.580917366871445</c:v>
                </c:pt>
                <c:pt idx="756">
                  <c:v>11.873430392006535</c:v>
                </c:pt>
                <c:pt idx="757">
                  <c:v>12.855431256871388</c:v>
                </c:pt>
                <c:pt idx="758">
                  <c:v>12.982476714318265</c:v>
                </c:pt>
                <c:pt idx="759">
                  <c:v>13.25561173687122</c:v>
                </c:pt>
                <c:pt idx="760">
                  <c:v>13.611346066871398</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14.778546836871326</c:v>
                </c:pt>
                <c:pt idx="771">
                  <c:v>14.635620496871368</c:v>
                </c:pt>
                <c:pt idx="772">
                  <c:v>14.508461256871328</c:v>
                </c:pt>
                <c:pt idx="773">
                  <c:v>11.4089369992955</c:v>
                </c:pt>
                <c:pt idx="774">
                  <c:v>10.395560956871311</c:v>
                </c:pt>
                <c:pt idx="775">
                  <c:v>9.5493892568714074</c:v>
                </c:pt>
                <c:pt idx="776">
                  <c:v>8.4838558468713074</c:v>
                </c:pt>
                <c:pt idx="777">
                  <c:v>7.3291058445001767</c:v>
                </c:pt>
                <c:pt idx="778">
                  <c:v>5.9369606368712908</c:v>
                </c:pt>
                <c:pt idx="779">
                  <c:v>4.6853307421655117</c:v>
                </c:pt>
                <c:pt idx="780">
                  <c:v>-0.19335040221950781</c:v>
                </c:pt>
                <c:pt idx="781">
                  <c:v>-1.2197421831286306</c:v>
                </c:pt>
                <c:pt idx="782">
                  <c:v>-2.6530715331287227</c:v>
                </c:pt>
                <c:pt idx="783">
                  <c:v>-3.7597318043531089</c:v>
                </c:pt>
                <c:pt idx="784">
                  <c:v>-5.1336765631286454</c:v>
                </c:pt>
                <c:pt idx="785">
                  <c:v>-6.2804091031286982</c:v>
                </c:pt>
                <c:pt idx="786">
                  <c:v>-7.4546928531286483</c:v>
                </c:pt>
                <c:pt idx="787">
                  <c:v>-8.7242166897951634</c:v>
                </c:pt>
                <c:pt idx="788">
                  <c:v>-11.823133570714887</c:v>
                </c:pt>
                <c:pt idx="789">
                  <c:v>-12.110986189937236</c:v>
                </c:pt>
                <c:pt idx="790">
                  <c:v>-12.484430753128791</c:v>
                </c:pt>
                <c:pt idx="791">
                  <c:v>-12.748034433128637</c:v>
                </c:pt>
                <c:pt idx="792">
                  <c:v>-13.017692003128587</c:v>
                </c:pt>
                <c:pt idx="793">
                  <c:v>-13.269535463128747</c:v>
                </c:pt>
                <c:pt idx="794">
                  <c:v>-13.749435353128689</c:v>
                </c:pt>
                <c:pt idx="795">
                  <c:v>-14.068645264867701</c:v>
                </c:pt>
                <c:pt idx="796">
                  <c:v>-14.336469320051696</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-13.006057318128665</c:v>
                </c:pt>
                <c:pt idx="805">
                  <c:v>-9.6466683220760228</c:v>
                </c:pt>
                <c:pt idx="806">
                  <c:v>-8.2857695331285708</c:v>
                </c:pt>
                <c:pt idx="807">
                  <c:v>-6.9792641831285946</c:v>
                </c:pt>
                <c:pt idx="808">
                  <c:v>-6.1402357806286574</c:v>
                </c:pt>
                <c:pt idx="809">
                  <c:v>-4.9495225531285882</c:v>
                </c:pt>
                <c:pt idx="810">
                  <c:v>-3.6375585831285777</c:v>
                </c:pt>
                <c:pt idx="811">
                  <c:v>-2.2132889531286217</c:v>
                </c:pt>
                <c:pt idx="812">
                  <c:v>-0.34131770312858173</c:v>
                </c:pt>
                <c:pt idx="813">
                  <c:v>1.2927903805827439</c:v>
                </c:pt>
                <c:pt idx="814">
                  <c:v>2.9803582068714292</c:v>
                </c:pt>
                <c:pt idx="815">
                  <c:v>4.2771754168715148</c:v>
                </c:pt>
                <c:pt idx="816">
                  <c:v>6.4402754768713706</c:v>
                </c:pt>
                <c:pt idx="817">
                  <c:v>8.0626898268713987</c:v>
                </c:pt>
                <c:pt idx="818">
                  <c:v>9.8563216486239753</c:v>
                </c:pt>
                <c:pt idx="819">
                  <c:v>11.208505696871351</c:v>
                </c:pt>
                <c:pt idx="820">
                  <c:v>12.275025116871319</c:v>
                </c:pt>
                <c:pt idx="821">
                  <c:v>13.175095546871376</c:v>
                </c:pt>
                <c:pt idx="822">
                  <c:v>14.036969896871327</c:v>
                </c:pt>
                <c:pt idx="823">
                  <c:v>14.90215203735916</c:v>
                </c:pt>
                <c:pt idx="824">
                  <c:v>15.832339766871344</c:v>
                </c:pt>
                <c:pt idx="825">
                  <c:v>16.840766416871372</c:v>
                </c:pt>
                <c:pt idx="826">
                  <c:v>17.801320916871276</c:v>
                </c:pt>
                <c:pt idx="827">
                  <c:v>18.551821706871504</c:v>
                </c:pt>
                <c:pt idx="828">
                  <c:v>18.959506019758109</c:v>
                </c:pt>
                <c:pt idx="829">
                  <c:v>19.34688085687128</c:v>
                </c:pt>
                <c:pt idx="830">
                  <c:v>20.143674006871336</c:v>
                </c:pt>
                <c:pt idx="831">
                  <c:v>20.803857826871333</c:v>
                </c:pt>
                <c:pt idx="832">
                  <c:v>21.315522086871376</c:v>
                </c:pt>
                <c:pt idx="833">
                  <c:v>21.663139978520817</c:v>
                </c:pt>
                <c:pt idx="834">
                  <c:v>21.912458726871392</c:v>
                </c:pt>
                <c:pt idx="835">
                  <c:v>22.008899536871308</c:v>
                </c:pt>
                <c:pt idx="836">
                  <c:v>21.88644510687142</c:v>
                </c:pt>
                <c:pt idx="837">
                  <c:v>21.2813956968714</c:v>
                </c:pt>
                <c:pt idx="838">
                  <c:v>20.176628919371325</c:v>
                </c:pt>
                <c:pt idx="839">
                  <c:v>18.797579772022882</c:v>
                </c:pt>
                <c:pt idx="840">
                  <c:v>17.700510216871308</c:v>
                </c:pt>
                <c:pt idx="841">
                  <c:v>17.320450396871387</c:v>
                </c:pt>
                <c:pt idx="842">
                  <c:v>17.210376096871329</c:v>
                </c:pt>
                <c:pt idx="843">
                  <c:v>17.174633686871189</c:v>
                </c:pt>
                <c:pt idx="844">
                  <c:v>17.015577401201185</c:v>
                </c:pt>
                <c:pt idx="845">
                  <c:v>16.762111406871256</c:v>
                </c:pt>
                <c:pt idx="846">
                  <c:v>16.235097076871263</c:v>
                </c:pt>
                <c:pt idx="847">
                  <c:v>15.719741356871296</c:v>
                </c:pt>
                <c:pt idx="848">
                  <c:v>14.881043156871314</c:v>
                </c:pt>
                <c:pt idx="849">
                  <c:v>13.669816359964209</c:v>
                </c:pt>
                <c:pt idx="850">
                  <c:v>12.29136497687149</c:v>
                </c:pt>
                <c:pt idx="851">
                  <c:v>10.761015687426868</c:v>
                </c:pt>
                <c:pt idx="852">
                  <c:v>4.1674072568713303</c:v>
                </c:pt>
                <c:pt idx="853">
                  <c:v>3.4220430068712338</c:v>
                </c:pt>
                <c:pt idx="854">
                  <c:v>1.6314539568713418</c:v>
                </c:pt>
                <c:pt idx="855">
                  <c:v>0.2922594939847305</c:v>
                </c:pt>
                <c:pt idx="856">
                  <c:v>-2.3088412931286335</c:v>
                </c:pt>
                <c:pt idx="857">
                  <c:v>-4.0178254831287319</c:v>
                </c:pt>
                <c:pt idx="858">
                  <c:v>-5.2827552431286762</c:v>
                </c:pt>
                <c:pt idx="859">
                  <c:v>-8.6893177653508893</c:v>
                </c:pt>
                <c:pt idx="860">
                  <c:v>-9.1260723231286818</c:v>
                </c:pt>
                <c:pt idx="861">
                  <c:v>-9.5046931389619527</c:v>
                </c:pt>
                <c:pt idx="862">
                  <c:v>-9.7204546431286527</c:v>
                </c:pt>
                <c:pt idx="863">
                  <c:v>-10.050283523128726</c:v>
                </c:pt>
                <c:pt idx="864">
                  <c:v>-10.554277733128616</c:v>
                </c:pt>
                <c:pt idx="865">
                  <c:v>-11.261211883128581</c:v>
                </c:pt>
                <c:pt idx="866">
                  <c:v>-11.77383299055122</c:v>
                </c:pt>
                <c:pt idx="867">
                  <c:v>-12.034695409795319</c:v>
                </c:pt>
                <c:pt idx="868">
                  <c:v>-12.282646743128657</c:v>
                </c:pt>
                <c:pt idx="869">
                  <c:v>-12.021669712825583</c:v>
                </c:pt>
                <c:pt idx="870">
                  <c:v>-11.423658543128656</c:v>
                </c:pt>
                <c:pt idx="871">
                  <c:v>-11.286493473128516</c:v>
                </c:pt>
                <c:pt idx="872">
                  <c:v>-11.442490183128626</c:v>
                </c:pt>
                <c:pt idx="873">
                  <c:v>-11.570261468128463</c:v>
                </c:pt>
                <c:pt idx="874">
                  <c:v>-11.641260963128671</c:v>
                </c:pt>
                <c:pt idx="875">
                  <c:v>-11.649595713128734</c:v>
                </c:pt>
                <c:pt idx="876">
                  <c:v>-11.62797230410429</c:v>
                </c:pt>
                <c:pt idx="877">
                  <c:v>-12.115624993128653</c:v>
                </c:pt>
                <c:pt idx="878">
                  <c:v>-12.287957941045292</c:v>
                </c:pt>
                <c:pt idx="879">
                  <c:v>-12.818561903128682</c:v>
                </c:pt>
                <c:pt idx="880">
                  <c:v>-13.35434251632458</c:v>
                </c:pt>
                <c:pt idx="881">
                  <c:v>-13.843085303128634</c:v>
                </c:pt>
                <c:pt idx="882">
                  <c:v>-14.073924313128572</c:v>
                </c:pt>
                <c:pt idx="883">
                  <c:v>-14.119913543128646</c:v>
                </c:pt>
                <c:pt idx="884">
                  <c:v>-12.49607463847742</c:v>
                </c:pt>
                <c:pt idx="885">
                  <c:v>-11.167811473128793</c:v>
                </c:pt>
                <c:pt idx="886">
                  <c:v>-9.9661418264619659</c:v>
                </c:pt>
                <c:pt idx="887">
                  <c:v>-8.4874184631285914</c:v>
                </c:pt>
                <c:pt idx="888">
                  <c:v>-7.0891453331288314</c:v>
                </c:pt>
                <c:pt idx="889">
                  <c:v>-5.9422004331286429</c:v>
                </c:pt>
                <c:pt idx="890">
                  <c:v>-5.2785185280749687</c:v>
                </c:pt>
                <c:pt idx="891">
                  <c:v>-4.7217230070175464</c:v>
                </c:pt>
                <c:pt idx="892">
                  <c:v>-1.3139087431285499</c:v>
                </c:pt>
                <c:pt idx="893">
                  <c:v>-0.76398079312865264</c:v>
                </c:pt>
                <c:pt idx="894">
                  <c:v>0.12787544687130062</c:v>
                </c:pt>
                <c:pt idx="895">
                  <c:v>1.6815138568715062</c:v>
                </c:pt>
                <c:pt idx="896">
                  <c:v>3.0181544321290517</c:v>
                </c:pt>
                <c:pt idx="897">
                  <c:v>4.0677726468713296</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6.0625342568713423</c:v>
                </c:pt>
                <c:pt idx="3">
                  <c:v>6.0629649568713857</c:v>
                </c:pt>
                <c:pt idx="4">
                  <c:v>6.0633070468711985</c:v>
                </c:pt>
                <c:pt idx="5">
                  <c:v>6.0636470268713234</c:v>
                </c:pt>
                <c:pt idx="6">
                  <c:v>6.0640914368713865</c:v>
                </c:pt>
                <c:pt idx="7">
                  <c:v>6.0654553679824108</c:v>
                </c:pt>
                <c:pt idx="8">
                  <c:v>6.0686411368712925</c:v>
                </c:pt>
                <c:pt idx="9">
                  <c:v>6.0693407968714164</c:v>
                </c:pt>
                <c:pt idx="10">
                  <c:v>6.0937108768712021</c:v>
                </c:pt>
                <c:pt idx="11">
                  <c:v>6.0794257468713937</c:v>
                </c:pt>
                <c:pt idx="12">
                  <c:v>5.9441864184874955</c:v>
                </c:pt>
                <c:pt idx="13">
                  <c:v>5.2857100868712905</c:v>
                </c:pt>
                <c:pt idx="14">
                  <c:v>4.5787604368712493</c:v>
                </c:pt>
                <c:pt idx="15">
                  <c:v>4.5760504868714014</c:v>
                </c:pt>
                <c:pt idx="16">
                  <c:v>5.7131673793202085</c:v>
                </c:pt>
                <c:pt idx="17">
                  <c:v>6.3861527244039324</c:v>
                </c:pt>
                <c:pt idx="18">
                  <c:v>5.8197740693713982</c:v>
                </c:pt>
                <c:pt idx="19">
                  <c:v>5.6102843468713441</c:v>
                </c:pt>
                <c:pt idx="20">
                  <c:v>5.2008168768715857</c:v>
                </c:pt>
                <c:pt idx="21">
                  <c:v>4.9688928868714441</c:v>
                </c:pt>
                <c:pt idx="22">
                  <c:v>5.4891792058507924</c:v>
                </c:pt>
                <c:pt idx="23">
                  <c:v>6.1705708124268295</c:v>
                </c:pt>
                <c:pt idx="24">
                  <c:v>6.4836012568713528</c:v>
                </c:pt>
                <c:pt idx="25">
                  <c:v>7.1193553948024304</c:v>
                </c:pt>
                <c:pt idx="26">
                  <c:v>7.4895451255582319</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6.1389947868713906</c:v>
                </c:pt>
                <c:pt idx="35">
                  <c:v>5.8288316068713542</c:v>
                </c:pt>
                <c:pt idx="36">
                  <c:v>5.5820215168713787</c:v>
                </c:pt>
                <c:pt idx="37">
                  <c:v>5.5444721768713237</c:v>
                </c:pt>
                <c:pt idx="38">
                  <c:v>5.550788256871277</c:v>
                </c:pt>
                <c:pt idx="39">
                  <c:v>5.5525711868714165</c:v>
                </c:pt>
                <c:pt idx="40">
                  <c:v>5.546097076871348</c:v>
                </c:pt>
                <c:pt idx="41">
                  <c:v>5.537837256871347</c:v>
                </c:pt>
                <c:pt idx="42">
                  <c:v>4.4710372412464778</c:v>
                </c:pt>
                <c:pt idx="43">
                  <c:v>3.9260091568714302</c:v>
                </c:pt>
                <c:pt idx="44">
                  <c:v>3.3740405368712767</c:v>
                </c:pt>
                <c:pt idx="45">
                  <c:v>3.1150376968714002</c:v>
                </c:pt>
                <c:pt idx="46">
                  <c:v>2.8193658068713034</c:v>
                </c:pt>
                <c:pt idx="47">
                  <c:v>2.0027089068712907</c:v>
                </c:pt>
                <c:pt idx="48">
                  <c:v>0.69651145687123517</c:v>
                </c:pt>
                <c:pt idx="49">
                  <c:v>5.2763696871324046E-2</c:v>
                </c:pt>
                <c:pt idx="50">
                  <c:v>0.15424825687135577</c:v>
                </c:pt>
                <c:pt idx="51">
                  <c:v>1.4438098282999596</c:v>
                </c:pt>
                <c:pt idx="52">
                  <c:v>1.7450525668714105</c:v>
                </c:pt>
                <c:pt idx="53">
                  <c:v>2.5998723679825702</c:v>
                </c:pt>
                <c:pt idx="54">
                  <c:v>2.3921897517166855</c:v>
                </c:pt>
                <c:pt idx="55">
                  <c:v>1.5301052368713091</c:v>
                </c:pt>
                <c:pt idx="56">
                  <c:v>1.0869865168714341</c:v>
                </c:pt>
                <c:pt idx="57">
                  <c:v>1.4513506268713601</c:v>
                </c:pt>
                <c:pt idx="58">
                  <c:v>2.3278229405447917</c:v>
                </c:pt>
                <c:pt idx="59">
                  <c:v>2.64498125687137</c:v>
                </c:pt>
                <c:pt idx="60">
                  <c:v>6.2906450628415911</c:v>
                </c:pt>
                <c:pt idx="61">
                  <c:v>7.9483051968713827</c:v>
                </c:pt>
                <c:pt idx="62">
                  <c:v>9.2484643168715319</c:v>
                </c:pt>
                <c:pt idx="63">
                  <c:v>11.190044491565175</c:v>
                </c:pt>
                <c:pt idx="64">
                  <c:v>12.313061685442861</c:v>
                </c:pt>
                <c:pt idx="65">
                  <c:v>12.634650286871301</c:v>
                </c:pt>
                <c:pt idx="66">
                  <c:v>12.244140086871308</c:v>
                </c:pt>
                <c:pt idx="67">
                  <c:v>11.140850306871318</c:v>
                </c:pt>
                <c:pt idx="68">
                  <c:v>10.059730195646866</c:v>
                </c:pt>
                <c:pt idx="69">
                  <c:v>5.393846071686184</c:v>
                </c:pt>
                <c:pt idx="70">
                  <c:v>4.7567906318713753</c:v>
                </c:pt>
                <c:pt idx="71">
                  <c:v>3.7106552868713436</c:v>
                </c:pt>
                <c:pt idx="72">
                  <c:v>2.3710790868712177</c:v>
                </c:pt>
                <c:pt idx="73">
                  <c:v>0.54959131937144434</c:v>
                </c:pt>
                <c:pt idx="74">
                  <c:v>-1.1100383931286615</c:v>
                </c:pt>
                <c:pt idx="75">
                  <c:v>-2.6818992331286178</c:v>
                </c:pt>
                <c:pt idx="76">
                  <c:v>-3.749941603128633</c:v>
                </c:pt>
                <c:pt idx="77">
                  <c:v>-4.5322532168128484</c:v>
                </c:pt>
                <c:pt idx="78">
                  <c:v>-7.2480306067650053</c:v>
                </c:pt>
                <c:pt idx="79">
                  <c:v>-7.9242231142625723</c:v>
                </c:pt>
                <c:pt idx="80">
                  <c:v>-8.3565622831287456</c:v>
                </c:pt>
                <c:pt idx="81">
                  <c:v>-8.2456782631286814</c:v>
                </c:pt>
                <c:pt idx="82">
                  <c:v>-7.8561579131286408</c:v>
                </c:pt>
                <c:pt idx="83">
                  <c:v>-7.457326000860669</c:v>
                </c:pt>
                <c:pt idx="84">
                  <c:v>-6.9829459331287467</c:v>
                </c:pt>
                <c:pt idx="85">
                  <c:v>-6.6131513365352683</c:v>
                </c:pt>
                <c:pt idx="86">
                  <c:v>-5.4785363908559219</c:v>
                </c:pt>
                <c:pt idx="87">
                  <c:v>-4.7778708037347144</c:v>
                </c:pt>
                <c:pt idx="88">
                  <c:v>-3.6724938231285433</c:v>
                </c:pt>
                <c:pt idx="89">
                  <c:v>-2.4566047231285864</c:v>
                </c:pt>
                <c:pt idx="90">
                  <c:v>-1.2449936531285442</c:v>
                </c:pt>
                <c:pt idx="91">
                  <c:v>-0.27873093461819509</c:v>
                </c:pt>
                <c:pt idx="92">
                  <c:v>1.0149581768712639</c:v>
                </c:pt>
                <c:pt idx="93">
                  <c:v>2.0354447368713271</c:v>
                </c:pt>
                <c:pt idx="94">
                  <c:v>2.6290223818713554</c:v>
                </c:pt>
                <c:pt idx="95">
                  <c:v>5.7040755551168933</c:v>
                </c:pt>
                <c:pt idx="96">
                  <c:v>6.9939400368713684</c:v>
                </c:pt>
                <c:pt idx="97">
                  <c:v>8.9135161168713068</c:v>
                </c:pt>
                <c:pt idx="98">
                  <c:v>10.627161596871403</c:v>
                </c:pt>
                <c:pt idx="99">
                  <c:v>11.848050636871221</c:v>
                </c:pt>
                <c:pt idx="100">
                  <c:v>13.008760340204645</c:v>
                </c:pt>
                <c:pt idx="101">
                  <c:v>14.084863526871368</c:v>
                </c:pt>
                <c:pt idx="102">
                  <c:v>14.449746056871266</c:v>
                </c:pt>
                <c:pt idx="103">
                  <c:v>14.451101256871354</c:v>
                </c:pt>
                <c:pt idx="104">
                  <c:v>14.204789355462879</c:v>
                </c:pt>
                <c:pt idx="105">
                  <c:v>14.611277836871398</c:v>
                </c:pt>
                <c:pt idx="106">
                  <c:v>15.395416027704677</c:v>
                </c:pt>
                <c:pt idx="107">
                  <c:v>16.730808176871328</c:v>
                </c:pt>
                <c:pt idx="108">
                  <c:v>17.207496586871272</c:v>
                </c:pt>
                <c:pt idx="109">
                  <c:v>16.867609076871279</c:v>
                </c:pt>
                <c:pt idx="110">
                  <c:v>15.930746442438405</c:v>
                </c:pt>
                <c:pt idx="111">
                  <c:v>14.31849711687137</c:v>
                </c:pt>
                <c:pt idx="112">
                  <c:v>13.186171661126663</c:v>
                </c:pt>
                <c:pt idx="113">
                  <c:v>6.0720695902047135</c:v>
                </c:pt>
                <c:pt idx="114">
                  <c:v>5.1211648668713297</c:v>
                </c:pt>
                <c:pt idx="115">
                  <c:v>2.5569722168713156</c:v>
                </c:pt>
                <c:pt idx="116">
                  <c:v>0.22619395687119973</c:v>
                </c:pt>
                <c:pt idx="117">
                  <c:v>-1.6416529931286601</c:v>
                </c:pt>
                <c:pt idx="118">
                  <c:v>-3.5097753431287622</c:v>
                </c:pt>
                <c:pt idx="119">
                  <c:v>-4.9047822178760816</c:v>
                </c:pt>
                <c:pt idx="120">
                  <c:v>-6.1776442431286815</c:v>
                </c:pt>
                <c:pt idx="121">
                  <c:v>-6.7248437431286314</c:v>
                </c:pt>
                <c:pt idx="122">
                  <c:v>-8.9602160674529046</c:v>
                </c:pt>
                <c:pt idx="123">
                  <c:v>-9.4398415631286525</c:v>
                </c:pt>
                <c:pt idx="124">
                  <c:v>-10.19755642312856</c:v>
                </c:pt>
                <c:pt idx="125">
                  <c:v>-10.925687543128523</c:v>
                </c:pt>
                <c:pt idx="126">
                  <c:v>-11.503407923128552</c:v>
                </c:pt>
                <c:pt idx="127">
                  <c:v>-11.606705513128656</c:v>
                </c:pt>
                <c:pt idx="128">
                  <c:v>-11.272119753128578</c:v>
                </c:pt>
                <c:pt idx="129">
                  <c:v>-10.60945356312855</c:v>
                </c:pt>
                <c:pt idx="130">
                  <c:v>-9.9614220354363567</c:v>
                </c:pt>
                <c:pt idx="131">
                  <c:v>-8.1681647431286422</c:v>
                </c:pt>
                <c:pt idx="132">
                  <c:v>-7.9975450431287785</c:v>
                </c:pt>
                <c:pt idx="133">
                  <c:v>-7.299302621916496</c:v>
                </c:pt>
                <c:pt idx="134">
                  <c:v>-5.8826898431286736</c:v>
                </c:pt>
                <c:pt idx="135">
                  <c:v>-4.5207656831287304</c:v>
                </c:pt>
                <c:pt idx="136">
                  <c:v>-2.7000358231285873</c:v>
                </c:pt>
                <c:pt idx="137">
                  <c:v>-0.77757611312866004</c:v>
                </c:pt>
                <c:pt idx="138">
                  <c:v>1.2009453368713991</c:v>
                </c:pt>
                <c:pt idx="139">
                  <c:v>2.6094753568713753</c:v>
                </c:pt>
                <c:pt idx="140">
                  <c:v>8.258219149728431</c:v>
                </c:pt>
                <c:pt idx="141">
                  <c:v>9.8657490268712795</c:v>
                </c:pt>
                <c:pt idx="142">
                  <c:v>11.475948086871327</c:v>
                </c:pt>
                <c:pt idx="143">
                  <c:v>12.531149306871441</c:v>
                </c:pt>
                <c:pt idx="144">
                  <c:v>13.209242536871256</c:v>
                </c:pt>
                <c:pt idx="145">
                  <c:v>13.974870846871355</c:v>
                </c:pt>
                <c:pt idx="146">
                  <c:v>14.952399546871376</c:v>
                </c:pt>
                <c:pt idx="147">
                  <c:v>15.879856556871385</c:v>
                </c:pt>
                <c:pt idx="148">
                  <c:v>16.315196256871328</c:v>
                </c:pt>
                <c:pt idx="149">
                  <c:v>16.917399952523496</c:v>
                </c:pt>
                <c:pt idx="150">
                  <c:v>16.581096756871389</c:v>
                </c:pt>
                <c:pt idx="151">
                  <c:v>15.905597256871264</c:v>
                </c:pt>
                <c:pt idx="152">
                  <c:v>14.532243566871287</c:v>
                </c:pt>
                <c:pt idx="153">
                  <c:v>12.249760526871313</c:v>
                </c:pt>
                <c:pt idx="154">
                  <c:v>10.152698206871406</c:v>
                </c:pt>
                <c:pt idx="155">
                  <c:v>6.9057548282999086</c:v>
                </c:pt>
                <c:pt idx="156">
                  <c:v>1.0270372846491398</c:v>
                </c:pt>
                <c:pt idx="157">
                  <c:v>-2.213456312875909E-2</c:v>
                </c:pt>
                <c:pt idx="158">
                  <c:v>-1.4490715641812961</c:v>
                </c:pt>
                <c:pt idx="159">
                  <c:v>-3.5381525331286343</c:v>
                </c:pt>
                <c:pt idx="160">
                  <c:v>-5.158719123128563</c:v>
                </c:pt>
                <c:pt idx="161">
                  <c:v>-6.9405950031285926</c:v>
                </c:pt>
                <c:pt idx="162">
                  <c:v>-8.2847842831286247</c:v>
                </c:pt>
                <c:pt idx="163">
                  <c:v>-8.8511843831285528</c:v>
                </c:pt>
                <c:pt idx="164">
                  <c:v>-10.37493742733905</c:v>
                </c:pt>
                <c:pt idx="165">
                  <c:v>-10.705878743128649</c:v>
                </c:pt>
                <c:pt idx="166">
                  <c:v>-10.694456360775689</c:v>
                </c:pt>
                <c:pt idx="167">
                  <c:v>-10.529269893128706</c:v>
                </c:pt>
                <c:pt idx="168">
                  <c:v>-10.229015823128503</c:v>
                </c:pt>
                <c:pt idx="169">
                  <c:v>-9.7537582031287524</c:v>
                </c:pt>
                <c:pt idx="170">
                  <c:v>-8.8835633990427425</c:v>
                </c:pt>
                <c:pt idx="171">
                  <c:v>-8.4323769231287855</c:v>
                </c:pt>
                <c:pt idx="172">
                  <c:v>-8.3555661344329621</c:v>
                </c:pt>
                <c:pt idx="173">
                  <c:v>-7.4739188306286479</c:v>
                </c:pt>
                <c:pt idx="174">
                  <c:v>-7.3642449831286569</c:v>
                </c:pt>
                <c:pt idx="175">
                  <c:v>-7.5538795031285115</c:v>
                </c:pt>
                <c:pt idx="176">
                  <c:v>-8.0390184062866581</c:v>
                </c:pt>
                <c:pt idx="177">
                  <c:v>-8.6382321631284622</c:v>
                </c:pt>
                <c:pt idx="178">
                  <c:v>-8.8693162731285238</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-3.0373669131287588</c:v>
                </c:pt>
                <c:pt idx="187">
                  <c:v>-2.2011299984478412</c:v>
                </c:pt>
                <c:pt idx="188">
                  <c:v>-1.2360977631286403</c:v>
                </c:pt>
                <c:pt idx="189">
                  <c:v>-0.54528575312852556</c:v>
                </c:pt>
                <c:pt idx="190">
                  <c:v>-2.0340609795283623E-2</c:v>
                </c:pt>
                <c:pt idx="191">
                  <c:v>1.5051585902046718</c:v>
                </c:pt>
                <c:pt idx="192">
                  <c:v>2.3057070668713964</c:v>
                </c:pt>
                <c:pt idx="193">
                  <c:v>3.2853992668713308</c:v>
                </c:pt>
                <c:pt idx="194">
                  <c:v>4.384149506871367</c:v>
                </c:pt>
                <c:pt idx="195">
                  <c:v>5.2791126468714253</c:v>
                </c:pt>
                <c:pt idx="196">
                  <c:v>6.0700130868713771</c:v>
                </c:pt>
                <c:pt idx="197">
                  <c:v>6.5976103568712645</c:v>
                </c:pt>
                <c:pt idx="198">
                  <c:v>7.0090456668713017</c:v>
                </c:pt>
                <c:pt idx="199">
                  <c:v>7.1725417568713681</c:v>
                </c:pt>
                <c:pt idx="200">
                  <c:v>7.7292157322811699</c:v>
                </c:pt>
                <c:pt idx="201">
                  <c:v>7.8856567568713842</c:v>
                </c:pt>
                <c:pt idx="202">
                  <c:v>8.2470802768713849</c:v>
                </c:pt>
                <c:pt idx="203">
                  <c:v>8.701902976871251</c:v>
                </c:pt>
                <c:pt idx="204">
                  <c:v>9.2550195368713268</c:v>
                </c:pt>
                <c:pt idx="205">
                  <c:v>9.6434629500530633</c:v>
                </c:pt>
                <c:pt idx="206">
                  <c:v>9.9524957268713479</c:v>
                </c:pt>
                <c:pt idx="207">
                  <c:v>10.214693056871198</c:v>
                </c:pt>
                <c:pt idx="208">
                  <c:v>10.393751444371269</c:v>
                </c:pt>
                <c:pt idx="209">
                  <c:v>10.979233529598552</c:v>
                </c:pt>
                <c:pt idx="210">
                  <c:v>11.042173336871301</c:v>
                </c:pt>
                <c:pt idx="211">
                  <c:v>11.026795166871365</c:v>
                </c:pt>
                <c:pt idx="212">
                  <c:v>10.913002856871305</c:v>
                </c:pt>
                <c:pt idx="213">
                  <c:v>10.84538727687131</c:v>
                </c:pt>
                <c:pt idx="214">
                  <c:v>10.793005336871389</c:v>
                </c:pt>
                <c:pt idx="215">
                  <c:v>10.752619846871314</c:v>
                </c:pt>
                <c:pt idx="216">
                  <c:v>10.569153597296864</c:v>
                </c:pt>
                <c:pt idx="217">
                  <c:v>10.385506971157112</c:v>
                </c:pt>
                <c:pt idx="218">
                  <c:v>10.911558390204831</c:v>
                </c:pt>
                <c:pt idx="219">
                  <c:v>11.179579876871324</c:v>
                </c:pt>
                <c:pt idx="220">
                  <c:v>11.408783636871334</c:v>
                </c:pt>
                <c:pt idx="221">
                  <c:v>11.689185226871389</c:v>
                </c:pt>
                <c:pt idx="222">
                  <c:v>11.852301590204734</c:v>
                </c:pt>
                <c:pt idx="223">
                  <c:v>11.82033464687135</c:v>
                </c:pt>
                <c:pt idx="224">
                  <c:v>11.771546317846902</c:v>
                </c:pt>
                <c:pt idx="225">
                  <c:v>11.579508556871406</c:v>
                </c:pt>
                <c:pt idx="226">
                  <c:v>11.399111166871331</c:v>
                </c:pt>
                <c:pt idx="227">
                  <c:v>11.186435145760226</c:v>
                </c:pt>
                <c:pt idx="228">
                  <c:v>10.717016106871441</c:v>
                </c:pt>
                <c:pt idx="229">
                  <c:v>10.172302426871269</c:v>
                </c:pt>
                <c:pt idx="230">
                  <c:v>9.2671014268713439</c:v>
                </c:pt>
                <c:pt idx="231">
                  <c:v>8.1168930124268144</c:v>
                </c:pt>
                <c:pt idx="232">
                  <c:v>4.30989790622192</c:v>
                </c:pt>
                <c:pt idx="233">
                  <c:v>3.6061466368712427</c:v>
                </c:pt>
                <c:pt idx="234">
                  <c:v>2.6982791968714395</c:v>
                </c:pt>
                <c:pt idx="235">
                  <c:v>1.7487722868714286</c:v>
                </c:pt>
                <c:pt idx="236">
                  <c:v>0.6432339368714256</c:v>
                </c:pt>
                <c:pt idx="237">
                  <c:v>-0.25893776440530303</c:v>
                </c:pt>
                <c:pt idx="238">
                  <c:v>-1.0681188831286341</c:v>
                </c:pt>
                <c:pt idx="239">
                  <c:v>-1.777967843128522</c:v>
                </c:pt>
                <c:pt idx="240">
                  <c:v>-2.4013075347952935</c:v>
                </c:pt>
                <c:pt idx="241">
                  <c:v>-6.3394437086459732</c:v>
                </c:pt>
                <c:pt idx="242">
                  <c:v>-6.4368726724216403</c:v>
                </c:pt>
                <c:pt idx="243">
                  <c:v>-6.1397479031287725</c:v>
                </c:pt>
                <c:pt idx="244">
                  <c:v>-5.9348847231286328</c:v>
                </c:pt>
                <c:pt idx="245">
                  <c:v>-6.009428083128606</c:v>
                </c:pt>
                <c:pt idx="246">
                  <c:v>-6.3866266631285704</c:v>
                </c:pt>
                <c:pt idx="247">
                  <c:v>-6.7915105815123304</c:v>
                </c:pt>
                <c:pt idx="248">
                  <c:v>-7.0831832431286585</c:v>
                </c:pt>
                <c:pt idx="249">
                  <c:v>-7.3080813721608555</c:v>
                </c:pt>
                <c:pt idx="250">
                  <c:v>-7.2212946431286174</c:v>
                </c:pt>
                <c:pt idx="251">
                  <c:v>-7.0434286231286514</c:v>
                </c:pt>
                <c:pt idx="252">
                  <c:v>-6.7942281231287494</c:v>
                </c:pt>
                <c:pt idx="253">
                  <c:v>-6.4395220622775824</c:v>
                </c:pt>
                <c:pt idx="254">
                  <c:v>-6.3005588131287382</c:v>
                </c:pt>
                <c:pt idx="255">
                  <c:v>-6.2627759431286449</c:v>
                </c:pt>
                <c:pt idx="256">
                  <c:v>-6.2039596531287771</c:v>
                </c:pt>
                <c:pt idx="257">
                  <c:v>-6.1788132921482202</c:v>
                </c:pt>
                <c:pt idx="258">
                  <c:v>-7.3652143641812655</c:v>
                </c:pt>
                <c:pt idx="259">
                  <c:v>-7.8397442431287629</c:v>
                </c:pt>
                <c:pt idx="260">
                  <c:v>-8.2733856531287167</c:v>
                </c:pt>
                <c:pt idx="261">
                  <c:v>-8.5089920831286729</c:v>
                </c:pt>
                <c:pt idx="262">
                  <c:v>-8.073026474311531</c:v>
                </c:pt>
                <c:pt idx="263">
                  <c:v>-6.775713103128588</c:v>
                </c:pt>
                <c:pt idx="264">
                  <c:v>-5.5973787431286439</c:v>
                </c:pt>
                <c:pt idx="265">
                  <c:v>0.46534329301583482</c:v>
                </c:pt>
                <c:pt idx="266">
                  <c:v>2.0171556968714697</c:v>
                </c:pt>
                <c:pt idx="267">
                  <c:v>3.3807560768713216</c:v>
                </c:pt>
                <c:pt idx="268">
                  <c:v>4.9633391063336729</c:v>
                </c:pt>
                <c:pt idx="269">
                  <c:v>6.647098696871268</c:v>
                </c:pt>
                <c:pt idx="270">
                  <c:v>7.9834315268714064</c:v>
                </c:pt>
                <c:pt idx="271">
                  <c:v>8.7735779235380136</c:v>
                </c:pt>
                <c:pt idx="272">
                  <c:v>11.633417217655651</c:v>
                </c:pt>
                <c:pt idx="273">
                  <c:v>12.427848426871233</c:v>
                </c:pt>
                <c:pt idx="274">
                  <c:v>13.776213822527893</c:v>
                </c:pt>
                <c:pt idx="275">
                  <c:v>14.94746715687144</c:v>
                </c:pt>
                <c:pt idx="276">
                  <c:v>16.061076966871383</c:v>
                </c:pt>
                <c:pt idx="277">
                  <c:v>16.718613876871103</c:v>
                </c:pt>
                <c:pt idx="278">
                  <c:v>16.972568489194614</c:v>
                </c:pt>
                <c:pt idx="279">
                  <c:v>17.076821516871433</c:v>
                </c:pt>
                <c:pt idx="280">
                  <c:v>17.065142823537979</c:v>
                </c:pt>
                <c:pt idx="281">
                  <c:v>16.178847148763186</c:v>
                </c:pt>
                <c:pt idx="282">
                  <c:v>16.017088966871295</c:v>
                </c:pt>
                <c:pt idx="283">
                  <c:v>16.141832926871444</c:v>
                </c:pt>
                <c:pt idx="284">
                  <c:v>16.561850196265333</c:v>
                </c:pt>
                <c:pt idx="285">
                  <c:v>17.120189146871329</c:v>
                </c:pt>
                <c:pt idx="286">
                  <c:v>17.293575036871417</c:v>
                </c:pt>
                <c:pt idx="287">
                  <c:v>17.266483386871425</c:v>
                </c:pt>
                <c:pt idx="288">
                  <c:v>17.119525419914819</c:v>
                </c:pt>
                <c:pt idx="289">
                  <c:v>16.988439156871323</c:v>
                </c:pt>
                <c:pt idx="290">
                  <c:v>15.409719385903658</c:v>
                </c:pt>
                <c:pt idx="291">
                  <c:v>14.874330276871374</c:v>
                </c:pt>
                <c:pt idx="292">
                  <c:v>14.159802726871405</c:v>
                </c:pt>
                <c:pt idx="293">
                  <c:v>13.74576233687128</c:v>
                </c:pt>
                <c:pt idx="294">
                  <c:v>13.19696514687136</c:v>
                </c:pt>
                <c:pt idx="295">
                  <c:v>12.722879136871398</c:v>
                </c:pt>
                <c:pt idx="296">
                  <c:v>11.637855416871361</c:v>
                </c:pt>
                <c:pt idx="297">
                  <c:v>10.110534766871314</c:v>
                </c:pt>
                <c:pt idx="298">
                  <c:v>9.413347416871332</c:v>
                </c:pt>
                <c:pt idx="299">
                  <c:v>4.759678804041183</c:v>
                </c:pt>
                <c:pt idx="300">
                  <c:v>3.5637228368714813</c:v>
                </c:pt>
                <c:pt idx="301">
                  <c:v>0.93687435687137199</c:v>
                </c:pt>
                <c:pt idx="302">
                  <c:v>-1.5036752831287004</c:v>
                </c:pt>
                <c:pt idx="303">
                  <c:v>-3.6110200039983047</c:v>
                </c:pt>
                <c:pt idx="304">
                  <c:v>-6.1875762431286265</c:v>
                </c:pt>
                <c:pt idx="305">
                  <c:v>-8.1409084631285964</c:v>
                </c:pt>
                <c:pt idx="306">
                  <c:v>-9.8309425408814093</c:v>
                </c:pt>
                <c:pt idx="307">
                  <c:v>-13.409955639680406</c:v>
                </c:pt>
                <c:pt idx="308">
                  <c:v>-14.230653101023398</c:v>
                </c:pt>
                <c:pt idx="309">
                  <c:v>-14.958873023128703</c:v>
                </c:pt>
                <c:pt idx="310">
                  <c:v>-16.009359583128699</c:v>
                </c:pt>
                <c:pt idx="311">
                  <c:v>-16.802192263128546</c:v>
                </c:pt>
                <c:pt idx="312">
                  <c:v>-17.232003366784554</c:v>
                </c:pt>
                <c:pt idx="313">
                  <c:v>-17.401225203128586</c:v>
                </c:pt>
                <c:pt idx="314">
                  <c:v>-17.412974481765026</c:v>
                </c:pt>
                <c:pt idx="315">
                  <c:v>-16.821598743128618</c:v>
                </c:pt>
                <c:pt idx="316">
                  <c:v>-16.722946283944875</c:v>
                </c:pt>
                <c:pt idx="317">
                  <c:v>-16.370079490603487</c:v>
                </c:pt>
                <c:pt idx="318">
                  <c:v>-15.990892943128658</c:v>
                </c:pt>
                <c:pt idx="319">
                  <c:v>-15.634771643128456</c:v>
                </c:pt>
                <c:pt idx="320">
                  <c:v>-15.282823443128731</c:v>
                </c:pt>
                <c:pt idx="321">
                  <c:v>-15.260125628186202</c:v>
                </c:pt>
                <c:pt idx="322">
                  <c:v>-15.256380770906489</c:v>
                </c:pt>
                <c:pt idx="323">
                  <c:v>-12.597731124081065</c:v>
                </c:pt>
                <c:pt idx="324">
                  <c:v>-12.049448613128622</c:v>
                </c:pt>
                <c:pt idx="325">
                  <c:v>-10.611936033128675</c:v>
                </c:pt>
                <c:pt idx="326">
                  <c:v>-9.3033390084348024</c:v>
                </c:pt>
                <c:pt idx="327">
                  <c:v>-7.7613557931285584</c:v>
                </c:pt>
                <c:pt idx="328">
                  <c:v>-6.2482488631286834</c:v>
                </c:pt>
                <c:pt idx="329">
                  <c:v>-4.6205541522195182</c:v>
                </c:pt>
                <c:pt idx="330">
                  <c:v>1.4199485547436979</c:v>
                </c:pt>
                <c:pt idx="331">
                  <c:v>2.6634476609118152</c:v>
                </c:pt>
                <c:pt idx="332">
                  <c:v>3.7198217968713787</c:v>
                </c:pt>
                <c:pt idx="333">
                  <c:v>4.8382046068714955</c:v>
                </c:pt>
                <c:pt idx="334">
                  <c:v>6.1013824168713597</c:v>
                </c:pt>
                <c:pt idx="335">
                  <c:v>7.3699985194974884</c:v>
                </c:pt>
                <c:pt idx="336">
                  <c:v>8.3747095868713508</c:v>
                </c:pt>
                <c:pt idx="337">
                  <c:v>9.660953026102149</c:v>
                </c:pt>
                <c:pt idx="338">
                  <c:v>13.565267717188824</c:v>
                </c:pt>
                <c:pt idx="339">
                  <c:v>14.995259366871451</c:v>
                </c:pt>
                <c:pt idx="340">
                  <c:v>17.044965906871447</c:v>
                </c:pt>
                <c:pt idx="341">
                  <c:v>18.702271656871403</c:v>
                </c:pt>
                <c:pt idx="342">
                  <c:v>20.195360680784447</c:v>
                </c:pt>
                <c:pt idx="343">
                  <c:v>21.446368516871459</c:v>
                </c:pt>
                <c:pt idx="344">
                  <c:v>22.737100116871346</c:v>
                </c:pt>
                <c:pt idx="345">
                  <c:v>24.264142466871359</c:v>
                </c:pt>
                <c:pt idx="346">
                  <c:v>26.222334216871399</c:v>
                </c:pt>
                <c:pt idx="347">
                  <c:v>27.754013501315796</c:v>
                </c:pt>
                <c:pt idx="348">
                  <c:v>28.65977829687138</c:v>
                </c:pt>
                <c:pt idx="349">
                  <c:v>28.703602086871296</c:v>
                </c:pt>
                <c:pt idx="350">
                  <c:v>28.478083176871337</c:v>
                </c:pt>
                <c:pt idx="351">
                  <c:v>28.336046066871447</c:v>
                </c:pt>
                <c:pt idx="352">
                  <c:v>28.160957586871326</c:v>
                </c:pt>
                <c:pt idx="353">
                  <c:v>27.91960290333591</c:v>
                </c:pt>
                <c:pt idx="354">
                  <c:v>27.599269391017657</c:v>
                </c:pt>
                <c:pt idx="355">
                  <c:v>26.124501520607637</c:v>
                </c:pt>
                <c:pt idx="356">
                  <c:v>25.404038126871491</c:v>
                </c:pt>
                <c:pt idx="357">
                  <c:v>24.655015306871405</c:v>
                </c:pt>
                <c:pt idx="358">
                  <c:v>23.708809576871349</c:v>
                </c:pt>
                <c:pt idx="359">
                  <c:v>22.560150893235019</c:v>
                </c:pt>
                <c:pt idx="360">
                  <c:v>21.576309286871219</c:v>
                </c:pt>
                <c:pt idx="361">
                  <c:v>20.54045035469743</c:v>
                </c:pt>
                <c:pt idx="362">
                  <c:v>14.934467856871507</c:v>
                </c:pt>
                <c:pt idx="363">
                  <c:v>13.095884576871445</c:v>
                </c:pt>
                <c:pt idx="364">
                  <c:v>11.382595459118576</c:v>
                </c:pt>
                <c:pt idx="365">
                  <c:v>9.4092947768713771</c:v>
                </c:pt>
                <c:pt idx="366">
                  <c:v>7.1955214368713865</c:v>
                </c:pt>
                <c:pt idx="367">
                  <c:v>4.6405257168713465</c:v>
                </c:pt>
                <c:pt idx="368">
                  <c:v>2.4260389968714975</c:v>
                </c:pt>
                <c:pt idx="369">
                  <c:v>1.1320806168713791</c:v>
                </c:pt>
                <c:pt idx="370">
                  <c:v>-4.3712266779112294</c:v>
                </c:pt>
                <c:pt idx="371">
                  <c:v>-5.2793906531286821</c:v>
                </c:pt>
                <c:pt idx="372">
                  <c:v>-6.7383367331286417</c:v>
                </c:pt>
                <c:pt idx="373">
                  <c:v>-8.0098998531284771</c:v>
                </c:pt>
                <c:pt idx="374">
                  <c:v>-9.1456243431287021</c:v>
                </c:pt>
                <c:pt idx="375">
                  <c:v>-10.03860840312872</c:v>
                </c:pt>
                <c:pt idx="376">
                  <c:v>-10.749827086563013</c:v>
                </c:pt>
                <c:pt idx="377">
                  <c:v>-11.911999613128675</c:v>
                </c:pt>
                <c:pt idx="378">
                  <c:v>-12.488912363128662</c:v>
                </c:pt>
                <c:pt idx="379">
                  <c:v>-12.986700843128805</c:v>
                </c:pt>
                <c:pt idx="380">
                  <c:v>-13.492891273128672</c:v>
                </c:pt>
                <c:pt idx="381">
                  <c:v>-14.073279452806304</c:v>
                </c:pt>
                <c:pt idx="382">
                  <c:v>-14.435289053128828</c:v>
                </c:pt>
                <c:pt idx="383">
                  <c:v>-14.742779123128543</c:v>
                </c:pt>
                <c:pt idx="384">
                  <c:v>-15.002107773128516</c:v>
                </c:pt>
                <c:pt idx="385">
                  <c:v>-15.220190473128682</c:v>
                </c:pt>
                <c:pt idx="386">
                  <c:v>-15.31482908459212</c:v>
                </c:pt>
                <c:pt idx="387">
                  <c:v>-15.407375113128538</c:v>
                </c:pt>
                <c:pt idx="388">
                  <c:v>-15.512598523128522</c:v>
                </c:pt>
                <c:pt idx="389">
                  <c:v>-15.454647923128764</c:v>
                </c:pt>
                <c:pt idx="390">
                  <c:v>-15.309871863128578</c:v>
                </c:pt>
                <c:pt idx="391">
                  <c:v>-15.239471883128518</c:v>
                </c:pt>
                <c:pt idx="392">
                  <c:v>-15.031161025956889</c:v>
                </c:pt>
                <c:pt idx="393">
                  <c:v>-14.801895403128444</c:v>
                </c:pt>
                <c:pt idx="394">
                  <c:v>-14.56712961312855</c:v>
                </c:pt>
                <c:pt idx="395">
                  <c:v>-14.307877503128722</c:v>
                </c:pt>
                <c:pt idx="396">
                  <c:v>-14.103888170211873</c:v>
                </c:pt>
                <c:pt idx="397">
                  <c:v>-11.850292176462023</c:v>
                </c:pt>
                <c:pt idx="398">
                  <c:v>-11.352449063128695</c:v>
                </c:pt>
                <c:pt idx="399">
                  <c:v>-10.809559653128728</c:v>
                </c:pt>
                <c:pt idx="400">
                  <c:v>-10.332319923128654</c:v>
                </c:pt>
                <c:pt idx="401">
                  <c:v>-9.7412764731286359</c:v>
                </c:pt>
                <c:pt idx="402">
                  <c:v>-9.1848664931286095</c:v>
                </c:pt>
                <c:pt idx="403">
                  <c:v>-8.5317831231286689</c:v>
                </c:pt>
                <c:pt idx="404">
                  <c:v>-8.098013028842951</c:v>
                </c:pt>
                <c:pt idx="405">
                  <c:v>-5.1909969217001155</c:v>
                </c:pt>
                <c:pt idx="406">
                  <c:v>-5.0870228131286126</c:v>
                </c:pt>
                <c:pt idx="407">
                  <c:v>-5.1161472731287807</c:v>
                </c:pt>
                <c:pt idx="408">
                  <c:v>-5.384750086562974</c:v>
                </c:pt>
                <c:pt idx="409">
                  <c:v>-5.7630984631287125</c:v>
                </c:pt>
                <c:pt idx="410">
                  <c:v>-6.1634418331286867</c:v>
                </c:pt>
                <c:pt idx="411">
                  <c:v>-6.3179640331284501</c:v>
                </c:pt>
                <c:pt idx="412">
                  <c:v>-6.1536451717000915</c:v>
                </c:pt>
                <c:pt idx="413">
                  <c:v>-2.6859362734315986</c:v>
                </c:pt>
                <c:pt idx="414">
                  <c:v>-0.7305628331286016</c:v>
                </c:pt>
                <c:pt idx="415">
                  <c:v>1.162594416445714</c:v>
                </c:pt>
                <c:pt idx="416">
                  <c:v>3.4719937268714891</c:v>
                </c:pt>
                <c:pt idx="417">
                  <c:v>5.2527721868714714</c:v>
                </c:pt>
                <c:pt idx="418">
                  <c:v>6.6868284268713154</c:v>
                </c:pt>
                <c:pt idx="419">
                  <c:v>8.6485690868713458</c:v>
                </c:pt>
                <c:pt idx="420">
                  <c:v>9.9442273643983139</c:v>
                </c:pt>
                <c:pt idx="421">
                  <c:v>11.066563856871397</c:v>
                </c:pt>
                <c:pt idx="422">
                  <c:v>11.781519616871407</c:v>
                </c:pt>
                <c:pt idx="423">
                  <c:v>12.495857076871276</c:v>
                </c:pt>
                <c:pt idx="424">
                  <c:v>13.447442786871401</c:v>
                </c:pt>
                <c:pt idx="425">
                  <c:v>13.997464582452778</c:v>
                </c:pt>
                <c:pt idx="426">
                  <c:v>14.436066626871352</c:v>
                </c:pt>
                <c:pt idx="427">
                  <c:v>14.662980726871197</c:v>
                </c:pt>
                <c:pt idx="428">
                  <c:v>14.700953956871443</c:v>
                </c:pt>
                <c:pt idx="429">
                  <c:v>14.893303216871352</c:v>
                </c:pt>
                <c:pt idx="430">
                  <c:v>15.077643431871365</c:v>
                </c:pt>
                <c:pt idx="431">
                  <c:v>14.549137837516582</c:v>
                </c:pt>
                <c:pt idx="432">
                  <c:v>14.499532826871379</c:v>
                </c:pt>
                <c:pt idx="433">
                  <c:v>14.600940936871439</c:v>
                </c:pt>
                <c:pt idx="434">
                  <c:v>14.729471476871325</c:v>
                </c:pt>
                <c:pt idx="435">
                  <c:v>14.426847736871409</c:v>
                </c:pt>
                <c:pt idx="436">
                  <c:v>13.673721624218269</c:v>
                </c:pt>
                <c:pt idx="437">
                  <c:v>13.024242636871335</c:v>
                </c:pt>
                <c:pt idx="438">
                  <c:v>12.860914320701184</c:v>
                </c:pt>
                <c:pt idx="439">
                  <c:v>12.363558802325935</c:v>
                </c:pt>
                <c:pt idx="440">
                  <c:v>12.262051486871368</c:v>
                </c:pt>
                <c:pt idx="441">
                  <c:v>12.229145976871393</c:v>
                </c:pt>
                <c:pt idx="442">
                  <c:v>12.160115901315768</c:v>
                </c:pt>
                <c:pt idx="443">
                  <c:v>11.996718456871335</c:v>
                </c:pt>
                <c:pt idx="444">
                  <c:v>11.78349054687132</c:v>
                </c:pt>
                <c:pt idx="445">
                  <c:v>11.414328054624148</c:v>
                </c:pt>
                <c:pt idx="446">
                  <c:v>9.3684650068713466</c:v>
                </c:pt>
                <c:pt idx="447">
                  <c:v>9.0343358385040347</c:v>
                </c:pt>
                <c:pt idx="448">
                  <c:v>8.3797392366692982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2.1115811368713544</c:v>
                </c:pt>
                <c:pt idx="458">
                  <c:v>1.4385814068713221</c:v>
                </c:pt>
                <c:pt idx="459">
                  <c:v>0.99261676192182169</c:v>
                </c:pt>
                <c:pt idx="460">
                  <c:v>0.63688014687134853</c:v>
                </c:pt>
                <c:pt idx="461">
                  <c:v>0.58204036687132443</c:v>
                </c:pt>
                <c:pt idx="462">
                  <c:v>0.64538210687132358</c:v>
                </c:pt>
                <c:pt idx="463">
                  <c:v>0.7555598168713985</c:v>
                </c:pt>
                <c:pt idx="464">
                  <c:v>0.84485669165401689</c:v>
                </c:pt>
                <c:pt idx="465">
                  <c:v>0.82279339687137565</c:v>
                </c:pt>
                <c:pt idx="466">
                  <c:v>0.61465897687132565</c:v>
                </c:pt>
                <c:pt idx="467">
                  <c:v>0.27546354687123653</c:v>
                </c:pt>
                <c:pt idx="468">
                  <c:v>-0.16602135312871269</c:v>
                </c:pt>
                <c:pt idx="469">
                  <c:v>-0.5378115696592255</c:v>
                </c:pt>
                <c:pt idx="470">
                  <c:v>-0.86647497312867583</c:v>
                </c:pt>
                <c:pt idx="471">
                  <c:v>-1.0323702731286772</c:v>
                </c:pt>
                <c:pt idx="472">
                  <c:v>-1.2092314231286279</c:v>
                </c:pt>
                <c:pt idx="473">
                  <c:v>-1.616773093128586</c:v>
                </c:pt>
                <c:pt idx="474">
                  <c:v>-2.2382736002715546</c:v>
                </c:pt>
                <c:pt idx="475">
                  <c:v>-2.9423650731286779</c:v>
                </c:pt>
                <c:pt idx="476">
                  <c:v>-3.6406904731286573</c:v>
                </c:pt>
                <c:pt idx="477">
                  <c:v>-4.7153883131286713</c:v>
                </c:pt>
                <c:pt idx="478">
                  <c:v>-5.6208470031285005</c:v>
                </c:pt>
                <c:pt idx="479">
                  <c:v>-6.7577209956539832</c:v>
                </c:pt>
                <c:pt idx="480">
                  <c:v>-7.7483224731287521</c:v>
                </c:pt>
                <c:pt idx="481">
                  <c:v>-8.4874206331286253</c:v>
                </c:pt>
                <c:pt idx="482">
                  <c:v>-9.4168096331286826</c:v>
                </c:pt>
                <c:pt idx="483">
                  <c:v>-10.140362171699868</c:v>
                </c:pt>
                <c:pt idx="484">
                  <c:v>-10.8987167231287</c:v>
                </c:pt>
                <c:pt idx="485">
                  <c:v>-11.428158385985748</c:v>
                </c:pt>
                <c:pt idx="486">
                  <c:v>-14.994512920906502</c:v>
                </c:pt>
                <c:pt idx="487">
                  <c:v>-15.063539923128808</c:v>
                </c:pt>
                <c:pt idx="488">
                  <c:v>-15.218793413128793</c:v>
                </c:pt>
                <c:pt idx="489">
                  <c:v>-15.522430399694407</c:v>
                </c:pt>
                <c:pt idx="490">
                  <c:v>-15.711546373128714</c:v>
                </c:pt>
                <c:pt idx="491">
                  <c:v>-15.701121203128579</c:v>
                </c:pt>
                <c:pt idx="492">
                  <c:v>-15.542190233128629</c:v>
                </c:pt>
                <c:pt idx="493">
                  <c:v>-15.346432820906424</c:v>
                </c:pt>
                <c:pt idx="494">
                  <c:v>-15.061880023128751</c:v>
                </c:pt>
                <c:pt idx="495">
                  <c:v>-15.020765613128646</c:v>
                </c:pt>
                <c:pt idx="496">
                  <c:v>-15.28581922312882</c:v>
                </c:pt>
                <c:pt idx="497">
                  <c:v>-15.274525331363964</c:v>
                </c:pt>
                <c:pt idx="498">
                  <c:v>-15.378028743128651</c:v>
                </c:pt>
                <c:pt idx="499">
                  <c:v>-15.558564128545427</c:v>
                </c:pt>
                <c:pt idx="500">
                  <c:v>-15.831850963128744</c:v>
                </c:pt>
                <c:pt idx="501">
                  <c:v>-15.787500053128626</c:v>
                </c:pt>
                <c:pt idx="502">
                  <c:v>-15.600870593128652</c:v>
                </c:pt>
                <c:pt idx="503">
                  <c:v>-15.46305746312872</c:v>
                </c:pt>
                <c:pt idx="504">
                  <c:v>-15.424808743128651</c:v>
                </c:pt>
                <c:pt idx="505">
                  <c:v>-14.781968069215637</c:v>
                </c:pt>
                <c:pt idx="506">
                  <c:v>-14.275458763128569</c:v>
                </c:pt>
                <c:pt idx="507">
                  <c:v>-13.777845903128593</c:v>
                </c:pt>
                <c:pt idx="508">
                  <c:v>-13.471999323128706</c:v>
                </c:pt>
                <c:pt idx="509">
                  <c:v>-13.360627383128872</c:v>
                </c:pt>
                <c:pt idx="510">
                  <c:v>-13.298617813835619</c:v>
                </c:pt>
                <c:pt idx="511">
                  <c:v>-13.262548107834634</c:v>
                </c:pt>
                <c:pt idx="512">
                  <c:v>-12.494087076461996</c:v>
                </c:pt>
                <c:pt idx="513">
                  <c:v>-12.30457726890177</c:v>
                </c:pt>
                <c:pt idx="514">
                  <c:v>-11.984319093128704</c:v>
                </c:pt>
                <c:pt idx="515">
                  <c:v>-11.52446668312858</c:v>
                </c:pt>
                <c:pt idx="516">
                  <c:v>-10.546544258280166</c:v>
                </c:pt>
                <c:pt idx="517">
                  <c:v>-9.4693696731285204</c:v>
                </c:pt>
                <c:pt idx="518">
                  <c:v>-8.3636810131287653</c:v>
                </c:pt>
                <c:pt idx="519">
                  <c:v>-7.2896143288428732</c:v>
                </c:pt>
                <c:pt idx="520">
                  <c:v>-2.3980545707148178</c:v>
                </c:pt>
                <c:pt idx="521">
                  <c:v>-1.3341654514619989</c:v>
                </c:pt>
                <c:pt idx="522">
                  <c:v>0.32238550687148487</c:v>
                </c:pt>
                <c:pt idx="523">
                  <c:v>1.3353651368715043</c:v>
                </c:pt>
                <c:pt idx="524">
                  <c:v>2.6405754868714002</c:v>
                </c:pt>
                <c:pt idx="525">
                  <c:v>3.8656418368712586</c:v>
                </c:pt>
                <c:pt idx="526">
                  <c:v>4.9594625177408513</c:v>
                </c:pt>
                <c:pt idx="527">
                  <c:v>5.9064900568713909</c:v>
                </c:pt>
                <c:pt idx="528">
                  <c:v>6.1619058997284704</c:v>
                </c:pt>
                <c:pt idx="529">
                  <c:v>9.6155809960017393</c:v>
                </c:pt>
                <c:pt idx="530">
                  <c:v>10.038935656871317</c:v>
                </c:pt>
                <c:pt idx="531">
                  <c:v>10.517117816871206</c:v>
                </c:pt>
                <c:pt idx="532">
                  <c:v>10.812521430340739</c:v>
                </c:pt>
                <c:pt idx="533">
                  <c:v>11.116247106871269</c:v>
                </c:pt>
                <c:pt idx="534">
                  <c:v>11.64738891687135</c:v>
                </c:pt>
                <c:pt idx="535">
                  <c:v>12.199849803538072</c:v>
                </c:pt>
                <c:pt idx="536">
                  <c:v>13.48408000687135</c:v>
                </c:pt>
                <c:pt idx="537">
                  <c:v>13.63226581242678</c:v>
                </c:pt>
                <c:pt idx="538">
                  <c:v>13.941141386871337</c:v>
                </c:pt>
                <c:pt idx="539">
                  <c:v>14.159749086871274</c:v>
                </c:pt>
                <c:pt idx="540">
                  <c:v>14.200177106871291</c:v>
                </c:pt>
                <c:pt idx="541">
                  <c:v>14.275644358912258</c:v>
                </c:pt>
                <c:pt idx="542">
                  <c:v>14.451005966871405</c:v>
                </c:pt>
                <c:pt idx="543">
                  <c:v>14.56048778687135</c:v>
                </c:pt>
                <c:pt idx="544">
                  <c:v>14.601911122255895</c:v>
                </c:pt>
                <c:pt idx="545">
                  <c:v>14.640849779598653</c:v>
                </c:pt>
                <c:pt idx="546">
                  <c:v>14.72980430841765</c:v>
                </c:pt>
                <c:pt idx="547">
                  <c:v>14.758391146871405</c:v>
                </c:pt>
                <c:pt idx="548">
                  <c:v>14.726410786871313</c:v>
                </c:pt>
                <c:pt idx="549">
                  <c:v>14.646023396871398</c:v>
                </c:pt>
                <c:pt idx="550">
                  <c:v>14.561871245243418</c:v>
                </c:pt>
                <c:pt idx="551">
                  <c:v>14.469934856871438</c:v>
                </c:pt>
                <c:pt idx="552">
                  <c:v>14.368547385903684</c:v>
                </c:pt>
                <c:pt idx="553">
                  <c:v>13.253361162531679</c:v>
                </c:pt>
                <c:pt idx="554">
                  <c:v>12.960132736871429</c:v>
                </c:pt>
                <c:pt idx="555">
                  <c:v>12.348300318095818</c:v>
                </c:pt>
                <c:pt idx="556">
                  <c:v>11.613933446871441</c:v>
                </c:pt>
                <c:pt idx="557">
                  <c:v>10.544952986871309</c:v>
                </c:pt>
                <c:pt idx="558">
                  <c:v>9.7634189068713653</c:v>
                </c:pt>
                <c:pt idx="559">
                  <c:v>9.4725906854427979</c:v>
                </c:pt>
                <c:pt idx="560">
                  <c:v>5.7414962568713719</c:v>
                </c:pt>
                <c:pt idx="561">
                  <c:v>4.5498358168713997</c:v>
                </c:pt>
                <c:pt idx="562">
                  <c:v>3.5215909168712471</c:v>
                </c:pt>
                <c:pt idx="563">
                  <c:v>2.8453154368713172</c:v>
                </c:pt>
                <c:pt idx="564">
                  <c:v>2.2070791068714382</c:v>
                </c:pt>
                <c:pt idx="565">
                  <c:v>1.7096965731978724</c:v>
                </c:pt>
                <c:pt idx="566">
                  <c:v>1.2171920249873693</c:v>
                </c:pt>
                <c:pt idx="567">
                  <c:v>-2.4559687431286465</c:v>
                </c:pt>
                <c:pt idx="568">
                  <c:v>-3.4456205266337587</c:v>
                </c:pt>
                <c:pt idx="569">
                  <c:v>-5.0152512431288301</c:v>
                </c:pt>
                <c:pt idx="570">
                  <c:v>-6.1924880031286875</c:v>
                </c:pt>
                <c:pt idx="571">
                  <c:v>-7.9714598131284902</c:v>
                </c:pt>
                <c:pt idx="572">
                  <c:v>-9.4425590904970278</c:v>
                </c:pt>
                <c:pt idx="573">
                  <c:v>-11.10507822312862</c:v>
                </c:pt>
                <c:pt idx="574">
                  <c:v>-12.166856963128566</c:v>
                </c:pt>
                <c:pt idx="575">
                  <c:v>-12.686493243128698</c:v>
                </c:pt>
                <c:pt idx="576">
                  <c:v>-14.683006613499018</c:v>
                </c:pt>
                <c:pt idx="577">
                  <c:v>-15.211544803128648</c:v>
                </c:pt>
                <c:pt idx="578">
                  <c:v>-15.903891023128807</c:v>
                </c:pt>
                <c:pt idx="579">
                  <c:v>-16.802055701023431</c:v>
                </c:pt>
                <c:pt idx="580">
                  <c:v>-17.650883723128583</c:v>
                </c:pt>
                <c:pt idx="581">
                  <c:v>-18.42054626312861</c:v>
                </c:pt>
                <c:pt idx="582">
                  <c:v>-18.955176783944822</c:v>
                </c:pt>
                <c:pt idx="583">
                  <c:v>-19.767388743128649</c:v>
                </c:pt>
                <c:pt idx="584">
                  <c:v>-19.79271906312869</c:v>
                </c:pt>
                <c:pt idx="585">
                  <c:v>-19.725313993128609</c:v>
                </c:pt>
                <c:pt idx="586">
                  <c:v>-19.8285671681287</c:v>
                </c:pt>
                <c:pt idx="587">
                  <c:v>-20.22949614312861</c:v>
                </c:pt>
                <c:pt idx="588">
                  <c:v>-20.44421966312871</c:v>
                </c:pt>
                <c:pt idx="589">
                  <c:v>-20.415636863128729</c:v>
                </c:pt>
                <c:pt idx="590">
                  <c:v>-20.195396523128522</c:v>
                </c:pt>
                <c:pt idx="591">
                  <c:v>-20.080528809795297</c:v>
                </c:pt>
                <c:pt idx="592">
                  <c:v>-19.760901147383976</c:v>
                </c:pt>
                <c:pt idx="593">
                  <c:v>-19.694017783128675</c:v>
                </c:pt>
                <c:pt idx="594">
                  <c:v>-19.432660063128662</c:v>
                </c:pt>
                <c:pt idx="595">
                  <c:v>-19.091932023128692</c:v>
                </c:pt>
                <c:pt idx="596">
                  <c:v>-18.909563813128514</c:v>
                </c:pt>
                <c:pt idx="597">
                  <c:v>-18.81492403312863</c:v>
                </c:pt>
                <c:pt idx="598">
                  <c:v>-18.692734516324602</c:v>
                </c:pt>
                <c:pt idx="599">
                  <c:v>-18.61909077646196</c:v>
                </c:pt>
                <c:pt idx="600">
                  <c:v>-18.506541858513334</c:v>
                </c:pt>
                <c:pt idx="601">
                  <c:v>-18.636388963128638</c:v>
                </c:pt>
                <c:pt idx="602">
                  <c:v>-18.487185223128719</c:v>
                </c:pt>
                <c:pt idx="603">
                  <c:v>-18.065412203128385</c:v>
                </c:pt>
                <c:pt idx="604">
                  <c:v>-17.714840313128633</c:v>
                </c:pt>
                <c:pt idx="605">
                  <c:v>-17.425034547726408</c:v>
                </c:pt>
                <c:pt idx="606">
                  <c:v>-17.206579794148862</c:v>
                </c:pt>
                <c:pt idx="607">
                  <c:v>-15.706128743128643</c:v>
                </c:pt>
                <c:pt idx="608">
                  <c:v>-15.402600957414327</c:v>
                </c:pt>
                <c:pt idx="609">
                  <c:v>-14.909882393128731</c:v>
                </c:pt>
                <c:pt idx="610">
                  <c:v>-14.58038764312867</c:v>
                </c:pt>
                <c:pt idx="611">
                  <c:v>-14.016609263128572</c:v>
                </c:pt>
                <c:pt idx="612">
                  <c:v>-12.661510477822517</c:v>
                </c:pt>
                <c:pt idx="613">
                  <c:v>-11.469215653128744</c:v>
                </c:pt>
                <c:pt idx="614">
                  <c:v>-9.8406635380004008</c:v>
                </c:pt>
                <c:pt idx="615">
                  <c:v>-5.5126682046671434</c:v>
                </c:pt>
                <c:pt idx="616">
                  <c:v>-4.8697105815126394</c:v>
                </c:pt>
                <c:pt idx="617">
                  <c:v>-3.7980809431286389</c:v>
                </c:pt>
                <c:pt idx="618">
                  <c:v>-2.2470145575616494</c:v>
                </c:pt>
                <c:pt idx="619">
                  <c:v>-0.99731654312884555</c:v>
                </c:pt>
                <c:pt idx="620">
                  <c:v>1.0790550568713702</c:v>
                </c:pt>
                <c:pt idx="621">
                  <c:v>2.5996388068713552</c:v>
                </c:pt>
                <c:pt idx="622">
                  <c:v>3.6991789568712932</c:v>
                </c:pt>
                <c:pt idx="623">
                  <c:v>4.7812713068714334</c:v>
                </c:pt>
                <c:pt idx="624">
                  <c:v>5.368854193713446</c:v>
                </c:pt>
                <c:pt idx="625">
                  <c:v>5.7495758368714265</c:v>
                </c:pt>
                <c:pt idx="626">
                  <c:v>5.8715646968715021</c:v>
                </c:pt>
                <c:pt idx="627">
                  <c:v>5.8633564868713108</c:v>
                </c:pt>
                <c:pt idx="628">
                  <c:v>5.8101559868713775</c:v>
                </c:pt>
                <c:pt idx="629">
                  <c:v>5.7988551368712775</c:v>
                </c:pt>
                <c:pt idx="630">
                  <c:v>5.5629997937134732</c:v>
                </c:pt>
                <c:pt idx="631">
                  <c:v>5.3259643568711965</c:v>
                </c:pt>
                <c:pt idx="632">
                  <c:v>5.1477991098124525</c:v>
                </c:pt>
                <c:pt idx="633">
                  <c:v>4.3002873174773955</c:v>
                </c:pt>
                <c:pt idx="634">
                  <c:v>3.9838395068711652</c:v>
                </c:pt>
                <c:pt idx="635">
                  <c:v>3.6444503468714005</c:v>
                </c:pt>
                <c:pt idx="636">
                  <c:v>3.1062616439681534</c:v>
                </c:pt>
                <c:pt idx="637">
                  <c:v>2.464022876871415</c:v>
                </c:pt>
                <c:pt idx="638">
                  <c:v>2.0544295368713552</c:v>
                </c:pt>
                <c:pt idx="639">
                  <c:v>1.6524386768713981</c:v>
                </c:pt>
                <c:pt idx="640">
                  <c:v>1.322955104093597</c:v>
                </c:pt>
                <c:pt idx="641">
                  <c:v>2.2484105356184642E-2</c:v>
                </c:pt>
                <c:pt idx="642">
                  <c:v>-0.24586542312871984</c:v>
                </c:pt>
                <c:pt idx="643">
                  <c:v>-0.59294456787087313</c:v>
                </c:pt>
                <c:pt idx="644">
                  <c:v>-0.82314581312867796</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-6.1851397320174399</c:v>
                </c:pt>
                <c:pt idx="655">
                  <c:v>-6.8630887431286283</c:v>
                </c:pt>
                <c:pt idx="656">
                  <c:v>-6.980185854239835</c:v>
                </c:pt>
                <c:pt idx="657">
                  <c:v>-7.1785661931286411</c:v>
                </c:pt>
                <c:pt idx="658">
                  <c:v>-7.2404191831284974</c:v>
                </c:pt>
                <c:pt idx="659">
                  <c:v>-7.1580252631286356</c:v>
                </c:pt>
                <c:pt idx="660">
                  <c:v>-6.967167205628698</c:v>
                </c:pt>
                <c:pt idx="661">
                  <c:v>-6.6557582631286749</c:v>
                </c:pt>
                <c:pt idx="662">
                  <c:v>-6.4061552309336234</c:v>
                </c:pt>
                <c:pt idx="663">
                  <c:v>-6.1801759031286707</c:v>
                </c:pt>
                <c:pt idx="664">
                  <c:v>-6.1306737931286923</c:v>
                </c:pt>
                <c:pt idx="665">
                  <c:v>-6.2067581631286908</c:v>
                </c:pt>
                <c:pt idx="666">
                  <c:v>-6.4982751512919794</c:v>
                </c:pt>
                <c:pt idx="667">
                  <c:v>-6.9447391931286644</c:v>
                </c:pt>
                <c:pt idx="668">
                  <c:v>-7.2086681431287314</c:v>
                </c:pt>
                <c:pt idx="669">
                  <c:v>-7.455218676461925</c:v>
                </c:pt>
                <c:pt idx="670">
                  <c:v>-7.218185695509618</c:v>
                </c:pt>
                <c:pt idx="671">
                  <c:v>-7.2078158831286965</c:v>
                </c:pt>
                <c:pt idx="672">
                  <c:v>-7.0042196955096294</c:v>
                </c:pt>
                <c:pt idx="673">
                  <c:v>-6.1204859531287354</c:v>
                </c:pt>
                <c:pt idx="674">
                  <c:v>-4.3603028231287455</c:v>
                </c:pt>
                <c:pt idx="675">
                  <c:v>-3.0259505531286948</c:v>
                </c:pt>
                <c:pt idx="676">
                  <c:v>-1.6357477731286849</c:v>
                </c:pt>
                <c:pt idx="677">
                  <c:v>-0.96949683312854651</c:v>
                </c:pt>
                <c:pt idx="678">
                  <c:v>5.536293006871376</c:v>
                </c:pt>
                <c:pt idx="679">
                  <c:v>6.7453591847063725</c:v>
                </c:pt>
                <c:pt idx="680">
                  <c:v>7.9963968868713318</c:v>
                </c:pt>
                <c:pt idx="681">
                  <c:v>8.7635298968713755</c:v>
                </c:pt>
                <c:pt idx="682">
                  <c:v>9.8778980168713275</c:v>
                </c:pt>
                <c:pt idx="683">
                  <c:v>10.548079359435498</c:v>
                </c:pt>
                <c:pt idx="684">
                  <c:v>13.777706426362869</c:v>
                </c:pt>
                <c:pt idx="685">
                  <c:v>14.135693376871373</c:v>
                </c:pt>
                <c:pt idx="686">
                  <c:v>14.316038706871382</c:v>
                </c:pt>
                <c:pt idx="687">
                  <c:v>14.012884026871308</c:v>
                </c:pt>
                <c:pt idx="688">
                  <c:v>13.240752256871531</c:v>
                </c:pt>
                <c:pt idx="689">
                  <c:v>12.264806573197873</c:v>
                </c:pt>
                <c:pt idx="690">
                  <c:v>11.375606026871385</c:v>
                </c:pt>
                <c:pt idx="691">
                  <c:v>10.710906818274822</c:v>
                </c:pt>
                <c:pt idx="692">
                  <c:v>7.4190815726607866</c:v>
                </c:pt>
                <c:pt idx="693">
                  <c:v>7.1109440568713076</c:v>
                </c:pt>
                <c:pt idx="694">
                  <c:v>6.7467530668712925</c:v>
                </c:pt>
                <c:pt idx="695">
                  <c:v>6.3388642188967088</c:v>
                </c:pt>
                <c:pt idx="696">
                  <c:v>5.6274648068713873</c:v>
                </c:pt>
                <c:pt idx="697">
                  <c:v>4.760824946871387</c:v>
                </c:pt>
                <c:pt idx="698">
                  <c:v>3.6224739068713352</c:v>
                </c:pt>
                <c:pt idx="699">
                  <c:v>2.1568710068713841</c:v>
                </c:pt>
                <c:pt idx="700">
                  <c:v>0.8261855268712992</c:v>
                </c:pt>
                <c:pt idx="701">
                  <c:v>-0.62453550843484662</c:v>
                </c:pt>
                <c:pt idx="702">
                  <c:v>-2.5371677531286281</c:v>
                </c:pt>
                <c:pt idx="703">
                  <c:v>-4.2769583831285241</c:v>
                </c:pt>
                <c:pt idx="704">
                  <c:v>-6.1151176631286646</c:v>
                </c:pt>
                <c:pt idx="705">
                  <c:v>-7.4124058031286211</c:v>
                </c:pt>
                <c:pt idx="706">
                  <c:v>-8.3045816812730759</c:v>
                </c:pt>
                <c:pt idx="707">
                  <c:v>-8.9729259040481697</c:v>
                </c:pt>
                <c:pt idx="708">
                  <c:v>-10.897754609795303</c:v>
                </c:pt>
                <c:pt idx="709">
                  <c:v>-11.270686025956966</c:v>
                </c:pt>
                <c:pt idx="710">
                  <c:v>-11.853938663128634</c:v>
                </c:pt>
                <c:pt idx="711">
                  <c:v>-12.19559818312865</c:v>
                </c:pt>
                <c:pt idx="712">
                  <c:v>-12.67529795741426</c:v>
                </c:pt>
                <c:pt idx="713">
                  <c:v>-13.338453903128709</c:v>
                </c:pt>
                <c:pt idx="714">
                  <c:v>-13.881691973128724</c:v>
                </c:pt>
                <c:pt idx="715">
                  <c:v>-14.346567464647666</c:v>
                </c:pt>
                <c:pt idx="716">
                  <c:v>-14.576552662047552</c:v>
                </c:pt>
                <c:pt idx="717">
                  <c:v>-14.426430864340787</c:v>
                </c:pt>
                <c:pt idx="718">
                  <c:v>-14.471458366658055</c:v>
                </c:pt>
                <c:pt idx="719">
                  <c:v>-14.852270583128618</c:v>
                </c:pt>
                <c:pt idx="720">
                  <c:v>-15.231776323128685</c:v>
                </c:pt>
                <c:pt idx="721">
                  <c:v>-15.479590703128551</c:v>
                </c:pt>
                <c:pt idx="722">
                  <c:v>-15.442014903128594</c:v>
                </c:pt>
                <c:pt idx="723">
                  <c:v>-15.145505263536819</c:v>
                </c:pt>
                <c:pt idx="724">
                  <c:v>-14.807257106765007</c:v>
                </c:pt>
                <c:pt idx="725">
                  <c:v>-12.383542148925669</c:v>
                </c:pt>
                <c:pt idx="726">
                  <c:v>-12.009454883128722</c:v>
                </c:pt>
                <c:pt idx="727">
                  <c:v>-11.713481293128766</c:v>
                </c:pt>
                <c:pt idx="728">
                  <c:v>-11.453303703128753</c:v>
                </c:pt>
                <c:pt idx="729">
                  <c:v>-11.097317375781868</c:v>
                </c:pt>
                <c:pt idx="730">
                  <c:v>-10.176121323128568</c:v>
                </c:pt>
                <c:pt idx="731">
                  <c:v>-8.930316533128476</c:v>
                </c:pt>
                <c:pt idx="732">
                  <c:v>-7.8621049931286464</c:v>
                </c:pt>
                <c:pt idx="733">
                  <c:v>-7.9010902582801918</c:v>
                </c:pt>
                <c:pt idx="734">
                  <c:v>-8.0263861631285636</c:v>
                </c:pt>
                <c:pt idx="735">
                  <c:v>-8.0534553214418327</c:v>
                </c:pt>
                <c:pt idx="736">
                  <c:v>-8.0046754831285494</c:v>
                </c:pt>
                <c:pt idx="737">
                  <c:v>-7.8053057231286544</c:v>
                </c:pt>
                <c:pt idx="738">
                  <c:v>-7.4039252231285388</c:v>
                </c:pt>
                <c:pt idx="739">
                  <c:v>-6.8541121790260746</c:v>
                </c:pt>
                <c:pt idx="740">
                  <c:v>-4.8376466002714693</c:v>
                </c:pt>
                <c:pt idx="741">
                  <c:v>-4.2004977331286923</c:v>
                </c:pt>
                <c:pt idx="742">
                  <c:v>-3.2443893731285698</c:v>
                </c:pt>
                <c:pt idx="743">
                  <c:v>-1.7507168031286966</c:v>
                </c:pt>
                <c:pt idx="744">
                  <c:v>-0.32908744312865779</c:v>
                </c:pt>
                <c:pt idx="745">
                  <c:v>0.76192378812142181</c:v>
                </c:pt>
                <c:pt idx="746">
                  <c:v>1.9698720268713037</c:v>
                </c:pt>
                <c:pt idx="747">
                  <c:v>3.1402007868712212</c:v>
                </c:pt>
                <c:pt idx="748">
                  <c:v>3.9123312568713611</c:v>
                </c:pt>
                <c:pt idx="749">
                  <c:v>6.9421191363895218</c:v>
                </c:pt>
                <c:pt idx="750">
                  <c:v>7.5750496468713404</c:v>
                </c:pt>
                <c:pt idx="751">
                  <c:v>8.3368970731978607</c:v>
                </c:pt>
                <c:pt idx="752">
                  <c:v>9.3222428968712876</c:v>
                </c:pt>
                <c:pt idx="753">
                  <c:v>10.186878956871395</c:v>
                </c:pt>
                <c:pt idx="754">
                  <c:v>11.01161691687135</c:v>
                </c:pt>
                <c:pt idx="755">
                  <c:v>11.706735696871394</c:v>
                </c:pt>
                <c:pt idx="756">
                  <c:v>12.073479905520006</c:v>
                </c:pt>
                <c:pt idx="757">
                  <c:v>12.935281256871352</c:v>
                </c:pt>
                <c:pt idx="758">
                  <c:v>13.059530703679854</c:v>
                </c:pt>
                <c:pt idx="759">
                  <c:v>13.333884036871314</c:v>
                </c:pt>
                <c:pt idx="760">
                  <c:v>13.687848956871363</c:v>
                </c:pt>
                <c:pt idx="761">
                  <c:v>14.018233176871318</c:v>
                </c:pt>
                <c:pt idx="762">
                  <c:v>14.228104957902332</c:v>
                </c:pt>
                <c:pt idx="763">
                  <c:v>14.368138056871222</c:v>
                </c:pt>
                <c:pt idx="764">
                  <c:v>14.558853365962321</c:v>
                </c:pt>
                <c:pt idx="765">
                  <c:v>15.075825644371363</c:v>
                </c:pt>
                <c:pt idx="766">
                  <c:v>14.976439716871406</c:v>
                </c:pt>
                <c:pt idx="767">
                  <c:v>14.840189013281664</c:v>
                </c:pt>
                <c:pt idx="768">
                  <c:v>14.606993666871261</c:v>
                </c:pt>
                <c:pt idx="769">
                  <c:v>14.686429956871352</c:v>
                </c:pt>
                <c:pt idx="770">
                  <c:v>14.757369156871269</c:v>
                </c:pt>
                <c:pt idx="771">
                  <c:v>14.606586586871279</c:v>
                </c:pt>
                <c:pt idx="772">
                  <c:v>14.373287062426931</c:v>
                </c:pt>
                <c:pt idx="773">
                  <c:v>11.362350499295516</c:v>
                </c:pt>
                <c:pt idx="774">
                  <c:v>10.234501076871368</c:v>
                </c:pt>
                <c:pt idx="775">
                  <c:v>9.3928680368714623</c:v>
                </c:pt>
                <c:pt idx="776">
                  <c:v>8.2462303868713889</c:v>
                </c:pt>
                <c:pt idx="777">
                  <c:v>7.1686047414076057</c:v>
                </c:pt>
                <c:pt idx="778">
                  <c:v>5.6252625368713964</c:v>
                </c:pt>
                <c:pt idx="779">
                  <c:v>4.3881864921655565</c:v>
                </c:pt>
                <c:pt idx="780">
                  <c:v>-0.48073033403781551</c:v>
                </c:pt>
                <c:pt idx="781">
                  <c:v>-1.5702829631286086</c:v>
                </c:pt>
                <c:pt idx="782">
                  <c:v>-2.9964385631287294</c:v>
                </c:pt>
                <c:pt idx="783">
                  <c:v>-4.1655695696592163</c:v>
                </c:pt>
                <c:pt idx="784">
                  <c:v>-5.4424794131287104</c:v>
                </c:pt>
                <c:pt idx="785">
                  <c:v>-6.5819311431286724</c:v>
                </c:pt>
                <c:pt idx="786">
                  <c:v>-7.6931317731286697</c:v>
                </c:pt>
                <c:pt idx="787">
                  <c:v>-8.9871860631286768</c:v>
                </c:pt>
                <c:pt idx="788">
                  <c:v>-12.030109639680322</c:v>
                </c:pt>
                <c:pt idx="789">
                  <c:v>-12.292599083554137</c:v>
                </c:pt>
                <c:pt idx="790">
                  <c:v>-12.67093949312855</c:v>
                </c:pt>
                <c:pt idx="791">
                  <c:v>-12.908612433128686</c:v>
                </c:pt>
                <c:pt idx="792">
                  <c:v>-13.175777633128604</c:v>
                </c:pt>
                <c:pt idx="793">
                  <c:v>-13.443039953128636</c:v>
                </c:pt>
                <c:pt idx="794">
                  <c:v>-13.862213023128566</c:v>
                </c:pt>
                <c:pt idx="795">
                  <c:v>-14.193881714143188</c:v>
                </c:pt>
                <c:pt idx="796">
                  <c:v>-14.420936973897959</c:v>
                </c:pt>
                <c:pt idx="797">
                  <c:v>-14.480896183128692</c:v>
                </c:pt>
                <c:pt idx="798">
                  <c:v>-14.699928403128665</c:v>
                </c:pt>
                <c:pt idx="799">
                  <c:v>-14.794328803128618</c:v>
                </c:pt>
                <c:pt idx="800">
                  <c:v>-14.592338073128632</c:v>
                </c:pt>
                <c:pt idx="801">
                  <c:v>-14.275267253128806</c:v>
                </c:pt>
                <c:pt idx="802">
                  <c:v>-13.72240953904698</c:v>
                </c:pt>
                <c:pt idx="803">
                  <c:v>-13.261026863128636</c:v>
                </c:pt>
                <c:pt idx="804">
                  <c:v>-12.971252493128674</c:v>
                </c:pt>
                <c:pt idx="805">
                  <c:v>-10.048044269444475</c:v>
                </c:pt>
                <c:pt idx="806">
                  <c:v>-8.1501141931287027</c:v>
                </c:pt>
                <c:pt idx="807">
                  <c:v>-6.8773034031286571</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4.6247183968713914</c:v>
                </c:pt>
                <c:pt idx="816">
                  <c:v>6.6127136268713045</c:v>
                </c:pt>
                <c:pt idx="817">
                  <c:v>8.3472174368712615</c:v>
                </c:pt>
                <c:pt idx="818">
                  <c:v>10.04754499913947</c:v>
                </c:pt>
                <c:pt idx="819">
                  <c:v>11.376453396871284</c:v>
                </c:pt>
                <c:pt idx="820">
                  <c:v>12.415684056871338</c:v>
                </c:pt>
                <c:pt idx="821">
                  <c:v>13.393116686871309</c:v>
                </c:pt>
                <c:pt idx="822">
                  <c:v>14.26632885687134</c:v>
                </c:pt>
                <c:pt idx="823">
                  <c:v>15.157892683700652</c:v>
                </c:pt>
                <c:pt idx="824">
                  <c:v>16.081881716871465</c:v>
                </c:pt>
                <c:pt idx="825">
                  <c:v>17.067026606871313</c:v>
                </c:pt>
                <c:pt idx="826">
                  <c:v>18.02585721687143</c:v>
                </c:pt>
                <c:pt idx="827">
                  <c:v>18.753458276871211</c:v>
                </c:pt>
                <c:pt idx="828">
                  <c:v>19.185014370273493</c:v>
                </c:pt>
                <c:pt idx="829">
                  <c:v>19.536251776871325</c:v>
                </c:pt>
                <c:pt idx="830">
                  <c:v>20.324119976871426</c:v>
                </c:pt>
                <c:pt idx="831">
                  <c:v>20.98046262687134</c:v>
                </c:pt>
                <c:pt idx="832">
                  <c:v>21.470626286871365</c:v>
                </c:pt>
                <c:pt idx="833">
                  <c:v>21.810359329036331</c:v>
                </c:pt>
                <c:pt idx="834">
                  <c:v>22.051341876871369</c:v>
                </c:pt>
                <c:pt idx="835">
                  <c:v>22.129726936871325</c:v>
                </c:pt>
                <c:pt idx="836">
                  <c:v>21.992828256871348</c:v>
                </c:pt>
                <c:pt idx="837">
                  <c:v>21.365271746871329</c:v>
                </c:pt>
                <c:pt idx="838">
                  <c:v>20.278833506871209</c:v>
                </c:pt>
                <c:pt idx="839">
                  <c:v>19.22295596394213</c:v>
                </c:pt>
                <c:pt idx="840">
                  <c:v>17.756858736871443</c:v>
                </c:pt>
                <c:pt idx="841">
                  <c:v>17.367286006871527</c:v>
                </c:pt>
                <c:pt idx="842">
                  <c:v>17.235387236871368</c:v>
                </c:pt>
                <c:pt idx="843">
                  <c:v>17.184899396871444</c:v>
                </c:pt>
                <c:pt idx="844">
                  <c:v>17.003063658933172</c:v>
                </c:pt>
                <c:pt idx="845">
                  <c:v>16.688212576871365</c:v>
                </c:pt>
                <c:pt idx="846">
                  <c:v>16.200316036871342</c:v>
                </c:pt>
                <c:pt idx="847">
                  <c:v>15.674599716871427</c:v>
                </c:pt>
                <c:pt idx="848">
                  <c:v>14.782005066871307</c:v>
                </c:pt>
                <c:pt idx="849">
                  <c:v>13.576983081613662</c:v>
                </c:pt>
                <c:pt idx="850">
                  <c:v>12.167802666871353</c:v>
                </c:pt>
                <c:pt idx="851">
                  <c:v>10.660566742982496</c:v>
                </c:pt>
                <c:pt idx="852">
                  <c:v>4.4459512568713375</c:v>
                </c:pt>
                <c:pt idx="853">
                  <c:v>3.2651153968713693</c:v>
                </c:pt>
                <c:pt idx="854">
                  <c:v>1.4570900068712831</c:v>
                </c:pt>
                <c:pt idx="855">
                  <c:v>-9.7675083334977028E-2</c:v>
                </c:pt>
                <c:pt idx="856">
                  <c:v>-2.4372388431286667</c:v>
                </c:pt>
                <c:pt idx="857">
                  <c:v>-4.1170230131287155</c:v>
                </c:pt>
                <c:pt idx="858">
                  <c:v>-5.4001013483918143</c:v>
                </c:pt>
                <c:pt idx="859">
                  <c:v>-8.7722037653507439</c:v>
                </c:pt>
                <c:pt idx="860">
                  <c:v>-9.1687701531286905</c:v>
                </c:pt>
                <c:pt idx="861">
                  <c:v>-9.5498590035454356</c:v>
                </c:pt>
                <c:pt idx="862">
                  <c:v>-9.778179623128608</c:v>
                </c:pt>
                <c:pt idx="863">
                  <c:v>-10.099109053128624</c:v>
                </c:pt>
                <c:pt idx="864">
                  <c:v>-10.59710733312877</c:v>
                </c:pt>
                <c:pt idx="865">
                  <c:v>-11.313936513128686</c:v>
                </c:pt>
                <c:pt idx="866">
                  <c:v>-11.777480134881305</c:v>
                </c:pt>
                <c:pt idx="867">
                  <c:v>-12.05929874312865</c:v>
                </c:pt>
                <c:pt idx="868">
                  <c:v>-12.389138743128626</c:v>
                </c:pt>
                <c:pt idx="869">
                  <c:v>-12.054104601714569</c:v>
                </c:pt>
                <c:pt idx="870">
                  <c:v>-11.437514743128473</c:v>
                </c:pt>
                <c:pt idx="871">
                  <c:v>-11.278381893128653</c:v>
                </c:pt>
                <c:pt idx="872">
                  <c:v>-11.430454493128723</c:v>
                </c:pt>
                <c:pt idx="873">
                  <c:v>-11.54628316812871</c:v>
                </c:pt>
                <c:pt idx="874">
                  <c:v>-11.62451954312875</c:v>
                </c:pt>
                <c:pt idx="875">
                  <c:v>-11.605879863128479</c:v>
                </c:pt>
                <c:pt idx="876">
                  <c:v>-11.582582255323748</c:v>
                </c:pt>
                <c:pt idx="877">
                  <c:v>-12.004818743128618</c:v>
                </c:pt>
                <c:pt idx="878">
                  <c:v>-12.15998593062857</c:v>
                </c:pt>
                <c:pt idx="879">
                  <c:v>-12.733112733128635</c:v>
                </c:pt>
                <c:pt idx="880">
                  <c:v>-13.264743557561701</c:v>
                </c:pt>
                <c:pt idx="881">
                  <c:v>-13.753095463128659</c:v>
                </c:pt>
                <c:pt idx="882">
                  <c:v>-13.973849133128741</c:v>
                </c:pt>
                <c:pt idx="883">
                  <c:v>-14.020896943128651</c:v>
                </c:pt>
                <c:pt idx="884">
                  <c:v>-12.434665882663568</c:v>
                </c:pt>
                <c:pt idx="885">
                  <c:v>-11.028318353128681</c:v>
                </c:pt>
                <c:pt idx="886">
                  <c:v>-9.8233560660453705</c:v>
                </c:pt>
                <c:pt idx="887">
                  <c:v>-8.3520031931287679</c:v>
                </c:pt>
                <c:pt idx="888">
                  <c:v>-6.9263704331286888</c:v>
                </c:pt>
                <c:pt idx="889">
                  <c:v>-5.7625288831285495</c:v>
                </c:pt>
                <c:pt idx="890">
                  <c:v>-5.0744014958168222</c:v>
                </c:pt>
                <c:pt idx="891">
                  <c:v>-4.3790295625732307</c:v>
                </c:pt>
                <c:pt idx="892">
                  <c:v>-1.2242322907476912</c:v>
                </c:pt>
                <c:pt idx="893">
                  <c:v>-0.64805386312846847</c:v>
                </c:pt>
                <c:pt idx="894">
                  <c:v>0.18985347687140613</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6.5832939168712894</c:v>
                </c:pt>
                <c:pt idx="2">
                  <c:v>6.5794982871744194</c:v>
                </c:pt>
                <c:pt idx="3">
                  <c:v>6.5831581468714075</c:v>
                </c:pt>
                <c:pt idx="4">
                  <c:v>6.5824904568712945</c:v>
                </c:pt>
                <c:pt idx="5">
                  <c:v>6.5828408068714506</c:v>
                </c:pt>
                <c:pt idx="6">
                  <c:v>6.583162506871318</c:v>
                </c:pt>
                <c:pt idx="7">
                  <c:v>6.5855247316188752</c:v>
                </c:pt>
                <c:pt idx="8">
                  <c:v>6.580193756871239</c:v>
                </c:pt>
                <c:pt idx="9">
                  <c:v>6.5790735768712949</c:v>
                </c:pt>
                <c:pt idx="10">
                  <c:v>6.4964369968712958</c:v>
                </c:pt>
                <c:pt idx="11">
                  <c:v>6.4260831468714343</c:v>
                </c:pt>
                <c:pt idx="12">
                  <c:v>6.2769855498006955</c:v>
                </c:pt>
                <c:pt idx="13">
                  <c:v>5.675347416871233</c:v>
                </c:pt>
                <c:pt idx="14">
                  <c:v>4.9900127268713987</c:v>
                </c:pt>
                <c:pt idx="15">
                  <c:v>4.9182895468712475</c:v>
                </c:pt>
                <c:pt idx="16">
                  <c:v>5.9754789099326429</c:v>
                </c:pt>
                <c:pt idx="17">
                  <c:v>6.6371857373908414</c:v>
                </c:pt>
                <c:pt idx="18">
                  <c:v>5.5513550068713764</c:v>
                </c:pt>
                <c:pt idx="19">
                  <c:v>5.5740877568713465</c:v>
                </c:pt>
                <c:pt idx="20">
                  <c:v>5.4116797568712025</c:v>
                </c:pt>
                <c:pt idx="21">
                  <c:v>5.1154775968711945</c:v>
                </c:pt>
                <c:pt idx="22">
                  <c:v>5.5304538691163287</c:v>
                </c:pt>
                <c:pt idx="23">
                  <c:v>6.1219364083865777</c:v>
                </c:pt>
                <c:pt idx="24">
                  <c:v>6.4465362568713545</c:v>
                </c:pt>
                <c:pt idx="25">
                  <c:v>7.7077095327334462</c:v>
                </c:pt>
                <c:pt idx="26">
                  <c:v>7.8783764184876484</c:v>
                </c:pt>
                <c:pt idx="27">
                  <c:v>8.4746167568712547</c:v>
                </c:pt>
                <c:pt idx="28">
                  <c:v>9.0256767670753231</c:v>
                </c:pt>
                <c:pt idx="29">
                  <c:v>9.5181891968713739</c:v>
                </c:pt>
                <c:pt idx="30">
                  <c:v>9.7351403568713</c:v>
                </c:pt>
                <c:pt idx="31">
                  <c:v>9.7001911768713089</c:v>
                </c:pt>
                <c:pt idx="32">
                  <c:v>9.6275712568713487</c:v>
                </c:pt>
                <c:pt idx="33">
                  <c:v>7.8089904371991565</c:v>
                </c:pt>
                <c:pt idx="34">
                  <c:v>7.1696130168713239</c:v>
                </c:pt>
                <c:pt idx="35">
                  <c:v>6.6295244268714448</c:v>
                </c:pt>
                <c:pt idx="36">
                  <c:v>6.2019799968715024</c:v>
                </c:pt>
                <c:pt idx="37">
                  <c:v>6.1385104568712654</c:v>
                </c:pt>
                <c:pt idx="38">
                  <c:v>6.1763563895244884</c:v>
                </c:pt>
                <c:pt idx="39">
                  <c:v>6.0738404768713714</c:v>
                </c:pt>
                <c:pt idx="40">
                  <c:v>5.8554929768713295</c:v>
                </c:pt>
                <c:pt idx="41">
                  <c:v>5.6989162568713407</c:v>
                </c:pt>
                <c:pt idx="42">
                  <c:v>4.3766793193714104</c:v>
                </c:pt>
                <c:pt idx="43">
                  <c:v>3.8122161768713028</c:v>
                </c:pt>
                <c:pt idx="44">
                  <c:v>3.2410953368713842</c:v>
                </c:pt>
                <c:pt idx="45">
                  <c:v>2.9934033968714289</c:v>
                </c:pt>
                <c:pt idx="46">
                  <c:v>2.8316221068712033</c:v>
                </c:pt>
                <c:pt idx="47">
                  <c:v>2.1658616568714191</c:v>
                </c:pt>
                <c:pt idx="48">
                  <c:v>0.75332849687119263</c:v>
                </c:pt>
                <c:pt idx="49">
                  <c:v>7.6927226871390531E-2</c:v>
                </c:pt>
                <c:pt idx="50">
                  <c:v>0.16430164148675885</c:v>
                </c:pt>
                <c:pt idx="51">
                  <c:v>-1.6114814557226964E-2</c:v>
                </c:pt>
                <c:pt idx="52">
                  <c:v>0.38908187687124596</c:v>
                </c:pt>
                <c:pt idx="53">
                  <c:v>1.2432476104067831</c:v>
                </c:pt>
                <c:pt idx="54">
                  <c:v>1.1793817826446538</c:v>
                </c:pt>
                <c:pt idx="55">
                  <c:v>0.47035279687142456</c:v>
                </c:pt>
                <c:pt idx="56">
                  <c:v>0.11705597687137016</c:v>
                </c:pt>
                <c:pt idx="57">
                  <c:v>0.5781277568714247</c:v>
                </c:pt>
                <c:pt idx="58">
                  <c:v>1.4666849915652307</c:v>
                </c:pt>
                <c:pt idx="59">
                  <c:v>1.7959512568713618</c:v>
                </c:pt>
                <c:pt idx="60">
                  <c:v>5.4730408837370641</c:v>
                </c:pt>
                <c:pt idx="61">
                  <c:v>7.2684702368713365</c:v>
                </c:pt>
                <c:pt idx="62">
                  <c:v>8.7428937568714939</c:v>
                </c:pt>
                <c:pt idx="63">
                  <c:v>10.605542073197896</c:v>
                </c:pt>
                <c:pt idx="64">
                  <c:v>11.750724624218266</c:v>
                </c:pt>
                <c:pt idx="65">
                  <c:v>12.171575356871418</c:v>
                </c:pt>
                <c:pt idx="66">
                  <c:v>11.962447006871379</c:v>
                </c:pt>
                <c:pt idx="67">
                  <c:v>11.162318106871398</c:v>
                </c:pt>
                <c:pt idx="68">
                  <c:v>10.553160848708076</c:v>
                </c:pt>
                <c:pt idx="69">
                  <c:v>5.9538850346491063</c:v>
                </c:pt>
                <c:pt idx="70">
                  <c:v>5.4187940485381461</c:v>
                </c:pt>
                <c:pt idx="71">
                  <c:v>4.4876209068713724</c:v>
                </c:pt>
                <c:pt idx="72">
                  <c:v>3.20185017687146</c:v>
                </c:pt>
                <c:pt idx="73">
                  <c:v>1.3506549547880997</c:v>
                </c:pt>
                <c:pt idx="74">
                  <c:v>-0.1518967831285494</c:v>
                </c:pt>
                <c:pt idx="75">
                  <c:v>-1.9654287031287083</c:v>
                </c:pt>
                <c:pt idx="76">
                  <c:v>-3.0968019631286778</c:v>
                </c:pt>
                <c:pt idx="77">
                  <c:v>-3.8931643220760472</c:v>
                </c:pt>
                <c:pt idx="78">
                  <c:v>-6.6281118113104878</c:v>
                </c:pt>
                <c:pt idx="79">
                  <c:v>-7.3146382998294754</c:v>
                </c:pt>
                <c:pt idx="80">
                  <c:v>-7.8207030631285477</c:v>
                </c:pt>
                <c:pt idx="81">
                  <c:v>-7.7948961631284908</c:v>
                </c:pt>
                <c:pt idx="82">
                  <c:v>-7.4832987431286435</c:v>
                </c:pt>
                <c:pt idx="83">
                  <c:v>-7.1400028049842224</c:v>
                </c:pt>
                <c:pt idx="84">
                  <c:v>-6.7352354431288584</c:v>
                </c:pt>
                <c:pt idx="85">
                  <c:v>-6.4044957980736763</c:v>
                </c:pt>
                <c:pt idx="86">
                  <c:v>-5.436614311310529</c:v>
                </c:pt>
                <c:pt idx="87">
                  <c:v>-4.8073352077751421</c:v>
                </c:pt>
                <c:pt idx="88">
                  <c:v>-3.7780823631286578</c:v>
                </c:pt>
                <c:pt idx="89">
                  <c:v>-2.5836347031287232</c:v>
                </c:pt>
                <c:pt idx="90">
                  <c:v>-1.4093045631287282</c:v>
                </c:pt>
                <c:pt idx="91">
                  <c:v>-0.60682389206465481</c:v>
                </c:pt>
                <c:pt idx="92">
                  <c:v>0.81040896687129249</c:v>
                </c:pt>
                <c:pt idx="93">
                  <c:v>1.8271520168713542</c:v>
                </c:pt>
                <c:pt idx="94">
                  <c:v>2.471361256871381</c:v>
                </c:pt>
                <c:pt idx="95">
                  <c:v>5.4198660638889464</c:v>
                </c:pt>
                <c:pt idx="96">
                  <c:v>6.6676543168711957</c:v>
                </c:pt>
                <c:pt idx="97">
                  <c:v>8.5535588868712296</c:v>
                </c:pt>
                <c:pt idx="98">
                  <c:v>10.256183156871444</c:v>
                </c:pt>
                <c:pt idx="99">
                  <c:v>11.462907356871284</c:v>
                </c:pt>
                <c:pt idx="100">
                  <c:v>12.535436194371444</c:v>
                </c:pt>
                <c:pt idx="101">
                  <c:v>13.663049906871302</c:v>
                </c:pt>
                <c:pt idx="102">
                  <c:v>14.054022116871252</c:v>
                </c:pt>
                <c:pt idx="103">
                  <c:v>14.075681256871368</c:v>
                </c:pt>
                <c:pt idx="104">
                  <c:v>13.959381482223463</c:v>
                </c:pt>
                <c:pt idx="105">
                  <c:v>14.398298256871357</c:v>
                </c:pt>
                <c:pt idx="106">
                  <c:v>15.256635715204776</c:v>
                </c:pt>
                <c:pt idx="107">
                  <c:v>16.623572936871213</c:v>
                </c:pt>
                <c:pt idx="108">
                  <c:v>17.148952956871327</c:v>
                </c:pt>
                <c:pt idx="109">
                  <c:v>16.881113746871389</c:v>
                </c:pt>
                <c:pt idx="110">
                  <c:v>16.07911775171673</c:v>
                </c:pt>
                <c:pt idx="111">
                  <c:v>14.5494099968714</c:v>
                </c:pt>
                <c:pt idx="112">
                  <c:v>13.539459576020327</c:v>
                </c:pt>
                <c:pt idx="113">
                  <c:v>6.6794619235379997</c:v>
                </c:pt>
                <c:pt idx="114">
                  <c:v>5.7674020568714388</c:v>
                </c:pt>
                <c:pt idx="115">
                  <c:v>3.3951615268713202</c:v>
                </c:pt>
                <c:pt idx="116">
                  <c:v>0.98641850687147326</c:v>
                </c:pt>
                <c:pt idx="117">
                  <c:v>-0.85550270312864996</c:v>
                </c:pt>
                <c:pt idx="118">
                  <c:v>-2.8249869431287467</c:v>
                </c:pt>
                <c:pt idx="119">
                  <c:v>-4.1997348037346995</c:v>
                </c:pt>
                <c:pt idx="120">
                  <c:v>-5.5765160139620491</c:v>
                </c:pt>
                <c:pt idx="121">
                  <c:v>-6.1625787431286465</c:v>
                </c:pt>
                <c:pt idx="122">
                  <c:v>-8.4152506079933467</c:v>
                </c:pt>
                <c:pt idx="123">
                  <c:v>-8.9750485831286841</c:v>
                </c:pt>
                <c:pt idx="124">
                  <c:v>-9.7721269531286765</c:v>
                </c:pt>
                <c:pt idx="125">
                  <c:v>-10.549376353128551</c:v>
                </c:pt>
                <c:pt idx="126">
                  <c:v>-11.205885783128537</c:v>
                </c:pt>
                <c:pt idx="127">
                  <c:v>-11.407066263128684</c:v>
                </c:pt>
                <c:pt idx="128">
                  <c:v>-11.181109383128813</c:v>
                </c:pt>
                <c:pt idx="129">
                  <c:v>-10.624392453128635</c:v>
                </c:pt>
                <c:pt idx="130">
                  <c:v>-10.186993050820902</c:v>
                </c:pt>
                <c:pt idx="131">
                  <c:v>-8.3441340764620016</c:v>
                </c:pt>
                <c:pt idx="132">
                  <c:v>-8.1940803831287354</c:v>
                </c:pt>
                <c:pt idx="133">
                  <c:v>-7.5495098542397869</c:v>
                </c:pt>
                <c:pt idx="134">
                  <c:v>-6.3141044731287526</c:v>
                </c:pt>
                <c:pt idx="135">
                  <c:v>-4.9303574731287814</c:v>
                </c:pt>
                <c:pt idx="136">
                  <c:v>-3.3163069031286709</c:v>
                </c:pt>
                <c:pt idx="137">
                  <c:v>-1.4627130031284992</c:v>
                </c:pt>
                <c:pt idx="138">
                  <c:v>0.41743405687128643</c:v>
                </c:pt>
                <c:pt idx="139">
                  <c:v>1.6950819568713928</c:v>
                </c:pt>
                <c:pt idx="140">
                  <c:v>7.4675998997285955</c:v>
                </c:pt>
                <c:pt idx="141">
                  <c:v>9.0615573768713773</c:v>
                </c:pt>
                <c:pt idx="142">
                  <c:v>10.719977906871293</c:v>
                </c:pt>
                <c:pt idx="143">
                  <c:v>11.747004446871301</c:v>
                </c:pt>
                <c:pt idx="144">
                  <c:v>12.461237006871457</c:v>
                </c:pt>
                <c:pt idx="145">
                  <c:v>13.316393856871329</c:v>
                </c:pt>
                <c:pt idx="146">
                  <c:v>14.334100036871433</c:v>
                </c:pt>
                <c:pt idx="147">
                  <c:v>15.3167788768713</c:v>
                </c:pt>
                <c:pt idx="148">
                  <c:v>15.770327256871353</c:v>
                </c:pt>
                <c:pt idx="149">
                  <c:v>16.61903408295829</c:v>
                </c:pt>
                <c:pt idx="150">
                  <c:v>16.337786566871387</c:v>
                </c:pt>
                <c:pt idx="151">
                  <c:v>15.788698956871398</c:v>
                </c:pt>
                <c:pt idx="152">
                  <c:v>14.487020756871368</c:v>
                </c:pt>
                <c:pt idx="153">
                  <c:v>12.289940486871348</c:v>
                </c:pt>
                <c:pt idx="154">
                  <c:v>10.380206226871296</c:v>
                </c:pt>
                <c:pt idx="155">
                  <c:v>7.3852091689592925</c:v>
                </c:pt>
                <c:pt idx="156">
                  <c:v>1.828343729093648</c:v>
                </c:pt>
                <c:pt idx="157">
                  <c:v>0.77564109687114258</c:v>
                </c:pt>
                <c:pt idx="158">
                  <c:v>-0.37097293260244252</c:v>
                </c:pt>
                <c:pt idx="159">
                  <c:v>-2.6816527031286443</c:v>
                </c:pt>
                <c:pt idx="160">
                  <c:v>-4.1771477731286284</c:v>
                </c:pt>
                <c:pt idx="161">
                  <c:v>-6.1357046431287285</c:v>
                </c:pt>
                <c:pt idx="162">
                  <c:v>-7.4645802431287525</c:v>
                </c:pt>
                <c:pt idx="163">
                  <c:v>-7.7764687431288984</c:v>
                </c:pt>
                <c:pt idx="164">
                  <c:v>-9.1787900589180538</c:v>
                </c:pt>
                <c:pt idx="165">
                  <c:v>-10.048490743128639</c:v>
                </c:pt>
                <c:pt idx="166">
                  <c:v>-10.393686213716789</c:v>
                </c:pt>
                <c:pt idx="167">
                  <c:v>-10.306179103128528</c:v>
                </c:pt>
                <c:pt idx="168">
                  <c:v>-10.105523183128399</c:v>
                </c:pt>
                <c:pt idx="169">
                  <c:v>-9.7370170931288982</c:v>
                </c:pt>
                <c:pt idx="170">
                  <c:v>-8.9857528936664366</c:v>
                </c:pt>
                <c:pt idx="171">
                  <c:v>-8.5541025431285362</c:v>
                </c:pt>
                <c:pt idx="172">
                  <c:v>-8.4708250039982467</c:v>
                </c:pt>
                <c:pt idx="173">
                  <c:v>-7.6854426181287465</c:v>
                </c:pt>
                <c:pt idx="174">
                  <c:v>-7.5058851431285465</c:v>
                </c:pt>
                <c:pt idx="175">
                  <c:v>-7.6748439131287105</c:v>
                </c:pt>
                <c:pt idx="176">
                  <c:v>-8.1447836483916909</c:v>
                </c:pt>
                <c:pt idx="177">
                  <c:v>-8.7620751831286157</c:v>
                </c:pt>
                <c:pt idx="178">
                  <c:v>-9.0263137431286111</c:v>
                </c:pt>
                <c:pt idx="179">
                  <c:v>-8.8592480431286749</c:v>
                </c:pt>
                <c:pt idx="180">
                  <c:v>-8.4834970531286089</c:v>
                </c:pt>
                <c:pt idx="181">
                  <c:v>-8.2088104097952659</c:v>
                </c:pt>
                <c:pt idx="182">
                  <c:v>-6.7063695097953939</c:v>
                </c:pt>
                <c:pt idx="183">
                  <c:v>-6.2876291831284714</c:v>
                </c:pt>
                <c:pt idx="184">
                  <c:v>-5.5955935431286576</c:v>
                </c:pt>
                <c:pt idx="185">
                  <c:v>-4.8474812531286346</c:v>
                </c:pt>
                <c:pt idx="186">
                  <c:v>-3.8548321231286797</c:v>
                </c:pt>
                <c:pt idx="187">
                  <c:v>-3.0653019984478651</c:v>
                </c:pt>
                <c:pt idx="188">
                  <c:v>-2.3256227031286127</c:v>
                </c:pt>
                <c:pt idx="189">
                  <c:v>-1.8060885631288421</c:v>
                </c:pt>
                <c:pt idx="190">
                  <c:v>-1.2876234097953299</c:v>
                </c:pt>
                <c:pt idx="191">
                  <c:v>0.34208125687131025</c:v>
                </c:pt>
                <c:pt idx="192">
                  <c:v>1.1225337768713661</c:v>
                </c:pt>
                <c:pt idx="193">
                  <c:v>2.1432923968714452</c:v>
                </c:pt>
                <c:pt idx="194">
                  <c:v>3.2951303468714102</c:v>
                </c:pt>
                <c:pt idx="195">
                  <c:v>4.2257119068713251</c:v>
                </c:pt>
                <c:pt idx="196">
                  <c:v>5.1344575168713291</c:v>
                </c:pt>
                <c:pt idx="197">
                  <c:v>5.7542821768712926</c:v>
                </c:pt>
                <c:pt idx="198">
                  <c:v>6.2500237568713999</c:v>
                </c:pt>
                <c:pt idx="199">
                  <c:v>6.4514312568713565</c:v>
                </c:pt>
                <c:pt idx="200">
                  <c:v>7.2773755355599263</c:v>
                </c:pt>
                <c:pt idx="201">
                  <c:v>7.5121089268713348</c:v>
                </c:pt>
                <c:pt idx="202">
                  <c:v>7.9687965868712896</c:v>
                </c:pt>
                <c:pt idx="203">
                  <c:v>8.4467266468714239</c:v>
                </c:pt>
                <c:pt idx="204">
                  <c:v>9.0422148068712467</c:v>
                </c:pt>
                <c:pt idx="205">
                  <c:v>9.4740208705076725</c:v>
                </c:pt>
                <c:pt idx="206">
                  <c:v>9.790420656871401</c:v>
                </c:pt>
                <c:pt idx="207">
                  <c:v>10.065170536871356</c:v>
                </c:pt>
                <c:pt idx="208">
                  <c:v>10.237434881871366</c:v>
                </c:pt>
                <c:pt idx="209">
                  <c:v>10.916601256871306</c:v>
                </c:pt>
                <c:pt idx="210">
                  <c:v>10.975944296871264</c:v>
                </c:pt>
                <c:pt idx="211">
                  <c:v>11.028977046871342</c:v>
                </c:pt>
                <c:pt idx="212">
                  <c:v>10.934161796871248</c:v>
                </c:pt>
                <c:pt idx="213">
                  <c:v>10.881084086871256</c:v>
                </c:pt>
                <c:pt idx="214">
                  <c:v>10.859074116871303</c:v>
                </c:pt>
                <c:pt idx="215">
                  <c:v>10.851224776871419</c:v>
                </c:pt>
                <c:pt idx="216">
                  <c:v>10.729899767509778</c:v>
                </c:pt>
                <c:pt idx="217">
                  <c:v>10.56828525687135</c:v>
                </c:pt>
                <c:pt idx="218">
                  <c:v>11.115733245760241</c:v>
                </c:pt>
                <c:pt idx="219">
                  <c:v>11.364006466871501</c:v>
                </c:pt>
                <c:pt idx="220">
                  <c:v>11.602791686871418</c:v>
                </c:pt>
                <c:pt idx="221">
                  <c:v>11.935155456871286</c:v>
                </c:pt>
                <c:pt idx="222">
                  <c:v>12.099507063322962</c:v>
                </c:pt>
                <c:pt idx="223">
                  <c:v>12.119344706871431</c:v>
                </c:pt>
                <c:pt idx="224">
                  <c:v>12.056968012968996</c:v>
                </c:pt>
                <c:pt idx="225">
                  <c:v>11.975590123538218</c:v>
                </c:pt>
                <c:pt idx="226">
                  <c:v>11.8039669968714</c:v>
                </c:pt>
                <c:pt idx="227">
                  <c:v>11.606041756871418</c:v>
                </c:pt>
                <c:pt idx="228">
                  <c:v>11.139864606871351</c:v>
                </c:pt>
                <c:pt idx="229">
                  <c:v>10.650055796871385</c:v>
                </c:pt>
                <c:pt idx="230">
                  <c:v>9.8253212668713132</c:v>
                </c:pt>
                <c:pt idx="231">
                  <c:v>8.6937706568712372</c:v>
                </c:pt>
                <c:pt idx="232">
                  <c:v>5.0933063477804685</c:v>
                </c:pt>
                <c:pt idx="233">
                  <c:v>4.4330135568712876</c:v>
                </c:pt>
                <c:pt idx="234">
                  <c:v>3.5269108568712841</c:v>
                </c:pt>
                <c:pt idx="235">
                  <c:v>2.6925902568714877</c:v>
                </c:pt>
                <c:pt idx="236">
                  <c:v>1.4327027168713471</c:v>
                </c:pt>
                <c:pt idx="237">
                  <c:v>0.54611086325436986</c:v>
                </c:pt>
                <c:pt idx="238">
                  <c:v>-0.27321634312863807</c:v>
                </c:pt>
                <c:pt idx="239">
                  <c:v>-0.92266986312856258</c:v>
                </c:pt>
                <c:pt idx="240">
                  <c:v>-1.4442074931287021</c:v>
                </c:pt>
                <c:pt idx="241">
                  <c:v>-5.7804156741632085</c:v>
                </c:pt>
                <c:pt idx="242">
                  <c:v>-5.966287429997422</c:v>
                </c:pt>
                <c:pt idx="243">
                  <c:v>-5.7510105531286664</c:v>
                </c:pt>
                <c:pt idx="244">
                  <c:v>-5.5895133631285887</c:v>
                </c:pt>
                <c:pt idx="245">
                  <c:v>-5.7119525131286935</c:v>
                </c:pt>
                <c:pt idx="246">
                  <c:v>-6.1469297931287281</c:v>
                </c:pt>
                <c:pt idx="247">
                  <c:v>-6.5622927229264292</c:v>
                </c:pt>
                <c:pt idx="248">
                  <c:v>-6.9385739431286684</c:v>
                </c:pt>
                <c:pt idx="249">
                  <c:v>-7.333570033451295</c:v>
                </c:pt>
                <c:pt idx="250">
                  <c:v>-7.2802899631286984</c:v>
                </c:pt>
                <c:pt idx="251">
                  <c:v>-7.1197766331287875</c:v>
                </c:pt>
                <c:pt idx="252">
                  <c:v>-6.874681113128716</c:v>
                </c:pt>
                <c:pt idx="253">
                  <c:v>-6.5288629452562486</c:v>
                </c:pt>
                <c:pt idx="254">
                  <c:v>-6.3903390931287314</c:v>
                </c:pt>
                <c:pt idx="255">
                  <c:v>-6.390077383128677</c:v>
                </c:pt>
                <c:pt idx="256">
                  <c:v>-6.3478316131286476</c:v>
                </c:pt>
                <c:pt idx="257">
                  <c:v>-6.3125953117560458</c:v>
                </c:pt>
                <c:pt idx="258">
                  <c:v>-7.4913226904970092</c:v>
                </c:pt>
                <c:pt idx="259">
                  <c:v>-7.9746548731285145</c:v>
                </c:pt>
                <c:pt idx="260">
                  <c:v>-8.4325187431285187</c:v>
                </c:pt>
                <c:pt idx="261">
                  <c:v>-8.659274263128653</c:v>
                </c:pt>
                <c:pt idx="262">
                  <c:v>-8.2378175603326955</c:v>
                </c:pt>
                <c:pt idx="263">
                  <c:v>-6.9339037731285114</c:v>
                </c:pt>
                <c:pt idx="264">
                  <c:v>-5.8559237431286419</c:v>
                </c:pt>
                <c:pt idx="265">
                  <c:v>-0.54833609252611382</c:v>
                </c:pt>
                <c:pt idx="266">
                  <c:v>1.1257312368714159</c:v>
                </c:pt>
                <c:pt idx="267">
                  <c:v>2.3527244368713838</c:v>
                </c:pt>
                <c:pt idx="268">
                  <c:v>3.3779127299896174</c:v>
                </c:pt>
                <c:pt idx="269">
                  <c:v>5.4736107068712894</c:v>
                </c:pt>
                <c:pt idx="270">
                  <c:v>6.8583748168712679</c:v>
                </c:pt>
                <c:pt idx="271">
                  <c:v>7.6116895902046835</c:v>
                </c:pt>
                <c:pt idx="272">
                  <c:v>10.534627668636098</c:v>
                </c:pt>
                <c:pt idx="273">
                  <c:v>11.4587678568714</c:v>
                </c:pt>
                <c:pt idx="274">
                  <c:v>12.973871580103769</c:v>
                </c:pt>
                <c:pt idx="275">
                  <c:v>14.159174826871435</c:v>
                </c:pt>
                <c:pt idx="276">
                  <c:v>15.390456666871472</c:v>
                </c:pt>
                <c:pt idx="277">
                  <c:v>16.18380373687144</c:v>
                </c:pt>
                <c:pt idx="278">
                  <c:v>16.521113337679282</c:v>
                </c:pt>
                <c:pt idx="279">
                  <c:v>16.704980156871301</c:v>
                </c:pt>
                <c:pt idx="280">
                  <c:v>16.741515856871306</c:v>
                </c:pt>
                <c:pt idx="281">
                  <c:v>16.13256747308759</c:v>
                </c:pt>
                <c:pt idx="282">
                  <c:v>16.04478949687131</c:v>
                </c:pt>
                <c:pt idx="283">
                  <c:v>16.245025946871486</c:v>
                </c:pt>
                <c:pt idx="284">
                  <c:v>16.729660509396567</c:v>
                </c:pt>
                <c:pt idx="285">
                  <c:v>17.306223116871287</c:v>
                </c:pt>
                <c:pt idx="286">
                  <c:v>17.492514246871316</c:v>
                </c:pt>
                <c:pt idx="287">
                  <c:v>17.524364496871293</c:v>
                </c:pt>
                <c:pt idx="288">
                  <c:v>17.455696311219199</c:v>
                </c:pt>
                <c:pt idx="289">
                  <c:v>17.295248381871318</c:v>
                </c:pt>
                <c:pt idx="290">
                  <c:v>15.836914031064866</c:v>
                </c:pt>
                <c:pt idx="291">
                  <c:v>15.279653676871392</c:v>
                </c:pt>
                <c:pt idx="292">
                  <c:v>14.619067416871431</c:v>
                </c:pt>
                <c:pt idx="293">
                  <c:v>14.280648276871517</c:v>
                </c:pt>
                <c:pt idx="294">
                  <c:v>13.709816696871272</c:v>
                </c:pt>
                <c:pt idx="295">
                  <c:v>13.273381896871355</c:v>
                </c:pt>
                <c:pt idx="296">
                  <c:v>12.144890146871276</c:v>
                </c:pt>
                <c:pt idx="297">
                  <c:v>10.615412516871388</c:v>
                </c:pt>
                <c:pt idx="298">
                  <c:v>9.7769868568713623</c:v>
                </c:pt>
                <c:pt idx="299">
                  <c:v>5.4334452946071909</c:v>
                </c:pt>
                <c:pt idx="300">
                  <c:v>4.6693371068714669</c:v>
                </c:pt>
                <c:pt idx="301">
                  <c:v>1.8028801568713821</c:v>
                </c:pt>
                <c:pt idx="302">
                  <c:v>-0.5306471431286327</c:v>
                </c:pt>
                <c:pt idx="303">
                  <c:v>-2.5203729170416693</c:v>
                </c:pt>
                <c:pt idx="304">
                  <c:v>-5.1864006431285787</c:v>
                </c:pt>
                <c:pt idx="305">
                  <c:v>-7.1958533431285145</c:v>
                </c:pt>
                <c:pt idx="306">
                  <c:v>-8.9556751251510036</c:v>
                </c:pt>
                <c:pt idx="307">
                  <c:v>-12.79009991554242</c:v>
                </c:pt>
                <c:pt idx="308">
                  <c:v>-13.646759427339362</c:v>
                </c:pt>
                <c:pt idx="309">
                  <c:v>-14.382286743128754</c:v>
                </c:pt>
                <c:pt idx="310">
                  <c:v>-15.529531493128559</c:v>
                </c:pt>
                <c:pt idx="311">
                  <c:v>-16.394816143128708</c:v>
                </c:pt>
                <c:pt idx="312">
                  <c:v>-16.867271409795393</c:v>
                </c:pt>
                <c:pt idx="313">
                  <c:v>-17.15581534312863</c:v>
                </c:pt>
                <c:pt idx="314">
                  <c:v>-17.234164629492213</c:v>
                </c:pt>
                <c:pt idx="315">
                  <c:v>-16.862015885985763</c:v>
                </c:pt>
                <c:pt idx="316">
                  <c:v>-16.787123090067489</c:v>
                </c:pt>
                <c:pt idx="317">
                  <c:v>-16.451009611815525</c:v>
                </c:pt>
                <c:pt idx="318">
                  <c:v>-16.093202723128442</c:v>
                </c:pt>
                <c:pt idx="319">
                  <c:v>-15.740966963128642</c:v>
                </c:pt>
                <c:pt idx="320">
                  <c:v>-15.384127863128484</c:v>
                </c:pt>
                <c:pt idx="321">
                  <c:v>-15.317804881059772</c:v>
                </c:pt>
                <c:pt idx="322">
                  <c:v>-15.319602909795229</c:v>
                </c:pt>
                <c:pt idx="323">
                  <c:v>-13.015688743128592</c:v>
                </c:pt>
                <c:pt idx="324">
                  <c:v>-12.459275923128716</c:v>
                </c:pt>
                <c:pt idx="325">
                  <c:v>-11.040809223128766</c:v>
                </c:pt>
                <c:pt idx="326">
                  <c:v>-9.8227958043531771</c:v>
                </c:pt>
                <c:pt idx="327">
                  <c:v>-8.4006385931285568</c:v>
                </c:pt>
                <c:pt idx="328">
                  <c:v>-7.0472324431286824</c:v>
                </c:pt>
                <c:pt idx="329">
                  <c:v>-5.40069779994682</c:v>
                </c:pt>
                <c:pt idx="330">
                  <c:v>0.19310284197760552</c:v>
                </c:pt>
                <c:pt idx="331">
                  <c:v>1.8803266104067689</c:v>
                </c:pt>
                <c:pt idx="332">
                  <c:v>2.9615391068714172</c:v>
                </c:pt>
                <c:pt idx="333">
                  <c:v>4.1007541868712085</c:v>
                </c:pt>
                <c:pt idx="334">
                  <c:v>5.3476003568713795</c:v>
                </c:pt>
                <c:pt idx="335">
                  <c:v>6.4347650952552371</c:v>
                </c:pt>
                <c:pt idx="336">
                  <c:v>7.3536512168714054</c:v>
                </c:pt>
                <c:pt idx="337">
                  <c:v>8.7321774107174637</c:v>
                </c:pt>
                <c:pt idx="338">
                  <c:v>12.746478494966425</c:v>
                </c:pt>
                <c:pt idx="339">
                  <c:v>14.27233306687144</c:v>
                </c:pt>
                <c:pt idx="340">
                  <c:v>16.411522456871467</c:v>
                </c:pt>
                <c:pt idx="341">
                  <c:v>18.097839676871299</c:v>
                </c:pt>
                <c:pt idx="342">
                  <c:v>19.612504572088792</c:v>
                </c:pt>
                <c:pt idx="343">
                  <c:v>20.883288216871289</c:v>
                </c:pt>
                <c:pt idx="344">
                  <c:v>22.240426026871429</c:v>
                </c:pt>
                <c:pt idx="345">
                  <c:v>23.75593717687147</c:v>
                </c:pt>
                <c:pt idx="346">
                  <c:v>25.753288096871216</c:v>
                </c:pt>
                <c:pt idx="347">
                  <c:v>27.254705545760306</c:v>
                </c:pt>
                <c:pt idx="348">
                  <c:v>28.250493366871297</c:v>
                </c:pt>
                <c:pt idx="349">
                  <c:v>28.351138226871431</c:v>
                </c:pt>
                <c:pt idx="350">
                  <c:v>28.16874176687142</c:v>
                </c:pt>
                <c:pt idx="351">
                  <c:v>28.079610016871442</c:v>
                </c:pt>
                <c:pt idx="352">
                  <c:v>27.980662206871418</c:v>
                </c:pt>
                <c:pt idx="353">
                  <c:v>27.8181346710128</c:v>
                </c:pt>
                <c:pt idx="354">
                  <c:v>27.610720086139679</c:v>
                </c:pt>
                <c:pt idx="355">
                  <c:v>26.491098212915219</c:v>
                </c:pt>
                <c:pt idx="356">
                  <c:v>25.759579266871452</c:v>
                </c:pt>
                <c:pt idx="357">
                  <c:v>24.986882786871359</c:v>
                </c:pt>
                <c:pt idx="358">
                  <c:v>24.11866255687131</c:v>
                </c:pt>
                <c:pt idx="359">
                  <c:v>23.000523428588494</c:v>
                </c:pt>
                <c:pt idx="360">
                  <c:v>21.987503786871251</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3.3047772168713787</c:v>
                </c:pt>
                <c:pt idx="369">
                  <c:v>1.9385392568713939</c:v>
                </c:pt>
                <c:pt idx="370">
                  <c:v>-3.5743790909546789</c:v>
                </c:pt>
                <c:pt idx="371">
                  <c:v>-4.5564145431286045</c:v>
                </c:pt>
                <c:pt idx="372">
                  <c:v>-5.9620974931285113</c:v>
                </c:pt>
                <c:pt idx="373">
                  <c:v>-7.2749731431285483</c:v>
                </c:pt>
                <c:pt idx="374">
                  <c:v>-8.4437265531285206</c:v>
                </c:pt>
                <c:pt idx="375">
                  <c:v>-9.3487954031287472</c:v>
                </c:pt>
                <c:pt idx="376">
                  <c:v>-10.038342137067971</c:v>
                </c:pt>
                <c:pt idx="377">
                  <c:v>-11.299975033128803</c:v>
                </c:pt>
                <c:pt idx="378">
                  <c:v>-11.961484043128761</c:v>
                </c:pt>
                <c:pt idx="379">
                  <c:v>-12.495615823128546</c:v>
                </c:pt>
                <c:pt idx="380">
                  <c:v>-13.056854873128676</c:v>
                </c:pt>
                <c:pt idx="381">
                  <c:v>-13.710840194741365</c:v>
                </c:pt>
                <c:pt idx="382">
                  <c:v>-14.127364003128671</c:v>
                </c:pt>
                <c:pt idx="383">
                  <c:v>-14.4948406431285</c:v>
                </c:pt>
                <c:pt idx="384">
                  <c:v>-14.777262813128772</c:v>
                </c:pt>
                <c:pt idx="385">
                  <c:v>-15.037023643128649</c:v>
                </c:pt>
                <c:pt idx="386">
                  <c:v>-15.147648316299508</c:v>
                </c:pt>
                <c:pt idx="387">
                  <c:v>-15.305671593128702</c:v>
                </c:pt>
                <c:pt idx="388">
                  <c:v>-15.474515293128754</c:v>
                </c:pt>
                <c:pt idx="389">
                  <c:v>-15.487282463128679</c:v>
                </c:pt>
                <c:pt idx="390">
                  <c:v>-15.402674053128756</c:v>
                </c:pt>
                <c:pt idx="391">
                  <c:v>-15.359067693128811</c:v>
                </c:pt>
                <c:pt idx="392">
                  <c:v>-15.209845753229629</c:v>
                </c:pt>
                <c:pt idx="393">
                  <c:v>-15.016686523128886</c:v>
                </c:pt>
                <c:pt idx="394">
                  <c:v>-14.811326643128751</c:v>
                </c:pt>
                <c:pt idx="395">
                  <c:v>-14.57445374312865</c:v>
                </c:pt>
                <c:pt idx="396">
                  <c:v>-14.41193630562873</c:v>
                </c:pt>
                <c:pt idx="397">
                  <c:v>-12.328124743128612</c:v>
                </c:pt>
                <c:pt idx="398">
                  <c:v>-11.837198053128652</c:v>
                </c:pt>
                <c:pt idx="399">
                  <c:v>-11.30098428312853</c:v>
                </c:pt>
                <c:pt idx="400">
                  <c:v>-10.929960863128557</c:v>
                </c:pt>
                <c:pt idx="401">
                  <c:v>-10.268982423128463</c:v>
                </c:pt>
                <c:pt idx="402">
                  <c:v>-9.7096477866068689</c:v>
                </c:pt>
                <c:pt idx="403">
                  <c:v>-9.0471115431285689</c:v>
                </c:pt>
                <c:pt idx="404">
                  <c:v>-8.6514773145572264</c:v>
                </c:pt>
                <c:pt idx="405">
                  <c:v>-5.7072424217001707</c:v>
                </c:pt>
                <c:pt idx="406">
                  <c:v>-5.5719205431285843</c:v>
                </c:pt>
                <c:pt idx="407">
                  <c:v>-5.5630574031286812</c:v>
                </c:pt>
                <c:pt idx="408">
                  <c:v>-5.7912254501992919</c:v>
                </c:pt>
                <c:pt idx="409">
                  <c:v>-6.1282752231287443</c:v>
                </c:pt>
                <c:pt idx="410">
                  <c:v>-6.5602267431286734</c:v>
                </c:pt>
                <c:pt idx="411">
                  <c:v>-6.7448263431286906</c:v>
                </c:pt>
                <c:pt idx="412">
                  <c:v>-6.5703637431286523</c:v>
                </c:pt>
                <c:pt idx="413">
                  <c:v>-3.2123607128255292</c:v>
                </c:pt>
                <c:pt idx="414">
                  <c:v>-1.8010507431286271</c:v>
                </c:pt>
                <c:pt idx="415">
                  <c:v>-0.35993934951144985</c:v>
                </c:pt>
                <c:pt idx="416">
                  <c:v>2.1475890568713627</c:v>
                </c:pt>
                <c:pt idx="417">
                  <c:v>3.8329525968713938</c:v>
                </c:pt>
                <c:pt idx="418">
                  <c:v>5.3928022868711878</c:v>
                </c:pt>
                <c:pt idx="419">
                  <c:v>7.4470830768713228</c:v>
                </c:pt>
                <c:pt idx="420">
                  <c:v>8.6888122676241153</c:v>
                </c:pt>
                <c:pt idx="421">
                  <c:v>9.8544797368714168</c:v>
                </c:pt>
                <c:pt idx="422">
                  <c:v>10.727238406871306</c:v>
                </c:pt>
                <c:pt idx="423">
                  <c:v>11.666916796871405</c:v>
                </c:pt>
                <c:pt idx="424">
                  <c:v>12.782073246871363</c:v>
                </c:pt>
                <c:pt idx="425">
                  <c:v>13.462899094080692</c:v>
                </c:pt>
                <c:pt idx="426">
                  <c:v>13.983489956871253</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15.003659056871356</c:v>
                </c:pt>
                <c:pt idx="435">
                  <c:v>14.733042596871385</c:v>
                </c:pt>
                <c:pt idx="436">
                  <c:v>14.082296542585629</c:v>
                </c:pt>
                <c:pt idx="437">
                  <c:v>13.4140397168714</c:v>
                </c:pt>
                <c:pt idx="438">
                  <c:v>13.306902576020288</c:v>
                </c:pt>
                <c:pt idx="439">
                  <c:v>12.844071847780441</c:v>
                </c:pt>
                <c:pt idx="440">
                  <c:v>12.746474406871268</c:v>
                </c:pt>
                <c:pt idx="441">
                  <c:v>12.734234316871309</c:v>
                </c:pt>
                <c:pt idx="442">
                  <c:v>12.689211656871349</c:v>
                </c:pt>
                <c:pt idx="443">
                  <c:v>12.555347446871352</c:v>
                </c:pt>
                <c:pt idx="444">
                  <c:v>12.398662076871252</c:v>
                </c:pt>
                <c:pt idx="445">
                  <c:v>12.058958762489318</c:v>
                </c:pt>
                <c:pt idx="446">
                  <c:v>10.075141256871364</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3.5346346568713654</c:v>
                </c:pt>
                <c:pt idx="457">
                  <c:v>2.6625847168712418</c:v>
                </c:pt>
                <c:pt idx="458">
                  <c:v>1.9816717568714211</c:v>
                </c:pt>
                <c:pt idx="459">
                  <c:v>1.4912236003058557</c:v>
                </c:pt>
                <c:pt idx="460">
                  <c:v>1.1414744468714559</c:v>
                </c:pt>
                <c:pt idx="461">
                  <c:v>1.0397545568712445</c:v>
                </c:pt>
                <c:pt idx="462">
                  <c:v>1.0600066968711559</c:v>
                </c:pt>
                <c:pt idx="463">
                  <c:v>1.1467942568714715</c:v>
                </c:pt>
                <c:pt idx="464">
                  <c:v>1.224741800349646</c:v>
                </c:pt>
                <c:pt idx="465">
                  <c:v>1.1971906568713564</c:v>
                </c:pt>
                <c:pt idx="466">
                  <c:v>0.9937613068715907</c:v>
                </c:pt>
                <c:pt idx="467">
                  <c:v>0.68170360687138065</c:v>
                </c:pt>
                <c:pt idx="468">
                  <c:v>0.23528755687138439</c:v>
                </c:pt>
                <c:pt idx="469">
                  <c:v>-0.1249480696590551</c:v>
                </c:pt>
                <c:pt idx="470">
                  <c:v>-0.37977335312861282</c:v>
                </c:pt>
                <c:pt idx="471">
                  <c:v>-0.52063910312858885</c:v>
                </c:pt>
                <c:pt idx="472">
                  <c:v>-0.6564023731287566</c:v>
                </c:pt>
                <c:pt idx="473">
                  <c:v>-1.0414478231284789</c:v>
                </c:pt>
                <c:pt idx="474">
                  <c:v>-1.6570748655776555</c:v>
                </c:pt>
                <c:pt idx="475">
                  <c:v>-2.394307023128742</c:v>
                </c:pt>
                <c:pt idx="476">
                  <c:v>-3.1255820631286326</c:v>
                </c:pt>
                <c:pt idx="477">
                  <c:v>-4.2031730431286798</c:v>
                </c:pt>
                <c:pt idx="478">
                  <c:v>-5.1515472131287225</c:v>
                </c:pt>
                <c:pt idx="479">
                  <c:v>-6.0834627027247432</c:v>
                </c:pt>
                <c:pt idx="480">
                  <c:v>-6.7956593731288883</c:v>
                </c:pt>
                <c:pt idx="481">
                  <c:v>-7.4927597431288024</c:v>
                </c:pt>
                <c:pt idx="482">
                  <c:v>-8.3808894431286678</c:v>
                </c:pt>
                <c:pt idx="483">
                  <c:v>-9.1527950186388267</c:v>
                </c:pt>
                <c:pt idx="484">
                  <c:v>-9.9316461631287467</c:v>
                </c:pt>
                <c:pt idx="485">
                  <c:v>-10.494431600271511</c:v>
                </c:pt>
                <c:pt idx="486">
                  <c:v>-14.380901698684326</c:v>
                </c:pt>
                <c:pt idx="487">
                  <c:v>-14.51960168312862</c:v>
                </c:pt>
                <c:pt idx="488">
                  <c:v>-14.704067413128518</c:v>
                </c:pt>
                <c:pt idx="489">
                  <c:v>-15.022572975451652</c:v>
                </c:pt>
                <c:pt idx="490">
                  <c:v>-15.279507543128474</c:v>
                </c:pt>
                <c:pt idx="491">
                  <c:v>-15.309779033128564</c:v>
                </c:pt>
                <c:pt idx="492">
                  <c:v>-15.177175843128708</c:v>
                </c:pt>
                <c:pt idx="493">
                  <c:v>-15.019190798684122</c:v>
                </c:pt>
                <c:pt idx="494">
                  <c:v>-14.769136043128704</c:v>
                </c:pt>
                <c:pt idx="495">
                  <c:v>-14.752277373128464</c:v>
                </c:pt>
                <c:pt idx="496">
                  <c:v>-15.057151883128839</c:v>
                </c:pt>
                <c:pt idx="497">
                  <c:v>-15.124487350971862</c:v>
                </c:pt>
                <c:pt idx="498">
                  <c:v>-15.45855474312866</c:v>
                </c:pt>
                <c:pt idx="499">
                  <c:v>-15.641522118128664</c:v>
                </c:pt>
                <c:pt idx="500">
                  <c:v>-15.927505343128606</c:v>
                </c:pt>
                <c:pt idx="501">
                  <c:v>-15.914143633128624</c:v>
                </c:pt>
                <c:pt idx="502">
                  <c:v>-15.753378833128805</c:v>
                </c:pt>
                <c:pt idx="503">
                  <c:v>-15.631062693128683</c:v>
                </c:pt>
                <c:pt idx="504">
                  <c:v>-15.59315874312864</c:v>
                </c:pt>
                <c:pt idx="505">
                  <c:v>-15.061672112693769</c:v>
                </c:pt>
                <c:pt idx="506">
                  <c:v>-14.617908743128668</c:v>
                </c:pt>
                <c:pt idx="507">
                  <c:v>-14.147003943128562</c:v>
                </c:pt>
                <c:pt idx="508">
                  <c:v>-13.776478423128651</c:v>
                </c:pt>
                <c:pt idx="509">
                  <c:v>-13.644386263128624</c:v>
                </c:pt>
                <c:pt idx="510">
                  <c:v>-13.585883248179154</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-9.2660602831286525</c:v>
                </c:pt>
                <c:pt idx="519">
                  <c:v>-8.1430358859858103</c:v>
                </c:pt>
                <c:pt idx="520">
                  <c:v>-3.2926201224390184</c:v>
                </c:pt>
                <c:pt idx="521">
                  <c:v>-2.3308779097954027</c:v>
                </c:pt>
                <c:pt idx="522">
                  <c:v>-0.54607805312854074</c:v>
                </c:pt>
                <c:pt idx="523">
                  <c:v>0.40417285687136939</c:v>
                </c:pt>
                <c:pt idx="524">
                  <c:v>1.6759799568713447</c:v>
                </c:pt>
                <c:pt idx="525">
                  <c:v>2.9139797868714652</c:v>
                </c:pt>
                <c:pt idx="526">
                  <c:v>3.8015497460017684</c:v>
                </c:pt>
                <c:pt idx="527">
                  <c:v>4.9440782568712756</c:v>
                </c:pt>
                <c:pt idx="528">
                  <c:v>5.2673718282999342</c:v>
                </c:pt>
                <c:pt idx="529">
                  <c:v>8.6382632786104558</c:v>
                </c:pt>
                <c:pt idx="530">
                  <c:v>9.2052756068712789</c:v>
                </c:pt>
                <c:pt idx="531">
                  <c:v>9.7087796668714006</c:v>
                </c:pt>
                <c:pt idx="532">
                  <c:v>10.095682328299926</c:v>
                </c:pt>
                <c:pt idx="533">
                  <c:v>10.452485356871419</c:v>
                </c:pt>
                <c:pt idx="534">
                  <c:v>10.969663456871359</c:v>
                </c:pt>
                <c:pt idx="535">
                  <c:v>11.646595683538019</c:v>
                </c:pt>
                <c:pt idx="536">
                  <c:v>13.069456256871389</c:v>
                </c:pt>
                <c:pt idx="537">
                  <c:v>13.24491335788154</c:v>
                </c:pt>
                <c:pt idx="538">
                  <c:v>13.599586066871398</c:v>
                </c:pt>
                <c:pt idx="539">
                  <c:v>13.858920556871302</c:v>
                </c:pt>
                <c:pt idx="540">
                  <c:v>13.916118406871405</c:v>
                </c:pt>
                <c:pt idx="541">
                  <c:v>14.005512991565169</c:v>
                </c:pt>
                <c:pt idx="542">
                  <c:v>14.206951226871425</c:v>
                </c:pt>
                <c:pt idx="543">
                  <c:v>14.336380456871353</c:v>
                </c:pt>
                <c:pt idx="544">
                  <c:v>14.463101179948211</c:v>
                </c:pt>
                <c:pt idx="545">
                  <c:v>14.6091324841441</c:v>
                </c:pt>
                <c:pt idx="546">
                  <c:v>14.808609566149649</c:v>
                </c:pt>
                <c:pt idx="547">
                  <c:v>14.862021996871377</c:v>
                </c:pt>
                <c:pt idx="548">
                  <c:v>14.859850256871376</c:v>
                </c:pt>
                <c:pt idx="549">
                  <c:v>14.806078496871294</c:v>
                </c:pt>
                <c:pt idx="550">
                  <c:v>14.737048047569003</c:v>
                </c:pt>
                <c:pt idx="551">
                  <c:v>14.659838576871374</c:v>
                </c:pt>
                <c:pt idx="552">
                  <c:v>14.560628353645622</c:v>
                </c:pt>
                <c:pt idx="553">
                  <c:v>13.544906728569487</c:v>
                </c:pt>
                <c:pt idx="554">
                  <c:v>13.261229356871269</c:v>
                </c:pt>
                <c:pt idx="555">
                  <c:v>12.69610084870796</c:v>
                </c:pt>
                <c:pt idx="556">
                  <c:v>12.111165106871175</c:v>
                </c:pt>
                <c:pt idx="557">
                  <c:v>10.94349975687137</c:v>
                </c:pt>
                <c:pt idx="558">
                  <c:v>10.156820386871345</c:v>
                </c:pt>
                <c:pt idx="559">
                  <c:v>9.8677712568713645</c:v>
                </c:pt>
                <c:pt idx="560">
                  <c:v>6.1380669235380196</c:v>
                </c:pt>
                <c:pt idx="561">
                  <c:v>5.0085887868712859</c:v>
                </c:pt>
                <c:pt idx="562">
                  <c:v>4.0964727668714565</c:v>
                </c:pt>
                <c:pt idx="563">
                  <c:v>3.3930114768714081</c:v>
                </c:pt>
                <c:pt idx="564">
                  <c:v>2.7531340768714418</c:v>
                </c:pt>
                <c:pt idx="565">
                  <c:v>2.2149302466673313</c:v>
                </c:pt>
                <c:pt idx="566">
                  <c:v>1.7058295177408775</c:v>
                </c:pt>
                <c:pt idx="567">
                  <c:v>-2.0182587431286372</c:v>
                </c:pt>
                <c:pt idx="568">
                  <c:v>-2.7825794235409087</c:v>
                </c:pt>
                <c:pt idx="569">
                  <c:v>-4.3392218631285573</c:v>
                </c:pt>
                <c:pt idx="570">
                  <c:v>-5.5144303631284819</c:v>
                </c:pt>
                <c:pt idx="571">
                  <c:v>-7.1506487231286124</c:v>
                </c:pt>
                <c:pt idx="572">
                  <c:v>-8.6383705852338277</c:v>
                </c:pt>
                <c:pt idx="573">
                  <c:v>-10.156609903128675</c:v>
                </c:pt>
                <c:pt idx="574">
                  <c:v>-11.162409443128674</c:v>
                </c:pt>
                <c:pt idx="575">
                  <c:v>-11.73013237949225</c:v>
                </c:pt>
                <c:pt idx="576">
                  <c:v>-14.040406150535954</c:v>
                </c:pt>
                <c:pt idx="577">
                  <c:v>-14.623604793128536</c:v>
                </c:pt>
                <c:pt idx="578">
                  <c:v>-15.332513463128706</c:v>
                </c:pt>
                <c:pt idx="579">
                  <c:v>-16.247045037865529</c:v>
                </c:pt>
                <c:pt idx="580">
                  <c:v>-17.19433519312863</c:v>
                </c:pt>
                <c:pt idx="581">
                  <c:v>-18.047142463128662</c:v>
                </c:pt>
                <c:pt idx="582">
                  <c:v>-18.674416804353129</c:v>
                </c:pt>
                <c:pt idx="583">
                  <c:v>-19.574032743128626</c:v>
                </c:pt>
                <c:pt idx="584">
                  <c:v>-19.663040813128529</c:v>
                </c:pt>
                <c:pt idx="585">
                  <c:v>-19.637457973128591</c:v>
                </c:pt>
                <c:pt idx="586">
                  <c:v>-19.742093843128451</c:v>
                </c:pt>
                <c:pt idx="587">
                  <c:v>-20.12388490312863</c:v>
                </c:pt>
                <c:pt idx="588">
                  <c:v>-20.368449003128632</c:v>
                </c:pt>
                <c:pt idx="589">
                  <c:v>-20.396307203128586</c:v>
                </c:pt>
                <c:pt idx="590">
                  <c:v>-20.252838633128587</c:v>
                </c:pt>
                <c:pt idx="591">
                  <c:v>-20.165983076462052</c:v>
                </c:pt>
                <c:pt idx="592">
                  <c:v>-19.905499700575277</c:v>
                </c:pt>
                <c:pt idx="593">
                  <c:v>-19.867044993128527</c:v>
                </c:pt>
                <c:pt idx="594">
                  <c:v>-19.592318803128489</c:v>
                </c:pt>
                <c:pt idx="595">
                  <c:v>-19.249819853128621</c:v>
                </c:pt>
                <c:pt idx="596">
                  <c:v>-19.079848893128428</c:v>
                </c:pt>
                <c:pt idx="597">
                  <c:v>-18.970803103128532</c:v>
                </c:pt>
                <c:pt idx="598">
                  <c:v>-18.870691237973947</c:v>
                </c:pt>
                <c:pt idx="599">
                  <c:v>-18.796234076462</c:v>
                </c:pt>
                <c:pt idx="600">
                  <c:v>-18.885515666205627</c:v>
                </c:pt>
                <c:pt idx="601">
                  <c:v>-19.016939643128723</c:v>
                </c:pt>
                <c:pt idx="602">
                  <c:v>-18.888184043128714</c:v>
                </c:pt>
                <c:pt idx="603">
                  <c:v>-18.52308519312863</c:v>
                </c:pt>
                <c:pt idx="604">
                  <c:v>-18.203095483128706</c:v>
                </c:pt>
                <c:pt idx="605">
                  <c:v>-17.938085823588491</c:v>
                </c:pt>
                <c:pt idx="606">
                  <c:v>-17.728688192108262</c:v>
                </c:pt>
                <c:pt idx="607">
                  <c:v>-16.290173743128676</c:v>
                </c:pt>
                <c:pt idx="608">
                  <c:v>-15.975245885985872</c:v>
                </c:pt>
                <c:pt idx="609">
                  <c:v>-15.432087943128579</c:v>
                </c:pt>
                <c:pt idx="610">
                  <c:v>-15.11569906312876</c:v>
                </c:pt>
                <c:pt idx="611">
                  <c:v>-14.42576679312857</c:v>
                </c:pt>
                <c:pt idx="612">
                  <c:v>-13.232586181904026</c:v>
                </c:pt>
                <c:pt idx="613">
                  <c:v>-12.050618483128687</c:v>
                </c:pt>
                <c:pt idx="614">
                  <c:v>-10.498185102103037</c:v>
                </c:pt>
                <c:pt idx="615">
                  <c:v>-6.8581485508209665</c:v>
                </c:pt>
                <c:pt idx="616">
                  <c:v>-6.235484561310404</c:v>
                </c:pt>
                <c:pt idx="617">
                  <c:v>-4.9892055731286193</c:v>
                </c:pt>
                <c:pt idx="618">
                  <c:v>-3.4432891658088467</c:v>
                </c:pt>
                <c:pt idx="619">
                  <c:v>-2.2093691931287367</c:v>
                </c:pt>
                <c:pt idx="620">
                  <c:v>5.3083436871190867E-2</c:v>
                </c:pt>
                <c:pt idx="621">
                  <c:v>1.5218050568713719</c:v>
                </c:pt>
                <c:pt idx="622">
                  <c:v>2.7636373568713086</c:v>
                </c:pt>
                <c:pt idx="623">
                  <c:v>3.9595020568713442</c:v>
                </c:pt>
                <c:pt idx="624">
                  <c:v>4.6498766673976348</c:v>
                </c:pt>
                <c:pt idx="625">
                  <c:v>5.124871216871342</c:v>
                </c:pt>
                <c:pt idx="626">
                  <c:v>5.3034517968712578</c:v>
                </c:pt>
                <c:pt idx="627">
                  <c:v>5.3921423768713126</c:v>
                </c:pt>
                <c:pt idx="628">
                  <c:v>5.4301896068713802</c:v>
                </c:pt>
                <c:pt idx="629">
                  <c:v>5.5403002068713079</c:v>
                </c:pt>
                <c:pt idx="630">
                  <c:v>5.4431817621345724</c:v>
                </c:pt>
                <c:pt idx="631">
                  <c:v>5.2354063668711888</c:v>
                </c:pt>
                <c:pt idx="632">
                  <c:v>5.0741123745184558</c:v>
                </c:pt>
                <c:pt idx="633">
                  <c:v>4.1968064689925475</c:v>
                </c:pt>
                <c:pt idx="634">
                  <c:v>4.0693216268713428</c:v>
                </c:pt>
                <c:pt idx="635">
                  <c:v>3.8712552068713677</c:v>
                </c:pt>
                <c:pt idx="636">
                  <c:v>3.2519119450433891</c:v>
                </c:pt>
                <c:pt idx="637">
                  <c:v>2.784792206871249</c:v>
                </c:pt>
                <c:pt idx="638">
                  <c:v>2.4200005068712613</c:v>
                </c:pt>
                <c:pt idx="639">
                  <c:v>2.0624200668713586</c:v>
                </c:pt>
                <c:pt idx="640">
                  <c:v>1.7189280624269678</c:v>
                </c:pt>
                <c:pt idx="641">
                  <c:v>0.38578065081071644</c:v>
                </c:pt>
                <c:pt idx="642">
                  <c:v>9.1350676871300579E-2</c:v>
                </c:pt>
                <c:pt idx="643">
                  <c:v>-0.29100033075755538</c:v>
                </c:pt>
                <c:pt idx="644">
                  <c:v>-0.531555543128718</c:v>
                </c:pt>
                <c:pt idx="645">
                  <c:v>-0.74348434312879874</c:v>
                </c:pt>
                <c:pt idx="646">
                  <c:v>-0.9060813431287047</c:v>
                </c:pt>
                <c:pt idx="647">
                  <c:v>-1.316992943128696</c:v>
                </c:pt>
                <c:pt idx="648">
                  <c:v>-1.7167559880267214</c:v>
                </c:pt>
                <c:pt idx="649">
                  <c:v>-2.1748346085131942</c:v>
                </c:pt>
                <c:pt idx="650">
                  <c:v>-6.0720528969750465</c:v>
                </c:pt>
                <c:pt idx="651">
                  <c:v>-5.7558867731287151</c:v>
                </c:pt>
                <c:pt idx="652">
                  <c:v>-5.5074508331287353</c:v>
                </c:pt>
                <c:pt idx="653">
                  <c:v>-5.3138335131285395</c:v>
                </c:pt>
                <c:pt idx="654">
                  <c:v>-5.2981711320175293</c:v>
                </c:pt>
                <c:pt idx="655">
                  <c:v>-6.1435447431286425</c:v>
                </c:pt>
                <c:pt idx="656">
                  <c:v>-6.2672064805022529</c:v>
                </c:pt>
                <c:pt idx="657">
                  <c:v>-6.5837532831286101</c:v>
                </c:pt>
                <c:pt idx="658">
                  <c:v>-6.7172474831286548</c:v>
                </c:pt>
                <c:pt idx="659">
                  <c:v>-6.7053466931287184</c:v>
                </c:pt>
                <c:pt idx="660">
                  <c:v>-6.5748068056286968</c:v>
                </c:pt>
                <c:pt idx="661">
                  <c:v>-6.3552821431284769</c:v>
                </c:pt>
                <c:pt idx="662">
                  <c:v>-6.1385489138604896</c:v>
                </c:pt>
                <c:pt idx="663">
                  <c:v>-5.9760484031286474</c:v>
                </c:pt>
                <c:pt idx="664">
                  <c:v>-5.9406606331287373</c:v>
                </c:pt>
                <c:pt idx="665">
                  <c:v>-6.0379860231285045</c:v>
                </c:pt>
                <c:pt idx="666">
                  <c:v>-6.1650013655775444</c:v>
                </c:pt>
                <c:pt idx="667">
                  <c:v>-6.8521624931287164</c:v>
                </c:pt>
                <c:pt idx="668">
                  <c:v>-7.1399574331286324</c:v>
                </c:pt>
                <c:pt idx="669">
                  <c:v>-7.39959964979532</c:v>
                </c:pt>
                <c:pt idx="670">
                  <c:v>-7.8868768383667787</c:v>
                </c:pt>
                <c:pt idx="671">
                  <c:v>-7.7002588631287381</c:v>
                </c:pt>
                <c:pt idx="672">
                  <c:v>-7.170913635985869</c:v>
                </c:pt>
                <c:pt idx="673">
                  <c:v>-6.4479239331287062</c:v>
                </c:pt>
                <c:pt idx="674">
                  <c:v>-4.9857471831287379</c:v>
                </c:pt>
                <c:pt idx="675">
                  <c:v>-3.597069353128532</c:v>
                </c:pt>
                <c:pt idx="676">
                  <c:v>-2.4011892931284247</c:v>
                </c:pt>
                <c:pt idx="677">
                  <c:v>-1.7973189631287056</c:v>
                </c:pt>
                <c:pt idx="678">
                  <c:v>4.4007212568713214</c:v>
                </c:pt>
                <c:pt idx="679">
                  <c:v>5.4108486383146825</c:v>
                </c:pt>
                <c:pt idx="680">
                  <c:v>7.1770074568712765</c:v>
                </c:pt>
                <c:pt idx="681">
                  <c:v>8.0972407768713719</c:v>
                </c:pt>
                <c:pt idx="682">
                  <c:v>9.1010857168714487</c:v>
                </c:pt>
                <c:pt idx="683">
                  <c:v>9.6652753594354692</c:v>
                </c:pt>
                <c:pt idx="684">
                  <c:v>13.379358324667956</c:v>
                </c:pt>
                <c:pt idx="685">
                  <c:v>13.836609416871354</c:v>
                </c:pt>
                <c:pt idx="686">
                  <c:v>14.114334776871246</c:v>
                </c:pt>
                <c:pt idx="687">
                  <c:v>13.991981406871398</c:v>
                </c:pt>
                <c:pt idx="688">
                  <c:v>13.461977476871498</c:v>
                </c:pt>
                <c:pt idx="689">
                  <c:v>12.601270869116298</c:v>
                </c:pt>
                <c:pt idx="690">
                  <c:v>11.870381106871321</c:v>
                </c:pt>
                <c:pt idx="691">
                  <c:v>11.375362239327472</c:v>
                </c:pt>
                <c:pt idx="692">
                  <c:v>8.2478623095029633</c:v>
                </c:pt>
                <c:pt idx="693">
                  <c:v>7.9201048568713253</c:v>
                </c:pt>
                <c:pt idx="694">
                  <c:v>7.5860908568713485</c:v>
                </c:pt>
                <c:pt idx="695">
                  <c:v>7.1489067505423378</c:v>
                </c:pt>
                <c:pt idx="696">
                  <c:v>6.4220249468713941</c:v>
                </c:pt>
                <c:pt idx="697">
                  <c:v>5.6539707568713382</c:v>
                </c:pt>
                <c:pt idx="698">
                  <c:v>4.5190849568714579</c:v>
                </c:pt>
                <c:pt idx="699">
                  <c:v>3.0461472568714409</c:v>
                </c:pt>
                <c:pt idx="700">
                  <c:v>1.7723266568712859</c:v>
                </c:pt>
                <c:pt idx="701">
                  <c:v>0.3652967160550844</c:v>
                </c:pt>
                <c:pt idx="702">
                  <c:v>-1.592592003128616</c:v>
                </c:pt>
                <c:pt idx="703">
                  <c:v>-3.1020663431288527</c:v>
                </c:pt>
                <c:pt idx="704">
                  <c:v>-5.108968343128609</c:v>
                </c:pt>
                <c:pt idx="705">
                  <c:v>-6.3799924031286492</c:v>
                </c:pt>
                <c:pt idx="706">
                  <c:v>-7.2950395884895158</c:v>
                </c:pt>
                <c:pt idx="707">
                  <c:v>-8.1699304442781937</c:v>
                </c:pt>
                <c:pt idx="708">
                  <c:v>-10.412592076462046</c:v>
                </c:pt>
                <c:pt idx="709">
                  <c:v>-10.818255258280066</c:v>
                </c:pt>
                <c:pt idx="710">
                  <c:v>-11.507007843128804</c:v>
                </c:pt>
                <c:pt idx="711">
                  <c:v>-11.859733163128556</c:v>
                </c:pt>
                <c:pt idx="712">
                  <c:v>-12.384296855373636</c:v>
                </c:pt>
                <c:pt idx="713">
                  <c:v>-13.085585043128734</c:v>
                </c:pt>
                <c:pt idx="714">
                  <c:v>-13.629644803128718</c:v>
                </c:pt>
                <c:pt idx="715">
                  <c:v>-14.101773553255228</c:v>
                </c:pt>
                <c:pt idx="716">
                  <c:v>-14.38952374312875</c:v>
                </c:pt>
                <c:pt idx="717">
                  <c:v>-14.219951924946969</c:v>
                </c:pt>
                <c:pt idx="718">
                  <c:v>-14.255492272540353</c:v>
                </c:pt>
                <c:pt idx="719">
                  <c:v>-14.628063063128476</c:v>
                </c:pt>
                <c:pt idx="720">
                  <c:v>-15.01293159312857</c:v>
                </c:pt>
                <c:pt idx="721">
                  <c:v>-15.34557275312868</c:v>
                </c:pt>
                <c:pt idx="722">
                  <c:v>-15.428019413128737</c:v>
                </c:pt>
                <c:pt idx="723">
                  <c:v>-15.287989498230743</c:v>
                </c:pt>
                <c:pt idx="724">
                  <c:v>-14.938848743128645</c:v>
                </c:pt>
                <c:pt idx="725">
                  <c:v>-12.67801467066495</c:v>
                </c:pt>
                <c:pt idx="726">
                  <c:v>-12.233494543128714</c:v>
                </c:pt>
                <c:pt idx="727">
                  <c:v>-11.984280443128712</c:v>
                </c:pt>
                <c:pt idx="728">
                  <c:v>-11.747993503128598</c:v>
                </c:pt>
                <c:pt idx="729">
                  <c:v>-11.439718763536968</c:v>
                </c:pt>
                <c:pt idx="730">
                  <c:v>-10.512304143128652</c:v>
                </c:pt>
                <c:pt idx="731">
                  <c:v>-9.2875218931286998</c:v>
                </c:pt>
                <c:pt idx="732">
                  <c:v>-8.4579587431286569</c:v>
                </c:pt>
                <c:pt idx="733">
                  <c:v>-8.4799168946438233</c:v>
                </c:pt>
                <c:pt idx="734">
                  <c:v>-8.5431536931286018</c:v>
                </c:pt>
                <c:pt idx="735">
                  <c:v>-8.5377878877069708</c:v>
                </c:pt>
                <c:pt idx="736">
                  <c:v>-8.4889700031287809</c:v>
                </c:pt>
                <c:pt idx="737">
                  <c:v>-8.3175124431284928</c:v>
                </c:pt>
                <c:pt idx="738">
                  <c:v>-7.9668595231283632</c:v>
                </c:pt>
                <c:pt idx="739">
                  <c:v>-7.4653718969748013</c:v>
                </c:pt>
                <c:pt idx="740">
                  <c:v>-5.7516448145571744</c:v>
                </c:pt>
                <c:pt idx="741">
                  <c:v>-5.1174056531286354</c:v>
                </c:pt>
                <c:pt idx="742">
                  <c:v>-4.2289440031288965</c:v>
                </c:pt>
                <c:pt idx="743">
                  <c:v>-2.615160093128746</c:v>
                </c:pt>
                <c:pt idx="744">
                  <c:v>-1.1641297431287401</c:v>
                </c:pt>
                <c:pt idx="745">
                  <c:v>-0.18530245146196525</c:v>
                </c:pt>
                <c:pt idx="746">
                  <c:v>0.92064477687118673</c:v>
                </c:pt>
                <c:pt idx="747">
                  <c:v>1.9466939268713925</c:v>
                </c:pt>
                <c:pt idx="748">
                  <c:v>2.7948712568713661</c:v>
                </c:pt>
                <c:pt idx="749">
                  <c:v>5.8625358351844756</c:v>
                </c:pt>
                <c:pt idx="750">
                  <c:v>6.5915028268712605</c:v>
                </c:pt>
                <c:pt idx="751">
                  <c:v>7.3934808589121896</c:v>
                </c:pt>
                <c:pt idx="752">
                  <c:v>8.5193278568714259</c:v>
                </c:pt>
                <c:pt idx="753">
                  <c:v>9.4518531168713729</c:v>
                </c:pt>
                <c:pt idx="754">
                  <c:v>10.32566549687127</c:v>
                </c:pt>
                <c:pt idx="755">
                  <c:v>11.139633556871416</c:v>
                </c:pt>
                <c:pt idx="756">
                  <c:v>11.439671256871364</c:v>
                </c:pt>
                <c:pt idx="757">
                  <c:v>12.681291256871361</c:v>
                </c:pt>
                <c:pt idx="758">
                  <c:v>12.835782331339477</c:v>
                </c:pt>
                <c:pt idx="759">
                  <c:v>13.164086206871405</c:v>
                </c:pt>
                <c:pt idx="760">
                  <c:v>13.5757527968714</c:v>
                </c:pt>
                <c:pt idx="761">
                  <c:v>13.94503745687132</c:v>
                </c:pt>
                <c:pt idx="762">
                  <c:v>14.20730156614971</c:v>
                </c:pt>
                <c:pt idx="763">
                  <c:v>14.343321316871348</c:v>
                </c:pt>
                <c:pt idx="764">
                  <c:v>14.538170020507748</c:v>
                </c:pt>
                <c:pt idx="765">
                  <c:v>15.1454134443714</c:v>
                </c:pt>
                <c:pt idx="766">
                  <c:v>15.055330956871254</c:v>
                </c:pt>
                <c:pt idx="767">
                  <c:v>14.956663641486784</c:v>
                </c:pt>
                <c:pt idx="768">
                  <c:v>14.895347256871389</c:v>
                </c:pt>
                <c:pt idx="769">
                  <c:v>15.068358466871286</c:v>
                </c:pt>
                <c:pt idx="770">
                  <c:v>15.183282966871232</c:v>
                </c:pt>
                <c:pt idx="771">
                  <c:v>15.074101836871264</c:v>
                </c:pt>
                <c:pt idx="772">
                  <c:v>14.93233125687132</c:v>
                </c:pt>
                <c:pt idx="773">
                  <c:v>12.002279968992511</c:v>
                </c:pt>
                <c:pt idx="774">
                  <c:v>10.914052106871418</c:v>
                </c:pt>
                <c:pt idx="775">
                  <c:v>10.285671356871305</c:v>
                </c:pt>
                <c:pt idx="776">
                  <c:v>9.240488176871418</c:v>
                </c:pt>
                <c:pt idx="777">
                  <c:v>8.0588018960467025</c:v>
                </c:pt>
                <c:pt idx="778">
                  <c:v>6.5502767468714467</c:v>
                </c:pt>
                <c:pt idx="779">
                  <c:v>5.3262694480479293</c:v>
                </c:pt>
                <c:pt idx="780">
                  <c:v>0.60954693868959164</c:v>
                </c:pt>
                <c:pt idx="781">
                  <c:v>-0.43978606312856616</c:v>
                </c:pt>
                <c:pt idx="782">
                  <c:v>-1.8831869031287618</c:v>
                </c:pt>
                <c:pt idx="783">
                  <c:v>-3.0892346002714692</c:v>
                </c:pt>
                <c:pt idx="784">
                  <c:v>-4.3978293331286977</c:v>
                </c:pt>
                <c:pt idx="785">
                  <c:v>-5.5954784331285481</c:v>
                </c:pt>
                <c:pt idx="786">
                  <c:v>-6.8465589431286702</c:v>
                </c:pt>
                <c:pt idx="787">
                  <c:v>-8.2087064097952975</c:v>
                </c:pt>
                <c:pt idx="788">
                  <c:v>-11.486253570714894</c:v>
                </c:pt>
                <c:pt idx="789">
                  <c:v>-11.800101817596659</c:v>
                </c:pt>
                <c:pt idx="790">
                  <c:v>-12.252746543128559</c:v>
                </c:pt>
                <c:pt idx="791">
                  <c:v>-12.491160283128869</c:v>
                </c:pt>
                <c:pt idx="792">
                  <c:v>-12.83021393312859</c:v>
                </c:pt>
                <c:pt idx="793">
                  <c:v>-13.108144543128462</c:v>
                </c:pt>
                <c:pt idx="794">
                  <c:v>-13.626907643128503</c:v>
                </c:pt>
                <c:pt idx="795">
                  <c:v>-14.000128308345893</c:v>
                </c:pt>
                <c:pt idx="796">
                  <c:v>-14.402536435436323</c:v>
                </c:pt>
                <c:pt idx="797">
                  <c:v>-14.505402743128759</c:v>
                </c:pt>
                <c:pt idx="798">
                  <c:v>-14.751965763128748</c:v>
                </c:pt>
                <c:pt idx="799">
                  <c:v>-14.892885553128627</c:v>
                </c:pt>
                <c:pt idx="800">
                  <c:v>-14.754466703128672</c:v>
                </c:pt>
                <c:pt idx="801">
                  <c:v>-14.525416243128589</c:v>
                </c:pt>
                <c:pt idx="802">
                  <c:v>-14.049389151291891</c:v>
                </c:pt>
                <c:pt idx="803">
                  <c:v>-13.648939183128798</c:v>
                </c:pt>
                <c:pt idx="804">
                  <c:v>-13.319859743128648</c:v>
                </c:pt>
                <c:pt idx="805">
                  <c:v>-10.730153743128559</c:v>
                </c:pt>
                <c:pt idx="806">
                  <c:v>-8.9263631731285216</c:v>
                </c:pt>
                <c:pt idx="807">
                  <c:v>-7.6472699131287394</c:v>
                </c:pt>
                <c:pt idx="808">
                  <c:v>-7.0384904431285404</c:v>
                </c:pt>
                <c:pt idx="809">
                  <c:v>-5.7436591831286572</c:v>
                </c:pt>
                <c:pt idx="810">
                  <c:v>-4.3197919931287174</c:v>
                </c:pt>
                <c:pt idx="811">
                  <c:v>-3.1671730331286909</c:v>
                </c:pt>
                <c:pt idx="812">
                  <c:v>-1.0554693431285918</c:v>
                </c:pt>
                <c:pt idx="813">
                  <c:v>0.45556606099515357</c:v>
                </c:pt>
                <c:pt idx="814">
                  <c:v>2.1388372168712095</c:v>
                </c:pt>
                <c:pt idx="815">
                  <c:v>3.599626936871303</c:v>
                </c:pt>
                <c:pt idx="816">
                  <c:v>5.6830693268713794</c:v>
                </c:pt>
                <c:pt idx="817">
                  <c:v>7.4465808568714271</c:v>
                </c:pt>
                <c:pt idx="818">
                  <c:v>9.208681545531201</c:v>
                </c:pt>
                <c:pt idx="819">
                  <c:v>10.495339256871478</c:v>
                </c:pt>
                <c:pt idx="820">
                  <c:v>11.50734720687125</c:v>
                </c:pt>
                <c:pt idx="821">
                  <c:v>12.567956386871359</c:v>
                </c:pt>
                <c:pt idx="822">
                  <c:v>13.440492206871454</c:v>
                </c:pt>
                <c:pt idx="823">
                  <c:v>14.377494073944503</c:v>
                </c:pt>
                <c:pt idx="824">
                  <c:v>15.18605889687125</c:v>
                </c:pt>
                <c:pt idx="825">
                  <c:v>16.413697236871489</c:v>
                </c:pt>
                <c:pt idx="826">
                  <c:v>17.404216656871238</c:v>
                </c:pt>
                <c:pt idx="827">
                  <c:v>18.190291716871471</c:v>
                </c:pt>
                <c:pt idx="828">
                  <c:v>18.65673274140741</c:v>
                </c:pt>
                <c:pt idx="829">
                  <c:v>19.155669686871427</c:v>
                </c:pt>
                <c:pt idx="830">
                  <c:v>20.015785196871249</c:v>
                </c:pt>
                <c:pt idx="831">
                  <c:v>20.731264436871399</c:v>
                </c:pt>
                <c:pt idx="832">
                  <c:v>21.281562506871403</c:v>
                </c:pt>
                <c:pt idx="833">
                  <c:v>21.683767689861</c:v>
                </c:pt>
                <c:pt idx="834">
                  <c:v>21.995493656871211</c:v>
                </c:pt>
                <c:pt idx="835">
                  <c:v>22.106738096871425</c:v>
                </c:pt>
                <c:pt idx="836">
                  <c:v>22.016906826871221</c:v>
                </c:pt>
                <c:pt idx="837">
                  <c:v>21.420825556871407</c:v>
                </c:pt>
                <c:pt idx="838">
                  <c:v>20.330105381871327</c:v>
                </c:pt>
                <c:pt idx="839">
                  <c:v>19.31305283262887</c:v>
                </c:pt>
                <c:pt idx="840">
                  <c:v>18.331827596871392</c:v>
                </c:pt>
                <c:pt idx="841">
                  <c:v>18.083123106871117</c:v>
                </c:pt>
                <c:pt idx="842">
                  <c:v>17.932372696871308</c:v>
                </c:pt>
                <c:pt idx="843">
                  <c:v>17.845335596871372</c:v>
                </c:pt>
                <c:pt idx="844">
                  <c:v>17.625457359964116</c:v>
                </c:pt>
                <c:pt idx="845">
                  <c:v>17.316178956871543</c:v>
                </c:pt>
                <c:pt idx="846">
                  <c:v>16.824516196871286</c:v>
                </c:pt>
                <c:pt idx="847">
                  <c:v>16.277543956871181</c:v>
                </c:pt>
                <c:pt idx="848">
                  <c:v>15.399446016871341</c:v>
                </c:pt>
                <c:pt idx="849">
                  <c:v>14.197604504294006</c:v>
                </c:pt>
                <c:pt idx="850">
                  <c:v>12.880278696871287</c:v>
                </c:pt>
                <c:pt idx="851">
                  <c:v>11.299658701315833</c:v>
                </c:pt>
                <c:pt idx="852">
                  <c:v>5.0885415902046915</c:v>
                </c:pt>
                <c:pt idx="853">
                  <c:v>4.0847898568714296</c:v>
                </c:pt>
                <c:pt idx="854">
                  <c:v>2.3293314268713492</c:v>
                </c:pt>
                <c:pt idx="855">
                  <c:v>0.9115289888300554</c:v>
                </c:pt>
                <c:pt idx="856">
                  <c:v>-1.459146223128613</c:v>
                </c:pt>
                <c:pt idx="857">
                  <c:v>-2.9619067931288572</c:v>
                </c:pt>
                <c:pt idx="858">
                  <c:v>-4.5420834273392359</c:v>
                </c:pt>
                <c:pt idx="859">
                  <c:v>-8.1601828320174867</c:v>
                </c:pt>
                <c:pt idx="860">
                  <c:v>-8.6452729031287259</c:v>
                </c:pt>
                <c:pt idx="861">
                  <c:v>-9.094651597295254</c:v>
                </c:pt>
                <c:pt idx="862">
                  <c:v>-9.3584551331286754</c:v>
                </c:pt>
                <c:pt idx="863">
                  <c:v>-9.7358076031287517</c:v>
                </c:pt>
                <c:pt idx="864">
                  <c:v>-10.284218323128718</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-11.75748469312866</c:v>
                </c:pt>
                <c:pt idx="873">
                  <c:v>-11.864957418128586</c:v>
                </c:pt>
                <c:pt idx="874">
                  <c:v>-11.923293103128543</c:v>
                </c:pt>
                <c:pt idx="875">
                  <c:v>-11.955782663128499</c:v>
                </c:pt>
                <c:pt idx="876">
                  <c:v>-11.958815938250652</c:v>
                </c:pt>
                <c:pt idx="877">
                  <c:v>-12.467358743128671</c:v>
                </c:pt>
                <c:pt idx="878">
                  <c:v>-12.612751503545127</c:v>
                </c:pt>
                <c:pt idx="879">
                  <c:v>-13.113657223128669</c:v>
                </c:pt>
                <c:pt idx="880">
                  <c:v>-13.614367299829709</c:v>
                </c:pt>
                <c:pt idx="881">
                  <c:v>-14.133397643128632</c:v>
                </c:pt>
                <c:pt idx="882">
                  <c:v>-14.364339673128839</c:v>
                </c:pt>
                <c:pt idx="883">
                  <c:v>-14.415836343128674</c:v>
                </c:pt>
                <c:pt idx="884">
                  <c:v>-12.780419161733221</c:v>
                </c:pt>
                <c:pt idx="885">
                  <c:v>-11.366920703128557</c:v>
                </c:pt>
                <c:pt idx="886">
                  <c:v>-10.220309451461985</c:v>
                </c:pt>
                <c:pt idx="887">
                  <c:v>-8.8966236031284893</c:v>
                </c:pt>
                <c:pt idx="888">
                  <c:v>-7.5681537031285444</c:v>
                </c:pt>
                <c:pt idx="889">
                  <c:v>-6.4821677731288094</c:v>
                </c:pt>
                <c:pt idx="890">
                  <c:v>-5.8363467753866693</c:v>
                </c:pt>
                <c:pt idx="891">
                  <c:v>-5.1805630486843084</c:v>
                </c:pt>
                <c:pt idx="892">
                  <c:v>-1.9209310288428583</c:v>
                </c:pt>
                <c:pt idx="893">
                  <c:v>-1.3014247831285937</c:v>
                </c:pt>
                <c:pt idx="894">
                  <c:v>-0.41548922312866038</c:v>
                </c:pt>
                <c:pt idx="895">
                  <c:v>1.1012666168711858</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6.5087194856512083</c:v>
                </c:pt>
                <c:pt idx="2">
                  <c:v>6.5104408830495304</c:v>
                </c:pt>
                <c:pt idx="3">
                  <c:v>6.5097426574752415</c:v>
                </c:pt>
                <c:pt idx="4">
                  <c:v>6.5122242928736824</c:v>
                </c:pt>
                <c:pt idx="5">
                  <c:v>6.512377051951745</c:v>
                </c:pt>
                <c:pt idx="6">
                  <c:v>6.5148419533867141</c:v>
                </c:pt>
                <c:pt idx="7">
                  <c:v>6.5115076163022785</c:v>
                </c:pt>
                <c:pt idx="8">
                  <c:v>6.5146943359232807</c:v>
                </c:pt>
                <c:pt idx="9">
                  <c:v>6.0001526690254421</c:v>
                </c:pt>
                <c:pt idx="10">
                  <c:v>5.1601795053692285</c:v>
                </c:pt>
                <c:pt idx="11">
                  <c:v>4.6872253709669245</c:v>
                </c:pt>
                <c:pt idx="12">
                  <c:v>5.5437308462408055</c:v>
                </c:pt>
                <c:pt idx="13">
                  <c:v>6.5342674003275514</c:v>
                </c:pt>
                <c:pt idx="14">
                  <c:v>6.3964245352345017</c:v>
                </c:pt>
                <c:pt idx="15">
                  <c:v>5.9484583348603417</c:v>
                </c:pt>
                <c:pt idx="16">
                  <c:v>5.8719281901580924</c:v>
                </c:pt>
                <c:pt idx="17">
                  <c:v>5.8323251216940584</c:v>
                </c:pt>
                <c:pt idx="18">
                  <c:v>5.4522135589522378</c:v>
                </c:pt>
                <c:pt idx="19">
                  <c:v>5.0428839837336934</c:v>
                </c:pt>
                <c:pt idx="20">
                  <c:v>5.3185328119255386</c:v>
                </c:pt>
                <c:pt idx="21">
                  <c:v>6.0711347459286484</c:v>
                </c:pt>
                <c:pt idx="22">
                  <c:v>6.6630853669013304</c:v>
                </c:pt>
                <c:pt idx="23">
                  <c:v>7.0488999526158294</c:v>
                </c:pt>
                <c:pt idx="24">
                  <c:v>7.2483863599722715</c:v>
                </c:pt>
                <c:pt idx="25">
                  <c:v>7.6181945728647147</c:v>
                </c:pt>
                <c:pt idx="26">
                  <c:v>8.3261425988899607</c:v>
                </c:pt>
                <c:pt idx="27">
                  <c:v>9.1804021372100042</c:v>
                </c:pt>
                <c:pt idx="28">
                  <c:v>9.8202530823464116</c:v>
                </c:pt>
                <c:pt idx="29">
                  <c:v>10.096805696347452</c:v>
                </c:pt>
                <c:pt idx="30">
                  <c:v>9.7878999181768904</c:v>
                </c:pt>
                <c:pt idx="31">
                  <c:v>9.0820784905225089</c:v>
                </c:pt>
                <c:pt idx="32">
                  <c:v>8.1160940379902566</c:v>
                </c:pt>
                <c:pt idx="33">
                  <c:v>6.4707507628758814</c:v>
                </c:pt>
                <c:pt idx="34">
                  <c:v>6.0955920880947634</c:v>
                </c:pt>
                <c:pt idx="35">
                  <c:v>5.7655257008565917</c:v>
                </c:pt>
                <c:pt idx="36">
                  <c:v>5.6139807268649413</c:v>
                </c:pt>
                <c:pt idx="37">
                  <c:v>5.6294350164449884</c:v>
                </c:pt>
                <c:pt idx="38">
                  <c:v>5.579751385621436</c:v>
                </c:pt>
                <c:pt idx="39">
                  <c:v>5.3560749846440103</c:v>
                </c:pt>
                <c:pt idx="40">
                  <c:v>5.0542675185138961</c:v>
                </c:pt>
                <c:pt idx="41">
                  <c:v>4.6685840392291631</c:v>
                </c:pt>
                <c:pt idx="42">
                  <c:v>3.4407992516384587</c:v>
                </c:pt>
                <c:pt idx="43">
                  <c:v>2.7207992619590229</c:v>
                </c:pt>
                <c:pt idx="44">
                  <c:v>2.2274688898242787</c:v>
                </c:pt>
                <c:pt idx="45">
                  <c:v>1.9894590333096289</c:v>
                </c:pt>
                <c:pt idx="46">
                  <c:v>1.2961538514183264</c:v>
                </c:pt>
                <c:pt idx="47">
                  <c:v>0.10535544887511612</c:v>
                </c:pt>
                <c:pt idx="48">
                  <c:v>-0.87474026934613502</c:v>
                </c:pt>
                <c:pt idx="49">
                  <c:v>-0.92832416585875333</c:v>
                </c:pt>
                <c:pt idx="50">
                  <c:v>-0.47454946826430033</c:v>
                </c:pt>
                <c:pt idx="51">
                  <c:v>0.808131371069579</c:v>
                </c:pt>
                <c:pt idx="52">
                  <c:v>1.6882466284382101</c:v>
                </c:pt>
                <c:pt idx="53">
                  <c:v>1.8590912885125852</c:v>
                </c:pt>
                <c:pt idx="54">
                  <c:v>1.2711084584237824</c:v>
                </c:pt>
                <c:pt idx="55">
                  <c:v>0.60957686120539734</c:v>
                </c:pt>
                <c:pt idx="56">
                  <c:v>0.80920917492061051</c:v>
                </c:pt>
                <c:pt idx="57">
                  <c:v>1.5976273971890267</c:v>
                </c:pt>
                <c:pt idx="58">
                  <c:v>2.3738845435312332</c:v>
                </c:pt>
                <c:pt idx="59">
                  <c:v>3.3846808995978108</c:v>
                </c:pt>
                <c:pt idx="60">
                  <c:v>6.9484494644692134</c:v>
                </c:pt>
                <c:pt idx="61">
                  <c:v>8.772086977892414</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4.2312629258358383</c:v>
                </c:pt>
                <c:pt idx="71">
                  <c:v>2.968229391267958</c:v>
                </c:pt>
                <c:pt idx="72">
                  <c:v>1.2890597892733666</c:v>
                </c:pt>
                <c:pt idx="73">
                  <c:v>-0.53051467228556271</c:v>
                </c:pt>
                <c:pt idx="74">
                  <c:v>-2.1477885687845539</c:v>
                </c:pt>
                <c:pt idx="75">
                  <c:v>-3.5209369332770279</c:v>
                </c:pt>
                <c:pt idx="76">
                  <c:v>-4.7380115289031721</c:v>
                </c:pt>
                <c:pt idx="77">
                  <c:v>-7.8604352400501645</c:v>
                </c:pt>
                <c:pt idx="78">
                  <c:v>-8.5098125915314711</c:v>
                </c:pt>
                <c:pt idx="79">
                  <c:v>-8.6524925112174191</c:v>
                </c:pt>
                <c:pt idx="80">
                  <c:v>-8.4122207237226121</c:v>
                </c:pt>
                <c:pt idx="81">
                  <c:v>-8.0337007468393988</c:v>
                </c:pt>
                <c:pt idx="82">
                  <c:v>-7.6490366353427817</c:v>
                </c:pt>
                <c:pt idx="83">
                  <c:v>-7.2899010388880185</c:v>
                </c:pt>
                <c:pt idx="84">
                  <c:v>-6.9504946715238418</c:v>
                </c:pt>
                <c:pt idx="85">
                  <c:v>-6.7019899257855116</c:v>
                </c:pt>
                <c:pt idx="86">
                  <c:v>-5.7901502611059366</c:v>
                </c:pt>
                <c:pt idx="87">
                  <c:v>-4.8623895772530732</c:v>
                </c:pt>
                <c:pt idx="88">
                  <c:v>-3.6962206850749624</c:v>
                </c:pt>
                <c:pt idx="89">
                  <c:v>-2.4690794530860787</c:v>
                </c:pt>
                <c:pt idx="90">
                  <c:v>-1.3440437814735606</c:v>
                </c:pt>
                <c:pt idx="91">
                  <c:v>-0.21725366193624041</c:v>
                </c:pt>
                <c:pt idx="92">
                  <c:v>0.86983438933958823</c:v>
                </c:pt>
                <c:pt idx="93">
                  <c:v>2.0253595700610991</c:v>
                </c:pt>
                <c:pt idx="94">
                  <c:v>3.2256630915262576</c:v>
                </c:pt>
                <c:pt idx="95">
                  <c:v>5.5154138685247949</c:v>
                </c:pt>
                <c:pt idx="96">
                  <c:v>7.2879921842279032</c:v>
                </c:pt>
                <c:pt idx="97">
                  <c:v>9.1768320732218047</c:v>
                </c:pt>
                <c:pt idx="98">
                  <c:v>10.677665853387802</c:v>
                </c:pt>
                <c:pt idx="99">
                  <c:v>11.94235680924878</c:v>
                </c:pt>
                <c:pt idx="100">
                  <c:v>13.074413308200121</c:v>
                </c:pt>
                <c:pt idx="101">
                  <c:v>13.777465625382987</c:v>
                </c:pt>
                <c:pt idx="102">
                  <c:v>13.907635522367087</c:v>
                </c:pt>
                <c:pt idx="103">
                  <c:v>13.813887685023076</c:v>
                </c:pt>
                <c:pt idx="104">
                  <c:v>14.161154082302147</c:v>
                </c:pt>
                <c:pt idx="105">
                  <c:v>14.945029242189651</c:v>
                </c:pt>
                <c:pt idx="106">
                  <c:v>16.178270440235281</c:v>
                </c:pt>
                <c:pt idx="107">
                  <c:v>17.05590466933333</c:v>
                </c:pt>
                <c:pt idx="108">
                  <c:v>17.069306562958786</c:v>
                </c:pt>
                <c:pt idx="109">
                  <c:v>16.361055712907717</c:v>
                </c:pt>
                <c:pt idx="110">
                  <c:v>15.075256209198786</c:v>
                </c:pt>
                <c:pt idx="111">
                  <c:v>13.277021307663718</c:v>
                </c:pt>
                <c:pt idx="112">
                  <c:v>10.990461500181652</c:v>
                </c:pt>
                <c:pt idx="113">
                  <c:v>5.8364382888855602</c:v>
                </c:pt>
                <c:pt idx="114">
                  <c:v>3.412896335168135</c:v>
                </c:pt>
                <c:pt idx="115">
                  <c:v>1.0996351932727748</c:v>
                </c:pt>
                <c:pt idx="116">
                  <c:v>-1.0456602891743756</c:v>
                </c:pt>
                <c:pt idx="117">
                  <c:v>-2.9628619078528544</c:v>
                </c:pt>
                <c:pt idx="118">
                  <c:v>-4.6088077242316734</c:v>
                </c:pt>
                <c:pt idx="119">
                  <c:v>-6.0067270598960674</c:v>
                </c:pt>
                <c:pt idx="120">
                  <c:v>-7.1888801125518569</c:v>
                </c:pt>
                <c:pt idx="121">
                  <c:v>-8.2531680816862831</c:v>
                </c:pt>
                <c:pt idx="122">
                  <c:v>-9.7880527454309689</c:v>
                </c:pt>
                <c:pt idx="123">
                  <c:v>-10.507771331316619</c:v>
                </c:pt>
                <c:pt idx="124">
                  <c:v>-11.397173369226721</c:v>
                </c:pt>
                <c:pt idx="125">
                  <c:v>-12.138237055178548</c:v>
                </c:pt>
                <c:pt idx="126">
                  <c:v>-12.481456489483406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-6.1947919170149035</c:v>
                </c:pt>
                <c:pt idx="135">
                  <c:v>-4.5056211725826882</c:v>
                </c:pt>
                <c:pt idx="136">
                  <c:v>-2.6871294477892076</c:v>
                </c:pt>
                <c:pt idx="137">
                  <c:v>-0.66876878117128069</c:v>
                </c:pt>
                <c:pt idx="138">
                  <c:v>1.6524817847782762</c:v>
                </c:pt>
                <c:pt idx="139">
                  <c:v>3.9554582554944027</c:v>
                </c:pt>
                <c:pt idx="140">
                  <c:v>10.100737836252634</c:v>
                </c:pt>
                <c:pt idx="141">
                  <c:v>11.390505983433286</c:v>
                </c:pt>
                <c:pt idx="142">
                  <c:v>12.239262172720556</c:v>
                </c:pt>
                <c:pt idx="143">
                  <c:v>13.060244915567836</c:v>
                </c:pt>
                <c:pt idx="144">
                  <c:v>14.022199044225616</c:v>
                </c:pt>
                <c:pt idx="145">
                  <c:v>15.054846693266898</c:v>
                </c:pt>
                <c:pt idx="146">
                  <c:v>15.944220651510403</c:v>
                </c:pt>
                <c:pt idx="147">
                  <c:v>16.887230871050136</c:v>
                </c:pt>
                <c:pt idx="148">
                  <c:v>16.636399914662547</c:v>
                </c:pt>
                <c:pt idx="149">
                  <c:v>16.11161158848553</c:v>
                </c:pt>
                <c:pt idx="150">
                  <c:v>15.161395367589364</c:v>
                </c:pt>
                <c:pt idx="151">
                  <c:v>13.343485271349206</c:v>
                </c:pt>
                <c:pt idx="152">
                  <c:v>10.85801942693368</c:v>
                </c:pt>
                <c:pt idx="153">
                  <c:v>8.0854356121369584</c:v>
                </c:pt>
                <c:pt idx="154">
                  <c:v>5.3567723564446297</c:v>
                </c:pt>
                <c:pt idx="155">
                  <c:v>3.2725430814775232</c:v>
                </c:pt>
                <c:pt idx="156">
                  <c:v>1.7767672461194035</c:v>
                </c:pt>
                <c:pt idx="157">
                  <c:v>-1.0527891852840838</c:v>
                </c:pt>
                <c:pt idx="158">
                  <c:v>-2.8629480792901574</c:v>
                </c:pt>
                <c:pt idx="159">
                  <c:v>-4.7794012610176324</c:v>
                </c:pt>
                <c:pt idx="160">
                  <c:v>-6.5499262368719258</c:v>
                </c:pt>
                <c:pt idx="161">
                  <c:v>-8.1698361310445566</c:v>
                </c:pt>
                <c:pt idx="162">
                  <c:v>-9.6548701278949789</c:v>
                </c:pt>
                <c:pt idx="163">
                  <c:v>-10.761490091685356</c:v>
                </c:pt>
                <c:pt idx="164">
                  <c:v>-11.835708548745076</c:v>
                </c:pt>
                <c:pt idx="165">
                  <c:v>-11.788523173446848</c:v>
                </c:pt>
                <c:pt idx="166">
                  <c:v>-11.672605756312906</c:v>
                </c:pt>
                <c:pt idx="167">
                  <c:v>-11.269638255660468</c:v>
                </c:pt>
                <c:pt idx="168">
                  <c:v>-10.618982596330483</c:v>
                </c:pt>
                <c:pt idx="169">
                  <c:v>-10.085573660729002</c:v>
                </c:pt>
                <c:pt idx="170">
                  <c:v>-9.9285142196744527</c:v>
                </c:pt>
                <c:pt idx="171">
                  <c:v>-9.9808498611707677</c:v>
                </c:pt>
                <c:pt idx="172">
                  <c:v>-9.8022058080831567</c:v>
                </c:pt>
                <c:pt idx="173">
                  <c:v>-9.0746476828501415</c:v>
                </c:pt>
                <c:pt idx="174">
                  <c:v>-9.1943262574871341</c:v>
                </c:pt>
                <c:pt idx="175">
                  <c:v>-9.6069999122960326</c:v>
                </c:pt>
                <c:pt idx="176">
                  <c:v>-10.191056370194985</c:v>
                </c:pt>
                <c:pt idx="177">
                  <c:v>-10.61880713635982</c:v>
                </c:pt>
                <c:pt idx="178">
                  <c:v>-10.566814218577912</c:v>
                </c:pt>
                <c:pt idx="179">
                  <c:v>-10.135698445881944</c:v>
                </c:pt>
                <c:pt idx="180">
                  <c:v>-9.5693075892523041</c:v>
                </c:pt>
                <c:pt idx="181">
                  <c:v>-9.0236143307555921</c:v>
                </c:pt>
                <c:pt idx="182">
                  <c:v>-7.8186854810754856</c:v>
                </c:pt>
                <c:pt idx="183">
                  <c:v>-7.0959021134182905</c:v>
                </c:pt>
                <c:pt idx="184">
                  <c:v>-6.2212663373658188</c:v>
                </c:pt>
                <c:pt idx="185">
                  <c:v>-5.2653786309468842</c:v>
                </c:pt>
                <c:pt idx="186">
                  <c:v>-4.2379360413990668</c:v>
                </c:pt>
                <c:pt idx="187">
                  <c:v>-3.2666842038971442</c:v>
                </c:pt>
                <c:pt idx="188">
                  <c:v>-2.4421351157202871</c:v>
                </c:pt>
                <c:pt idx="189">
                  <c:v>-1.6500890764197202</c:v>
                </c:pt>
                <c:pt idx="190">
                  <c:v>-0.83580272692573487</c:v>
                </c:pt>
                <c:pt idx="191">
                  <c:v>0.7165738995014127</c:v>
                </c:pt>
                <c:pt idx="192">
                  <c:v>1.7204530953225399</c:v>
                </c:pt>
                <c:pt idx="193">
                  <c:v>2.9099045845614349</c:v>
                </c:pt>
                <c:pt idx="194">
                  <c:v>4.055281432268643</c:v>
                </c:pt>
                <c:pt idx="195">
                  <c:v>5.0131044348434095</c:v>
                </c:pt>
                <c:pt idx="196">
                  <c:v>5.7974561711802375</c:v>
                </c:pt>
                <c:pt idx="197">
                  <c:v>6.3755593697939865</c:v>
                </c:pt>
                <c:pt idx="198">
                  <c:v>6.7997347658266989</c:v>
                </c:pt>
                <c:pt idx="199">
                  <c:v>7.1907669078499605</c:v>
                </c:pt>
                <c:pt idx="200">
                  <c:v>7.8033922873247121</c:v>
                </c:pt>
                <c:pt idx="201">
                  <c:v>8.1524819466845049</c:v>
                </c:pt>
                <c:pt idx="202">
                  <c:v>8.6647562089644641</c:v>
                </c:pt>
                <c:pt idx="203">
                  <c:v>9.245179158006934</c:v>
                </c:pt>
                <c:pt idx="204">
                  <c:v>9.7599374272788282</c:v>
                </c:pt>
                <c:pt idx="205">
                  <c:v>10.129895610255446</c:v>
                </c:pt>
                <c:pt idx="206">
                  <c:v>10.460020129992548</c:v>
                </c:pt>
                <c:pt idx="207">
                  <c:v>10.799063207183906</c:v>
                </c:pt>
                <c:pt idx="208">
                  <c:v>11.111396450170949</c:v>
                </c:pt>
                <c:pt idx="209">
                  <c:v>11.511294312028397</c:v>
                </c:pt>
                <c:pt idx="210">
                  <c:v>11.438654794859346</c:v>
                </c:pt>
                <c:pt idx="211">
                  <c:v>11.40960637977426</c:v>
                </c:pt>
                <c:pt idx="212">
                  <c:v>11.396395124317621</c:v>
                </c:pt>
                <c:pt idx="213">
                  <c:v>11.339749481673067</c:v>
                </c:pt>
                <c:pt idx="214">
                  <c:v>11.062625484402473</c:v>
                </c:pt>
                <c:pt idx="215">
                  <c:v>10.914844627662434</c:v>
                </c:pt>
                <c:pt idx="216">
                  <c:v>11.540913199691142</c:v>
                </c:pt>
                <c:pt idx="217">
                  <c:v>11.790444826425745</c:v>
                </c:pt>
                <c:pt idx="218">
                  <c:v>12.05792452069727</c:v>
                </c:pt>
                <c:pt idx="219">
                  <c:v>12.323926541487372</c:v>
                </c:pt>
                <c:pt idx="220">
                  <c:v>12.577094485045052</c:v>
                </c:pt>
                <c:pt idx="221">
                  <c:v>12.619823844928675</c:v>
                </c:pt>
                <c:pt idx="222">
                  <c:v>12.526368946809081</c:v>
                </c:pt>
                <c:pt idx="223">
                  <c:v>12.388652146138071</c:v>
                </c:pt>
                <c:pt idx="224">
                  <c:v>12.18962392470948</c:v>
                </c:pt>
                <c:pt idx="225">
                  <c:v>11.996399239127681</c:v>
                </c:pt>
                <c:pt idx="226">
                  <c:v>11.6538317084336</c:v>
                </c:pt>
                <c:pt idx="227">
                  <c:v>11.056863385036678</c:v>
                </c:pt>
                <c:pt idx="228">
                  <c:v>10.315443998011091</c:v>
                </c:pt>
                <c:pt idx="229">
                  <c:v>9.2642170581169978</c:v>
                </c:pt>
                <c:pt idx="230">
                  <c:v>7.8500405061901395</c:v>
                </c:pt>
                <c:pt idx="231">
                  <c:v>6.3906831209068571</c:v>
                </c:pt>
                <c:pt idx="232">
                  <c:v>3.6091131748433742</c:v>
                </c:pt>
                <c:pt idx="233">
                  <c:v>2.5476542700631772</c:v>
                </c:pt>
                <c:pt idx="234">
                  <c:v>1.4506094725792578</c:v>
                </c:pt>
                <c:pt idx="235">
                  <c:v>0.40273110881678009</c:v>
                </c:pt>
                <c:pt idx="236">
                  <c:v>-0.55984198676176788</c:v>
                </c:pt>
                <c:pt idx="237">
                  <c:v>-1.4350190173604711</c:v>
                </c:pt>
                <c:pt idx="238">
                  <c:v>-2.501021971104521</c:v>
                </c:pt>
                <c:pt idx="239">
                  <c:v>-3.9334446903800977</c:v>
                </c:pt>
                <c:pt idx="240">
                  <c:v>-6.4067833821422777</c:v>
                </c:pt>
                <c:pt idx="241">
                  <c:v>-6.9713051954509941</c:v>
                </c:pt>
                <c:pt idx="242">
                  <c:v>-6.9207365997839654</c:v>
                </c:pt>
                <c:pt idx="243">
                  <c:v>-6.7396931771319366</c:v>
                </c:pt>
                <c:pt idx="244">
                  <c:v>-6.8197733506007694</c:v>
                </c:pt>
                <c:pt idx="245">
                  <c:v>-7.1705657950933794</c:v>
                </c:pt>
                <c:pt idx="246">
                  <c:v>-7.7147293947799724</c:v>
                </c:pt>
                <c:pt idx="247">
                  <c:v>-8.1923375062462913</c:v>
                </c:pt>
                <c:pt idx="248">
                  <c:v>-8.4592191036194464</c:v>
                </c:pt>
                <c:pt idx="249">
                  <c:v>-8.2029941191712794</c:v>
                </c:pt>
                <c:pt idx="250">
                  <c:v>-7.9103101920615089</c:v>
                </c:pt>
                <c:pt idx="251">
                  <c:v>-7.7210271327587074</c:v>
                </c:pt>
                <c:pt idx="252">
                  <c:v>-7.674337780976245</c:v>
                </c:pt>
                <c:pt idx="253">
                  <c:v>-7.6338390090935633</c:v>
                </c:pt>
                <c:pt idx="254">
                  <c:v>-7.6085624521411024</c:v>
                </c:pt>
                <c:pt idx="255">
                  <c:v>-7.7245721527198965</c:v>
                </c:pt>
                <c:pt idx="256">
                  <c:v>-9.149867797269593</c:v>
                </c:pt>
                <c:pt idx="257">
                  <c:v>-9.6682897800122589</c:v>
                </c:pt>
                <c:pt idx="258">
                  <c:v>-10.064646871803999</c:v>
                </c:pt>
                <c:pt idx="259">
                  <c:v>-9.8036158626918137</c:v>
                </c:pt>
                <c:pt idx="260">
                  <c:v>-8.5862785324555233</c:v>
                </c:pt>
                <c:pt idx="261">
                  <c:v>-6.9172829525756754</c:v>
                </c:pt>
                <c:pt idx="262">
                  <c:v>-5.3292833986413308</c:v>
                </c:pt>
                <c:pt idx="263">
                  <c:v>-2.5687712246098044</c:v>
                </c:pt>
                <c:pt idx="264">
                  <c:v>-1.443497558850195</c:v>
                </c:pt>
                <c:pt idx="265">
                  <c:v>-8.2849503012681694E-2</c:v>
                </c:pt>
                <c:pt idx="266">
                  <c:v>1.6405219717595969</c:v>
                </c:pt>
                <c:pt idx="267">
                  <c:v>3.244850762506621</c:v>
                </c:pt>
                <c:pt idx="268">
                  <c:v>4.8398492871744594</c:v>
                </c:pt>
                <c:pt idx="269">
                  <c:v>6.4828847599479396</c:v>
                </c:pt>
                <c:pt idx="270">
                  <c:v>7.9171541916204085</c:v>
                </c:pt>
                <c:pt idx="271">
                  <c:v>9.0797101224278123</c:v>
                </c:pt>
                <c:pt idx="272">
                  <c:v>11.58096671913097</c:v>
                </c:pt>
                <c:pt idx="273">
                  <c:v>12.857620827214205</c:v>
                </c:pt>
                <c:pt idx="274">
                  <c:v>14.14458009704417</c:v>
                </c:pt>
                <c:pt idx="275">
                  <c:v>15.454531756786174</c:v>
                </c:pt>
                <c:pt idx="276">
                  <c:v>16.404189268208199</c:v>
                </c:pt>
                <c:pt idx="277">
                  <c:v>16.879513516197946</c:v>
                </c:pt>
                <c:pt idx="278">
                  <c:v>17.14098317523684</c:v>
                </c:pt>
                <c:pt idx="279">
                  <c:v>17.257075141649658</c:v>
                </c:pt>
                <c:pt idx="280">
                  <c:v>17.203208627087378</c:v>
                </c:pt>
                <c:pt idx="281">
                  <c:v>16.569953102341003</c:v>
                </c:pt>
                <c:pt idx="282">
                  <c:v>16.588669338486621</c:v>
                </c:pt>
                <c:pt idx="283">
                  <c:v>17.02017412840129</c:v>
                </c:pt>
                <c:pt idx="284">
                  <c:v>17.593255534777821</c:v>
                </c:pt>
                <c:pt idx="285">
                  <c:v>17.930932194680224</c:v>
                </c:pt>
                <c:pt idx="286">
                  <c:v>18.009055898406885</c:v>
                </c:pt>
                <c:pt idx="287">
                  <c:v>17.896937280707178</c:v>
                </c:pt>
                <c:pt idx="288">
                  <c:v>17.730245147975189</c:v>
                </c:pt>
                <c:pt idx="289">
                  <c:v>17.453080624915557</c:v>
                </c:pt>
                <c:pt idx="290">
                  <c:v>15.916183635659404</c:v>
                </c:pt>
                <c:pt idx="291">
                  <c:v>15.167276464028703</c:v>
                </c:pt>
                <c:pt idx="292">
                  <c:v>14.598941280215348</c:v>
                </c:pt>
                <c:pt idx="293">
                  <c:v>14.142700277202625</c:v>
                </c:pt>
                <c:pt idx="294">
                  <c:v>13.690401052250849</c:v>
                </c:pt>
                <c:pt idx="295">
                  <c:v>12.835236475920306</c:v>
                </c:pt>
                <c:pt idx="296">
                  <c:v>11.447794043314785</c:v>
                </c:pt>
                <c:pt idx="297">
                  <c:v>9.9037248241931497</c:v>
                </c:pt>
                <c:pt idx="298">
                  <c:v>4.7436656146449625</c:v>
                </c:pt>
                <c:pt idx="299">
                  <c:v>2.5682151126306678</c:v>
                </c:pt>
                <c:pt idx="300">
                  <c:v>9.597001004561885E-2</c:v>
                </c:pt>
                <c:pt idx="301">
                  <c:v>-2.4717242541146902</c:v>
                </c:pt>
                <c:pt idx="302">
                  <c:v>-4.9004352487498375</c:v>
                </c:pt>
                <c:pt idx="303">
                  <c:v>-7.0608356186554433</c:v>
                </c:pt>
                <c:pt idx="304">
                  <c:v>-8.9934546438925054</c:v>
                </c:pt>
                <c:pt idx="305">
                  <c:v>-10.675242409177972</c:v>
                </c:pt>
                <c:pt idx="306">
                  <c:v>-15.005560789924672</c:v>
                </c:pt>
                <c:pt idx="307">
                  <c:v>-16.020058197829528</c:v>
                </c:pt>
                <c:pt idx="308">
                  <c:v>-17.017231817487527</c:v>
                </c:pt>
                <c:pt idx="309">
                  <c:v>-17.725626253293154</c:v>
                </c:pt>
                <c:pt idx="310">
                  <c:v>-18.037693650139527</c:v>
                </c:pt>
                <c:pt idx="311">
                  <c:v>-18.152347937623041</c:v>
                </c:pt>
                <c:pt idx="312">
                  <c:v>-18.148442283673631</c:v>
                </c:pt>
                <c:pt idx="313">
                  <c:v>-17.997816273689303</c:v>
                </c:pt>
                <c:pt idx="314">
                  <c:v>-17.810287814093357</c:v>
                </c:pt>
                <c:pt idx="315">
                  <c:v>-17.574320260031527</c:v>
                </c:pt>
                <c:pt idx="316">
                  <c:v>-17.225293950676289</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-9.8058579861233444</c:v>
                </c:pt>
                <c:pt idx="325">
                  <c:v>-8.2437175283866697</c:v>
                </c:pt>
                <c:pt idx="326">
                  <c:v>-6.5901870146075225</c:v>
                </c:pt>
                <c:pt idx="327">
                  <c:v>-4.8728931939407198</c:v>
                </c:pt>
                <c:pt idx="328">
                  <c:v>-3.1871169017439818</c:v>
                </c:pt>
                <c:pt idx="329">
                  <c:v>0.91066495663395164</c:v>
                </c:pt>
                <c:pt idx="330">
                  <c:v>2.0131056035621526</c:v>
                </c:pt>
                <c:pt idx="331">
                  <c:v>3.1734535808566311</c:v>
                </c:pt>
                <c:pt idx="332">
                  <c:v>4.4228287481957267</c:v>
                </c:pt>
                <c:pt idx="333">
                  <c:v>5.6950145275511801</c:v>
                </c:pt>
                <c:pt idx="334">
                  <c:v>7.1062308351746779</c:v>
                </c:pt>
                <c:pt idx="335">
                  <c:v>8.7531872752765505</c:v>
                </c:pt>
                <c:pt idx="336">
                  <c:v>10.294474178894262</c:v>
                </c:pt>
                <c:pt idx="337">
                  <c:v>11.16616227297397</c:v>
                </c:pt>
                <c:pt idx="338">
                  <c:v>12.228386462505156</c:v>
                </c:pt>
                <c:pt idx="339">
                  <c:v>13.938943591702612</c:v>
                </c:pt>
                <c:pt idx="340">
                  <c:v>15.903164080845499</c:v>
                </c:pt>
                <c:pt idx="341">
                  <c:v>17.741969395358538</c:v>
                </c:pt>
                <c:pt idx="342">
                  <c:v>19.314549114222601</c:v>
                </c:pt>
                <c:pt idx="343">
                  <c:v>20.722387098817727</c:v>
                </c:pt>
                <c:pt idx="344">
                  <c:v>22.027707283174522</c:v>
                </c:pt>
                <c:pt idx="345">
                  <c:v>23.454309163457481</c:v>
                </c:pt>
                <c:pt idx="346">
                  <c:v>28.757158144900735</c:v>
                </c:pt>
                <c:pt idx="347">
                  <c:v>28.649117909045515</c:v>
                </c:pt>
                <c:pt idx="348">
                  <c:v>28.522299206432198</c:v>
                </c:pt>
                <c:pt idx="349">
                  <c:v>28.443765387791426</c:v>
                </c:pt>
                <c:pt idx="350">
                  <c:v>28.279438929023982</c:v>
                </c:pt>
                <c:pt idx="351">
                  <c:v>28.030864970702055</c:v>
                </c:pt>
                <c:pt idx="352">
                  <c:v>27.704015223107973</c:v>
                </c:pt>
                <c:pt idx="353">
                  <c:v>25.988700943044602</c:v>
                </c:pt>
                <c:pt idx="354">
                  <c:v>25.424154541054893</c:v>
                </c:pt>
                <c:pt idx="355">
                  <c:v>24.617485218523285</c:v>
                </c:pt>
                <c:pt idx="356">
                  <c:v>23.573856902026336</c:v>
                </c:pt>
                <c:pt idx="357">
                  <c:v>22.445013931188456</c:v>
                </c:pt>
                <c:pt idx="358">
                  <c:v>21.324481630968727</c:v>
                </c:pt>
                <c:pt idx="359">
                  <c:v>20.204211913577069</c:v>
                </c:pt>
                <c:pt idx="360">
                  <c:v>19.04225891771863</c:v>
                </c:pt>
                <c:pt idx="361">
                  <c:v>14.360959123912352</c:v>
                </c:pt>
                <c:pt idx="362">
                  <c:v>12.676363088404168</c:v>
                </c:pt>
                <c:pt idx="363">
                  <c:v>10.803589573546885</c:v>
                </c:pt>
                <c:pt idx="364">
                  <c:v>8.7128994613754589</c:v>
                </c:pt>
                <c:pt idx="365">
                  <c:v>6.1457256386571775</c:v>
                </c:pt>
                <c:pt idx="366">
                  <c:v>3.6253270194046081</c:v>
                </c:pt>
                <c:pt idx="367">
                  <c:v>1.4890803612973826</c:v>
                </c:pt>
                <c:pt idx="368">
                  <c:v>-0.36472017819248553</c:v>
                </c:pt>
                <c:pt idx="369">
                  <c:v>-2.0996554667935432</c:v>
                </c:pt>
                <c:pt idx="370">
                  <c:v>-3.6080104615460602</c:v>
                </c:pt>
                <c:pt idx="371">
                  <c:v>-4.9341190096606784</c:v>
                </c:pt>
                <c:pt idx="372">
                  <c:v>-6.2125950327595225</c:v>
                </c:pt>
                <c:pt idx="373">
                  <c:v>-7.5522088380290526</c:v>
                </c:pt>
                <c:pt idx="374">
                  <c:v>-8.7674382201054755</c:v>
                </c:pt>
                <c:pt idx="375">
                  <c:v>-9.7899888763877048</c:v>
                </c:pt>
                <c:pt idx="376">
                  <c:v>-10.784917944102418</c:v>
                </c:pt>
                <c:pt idx="377">
                  <c:v>-11.792416381273796</c:v>
                </c:pt>
                <c:pt idx="378">
                  <c:v>-12.595957477165516</c:v>
                </c:pt>
                <c:pt idx="379">
                  <c:v>-13.16179706163814</c:v>
                </c:pt>
                <c:pt idx="380">
                  <c:v>-13.775055765660518</c:v>
                </c:pt>
                <c:pt idx="381">
                  <c:v>-14.412571658847222</c:v>
                </c:pt>
                <c:pt idx="382">
                  <c:v>-14.89100364290935</c:v>
                </c:pt>
                <c:pt idx="383">
                  <c:v>-15.269390051648816</c:v>
                </c:pt>
                <c:pt idx="384">
                  <c:v>-15.60516518688627</c:v>
                </c:pt>
                <c:pt idx="385">
                  <c:v>-15.889968289949721</c:v>
                </c:pt>
                <c:pt idx="386">
                  <c:v>-16.09718347968143</c:v>
                </c:pt>
                <c:pt idx="387">
                  <c:v>-16.235317225455759</c:v>
                </c:pt>
                <c:pt idx="388">
                  <c:v>-16.320711589662835</c:v>
                </c:pt>
                <c:pt idx="389">
                  <c:v>-16.22002549437795</c:v>
                </c:pt>
                <c:pt idx="390">
                  <c:v>-16.025476207443088</c:v>
                </c:pt>
                <c:pt idx="391">
                  <c:v>-15.816372849860842</c:v>
                </c:pt>
                <c:pt idx="392">
                  <c:v>-15.579227467622118</c:v>
                </c:pt>
                <c:pt idx="393">
                  <c:v>-15.365385476575684</c:v>
                </c:pt>
                <c:pt idx="394">
                  <c:v>-15.094379962763552</c:v>
                </c:pt>
                <c:pt idx="395">
                  <c:v>-14.637612731620768</c:v>
                </c:pt>
                <c:pt idx="396">
                  <c:v>-12.843384267270864</c:v>
                </c:pt>
                <c:pt idx="397">
                  <c:v>-12.331542033428642</c:v>
                </c:pt>
                <c:pt idx="398">
                  <c:v>-11.783293980618318</c:v>
                </c:pt>
                <c:pt idx="399">
                  <c:v>-11.26692439383028</c:v>
                </c:pt>
                <c:pt idx="400">
                  <c:v>-10.721204725268748</c:v>
                </c:pt>
                <c:pt idx="401">
                  <c:v>-10.120142310592328</c:v>
                </c:pt>
                <c:pt idx="402">
                  <c:v>-9.40448116063763</c:v>
                </c:pt>
                <c:pt idx="403">
                  <c:v>-8.3949424700702195</c:v>
                </c:pt>
                <c:pt idx="404">
                  <c:v>-6.4430359013089458</c:v>
                </c:pt>
                <c:pt idx="405">
                  <c:v>-6.4132620442430097</c:v>
                </c:pt>
                <c:pt idx="406">
                  <c:v>-6.5662989592223404</c:v>
                </c:pt>
                <c:pt idx="407">
                  <c:v>-6.9323297075352173</c:v>
                </c:pt>
                <c:pt idx="408">
                  <c:v>-7.3102231283985804</c:v>
                </c:pt>
                <c:pt idx="409">
                  <c:v>-7.5771111006150065</c:v>
                </c:pt>
                <c:pt idx="410">
                  <c:v>-7.2484247910441422</c:v>
                </c:pt>
                <c:pt idx="411">
                  <c:v>-6.247476353504851</c:v>
                </c:pt>
                <c:pt idx="412">
                  <c:v>-5.2944169525301845</c:v>
                </c:pt>
                <c:pt idx="413">
                  <c:v>-4.2904941952803402</c:v>
                </c:pt>
                <c:pt idx="414">
                  <c:v>-2.7170511405051911</c:v>
                </c:pt>
                <c:pt idx="415">
                  <c:v>-0.52814019496608466</c:v>
                </c:pt>
                <c:pt idx="416">
                  <c:v>1.5665112561691621</c:v>
                </c:pt>
                <c:pt idx="417">
                  <c:v>3.5511241098800497</c:v>
                </c:pt>
                <c:pt idx="418">
                  <c:v>5.5448687842156534</c:v>
                </c:pt>
                <c:pt idx="419">
                  <c:v>7.3086235152962784</c:v>
                </c:pt>
                <c:pt idx="420">
                  <c:v>8.844613569267139</c:v>
                </c:pt>
                <c:pt idx="421">
                  <c:v>10.21489708680329</c:v>
                </c:pt>
                <c:pt idx="422">
                  <c:v>13.105722440009515</c:v>
                </c:pt>
                <c:pt idx="423">
                  <c:v>13.939498810191125</c:v>
                </c:pt>
                <c:pt idx="424">
                  <c:v>14.521088051979888</c:v>
                </c:pt>
                <c:pt idx="425">
                  <c:v>14.933782804484274</c:v>
                </c:pt>
                <c:pt idx="426">
                  <c:v>15.122420942147444</c:v>
                </c:pt>
                <c:pt idx="427">
                  <c:v>15.320830500219218</c:v>
                </c:pt>
                <c:pt idx="428">
                  <c:v>15.699605015485504</c:v>
                </c:pt>
                <c:pt idx="429">
                  <c:v>15.942327778418445</c:v>
                </c:pt>
                <c:pt idx="430">
                  <c:v>15.35897513356797</c:v>
                </c:pt>
                <c:pt idx="431">
                  <c:v>15.463833108397894</c:v>
                </c:pt>
                <c:pt idx="432">
                  <c:v>15.636120835661927</c:v>
                </c:pt>
                <c:pt idx="433">
                  <c:v>15.507866579067073</c:v>
                </c:pt>
                <c:pt idx="434">
                  <c:v>14.894756014258721</c:v>
                </c:pt>
                <c:pt idx="435">
                  <c:v>14.209651005702909</c:v>
                </c:pt>
                <c:pt idx="436">
                  <c:v>13.894497577607574</c:v>
                </c:pt>
                <c:pt idx="437">
                  <c:v>13.528154006630713</c:v>
                </c:pt>
                <c:pt idx="438">
                  <c:v>13.361246039920974</c:v>
                </c:pt>
                <c:pt idx="439">
                  <c:v>13.311828407020045</c:v>
                </c:pt>
                <c:pt idx="440">
                  <c:v>13.286370167035653</c:v>
                </c:pt>
                <c:pt idx="441">
                  <c:v>13.177474032586456</c:v>
                </c:pt>
                <c:pt idx="442">
                  <c:v>12.965521271864421</c:v>
                </c:pt>
                <c:pt idx="443">
                  <c:v>12.637188158964619</c:v>
                </c:pt>
                <c:pt idx="444">
                  <c:v>12.168525925709266</c:v>
                </c:pt>
                <c:pt idx="445">
                  <c:v>10.343340387856168</c:v>
                </c:pt>
                <c:pt idx="446">
                  <c:v>9.7183225265947417</c:v>
                </c:pt>
                <c:pt idx="447">
                  <c:v>9.1644866201334878</c:v>
                </c:pt>
                <c:pt idx="448">
                  <c:v>8.6441709294979159</c:v>
                </c:pt>
                <c:pt idx="449">
                  <c:v>8.078516424179071</c:v>
                </c:pt>
                <c:pt idx="450">
                  <c:v>7.657442888892362</c:v>
                </c:pt>
                <c:pt idx="451">
                  <c:v>7.3373221013730126</c:v>
                </c:pt>
                <c:pt idx="452">
                  <c:v>6.9322225008458433</c:v>
                </c:pt>
                <c:pt idx="453">
                  <c:v>6.4443180256516763</c:v>
                </c:pt>
                <c:pt idx="454">
                  <c:v>5.7760804870447524</c:v>
                </c:pt>
                <c:pt idx="455">
                  <c:v>5.0958313825066597</c:v>
                </c:pt>
                <c:pt idx="456">
                  <c:v>4.377394633400769</c:v>
                </c:pt>
                <c:pt idx="457">
                  <c:v>3.5368808128398643</c:v>
                </c:pt>
                <c:pt idx="458">
                  <c:v>2.7956241360984961</c:v>
                </c:pt>
                <c:pt idx="459">
                  <c:v>2.2101038168784441</c:v>
                </c:pt>
                <c:pt idx="460">
                  <c:v>1.8361234872815828</c:v>
                </c:pt>
                <c:pt idx="461">
                  <c:v>1.6852222206737242</c:v>
                </c:pt>
                <c:pt idx="462">
                  <c:v>1.7060782791953386</c:v>
                </c:pt>
                <c:pt idx="463">
                  <c:v>1.8017520022123108</c:v>
                </c:pt>
                <c:pt idx="464">
                  <c:v>1.9115393245662367</c:v>
                </c:pt>
                <c:pt idx="465">
                  <c:v>1.9430900932902659</c:v>
                </c:pt>
                <c:pt idx="466">
                  <c:v>1.8125821019422717</c:v>
                </c:pt>
                <c:pt idx="467">
                  <c:v>1.4724477123035342</c:v>
                </c:pt>
                <c:pt idx="468">
                  <c:v>1.086822365517748</c:v>
                </c:pt>
                <c:pt idx="469">
                  <c:v>0.69893971710227765</c:v>
                </c:pt>
                <c:pt idx="470">
                  <c:v>0.33942572816749905</c:v>
                </c:pt>
                <c:pt idx="471">
                  <c:v>0.1350918157916397</c:v>
                </c:pt>
                <c:pt idx="472">
                  <c:v>2.1080326514777486E-3</c:v>
                </c:pt>
                <c:pt idx="473">
                  <c:v>-0.29522619080921747</c:v>
                </c:pt>
                <c:pt idx="474">
                  <c:v>-0.86633048509406752</c:v>
                </c:pt>
                <c:pt idx="475">
                  <c:v>-1.5538345596503258</c:v>
                </c:pt>
                <c:pt idx="476">
                  <c:v>-2.3026820809622666</c:v>
                </c:pt>
                <c:pt idx="477">
                  <c:v>-8.2085010730261239</c:v>
                </c:pt>
                <c:pt idx="478">
                  <c:v>-9.0117817110374485</c:v>
                </c:pt>
                <c:pt idx="479">
                  <c:v>-9.8624137738348505</c:v>
                </c:pt>
                <c:pt idx="480">
                  <c:v>-10.726168299629592</c:v>
                </c:pt>
                <c:pt idx="481">
                  <c:v>-11.584547314765524</c:v>
                </c:pt>
                <c:pt idx="482">
                  <c:v>-12.486017538029179</c:v>
                </c:pt>
                <c:pt idx="483">
                  <c:v>-13.12134928850125</c:v>
                </c:pt>
                <c:pt idx="484">
                  <c:v>-13.77239958098327</c:v>
                </c:pt>
                <c:pt idx="485">
                  <c:v>-14.318237335926472</c:v>
                </c:pt>
                <c:pt idx="486">
                  <c:v>-14.69690241638405</c:v>
                </c:pt>
                <c:pt idx="487">
                  <c:v>-14.850793560355555</c:v>
                </c:pt>
                <c:pt idx="488">
                  <c:v>-15.036695524237254</c:v>
                </c:pt>
                <c:pt idx="489">
                  <c:v>-15.787089855723274</c:v>
                </c:pt>
                <c:pt idx="490">
                  <c:v>-15.690568050884309</c:v>
                </c:pt>
                <c:pt idx="491">
                  <c:v>-15.509447219421677</c:v>
                </c:pt>
                <c:pt idx="492">
                  <c:v>-15.439201911229674</c:v>
                </c:pt>
                <c:pt idx="493">
                  <c:v>-15.735782081806009</c:v>
                </c:pt>
                <c:pt idx="494">
                  <c:v>-15.898795322869077</c:v>
                </c:pt>
                <c:pt idx="495">
                  <c:v>-15.751387698021674</c:v>
                </c:pt>
                <c:pt idx="496">
                  <c:v>-16.106079118056467</c:v>
                </c:pt>
                <c:pt idx="497">
                  <c:v>-16.463386045197407</c:v>
                </c:pt>
                <c:pt idx="498">
                  <c:v>-16.80230853160441</c:v>
                </c:pt>
                <c:pt idx="499">
                  <c:v>-16.892357138493963</c:v>
                </c:pt>
                <c:pt idx="500">
                  <c:v>-16.772805757157531</c:v>
                </c:pt>
                <c:pt idx="501">
                  <c:v>-16.636543179651792</c:v>
                </c:pt>
                <c:pt idx="502">
                  <c:v>-16.593504488089764</c:v>
                </c:pt>
                <c:pt idx="503">
                  <c:v>-16.297970398930346</c:v>
                </c:pt>
                <c:pt idx="504">
                  <c:v>-15.810850414243918</c:v>
                </c:pt>
                <c:pt idx="505">
                  <c:v>-15.278142407833215</c:v>
                </c:pt>
                <c:pt idx="506">
                  <c:v>-14.921503321411098</c:v>
                </c:pt>
                <c:pt idx="507">
                  <c:v>-14.781934932347127</c:v>
                </c:pt>
                <c:pt idx="508">
                  <c:v>-14.731482601677925</c:v>
                </c:pt>
                <c:pt idx="509">
                  <c:v>-14.705880017029111</c:v>
                </c:pt>
                <c:pt idx="510">
                  <c:v>-14.710482653837786</c:v>
                </c:pt>
                <c:pt idx="511">
                  <c:v>-13.931733019685472</c:v>
                </c:pt>
                <c:pt idx="512">
                  <c:v>-13.660303730580861</c:v>
                </c:pt>
                <c:pt idx="513">
                  <c:v>-13.218134890424125</c:v>
                </c:pt>
                <c:pt idx="514">
                  <c:v>-12.467658900232067</c:v>
                </c:pt>
                <c:pt idx="515">
                  <c:v>-11.519047925572849</c:v>
                </c:pt>
                <c:pt idx="516">
                  <c:v>-10.383109147097256</c:v>
                </c:pt>
                <c:pt idx="517">
                  <c:v>-9.1882628708879128</c:v>
                </c:pt>
                <c:pt idx="518">
                  <c:v>-8.0034621333459359</c:v>
                </c:pt>
                <c:pt idx="519">
                  <c:v>-6.691723088989133</c:v>
                </c:pt>
                <c:pt idx="520">
                  <c:v>-1.717567095523945</c:v>
                </c:pt>
                <c:pt idx="521">
                  <c:v>-0.38111399823834857</c:v>
                </c:pt>
                <c:pt idx="522">
                  <c:v>0.7920575074408307</c:v>
                </c:pt>
                <c:pt idx="523">
                  <c:v>2.0608247960894652</c:v>
                </c:pt>
                <c:pt idx="524">
                  <c:v>3.3187238877307408</c:v>
                </c:pt>
                <c:pt idx="525">
                  <c:v>4.3626585761574397</c:v>
                </c:pt>
                <c:pt idx="526">
                  <c:v>5.1948433225349788</c:v>
                </c:pt>
                <c:pt idx="527">
                  <c:v>8.2406209844640319</c:v>
                </c:pt>
                <c:pt idx="528">
                  <c:v>8.9927164694265702</c:v>
                </c:pt>
                <c:pt idx="529">
                  <c:v>9.5540902864923396</c:v>
                </c:pt>
                <c:pt idx="530">
                  <c:v>9.9497155235144685</c:v>
                </c:pt>
                <c:pt idx="531">
                  <c:v>10.248062891702048</c:v>
                </c:pt>
                <c:pt idx="532">
                  <c:v>10.77213017757572</c:v>
                </c:pt>
                <c:pt idx="533">
                  <c:v>11.399788817643273</c:v>
                </c:pt>
                <c:pt idx="534">
                  <c:v>11.96594843442398</c:v>
                </c:pt>
                <c:pt idx="535">
                  <c:v>12.426483805040874</c:v>
                </c:pt>
                <c:pt idx="536">
                  <c:v>13.436813431514166</c:v>
                </c:pt>
                <c:pt idx="537">
                  <c:v>13.74310294366866</c:v>
                </c:pt>
                <c:pt idx="538">
                  <c:v>13.89420008492371</c:v>
                </c:pt>
                <c:pt idx="539">
                  <c:v>13.980138132188754</c:v>
                </c:pt>
                <c:pt idx="540">
                  <c:v>14.197177258894699</c:v>
                </c:pt>
                <c:pt idx="541">
                  <c:v>14.426592536594759</c:v>
                </c:pt>
                <c:pt idx="542">
                  <c:v>14.563100242000672</c:v>
                </c:pt>
                <c:pt idx="543">
                  <c:v>14.631595503945302</c:v>
                </c:pt>
                <c:pt idx="544">
                  <c:v>14.938813011135011</c:v>
                </c:pt>
                <c:pt idx="545">
                  <c:v>14.969465837656164</c:v>
                </c:pt>
                <c:pt idx="546">
                  <c:v>14.932509353659034</c:v>
                </c:pt>
                <c:pt idx="547">
                  <c:v>14.881753459026726</c:v>
                </c:pt>
                <c:pt idx="548">
                  <c:v>14.837538912453581</c:v>
                </c:pt>
                <c:pt idx="549">
                  <c:v>14.705993567152632</c:v>
                </c:pt>
                <c:pt idx="550">
                  <c:v>14.499220518333175</c:v>
                </c:pt>
                <c:pt idx="551">
                  <c:v>13.867321924501868</c:v>
                </c:pt>
                <c:pt idx="552">
                  <c:v>13.61355808488463</c:v>
                </c:pt>
                <c:pt idx="553">
                  <c:v>13.148934163030521</c:v>
                </c:pt>
                <c:pt idx="554">
                  <c:v>12.419675927822142</c:v>
                </c:pt>
                <c:pt idx="555">
                  <c:v>11.562469428493706</c:v>
                </c:pt>
                <c:pt idx="556">
                  <c:v>10.690414932710553</c:v>
                </c:pt>
                <c:pt idx="557">
                  <c:v>9.9895733200890504</c:v>
                </c:pt>
                <c:pt idx="558">
                  <c:v>6.7566291321853598</c:v>
                </c:pt>
                <c:pt idx="559">
                  <c:v>5.4971030989701433</c:v>
                </c:pt>
                <c:pt idx="560">
                  <c:v>4.5180361210743794</c:v>
                </c:pt>
                <c:pt idx="561">
                  <c:v>3.7628991339016977</c:v>
                </c:pt>
                <c:pt idx="562">
                  <c:v>3.1528890955215729</c:v>
                </c:pt>
                <c:pt idx="563">
                  <c:v>2.5824386780132587</c:v>
                </c:pt>
                <c:pt idx="564">
                  <c:v>2.0532717452322835</c:v>
                </c:pt>
                <c:pt idx="565">
                  <c:v>1.5313007203058788</c:v>
                </c:pt>
                <c:pt idx="566">
                  <c:v>0.7321649446468117</c:v>
                </c:pt>
                <c:pt idx="567">
                  <c:v>-3.7520152861489464</c:v>
                </c:pt>
                <c:pt idx="568">
                  <c:v>-5.0785040481273676</c:v>
                </c:pt>
                <c:pt idx="569">
                  <c:v>-6.5279582235533908</c:v>
                </c:pt>
                <c:pt idx="570">
                  <c:v>-8.3105598845521627</c:v>
                </c:pt>
                <c:pt idx="571">
                  <c:v>-9.909566971352918</c:v>
                </c:pt>
                <c:pt idx="572">
                  <c:v>-11.207154470877319</c:v>
                </c:pt>
                <c:pt idx="573">
                  <c:v>-12.342558369649966</c:v>
                </c:pt>
                <c:pt idx="574">
                  <c:v>-14.290004065973321</c:v>
                </c:pt>
                <c:pt idx="575">
                  <c:v>-14.874534690782639</c:v>
                </c:pt>
                <c:pt idx="576">
                  <c:v>-15.626503304981327</c:v>
                </c:pt>
                <c:pt idx="577">
                  <c:v>-16.550547758797727</c:v>
                </c:pt>
                <c:pt idx="578">
                  <c:v>-17.456552620542382</c:v>
                </c:pt>
                <c:pt idx="579">
                  <c:v>-18.361809500681829</c:v>
                </c:pt>
                <c:pt idx="580">
                  <c:v>-19.093062302909829</c:v>
                </c:pt>
                <c:pt idx="581">
                  <c:v>-19.461410458517086</c:v>
                </c:pt>
                <c:pt idx="582">
                  <c:v>-19.707171593156858</c:v>
                </c:pt>
                <c:pt idx="583">
                  <c:v>-20.353095600993797</c:v>
                </c:pt>
                <c:pt idx="584">
                  <c:v>-20.435261866017171</c:v>
                </c:pt>
                <c:pt idx="585">
                  <c:v>-20.828699583175535</c:v>
                </c:pt>
                <c:pt idx="586">
                  <c:v>-21.200309837130408</c:v>
                </c:pt>
                <c:pt idx="587">
                  <c:v>-21.32015081848769</c:v>
                </c:pt>
                <c:pt idx="588">
                  <c:v>-21.191599372772938</c:v>
                </c:pt>
                <c:pt idx="589">
                  <c:v>-21.052647825681959</c:v>
                </c:pt>
                <c:pt idx="590">
                  <c:v>-21.052400724616035</c:v>
                </c:pt>
                <c:pt idx="591">
                  <c:v>-20.875376185271588</c:v>
                </c:pt>
                <c:pt idx="592">
                  <c:v>-20.694183105585733</c:v>
                </c:pt>
                <c:pt idx="593">
                  <c:v>-20.419274366335912</c:v>
                </c:pt>
                <c:pt idx="594">
                  <c:v>-20.229888702413632</c:v>
                </c:pt>
                <c:pt idx="595">
                  <c:v>-20.146154833084694</c:v>
                </c:pt>
                <c:pt idx="596">
                  <c:v>-20.099290021331612</c:v>
                </c:pt>
                <c:pt idx="597">
                  <c:v>-19.993989753807455</c:v>
                </c:pt>
                <c:pt idx="598">
                  <c:v>-19.949161856246803</c:v>
                </c:pt>
                <c:pt idx="599">
                  <c:v>-20.14391695954869</c:v>
                </c:pt>
                <c:pt idx="600">
                  <c:v>-20.081513922779688</c:v>
                </c:pt>
                <c:pt idx="601">
                  <c:v>-19.756649483504347</c:v>
                </c:pt>
                <c:pt idx="602">
                  <c:v>-19.403684128163889</c:v>
                </c:pt>
                <c:pt idx="603">
                  <c:v>-19.092313107048867</c:v>
                </c:pt>
                <c:pt idx="604">
                  <c:v>-18.829693851281689</c:v>
                </c:pt>
                <c:pt idx="605">
                  <c:v>-18.619164957328678</c:v>
                </c:pt>
                <c:pt idx="606">
                  <c:v>-17.188821954764286</c:v>
                </c:pt>
                <c:pt idx="607">
                  <c:v>-16.699314135944036</c:v>
                </c:pt>
                <c:pt idx="608">
                  <c:v>-16.248075411697435</c:v>
                </c:pt>
                <c:pt idx="609">
                  <c:v>-15.686665432574543</c:v>
                </c:pt>
                <c:pt idx="610">
                  <c:v>-14.787297693319445</c:v>
                </c:pt>
                <c:pt idx="611">
                  <c:v>-13.484302201792147</c:v>
                </c:pt>
                <c:pt idx="612">
                  <c:v>-11.838702600113223</c:v>
                </c:pt>
                <c:pt idx="613">
                  <c:v>-10.15155966295454</c:v>
                </c:pt>
                <c:pt idx="614">
                  <c:v>-8.544474739095449</c:v>
                </c:pt>
                <c:pt idx="615">
                  <c:v>-7.4041494613528513</c:v>
                </c:pt>
                <c:pt idx="616">
                  <c:v>-6.5171634890251511</c:v>
                </c:pt>
                <c:pt idx="617">
                  <c:v>-5.262155995914469</c:v>
                </c:pt>
                <c:pt idx="618">
                  <c:v>-3.8241660653373692</c:v>
                </c:pt>
                <c:pt idx="619">
                  <c:v>-2.3214471909059817</c:v>
                </c:pt>
                <c:pt idx="620">
                  <c:v>-0.44040687042323157</c:v>
                </c:pt>
                <c:pt idx="621">
                  <c:v>1.4994260488331983</c:v>
                </c:pt>
                <c:pt idx="622">
                  <c:v>2.9329847803497677</c:v>
                </c:pt>
                <c:pt idx="623">
                  <c:v>4.0888496112005184</c:v>
                </c:pt>
                <c:pt idx="624">
                  <c:v>5.9040092851256745</c:v>
                </c:pt>
                <c:pt idx="625">
                  <c:v>6.0536148838207282</c:v>
                </c:pt>
                <c:pt idx="626">
                  <c:v>6.0980882755906816</c:v>
                </c:pt>
                <c:pt idx="627">
                  <c:v>6.1807282901239802</c:v>
                </c:pt>
                <c:pt idx="628">
                  <c:v>6.1302817271701144</c:v>
                </c:pt>
                <c:pt idx="629">
                  <c:v>5.9445498160260355</c:v>
                </c:pt>
                <c:pt idx="630">
                  <c:v>5.7838942803734881</c:v>
                </c:pt>
                <c:pt idx="631">
                  <c:v>5.57991914265655</c:v>
                </c:pt>
                <c:pt idx="632">
                  <c:v>4.8324474491163869</c:v>
                </c:pt>
                <c:pt idx="633">
                  <c:v>4.5315240371378405</c:v>
                </c:pt>
                <c:pt idx="634">
                  <c:v>4.1097873663737206</c:v>
                </c:pt>
                <c:pt idx="635">
                  <c:v>3.6094908084134842</c:v>
                </c:pt>
                <c:pt idx="636">
                  <c:v>3.2014886235418767</c:v>
                </c:pt>
                <c:pt idx="637">
                  <c:v>2.8379468720535477</c:v>
                </c:pt>
                <c:pt idx="638">
                  <c:v>2.4259708072318489</c:v>
                </c:pt>
                <c:pt idx="639">
                  <c:v>2.1481754782568192</c:v>
                </c:pt>
                <c:pt idx="640">
                  <c:v>1.8601401020051469</c:v>
                </c:pt>
                <c:pt idx="641">
                  <c:v>0.1360815860933684</c:v>
                </c:pt>
                <c:pt idx="642">
                  <c:v>-0.10329939295166941</c:v>
                </c:pt>
                <c:pt idx="643">
                  <c:v>-0.4473100667263738</c:v>
                </c:pt>
                <c:pt idx="644">
                  <c:v>-0.97033316845793949</c:v>
                </c:pt>
                <c:pt idx="645">
                  <c:v>-1.9626696481457202</c:v>
                </c:pt>
                <c:pt idx="646">
                  <c:v>-5.4095766740122713</c:v>
                </c:pt>
                <c:pt idx="647">
                  <c:v>-6.0773952326886729</c:v>
                </c:pt>
                <c:pt idx="648">
                  <c:v>-6.251514057778186</c:v>
                </c:pt>
                <c:pt idx="649">
                  <c:v>-6.0050110128126164</c:v>
                </c:pt>
                <c:pt idx="650">
                  <c:v>-5.9198315718914216</c:v>
                </c:pt>
                <c:pt idx="651">
                  <c:v>-5.8561696553674238</c:v>
                </c:pt>
                <c:pt idx="652">
                  <c:v>-5.9905267618767226</c:v>
                </c:pt>
                <c:pt idx="653">
                  <c:v>-6.1472926565788795</c:v>
                </c:pt>
                <c:pt idx="654">
                  <c:v>-7.6981693734643315</c:v>
                </c:pt>
                <c:pt idx="655">
                  <c:v>-7.9496202074646325</c:v>
                </c:pt>
                <c:pt idx="656">
                  <c:v>-8.0168996957370098</c:v>
                </c:pt>
                <c:pt idx="657">
                  <c:v>-7.9073516576769887</c:v>
                </c:pt>
                <c:pt idx="658">
                  <c:v>-7.7341778272046469</c:v>
                </c:pt>
                <c:pt idx="659">
                  <c:v>-7.5187867492544456</c:v>
                </c:pt>
                <c:pt idx="660">
                  <c:v>-7.3529430777993241</c:v>
                </c:pt>
                <c:pt idx="661">
                  <c:v>-7.4590335223195012</c:v>
                </c:pt>
                <c:pt idx="662">
                  <c:v>-7.4446652328174849</c:v>
                </c:pt>
                <c:pt idx="663">
                  <c:v>-7.5171757353022315</c:v>
                </c:pt>
                <c:pt idx="664">
                  <c:v>-7.8570080029066505</c:v>
                </c:pt>
                <c:pt idx="665">
                  <c:v>-8.2912186102064389</c:v>
                </c:pt>
                <c:pt idx="666">
                  <c:v>-8.6170541505997686</c:v>
                </c:pt>
                <c:pt idx="667">
                  <c:v>-8.9161763658031816</c:v>
                </c:pt>
                <c:pt idx="668">
                  <c:v>-9.1470142960163514</c:v>
                </c:pt>
                <c:pt idx="669">
                  <c:v>-5.8331916847436815</c:v>
                </c:pt>
                <c:pt idx="670">
                  <c:v>-4.1366986739571994</c:v>
                </c:pt>
                <c:pt idx="671">
                  <c:v>-2.8313976141300969</c:v>
                </c:pt>
                <c:pt idx="672">
                  <c:v>-1.956501987325197</c:v>
                </c:pt>
                <c:pt idx="673">
                  <c:v>-1.1180325182738802</c:v>
                </c:pt>
                <c:pt idx="674">
                  <c:v>1.7831279902836179E-2</c:v>
                </c:pt>
                <c:pt idx="675">
                  <c:v>3.5355466492219989</c:v>
                </c:pt>
                <c:pt idx="676">
                  <c:v>4.7943701690219545</c:v>
                </c:pt>
                <c:pt idx="677">
                  <c:v>6.2446415730247509</c:v>
                </c:pt>
                <c:pt idx="678">
                  <c:v>7.6809311789972616</c:v>
                </c:pt>
                <c:pt idx="679">
                  <c:v>8.7894826349075466</c:v>
                </c:pt>
                <c:pt idx="680">
                  <c:v>9.7714581350248579</c:v>
                </c:pt>
                <c:pt idx="681">
                  <c:v>11.033077858380025</c:v>
                </c:pt>
                <c:pt idx="682">
                  <c:v>12.413926654033787</c:v>
                </c:pt>
                <c:pt idx="683">
                  <c:v>15.248154858938568</c:v>
                </c:pt>
                <c:pt idx="684">
                  <c:v>15.275644245400146</c:v>
                </c:pt>
                <c:pt idx="685">
                  <c:v>14.718130206179818</c:v>
                </c:pt>
                <c:pt idx="686">
                  <c:v>13.774716246569099</c:v>
                </c:pt>
                <c:pt idx="687">
                  <c:v>12.917898916241356</c:v>
                </c:pt>
                <c:pt idx="688">
                  <c:v>12.06987962847451</c:v>
                </c:pt>
                <c:pt idx="689">
                  <c:v>11.169115343207096</c:v>
                </c:pt>
                <c:pt idx="690">
                  <c:v>10.323780926912002</c:v>
                </c:pt>
                <c:pt idx="691">
                  <c:v>9.5958050597202824</c:v>
                </c:pt>
                <c:pt idx="692">
                  <c:v>8.9500140508446773</c:v>
                </c:pt>
                <c:pt idx="693">
                  <c:v>8.4627130281997296</c:v>
                </c:pt>
                <c:pt idx="694">
                  <c:v>8.064830774139125</c:v>
                </c:pt>
                <c:pt idx="695">
                  <c:v>7.6303522431827417</c:v>
                </c:pt>
                <c:pt idx="696">
                  <c:v>7.0527379663480936</c:v>
                </c:pt>
                <c:pt idx="697">
                  <c:v>6.237572226441074</c:v>
                </c:pt>
                <c:pt idx="698">
                  <c:v>5.1709791917846397</c:v>
                </c:pt>
                <c:pt idx="699">
                  <c:v>0.84961718117833129</c:v>
                </c:pt>
                <c:pt idx="700">
                  <c:v>-0.93861665381002979</c:v>
                </c:pt>
                <c:pt idx="701">
                  <c:v>-2.9262675756637258</c:v>
                </c:pt>
                <c:pt idx="702">
                  <c:v>-4.8083126928643845</c:v>
                </c:pt>
                <c:pt idx="703">
                  <c:v>-6.3959139708790831</c:v>
                </c:pt>
                <c:pt idx="704">
                  <c:v>-7.5847551447701314</c:v>
                </c:pt>
                <c:pt idx="705">
                  <c:v>-8.418901255858799</c:v>
                </c:pt>
                <c:pt idx="706">
                  <c:v>-9.1306421807938385</c:v>
                </c:pt>
                <c:pt idx="707">
                  <c:v>-11.136584956372754</c:v>
                </c:pt>
                <c:pt idx="708">
                  <c:v>-11.877077334946065</c:v>
                </c:pt>
                <c:pt idx="709">
                  <c:v>-12.405605872712584</c:v>
                </c:pt>
                <c:pt idx="710">
                  <c:v>-12.916701946333461</c:v>
                </c:pt>
                <c:pt idx="711">
                  <c:v>-13.599049986976302</c:v>
                </c:pt>
                <c:pt idx="712">
                  <c:v>-14.304981304785302</c:v>
                </c:pt>
                <c:pt idx="713">
                  <c:v>-14.908612781281505</c:v>
                </c:pt>
                <c:pt idx="714">
                  <c:v>-15.401126490464492</c:v>
                </c:pt>
                <c:pt idx="715">
                  <c:v>-15.662303817406945</c:v>
                </c:pt>
                <c:pt idx="716">
                  <c:v>-15.499962666958197</c:v>
                </c:pt>
                <c:pt idx="717">
                  <c:v>-15.840087873787061</c:v>
                </c:pt>
                <c:pt idx="718">
                  <c:v>-16.345488480332023</c:v>
                </c:pt>
                <c:pt idx="719">
                  <c:v>-16.738572849037396</c:v>
                </c:pt>
                <c:pt idx="720">
                  <c:v>-16.85546015303359</c:v>
                </c:pt>
                <c:pt idx="721">
                  <c:v>-16.66599616960881</c:v>
                </c:pt>
                <c:pt idx="722">
                  <c:v>-16.192596668927013</c:v>
                </c:pt>
                <c:pt idx="723">
                  <c:v>-14.167185122137965</c:v>
                </c:pt>
                <c:pt idx="724">
                  <c:v>-13.708155125214066</c:v>
                </c:pt>
                <c:pt idx="725">
                  <c:v>-13.399003156669465</c:v>
                </c:pt>
                <c:pt idx="726">
                  <c:v>-13.165969548311114</c:v>
                </c:pt>
                <c:pt idx="727">
                  <c:v>-12.875424229321478</c:v>
                </c:pt>
                <c:pt idx="728">
                  <c:v>-12.200274600935918</c:v>
                </c:pt>
                <c:pt idx="729">
                  <c:v>-10.912049317597798</c:v>
                </c:pt>
                <c:pt idx="730">
                  <c:v>-9.7915446416986356</c:v>
                </c:pt>
                <c:pt idx="731">
                  <c:v>-9.4835698942029687</c:v>
                </c:pt>
                <c:pt idx="732">
                  <c:v>-9.5844047358297768</c:v>
                </c:pt>
                <c:pt idx="733">
                  <c:v>-9.6385168336382208</c:v>
                </c:pt>
                <c:pt idx="734">
                  <c:v>-9.5950070108054568</c:v>
                </c:pt>
                <c:pt idx="735">
                  <c:v>-9.4767907037787324</c:v>
                </c:pt>
                <c:pt idx="736">
                  <c:v>-9.1313974479340434</c:v>
                </c:pt>
                <c:pt idx="737">
                  <c:v>-8.5722013607941339</c:v>
                </c:pt>
                <c:pt idx="738">
                  <c:v>-7.9354580378936337</c:v>
                </c:pt>
                <c:pt idx="739">
                  <c:v>-7.5099366454738714</c:v>
                </c:pt>
                <c:pt idx="740">
                  <c:v>-5.0404441091243424</c:v>
                </c:pt>
                <c:pt idx="741">
                  <c:v>-3.7934575348290025</c:v>
                </c:pt>
                <c:pt idx="742">
                  <c:v>-2.2346764676901358</c:v>
                </c:pt>
                <c:pt idx="743">
                  <c:v>-0.89262443666889901</c:v>
                </c:pt>
                <c:pt idx="744">
                  <c:v>0.20027064143926054</c:v>
                </c:pt>
                <c:pt idx="745">
                  <c:v>1.4648647603959952</c:v>
                </c:pt>
                <c:pt idx="746">
                  <c:v>2.8998922861480976</c:v>
                </c:pt>
                <c:pt idx="747">
                  <c:v>4.0654142076298196</c:v>
                </c:pt>
                <c:pt idx="748">
                  <c:v>6.6628841549830682</c:v>
                </c:pt>
                <c:pt idx="749">
                  <c:v>7.5654376889377346</c:v>
                </c:pt>
                <c:pt idx="750">
                  <c:v>8.6336124815694539</c:v>
                </c:pt>
                <c:pt idx="751">
                  <c:v>9.7001865529646114</c:v>
                </c:pt>
                <c:pt idx="752">
                  <c:v>10.704402856566805</c:v>
                </c:pt>
                <c:pt idx="753">
                  <c:v>11.573400918587371</c:v>
                </c:pt>
                <c:pt idx="754">
                  <c:v>12.29528406731195</c:v>
                </c:pt>
                <c:pt idx="755">
                  <c:v>12.878094243360326</c:v>
                </c:pt>
                <c:pt idx="756">
                  <c:v>13.564250949266302</c:v>
                </c:pt>
                <c:pt idx="757">
                  <c:v>13.871765797357881</c:v>
                </c:pt>
                <c:pt idx="758">
                  <c:v>14.247139333763442</c:v>
                </c:pt>
                <c:pt idx="759">
                  <c:v>14.642050550398807</c:v>
                </c:pt>
                <c:pt idx="760">
                  <c:v>14.941250477976798</c:v>
                </c:pt>
                <c:pt idx="761">
                  <c:v>15.135421979559581</c:v>
                </c:pt>
                <c:pt idx="762">
                  <c:v>15.389091410784324</c:v>
                </c:pt>
                <c:pt idx="763">
                  <c:v>15.64625941668392</c:v>
                </c:pt>
                <c:pt idx="764">
                  <c:v>15.965733015320327</c:v>
                </c:pt>
                <c:pt idx="765">
                  <c:v>15.801710879425869</c:v>
                </c:pt>
                <c:pt idx="766">
                  <c:v>15.615060782157073</c:v>
                </c:pt>
                <c:pt idx="767">
                  <c:v>15.621875186000999</c:v>
                </c:pt>
                <c:pt idx="768">
                  <c:v>15.733672025899748</c:v>
                </c:pt>
                <c:pt idx="769">
                  <c:v>15.661198558218558</c:v>
                </c:pt>
                <c:pt idx="770">
                  <c:v>15.336282664851495</c:v>
                </c:pt>
                <c:pt idx="771">
                  <c:v>12.70375017381015</c:v>
                </c:pt>
                <c:pt idx="772">
                  <c:v>11.557601552672224</c:v>
                </c:pt>
                <c:pt idx="773">
                  <c:v>10.545374044301548</c:v>
                </c:pt>
                <c:pt idx="774">
                  <c:v>9.554542445015386</c:v>
                </c:pt>
                <c:pt idx="775">
                  <c:v>8.4067916322529044</c:v>
                </c:pt>
                <c:pt idx="776">
                  <c:v>6.9850966855641596</c:v>
                </c:pt>
                <c:pt idx="777">
                  <c:v>5.4691856114295945</c:v>
                </c:pt>
                <c:pt idx="778">
                  <c:v>4.0401526770935448</c:v>
                </c:pt>
                <c:pt idx="779">
                  <c:v>-0.53612362363196553</c:v>
                </c:pt>
                <c:pt idx="780">
                  <c:v>-2.0462649405254352</c:v>
                </c:pt>
                <c:pt idx="781">
                  <c:v>-3.5410597330457563</c:v>
                </c:pt>
                <c:pt idx="782">
                  <c:v>-4.8444653394871855</c:v>
                </c:pt>
                <c:pt idx="783">
                  <c:v>-6.0649627705794265</c:v>
                </c:pt>
                <c:pt idx="784">
                  <c:v>-7.3899356859080996</c:v>
                </c:pt>
                <c:pt idx="785">
                  <c:v>-8.8311948485859659</c:v>
                </c:pt>
                <c:pt idx="786">
                  <c:v>-10.062167057789349</c:v>
                </c:pt>
                <c:pt idx="787">
                  <c:v>-12.710433269038734</c:v>
                </c:pt>
                <c:pt idx="788">
                  <c:v>-13.176850191440934</c:v>
                </c:pt>
                <c:pt idx="789">
                  <c:v>-13.543240055922169</c:v>
                </c:pt>
                <c:pt idx="790">
                  <c:v>-13.84314091269095</c:v>
                </c:pt>
                <c:pt idx="791">
                  <c:v>-14.198112825827678</c:v>
                </c:pt>
                <c:pt idx="792">
                  <c:v>-14.644793840732133</c:v>
                </c:pt>
                <c:pt idx="793">
                  <c:v>-15.090331026623588</c:v>
                </c:pt>
                <c:pt idx="794">
                  <c:v>-15.421416098630974</c:v>
                </c:pt>
                <c:pt idx="795">
                  <c:v>-15.55759853525042</c:v>
                </c:pt>
                <c:pt idx="796">
                  <c:v>-15.810864985314112</c:v>
                </c:pt>
                <c:pt idx="797">
                  <c:v>-16.002186173065219</c:v>
                </c:pt>
                <c:pt idx="798">
                  <c:v>-15.927794788265119</c:v>
                </c:pt>
                <c:pt idx="799">
                  <c:v>-15.614751736841328</c:v>
                </c:pt>
                <c:pt idx="800">
                  <c:v>-15.158850877249238</c:v>
                </c:pt>
                <c:pt idx="801">
                  <c:v>-14.671049695029609</c:v>
                </c:pt>
                <c:pt idx="802">
                  <c:v>-14.155054099044106</c:v>
                </c:pt>
                <c:pt idx="803">
                  <c:v>-13.558237633519704</c:v>
                </c:pt>
                <c:pt idx="804">
                  <c:v>-12.673141043298401</c:v>
                </c:pt>
                <c:pt idx="805">
                  <c:v>-11.375883517801849</c:v>
                </c:pt>
                <c:pt idx="806">
                  <c:v>-9.89449896691589</c:v>
                </c:pt>
                <c:pt idx="807">
                  <c:v>-8.491521952062115</c:v>
                </c:pt>
                <c:pt idx="808">
                  <c:v>-7.3627399975808743</c:v>
                </c:pt>
                <c:pt idx="809">
                  <c:v>-6.3485018333004746</c:v>
                </c:pt>
                <c:pt idx="810">
                  <c:v>-5.0911966645530304</c:v>
                </c:pt>
                <c:pt idx="811">
                  <c:v>-3.5243996874042152</c:v>
                </c:pt>
                <c:pt idx="812">
                  <c:v>-1.7615286215338699</c:v>
                </c:pt>
                <c:pt idx="813">
                  <c:v>-4.1072119717369925E-2</c:v>
                </c:pt>
                <c:pt idx="814">
                  <c:v>1.693219385608927</c:v>
                </c:pt>
                <c:pt idx="815">
                  <c:v>3.4150917856403602</c:v>
                </c:pt>
                <c:pt idx="816">
                  <c:v>5.2961464115748891</c:v>
                </c:pt>
                <c:pt idx="817">
                  <c:v>7.204272871739704</c:v>
                </c:pt>
                <c:pt idx="818">
                  <c:v>9.0199348112145543</c:v>
                </c:pt>
                <c:pt idx="819">
                  <c:v>10.549074261338916</c:v>
                </c:pt>
                <c:pt idx="820">
                  <c:v>11.854627886383369</c:v>
                </c:pt>
                <c:pt idx="821">
                  <c:v>12.849369503350871</c:v>
                </c:pt>
                <c:pt idx="822">
                  <c:v>13.741458385898492</c:v>
                </c:pt>
                <c:pt idx="823">
                  <c:v>14.750456884393557</c:v>
                </c:pt>
                <c:pt idx="824">
                  <c:v>15.760522562000952</c:v>
                </c:pt>
                <c:pt idx="825">
                  <c:v>16.734882894485139</c:v>
                </c:pt>
                <c:pt idx="826">
                  <c:v>17.804651103845611</c:v>
                </c:pt>
                <c:pt idx="827">
                  <c:v>18.753238096951687</c:v>
                </c:pt>
                <c:pt idx="828">
                  <c:v>19.349722159936476</c:v>
                </c:pt>
                <c:pt idx="829">
                  <c:v>19.85592994305938</c:v>
                </c:pt>
                <c:pt idx="830">
                  <c:v>20.510783284871248</c:v>
                </c:pt>
                <c:pt idx="831">
                  <c:v>21.294575723578831</c:v>
                </c:pt>
                <c:pt idx="832">
                  <c:v>21.90775125107524</c:v>
                </c:pt>
                <c:pt idx="833">
                  <c:v>22.344016075713512</c:v>
                </c:pt>
                <c:pt idx="834">
                  <c:v>22.653151955368095</c:v>
                </c:pt>
                <c:pt idx="835">
                  <c:v>22.825107887220469</c:v>
                </c:pt>
                <c:pt idx="836">
                  <c:v>22.809154386703057</c:v>
                </c:pt>
                <c:pt idx="837">
                  <c:v>22.414463861068825</c:v>
                </c:pt>
                <c:pt idx="838">
                  <c:v>21.411674004529299</c:v>
                </c:pt>
                <c:pt idx="839">
                  <c:v>20.035752431451826</c:v>
                </c:pt>
                <c:pt idx="840">
                  <c:v>18.865163951534729</c:v>
                </c:pt>
                <c:pt idx="841">
                  <c:v>18.228526268893301</c:v>
                </c:pt>
                <c:pt idx="842">
                  <c:v>18.013497342751126</c:v>
                </c:pt>
                <c:pt idx="843">
                  <c:v>17.079647924708127</c:v>
                </c:pt>
                <c:pt idx="844">
                  <c:v>16.552305563127476</c:v>
                </c:pt>
                <c:pt idx="845">
                  <c:v>15.820786079957905</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0.53574661439108828</c:v>
                </c:pt>
                <c:pt idx="854">
                  <c:v>-1.524285795263012</c:v>
                </c:pt>
                <c:pt idx="855">
                  <c:v>-3.5726891248361969</c:v>
                </c:pt>
                <c:pt idx="856">
                  <c:v>-5.1442368780076766</c:v>
                </c:pt>
                <c:pt idx="857">
                  <c:v>-6.3969460883536797</c:v>
                </c:pt>
                <c:pt idx="858">
                  <c:v>-7.6325036312198478</c:v>
                </c:pt>
                <c:pt idx="859">
                  <c:v>-9.5624822571057688</c:v>
                </c:pt>
                <c:pt idx="860">
                  <c:v>-10.098256866671747</c:v>
                </c:pt>
                <c:pt idx="861">
                  <c:v>-10.439426637097684</c:v>
                </c:pt>
                <c:pt idx="862">
                  <c:v>-10.772846723109367</c:v>
                </c:pt>
                <c:pt idx="863">
                  <c:v>-11.295715917911593</c:v>
                </c:pt>
                <c:pt idx="864">
                  <c:v>-12.00751968058697</c:v>
                </c:pt>
                <c:pt idx="865">
                  <c:v>-12.685984227449749</c:v>
                </c:pt>
                <c:pt idx="866">
                  <c:v>-13.160487790265272</c:v>
                </c:pt>
                <c:pt idx="867">
                  <c:v>-13.460553178702058</c:v>
                </c:pt>
                <c:pt idx="868">
                  <c:v>-12.462460367363789</c:v>
                </c:pt>
                <c:pt idx="869">
                  <c:v>-12.554552870416973</c:v>
                </c:pt>
                <c:pt idx="870">
                  <c:v>-12.716072273217492</c:v>
                </c:pt>
                <c:pt idx="871">
                  <c:v>-12.792943472032292</c:v>
                </c:pt>
                <c:pt idx="872">
                  <c:v>-12.807315707865818</c:v>
                </c:pt>
                <c:pt idx="873">
                  <c:v>-12.774284609475671</c:v>
                </c:pt>
                <c:pt idx="874">
                  <c:v>-12.832672709268522</c:v>
                </c:pt>
                <c:pt idx="875">
                  <c:v>-13.065846867741778</c:v>
                </c:pt>
                <c:pt idx="876">
                  <c:v>-13.248179830109118</c:v>
                </c:pt>
                <c:pt idx="877">
                  <c:v>-13.651762958478727</c:v>
                </c:pt>
                <c:pt idx="878">
                  <c:v>-14.188170498907818</c:v>
                </c:pt>
                <c:pt idx="879">
                  <c:v>-14.67101994576123</c:v>
                </c:pt>
                <c:pt idx="880">
                  <c:v>-14.975404745829174</c:v>
                </c:pt>
                <c:pt idx="881">
                  <c:v>-15.040037156343175</c:v>
                </c:pt>
                <c:pt idx="882">
                  <c:v>-14.882171752966599</c:v>
                </c:pt>
                <c:pt idx="883">
                  <c:v>-11.366225326751447</c:v>
                </c:pt>
                <c:pt idx="884">
                  <c:v>-10.030171719641315</c:v>
                </c:pt>
                <c:pt idx="885">
                  <c:v>-8.5704816709431224</c:v>
                </c:pt>
                <c:pt idx="886">
                  <c:v>-7.2916759773803506</c:v>
                </c:pt>
                <c:pt idx="887">
                  <c:v>-6.3291900046591962</c:v>
                </c:pt>
                <c:pt idx="888">
                  <c:v>-5.5732283100897524</c:v>
                </c:pt>
                <c:pt idx="889">
                  <c:v>-4.7339656284028422</c:v>
                </c:pt>
                <c:pt idx="890">
                  <c:v>-3.7551703781995402</c:v>
                </c:pt>
                <c:pt idx="891">
                  <c:v>-2.8580569049345375</c:v>
                </c:pt>
                <c:pt idx="892">
                  <c:v>-2.0986004302397365</c:v>
                </c:pt>
                <c:pt idx="893">
                  <c:v>-1.429082824061825</c:v>
                </c:pt>
                <c:pt idx="894">
                  <c:v>-0.47566840503233732</c:v>
                </c:pt>
                <c:pt idx="895">
                  <c:v>0.91436388352447295</c:v>
                </c:pt>
                <c:pt idx="896">
                  <c:v>2.4567321578697943</c:v>
                </c:pt>
                <c:pt idx="897">
                  <c:v>3.8065650645025197</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144999936"/>
        <c:axId val="145001472"/>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1449999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5001472"/>
        <c:crosses val="autoZero"/>
        <c:auto val="1"/>
        <c:lblAlgn val="ctr"/>
        <c:lblOffset val="100"/>
        <c:noMultiLvlLbl val="0"/>
      </c:catAx>
      <c:valAx>
        <c:axId val="145001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9999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12.378714522449776</c:v>
                </c:pt>
                <c:pt idx="3">
                  <c:v>12.372860522450114</c:v>
                </c:pt>
                <c:pt idx="4">
                  <c:v>12.366063322449889</c:v>
                </c:pt>
                <c:pt idx="5">
                  <c:v>12.3609087224497</c:v>
                </c:pt>
                <c:pt idx="6">
                  <c:v>12.359466222450118</c:v>
                </c:pt>
                <c:pt idx="7">
                  <c:v>12.358555222449855</c:v>
                </c:pt>
                <c:pt idx="8">
                  <c:v>12.355766322449535</c:v>
                </c:pt>
                <c:pt idx="9">
                  <c:v>12.353583822449819</c:v>
                </c:pt>
                <c:pt idx="10">
                  <c:v>12.356253017399061</c:v>
                </c:pt>
                <c:pt idx="11">
                  <c:v>12.313391122449815</c:v>
                </c:pt>
                <c:pt idx="12">
                  <c:v>11.797899822449979</c:v>
                </c:pt>
                <c:pt idx="13">
                  <c:v>11.22197322245006</c:v>
                </c:pt>
                <c:pt idx="14">
                  <c:v>10.930995422450406</c:v>
                </c:pt>
                <c:pt idx="15">
                  <c:v>10.938273322450071</c:v>
                </c:pt>
                <c:pt idx="16">
                  <c:v>10.758840022449904</c:v>
                </c:pt>
                <c:pt idx="17">
                  <c:v>10.208484122450068</c:v>
                </c:pt>
                <c:pt idx="18">
                  <c:v>9.5779899224499268</c:v>
                </c:pt>
                <c:pt idx="19">
                  <c:v>9.2740803591848078</c:v>
                </c:pt>
                <c:pt idx="20">
                  <c:v>9.4926001224497725</c:v>
                </c:pt>
                <c:pt idx="21">
                  <c:v>10.376529222449676</c:v>
                </c:pt>
                <c:pt idx="22">
                  <c:v>10.790335322450018</c:v>
                </c:pt>
                <c:pt idx="23">
                  <c:v>11.078518269924222</c:v>
                </c:pt>
                <c:pt idx="24">
                  <c:v>12.218699622449805</c:v>
                </c:pt>
                <c:pt idx="25">
                  <c:v>13.248364622449998</c:v>
                </c:pt>
                <c:pt idx="26">
                  <c:v>13.783963022450113</c:v>
                </c:pt>
                <c:pt idx="27">
                  <c:v>13.823923422449719</c:v>
                </c:pt>
                <c:pt idx="28">
                  <c:v>13.508393825480168</c:v>
                </c:pt>
                <c:pt idx="29">
                  <c:v>12.95004572245054</c:v>
                </c:pt>
                <c:pt idx="30">
                  <c:v>12.351754022449759</c:v>
                </c:pt>
                <c:pt idx="31">
                  <c:v>11.926509122449859</c:v>
                </c:pt>
                <c:pt idx="32">
                  <c:v>11.868315378120286</c:v>
                </c:pt>
                <c:pt idx="33">
                  <c:v>12.769779422449885</c:v>
                </c:pt>
                <c:pt idx="34">
                  <c:v>14.661927922449394</c:v>
                </c:pt>
                <c:pt idx="35">
                  <c:v>16.748295522449862</c:v>
                </c:pt>
                <c:pt idx="36">
                  <c:v>19.240835122450115</c:v>
                </c:pt>
                <c:pt idx="37">
                  <c:v>21.107309122449948</c:v>
                </c:pt>
                <c:pt idx="38">
                  <c:v>22.88784302244969</c:v>
                </c:pt>
                <c:pt idx="39">
                  <c:v>24.189989722449731</c:v>
                </c:pt>
                <c:pt idx="40">
                  <c:v>25.041086122449968</c:v>
                </c:pt>
                <c:pt idx="41">
                  <c:v>25.419368522450135</c:v>
                </c:pt>
                <c:pt idx="42">
                  <c:v>25.430046922449833</c:v>
                </c:pt>
                <c:pt idx="43">
                  <c:v>24.728388222450207</c:v>
                </c:pt>
                <c:pt idx="44">
                  <c:v>23.178575322450172</c:v>
                </c:pt>
                <c:pt idx="45">
                  <c:v>21.152611422450448</c:v>
                </c:pt>
                <c:pt idx="46">
                  <c:v>18.147522222449727</c:v>
                </c:pt>
                <c:pt idx="47">
                  <c:v>15.13687692244995</c:v>
                </c:pt>
                <c:pt idx="48">
                  <c:v>11.545975522449538</c:v>
                </c:pt>
                <c:pt idx="49">
                  <c:v>8.0099187265314615</c:v>
                </c:pt>
                <c:pt idx="50">
                  <c:v>4.9255841224501964</c:v>
                </c:pt>
                <c:pt idx="51">
                  <c:v>1.5058053224500156</c:v>
                </c:pt>
                <c:pt idx="52">
                  <c:v>-1.7182062775501923</c:v>
                </c:pt>
                <c:pt idx="53">
                  <c:v>-4.7175346775500913</c:v>
                </c:pt>
                <c:pt idx="54">
                  <c:v>-7.0055511714275269</c:v>
                </c:pt>
                <c:pt idx="55">
                  <c:v>-9.0501339775503595</c:v>
                </c:pt>
                <c:pt idx="56">
                  <c:v>-10.368666777550146</c:v>
                </c:pt>
                <c:pt idx="57">
                  <c:v>-11.355824177550051</c:v>
                </c:pt>
                <c:pt idx="58">
                  <c:v>-12.195191977550023</c:v>
                </c:pt>
                <c:pt idx="59">
                  <c:v>-12.001279777549914</c:v>
                </c:pt>
                <c:pt idx="60">
                  <c:v>-11.145837477550089</c:v>
                </c:pt>
                <c:pt idx="61">
                  <c:v>-9.8597050775501067</c:v>
                </c:pt>
                <c:pt idx="62">
                  <c:v>-8.6383260520185594</c:v>
                </c:pt>
                <c:pt idx="63">
                  <c:v>-6.4658553775505743</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19.15547462244983</c:v>
                </c:pt>
                <c:pt idx="73">
                  <c:v>20.920323122449727</c:v>
                </c:pt>
                <c:pt idx="74">
                  <c:v>21.856834822449628</c:v>
                </c:pt>
                <c:pt idx="75">
                  <c:v>22.026755687398037</c:v>
                </c:pt>
                <c:pt idx="76">
                  <c:v>21.345342722449772</c:v>
                </c:pt>
                <c:pt idx="77">
                  <c:v>20.287474122450078</c:v>
                </c:pt>
                <c:pt idx="78">
                  <c:v>18.234295122449804</c:v>
                </c:pt>
                <c:pt idx="79">
                  <c:v>15.852194656470658</c:v>
                </c:pt>
                <c:pt idx="80">
                  <c:v>12.462418822449932</c:v>
                </c:pt>
                <c:pt idx="81">
                  <c:v>8.5165828224497151</c:v>
                </c:pt>
                <c:pt idx="82">
                  <c:v>5.0296437224496175</c:v>
                </c:pt>
                <c:pt idx="83">
                  <c:v>1.5059279224498419</c:v>
                </c:pt>
                <c:pt idx="84">
                  <c:v>-15.637296477550098</c:v>
                </c:pt>
                <c:pt idx="85">
                  <c:v>-33.432009628235136</c:v>
                </c:pt>
                <c:pt idx="86">
                  <c:v>-35.448182277549883</c:v>
                </c:pt>
                <c:pt idx="87">
                  <c:v>-36.625498677550063</c:v>
                </c:pt>
                <c:pt idx="88">
                  <c:v>-37.160604738419813</c:v>
                </c:pt>
                <c:pt idx="89">
                  <c:v>-33.237625607984654</c:v>
                </c:pt>
                <c:pt idx="90">
                  <c:v>-30.141333777550273</c:v>
                </c:pt>
                <c:pt idx="91">
                  <c:v>-26.380899977550229</c:v>
                </c:pt>
                <c:pt idx="92">
                  <c:v>-22.464897177550327</c:v>
                </c:pt>
                <c:pt idx="93">
                  <c:v>-18.63748157755019</c:v>
                </c:pt>
                <c:pt idx="94">
                  <c:v>-14.982852477549544</c:v>
                </c:pt>
                <c:pt idx="95">
                  <c:v>-10.386549877550065</c:v>
                </c:pt>
                <c:pt idx="96">
                  <c:v>-8.3145264775501175</c:v>
                </c:pt>
                <c:pt idx="97">
                  <c:v>12.338983522449581</c:v>
                </c:pt>
                <c:pt idx="98">
                  <c:v>16.443442022449851</c:v>
                </c:pt>
                <c:pt idx="99">
                  <c:v>20.673243419357132</c:v>
                </c:pt>
                <c:pt idx="100">
                  <c:v>25.30329382245019</c:v>
                </c:pt>
                <c:pt idx="101">
                  <c:v>29.080024322449532</c:v>
                </c:pt>
                <c:pt idx="102">
                  <c:v>189.9819388130625</c:v>
                </c:pt>
                <c:pt idx="103">
                  <c:v>34.831357073669302</c:v>
                </c:pt>
                <c:pt idx="104">
                  <c:v>33.460934202949936</c:v>
                </c:pt>
                <c:pt idx="105">
                  <c:v>172.42554927270984</c:v>
                </c:pt>
                <c:pt idx="106">
                  <c:v>31.319684422450134</c:v>
                </c:pt>
                <c:pt idx="107">
                  <c:v>31.205585308163887</c:v>
                </c:pt>
                <c:pt idx="108">
                  <c:v>31.199485622449831</c:v>
                </c:pt>
                <c:pt idx="109">
                  <c:v>31.158765422449854</c:v>
                </c:pt>
                <c:pt idx="110">
                  <c:v>30.896294431540781</c:v>
                </c:pt>
                <c:pt idx="111">
                  <c:v>20.581962322450067</c:v>
                </c:pt>
                <c:pt idx="112">
                  <c:v>18.135201122450063</c:v>
                </c:pt>
                <c:pt idx="113">
                  <c:v>13.930297322450159</c:v>
                </c:pt>
                <c:pt idx="114">
                  <c:v>10.643919122449999</c:v>
                </c:pt>
                <c:pt idx="115">
                  <c:v>7.1255326224496365</c:v>
                </c:pt>
                <c:pt idx="116">
                  <c:v>3.913876048766074</c:v>
                </c:pt>
                <c:pt idx="117">
                  <c:v>1.6939609692587703</c:v>
                </c:pt>
                <c:pt idx="118">
                  <c:v>-11.189710921994418</c:v>
                </c:pt>
                <c:pt idx="119">
                  <c:v>-13.995528777550103</c:v>
                </c:pt>
                <c:pt idx="120">
                  <c:v>-18.624872577550232</c:v>
                </c:pt>
                <c:pt idx="121">
                  <c:v>-22.88001688159061</c:v>
                </c:pt>
                <c:pt idx="122">
                  <c:v>-26.266260977550029</c:v>
                </c:pt>
                <c:pt idx="123">
                  <c:v>-30.846632277550125</c:v>
                </c:pt>
                <c:pt idx="124">
                  <c:v>-35.156680177550214</c:v>
                </c:pt>
                <c:pt idx="125">
                  <c:v>-38.729125048978965</c:v>
                </c:pt>
                <c:pt idx="126">
                  <c:v>-52.142646477550301</c:v>
                </c:pt>
                <c:pt idx="127">
                  <c:v>-55.612858677550122</c:v>
                </c:pt>
                <c:pt idx="128">
                  <c:v>-59.954976777549639</c:v>
                </c:pt>
                <c:pt idx="129">
                  <c:v>-62.1966029775501</c:v>
                </c:pt>
                <c:pt idx="130">
                  <c:v>-64.930966269217123</c:v>
                </c:pt>
                <c:pt idx="131">
                  <c:v>-67.49297897754974</c:v>
                </c:pt>
                <c:pt idx="132">
                  <c:v>-69.136799877549436</c:v>
                </c:pt>
                <c:pt idx="133">
                  <c:v>-70.123123868854378</c:v>
                </c:pt>
                <c:pt idx="134">
                  <c:v>-72.818928528832345</c:v>
                </c:pt>
                <c:pt idx="135">
                  <c:v>-73.021145777550359</c:v>
                </c:pt>
                <c:pt idx="136">
                  <c:v>-73.080310877550119</c:v>
                </c:pt>
                <c:pt idx="137">
                  <c:v>-72.472050177549704</c:v>
                </c:pt>
                <c:pt idx="138">
                  <c:v>-71.530878277550215</c:v>
                </c:pt>
                <c:pt idx="139">
                  <c:v>-70.473821638840533</c:v>
                </c:pt>
                <c:pt idx="140">
                  <c:v>-69.740954477549934</c:v>
                </c:pt>
                <c:pt idx="141">
                  <c:v>-69.217856477550214</c:v>
                </c:pt>
                <c:pt idx="142">
                  <c:v>-65.919443568459172</c:v>
                </c:pt>
                <c:pt idx="143">
                  <c:v>-65.248558497752384</c:v>
                </c:pt>
                <c:pt idx="144">
                  <c:v>-64.035394277549869</c:v>
                </c:pt>
                <c:pt idx="145">
                  <c:v>-62.332589877550021</c:v>
                </c:pt>
                <c:pt idx="146">
                  <c:v>-61.380035577550345</c:v>
                </c:pt>
                <c:pt idx="147">
                  <c:v>-60.775956275530049</c:v>
                </c:pt>
                <c:pt idx="148">
                  <c:v>-60.497185477550175</c:v>
                </c:pt>
                <c:pt idx="149">
                  <c:v>-60.440718144216788</c:v>
                </c:pt>
                <c:pt idx="150">
                  <c:v>-67.749622047170249</c:v>
                </c:pt>
                <c:pt idx="151">
                  <c:v>-70.989295577549811</c:v>
                </c:pt>
                <c:pt idx="152">
                  <c:v>-74.305880945635252</c:v>
                </c:pt>
                <c:pt idx="153">
                  <c:v>-77.417728277550054</c:v>
                </c:pt>
                <c:pt idx="154">
                  <c:v>-79.362436677549994</c:v>
                </c:pt>
                <c:pt idx="155">
                  <c:v>-80.589582781897803</c:v>
                </c:pt>
                <c:pt idx="156">
                  <c:v>-81.115102977549995</c:v>
                </c:pt>
                <c:pt idx="157">
                  <c:v>-80.913072977550172</c:v>
                </c:pt>
                <c:pt idx="158">
                  <c:v>-79.950083077550119</c:v>
                </c:pt>
                <c:pt idx="159">
                  <c:v>-78.102071853893889</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-44.684193577550396</c:v>
                </c:pt>
                <c:pt idx="169">
                  <c:v>-43.140577370407442</c:v>
                </c:pt>
                <c:pt idx="170">
                  <c:v>-35.218976477550171</c:v>
                </c:pt>
                <c:pt idx="171">
                  <c:v>-34.31413015101932</c:v>
                </c:pt>
                <c:pt idx="172">
                  <c:v>-32.891494983297008</c:v>
                </c:pt>
                <c:pt idx="173">
                  <c:v>-30.708570977550313</c:v>
                </c:pt>
                <c:pt idx="174">
                  <c:v>-29.045115177549803</c:v>
                </c:pt>
                <c:pt idx="175">
                  <c:v>-27.504590577550189</c:v>
                </c:pt>
                <c:pt idx="176">
                  <c:v>-25.723584635444887</c:v>
                </c:pt>
                <c:pt idx="177">
                  <c:v>-19.512209554473085</c:v>
                </c:pt>
                <c:pt idx="178">
                  <c:v>-17.965770377550179</c:v>
                </c:pt>
                <c:pt idx="179">
                  <c:v>-16.090060877550485</c:v>
                </c:pt>
                <c:pt idx="180">
                  <c:v>-13.877028577550471</c:v>
                </c:pt>
                <c:pt idx="181">
                  <c:v>-11.833850377549854</c:v>
                </c:pt>
                <c:pt idx="182">
                  <c:v>-9.630481845971099</c:v>
                </c:pt>
                <c:pt idx="183">
                  <c:v>-6.8595542775502301</c:v>
                </c:pt>
                <c:pt idx="184">
                  <c:v>-4.5184153073375519</c:v>
                </c:pt>
                <c:pt idx="185">
                  <c:v>5.3844455914154041</c:v>
                </c:pt>
                <c:pt idx="186">
                  <c:v>7.0149666224501965</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38.983810459449799</c:v>
                </c:pt>
                <c:pt idx="198">
                  <c:v>41.093988713449882</c:v>
                </c:pt>
                <c:pt idx="199">
                  <c:v>43.640516912449961</c:v>
                </c:pt>
                <c:pt idx="200">
                  <c:v>45.844758585668174</c:v>
                </c:pt>
                <c:pt idx="201">
                  <c:v>51.869890522449893</c:v>
                </c:pt>
                <c:pt idx="202">
                  <c:v>52.125898392449976</c:v>
                </c:pt>
                <c:pt idx="203">
                  <c:v>51.924380582449899</c:v>
                </c:pt>
                <c:pt idx="204">
                  <c:v>51.467015672449861</c:v>
                </c:pt>
                <c:pt idx="205">
                  <c:v>50.67916733244995</c:v>
                </c:pt>
                <c:pt idx="206">
                  <c:v>49.916584171385963</c:v>
                </c:pt>
                <c:pt idx="207">
                  <c:v>49.062986072449888</c:v>
                </c:pt>
                <c:pt idx="208">
                  <c:v>48.465582226153643</c:v>
                </c:pt>
                <c:pt idx="209">
                  <c:v>37.091888320366486</c:v>
                </c:pt>
                <c:pt idx="210">
                  <c:v>35.098379314449993</c:v>
                </c:pt>
                <c:pt idx="211">
                  <c:v>32.469649357249828</c:v>
                </c:pt>
                <c:pt idx="212">
                  <c:v>-6.6949806975498714</c:v>
                </c:pt>
                <c:pt idx="213">
                  <c:v>26.361156334949897</c:v>
                </c:pt>
                <c:pt idx="214">
                  <c:v>14.13730682141906</c:v>
                </c:pt>
                <c:pt idx="215">
                  <c:v>10.336312922449537</c:v>
                </c:pt>
                <c:pt idx="216">
                  <c:v>6.6918976224499405</c:v>
                </c:pt>
                <c:pt idx="217">
                  <c:v>2.8963938224497077</c:v>
                </c:pt>
                <c:pt idx="218">
                  <c:v>-0.38167877754975293</c:v>
                </c:pt>
                <c:pt idx="219">
                  <c:v>-3.4035070151846014</c:v>
                </c:pt>
                <c:pt idx="220">
                  <c:v>-5.6878754775499543</c:v>
                </c:pt>
                <c:pt idx="221">
                  <c:v>-7.3261791091292405</c:v>
                </c:pt>
                <c:pt idx="222">
                  <c:v>-10.579223144216783</c:v>
                </c:pt>
                <c:pt idx="223">
                  <c:v>-10.786559577550006</c:v>
                </c:pt>
                <c:pt idx="224">
                  <c:v>-11.026371177550013</c:v>
                </c:pt>
                <c:pt idx="225">
                  <c:v>-10.850468177549816</c:v>
                </c:pt>
                <c:pt idx="226">
                  <c:v>-10.203680413720322</c:v>
                </c:pt>
                <c:pt idx="227">
                  <c:v>-8.6874897775499527</c:v>
                </c:pt>
                <c:pt idx="228">
                  <c:v>-6.9481159775500796</c:v>
                </c:pt>
                <c:pt idx="229">
                  <c:v>-4.8335821775498555</c:v>
                </c:pt>
                <c:pt idx="230">
                  <c:v>-3.1832636204078142</c:v>
                </c:pt>
                <c:pt idx="231">
                  <c:v>6.5965235224498713</c:v>
                </c:pt>
                <c:pt idx="232">
                  <c:v>8.9476339264900009</c:v>
                </c:pt>
                <c:pt idx="233">
                  <c:v>12.181128922450005</c:v>
                </c:pt>
                <c:pt idx="234">
                  <c:v>14.768093522449732</c:v>
                </c:pt>
                <c:pt idx="235">
                  <c:v>17.668368422449905</c:v>
                </c:pt>
                <c:pt idx="236">
                  <c:v>19.956105022450121</c:v>
                </c:pt>
                <c:pt idx="237">
                  <c:v>22.056547978971626</c:v>
                </c:pt>
                <c:pt idx="238">
                  <c:v>24.033247338238827</c:v>
                </c:pt>
                <c:pt idx="239">
                  <c:v>32.594481476207328</c:v>
                </c:pt>
                <c:pt idx="240">
                  <c:v>33.156231088449886</c:v>
                </c:pt>
                <c:pt idx="241">
                  <c:v>33.148439230530776</c:v>
                </c:pt>
                <c:pt idx="242">
                  <c:v>33.149859602449887</c:v>
                </c:pt>
                <c:pt idx="243">
                  <c:v>29.903367966894365</c:v>
                </c:pt>
                <c:pt idx="244">
                  <c:v>28.075869622449975</c:v>
                </c:pt>
                <c:pt idx="245">
                  <c:v>24.495491822450077</c:v>
                </c:pt>
                <c:pt idx="246">
                  <c:v>20.657811422449846</c:v>
                </c:pt>
                <c:pt idx="247">
                  <c:v>16.759309822449467</c:v>
                </c:pt>
                <c:pt idx="248">
                  <c:v>12.804678370934795</c:v>
                </c:pt>
                <c:pt idx="249">
                  <c:v>9.4527237224499743</c:v>
                </c:pt>
                <c:pt idx="250">
                  <c:v>6.842137424888648</c:v>
                </c:pt>
                <c:pt idx="251">
                  <c:v>-2.8353238639137675</c:v>
                </c:pt>
                <c:pt idx="252">
                  <c:v>-5.4165038775501841</c:v>
                </c:pt>
                <c:pt idx="253">
                  <c:v>-7.7341663722869205</c:v>
                </c:pt>
                <c:pt idx="254">
                  <c:v>-10.044592177550181</c:v>
                </c:pt>
                <c:pt idx="255">
                  <c:v>-12.008697177550147</c:v>
                </c:pt>
                <c:pt idx="256">
                  <c:v>-13.948951677550053</c:v>
                </c:pt>
                <c:pt idx="257">
                  <c:v>-15.6466029775506</c:v>
                </c:pt>
                <c:pt idx="258">
                  <c:v>-16.603880173202597</c:v>
                </c:pt>
                <c:pt idx="259">
                  <c:v>-19.548816154969245</c:v>
                </c:pt>
                <c:pt idx="260">
                  <c:v>-23.559731092934584</c:v>
                </c:pt>
                <c:pt idx="261">
                  <c:v>-22.375923377550262</c:v>
                </c:pt>
                <c:pt idx="262">
                  <c:v>-21.167302677550452</c:v>
                </c:pt>
                <c:pt idx="263">
                  <c:v>-20.066104518786986</c:v>
                </c:pt>
                <c:pt idx="264">
                  <c:v>-11.168205860266168</c:v>
                </c:pt>
                <c:pt idx="265">
                  <c:v>-9.378568177550191</c:v>
                </c:pt>
                <c:pt idx="266">
                  <c:v>-6.9338025775502095</c:v>
                </c:pt>
                <c:pt idx="267">
                  <c:v>-4.1033031775499751</c:v>
                </c:pt>
                <c:pt idx="268">
                  <c:v>-1.2004465775500819</c:v>
                </c:pt>
                <c:pt idx="269">
                  <c:v>1.8925875224500464</c:v>
                </c:pt>
                <c:pt idx="270">
                  <c:v>13.571132643328657</c:v>
                </c:pt>
                <c:pt idx="271">
                  <c:v>16.628387722449691</c:v>
                </c:pt>
                <c:pt idx="272">
                  <c:v>20.03220192244979</c:v>
                </c:pt>
                <c:pt idx="273">
                  <c:v>22.695966422449995</c:v>
                </c:pt>
                <c:pt idx="274">
                  <c:v>26.163634841131596</c:v>
                </c:pt>
                <c:pt idx="275">
                  <c:v>29.03967612244973</c:v>
                </c:pt>
                <c:pt idx="276">
                  <c:v>190.19720667932981</c:v>
                </c:pt>
                <c:pt idx="277">
                  <c:v>35.319300269449876</c:v>
                </c:pt>
                <c:pt idx="278">
                  <c:v>45.391569401021258</c:v>
                </c:pt>
                <c:pt idx="279">
                  <c:v>47.769746277449912</c:v>
                </c:pt>
                <c:pt idx="280">
                  <c:v>50.709258582449912</c:v>
                </c:pt>
                <c:pt idx="281">
                  <c:v>53.603262202449883</c:v>
                </c:pt>
                <c:pt idx="282">
                  <c:v>55.401083292449904</c:v>
                </c:pt>
                <c:pt idx="283">
                  <c:v>56.0029990923423</c:v>
                </c:pt>
                <c:pt idx="284">
                  <c:v>55.654186212449872</c:v>
                </c:pt>
                <c:pt idx="285">
                  <c:v>54.112548782449913</c:v>
                </c:pt>
                <c:pt idx="286">
                  <c:v>52.905022246587919</c:v>
                </c:pt>
                <c:pt idx="287">
                  <c:v>36.875649522449876</c:v>
                </c:pt>
                <c:pt idx="288">
                  <c:v>66.321131537249755</c:v>
                </c:pt>
                <c:pt idx="289">
                  <c:v>30.125258309684227</c:v>
                </c:pt>
                <c:pt idx="290">
                  <c:v>26.220585422450029</c:v>
                </c:pt>
                <c:pt idx="291">
                  <c:v>22.694535222449844</c:v>
                </c:pt>
                <c:pt idx="292">
                  <c:v>19.222999482046106</c:v>
                </c:pt>
                <c:pt idx="293">
                  <c:v>8.3508023459793179</c:v>
                </c:pt>
                <c:pt idx="294">
                  <c:v>5.1728623103287283</c:v>
                </c:pt>
                <c:pt idx="295">
                  <c:v>1.1106596224497309</c:v>
                </c:pt>
                <c:pt idx="296">
                  <c:v>-1.9957877775499639</c:v>
                </c:pt>
                <c:pt idx="297">
                  <c:v>-6.5878345775500557</c:v>
                </c:pt>
                <c:pt idx="298">
                  <c:v>-10.22872077755029</c:v>
                </c:pt>
                <c:pt idx="299">
                  <c:v>-14.470433952297631</c:v>
                </c:pt>
                <c:pt idx="300">
                  <c:v>-18.019024477550591</c:v>
                </c:pt>
                <c:pt idx="301">
                  <c:v>-20.05077887754992</c:v>
                </c:pt>
                <c:pt idx="302">
                  <c:v>-26.896203498826392</c:v>
                </c:pt>
                <c:pt idx="303">
                  <c:v>-24.99716897755016</c:v>
                </c:pt>
                <c:pt idx="304">
                  <c:v>-22.751959114913095</c:v>
                </c:pt>
                <c:pt idx="305">
                  <c:v>-20.158027777550018</c:v>
                </c:pt>
                <c:pt idx="306">
                  <c:v>-17.141465200954531</c:v>
                </c:pt>
                <c:pt idx="307">
                  <c:v>-4.8373584775501683</c:v>
                </c:pt>
                <c:pt idx="308">
                  <c:v>-3.1490584775501977</c:v>
                </c:pt>
                <c:pt idx="309">
                  <c:v>3.0865948355813986</c:v>
                </c:pt>
                <c:pt idx="310">
                  <c:v>8.6444848224501509</c:v>
                </c:pt>
                <c:pt idx="311">
                  <c:v>13.276318522449998</c:v>
                </c:pt>
                <c:pt idx="312">
                  <c:v>17.076892522450038</c:v>
                </c:pt>
                <c:pt idx="313">
                  <c:v>19.346452108308284</c:v>
                </c:pt>
                <c:pt idx="314">
                  <c:v>20.631975922449982</c:v>
                </c:pt>
                <c:pt idx="315">
                  <c:v>26.918578848536299</c:v>
                </c:pt>
                <c:pt idx="316">
                  <c:v>26.886933922449632</c:v>
                </c:pt>
                <c:pt idx="317">
                  <c:v>26.064108922450032</c:v>
                </c:pt>
                <c:pt idx="318">
                  <c:v>24.63928162245033</c:v>
                </c:pt>
                <c:pt idx="319">
                  <c:v>22.234963845030514</c:v>
                </c:pt>
                <c:pt idx="320">
                  <c:v>19.865728722449742</c:v>
                </c:pt>
                <c:pt idx="321">
                  <c:v>17.853157870276132</c:v>
                </c:pt>
                <c:pt idx="322">
                  <c:v>7.8238955224498099</c:v>
                </c:pt>
                <c:pt idx="323">
                  <c:v>6.0910454224503834</c:v>
                </c:pt>
                <c:pt idx="324">
                  <c:v>1.6996019224497161</c:v>
                </c:pt>
                <c:pt idx="325">
                  <c:v>-1.3875401510194638</c:v>
                </c:pt>
                <c:pt idx="326">
                  <c:v>-3.8423315775500875</c:v>
                </c:pt>
                <c:pt idx="327">
                  <c:v>-5.7557242775506268</c:v>
                </c:pt>
                <c:pt idx="328">
                  <c:v>-7.7819364775500866</c:v>
                </c:pt>
                <c:pt idx="329">
                  <c:v>-9.6007126391662521</c:v>
                </c:pt>
                <c:pt idx="330">
                  <c:v>-10.622003750277448</c:v>
                </c:pt>
                <c:pt idx="331">
                  <c:v>-17.758625956716543</c:v>
                </c:pt>
                <c:pt idx="332">
                  <c:v>-18.99087387755003</c:v>
                </c:pt>
                <c:pt idx="333">
                  <c:v>-20.222642577549877</c:v>
                </c:pt>
                <c:pt idx="334">
                  <c:v>-21.380611803637112</c:v>
                </c:pt>
                <c:pt idx="335">
                  <c:v>-22.018496277550117</c:v>
                </c:pt>
                <c:pt idx="336">
                  <c:v>-22.514016477550143</c:v>
                </c:pt>
                <c:pt idx="337">
                  <c:v>-19.633911829662804</c:v>
                </c:pt>
                <c:pt idx="338">
                  <c:v>-17.483163577549966</c:v>
                </c:pt>
                <c:pt idx="339">
                  <c:v>-15.646534939088598</c:v>
                </c:pt>
                <c:pt idx="340">
                  <c:v>-12.434405877550304</c:v>
                </c:pt>
                <c:pt idx="341">
                  <c:v>-9.6428398775507027</c:v>
                </c:pt>
                <c:pt idx="342">
                  <c:v>-7.2600342775496802</c:v>
                </c:pt>
                <c:pt idx="343">
                  <c:v>-4.9321262394549015</c:v>
                </c:pt>
                <c:pt idx="344">
                  <c:v>8.3367520224500424</c:v>
                </c:pt>
                <c:pt idx="345">
                  <c:v>10.675163822450168</c:v>
                </c:pt>
                <c:pt idx="346">
                  <c:v>13.115727722450073</c:v>
                </c:pt>
                <c:pt idx="347">
                  <c:v>16.565443622449774</c:v>
                </c:pt>
                <c:pt idx="348">
                  <c:v>19.354968875985492</c:v>
                </c:pt>
                <c:pt idx="349">
                  <c:v>21.890092423549127</c:v>
                </c:pt>
                <c:pt idx="350">
                  <c:v>30.978205627713088</c:v>
                </c:pt>
                <c:pt idx="351">
                  <c:v>51.086975093649897</c:v>
                </c:pt>
                <c:pt idx="352">
                  <c:v>35.611800255449822</c:v>
                </c:pt>
                <c:pt idx="353">
                  <c:v>38.266762853449883</c:v>
                </c:pt>
                <c:pt idx="354">
                  <c:v>40.497678194449882</c:v>
                </c:pt>
                <c:pt idx="355">
                  <c:v>42.861569767347753</c:v>
                </c:pt>
                <c:pt idx="356">
                  <c:v>45.814150242449912</c:v>
                </c:pt>
                <c:pt idx="357">
                  <c:v>48.410380362449885</c:v>
                </c:pt>
                <c:pt idx="358">
                  <c:v>49.736411522449913</c:v>
                </c:pt>
                <c:pt idx="359">
                  <c:v>54.503945744672109</c:v>
                </c:pt>
                <c:pt idx="360">
                  <c:v>54.222468282449974</c:v>
                </c:pt>
                <c:pt idx="361">
                  <c:v>53.392054782449883</c:v>
                </c:pt>
                <c:pt idx="362">
                  <c:v>52.147221593156885</c:v>
                </c:pt>
                <c:pt idx="363">
                  <c:v>50.131641972449899</c:v>
                </c:pt>
                <c:pt idx="364">
                  <c:v>48.179584372449902</c:v>
                </c:pt>
                <c:pt idx="365">
                  <c:v>46.393252490191813</c:v>
                </c:pt>
                <c:pt idx="366">
                  <c:v>28.525629844288723</c:v>
                </c:pt>
                <c:pt idx="367">
                  <c:v>23.272398624490595</c:v>
                </c:pt>
                <c:pt idx="368">
                  <c:v>18.019297022449891</c:v>
                </c:pt>
                <c:pt idx="369">
                  <c:v>13.669888822449694</c:v>
                </c:pt>
                <c:pt idx="370">
                  <c:v>9.0393411224498657</c:v>
                </c:pt>
                <c:pt idx="371">
                  <c:v>5.4729402224500374</c:v>
                </c:pt>
                <c:pt idx="372">
                  <c:v>3.5707235224498675</c:v>
                </c:pt>
                <c:pt idx="373">
                  <c:v>-8.0743454249185458</c:v>
                </c:pt>
                <c:pt idx="374">
                  <c:v>-10.598208877550263</c:v>
                </c:pt>
                <c:pt idx="375">
                  <c:v>-14.485622977549882</c:v>
                </c:pt>
                <c:pt idx="376">
                  <c:v>-17.052923277550121</c:v>
                </c:pt>
                <c:pt idx="377">
                  <c:v>-20.637080577550233</c:v>
                </c:pt>
                <c:pt idx="378">
                  <c:v>-23.439131877549489</c:v>
                </c:pt>
                <c:pt idx="379">
                  <c:v>-26.781778102550021</c:v>
                </c:pt>
                <c:pt idx="380">
                  <c:v>-36.824974526330521</c:v>
                </c:pt>
                <c:pt idx="381">
                  <c:v>-37.616505877549912</c:v>
                </c:pt>
                <c:pt idx="382">
                  <c:v>-37.774567477549894</c:v>
                </c:pt>
                <c:pt idx="383">
                  <c:v>-37.321020377550241</c:v>
                </c:pt>
                <c:pt idx="384">
                  <c:v>-36.272569977549963</c:v>
                </c:pt>
                <c:pt idx="385">
                  <c:v>-34.91221142491824</c:v>
                </c:pt>
                <c:pt idx="386">
                  <c:v>-32.912620663596513</c:v>
                </c:pt>
                <c:pt idx="387">
                  <c:v>-20.728921120407136</c:v>
                </c:pt>
                <c:pt idx="388">
                  <c:v>-17.649296577550416</c:v>
                </c:pt>
                <c:pt idx="389">
                  <c:v>-14.601631977550053</c:v>
                </c:pt>
                <c:pt idx="390">
                  <c:v>-11.802273106763465</c:v>
                </c:pt>
                <c:pt idx="391">
                  <c:v>-9.2931830775503101</c:v>
                </c:pt>
                <c:pt idx="392">
                  <c:v>-6.7911386775501486</c:v>
                </c:pt>
                <c:pt idx="393">
                  <c:v>-4.7504384775501478</c:v>
                </c:pt>
                <c:pt idx="394">
                  <c:v>-3.4581364775501413</c:v>
                </c:pt>
                <c:pt idx="395">
                  <c:v>3.4950471335609126</c:v>
                </c:pt>
                <c:pt idx="396">
                  <c:v>5.3553091224495404</c:v>
                </c:pt>
                <c:pt idx="397">
                  <c:v>7.6012075224500961</c:v>
                </c:pt>
                <c:pt idx="398">
                  <c:v>9.7407620224501592</c:v>
                </c:pt>
                <c:pt idx="399">
                  <c:v>12.019207222450035</c:v>
                </c:pt>
                <c:pt idx="400">
                  <c:v>13.873174022450286</c:v>
                </c:pt>
                <c:pt idx="401">
                  <c:v>16.431773922449928</c:v>
                </c:pt>
                <c:pt idx="402">
                  <c:v>18.38110438664765</c:v>
                </c:pt>
                <c:pt idx="403">
                  <c:v>20.362650795177416</c:v>
                </c:pt>
                <c:pt idx="404">
                  <c:v>26.241169311923667</c:v>
                </c:pt>
                <c:pt idx="405">
                  <c:v>26.552174622449996</c:v>
                </c:pt>
                <c:pt idx="406">
                  <c:v>26.536161222449831</c:v>
                </c:pt>
                <c:pt idx="407">
                  <c:v>26.038455222449613</c:v>
                </c:pt>
                <c:pt idx="408">
                  <c:v>24.828584533685689</c:v>
                </c:pt>
                <c:pt idx="409">
                  <c:v>23.255564422450135</c:v>
                </c:pt>
                <c:pt idx="410">
                  <c:v>22.019564522449997</c:v>
                </c:pt>
                <c:pt idx="411">
                  <c:v>11.114157560911462</c:v>
                </c:pt>
                <c:pt idx="412">
                  <c:v>8.7763436224501614</c:v>
                </c:pt>
                <c:pt idx="413">
                  <c:v>5.8351123224494756</c:v>
                </c:pt>
                <c:pt idx="414">
                  <c:v>2.6680360477024387</c:v>
                </c:pt>
                <c:pt idx="415">
                  <c:v>0.21528482244971769</c:v>
                </c:pt>
                <c:pt idx="416">
                  <c:v>-2.583119577550042</c:v>
                </c:pt>
                <c:pt idx="417">
                  <c:v>-4.9697890775496214</c:v>
                </c:pt>
                <c:pt idx="418">
                  <c:v>-6.6129908171727871</c:v>
                </c:pt>
                <c:pt idx="419">
                  <c:v>-13.626521412614949</c:v>
                </c:pt>
                <c:pt idx="420">
                  <c:v>-15.166603144216737</c:v>
                </c:pt>
                <c:pt idx="421">
                  <c:v>-16.386413977550088</c:v>
                </c:pt>
                <c:pt idx="422">
                  <c:v>-17.894403577549948</c:v>
                </c:pt>
                <c:pt idx="423">
                  <c:v>-19.371671077550133</c:v>
                </c:pt>
                <c:pt idx="424">
                  <c:v>-20.990199709873089</c:v>
                </c:pt>
                <c:pt idx="425">
                  <c:v>-23.095009477549798</c:v>
                </c:pt>
                <c:pt idx="426">
                  <c:v>-24.405056699772189</c:v>
                </c:pt>
                <c:pt idx="427">
                  <c:v>-33.633581746367575</c:v>
                </c:pt>
                <c:pt idx="428">
                  <c:v>-35.618316577550189</c:v>
                </c:pt>
                <c:pt idx="429">
                  <c:v>-37.948139377549786</c:v>
                </c:pt>
                <c:pt idx="430">
                  <c:v>-40.071637386640475</c:v>
                </c:pt>
                <c:pt idx="431">
                  <c:v>-41.958025977550136</c:v>
                </c:pt>
                <c:pt idx="432">
                  <c:v>-43.149309477550247</c:v>
                </c:pt>
                <c:pt idx="433">
                  <c:v>-43.649759290050113</c:v>
                </c:pt>
                <c:pt idx="434">
                  <c:v>-43.693199503866055</c:v>
                </c:pt>
                <c:pt idx="435">
                  <c:v>-42.928974659368322</c:v>
                </c:pt>
                <c:pt idx="436">
                  <c:v>-41.615244477549794</c:v>
                </c:pt>
                <c:pt idx="437">
                  <c:v>-39.805120877550252</c:v>
                </c:pt>
                <c:pt idx="438">
                  <c:v>-37.511737689671428</c:v>
                </c:pt>
                <c:pt idx="439">
                  <c:v>-35.666011377550007</c:v>
                </c:pt>
                <c:pt idx="440">
                  <c:v>-33.746243245227021</c:v>
                </c:pt>
                <c:pt idx="441">
                  <c:v>-32.99602347755004</c:v>
                </c:pt>
                <c:pt idx="442">
                  <c:v>-28.550408651463229</c:v>
                </c:pt>
                <c:pt idx="443">
                  <c:v>-27.600167877550092</c:v>
                </c:pt>
                <c:pt idx="444">
                  <c:v>-25.991802177550056</c:v>
                </c:pt>
                <c:pt idx="445">
                  <c:v>-24.93336607755046</c:v>
                </c:pt>
                <c:pt idx="446">
                  <c:v>-24.245995661224043</c:v>
                </c:pt>
                <c:pt idx="447">
                  <c:v>-23.134850777549961</c:v>
                </c:pt>
                <c:pt idx="448">
                  <c:v>-21.607225877550491</c:v>
                </c:pt>
                <c:pt idx="449">
                  <c:v>-19.935773177550089</c:v>
                </c:pt>
                <c:pt idx="450">
                  <c:v>-18.812546477550089</c:v>
                </c:pt>
                <c:pt idx="451">
                  <c:v>-10.609176477550108</c:v>
                </c:pt>
                <c:pt idx="452">
                  <c:v>-9.2290800129035517</c:v>
                </c:pt>
                <c:pt idx="453">
                  <c:v>-7.0270162449919731</c:v>
                </c:pt>
                <c:pt idx="454">
                  <c:v>-5.0122299775497652</c:v>
                </c:pt>
                <c:pt idx="455">
                  <c:v>-3.2217939775501652</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12.407919522450001</c:v>
                </c:pt>
                <c:pt idx="466">
                  <c:v>14.030412722449825</c:v>
                </c:pt>
                <c:pt idx="467">
                  <c:v>15.152470067904334</c:v>
                </c:pt>
                <c:pt idx="468">
                  <c:v>14.545745946692335</c:v>
                </c:pt>
                <c:pt idx="469">
                  <c:v>13.367789474831152</c:v>
                </c:pt>
                <c:pt idx="470">
                  <c:v>10.541515022449488</c:v>
                </c:pt>
                <c:pt idx="471">
                  <c:v>7.4396125123488241</c:v>
                </c:pt>
                <c:pt idx="472">
                  <c:v>4.8859974224497762</c:v>
                </c:pt>
                <c:pt idx="473">
                  <c:v>2.0554624224498292</c:v>
                </c:pt>
                <c:pt idx="474">
                  <c:v>0.25671182753487187</c:v>
                </c:pt>
                <c:pt idx="475">
                  <c:v>-14.090767310883479</c:v>
                </c:pt>
                <c:pt idx="476">
                  <c:v>-16.188698177550187</c:v>
                </c:pt>
                <c:pt idx="477">
                  <c:v>-18.441094777550433</c:v>
                </c:pt>
                <c:pt idx="478">
                  <c:v>-20.13032997754992</c:v>
                </c:pt>
                <c:pt idx="479">
                  <c:v>-21.743740661223562</c:v>
                </c:pt>
                <c:pt idx="480">
                  <c:v>-22.619266001359648</c:v>
                </c:pt>
                <c:pt idx="481">
                  <c:v>-27.509993830491485</c:v>
                </c:pt>
                <c:pt idx="482">
                  <c:v>-28.036994777550031</c:v>
                </c:pt>
                <c:pt idx="483">
                  <c:v>-28.328608277550089</c:v>
                </c:pt>
                <c:pt idx="484">
                  <c:v>-29.600770477550014</c:v>
                </c:pt>
                <c:pt idx="485">
                  <c:v>-31.409496707435039</c:v>
                </c:pt>
                <c:pt idx="486">
                  <c:v>-33.33930387755035</c:v>
                </c:pt>
                <c:pt idx="487">
                  <c:v>-35.678230277550057</c:v>
                </c:pt>
                <c:pt idx="488">
                  <c:v>-37.130279496417955</c:v>
                </c:pt>
                <c:pt idx="489">
                  <c:v>-43.110703510517595</c:v>
                </c:pt>
                <c:pt idx="490">
                  <c:v>-44.600214106416246</c:v>
                </c:pt>
                <c:pt idx="491">
                  <c:v>-45.742899277549576</c:v>
                </c:pt>
                <c:pt idx="492">
                  <c:v>-46.917474777550083</c:v>
                </c:pt>
                <c:pt idx="493">
                  <c:v>-48.813895277550394</c:v>
                </c:pt>
                <c:pt idx="494">
                  <c:v>-50.420706477550105</c:v>
                </c:pt>
                <c:pt idx="495">
                  <c:v>-51.639888677549905</c:v>
                </c:pt>
                <c:pt idx="496">
                  <c:v>-52.092236477550131</c:v>
                </c:pt>
                <c:pt idx="497">
                  <c:v>-55.374384372286791</c:v>
                </c:pt>
                <c:pt idx="498">
                  <c:v>-55.775520577550402</c:v>
                </c:pt>
                <c:pt idx="499">
                  <c:v>-56.170666777549997</c:v>
                </c:pt>
                <c:pt idx="500">
                  <c:v>-57.008770588661349</c:v>
                </c:pt>
                <c:pt idx="501">
                  <c:v>-58.201772077550316</c:v>
                </c:pt>
                <c:pt idx="502">
                  <c:v>-59.793716777550216</c:v>
                </c:pt>
                <c:pt idx="503">
                  <c:v>-61.70146077754984</c:v>
                </c:pt>
                <c:pt idx="504">
                  <c:v>-62.670266477550086</c:v>
                </c:pt>
                <c:pt idx="505">
                  <c:v>-67.888409086245787</c:v>
                </c:pt>
                <c:pt idx="506">
                  <c:v>-68.925021987753809</c:v>
                </c:pt>
                <c:pt idx="507">
                  <c:v>-70.546572777550139</c:v>
                </c:pt>
                <c:pt idx="508">
                  <c:v>-71.824963077549981</c:v>
                </c:pt>
                <c:pt idx="509">
                  <c:v>-72.630405377549806</c:v>
                </c:pt>
                <c:pt idx="510">
                  <c:v>-72.942335353954377</c:v>
                </c:pt>
                <c:pt idx="511">
                  <c:v>-72.770009777550058</c:v>
                </c:pt>
                <c:pt idx="512">
                  <c:v>-72.286242347115547</c:v>
                </c:pt>
                <c:pt idx="513">
                  <c:v>-68.606613242255975</c:v>
                </c:pt>
                <c:pt idx="514">
                  <c:v>-67.906879577549589</c:v>
                </c:pt>
                <c:pt idx="515">
                  <c:v>-65.561200435883265</c:v>
                </c:pt>
                <c:pt idx="516">
                  <c:v>-63.077870012903595</c:v>
                </c:pt>
                <c:pt idx="517">
                  <c:v>-60.851168777550264</c:v>
                </c:pt>
                <c:pt idx="518">
                  <c:v>-58.307459177550321</c:v>
                </c:pt>
                <c:pt idx="519">
                  <c:v>-55.742597577550242</c:v>
                </c:pt>
                <c:pt idx="520">
                  <c:v>-53.088997395917644</c:v>
                </c:pt>
                <c:pt idx="521">
                  <c:v>-51.346696477550047</c:v>
                </c:pt>
                <c:pt idx="522">
                  <c:v>-42.382336227550013</c:v>
                </c:pt>
                <c:pt idx="523">
                  <c:v>-39.632318377550249</c:v>
                </c:pt>
                <c:pt idx="524">
                  <c:v>-36.341698977549996</c:v>
                </c:pt>
                <c:pt idx="525">
                  <c:v>-33.626703447247294</c:v>
                </c:pt>
                <c:pt idx="526">
                  <c:v>-30.756682021028581</c:v>
                </c:pt>
                <c:pt idx="527">
                  <c:v>-28.598811977550227</c:v>
                </c:pt>
                <c:pt idx="528">
                  <c:v>-26.715374877550026</c:v>
                </c:pt>
                <c:pt idx="529">
                  <c:v>-24.748739577550122</c:v>
                </c:pt>
                <c:pt idx="530">
                  <c:v>-23.964066477550119</c:v>
                </c:pt>
                <c:pt idx="531">
                  <c:v>-18.037026477550143</c:v>
                </c:pt>
                <c:pt idx="532">
                  <c:v>-17.118334677550052</c:v>
                </c:pt>
                <c:pt idx="533">
                  <c:v>-14.958967777550148</c:v>
                </c:pt>
                <c:pt idx="534">
                  <c:v>-13.08308867755008</c:v>
                </c:pt>
                <c:pt idx="535">
                  <c:v>-11.551175477550288</c:v>
                </c:pt>
                <c:pt idx="536">
                  <c:v>-10.316465669469126</c:v>
                </c:pt>
                <c:pt idx="537">
                  <c:v>-9.2844192775501995</c:v>
                </c:pt>
                <c:pt idx="538">
                  <c:v>-8.3909921593683965</c:v>
                </c:pt>
                <c:pt idx="539">
                  <c:v>-9.8940239285306859</c:v>
                </c:pt>
                <c:pt idx="540">
                  <c:v>-10.571294640815637</c:v>
                </c:pt>
                <c:pt idx="541">
                  <c:v>-11.59885777754992</c:v>
                </c:pt>
                <c:pt idx="542">
                  <c:v>-12.736995277549955</c:v>
                </c:pt>
                <c:pt idx="543">
                  <c:v>-14.452616877550724</c:v>
                </c:pt>
                <c:pt idx="544">
                  <c:v>-17.026223952297556</c:v>
                </c:pt>
                <c:pt idx="545">
                  <c:v>-19.485538477550502</c:v>
                </c:pt>
                <c:pt idx="546">
                  <c:v>-21.971982921994794</c:v>
                </c:pt>
                <c:pt idx="547">
                  <c:v>-31.733283838660789</c:v>
                </c:pt>
                <c:pt idx="548">
                  <c:v>-32.830209742855942</c:v>
                </c:pt>
                <c:pt idx="549">
                  <c:v>-36.904743577550462</c:v>
                </c:pt>
                <c:pt idx="550">
                  <c:v>-39.610318577550551</c:v>
                </c:pt>
                <c:pt idx="551">
                  <c:v>-41.743291877550092</c:v>
                </c:pt>
                <c:pt idx="552">
                  <c:v>-44.590145972499663</c:v>
                </c:pt>
                <c:pt idx="553">
                  <c:v>-47.120269077549807</c:v>
                </c:pt>
                <c:pt idx="554">
                  <c:v>-49.024229377550256</c:v>
                </c:pt>
                <c:pt idx="555">
                  <c:v>-50.309426477550005</c:v>
                </c:pt>
                <c:pt idx="556">
                  <c:v>-55.008404939088422</c:v>
                </c:pt>
                <c:pt idx="557">
                  <c:v>-56.222988416325805</c:v>
                </c:pt>
                <c:pt idx="558">
                  <c:v>-57.937918977550368</c:v>
                </c:pt>
                <c:pt idx="559">
                  <c:v>-59.126972777550208</c:v>
                </c:pt>
                <c:pt idx="560">
                  <c:v>-60.266415777550016</c:v>
                </c:pt>
                <c:pt idx="561">
                  <c:v>-61.148592395917518</c:v>
                </c:pt>
                <c:pt idx="562">
                  <c:v>-61.97485887755019</c:v>
                </c:pt>
                <c:pt idx="563">
                  <c:v>-62.506837466560924</c:v>
                </c:pt>
                <c:pt idx="564">
                  <c:v>-61.930413204822813</c:v>
                </c:pt>
                <c:pt idx="565">
                  <c:v>-61.512738677550232</c:v>
                </c:pt>
                <c:pt idx="566">
                  <c:v>-61.057375559182439</c:v>
                </c:pt>
                <c:pt idx="567">
                  <c:v>-60.384221677550023</c:v>
                </c:pt>
                <c:pt idx="568">
                  <c:v>-59.995872077550217</c:v>
                </c:pt>
                <c:pt idx="569">
                  <c:v>-59.977125277550073</c:v>
                </c:pt>
                <c:pt idx="570">
                  <c:v>-60.22008117142795</c:v>
                </c:pt>
                <c:pt idx="571">
                  <c:v>-60.362360977550431</c:v>
                </c:pt>
                <c:pt idx="572">
                  <c:v>-60.410368651462768</c:v>
                </c:pt>
                <c:pt idx="573">
                  <c:v>-59.380045602550041</c:v>
                </c:pt>
                <c:pt idx="574">
                  <c:v>-58.291050477550051</c:v>
                </c:pt>
                <c:pt idx="575">
                  <c:v>-56.581443777549936</c:v>
                </c:pt>
                <c:pt idx="576">
                  <c:v>-54.748587954822803</c:v>
                </c:pt>
                <c:pt idx="577">
                  <c:v>-52.740781177550005</c:v>
                </c:pt>
                <c:pt idx="578">
                  <c:v>-50.772845477550192</c:v>
                </c:pt>
                <c:pt idx="579">
                  <c:v>-48.556299777550379</c:v>
                </c:pt>
                <c:pt idx="580">
                  <c:v>-47.380016477550072</c:v>
                </c:pt>
                <c:pt idx="581">
                  <c:v>-42.920735688076363</c:v>
                </c:pt>
                <c:pt idx="582">
                  <c:v>-41.833167077549547</c:v>
                </c:pt>
                <c:pt idx="583">
                  <c:v>-39.852605661223521</c:v>
                </c:pt>
                <c:pt idx="584">
                  <c:v>-37.46462717755022</c:v>
                </c:pt>
                <c:pt idx="585">
                  <c:v>-34.977283977550343</c:v>
                </c:pt>
                <c:pt idx="586">
                  <c:v>-32.880787877550183</c:v>
                </c:pt>
                <c:pt idx="587">
                  <c:v>-30.668476577550102</c:v>
                </c:pt>
                <c:pt idx="588">
                  <c:v>-29.046721834693116</c:v>
                </c:pt>
                <c:pt idx="589">
                  <c:v>-27.453169998677222</c:v>
                </c:pt>
                <c:pt idx="590">
                  <c:v>-20.552719124609126</c:v>
                </c:pt>
                <c:pt idx="591">
                  <c:v>-18.817630177549926</c:v>
                </c:pt>
                <c:pt idx="592">
                  <c:v>-17.012443877549877</c:v>
                </c:pt>
                <c:pt idx="593">
                  <c:v>-15.069789877549853</c:v>
                </c:pt>
                <c:pt idx="594">
                  <c:v>-13.22431504897879</c:v>
                </c:pt>
                <c:pt idx="595">
                  <c:v>-11.68316837754989</c:v>
                </c:pt>
                <c:pt idx="596">
                  <c:v>-10.100895477549869</c:v>
                </c:pt>
                <c:pt idx="597">
                  <c:v>-3.9359140160115382</c:v>
                </c:pt>
                <c:pt idx="598">
                  <c:v>-1.9967121341158289</c:v>
                </c:pt>
                <c:pt idx="599">
                  <c:v>2.4103822449745852E-2</c:v>
                </c:pt>
                <c:pt idx="600">
                  <c:v>2.8588378081641679</c:v>
                </c:pt>
                <c:pt idx="601">
                  <c:v>5.1210400224501029</c:v>
                </c:pt>
                <c:pt idx="602">
                  <c:v>7.2252823224498854</c:v>
                </c:pt>
                <c:pt idx="603">
                  <c:v>10.235154022449677</c:v>
                </c:pt>
                <c:pt idx="604">
                  <c:v>12.455492322449636</c:v>
                </c:pt>
                <c:pt idx="605">
                  <c:v>13.147353522449876</c:v>
                </c:pt>
                <c:pt idx="606">
                  <c:v>20.738039001901992</c:v>
                </c:pt>
                <c:pt idx="607">
                  <c:v>22.90705602244973</c:v>
                </c:pt>
                <c:pt idx="608">
                  <c:v>24.749368622449737</c:v>
                </c:pt>
                <c:pt idx="609">
                  <c:v>26.730562822449727</c:v>
                </c:pt>
                <c:pt idx="610">
                  <c:v>28.231350822449595</c:v>
                </c:pt>
                <c:pt idx="611">
                  <c:v>29.757014022449908</c:v>
                </c:pt>
                <c:pt idx="612">
                  <c:v>30.90081054372655</c:v>
                </c:pt>
                <c:pt idx="613">
                  <c:v>31.649723522450216</c:v>
                </c:pt>
                <c:pt idx="614">
                  <c:v>31.645411222449887</c:v>
                </c:pt>
                <c:pt idx="615">
                  <c:v>31.538340822449783</c:v>
                </c:pt>
                <c:pt idx="616">
                  <c:v>31.221898722449701</c:v>
                </c:pt>
                <c:pt idx="617">
                  <c:v>30.521773022449093</c:v>
                </c:pt>
                <c:pt idx="618">
                  <c:v>29.051590971429587</c:v>
                </c:pt>
                <c:pt idx="619">
                  <c:v>27.404962722450147</c:v>
                </c:pt>
                <c:pt idx="620">
                  <c:v>25.770134935493214</c:v>
                </c:pt>
                <c:pt idx="621">
                  <c:v>19.102527272450029</c:v>
                </c:pt>
                <c:pt idx="622">
                  <c:v>18.092271522449693</c:v>
                </c:pt>
                <c:pt idx="623">
                  <c:v>15.975078622449672</c:v>
                </c:pt>
                <c:pt idx="624">
                  <c:v>14.086074951021402</c:v>
                </c:pt>
                <c:pt idx="625">
                  <c:v>11.904937022449626</c:v>
                </c:pt>
                <c:pt idx="626">
                  <c:v>9.6855869224502733</c:v>
                </c:pt>
                <c:pt idx="627">
                  <c:v>7.1143601224498294</c:v>
                </c:pt>
                <c:pt idx="628">
                  <c:v>4.7598780224499535</c:v>
                </c:pt>
                <c:pt idx="629">
                  <c:v>3.5655668557833771</c:v>
                </c:pt>
                <c:pt idx="630">
                  <c:v>-3.0153339017923892</c:v>
                </c:pt>
                <c:pt idx="631">
                  <c:v>-4.4719182775505955</c:v>
                </c:pt>
                <c:pt idx="632">
                  <c:v>-6.5476137775503105</c:v>
                </c:pt>
                <c:pt idx="633">
                  <c:v>-8.4992228775501211</c:v>
                </c:pt>
                <c:pt idx="634">
                  <c:v>-10.484866077550322</c:v>
                </c:pt>
                <c:pt idx="635">
                  <c:v>-12.09996495856317</c:v>
                </c:pt>
                <c:pt idx="636">
                  <c:v>-13.741889232652198</c:v>
                </c:pt>
                <c:pt idx="637">
                  <c:v>-20.273619277550019</c:v>
                </c:pt>
                <c:pt idx="638">
                  <c:v>-23.167900277550217</c:v>
                </c:pt>
                <c:pt idx="639">
                  <c:v>-25.748417277550089</c:v>
                </c:pt>
                <c:pt idx="640">
                  <c:v>-28.290674777549839</c:v>
                </c:pt>
                <c:pt idx="641">
                  <c:v>-30.483129334693135</c:v>
                </c:pt>
                <c:pt idx="642">
                  <c:v>-32.728651777550482</c:v>
                </c:pt>
                <c:pt idx="643">
                  <c:v>-34.587145377550229</c:v>
                </c:pt>
                <c:pt idx="644">
                  <c:v>-36.046124277550717</c:v>
                </c:pt>
                <c:pt idx="645">
                  <c:v>-36.645814255327956</c:v>
                </c:pt>
                <c:pt idx="646">
                  <c:v>-38.33363455447315</c:v>
                </c:pt>
                <c:pt idx="647">
                  <c:v>-38.211257466561094</c:v>
                </c:pt>
                <c:pt idx="648">
                  <c:v>-37.861865240436629</c:v>
                </c:pt>
                <c:pt idx="649">
                  <c:v>-37.442543677549992</c:v>
                </c:pt>
                <c:pt idx="650">
                  <c:v>-37.132277577549957</c:v>
                </c:pt>
                <c:pt idx="651">
                  <c:v>-36.846825871489244</c:v>
                </c:pt>
                <c:pt idx="652">
                  <c:v>-36.141328977549932</c:v>
                </c:pt>
                <c:pt idx="653">
                  <c:v>-35.187954436733804</c:v>
                </c:pt>
                <c:pt idx="654">
                  <c:v>-34.447459810883444</c:v>
                </c:pt>
                <c:pt idx="655">
                  <c:v>-28.432688184867089</c:v>
                </c:pt>
                <c:pt idx="656">
                  <c:v>-27.157912077549923</c:v>
                </c:pt>
                <c:pt idx="657">
                  <c:v>-25.328029077549665</c:v>
                </c:pt>
                <c:pt idx="658">
                  <c:v>-23.767900177550274</c:v>
                </c:pt>
                <c:pt idx="659">
                  <c:v>-21.794724303637082</c:v>
                </c:pt>
                <c:pt idx="660">
                  <c:v>-20.333815390594282</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14.751860722450044</c:v>
                </c:pt>
                <c:pt idx="676">
                  <c:v>16.529061422449736</c:v>
                </c:pt>
                <c:pt idx="677">
                  <c:v>17.665328318368182</c:v>
                </c:pt>
                <c:pt idx="678">
                  <c:v>18.809087322449891</c:v>
                </c:pt>
                <c:pt idx="679">
                  <c:v>20.009419322449816</c:v>
                </c:pt>
                <c:pt idx="680">
                  <c:v>20.743564868603887</c:v>
                </c:pt>
                <c:pt idx="681">
                  <c:v>25.552162972998989</c:v>
                </c:pt>
                <c:pt idx="682">
                  <c:v>26.334040022450218</c:v>
                </c:pt>
                <c:pt idx="683">
                  <c:v>27.250594440816595</c:v>
                </c:pt>
                <c:pt idx="684">
                  <c:v>28.2821057224497</c:v>
                </c:pt>
                <c:pt idx="685">
                  <c:v>29.167319822450025</c:v>
                </c:pt>
                <c:pt idx="686">
                  <c:v>29.999539222450263</c:v>
                </c:pt>
                <c:pt idx="687">
                  <c:v>30.629112158813342</c:v>
                </c:pt>
                <c:pt idx="688">
                  <c:v>32.367894453005313</c:v>
                </c:pt>
                <c:pt idx="689">
                  <c:v>32.855814970747744</c:v>
                </c:pt>
                <c:pt idx="690">
                  <c:v>33.166552055449912</c:v>
                </c:pt>
                <c:pt idx="691">
                  <c:v>32.872701312049912</c:v>
                </c:pt>
                <c:pt idx="692">
                  <c:v>32.415981200849885</c:v>
                </c:pt>
                <c:pt idx="693">
                  <c:v>175.88121807555027</c:v>
                </c:pt>
                <c:pt idx="694">
                  <c:v>31.218982195919153</c:v>
                </c:pt>
                <c:pt idx="695">
                  <c:v>30.618362897449543</c:v>
                </c:pt>
                <c:pt idx="696">
                  <c:v>27.84566892785503</c:v>
                </c:pt>
                <c:pt idx="697">
                  <c:v>26.73859442244979</c:v>
                </c:pt>
                <c:pt idx="698">
                  <c:v>25.198672822449929</c:v>
                </c:pt>
                <c:pt idx="699">
                  <c:v>23.744645893583698</c:v>
                </c:pt>
                <c:pt idx="700">
                  <c:v>22.518185522449954</c:v>
                </c:pt>
                <c:pt idx="701">
                  <c:v>22.077617222449788</c:v>
                </c:pt>
                <c:pt idx="702">
                  <c:v>22.139555422449995</c:v>
                </c:pt>
                <c:pt idx="703">
                  <c:v>22.277844422449991</c:v>
                </c:pt>
                <c:pt idx="704">
                  <c:v>22.315875022449422</c:v>
                </c:pt>
                <c:pt idx="705">
                  <c:v>22.000184392015314</c:v>
                </c:pt>
                <c:pt idx="706">
                  <c:v>21.864230022449732</c:v>
                </c:pt>
                <c:pt idx="707">
                  <c:v>21.706324522449528</c:v>
                </c:pt>
                <c:pt idx="708">
                  <c:v>21.467295971429269</c:v>
                </c:pt>
                <c:pt idx="709">
                  <c:v>20.927283022450041</c:v>
                </c:pt>
                <c:pt idx="710">
                  <c:v>20.186669022449763</c:v>
                </c:pt>
                <c:pt idx="711">
                  <c:v>18.976794905428587</c:v>
                </c:pt>
                <c:pt idx="712">
                  <c:v>14.895913792720165</c:v>
                </c:pt>
                <c:pt idx="713">
                  <c:v>14.317015481213247</c:v>
                </c:pt>
                <c:pt idx="714">
                  <c:v>13.575865322449754</c:v>
                </c:pt>
                <c:pt idx="715">
                  <c:v>13.302942922450002</c:v>
                </c:pt>
                <c:pt idx="716">
                  <c:v>13.335886022449982</c:v>
                </c:pt>
                <c:pt idx="717">
                  <c:v>13.730342222449593</c:v>
                </c:pt>
                <c:pt idx="718">
                  <c:v>14.639764134694499</c:v>
                </c:pt>
                <c:pt idx="719">
                  <c:v>15.673363122449885</c:v>
                </c:pt>
                <c:pt idx="720">
                  <c:v>16.184849404802861</c:v>
                </c:pt>
                <c:pt idx="721">
                  <c:v>22.466245129592863</c:v>
                </c:pt>
                <c:pt idx="722">
                  <c:v>24.340214922450031</c:v>
                </c:pt>
                <c:pt idx="723">
                  <c:v>26.85862522245019</c:v>
                </c:pt>
                <c:pt idx="724">
                  <c:v>29.065706073470285</c:v>
                </c:pt>
                <c:pt idx="725">
                  <c:v>172.45350769724993</c:v>
                </c:pt>
                <c:pt idx="726">
                  <c:v>34.717769283449876</c:v>
                </c:pt>
                <c:pt idx="727">
                  <c:v>38.005078176449913</c:v>
                </c:pt>
                <c:pt idx="728">
                  <c:v>41.096046338449938</c:v>
                </c:pt>
                <c:pt idx="729">
                  <c:v>43.851191442739747</c:v>
                </c:pt>
                <c:pt idx="730">
                  <c:v>46.874126522449878</c:v>
                </c:pt>
                <c:pt idx="731">
                  <c:v>57.130627334949942</c:v>
                </c:pt>
                <c:pt idx="732">
                  <c:v>59.557008792449899</c:v>
                </c:pt>
                <c:pt idx="733">
                  <c:v>61.65491559244991</c:v>
                </c:pt>
                <c:pt idx="734">
                  <c:v>63.548997498353494</c:v>
                </c:pt>
                <c:pt idx="735">
                  <c:v>65.774667604924133</c:v>
                </c:pt>
                <c:pt idx="736">
                  <c:v>66.598088881145543</c:v>
                </c:pt>
                <c:pt idx="737">
                  <c:v>64.798273597449878</c:v>
                </c:pt>
                <c:pt idx="738">
                  <c:v>63.100422292449913</c:v>
                </c:pt>
                <c:pt idx="739">
                  <c:v>61.260801991837674</c:v>
                </c:pt>
                <c:pt idx="740">
                  <c:v>58.62347503244996</c:v>
                </c:pt>
                <c:pt idx="741">
                  <c:v>55.886874202449896</c:v>
                </c:pt>
                <c:pt idx="742">
                  <c:v>52.351693492449783</c:v>
                </c:pt>
                <c:pt idx="743">
                  <c:v>49.360817922449911</c:v>
                </c:pt>
                <c:pt idx="744">
                  <c:v>45.592818769872551</c:v>
                </c:pt>
                <c:pt idx="745">
                  <c:v>43.156097522449876</c:v>
                </c:pt>
                <c:pt idx="746">
                  <c:v>33.808783753358945</c:v>
                </c:pt>
                <c:pt idx="747">
                  <c:v>-87.514044723209935</c:v>
                </c:pt>
                <c:pt idx="748">
                  <c:v>28.457729422450114</c:v>
                </c:pt>
                <c:pt idx="749">
                  <c:v>25.80022662245003</c:v>
                </c:pt>
                <c:pt idx="750">
                  <c:v>23.471079222450015</c:v>
                </c:pt>
                <c:pt idx="751">
                  <c:v>21.694665359184285</c:v>
                </c:pt>
                <c:pt idx="752">
                  <c:v>18.826857022449254</c:v>
                </c:pt>
                <c:pt idx="753">
                  <c:v>16.575502222450012</c:v>
                </c:pt>
                <c:pt idx="754">
                  <c:v>14.466916201021258</c:v>
                </c:pt>
                <c:pt idx="755">
                  <c:v>9.3029582843547303</c:v>
                </c:pt>
                <c:pt idx="756">
                  <c:v>8.2385121224497979</c:v>
                </c:pt>
                <c:pt idx="757">
                  <c:v>6.9839772224500223</c:v>
                </c:pt>
                <c:pt idx="758">
                  <c:v>6.0103965836743534</c:v>
                </c:pt>
                <c:pt idx="759">
                  <c:v>5.0776923224499084</c:v>
                </c:pt>
                <c:pt idx="760">
                  <c:v>4.6863800224501517</c:v>
                </c:pt>
                <c:pt idx="761">
                  <c:v>4.7568005224496517</c:v>
                </c:pt>
                <c:pt idx="762">
                  <c:v>5.223853952557505</c:v>
                </c:pt>
                <c:pt idx="763">
                  <c:v>9.4299147345709287</c:v>
                </c:pt>
                <c:pt idx="764">
                  <c:v>11.595345293283277</c:v>
                </c:pt>
                <c:pt idx="765">
                  <c:v>13.928472822450232</c:v>
                </c:pt>
                <c:pt idx="766">
                  <c:v>16.726862422449695</c:v>
                </c:pt>
                <c:pt idx="767">
                  <c:v>19.454049722450037</c:v>
                </c:pt>
                <c:pt idx="768">
                  <c:v>21.915139722449766</c:v>
                </c:pt>
                <c:pt idx="769">
                  <c:v>24.227365122449903</c:v>
                </c:pt>
                <c:pt idx="770">
                  <c:v>27.418482373024734</c:v>
                </c:pt>
                <c:pt idx="771">
                  <c:v>36.530449572449875</c:v>
                </c:pt>
                <c:pt idx="772">
                  <c:v>39.046652920449944</c:v>
                </c:pt>
                <c:pt idx="773">
                  <c:v>41.734305192449973</c:v>
                </c:pt>
                <c:pt idx="774">
                  <c:v>43.768663407449893</c:v>
                </c:pt>
                <c:pt idx="775">
                  <c:v>45.304285022449896</c:v>
                </c:pt>
                <c:pt idx="776">
                  <c:v>46.792385349610413</c:v>
                </c:pt>
                <c:pt idx="777">
                  <c:v>47.830286532449875</c:v>
                </c:pt>
                <c:pt idx="778">
                  <c:v>48.746919491199883</c:v>
                </c:pt>
                <c:pt idx="779">
                  <c:v>54.153431732976202</c:v>
                </c:pt>
                <c:pt idx="780">
                  <c:v>54.978867052449843</c:v>
                </c:pt>
                <c:pt idx="781">
                  <c:v>55.659022722449862</c:v>
                </c:pt>
                <c:pt idx="782">
                  <c:v>56.220969625542644</c:v>
                </c:pt>
                <c:pt idx="783">
                  <c:v>56.812026642449922</c:v>
                </c:pt>
                <c:pt idx="784">
                  <c:v>57.189475952449911</c:v>
                </c:pt>
                <c:pt idx="785">
                  <c:v>57.980554552449874</c:v>
                </c:pt>
                <c:pt idx="786">
                  <c:v>58.629043152449853</c:v>
                </c:pt>
                <c:pt idx="787">
                  <c:v>58.903032677211797</c:v>
                </c:pt>
                <c:pt idx="788">
                  <c:v>56.937283637834398</c:v>
                </c:pt>
                <c:pt idx="789">
                  <c:v>54.598850702449944</c:v>
                </c:pt>
                <c:pt idx="790">
                  <c:v>51.755702992449969</c:v>
                </c:pt>
                <c:pt idx="791">
                  <c:v>48.848837552449844</c:v>
                </c:pt>
                <c:pt idx="792">
                  <c:v>45.26905783244996</c:v>
                </c:pt>
                <c:pt idx="793">
                  <c:v>42.388956042858062</c:v>
                </c:pt>
                <c:pt idx="794">
                  <c:v>39.587395688754235</c:v>
                </c:pt>
                <c:pt idx="795">
                  <c:v>28.682705417186828</c:v>
                </c:pt>
                <c:pt idx="796">
                  <c:v>25.99637162244959</c:v>
                </c:pt>
                <c:pt idx="797">
                  <c:v>23.931734022450399</c:v>
                </c:pt>
                <c:pt idx="798">
                  <c:v>21.96428002245014</c:v>
                </c:pt>
                <c:pt idx="799">
                  <c:v>20.308015996676691</c:v>
                </c:pt>
                <c:pt idx="800">
                  <c:v>18.45561352244987</c:v>
                </c:pt>
                <c:pt idx="801">
                  <c:v>16.997433087667446</c:v>
                </c:pt>
                <c:pt idx="802">
                  <c:v>12.369357035963832</c:v>
                </c:pt>
                <c:pt idx="803">
                  <c:v>11.613113322449891</c:v>
                </c:pt>
                <c:pt idx="804">
                  <c:v>9.789069848980569</c:v>
                </c:pt>
                <c:pt idx="805">
                  <c:v>8.6246217224500565</c:v>
                </c:pt>
                <c:pt idx="806">
                  <c:v>7.8199150224493987</c:v>
                </c:pt>
                <c:pt idx="807">
                  <c:v>6.8057000224497699</c:v>
                </c:pt>
                <c:pt idx="808">
                  <c:v>5.9102904224497284</c:v>
                </c:pt>
                <c:pt idx="809">
                  <c:v>5.3179451719344888</c:v>
                </c:pt>
                <c:pt idx="810">
                  <c:v>5.013118522449779</c:v>
                </c:pt>
                <c:pt idx="811">
                  <c:v>4.9351580679043821</c:v>
                </c:pt>
                <c:pt idx="812">
                  <c:v>5.3272043224494796</c:v>
                </c:pt>
                <c:pt idx="813">
                  <c:v>6.0505781224500481</c:v>
                </c:pt>
                <c:pt idx="814">
                  <c:v>6.8983015224496569</c:v>
                </c:pt>
                <c:pt idx="815">
                  <c:v>7.8865318224501095</c:v>
                </c:pt>
                <c:pt idx="816">
                  <c:v>8.8015898111096966</c:v>
                </c:pt>
                <c:pt idx="817">
                  <c:v>9.7823317224498112</c:v>
                </c:pt>
                <c:pt idx="818">
                  <c:v>10.769158022449885</c:v>
                </c:pt>
                <c:pt idx="819">
                  <c:v>11.452172218102127</c:v>
                </c:pt>
                <c:pt idx="820">
                  <c:v>14.299474452682404</c:v>
                </c:pt>
                <c:pt idx="821">
                  <c:v>14.965416222449628</c:v>
                </c:pt>
                <c:pt idx="822">
                  <c:v>15.953300647450449</c:v>
                </c:pt>
                <c:pt idx="823">
                  <c:v>17.186901722449932</c:v>
                </c:pt>
                <c:pt idx="824">
                  <c:v>18.17081412244973</c:v>
                </c:pt>
                <c:pt idx="825">
                  <c:v>19.406122422449826</c:v>
                </c:pt>
                <c:pt idx="826">
                  <c:v>20.511457622449935</c:v>
                </c:pt>
                <c:pt idx="827">
                  <c:v>21.386434862656444</c:v>
                </c:pt>
                <c:pt idx="828">
                  <c:v>22.100406855783149</c:v>
                </c:pt>
                <c:pt idx="829">
                  <c:v>24.577974772449735</c:v>
                </c:pt>
                <c:pt idx="830">
                  <c:v>25.442830522449782</c:v>
                </c:pt>
                <c:pt idx="831">
                  <c:v>26.523462522449989</c:v>
                </c:pt>
                <c:pt idx="832">
                  <c:v>27.33072342244963</c:v>
                </c:pt>
                <c:pt idx="833">
                  <c:v>28.169494835581279</c:v>
                </c:pt>
                <c:pt idx="834">
                  <c:v>28.823828726531531</c:v>
                </c:pt>
                <c:pt idx="835">
                  <c:v>29.424112122449987</c:v>
                </c:pt>
                <c:pt idx="836">
                  <c:v>29.783626922449894</c:v>
                </c:pt>
                <c:pt idx="837">
                  <c:v>29.963838522449777</c:v>
                </c:pt>
                <c:pt idx="838">
                  <c:v>30.5979279486792</c:v>
                </c:pt>
                <c:pt idx="839">
                  <c:v>30.467090269437989</c:v>
                </c:pt>
                <c:pt idx="840">
                  <c:v>30.177778898794497</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23.31121972244993</c:v>
                </c:pt>
                <c:pt idx="849">
                  <c:v>22.090711122449903</c:v>
                </c:pt>
                <c:pt idx="850">
                  <c:v>21.219139501830902</c:v>
                </c:pt>
                <c:pt idx="851">
                  <c:v>19.992773722449527</c:v>
                </c:pt>
                <c:pt idx="852">
                  <c:v>18.821005322449931</c:v>
                </c:pt>
                <c:pt idx="853">
                  <c:v>17.825848522449718</c:v>
                </c:pt>
                <c:pt idx="854">
                  <c:v>17.070426080589577</c:v>
                </c:pt>
                <c:pt idx="855">
                  <c:v>9.646576495422801</c:v>
                </c:pt>
                <c:pt idx="856">
                  <c:v>8.6889383224498999</c:v>
                </c:pt>
                <c:pt idx="857">
                  <c:v>7.5078948224497877</c:v>
                </c:pt>
                <c:pt idx="858">
                  <c:v>6.5607581224494709</c:v>
                </c:pt>
                <c:pt idx="859">
                  <c:v>5.9945657951768974</c:v>
                </c:pt>
                <c:pt idx="860">
                  <c:v>2.5592624113387723</c:v>
                </c:pt>
                <c:pt idx="861">
                  <c:v>2.7875938224496273</c:v>
                </c:pt>
                <c:pt idx="862">
                  <c:v>3.2027013224498262</c:v>
                </c:pt>
                <c:pt idx="863">
                  <c:v>3.7647615224496804</c:v>
                </c:pt>
                <c:pt idx="864">
                  <c:v>4.6796601891167411</c:v>
                </c:pt>
                <c:pt idx="865">
                  <c:v>5.5221015821510662</c:v>
                </c:pt>
                <c:pt idx="866">
                  <c:v>10.115715397449653</c:v>
                </c:pt>
                <c:pt idx="867">
                  <c:v>10.758749822449976</c:v>
                </c:pt>
                <c:pt idx="868">
                  <c:v>12.227453122450211</c:v>
                </c:pt>
                <c:pt idx="869">
                  <c:v>13.716670622449925</c:v>
                </c:pt>
                <c:pt idx="870">
                  <c:v>15.203631563686972</c:v>
                </c:pt>
                <c:pt idx="871">
                  <c:v>16.897063017399191</c:v>
                </c:pt>
                <c:pt idx="872">
                  <c:v>21.242035627712792</c:v>
                </c:pt>
                <c:pt idx="873">
                  <c:v>22.47339432244949</c:v>
                </c:pt>
                <c:pt idx="874">
                  <c:v>23.676186222450191</c:v>
                </c:pt>
                <c:pt idx="875">
                  <c:v>24.55556857399651</c:v>
                </c:pt>
                <c:pt idx="876">
                  <c:v>25.134580522449546</c:v>
                </c:pt>
                <c:pt idx="877">
                  <c:v>25.626937522449992</c:v>
                </c:pt>
                <c:pt idx="878">
                  <c:v>26.165398022449978</c:v>
                </c:pt>
                <c:pt idx="879">
                  <c:v>26.119831607556314</c:v>
                </c:pt>
                <c:pt idx="880">
                  <c:v>16.855048727929287</c:v>
                </c:pt>
                <c:pt idx="881">
                  <c:v>14.678025522449929</c:v>
                </c:pt>
                <c:pt idx="882">
                  <c:v>12.276711822449926</c:v>
                </c:pt>
                <c:pt idx="883">
                  <c:v>9.9755034193571959</c:v>
                </c:pt>
                <c:pt idx="884">
                  <c:v>4.2894402916803998</c:v>
                </c:pt>
                <c:pt idx="885">
                  <c:v>3.1817259224499432</c:v>
                </c:pt>
                <c:pt idx="886">
                  <c:v>2.0056957224495875</c:v>
                </c:pt>
                <c:pt idx="887">
                  <c:v>0.85578052244963565</c:v>
                </c:pt>
                <c:pt idx="888">
                  <c:v>-0.71322206196569449</c:v>
                </c:pt>
                <c:pt idx="889">
                  <c:v>-3.419126977550178</c:v>
                </c:pt>
                <c:pt idx="890">
                  <c:v>-5.7762319775501734</c:v>
                </c:pt>
                <c:pt idx="891">
                  <c:v>-6.7452706775503373</c:v>
                </c:pt>
                <c:pt idx="892">
                  <c:v>-7.1449579061213804</c:v>
                </c:pt>
                <c:pt idx="893">
                  <c:v>-4.9868982275499718</c:v>
                </c:pt>
                <c:pt idx="894">
                  <c:v>-3.6962718459712112</c:v>
                </c:pt>
                <c:pt idx="895">
                  <c:v>-1.3967717775500148</c:v>
                </c:pt>
                <c:pt idx="896">
                  <c:v>1.1490057224506529</c:v>
                </c:pt>
                <c:pt idx="897">
                  <c:v>5.6623923224497865</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12.820724122450168</c:v>
                </c:pt>
                <c:pt idx="4">
                  <c:v>12.820481522449935</c:v>
                </c:pt>
                <c:pt idx="5">
                  <c:v>12.818057822450172</c:v>
                </c:pt>
                <c:pt idx="6">
                  <c:v>12.817196622450099</c:v>
                </c:pt>
                <c:pt idx="7">
                  <c:v>12.816354522449661</c:v>
                </c:pt>
                <c:pt idx="8">
                  <c:v>12.815628522449829</c:v>
                </c:pt>
                <c:pt idx="9">
                  <c:v>12.81373562244976</c:v>
                </c:pt>
                <c:pt idx="10">
                  <c:v>12.812239886085989</c:v>
                </c:pt>
                <c:pt idx="11">
                  <c:v>12.763870222449984</c:v>
                </c:pt>
                <c:pt idx="12">
                  <c:v>12.289853322450448</c:v>
                </c:pt>
                <c:pt idx="13">
                  <c:v>11.646167522450213</c:v>
                </c:pt>
                <c:pt idx="14">
                  <c:v>11.347358622450436</c:v>
                </c:pt>
                <c:pt idx="15">
                  <c:v>11.337150722450048</c:v>
                </c:pt>
                <c:pt idx="16">
                  <c:v>11.146916622450098</c:v>
                </c:pt>
                <c:pt idx="17">
                  <c:v>10.580229822449866</c:v>
                </c:pt>
                <c:pt idx="18">
                  <c:v>9.9595378224497644</c:v>
                </c:pt>
                <c:pt idx="19">
                  <c:v>9.5564260734702664</c:v>
                </c:pt>
                <c:pt idx="20">
                  <c:v>9.868704222449864</c:v>
                </c:pt>
                <c:pt idx="21">
                  <c:v>10.773644322449726</c:v>
                </c:pt>
                <c:pt idx="22">
                  <c:v>11.318253222449551</c:v>
                </c:pt>
                <c:pt idx="23">
                  <c:v>11.726441502248274</c:v>
                </c:pt>
                <c:pt idx="24">
                  <c:v>12.906205622450358</c:v>
                </c:pt>
                <c:pt idx="25">
                  <c:v>13.853012022449875</c:v>
                </c:pt>
                <c:pt idx="26">
                  <c:v>14.204095822449952</c:v>
                </c:pt>
                <c:pt idx="27">
                  <c:v>14.103905422449568</c:v>
                </c:pt>
                <c:pt idx="28">
                  <c:v>13.675355441641925</c:v>
                </c:pt>
                <c:pt idx="29">
                  <c:v>13.106920922449973</c:v>
                </c:pt>
                <c:pt idx="30">
                  <c:v>12.587681222449977</c:v>
                </c:pt>
                <c:pt idx="31">
                  <c:v>12.180014622450148</c:v>
                </c:pt>
                <c:pt idx="32">
                  <c:v>12.127282903893173</c:v>
                </c:pt>
                <c:pt idx="33">
                  <c:v>13.024268322449542</c:v>
                </c:pt>
                <c:pt idx="34">
                  <c:v>14.861231122450221</c:v>
                </c:pt>
                <c:pt idx="35">
                  <c:v>16.844365122449918</c:v>
                </c:pt>
                <c:pt idx="36">
                  <c:v>19.451477022450554</c:v>
                </c:pt>
                <c:pt idx="37">
                  <c:v>21.29587202244959</c:v>
                </c:pt>
                <c:pt idx="38">
                  <c:v>23.061509122449849</c:v>
                </c:pt>
                <c:pt idx="39">
                  <c:v>24.341302622449774</c:v>
                </c:pt>
                <c:pt idx="40">
                  <c:v>25.153920322449554</c:v>
                </c:pt>
                <c:pt idx="41">
                  <c:v>25.498733022450097</c:v>
                </c:pt>
                <c:pt idx="42">
                  <c:v>25.495716122449789</c:v>
                </c:pt>
                <c:pt idx="43">
                  <c:v>24.796547622449989</c:v>
                </c:pt>
                <c:pt idx="44">
                  <c:v>23.25351442244969</c:v>
                </c:pt>
                <c:pt idx="45">
                  <c:v>21.096190222449849</c:v>
                </c:pt>
                <c:pt idx="46">
                  <c:v>18.284632922449759</c:v>
                </c:pt>
                <c:pt idx="47">
                  <c:v>15.260740422449629</c:v>
                </c:pt>
                <c:pt idx="48">
                  <c:v>11.776754822449874</c:v>
                </c:pt>
                <c:pt idx="49">
                  <c:v>8.2584143387762641</c:v>
                </c:pt>
                <c:pt idx="50">
                  <c:v>5.003902622449715</c:v>
                </c:pt>
                <c:pt idx="51">
                  <c:v>1.735817422449685</c:v>
                </c:pt>
                <c:pt idx="52">
                  <c:v>-1.5029757775500618</c:v>
                </c:pt>
                <c:pt idx="53">
                  <c:v>-4.5069584775497695</c:v>
                </c:pt>
                <c:pt idx="54">
                  <c:v>-6.7810040285711182</c:v>
                </c:pt>
                <c:pt idx="55">
                  <c:v>-8.9167689775499515</c:v>
                </c:pt>
                <c:pt idx="56">
                  <c:v>-10.282875677550038</c:v>
                </c:pt>
                <c:pt idx="57">
                  <c:v>-11.325594577550074</c:v>
                </c:pt>
                <c:pt idx="58">
                  <c:v>-12.231290677550376</c:v>
                </c:pt>
                <c:pt idx="59">
                  <c:v>-12.072993477550455</c:v>
                </c:pt>
                <c:pt idx="60">
                  <c:v>-11.279745277550404</c:v>
                </c:pt>
                <c:pt idx="61">
                  <c:v>-9.9332873775501582</c:v>
                </c:pt>
                <c:pt idx="62">
                  <c:v>-8.6573345626566525</c:v>
                </c:pt>
                <c:pt idx="63">
                  <c:v>-6.8036941775502795</c:v>
                </c:pt>
                <c:pt idx="64">
                  <c:v>-4.1191217775505296</c:v>
                </c:pt>
                <c:pt idx="65">
                  <c:v>-1.6825280775501312</c:v>
                </c:pt>
                <c:pt idx="66">
                  <c:v>1.7141142440997612</c:v>
                </c:pt>
                <c:pt idx="67">
                  <c:v>4.4402388224498583</c:v>
                </c:pt>
                <c:pt idx="68">
                  <c:v>7.4037148224495297</c:v>
                </c:pt>
                <c:pt idx="69">
                  <c:v>10.43389062244947</c:v>
                </c:pt>
                <c:pt idx="70">
                  <c:v>13.060770622450235</c:v>
                </c:pt>
                <c:pt idx="71">
                  <c:v>16.345534450285243</c:v>
                </c:pt>
                <c:pt idx="72">
                  <c:v>18.338436022449713</c:v>
                </c:pt>
                <c:pt idx="73">
                  <c:v>20.380337222449953</c:v>
                </c:pt>
                <c:pt idx="74">
                  <c:v>21.441648322449822</c:v>
                </c:pt>
                <c:pt idx="75">
                  <c:v>21.669316099769304</c:v>
                </c:pt>
                <c:pt idx="76">
                  <c:v>21.067913422449465</c:v>
                </c:pt>
                <c:pt idx="77">
                  <c:v>19.981659922449779</c:v>
                </c:pt>
                <c:pt idx="78">
                  <c:v>17.946738622449629</c:v>
                </c:pt>
                <c:pt idx="79">
                  <c:v>15.490508470903052</c:v>
                </c:pt>
                <c:pt idx="80">
                  <c:v>12.336377322449863</c:v>
                </c:pt>
                <c:pt idx="81">
                  <c:v>8.1185972224498926</c:v>
                </c:pt>
                <c:pt idx="82">
                  <c:v>4.6775195224498365</c:v>
                </c:pt>
                <c:pt idx="83">
                  <c:v>1.4745317224501644</c:v>
                </c:pt>
                <c:pt idx="84">
                  <c:v>-15.921676477550108</c:v>
                </c:pt>
                <c:pt idx="85">
                  <c:v>-32.794626203577678</c:v>
                </c:pt>
                <c:pt idx="86">
                  <c:v>-35.328212477550132</c:v>
                </c:pt>
                <c:pt idx="87">
                  <c:v>-36.454398477550249</c:v>
                </c:pt>
                <c:pt idx="88">
                  <c:v>-36.897730825376215</c:v>
                </c:pt>
                <c:pt idx="89">
                  <c:v>-33.294533144216388</c:v>
                </c:pt>
                <c:pt idx="90">
                  <c:v>-30.424310077550526</c:v>
                </c:pt>
                <c:pt idx="91">
                  <c:v>-26.399446077550113</c:v>
                </c:pt>
                <c:pt idx="92">
                  <c:v>-22.550097377550316</c:v>
                </c:pt>
                <c:pt idx="93">
                  <c:v>-18.752360577550029</c:v>
                </c:pt>
                <c:pt idx="94">
                  <c:v>-14.995757877550023</c:v>
                </c:pt>
                <c:pt idx="95">
                  <c:v>-10.752447577550175</c:v>
                </c:pt>
                <c:pt idx="96">
                  <c:v>-8.661446477550129</c:v>
                </c:pt>
                <c:pt idx="97">
                  <c:v>11.418120499194018</c:v>
                </c:pt>
                <c:pt idx="98">
                  <c:v>15.037148222449646</c:v>
                </c:pt>
                <c:pt idx="99">
                  <c:v>19.027288264717896</c:v>
                </c:pt>
                <c:pt idx="100">
                  <c:v>23.691120122449554</c:v>
                </c:pt>
                <c:pt idx="101">
                  <c:v>27.439571622450305</c:v>
                </c:pt>
                <c:pt idx="102">
                  <c:v>26.707568586001127</c:v>
                </c:pt>
                <c:pt idx="103">
                  <c:v>34.025931255376712</c:v>
                </c:pt>
                <c:pt idx="104">
                  <c:v>32.806223937549881</c:v>
                </c:pt>
                <c:pt idx="105">
                  <c:v>-44.044039639339999</c:v>
                </c:pt>
                <c:pt idx="106">
                  <c:v>30.860076722449918</c:v>
                </c:pt>
                <c:pt idx="107">
                  <c:v>30.82281114149723</c:v>
                </c:pt>
                <c:pt idx="108">
                  <c:v>30.854664422450099</c:v>
                </c:pt>
                <c:pt idx="109">
                  <c:v>30.805532722449829</c:v>
                </c:pt>
                <c:pt idx="110">
                  <c:v>30.531118067904458</c:v>
                </c:pt>
                <c:pt idx="111">
                  <c:v>20.480052722449869</c:v>
                </c:pt>
                <c:pt idx="112">
                  <c:v>18.11781902245022</c:v>
                </c:pt>
                <c:pt idx="113">
                  <c:v>14.161996522449584</c:v>
                </c:pt>
                <c:pt idx="114">
                  <c:v>10.825957922450002</c:v>
                </c:pt>
                <c:pt idx="115">
                  <c:v>7.4633119224500604</c:v>
                </c:pt>
                <c:pt idx="116">
                  <c:v>4.0349108908710845</c:v>
                </c:pt>
                <c:pt idx="117">
                  <c:v>1.691054799045532</c:v>
                </c:pt>
                <c:pt idx="118">
                  <c:v>-11.154127810883523</c:v>
                </c:pt>
                <c:pt idx="119">
                  <c:v>-12.207042277549464</c:v>
                </c:pt>
                <c:pt idx="120">
                  <c:v>-17.630491377549927</c:v>
                </c:pt>
                <c:pt idx="121">
                  <c:v>-22.71076940684307</c:v>
                </c:pt>
                <c:pt idx="122">
                  <c:v>-26.239032977550263</c:v>
                </c:pt>
                <c:pt idx="123">
                  <c:v>-30.771377477549692</c:v>
                </c:pt>
                <c:pt idx="124">
                  <c:v>-34.819771277550245</c:v>
                </c:pt>
                <c:pt idx="125">
                  <c:v>-38.552466477550091</c:v>
                </c:pt>
                <c:pt idx="126">
                  <c:v>-53.167084949772146</c:v>
                </c:pt>
                <c:pt idx="127">
                  <c:v>-54.829726477550096</c:v>
                </c:pt>
                <c:pt idx="128">
                  <c:v>-55.93408047755009</c:v>
                </c:pt>
                <c:pt idx="129">
                  <c:v>-61.884850577549919</c:v>
                </c:pt>
                <c:pt idx="130">
                  <c:v>-64.370018040049914</c:v>
                </c:pt>
                <c:pt idx="131">
                  <c:v>-66.743339977549979</c:v>
                </c:pt>
                <c:pt idx="132">
                  <c:v>-68.536957677550078</c:v>
                </c:pt>
                <c:pt idx="133">
                  <c:v>-69.671614303637085</c:v>
                </c:pt>
                <c:pt idx="134">
                  <c:v>-73.222223657037389</c:v>
                </c:pt>
                <c:pt idx="135">
                  <c:v>-73.682543777549867</c:v>
                </c:pt>
                <c:pt idx="136">
                  <c:v>-74.159847377550022</c:v>
                </c:pt>
                <c:pt idx="137">
                  <c:v>-73.916893277550116</c:v>
                </c:pt>
                <c:pt idx="138">
                  <c:v>-73.282693077550249</c:v>
                </c:pt>
                <c:pt idx="139">
                  <c:v>-72.515391961421159</c:v>
                </c:pt>
                <c:pt idx="140">
                  <c:v>-71.843903377550149</c:v>
                </c:pt>
                <c:pt idx="141">
                  <c:v>-71.315168677550318</c:v>
                </c:pt>
                <c:pt idx="142">
                  <c:v>-67.634316477549959</c:v>
                </c:pt>
                <c:pt idx="143">
                  <c:v>-67.033601730075105</c:v>
                </c:pt>
                <c:pt idx="144">
                  <c:v>-65.678424577550217</c:v>
                </c:pt>
                <c:pt idx="145">
                  <c:v>-63.854085477550115</c:v>
                </c:pt>
                <c:pt idx="146">
                  <c:v>-62.802125477550391</c:v>
                </c:pt>
                <c:pt idx="147">
                  <c:v>-62.099666174519967</c:v>
                </c:pt>
                <c:pt idx="148">
                  <c:v>-61.756848277549949</c:v>
                </c:pt>
                <c:pt idx="149">
                  <c:v>-61.685296477550104</c:v>
                </c:pt>
                <c:pt idx="150">
                  <c:v>-68.411743692740416</c:v>
                </c:pt>
                <c:pt idx="151">
                  <c:v>-71.500476977549795</c:v>
                </c:pt>
                <c:pt idx="152">
                  <c:v>-74.462141477550148</c:v>
                </c:pt>
                <c:pt idx="153">
                  <c:v>-77.657289477550208</c:v>
                </c:pt>
                <c:pt idx="154">
                  <c:v>-79.596637477550019</c:v>
                </c:pt>
                <c:pt idx="155">
                  <c:v>-81.025324629724054</c:v>
                </c:pt>
                <c:pt idx="156">
                  <c:v>-81.665947177549782</c:v>
                </c:pt>
                <c:pt idx="157">
                  <c:v>-81.891625777550246</c:v>
                </c:pt>
                <c:pt idx="158">
                  <c:v>-81.175445577549823</c:v>
                </c:pt>
                <c:pt idx="159">
                  <c:v>-79.434110778625325</c:v>
                </c:pt>
                <c:pt idx="160">
                  <c:v>-77.145348677549833</c:v>
                </c:pt>
                <c:pt idx="161">
                  <c:v>-74.015517777549718</c:v>
                </c:pt>
                <c:pt idx="162">
                  <c:v>-70.655018651462768</c:v>
                </c:pt>
                <c:pt idx="163">
                  <c:v>-68.726875568458993</c:v>
                </c:pt>
                <c:pt idx="164">
                  <c:v>-57.824196477550025</c:v>
                </c:pt>
                <c:pt idx="165">
                  <c:v>-54.890043177549806</c:v>
                </c:pt>
                <c:pt idx="166">
                  <c:v>-51.481011477549679</c:v>
                </c:pt>
                <c:pt idx="167">
                  <c:v>-48.397622754145942</c:v>
                </c:pt>
                <c:pt idx="168">
                  <c:v>-45.23220047754981</c:v>
                </c:pt>
                <c:pt idx="169">
                  <c:v>-43.61149451326424</c:v>
                </c:pt>
                <c:pt idx="170">
                  <c:v>-35.136238477550165</c:v>
                </c:pt>
                <c:pt idx="171">
                  <c:v>-34.575222191836275</c:v>
                </c:pt>
                <c:pt idx="172">
                  <c:v>-32.634702454561605</c:v>
                </c:pt>
                <c:pt idx="173">
                  <c:v>-30.774744977549783</c:v>
                </c:pt>
                <c:pt idx="174">
                  <c:v>-28.940328877549664</c:v>
                </c:pt>
                <c:pt idx="175">
                  <c:v>-27.352444077549915</c:v>
                </c:pt>
                <c:pt idx="176">
                  <c:v>-25.805228319655299</c:v>
                </c:pt>
                <c:pt idx="177">
                  <c:v>-19.157702246780982</c:v>
                </c:pt>
                <c:pt idx="178">
                  <c:v>-17.495680077549686</c:v>
                </c:pt>
                <c:pt idx="179">
                  <c:v>-15.743571677550648</c:v>
                </c:pt>
                <c:pt idx="180">
                  <c:v>-13.443674677550604</c:v>
                </c:pt>
                <c:pt idx="181">
                  <c:v>-11.518111377549999</c:v>
                </c:pt>
                <c:pt idx="182">
                  <c:v>-9.1483594249187412</c:v>
                </c:pt>
                <c:pt idx="183">
                  <c:v>-6.5546380775503765</c:v>
                </c:pt>
                <c:pt idx="184">
                  <c:v>-4.3970822222305159</c:v>
                </c:pt>
                <c:pt idx="185">
                  <c:v>5.5212131776220019</c:v>
                </c:pt>
                <c:pt idx="186">
                  <c:v>7.2961491224499184</c:v>
                </c:pt>
                <c:pt idx="187">
                  <c:v>10.089460022449648</c:v>
                </c:pt>
                <c:pt idx="188">
                  <c:v>12.147090922450166</c:v>
                </c:pt>
                <c:pt idx="189">
                  <c:v>14.22573884159895</c:v>
                </c:pt>
                <c:pt idx="190">
                  <c:v>16.560045822450064</c:v>
                </c:pt>
                <c:pt idx="191">
                  <c:v>18.846130022449671</c:v>
                </c:pt>
                <c:pt idx="192">
                  <c:v>20.729749564116304</c:v>
                </c:pt>
                <c:pt idx="193">
                  <c:v>29.825453711129427</c:v>
                </c:pt>
                <c:pt idx="194">
                  <c:v>193.92595815769036</c:v>
                </c:pt>
                <c:pt idx="195">
                  <c:v>34.432113051021318</c:v>
                </c:pt>
                <c:pt idx="196">
                  <c:v>36.666632526449959</c:v>
                </c:pt>
                <c:pt idx="197">
                  <c:v>38.956059841449886</c:v>
                </c:pt>
                <c:pt idx="198">
                  <c:v>41.08257220244996</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49.406484150109385</c:v>
                </c:pt>
                <c:pt idx="207">
                  <c:v>48.623307392449973</c:v>
                </c:pt>
                <c:pt idx="208">
                  <c:v>48.028635522449967</c:v>
                </c:pt>
                <c:pt idx="209">
                  <c:v>36.772230426616545</c:v>
                </c:pt>
                <c:pt idx="210">
                  <c:v>34.831378589449884</c:v>
                </c:pt>
                <c:pt idx="211">
                  <c:v>140.08429990825007</c:v>
                </c:pt>
                <c:pt idx="212">
                  <c:v>28.769176422449704</c:v>
                </c:pt>
                <c:pt idx="213">
                  <c:v>26.082635084949942</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-7.4615477933394718</c:v>
                </c:pt>
                <c:pt idx="222">
                  <c:v>-10.656966477550185</c:v>
                </c:pt>
                <c:pt idx="223">
                  <c:v>-10.772932377549857</c:v>
                </c:pt>
                <c:pt idx="224">
                  <c:v>-11.057029177550334</c:v>
                </c:pt>
                <c:pt idx="225">
                  <c:v>-10.89429517755039</c:v>
                </c:pt>
                <c:pt idx="226">
                  <c:v>-10.232002754145553</c:v>
                </c:pt>
                <c:pt idx="227">
                  <c:v>-8.8015119775493957</c:v>
                </c:pt>
                <c:pt idx="228">
                  <c:v>-7.0212519775501789</c:v>
                </c:pt>
                <c:pt idx="229">
                  <c:v>-4.8297553775497777</c:v>
                </c:pt>
                <c:pt idx="230">
                  <c:v>-3.2863015324947202</c:v>
                </c:pt>
                <c:pt idx="231">
                  <c:v>6.8791963795927416</c:v>
                </c:pt>
                <c:pt idx="232">
                  <c:v>8.7400396840660335</c:v>
                </c:pt>
                <c:pt idx="233">
                  <c:v>11.950513122450019</c:v>
                </c:pt>
                <c:pt idx="234">
                  <c:v>14.504878722449476</c:v>
                </c:pt>
                <c:pt idx="235">
                  <c:v>17.298141822450162</c:v>
                </c:pt>
                <c:pt idx="236">
                  <c:v>19.659547622449928</c:v>
                </c:pt>
                <c:pt idx="237">
                  <c:v>22.012018522449893</c:v>
                </c:pt>
                <c:pt idx="238">
                  <c:v>23.859252732976326</c:v>
                </c:pt>
                <c:pt idx="239">
                  <c:v>32.420906359621604</c:v>
                </c:pt>
                <c:pt idx="240">
                  <c:v>33.162363104449945</c:v>
                </c:pt>
                <c:pt idx="241">
                  <c:v>33.442753762853933</c:v>
                </c:pt>
                <c:pt idx="242">
                  <c:v>33.548495049116546</c:v>
                </c:pt>
                <c:pt idx="243">
                  <c:v>30.271062411338647</c:v>
                </c:pt>
                <c:pt idx="244">
                  <c:v>28.35883442245024</c:v>
                </c:pt>
                <c:pt idx="245">
                  <c:v>24.796439622450237</c:v>
                </c:pt>
                <c:pt idx="246">
                  <c:v>20.872452822450015</c:v>
                </c:pt>
                <c:pt idx="247">
                  <c:v>16.803713522449886</c:v>
                </c:pt>
                <c:pt idx="248">
                  <c:v>12.822484936591311</c:v>
                </c:pt>
                <c:pt idx="249">
                  <c:v>9.4118198224496528</c:v>
                </c:pt>
                <c:pt idx="250">
                  <c:v>7.0450903517182395</c:v>
                </c:pt>
                <c:pt idx="251">
                  <c:v>-2.4304753411859972</c:v>
                </c:pt>
                <c:pt idx="252">
                  <c:v>-5.4165455775508065</c:v>
                </c:pt>
                <c:pt idx="253">
                  <c:v>-7.5318327933395972</c:v>
                </c:pt>
                <c:pt idx="254">
                  <c:v>-10.095620077549759</c:v>
                </c:pt>
                <c:pt idx="255">
                  <c:v>-11.94524327754981</c:v>
                </c:pt>
                <c:pt idx="256">
                  <c:v>-14.017620877550002</c:v>
                </c:pt>
                <c:pt idx="257">
                  <c:v>-15.293120577550118</c:v>
                </c:pt>
                <c:pt idx="258">
                  <c:v>-17.541645607984286</c:v>
                </c:pt>
                <c:pt idx="259">
                  <c:v>-19.008999058195027</c:v>
                </c:pt>
                <c:pt idx="260">
                  <c:v>-24.308352246780824</c:v>
                </c:pt>
                <c:pt idx="261">
                  <c:v>-23.215757077549878</c:v>
                </c:pt>
                <c:pt idx="262">
                  <c:v>-21.911895177550235</c:v>
                </c:pt>
                <c:pt idx="263">
                  <c:v>-20.998468951777163</c:v>
                </c:pt>
                <c:pt idx="264">
                  <c:v>-11.835491909648896</c:v>
                </c:pt>
                <c:pt idx="265">
                  <c:v>-10.004476677549848</c:v>
                </c:pt>
                <c:pt idx="266">
                  <c:v>-7.5221918775501635</c:v>
                </c:pt>
                <c:pt idx="267">
                  <c:v>-4.5850913775497295</c:v>
                </c:pt>
                <c:pt idx="268">
                  <c:v>-1.6723775775501801</c:v>
                </c:pt>
                <c:pt idx="269">
                  <c:v>1.4938678301423058</c:v>
                </c:pt>
                <c:pt idx="270">
                  <c:v>13.064886709262957</c:v>
                </c:pt>
                <c:pt idx="271">
                  <c:v>16.142794622449827</c:v>
                </c:pt>
                <c:pt idx="272">
                  <c:v>19.48758892244976</c:v>
                </c:pt>
                <c:pt idx="273">
                  <c:v>22.421364222450514</c:v>
                </c:pt>
                <c:pt idx="274">
                  <c:v>25.611681324647709</c:v>
                </c:pt>
                <c:pt idx="275">
                  <c:v>28.431039522450106</c:v>
                </c:pt>
                <c:pt idx="276">
                  <c:v>-119.64646683794975</c:v>
                </c:pt>
                <c:pt idx="277">
                  <c:v>34.862759368449943</c:v>
                </c:pt>
                <c:pt idx="278">
                  <c:v>45.103187122449881</c:v>
                </c:pt>
                <c:pt idx="279">
                  <c:v>47.368240252449858</c:v>
                </c:pt>
                <c:pt idx="280">
                  <c:v>50.394886462449797</c:v>
                </c:pt>
                <c:pt idx="281">
                  <c:v>53.355413782449858</c:v>
                </c:pt>
                <c:pt idx="282">
                  <c:v>55.26484725244989</c:v>
                </c:pt>
                <c:pt idx="283">
                  <c:v>55.997728404170353</c:v>
                </c:pt>
                <c:pt idx="284">
                  <c:v>55.698858852449924</c:v>
                </c:pt>
                <c:pt idx="285">
                  <c:v>54.32944871244986</c:v>
                </c:pt>
                <c:pt idx="286">
                  <c:v>52.734049022449867</c:v>
                </c:pt>
                <c:pt idx="287">
                  <c:v>37.480931146259408</c:v>
                </c:pt>
                <c:pt idx="288">
                  <c:v>34.979943767449875</c:v>
                </c:pt>
                <c:pt idx="289">
                  <c:v>165.61796437638586</c:v>
                </c:pt>
                <c:pt idx="290">
                  <c:v>27.273210922449749</c:v>
                </c:pt>
                <c:pt idx="291">
                  <c:v>24.184126622449828</c:v>
                </c:pt>
                <c:pt idx="292">
                  <c:v>20.420280593156914</c:v>
                </c:pt>
                <c:pt idx="293">
                  <c:v>9.2505335224499223</c:v>
                </c:pt>
                <c:pt idx="294">
                  <c:v>6.8330572598237325</c:v>
                </c:pt>
                <c:pt idx="295">
                  <c:v>2.1055543224499367</c:v>
                </c:pt>
                <c:pt idx="296">
                  <c:v>-1.5804681775496476</c:v>
                </c:pt>
                <c:pt idx="297">
                  <c:v>-5.9306126775505561</c:v>
                </c:pt>
                <c:pt idx="298">
                  <c:v>-9.1685926775505493</c:v>
                </c:pt>
                <c:pt idx="299">
                  <c:v>-14.174124558358386</c:v>
                </c:pt>
                <c:pt idx="300">
                  <c:v>-17.985267777549875</c:v>
                </c:pt>
                <c:pt idx="301">
                  <c:v>-19.955174477550116</c:v>
                </c:pt>
                <c:pt idx="302">
                  <c:v>-27.161125839252605</c:v>
                </c:pt>
                <c:pt idx="303">
                  <c:v>-25.560770977550298</c:v>
                </c:pt>
                <c:pt idx="304">
                  <c:v>-23.35741933469243</c:v>
                </c:pt>
                <c:pt idx="305">
                  <c:v>-20.615281477550127</c:v>
                </c:pt>
                <c:pt idx="306">
                  <c:v>-17.614320732869228</c:v>
                </c:pt>
                <c:pt idx="307">
                  <c:v>-6.8373264775501363</c:v>
                </c:pt>
                <c:pt idx="308">
                  <c:v>-3.6540011775501</c:v>
                </c:pt>
                <c:pt idx="309">
                  <c:v>2.5413885729546752</c:v>
                </c:pt>
                <c:pt idx="310">
                  <c:v>7.9014430224500911</c:v>
                </c:pt>
                <c:pt idx="311">
                  <c:v>12.382511722449964</c:v>
                </c:pt>
                <c:pt idx="312">
                  <c:v>16.238257122449731</c:v>
                </c:pt>
                <c:pt idx="313">
                  <c:v>18.227445037601587</c:v>
                </c:pt>
                <c:pt idx="314">
                  <c:v>20.173951122450084</c:v>
                </c:pt>
                <c:pt idx="315">
                  <c:v>26.469680805059213</c:v>
                </c:pt>
                <c:pt idx="316">
                  <c:v>26.466898422449788</c:v>
                </c:pt>
                <c:pt idx="317">
                  <c:v>25.692387122449844</c:v>
                </c:pt>
                <c:pt idx="318">
                  <c:v>24.444477222450047</c:v>
                </c:pt>
                <c:pt idx="319">
                  <c:v>21.92220481277262</c:v>
                </c:pt>
                <c:pt idx="320">
                  <c:v>19.417225122449633</c:v>
                </c:pt>
                <c:pt idx="321">
                  <c:v>17.793316565928237</c:v>
                </c:pt>
                <c:pt idx="322">
                  <c:v>7.8839035224498559</c:v>
                </c:pt>
                <c:pt idx="323">
                  <c:v>6.163783022449735</c:v>
                </c:pt>
                <c:pt idx="324">
                  <c:v>1.6490513224499919</c:v>
                </c:pt>
                <c:pt idx="325">
                  <c:v>-1.201486069387244</c:v>
                </c:pt>
                <c:pt idx="326">
                  <c:v>-3.9000590775500825</c:v>
                </c:pt>
                <c:pt idx="327">
                  <c:v>-5.7421582775500815</c:v>
                </c:pt>
                <c:pt idx="328">
                  <c:v>-7.9202247775499117</c:v>
                </c:pt>
                <c:pt idx="329">
                  <c:v>-9.6785557704797309</c:v>
                </c:pt>
                <c:pt idx="330">
                  <c:v>-10.298039432095562</c:v>
                </c:pt>
                <c:pt idx="331">
                  <c:v>-18.035595540049787</c:v>
                </c:pt>
                <c:pt idx="332">
                  <c:v>-19.292253077550242</c:v>
                </c:pt>
                <c:pt idx="333">
                  <c:v>-20.485380077550332</c:v>
                </c:pt>
                <c:pt idx="334">
                  <c:v>-21.652252021028374</c:v>
                </c:pt>
                <c:pt idx="335">
                  <c:v>-22.31584207755057</c:v>
                </c:pt>
                <c:pt idx="336">
                  <c:v>-22.70652814421679</c:v>
                </c:pt>
                <c:pt idx="337">
                  <c:v>-19.66140380149406</c:v>
                </c:pt>
                <c:pt idx="338">
                  <c:v>-17.644991677549996</c:v>
                </c:pt>
                <c:pt idx="339">
                  <c:v>-15.442916147880027</c:v>
                </c:pt>
                <c:pt idx="340">
                  <c:v>-12.851366277550516</c:v>
                </c:pt>
                <c:pt idx="341">
                  <c:v>-9.580488777549979</c:v>
                </c:pt>
                <c:pt idx="342">
                  <c:v>-7.6495108775498748</c:v>
                </c:pt>
                <c:pt idx="343">
                  <c:v>-5.0497686204073844</c:v>
                </c:pt>
                <c:pt idx="344">
                  <c:v>8.1595318557832588</c:v>
                </c:pt>
                <c:pt idx="345">
                  <c:v>10.494685922449651</c:v>
                </c:pt>
                <c:pt idx="346">
                  <c:v>12.73194452245</c:v>
                </c:pt>
                <c:pt idx="347">
                  <c:v>16.437496522449827</c:v>
                </c:pt>
                <c:pt idx="348">
                  <c:v>19.195169078005335</c:v>
                </c:pt>
                <c:pt idx="349">
                  <c:v>21.744247148823714</c:v>
                </c:pt>
                <c:pt idx="350">
                  <c:v>30.724093785607927</c:v>
                </c:pt>
                <c:pt idx="351">
                  <c:v>68.823132540049698</c:v>
                </c:pt>
                <c:pt idx="352">
                  <c:v>34.847010010449885</c:v>
                </c:pt>
                <c:pt idx="353">
                  <c:v>38.041131620449889</c:v>
                </c:pt>
                <c:pt idx="354">
                  <c:v>40.208415299449968</c:v>
                </c:pt>
                <c:pt idx="355">
                  <c:v>42.754589456123291</c:v>
                </c:pt>
                <c:pt idx="356">
                  <c:v>45.483432147449882</c:v>
                </c:pt>
                <c:pt idx="357">
                  <c:v>47.985179097449915</c:v>
                </c:pt>
                <c:pt idx="358">
                  <c:v>49.336112122449975</c:v>
                </c:pt>
                <c:pt idx="359">
                  <c:v>52.918181522449885</c:v>
                </c:pt>
                <c:pt idx="360">
                  <c:v>52.646709112449912</c:v>
                </c:pt>
                <c:pt idx="361">
                  <c:v>51.850604902449874</c:v>
                </c:pt>
                <c:pt idx="362">
                  <c:v>50.802737583055929</c:v>
                </c:pt>
                <c:pt idx="363">
                  <c:v>48.993531512449913</c:v>
                </c:pt>
                <c:pt idx="364">
                  <c:v>47.257064552449819</c:v>
                </c:pt>
                <c:pt idx="365">
                  <c:v>45.275100371912238</c:v>
                </c:pt>
                <c:pt idx="366">
                  <c:v>28.21776110865644</c:v>
                </c:pt>
                <c:pt idx="367">
                  <c:v>23.203304644899021</c:v>
                </c:pt>
                <c:pt idx="368">
                  <c:v>17.631792722449891</c:v>
                </c:pt>
                <c:pt idx="369">
                  <c:v>13.26341302244945</c:v>
                </c:pt>
                <c:pt idx="370">
                  <c:v>8.4303076224499307</c:v>
                </c:pt>
                <c:pt idx="371">
                  <c:v>4.8721493224501584</c:v>
                </c:pt>
                <c:pt idx="372">
                  <c:v>2.4942835224499902</c:v>
                </c:pt>
                <c:pt idx="373">
                  <c:v>-8.195574196848316</c:v>
                </c:pt>
                <c:pt idx="374">
                  <c:v>-11.475312977549425</c:v>
                </c:pt>
                <c:pt idx="375">
                  <c:v>-14.878370777550526</c:v>
                </c:pt>
                <c:pt idx="376">
                  <c:v>-17.417816077549816</c:v>
                </c:pt>
                <c:pt idx="377">
                  <c:v>-20.919911177549832</c:v>
                </c:pt>
                <c:pt idx="378">
                  <c:v>-23.549361077550174</c:v>
                </c:pt>
                <c:pt idx="379">
                  <c:v>-26.999898977549726</c:v>
                </c:pt>
                <c:pt idx="380">
                  <c:v>-37.241890379989151</c:v>
                </c:pt>
                <c:pt idx="381">
                  <c:v>-37.822958677550133</c:v>
                </c:pt>
                <c:pt idx="382">
                  <c:v>-37.975263577549995</c:v>
                </c:pt>
                <c:pt idx="383">
                  <c:v>-37.497880577549864</c:v>
                </c:pt>
                <c:pt idx="384">
                  <c:v>-36.455674677550036</c:v>
                </c:pt>
                <c:pt idx="385">
                  <c:v>-35.212174372286803</c:v>
                </c:pt>
                <c:pt idx="386">
                  <c:v>-33.102241593829177</c:v>
                </c:pt>
                <c:pt idx="387">
                  <c:v>-20.869330287073463</c:v>
                </c:pt>
                <c:pt idx="388">
                  <c:v>-17.873133577549911</c:v>
                </c:pt>
                <c:pt idx="389">
                  <c:v>-14.818252677550419</c:v>
                </c:pt>
                <c:pt idx="390">
                  <c:v>-12.24087692698852</c:v>
                </c:pt>
                <c:pt idx="391">
                  <c:v>-9.6401705775500819</c:v>
                </c:pt>
                <c:pt idx="392">
                  <c:v>-7.0652903775499771</c:v>
                </c:pt>
                <c:pt idx="393">
                  <c:v>-5.5097129775499241</c:v>
                </c:pt>
                <c:pt idx="394">
                  <c:v>-3.4305564775501387</c:v>
                </c:pt>
                <c:pt idx="395">
                  <c:v>3.3397010224497587</c:v>
                </c:pt>
                <c:pt idx="396">
                  <c:v>4.6644666224498987</c:v>
                </c:pt>
                <c:pt idx="397">
                  <c:v>6.9596394048031582</c:v>
                </c:pt>
                <c:pt idx="398">
                  <c:v>9.4864130224499768</c:v>
                </c:pt>
                <c:pt idx="399">
                  <c:v>11.717787222450028</c:v>
                </c:pt>
                <c:pt idx="400">
                  <c:v>13.547407922449764</c:v>
                </c:pt>
                <c:pt idx="401">
                  <c:v>16.272302222449696</c:v>
                </c:pt>
                <c:pt idx="402">
                  <c:v>18.258545003930909</c:v>
                </c:pt>
                <c:pt idx="403">
                  <c:v>19.615932613359206</c:v>
                </c:pt>
                <c:pt idx="404">
                  <c:v>26.348600232976516</c:v>
                </c:pt>
                <c:pt idx="405">
                  <c:v>26.746618722450108</c:v>
                </c:pt>
                <c:pt idx="406">
                  <c:v>26.754552822449767</c:v>
                </c:pt>
                <c:pt idx="407">
                  <c:v>26.245856522450225</c:v>
                </c:pt>
                <c:pt idx="408">
                  <c:v>25.050080601101342</c:v>
                </c:pt>
                <c:pt idx="409">
                  <c:v>23.46391052245005</c:v>
                </c:pt>
                <c:pt idx="410">
                  <c:v>22.458942522449885</c:v>
                </c:pt>
                <c:pt idx="411">
                  <c:v>11.304981599372894</c:v>
                </c:pt>
                <c:pt idx="412">
                  <c:v>8.9565125224505948</c:v>
                </c:pt>
                <c:pt idx="413">
                  <c:v>6.8189192224498045</c:v>
                </c:pt>
                <c:pt idx="414">
                  <c:v>2.9140985729549982</c:v>
                </c:pt>
                <c:pt idx="415">
                  <c:v>0.62950012245002562</c:v>
                </c:pt>
                <c:pt idx="416">
                  <c:v>-2.2591506775503092</c:v>
                </c:pt>
                <c:pt idx="417">
                  <c:v>-4.9750493775506266</c:v>
                </c:pt>
                <c:pt idx="418">
                  <c:v>-6.5153608171727626</c:v>
                </c:pt>
                <c:pt idx="419">
                  <c:v>-13.610909334693332</c:v>
                </c:pt>
                <c:pt idx="420">
                  <c:v>-15.246496165049948</c:v>
                </c:pt>
                <c:pt idx="421">
                  <c:v>-16.467117677550164</c:v>
                </c:pt>
                <c:pt idx="422">
                  <c:v>-18.144285577549823</c:v>
                </c:pt>
                <c:pt idx="423">
                  <c:v>-19.61750927755017</c:v>
                </c:pt>
                <c:pt idx="424">
                  <c:v>-21.385337285630985</c:v>
                </c:pt>
                <c:pt idx="425">
                  <c:v>-23.49107387755015</c:v>
                </c:pt>
                <c:pt idx="426">
                  <c:v>-24.690940033105527</c:v>
                </c:pt>
                <c:pt idx="427">
                  <c:v>-33.989293466797136</c:v>
                </c:pt>
                <c:pt idx="428">
                  <c:v>-35.902204677550195</c:v>
                </c:pt>
                <c:pt idx="429">
                  <c:v>-38.317685177549784</c:v>
                </c:pt>
                <c:pt idx="430">
                  <c:v>-39.853567500277194</c:v>
                </c:pt>
                <c:pt idx="431">
                  <c:v>-42.308999577549997</c:v>
                </c:pt>
                <c:pt idx="432">
                  <c:v>-43.315496877550601</c:v>
                </c:pt>
                <c:pt idx="433">
                  <c:v>-43.969213977550062</c:v>
                </c:pt>
                <c:pt idx="434">
                  <c:v>-44.014135161760493</c:v>
                </c:pt>
                <c:pt idx="435">
                  <c:v>-43.24931223512602</c:v>
                </c:pt>
                <c:pt idx="436">
                  <c:v>-42.025891577549906</c:v>
                </c:pt>
                <c:pt idx="437">
                  <c:v>-40.587442877549876</c:v>
                </c:pt>
                <c:pt idx="438">
                  <c:v>-37.782059406843196</c:v>
                </c:pt>
                <c:pt idx="439">
                  <c:v>-35.911025677550533</c:v>
                </c:pt>
                <c:pt idx="440">
                  <c:v>-33.869898699772548</c:v>
                </c:pt>
                <c:pt idx="441">
                  <c:v>-32.998889977550022</c:v>
                </c:pt>
                <c:pt idx="442">
                  <c:v>-28.383634303636939</c:v>
                </c:pt>
                <c:pt idx="443">
                  <c:v>-27.637739477549442</c:v>
                </c:pt>
                <c:pt idx="444">
                  <c:v>-25.939645277549886</c:v>
                </c:pt>
                <c:pt idx="445">
                  <c:v>-24.713107777550327</c:v>
                </c:pt>
                <c:pt idx="446">
                  <c:v>-24.043569640815587</c:v>
                </c:pt>
                <c:pt idx="447">
                  <c:v>-22.828857777549644</c:v>
                </c:pt>
                <c:pt idx="448">
                  <c:v>-21.292850477550274</c:v>
                </c:pt>
                <c:pt idx="449">
                  <c:v>-19.588865977549826</c:v>
                </c:pt>
                <c:pt idx="450">
                  <c:v>-18.483346477550054</c:v>
                </c:pt>
                <c:pt idx="451">
                  <c:v>-9.8987924775501881</c:v>
                </c:pt>
                <c:pt idx="452">
                  <c:v>-8.7606391038129061</c:v>
                </c:pt>
                <c:pt idx="453">
                  <c:v>-6.8659777566201345</c:v>
                </c:pt>
                <c:pt idx="454">
                  <c:v>-4.7690493775502603</c:v>
                </c:pt>
                <c:pt idx="455">
                  <c:v>-2.9921098775498933</c:v>
                </c:pt>
                <c:pt idx="456">
                  <c:v>-1.1272233775501639</c:v>
                </c:pt>
                <c:pt idx="457">
                  <c:v>0.66606622245009939</c:v>
                </c:pt>
                <c:pt idx="458">
                  <c:v>1.7720035224498645</c:v>
                </c:pt>
                <c:pt idx="459">
                  <c:v>7.3944346094062441</c:v>
                </c:pt>
                <c:pt idx="460">
                  <c:v>8.2799336224499367</c:v>
                </c:pt>
                <c:pt idx="461">
                  <c:v>9.3295928224498414</c:v>
                </c:pt>
                <c:pt idx="462">
                  <c:v>10.020382122450281</c:v>
                </c:pt>
                <c:pt idx="463">
                  <c:v>10.697891622449575</c:v>
                </c:pt>
                <c:pt idx="464">
                  <c:v>11.43556678087711</c:v>
                </c:pt>
                <c:pt idx="465">
                  <c:v>12.796496422449923</c:v>
                </c:pt>
                <c:pt idx="466">
                  <c:v>14.396656122449473</c:v>
                </c:pt>
                <c:pt idx="467">
                  <c:v>15.276108067904346</c:v>
                </c:pt>
                <c:pt idx="468">
                  <c:v>14.731203522449647</c:v>
                </c:pt>
                <c:pt idx="469">
                  <c:v>13.486401260545422</c:v>
                </c:pt>
                <c:pt idx="470">
                  <c:v>10.684429422449821</c:v>
                </c:pt>
                <c:pt idx="471">
                  <c:v>7.7947539264903005</c:v>
                </c:pt>
                <c:pt idx="472">
                  <c:v>5.3251008224503016</c:v>
                </c:pt>
                <c:pt idx="473">
                  <c:v>2.3315830224498448</c:v>
                </c:pt>
                <c:pt idx="474">
                  <c:v>0.50278030211089264</c:v>
                </c:pt>
                <c:pt idx="475">
                  <c:v>-14.038161477550378</c:v>
                </c:pt>
                <c:pt idx="476">
                  <c:v>-15.995126977550029</c:v>
                </c:pt>
                <c:pt idx="477">
                  <c:v>-18.343526677550287</c:v>
                </c:pt>
                <c:pt idx="478">
                  <c:v>-20.008855477550231</c:v>
                </c:pt>
                <c:pt idx="479">
                  <c:v>-21.763685457141833</c:v>
                </c:pt>
                <c:pt idx="480">
                  <c:v>-22.694076001359718</c:v>
                </c:pt>
                <c:pt idx="481">
                  <c:v>-27.946548830491249</c:v>
                </c:pt>
                <c:pt idx="482">
                  <c:v>-28.234791677549936</c:v>
                </c:pt>
                <c:pt idx="483">
                  <c:v>-28.557517777550146</c:v>
                </c:pt>
                <c:pt idx="484">
                  <c:v>-29.841392977550427</c:v>
                </c:pt>
                <c:pt idx="485">
                  <c:v>-31.389203948813673</c:v>
                </c:pt>
                <c:pt idx="486">
                  <c:v>-33.339494277550344</c:v>
                </c:pt>
                <c:pt idx="487">
                  <c:v>-35.916937177550174</c:v>
                </c:pt>
                <c:pt idx="488">
                  <c:v>-37.13356666622937</c:v>
                </c:pt>
                <c:pt idx="489">
                  <c:v>-43.389692851176754</c:v>
                </c:pt>
                <c:pt idx="490">
                  <c:v>-45.007613590952154</c:v>
                </c:pt>
                <c:pt idx="491">
                  <c:v>-46.273032377550166</c:v>
                </c:pt>
                <c:pt idx="492">
                  <c:v>-47.629116177550188</c:v>
                </c:pt>
                <c:pt idx="493">
                  <c:v>-49.395092577550002</c:v>
                </c:pt>
                <c:pt idx="494">
                  <c:v>-50.897787184620896</c:v>
                </c:pt>
                <c:pt idx="495">
                  <c:v>-52.207209377550299</c:v>
                </c:pt>
                <c:pt idx="496">
                  <c:v>-52.712376477550066</c:v>
                </c:pt>
                <c:pt idx="497">
                  <c:v>-56.095048056497347</c:v>
                </c:pt>
                <c:pt idx="498">
                  <c:v>-56.605874777550206</c:v>
                </c:pt>
                <c:pt idx="499">
                  <c:v>-57.095142777550315</c:v>
                </c:pt>
                <c:pt idx="500">
                  <c:v>-58.115730255327811</c:v>
                </c:pt>
                <c:pt idx="501">
                  <c:v>-59.411291077549947</c:v>
                </c:pt>
                <c:pt idx="502">
                  <c:v>-60.844213377550105</c:v>
                </c:pt>
                <c:pt idx="503">
                  <c:v>-62.812076277550176</c:v>
                </c:pt>
                <c:pt idx="504">
                  <c:v>-63.715734477550114</c:v>
                </c:pt>
                <c:pt idx="505">
                  <c:v>-68.958566912332714</c:v>
                </c:pt>
                <c:pt idx="506">
                  <c:v>-69.941062395917768</c:v>
                </c:pt>
                <c:pt idx="507">
                  <c:v>-71.5150421775501</c:v>
                </c:pt>
                <c:pt idx="508">
                  <c:v>-72.805176577549958</c:v>
                </c:pt>
                <c:pt idx="509">
                  <c:v>-73.628775877549742</c:v>
                </c:pt>
                <c:pt idx="510">
                  <c:v>-74.028332994403783</c:v>
                </c:pt>
                <c:pt idx="511">
                  <c:v>-73.878981677549788</c:v>
                </c:pt>
                <c:pt idx="512">
                  <c:v>-73.406064521028327</c:v>
                </c:pt>
                <c:pt idx="513">
                  <c:v>-69.878036477549983</c:v>
                </c:pt>
                <c:pt idx="514">
                  <c:v>-68.923665877549709</c:v>
                </c:pt>
                <c:pt idx="515">
                  <c:v>-66.598763560883384</c:v>
                </c:pt>
                <c:pt idx="516">
                  <c:v>-63.974586376540024</c:v>
                </c:pt>
                <c:pt idx="517">
                  <c:v>-61.706554477549872</c:v>
                </c:pt>
                <c:pt idx="518">
                  <c:v>-58.9691109775504</c:v>
                </c:pt>
                <c:pt idx="519">
                  <c:v>-56.385213877550058</c:v>
                </c:pt>
                <c:pt idx="520">
                  <c:v>-53.956055457142014</c:v>
                </c:pt>
                <c:pt idx="521">
                  <c:v>-51.918926477550094</c:v>
                </c:pt>
                <c:pt idx="522">
                  <c:v>-42.709254977549932</c:v>
                </c:pt>
                <c:pt idx="523">
                  <c:v>-40.310510177550185</c:v>
                </c:pt>
                <c:pt idx="524">
                  <c:v>-36.988486977550075</c:v>
                </c:pt>
                <c:pt idx="525">
                  <c:v>-34.295364861387867</c:v>
                </c:pt>
                <c:pt idx="526">
                  <c:v>-31.342929412332722</c:v>
                </c:pt>
                <c:pt idx="527">
                  <c:v>-29.13907427755009</c:v>
                </c:pt>
                <c:pt idx="528">
                  <c:v>-27.373573177550288</c:v>
                </c:pt>
                <c:pt idx="529">
                  <c:v>-25.179799977549969</c:v>
                </c:pt>
                <c:pt idx="530">
                  <c:v>-24.057313352549926</c:v>
                </c:pt>
                <c:pt idx="531">
                  <c:v>-18.143543977550053</c:v>
                </c:pt>
                <c:pt idx="532">
                  <c:v>-17.129633077549606</c:v>
                </c:pt>
                <c:pt idx="533">
                  <c:v>-14.976442077550573</c:v>
                </c:pt>
                <c:pt idx="534">
                  <c:v>-13.103519177549829</c:v>
                </c:pt>
                <c:pt idx="535">
                  <c:v>-11.341247677550228</c:v>
                </c:pt>
                <c:pt idx="536">
                  <c:v>-10.011904861388222</c:v>
                </c:pt>
                <c:pt idx="537">
                  <c:v>-8.9256341775501724</c:v>
                </c:pt>
                <c:pt idx="538">
                  <c:v>-8.0252786366415485</c:v>
                </c:pt>
                <c:pt idx="539">
                  <c:v>-9.3598315755892312</c:v>
                </c:pt>
                <c:pt idx="540">
                  <c:v>-10.231617395917763</c:v>
                </c:pt>
                <c:pt idx="541">
                  <c:v>-11.271159377549878</c:v>
                </c:pt>
                <c:pt idx="542">
                  <c:v>-12.418611677550148</c:v>
                </c:pt>
                <c:pt idx="543">
                  <c:v>-14.0349368775504</c:v>
                </c:pt>
                <c:pt idx="544">
                  <c:v>-16.796539608863359</c:v>
                </c:pt>
                <c:pt idx="545">
                  <c:v>-19.306005477550258</c:v>
                </c:pt>
                <c:pt idx="546">
                  <c:v>-21.387518810883563</c:v>
                </c:pt>
                <c:pt idx="547">
                  <c:v>-31.201983005327889</c:v>
                </c:pt>
                <c:pt idx="548">
                  <c:v>-33.60557341632601</c:v>
                </c:pt>
                <c:pt idx="549">
                  <c:v>-36.690156977550465</c:v>
                </c:pt>
                <c:pt idx="550">
                  <c:v>-39.413898277550075</c:v>
                </c:pt>
                <c:pt idx="551">
                  <c:v>-41.872014577550104</c:v>
                </c:pt>
                <c:pt idx="552">
                  <c:v>-44.463826982600921</c:v>
                </c:pt>
                <c:pt idx="553">
                  <c:v>-46.890725577550505</c:v>
                </c:pt>
                <c:pt idx="554">
                  <c:v>-48.776041277549396</c:v>
                </c:pt>
                <c:pt idx="555">
                  <c:v>-49.901546477550042</c:v>
                </c:pt>
                <c:pt idx="556">
                  <c:v>-55.073669554473234</c:v>
                </c:pt>
                <c:pt idx="557">
                  <c:v>-56.150000048978683</c:v>
                </c:pt>
                <c:pt idx="558">
                  <c:v>-57.976298377549909</c:v>
                </c:pt>
                <c:pt idx="559">
                  <c:v>-59.216996677549815</c:v>
                </c:pt>
                <c:pt idx="560">
                  <c:v>-60.409506077550276</c:v>
                </c:pt>
                <c:pt idx="561">
                  <c:v>-61.357150763264009</c:v>
                </c:pt>
                <c:pt idx="562">
                  <c:v>-62.16318127755008</c:v>
                </c:pt>
                <c:pt idx="563">
                  <c:v>-62.751199554473104</c:v>
                </c:pt>
                <c:pt idx="564">
                  <c:v>-62.131439386641006</c:v>
                </c:pt>
                <c:pt idx="565">
                  <c:v>-61.749054977550287</c:v>
                </c:pt>
                <c:pt idx="566">
                  <c:v>-61.28752270204</c:v>
                </c:pt>
                <c:pt idx="567">
                  <c:v>-60.703704377550281</c:v>
                </c:pt>
                <c:pt idx="568">
                  <c:v>-60.332857877550026</c:v>
                </c:pt>
                <c:pt idx="569">
                  <c:v>-60.329839577550295</c:v>
                </c:pt>
                <c:pt idx="570">
                  <c:v>-60.618965151019545</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-49.899424477550447</c:v>
                </c:pt>
                <c:pt idx="580">
                  <c:v>-48.031666477550004</c:v>
                </c:pt>
                <c:pt idx="581">
                  <c:v>-43.697705951234255</c:v>
                </c:pt>
                <c:pt idx="582">
                  <c:v>-42.316983677549814</c:v>
                </c:pt>
                <c:pt idx="583">
                  <c:v>-40.231494130611075</c:v>
                </c:pt>
                <c:pt idx="584">
                  <c:v>-37.796541877550212</c:v>
                </c:pt>
                <c:pt idx="585">
                  <c:v>-35.317006377549539</c:v>
                </c:pt>
                <c:pt idx="586">
                  <c:v>-33.1718047775503</c:v>
                </c:pt>
                <c:pt idx="587">
                  <c:v>-30.835832877549809</c:v>
                </c:pt>
                <c:pt idx="588">
                  <c:v>-29.388355525168862</c:v>
                </c:pt>
                <c:pt idx="589">
                  <c:v>-28.149961266282059</c:v>
                </c:pt>
                <c:pt idx="590">
                  <c:v>-20.537758830491356</c:v>
                </c:pt>
                <c:pt idx="591">
                  <c:v>-18.623548677550186</c:v>
                </c:pt>
                <c:pt idx="592">
                  <c:v>-16.826960177550177</c:v>
                </c:pt>
                <c:pt idx="593">
                  <c:v>-14.901503677549945</c:v>
                </c:pt>
                <c:pt idx="594">
                  <c:v>-12.987208314285256</c:v>
                </c:pt>
                <c:pt idx="595">
                  <c:v>-11.368524577550019</c:v>
                </c:pt>
                <c:pt idx="596">
                  <c:v>-9.7059719219948359</c:v>
                </c:pt>
                <c:pt idx="597">
                  <c:v>-3.4955490929343966</c:v>
                </c:pt>
                <c:pt idx="598">
                  <c:v>-1.9581883967416354</c:v>
                </c:pt>
                <c:pt idx="599">
                  <c:v>0.59270012244977099</c:v>
                </c:pt>
                <c:pt idx="600">
                  <c:v>3.1499755632663402</c:v>
                </c:pt>
                <c:pt idx="601">
                  <c:v>5.1788295224493774</c:v>
                </c:pt>
                <c:pt idx="602">
                  <c:v>7.2600551224495291</c:v>
                </c:pt>
                <c:pt idx="603">
                  <c:v>10.296444222449784</c:v>
                </c:pt>
                <c:pt idx="604">
                  <c:v>12.702711522449732</c:v>
                </c:pt>
                <c:pt idx="605">
                  <c:v>13.874956855783296</c:v>
                </c:pt>
                <c:pt idx="606">
                  <c:v>20.633887632039432</c:v>
                </c:pt>
                <c:pt idx="607">
                  <c:v>23.180266422449591</c:v>
                </c:pt>
                <c:pt idx="608">
                  <c:v>24.982913222449721</c:v>
                </c:pt>
                <c:pt idx="609">
                  <c:v>27.021920222449893</c:v>
                </c:pt>
                <c:pt idx="610">
                  <c:v>28.535646822449849</c:v>
                </c:pt>
                <c:pt idx="611">
                  <c:v>29.936716422449727</c:v>
                </c:pt>
                <c:pt idx="612">
                  <c:v>31.224736820322136</c:v>
                </c:pt>
                <c:pt idx="613">
                  <c:v>31.928308585988301</c:v>
                </c:pt>
                <c:pt idx="614">
                  <c:v>31.888302062869844</c:v>
                </c:pt>
                <c:pt idx="615">
                  <c:v>-69.060191647635207</c:v>
                </c:pt>
                <c:pt idx="616">
                  <c:v>31.362674822449687</c:v>
                </c:pt>
                <c:pt idx="617">
                  <c:v>30.55964962245011</c:v>
                </c:pt>
                <c:pt idx="618">
                  <c:v>29.137524236735572</c:v>
                </c:pt>
                <c:pt idx="619">
                  <c:v>27.466848422449832</c:v>
                </c:pt>
                <c:pt idx="620">
                  <c:v>25.853623848536486</c:v>
                </c:pt>
                <c:pt idx="621">
                  <c:v>19.723253522449987</c:v>
                </c:pt>
                <c:pt idx="622">
                  <c:v>17.830241022450135</c:v>
                </c:pt>
                <c:pt idx="623">
                  <c:v>15.775654822450223</c:v>
                </c:pt>
                <c:pt idx="624">
                  <c:v>14.088995767347818</c:v>
                </c:pt>
                <c:pt idx="625">
                  <c:v>11.734507422449798</c:v>
                </c:pt>
                <c:pt idx="626">
                  <c:v>9.5882773224503364</c:v>
                </c:pt>
                <c:pt idx="627">
                  <c:v>7.0216593224498425</c:v>
                </c:pt>
                <c:pt idx="628">
                  <c:v>5.0337771224502914</c:v>
                </c:pt>
                <c:pt idx="629">
                  <c:v>3.373569633560944</c:v>
                </c:pt>
                <c:pt idx="630">
                  <c:v>-3.1298976896713682</c:v>
                </c:pt>
                <c:pt idx="631">
                  <c:v>-4.4321516775499665</c:v>
                </c:pt>
                <c:pt idx="632">
                  <c:v>-6.6549524775500286</c:v>
                </c:pt>
                <c:pt idx="633">
                  <c:v>-8.5939815775502968</c:v>
                </c:pt>
                <c:pt idx="634">
                  <c:v>-10.549496177550084</c:v>
                </c:pt>
                <c:pt idx="635">
                  <c:v>-11.968112173752019</c:v>
                </c:pt>
                <c:pt idx="636">
                  <c:v>-14.142412293876918</c:v>
                </c:pt>
                <c:pt idx="637">
                  <c:v>-20.861564677549786</c:v>
                </c:pt>
                <c:pt idx="638">
                  <c:v>-23.016942477550373</c:v>
                </c:pt>
                <c:pt idx="639">
                  <c:v>-25.585999277550165</c:v>
                </c:pt>
                <c:pt idx="640">
                  <c:v>-28.288462277549868</c:v>
                </c:pt>
                <c:pt idx="641">
                  <c:v>-30.552157599999276</c:v>
                </c:pt>
                <c:pt idx="642">
                  <c:v>-32.72457827755003</c:v>
                </c:pt>
                <c:pt idx="643">
                  <c:v>-34.517261377549943</c:v>
                </c:pt>
                <c:pt idx="644">
                  <c:v>-36.034834077550094</c:v>
                </c:pt>
                <c:pt idx="645">
                  <c:v>-36.655096477549954</c:v>
                </c:pt>
                <c:pt idx="646">
                  <c:v>-38.186128016011907</c:v>
                </c:pt>
                <c:pt idx="647">
                  <c:v>-38.050832191835326</c:v>
                </c:pt>
                <c:pt idx="648">
                  <c:v>-37.667694415694328</c:v>
                </c:pt>
                <c:pt idx="649">
                  <c:v>-37.246738577549813</c:v>
                </c:pt>
                <c:pt idx="650">
                  <c:v>-36.896676177550226</c:v>
                </c:pt>
                <c:pt idx="651">
                  <c:v>-36.573562437145803</c:v>
                </c:pt>
                <c:pt idx="652">
                  <c:v>-35.708086177550371</c:v>
                </c:pt>
                <c:pt idx="653">
                  <c:v>-34.715996579591121</c:v>
                </c:pt>
                <c:pt idx="654">
                  <c:v>-33.933266477550113</c:v>
                </c:pt>
                <c:pt idx="655">
                  <c:v>-27.799981843403799</c:v>
                </c:pt>
                <c:pt idx="656">
                  <c:v>-26.605434077550129</c:v>
                </c:pt>
                <c:pt idx="657">
                  <c:v>-24.685205377550187</c:v>
                </c:pt>
                <c:pt idx="658">
                  <c:v>-23.043773277549949</c:v>
                </c:pt>
                <c:pt idx="659">
                  <c:v>-21.117546912332756</c:v>
                </c:pt>
                <c:pt idx="660">
                  <c:v>-19.939662781897788</c:v>
                </c:pt>
                <c:pt idx="661">
                  <c:v>-17.959830877550132</c:v>
                </c:pt>
                <c:pt idx="662">
                  <c:v>-17.089246477550081</c:v>
                </c:pt>
                <c:pt idx="663">
                  <c:v>-12.512800906121226</c:v>
                </c:pt>
                <c:pt idx="664">
                  <c:v>-10.407031677550236</c:v>
                </c:pt>
                <c:pt idx="665">
                  <c:v>-7.4611134775496168</c:v>
                </c:pt>
                <c:pt idx="666">
                  <c:v>-4.4523255591826967</c:v>
                </c:pt>
                <c:pt idx="667">
                  <c:v>-1.445994677550313</c:v>
                </c:pt>
                <c:pt idx="668">
                  <c:v>0.8794226224497107</c:v>
                </c:pt>
                <c:pt idx="669">
                  <c:v>3.7852785224498287</c:v>
                </c:pt>
                <c:pt idx="670">
                  <c:v>5.8673297224494547</c:v>
                </c:pt>
                <c:pt idx="671">
                  <c:v>6.9683950224500961</c:v>
                </c:pt>
                <c:pt idx="672">
                  <c:v>11.772641983988279</c:v>
                </c:pt>
                <c:pt idx="673">
                  <c:v>12.522309501831471</c:v>
                </c:pt>
                <c:pt idx="674">
                  <c:v>14.086169222450025</c:v>
                </c:pt>
                <c:pt idx="675">
                  <c:v>15.307365622450117</c:v>
                </c:pt>
                <c:pt idx="676">
                  <c:v>16.700436222449913</c:v>
                </c:pt>
                <c:pt idx="677">
                  <c:v>17.716020563266312</c:v>
                </c:pt>
                <c:pt idx="678">
                  <c:v>18.758032222449629</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28.469747613358766</c:v>
                </c:pt>
                <c:pt idx="688">
                  <c:v>30.137067689116304</c:v>
                </c:pt>
                <c:pt idx="689">
                  <c:v>30.732762777769423</c:v>
                </c:pt>
                <c:pt idx="690">
                  <c:v>31.282143322449762</c:v>
                </c:pt>
                <c:pt idx="691">
                  <c:v>31.424798522449926</c:v>
                </c:pt>
                <c:pt idx="692">
                  <c:v>31.396260022450235</c:v>
                </c:pt>
                <c:pt idx="693">
                  <c:v>31.341994722449687</c:v>
                </c:pt>
                <c:pt idx="694">
                  <c:v>31.288491991837489</c:v>
                </c:pt>
                <c:pt idx="695">
                  <c:v>31.240724980783302</c:v>
                </c:pt>
                <c:pt idx="696">
                  <c:v>30.892293387314339</c:v>
                </c:pt>
                <c:pt idx="697">
                  <c:v>30.54146672244994</c:v>
                </c:pt>
                <c:pt idx="698">
                  <c:v>29.619920522450066</c:v>
                </c:pt>
                <c:pt idx="699">
                  <c:v>28.567936512140676</c:v>
                </c:pt>
                <c:pt idx="700">
                  <c:v>27.320765922449631</c:v>
                </c:pt>
                <c:pt idx="701">
                  <c:v>26.55626852244993</c:v>
                </c:pt>
                <c:pt idx="702">
                  <c:v>25.887702622449829</c:v>
                </c:pt>
                <c:pt idx="703">
                  <c:v>25.322000122449737</c:v>
                </c:pt>
                <c:pt idx="704">
                  <c:v>24.860081397450131</c:v>
                </c:pt>
                <c:pt idx="705">
                  <c:v>23.160964500710321</c:v>
                </c:pt>
                <c:pt idx="706">
                  <c:v>22.64090152244993</c:v>
                </c:pt>
                <c:pt idx="707">
                  <c:v>22.181309222449286</c:v>
                </c:pt>
                <c:pt idx="708">
                  <c:v>21.59918362449071</c:v>
                </c:pt>
                <c:pt idx="709">
                  <c:v>20.697533122450231</c:v>
                </c:pt>
                <c:pt idx="710">
                  <c:v>19.745470122450371</c:v>
                </c:pt>
                <c:pt idx="711">
                  <c:v>18.484914905428667</c:v>
                </c:pt>
                <c:pt idx="712">
                  <c:v>14.600201225152398</c:v>
                </c:pt>
                <c:pt idx="713">
                  <c:v>13.645081769872558</c:v>
                </c:pt>
                <c:pt idx="714">
                  <c:v>12.874883522449849</c:v>
                </c:pt>
                <c:pt idx="715">
                  <c:v>12.503864222449836</c:v>
                </c:pt>
                <c:pt idx="716">
                  <c:v>12.465878622449951</c:v>
                </c:pt>
                <c:pt idx="717">
                  <c:v>12.805963722449999</c:v>
                </c:pt>
                <c:pt idx="718">
                  <c:v>13.70696433877643</c:v>
                </c:pt>
                <c:pt idx="719">
                  <c:v>14.698784122449609</c:v>
                </c:pt>
                <c:pt idx="720">
                  <c:v>14.965963522449822</c:v>
                </c:pt>
                <c:pt idx="721">
                  <c:v>21.660187451021528</c:v>
                </c:pt>
                <c:pt idx="722">
                  <c:v>23.59137602244969</c:v>
                </c:pt>
                <c:pt idx="723">
                  <c:v>26.210347022450133</c:v>
                </c:pt>
                <c:pt idx="724">
                  <c:v>28.577336175511022</c:v>
                </c:pt>
                <c:pt idx="725">
                  <c:v>-98.030633293230522</c:v>
                </c:pt>
                <c:pt idx="726">
                  <c:v>34.026263710449882</c:v>
                </c:pt>
                <c:pt idx="727">
                  <c:v>37.594838515449887</c:v>
                </c:pt>
                <c:pt idx="728">
                  <c:v>40.670552280449975</c:v>
                </c:pt>
                <c:pt idx="729">
                  <c:v>42.984750609406305</c:v>
                </c:pt>
                <c:pt idx="730">
                  <c:v>45.313305137834504</c:v>
                </c:pt>
                <c:pt idx="731">
                  <c:v>56.878762897449903</c:v>
                </c:pt>
                <c:pt idx="732">
                  <c:v>59.46940128244988</c:v>
                </c:pt>
                <c:pt idx="733">
                  <c:v>61.098996592449893</c:v>
                </c:pt>
                <c:pt idx="734">
                  <c:v>63.252448438112495</c:v>
                </c:pt>
                <c:pt idx="735">
                  <c:v>65.039444903893184</c:v>
                </c:pt>
                <c:pt idx="736">
                  <c:v>65.534685098536883</c:v>
                </c:pt>
                <c:pt idx="737">
                  <c:v>64.348467859949878</c:v>
                </c:pt>
                <c:pt idx="738">
                  <c:v>62.948539772449863</c:v>
                </c:pt>
                <c:pt idx="739">
                  <c:v>61.056975287755982</c:v>
                </c:pt>
                <c:pt idx="740">
                  <c:v>58.797577692449913</c:v>
                </c:pt>
                <c:pt idx="741">
                  <c:v>56.212346182449863</c:v>
                </c:pt>
                <c:pt idx="742">
                  <c:v>52.934544412449874</c:v>
                </c:pt>
                <c:pt idx="743">
                  <c:v>49.69095252244994</c:v>
                </c:pt>
                <c:pt idx="744">
                  <c:v>46.99505832657367</c:v>
                </c:pt>
                <c:pt idx="745">
                  <c:v>44.507044897449845</c:v>
                </c:pt>
                <c:pt idx="746">
                  <c:v>34.742483595177156</c:v>
                </c:pt>
                <c:pt idx="747">
                  <c:v>190.40752182444982</c:v>
                </c:pt>
                <c:pt idx="748">
                  <c:v>29.06991502244955</c:v>
                </c:pt>
                <c:pt idx="749">
                  <c:v>26.347601922450117</c:v>
                </c:pt>
                <c:pt idx="750">
                  <c:v>23.998999322449627</c:v>
                </c:pt>
                <c:pt idx="751">
                  <c:v>21.900144542858243</c:v>
                </c:pt>
                <c:pt idx="752">
                  <c:v>19.358164122450109</c:v>
                </c:pt>
                <c:pt idx="753">
                  <c:v>17.100098222450129</c:v>
                </c:pt>
                <c:pt idx="754">
                  <c:v>15.490154058164174</c:v>
                </c:pt>
                <c:pt idx="755">
                  <c:v>10.400730665307124</c:v>
                </c:pt>
                <c:pt idx="756">
                  <c:v>9.5718332224499676</c:v>
                </c:pt>
                <c:pt idx="757">
                  <c:v>8.3902807224499547</c:v>
                </c:pt>
                <c:pt idx="758">
                  <c:v>7.6452550530619545</c:v>
                </c:pt>
                <c:pt idx="759">
                  <c:v>6.8567545224497835</c:v>
                </c:pt>
                <c:pt idx="760">
                  <c:v>6.5211410224497683</c:v>
                </c:pt>
                <c:pt idx="761">
                  <c:v>6.5693823224491164</c:v>
                </c:pt>
                <c:pt idx="762">
                  <c:v>6.9887205116972684</c:v>
                </c:pt>
                <c:pt idx="763">
                  <c:v>10.407086704268396</c:v>
                </c:pt>
                <c:pt idx="764">
                  <c:v>12.703943001616798</c:v>
                </c:pt>
                <c:pt idx="765">
                  <c:v>15.184417222449314</c:v>
                </c:pt>
                <c:pt idx="766">
                  <c:v>17.270922622449547</c:v>
                </c:pt>
                <c:pt idx="767">
                  <c:v>20.040969622449808</c:v>
                </c:pt>
                <c:pt idx="768">
                  <c:v>22.107615622449828</c:v>
                </c:pt>
                <c:pt idx="769">
                  <c:v>24.392999922450599</c:v>
                </c:pt>
                <c:pt idx="770">
                  <c:v>27.700157200610633</c:v>
                </c:pt>
                <c:pt idx="771">
                  <c:v>36.735636884949976</c:v>
                </c:pt>
                <c:pt idx="772">
                  <c:v>39.192758289449976</c:v>
                </c:pt>
                <c:pt idx="773">
                  <c:v>41.878392917449943</c:v>
                </c:pt>
                <c:pt idx="774">
                  <c:v>43.905189837449882</c:v>
                </c:pt>
                <c:pt idx="775">
                  <c:v>45.444290192449877</c:v>
                </c:pt>
                <c:pt idx="776">
                  <c:v>46.9576580656597</c:v>
                </c:pt>
                <c:pt idx="777">
                  <c:v>47.828535707449966</c:v>
                </c:pt>
                <c:pt idx="778">
                  <c:v>48.764308470366544</c:v>
                </c:pt>
                <c:pt idx="779">
                  <c:v>53.977238864555162</c:v>
                </c:pt>
                <c:pt idx="780">
                  <c:v>54.845620802449872</c:v>
                </c:pt>
                <c:pt idx="781">
                  <c:v>55.494887862449829</c:v>
                </c:pt>
                <c:pt idx="782">
                  <c:v>55.977882573996176</c:v>
                </c:pt>
                <c:pt idx="783">
                  <c:v>56.506558432449921</c:v>
                </c:pt>
                <c:pt idx="784">
                  <c:v>56.843871522449874</c:v>
                </c:pt>
                <c:pt idx="785">
                  <c:v>57.444422522449855</c:v>
                </c:pt>
                <c:pt idx="786">
                  <c:v>57.886271572449829</c:v>
                </c:pt>
                <c:pt idx="787">
                  <c:v>58.118041296259392</c:v>
                </c:pt>
                <c:pt idx="788">
                  <c:v>56.001868201937036</c:v>
                </c:pt>
                <c:pt idx="789">
                  <c:v>53.948390482449881</c:v>
                </c:pt>
                <c:pt idx="790">
                  <c:v>51.072419262449912</c:v>
                </c:pt>
                <c:pt idx="791">
                  <c:v>47.924153262449913</c:v>
                </c:pt>
                <c:pt idx="792">
                  <c:v>44.721887102449877</c:v>
                </c:pt>
                <c:pt idx="793">
                  <c:v>42.030306777551992</c:v>
                </c:pt>
                <c:pt idx="794">
                  <c:v>39.144288180058595</c:v>
                </c:pt>
                <c:pt idx="795">
                  <c:v>28.685929732976092</c:v>
                </c:pt>
                <c:pt idx="796">
                  <c:v>25.998725222450187</c:v>
                </c:pt>
                <c:pt idx="797">
                  <c:v>24.150568222449579</c:v>
                </c:pt>
                <c:pt idx="798">
                  <c:v>22.350673522450251</c:v>
                </c:pt>
                <c:pt idx="799">
                  <c:v>21.068862285336131</c:v>
                </c:pt>
                <c:pt idx="800">
                  <c:v>19.361043322449827</c:v>
                </c:pt>
                <c:pt idx="801">
                  <c:v>18.09093015288434</c:v>
                </c:pt>
                <c:pt idx="802">
                  <c:v>14.585358522449525</c:v>
                </c:pt>
                <c:pt idx="803">
                  <c:v>13.599487822450129</c:v>
                </c:pt>
                <c:pt idx="804">
                  <c:v>12.479399134694489</c:v>
                </c:pt>
                <c:pt idx="805">
                  <c:v>11.703177322450532</c:v>
                </c:pt>
                <c:pt idx="806">
                  <c:v>11.220606822449756</c:v>
                </c:pt>
                <c:pt idx="807">
                  <c:v>10.619560222449978</c:v>
                </c:pt>
                <c:pt idx="808">
                  <c:v>10.036547322449877</c:v>
                </c:pt>
                <c:pt idx="809">
                  <c:v>9.7039404296670284</c:v>
                </c:pt>
                <c:pt idx="810">
                  <c:v>9.478670709950018</c:v>
                </c:pt>
                <c:pt idx="811">
                  <c:v>9.7601035224497821</c:v>
                </c:pt>
                <c:pt idx="812">
                  <c:v>10.12017462244998</c:v>
                </c:pt>
                <c:pt idx="813">
                  <c:v>10.851730322450152</c:v>
                </c:pt>
                <c:pt idx="814">
                  <c:v>11.449701222449946</c:v>
                </c:pt>
                <c:pt idx="815">
                  <c:v>12.257235022449407</c:v>
                </c:pt>
                <c:pt idx="816">
                  <c:v>12.993623625542996</c:v>
                </c:pt>
                <c:pt idx="817">
                  <c:v>13.841987722450098</c:v>
                </c:pt>
                <c:pt idx="818">
                  <c:v>14.699497622450195</c:v>
                </c:pt>
                <c:pt idx="819">
                  <c:v>15.335923522449924</c:v>
                </c:pt>
                <c:pt idx="820">
                  <c:v>17.891703987566359</c:v>
                </c:pt>
                <c:pt idx="821">
                  <c:v>18.492827722449505</c:v>
                </c:pt>
                <c:pt idx="822">
                  <c:v>19.304289897450275</c:v>
                </c:pt>
                <c:pt idx="823">
                  <c:v>20.484217922450028</c:v>
                </c:pt>
                <c:pt idx="824">
                  <c:v>21.279135622450557</c:v>
                </c:pt>
                <c:pt idx="825">
                  <c:v>22.26103872244969</c:v>
                </c:pt>
                <c:pt idx="826">
                  <c:v>23.055572322449425</c:v>
                </c:pt>
                <c:pt idx="827">
                  <c:v>23.864635275027858</c:v>
                </c:pt>
                <c:pt idx="828">
                  <c:v>24.311540189116595</c:v>
                </c:pt>
                <c:pt idx="829">
                  <c:v>26.310819415306895</c:v>
                </c:pt>
                <c:pt idx="830">
                  <c:v>26.979843622449806</c:v>
                </c:pt>
                <c:pt idx="831">
                  <c:v>27.85819312244999</c:v>
                </c:pt>
                <c:pt idx="832">
                  <c:v>28.687086622450291</c:v>
                </c:pt>
                <c:pt idx="833">
                  <c:v>29.577697057803533</c:v>
                </c:pt>
                <c:pt idx="834">
                  <c:v>30.407152502042067</c:v>
                </c:pt>
                <c:pt idx="835">
                  <c:v>31.213675822450117</c:v>
                </c:pt>
                <c:pt idx="836">
                  <c:v>165.03440694779997</c:v>
                </c:pt>
                <c:pt idx="837">
                  <c:v>32.238756998878571</c:v>
                </c:pt>
                <c:pt idx="838">
                  <c:v>33.830918168351523</c:v>
                </c:pt>
                <c:pt idx="839">
                  <c:v>33.96858000076314</c:v>
                </c:pt>
                <c:pt idx="840">
                  <c:v>33.952148955783194</c:v>
                </c:pt>
                <c:pt idx="841">
                  <c:v>33.325018539449943</c:v>
                </c:pt>
                <c:pt idx="842">
                  <c:v>32.789724325449882</c:v>
                </c:pt>
                <c:pt idx="843">
                  <c:v>32.560969568649874</c:v>
                </c:pt>
                <c:pt idx="844">
                  <c:v>139.57600194859424</c:v>
                </c:pt>
                <c:pt idx="845">
                  <c:v>30.96849872653171</c:v>
                </c:pt>
                <c:pt idx="846">
                  <c:v>26.816412728798955</c:v>
                </c:pt>
                <c:pt idx="847">
                  <c:v>25.538334922450218</c:v>
                </c:pt>
                <c:pt idx="848">
                  <c:v>24.271400122449677</c:v>
                </c:pt>
                <c:pt idx="849">
                  <c:v>22.79616102244983</c:v>
                </c:pt>
                <c:pt idx="850">
                  <c:v>21.75561929564542</c:v>
                </c:pt>
                <c:pt idx="851">
                  <c:v>20.485942922449837</c:v>
                </c:pt>
                <c:pt idx="852">
                  <c:v>19.276795022449875</c:v>
                </c:pt>
                <c:pt idx="853">
                  <c:v>18.307892022449614</c:v>
                </c:pt>
                <c:pt idx="854">
                  <c:v>17.434703522450008</c:v>
                </c:pt>
                <c:pt idx="855">
                  <c:v>10.114116090017168</c:v>
                </c:pt>
                <c:pt idx="856">
                  <c:v>9.5843572224497127</c:v>
                </c:pt>
                <c:pt idx="857">
                  <c:v>8.2089518224500502</c:v>
                </c:pt>
                <c:pt idx="858">
                  <c:v>7.3085206224501178</c:v>
                </c:pt>
                <c:pt idx="859">
                  <c:v>6.7085362497225276</c:v>
                </c:pt>
                <c:pt idx="860">
                  <c:v>3.5704535224500376</c:v>
                </c:pt>
                <c:pt idx="861">
                  <c:v>3.8534338224499436</c:v>
                </c:pt>
                <c:pt idx="862">
                  <c:v>4.2784930224499726</c:v>
                </c:pt>
                <c:pt idx="863">
                  <c:v>4.8140767224501495</c:v>
                </c:pt>
                <c:pt idx="864">
                  <c:v>5.7356593557832802</c:v>
                </c:pt>
                <c:pt idx="865">
                  <c:v>6.2777232239423952</c:v>
                </c:pt>
                <c:pt idx="866">
                  <c:v>11.341751334949922</c:v>
                </c:pt>
                <c:pt idx="867">
                  <c:v>11.834203722450132</c:v>
                </c:pt>
                <c:pt idx="868">
                  <c:v>13.571463422450119</c:v>
                </c:pt>
                <c:pt idx="869">
                  <c:v>15.109309822449832</c:v>
                </c:pt>
                <c:pt idx="870">
                  <c:v>16.572938058532173</c:v>
                </c:pt>
                <c:pt idx="871">
                  <c:v>18.253799583055862</c:v>
                </c:pt>
                <c:pt idx="872">
                  <c:v>22.243178785607967</c:v>
                </c:pt>
                <c:pt idx="873">
                  <c:v>23.608119022449415</c:v>
                </c:pt>
                <c:pt idx="874">
                  <c:v>24.478317422449862</c:v>
                </c:pt>
                <c:pt idx="875">
                  <c:v>25.417441254408775</c:v>
                </c:pt>
                <c:pt idx="876">
                  <c:v>25.89443522244953</c:v>
                </c:pt>
                <c:pt idx="877">
                  <c:v>26.260197722449927</c:v>
                </c:pt>
                <c:pt idx="878">
                  <c:v>26.638027222450031</c:v>
                </c:pt>
                <c:pt idx="879">
                  <c:v>26.482616075641456</c:v>
                </c:pt>
                <c:pt idx="880">
                  <c:v>16.627544481353887</c:v>
                </c:pt>
                <c:pt idx="881">
                  <c:v>14.600252422450318</c:v>
                </c:pt>
                <c:pt idx="882">
                  <c:v>12.372259122449776</c:v>
                </c:pt>
                <c:pt idx="883">
                  <c:v>10.075358780181798</c:v>
                </c:pt>
                <c:pt idx="884">
                  <c:v>3.9981858301416935</c:v>
                </c:pt>
                <c:pt idx="885">
                  <c:v>2.8758142224502024</c:v>
                </c:pt>
                <c:pt idx="886">
                  <c:v>1.578730422449752</c:v>
                </c:pt>
                <c:pt idx="887">
                  <c:v>0.47962222244964953</c:v>
                </c:pt>
                <c:pt idx="888">
                  <c:v>-1.1269312827451734</c:v>
                </c:pt>
                <c:pt idx="889">
                  <c:v>-3.6076766775497342</c:v>
                </c:pt>
                <c:pt idx="890">
                  <c:v>-6.2195232775501097</c:v>
                </c:pt>
                <c:pt idx="891">
                  <c:v>-7.0453772775499255</c:v>
                </c:pt>
                <c:pt idx="892">
                  <c:v>-7.8102413346930257</c:v>
                </c:pt>
                <c:pt idx="893">
                  <c:v>-5.8898977275500499</c:v>
                </c:pt>
                <c:pt idx="894">
                  <c:v>-4.5483716354450792</c:v>
                </c:pt>
                <c:pt idx="895">
                  <c:v>-2.1118736775496529</c:v>
                </c:pt>
                <c:pt idx="896">
                  <c:v>0.7794807224500756</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12.281877904472541</c:v>
                </c:pt>
                <c:pt idx="1">
                  <c:v>12.289628067904818</c:v>
                </c:pt>
                <c:pt idx="2">
                  <c:v>12.291419422449533</c:v>
                </c:pt>
                <c:pt idx="3">
                  <c:v>12.292825322449819</c:v>
                </c:pt>
                <c:pt idx="4">
                  <c:v>12.302901922449479</c:v>
                </c:pt>
                <c:pt idx="5">
                  <c:v>12.331492222449798</c:v>
                </c:pt>
                <c:pt idx="6">
                  <c:v>12.36410912245006</c:v>
                </c:pt>
                <c:pt idx="7">
                  <c:v>12.334779122450087</c:v>
                </c:pt>
                <c:pt idx="8">
                  <c:v>12.329790522449388</c:v>
                </c:pt>
                <c:pt idx="9">
                  <c:v>12.356587622449576</c:v>
                </c:pt>
                <c:pt idx="10">
                  <c:v>12.40704897699565</c:v>
                </c:pt>
                <c:pt idx="11">
                  <c:v>12.346260122450088</c:v>
                </c:pt>
                <c:pt idx="12">
                  <c:v>11.869692422450129</c:v>
                </c:pt>
                <c:pt idx="13">
                  <c:v>11.21718492245023</c:v>
                </c:pt>
                <c:pt idx="14">
                  <c:v>10.802425222450312</c:v>
                </c:pt>
                <c:pt idx="15">
                  <c:v>10.875113622449977</c:v>
                </c:pt>
                <c:pt idx="16">
                  <c:v>10.790262922450106</c:v>
                </c:pt>
                <c:pt idx="17">
                  <c:v>10.138603422449901</c:v>
                </c:pt>
                <c:pt idx="18">
                  <c:v>9.418023222449591</c:v>
                </c:pt>
                <c:pt idx="19">
                  <c:v>8.9048713795923682</c:v>
                </c:pt>
                <c:pt idx="20">
                  <c:v>8.6800628224495711</c:v>
                </c:pt>
                <c:pt idx="21">
                  <c:v>8.704759622449755</c:v>
                </c:pt>
                <c:pt idx="22">
                  <c:v>8.858887022449764</c:v>
                </c:pt>
                <c:pt idx="23">
                  <c:v>8.9292438254798014</c:v>
                </c:pt>
                <c:pt idx="24">
                  <c:v>9.6266901224500572</c:v>
                </c:pt>
                <c:pt idx="25">
                  <c:v>10.319697422449723</c:v>
                </c:pt>
                <c:pt idx="26">
                  <c:v>10.581371022449645</c:v>
                </c:pt>
                <c:pt idx="27">
                  <c:v>10.555833122449522</c:v>
                </c:pt>
                <c:pt idx="28">
                  <c:v>10.440174835580919</c:v>
                </c:pt>
                <c:pt idx="29">
                  <c:v>10.255363922450011</c:v>
                </c:pt>
                <c:pt idx="30">
                  <c:v>10.161073922449617</c:v>
                </c:pt>
                <c:pt idx="31">
                  <c:v>10.112555322449953</c:v>
                </c:pt>
                <c:pt idx="32">
                  <c:v>10.412937336882688</c:v>
                </c:pt>
                <c:pt idx="33">
                  <c:v>11.569145722449804</c:v>
                </c:pt>
                <c:pt idx="34">
                  <c:v>13.703052322449794</c:v>
                </c:pt>
                <c:pt idx="35">
                  <c:v>16.060394022450538</c:v>
                </c:pt>
                <c:pt idx="36">
                  <c:v>18.559135122449788</c:v>
                </c:pt>
                <c:pt idx="37">
                  <c:v>20.324671922449994</c:v>
                </c:pt>
                <c:pt idx="38">
                  <c:v>22.092873622450451</c:v>
                </c:pt>
                <c:pt idx="39">
                  <c:v>23.30560452245043</c:v>
                </c:pt>
                <c:pt idx="40">
                  <c:v>24.181086922450511</c:v>
                </c:pt>
                <c:pt idx="41">
                  <c:v>24.690783422449641</c:v>
                </c:pt>
                <c:pt idx="42">
                  <c:v>25.039229922449927</c:v>
                </c:pt>
                <c:pt idx="43">
                  <c:v>24.749004822449621</c:v>
                </c:pt>
                <c:pt idx="44">
                  <c:v>23.477567422449624</c:v>
                </c:pt>
                <c:pt idx="45">
                  <c:v>21.64145692244961</c:v>
                </c:pt>
                <c:pt idx="46">
                  <c:v>19.036854122450205</c:v>
                </c:pt>
                <c:pt idx="47">
                  <c:v>16.192807222449318</c:v>
                </c:pt>
                <c:pt idx="48">
                  <c:v>12.780368222450141</c:v>
                </c:pt>
                <c:pt idx="49">
                  <c:v>9.3763572979598564</c:v>
                </c:pt>
                <c:pt idx="50">
                  <c:v>6.3422926224500671</c:v>
                </c:pt>
                <c:pt idx="51">
                  <c:v>3.1668775224495982</c:v>
                </c:pt>
                <c:pt idx="52">
                  <c:v>1.3619522450170507E-2</c:v>
                </c:pt>
                <c:pt idx="53">
                  <c:v>-2.9599206775501159</c:v>
                </c:pt>
                <c:pt idx="54">
                  <c:v>-5.2984257632645892</c:v>
                </c:pt>
                <c:pt idx="55">
                  <c:v>-7.3265769775500926</c:v>
                </c:pt>
                <c:pt idx="56">
                  <c:v>-8.7544801775502208</c:v>
                </c:pt>
                <c:pt idx="57">
                  <c:v>-10.173190177550023</c:v>
                </c:pt>
                <c:pt idx="58">
                  <c:v>-11.398863777549964</c:v>
                </c:pt>
                <c:pt idx="59">
                  <c:v>-11.967440277550159</c:v>
                </c:pt>
                <c:pt idx="60">
                  <c:v>-11.856095977549495</c:v>
                </c:pt>
                <c:pt idx="61">
                  <c:v>-11.220193977550048</c:v>
                </c:pt>
                <c:pt idx="62">
                  <c:v>-10.467944562656072</c:v>
                </c:pt>
                <c:pt idx="63">
                  <c:v>-8.9413182775497511</c:v>
                </c:pt>
                <c:pt idx="64">
                  <c:v>-6.8354167775501367</c:v>
                </c:pt>
                <c:pt idx="65">
                  <c:v>31.795703522449855</c:v>
                </c:pt>
                <c:pt idx="66">
                  <c:v>-1.7436019414674018</c:v>
                </c:pt>
                <c:pt idx="67">
                  <c:v>0.83303982244976393</c:v>
                </c:pt>
                <c:pt idx="68">
                  <c:v>3.4557979224497597</c:v>
                </c:pt>
                <c:pt idx="69">
                  <c:v>6.1545045224501296</c:v>
                </c:pt>
                <c:pt idx="70">
                  <c:v>8.7689803224498917</c:v>
                </c:pt>
                <c:pt idx="71">
                  <c:v>11.688503316264224</c:v>
                </c:pt>
                <c:pt idx="72">
                  <c:v>13.751314722450344</c:v>
                </c:pt>
                <c:pt idx="73">
                  <c:v>15.867746622449769</c:v>
                </c:pt>
                <c:pt idx="74">
                  <c:v>17.195314922450031</c:v>
                </c:pt>
                <c:pt idx="75">
                  <c:v>17.93817568739869</c:v>
                </c:pt>
                <c:pt idx="76">
                  <c:v>17.778648822449838</c:v>
                </c:pt>
                <c:pt idx="77">
                  <c:v>17.114504022449921</c:v>
                </c:pt>
                <c:pt idx="78">
                  <c:v>15.361325322450018</c:v>
                </c:pt>
                <c:pt idx="79">
                  <c:v>13.458050945129958</c:v>
                </c:pt>
                <c:pt idx="80">
                  <c:v>10.482873722449851</c:v>
                </c:pt>
                <c:pt idx="81">
                  <c:v>6.6991038224500965</c:v>
                </c:pt>
                <c:pt idx="82">
                  <c:v>3.5568313224502788</c:v>
                </c:pt>
                <c:pt idx="83">
                  <c:v>-0.12865287755008117</c:v>
                </c:pt>
                <c:pt idx="84">
                  <c:v>-15.222576477550119</c:v>
                </c:pt>
                <c:pt idx="85">
                  <c:v>-31.80209045015323</c:v>
                </c:pt>
                <c:pt idx="86">
                  <c:v>-33.860318077550261</c:v>
                </c:pt>
                <c:pt idx="87">
                  <c:v>-34.93869777754972</c:v>
                </c:pt>
                <c:pt idx="88">
                  <c:v>-35.684038651463041</c:v>
                </c:pt>
                <c:pt idx="89">
                  <c:v>-32.617762129724298</c:v>
                </c:pt>
                <c:pt idx="90">
                  <c:v>-29.832648377549777</c:v>
                </c:pt>
                <c:pt idx="91">
                  <c:v>-26.306038477550175</c:v>
                </c:pt>
                <c:pt idx="92">
                  <c:v>-23.116346877549489</c:v>
                </c:pt>
                <c:pt idx="93">
                  <c:v>-20.005305877550256</c:v>
                </c:pt>
                <c:pt idx="94">
                  <c:v>-17.122936477549526</c:v>
                </c:pt>
                <c:pt idx="95">
                  <c:v>-13.256656677550655</c:v>
                </c:pt>
                <c:pt idx="96">
                  <c:v>-11.513926477550143</c:v>
                </c:pt>
                <c:pt idx="97">
                  <c:v>6.4819239875659784</c:v>
                </c:pt>
                <c:pt idx="98">
                  <c:v>10.830207122449934</c:v>
                </c:pt>
                <c:pt idx="99">
                  <c:v>15.278168264718275</c:v>
                </c:pt>
                <c:pt idx="100">
                  <c:v>19.990531522450226</c:v>
                </c:pt>
                <c:pt idx="101">
                  <c:v>24.269041022449727</c:v>
                </c:pt>
                <c:pt idx="102">
                  <c:v>27.703949440816785</c:v>
                </c:pt>
                <c:pt idx="103">
                  <c:v>32.841448222449884</c:v>
                </c:pt>
                <c:pt idx="104">
                  <c:v>-119.47767598885029</c:v>
                </c:pt>
                <c:pt idx="105">
                  <c:v>30.480314922449026</c:v>
                </c:pt>
                <c:pt idx="106">
                  <c:v>30.038897622449781</c:v>
                </c:pt>
                <c:pt idx="107">
                  <c:v>30.266945546259329</c:v>
                </c:pt>
                <c:pt idx="108">
                  <c:v>30.966690922450169</c:v>
                </c:pt>
                <c:pt idx="109">
                  <c:v>89.587965257349794</c:v>
                </c:pt>
                <c:pt idx="110">
                  <c:v>32.08531854517723</c:v>
                </c:pt>
                <c:pt idx="111">
                  <c:v>23.389869122449682</c:v>
                </c:pt>
                <c:pt idx="112">
                  <c:v>21.274279622449654</c:v>
                </c:pt>
                <c:pt idx="113">
                  <c:v>17.375092922449909</c:v>
                </c:pt>
                <c:pt idx="114">
                  <c:v>13.982974922450001</c:v>
                </c:pt>
                <c:pt idx="115">
                  <c:v>9.4758547224500091</c:v>
                </c:pt>
                <c:pt idx="116">
                  <c:v>5.2700582592913463</c:v>
                </c:pt>
                <c:pt idx="117">
                  <c:v>2.5066226713857134</c:v>
                </c:pt>
                <c:pt idx="118">
                  <c:v>-10.611396255327676</c:v>
                </c:pt>
                <c:pt idx="119">
                  <c:v>-13.557796477550454</c:v>
                </c:pt>
                <c:pt idx="120">
                  <c:v>-16.143459977549696</c:v>
                </c:pt>
                <c:pt idx="121">
                  <c:v>-23.175673346236664</c:v>
                </c:pt>
                <c:pt idx="122">
                  <c:v>-26.428812977550237</c:v>
                </c:pt>
                <c:pt idx="123">
                  <c:v>-30.597857877549615</c:v>
                </c:pt>
                <c:pt idx="124">
                  <c:v>-34.550145277549781</c:v>
                </c:pt>
                <c:pt idx="125">
                  <c:v>-37.572246477550046</c:v>
                </c:pt>
                <c:pt idx="126">
                  <c:v>-44.975400505327997</c:v>
                </c:pt>
                <c:pt idx="127">
                  <c:v>-50.917135277549761</c:v>
                </c:pt>
                <c:pt idx="128">
                  <c:v>-53.462292277550233</c:v>
                </c:pt>
                <c:pt idx="129">
                  <c:v>-57.815876877550146</c:v>
                </c:pt>
                <c:pt idx="130">
                  <c:v>-60.544761060883545</c:v>
                </c:pt>
                <c:pt idx="131">
                  <c:v>-63.30982167754987</c:v>
                </c:pt>
                <c:pt idx="132">
                  <c:v>-65.214301877549858</c:v>
                </c:pt>
                <c:pt idx="133">
                  <c:v>-66.680847781897882</c:v>
                </c:pt>
                <c:pt idx="134">
                  <c:v>-68.32648314421688</c:v>
                </c:pt>
                <c:pt idx="135">
                  <c:v>-67.131617277550049</c:v>
                </c:pt>
                <c:pt idx="136">
                  <c:v>-66.732840077550009</c:v>
                </c:pt>
                <c:pt idx="137">
                  <c:v>-66.525661777550127</c:v>
                </c:pt>
                <c:pt idx="138">
                  <c:v>-66.026639177550408</c:v>
                </c:pt>
                <c:pt idx="139">
                  <c:v>-66.2516955098084</c:v>
                </c:pt>
                <c:pt idx="140">
                  <c:v>-67.670576477549872</c:v>
                </c:pt>
                <c:pt idx="141">
                  <c:v>-67.481798277549856</c:v>
                </c:pt>
                <c:pt idx="142">
                  <c:v>-66.042073386640979</c:v>
                </c:pt>
                <c:pt idx="143">
                  <c:v>-65.423132437145938</c:v>
                </c:pt>
                <c:pt idx="144">
                  <c:v>-64.29843457754987</c:v>
                </c:pt>
                <c:pt idx="145">
                  <c:v>-62.804651577549933</c:v>
                </c:pt>
                <c:pt idx="146">
                  <c:v>-62.031116177549883</c:v>
                </c:pt>
                <c:pt idx="147">
                  <c:v>-61.241165972499942</c:v>
                </c:pt>
                <c:pt idx="148">
                  <c:v>-60.579899277549856</c:v>
                </c:pt>
                <c:pt idx="149">
                  <c:v>-60.343856477550055</c:v>
                </c:pt>
                <c:pt idx="150">
                  <c:v>-64.191443692739909</c:v>
                </c:pt>
                <c:pt idx="151">
                  <c:v>-66.882004777549653</c:v>
                </c:pt>
                <c:pt idx="152">
                  <c:v>-69.662845520103318</c:v>
                </c:pt>
                <c:pt idx="153">
                  <c:v>-72.988139277549919</c:v>
                </c:pt>
                <c:pt idx="154">
                  <c:v>-75.078913677550389</c:v>
                </c:pt>
                <c:pt idx="155">
                  <c:v>-76.463105934072246</c:v>
                </c:pt>
                <c:pt idx="156">
                  <c:v>-77.151136577549664</c:v>
                </c:pt>
                <c:pt idx="157">
                  <c:v>-77.238957777549672</c:v>
                </c:pt>
                <c:pt idx="158">
                  <c:v>-76.442230477550368</c:v>
                </c:pt>
                <c:pt idx="159">
                  <c:v>-74.922946800130958</c:v>
                </c:pt>
                <c:pt idx="160">
                  <c:v>-73.067063277550005</c:v>
                </c:pt>
                <c:pt idx="161">
                  <c:v>-70.461299377550333</c:v>
                </c:pt>
                <c:pt idx="162">
                  <c:v>-67.612592347115338</c:v>
                </c:pt>
                <c:pt idx="163">
                  <c:v>-65.975391932095434</c:v>
                </c:pt>
                <c:pt idx="164">
                  <c:v>-57.018648016011646</c:v>
                </c:pt>
                <c:pt idx="165">
                  <c:v>-55.727939377549923</c:v>
                </c:pt>
                <c:pt idx="166">
                  <c:v>-53.714504277550276</c:v>
                </c:pt>
                <c:pt idx="167">
                  <c:v>-50.500391477550195</c:v>
                </c:pt>
                <c:pt idx="168">
                  <c:v>-47.243072677549634</c:v>
                </c:pt>
                <c:pt idx="169">
                  <c:v>-45.591710406121763</c:v>
                </c:pt>
                <c:pt idx="170">
                  <c:v>-37.063530477550081</c:v>
                </c:pt>
                <c:pt idx="171">
                  <c:v>-36.721395048979169</c:v>
                </c:pt>
                <c:pt idx="172">
                  <c:v>-34.878616477549457</c:v>
                </c:pt>
                <c:pt idx="173">
                  <c:v>-33.420921677550005</c:v>
                </c:pt>
                <c:pt idx="174">
                  <c:v>-32.992430277550433</c:v>
                </c:pt>
                <c:pt idx="175">
                  <c:v>-32.141114177549497</c:v>
                </c:pt>
                <c:pt idx="176">
                  <c:v>-30.996404503866184</c:v>
                </c:pt>
                <c:pt idx="177">
                  <c:v>-23.037438592934532</c:v>
                </c:pt>
                <c:pt idx="178">
                  <c:v>-20.628245377550542</c:v>
                </c:pt>
                <c:pt idx="179">
                  <c:v>-18.598864277550064</c:v>
                </c:pt>
                <c:pt idx="180">
                  <c:v>-15.991774977549927</c:v>
                </c:pt>
                <c:pt idx="181">
                  <c:v>-13.889378277549937</c:v>
                </c:pt>
                <c:pt idx="182">
                  <c:v>-10.963981003865669</c:v>
                </c:pt>
                <c:pt idx="183">
                  <c:v>-8.017128577550368</c:v>
                </c:pt>
                <c:pt idx="184">
                  <c:v>-5.2992013711665624</c:v>
                </c:pt>
                <c:pt idx="185">
                  <c:v>4.3622476603809686</c:v>
                </c:pt>
                <c:pt idx="186">
                  <c:v>6.1340087224497495</c:v>
                </c:pt>
                <c:pt idx="187">
                  <c:v>8.8163749224499668</c:v>
                </c:pt>
                <c:pt idx="188">
                  <c:v>11.179290322449702</c:v>
                </c:pt>
                <c:pt idx="189">
                  <c:v>13.034981182024138</c:v>
                </c:pt>
                <c:pt idx="190">
                  <c:v>15.771146022450321</c:v>
                </c:pt>
                <c:pt idx="191">
                  <c:v>18.284161422449731</c:v>
                </c:pt>
                <c:pt idx="192">
                  <c:v>20.317898105783058</c:v>
                </c:pt>
                <c:pt idx="193">
                  <c:v>29.12974163565724</c:v>
                </c:pt>
                <c:pt idx="194">
                  <c:v>-76.677926208550119</c:v>
                </c:pt>
                <c:pt idx="195">
                  <c:v>33.690975231241111</c:v>
                </c:pt>
                <c:pt idx="196">
                  <c:v>36.482377845449889</c:v>
                </c:pt>
                <c:pt idx="197">
                  <c:v>39.560850462449878</c:v>
                </c:pt>
                <c:pt idx="198">
                  <c:v>41.748644562449876</c:v>
                </c:pt>
                <c:pt idx="199">
                  <c:v>44.313758107449893</c:v>
                </c:pt>
                <c:pt idx="200">
                  <c:v>46.131055493714186</c:v>
                </c:pt>
                <c:pt idx="201">
                  <c:v>53.505626647449887</c:v>
                </c:pt>
                <c:pt idx="202">
                  <c:v>53.438718352449946</c:v>
                </c:pt>
                <c:pt idx="203">
                  <c:v>52.729803192449943</c:v>
                </c:pt>
                <c:pt idx="204">
                  <c:v>52.055921912449882</c:v>
                </c:pt>
                <c:pt idx="205">
                  <c:v>51.388768572449891</c:v>
                </c:pt>
                <c:pt idx="206">
                  <c:v>50.483727533088114</c:v>
                </c:pt>
                <c:pt idx="207">
                  <c:v>49.388124402449854</c:v>
                </c:pt>
                <c:pt idx="208">
                  <c:v>48.518454485412754</c:v>
                </c:pt>
                <c:pt idx="209">
                  <c:v>35.863995303699888</c:v>
                </c:pt>
                <c:pt idx="210">
                  <c:v>33.911406167449798</c:v>
                </c:pt>
                <c:pt idx="211">
                  <c:v>-73.305054245549798</c:v>
                </c:pt>
                <c:pt idx="212">
                  <c:v>27.850953122450139</c:v>
                </c:pt>
                <c:pt idx="213">
                  <c:v>25.325554147449992</c:v>
                </c:pt>
                <c:pt idx="214">
                  <c:v>13.272920120388068</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-11.140351777550739</c:v>
                </c:pt>
                <c:pt idx="224">
                  <c:v>-11.09167097754975</c:v>
                </c:pt>
                <c:pt idx="225">
                  <c:v>-10.975183777550029</c:v>
                </c:pt>
                <c:pt idx="226">
                  <c:v>-10.601767434996958</c:v>
                </c:pt>
                <c:pt idx="227">
                  <c:v>-9.4644506775504027</c:v>
                </c:pt>
                <c:pt idx="228">
                  <c:v>-7.8603321775501342</c:v>
                </c:pt>
                <c:pt idx="229">
                  <c:v>-6.3135314775501845</c:v>
                </c:pt>
                <c:pt idx="230">
                  <c:v>-5.0297392248027393</c:v>
                </c:pt>
                <c:pt idx="231">
                  <c:v>4.5777799510213724</c:v>
                </c:pt>
                <c:pt idx="232">
                  <c:v>5.883674330530738</c:v>
                </c:pt>
                <c:pt idx="233">
                  <c:v>6.411902222449811</c:v>
                </c:pt>
                <c:pt idx="234">
                  <c:v>8.9956000224499295</c:v>
                </c:pt>
                <c:pt idx="235">
                  <c:v>12.289525922449883</c:v>
                </c:pt>
                <c:pt idx="236">
                  <c:v>15.079796222449591</c:v>
                </c:pt>
                <c:pt idx="237">
                  <c:v>17.512111674623952</c:v>
                </c:pt>
                <c:pt idx="238">
                  <c:v>19.944005101396993</c:v>
                </c:pt>
                <c:pt idx="239">
                  <c:v>30.270374734570879</c:v>
                </c:pt>
                <c:pt idx="240">
                  <c:v>30.784715422449864</c:v>
                </c:pt>
                <c:pt idx="241">
                  <c:v>30.972900896186982</c:v>
                </c:pt>
                <c:pt idx="242">
                  <c:v>31.065083522449783</c:v>
                </c:pt>
                <c:pt idx="243">
                  <c:v>27.717406300227786</c:v>
                </c:pt>
                <c:pt idx="244">
                  <c:v>25.953738122449778</c:v>
                </c:pt>
                <c:pt idx="245">
                  <c:v>22.856719222449325</c:v>
                </c:pt>
                <c:pt idx="246">
                  <c:v>19.43485192244977</c:v>
                </c:pt>
                <c:pt idx="247">
                  <c:v>15.853572322449962</c:v>
                </c:pt>
                <c:pt idx="248">
                  <c:v>12.764343825480323</c:v>
                </c:pt>
                <c:pt idx="249">
                  <c:v>10.39695882244942</c:v>
                </c:pt>
                <c:pt idx="250">
                  <c:v>7.9727080346444632</c:v>
                </c:pt>
                <c:pt idx="251">
                  <c:v>-1.5736239775495999</c:v>
                </c:pt>
                <c:pt idx="252">
                  <c:v>-2.5713127775506752</c:v>
                </c:pt>
                <c:pt idx="253">
                  <c:v>-3.6461860564977862</c:v>
                </c:pt>
                <c:pt idx="254">
                  <c:v>-6.5001566775499819</c:v>
                </c:pt>
                <c:pt idx="255">
                  <c:v>-10.98332137755007</c:v>
                </c:pt>
                <c:pt idx="256">
                  <c:v>-13.790195877550019</c:v>
                </c:pt>
                <c:pt idx="257">
                  <c:v>-15.129168877550081</c:v>
                </c:pt>
                <c:pt idx="258">
                  <c:v>-16.692699412332527</c:v>
                </c:pt>
                <c:pt idx="259">
                  <c:v>-18.766366638840527</c:v>
                </c:pt>
                <c:pt idx="260">
                  <c:v>-20.973216477550231</c:v>
                </c:pt>
                <c:pt idx="261">
                  <c:v>-19.99485817755005</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10.458039456515952</c:v>
                </c:pt>
                <c:pt idx="271">
                  <c:v>13.754485822449826</c:v>
                </c:pt>
                <c:pt idx="272">
                  <c:v>17.157189922449621</c:v>
                </c:pt>
                <c:pt idx="273">
                  <c:v>19.9724767224495</c:v>
                </c:pt>
                <c:pt idx="274">
                  <c:v>23.593829346625483</c:v>
                </c:pt>
                <c:pt idx="275">
                  <c:v>26.862603322449289</c:v>
                </c:pt>
                <c:pt idx="276">
                  <c:v>-9.5163731625501615</c:v>
                </c:pt>
                <c:pt idx="277">
                  <c:v>34.005434927449883</c:v>
                </c:pt>
                <c:pt idx="278">
                  <c:v>45.501223893878446</c:v>
                </c:pt>
                <c:pt idx="279">
                  <c:v>47.914600927449925</c:v>
                </c:pt>
                <c:pt idx="280">
                  <c:v>51.378009072449899</c:v>
                </c:pt>
                <c:pt idx="281">
                  <c:v>54.85470185244985</c:v>
                </c:pt>
                <c:pt idx="282">
                  <c:v>56.908164442449852</c:v>
                </c:pt>
                <c:pt idx="283">
                  <c:v>58.585327296643399</c:v>
                </c:pt>
                <c:pt idx="284">
                  <c:v>59.416337302449882</c:v>
                </c:pt>
                <c:pt idx="285">
                  <c:v>58.800212272449869</c:v>
                </c:pt>
                <c:pt idx="286">
                  <c:v>57.535619419001584</c:v>
                </c:pt>
                <c:pt idx="287">
                  <c:v>40.735568808164246</c:v>
                </c:pt>
                <c:pt idx="288">
                  <c:v>38.552050565449875</c:v>
                </c:pt>
                <c:pt idx="289">
                  <c:v>34.628084729896628</c:v>
                </c:pt>
                <c:pt idx="290">
                  <c:v>1.2611041128500613</c:v>
                </c:pt>
                <c:pt idx="291">
                  <c:v>26.648651422449177</c:v>
                </c:pt>
                <c:pt idx="292">
                  <c:v>22.841695138611591</c:v>
                </c:pt>
                <c:pt idx="293">
                  <c:v>11.61955352244977</c:v>
                </c:pt>
                <c:pt idx="294">
                  <c:v>7.3931701891163764</c:v>
                </c:pt>
                <c:pt idx="295">
                  <c:v>2.0950548224500087</c:v>
                </c:pt>
                <c:pt idx="296">
                  <c:v>-3.577844677550587</c:v>
                </c:pt>
                <c:pt idx="297">
                  <c:v>-10.042731677550051</c:v>
                </c:pt>
                <c:pt idx="298">
                  <c:v>-14.377091277549759</c:v>
                </c:pt>
                <c:pt idx="299">
                  <c:v>-19.436826780580162</c:v>
                </c:pt>
                <c:pt idx="300">
                  <c:v>-22.686243077549904</c:v>
                </c:pt>
                <c:pt idx="301">
                  <c:v>-24.364660877550087</c:v>
                </c:pt>
                <c:pt idx="302">
                  <c:v>-28.999264030741642</c:v>
                </c:pt>
                <c:pt idx="303">
                  <c:v>-26.967657177549789</c:v>
                </c:pt>
                <c:pt idx="304">
                  <c:v>-24.612753400627554</c:v>
                </c:pt>
                <c:pt idx="305">
                  <c:v>-21.970890077549569</c:v>
                </c:pt>
                <c:pt idx="306">
                  <c:v>-18.806901796699108</c:v>
                </c:pt>
                <c:pt idx="307">
                  <c:v>-7.7903724775501084</c:v>
                </c:pt>
                <c:pt idx="308">
                  <c:v>-4.466170977549865</c:v>
                </c:pt>
                <c:pt idx="309">
                  <c:v>1.3529207951773659</c:v>
                </c:pt>
                <c:pt idx="310">
                  <c:v>6.3829510224496975</c:v>
                </c:pt>
                <c:pt idx="311">
                  <c:v>10.647069722449681</c:v>
                </c:pt>
                <c:pt idx="312">
                  <c:v>14.369126622449922</c:v>
                </c:pt>
                <c:pt idx="313">
                  <c:v>16.615844835580702</c:v>
                </c:pt>
                <c:pt idx="314">
                  <c:v>18.036599522449887</c:v>
                </c:pt>
                <c:pt idx="315">
                  <c:v>24.675283522450371</c:v>
                </c:pt>
                <c:pt idx="316">
                  <c:v>25.352295522450135</c:v>
                </c:pt>
                <c:pt idx="317">
                  <c:v>24.886231022449778</c:v>
                </c:pt>
                <c:pt idx="318">
                  <c:v>23.87973772244996</c:v>
                </c:pt>
                <c:pt idx="319">
                  <c:v>21.611365242879831</c:v>
                </c:pt>
                <c:pt idx="320">
                  <c:v>19.233515622450117</c:v>
                </c:pt>
                <c:pt idx="321">
                  <c:v>17.700679174623751</c:v>
                </c:pt>
                <c:pt idx="322">
                  <c:v>8.5918435224498637</c:v>
                </c:pt>
                <c:pt idx="323">
                  <c:v>7.0799012224498199</c:v>
                </c:pt>
                <c:pt idx="324">
                  <c:v>2.8344539224501339</c:v>
                </c:pt>
                <c:pt idx="325">
                  <c:v>-4.3708518365718867E-2</c:v>
                </c:pt>
                <c:pt idx="326">
                  <c:v>-2.8416096775498789</c:v>
                </c:pt>
                <c:pt idx="327">
                  <c:v>-4.8226546775498083</c:v>
                </c:pt>
                <c:pt idx="328">
                  <c:v>-6.9217091775501904</c:v>
                </c:pt>
                <c:pt idx="329">
                  <c:v>-8.7227968815913357</c:v>
                </c:pt>
                <c:pt idx="330">
                  <c:v>-9.7269671593681686</c:v>
                </c:pt>
                <c:pt idx="331">
                  <c:v>-16.523339290050629</c:v>
                </c:pt>
                <c:pt idx="332">
                  <c:v>-17.94215307755012</c:v>
                </c:pt>
                <c:pt idx="333">
                  <c:v>-20.108801077550233</c:v>
                </c:pt>
                <c:pt idx="334">
                  <c:v>-22.377703868854695</c:v>
                </c:pt>
                <c:pt idx="335">
                  <c:v>-22.940260377550459</c:v>
                </c:pt>
                <c:pt idx="336">
                  <c:v>-23.29891647755008</c:v>
                </c:pt>
                <c:pt idx="337">
                  <c:v>-20.530803519803491</c:v>
                </c:pt>
                <c:pt idx="338">
                  <c:v>-18.304165377550078</c:v>
                </c:pt>
                <c:pt idx="339">
                  <c:v>-16.197151312715278</c:v>
                </c:pt>
                <c:pt idx="340">
                  <c:v>-13.656846477550276</c:v>
                </c:pt>
                <c:pt idx="341">
                  <c:v>-10.640316977550318</c:v>
                </c:pt>
                <c:pt idx="342">
                  <c:v>-8.9494008775502483</c:v>
                </c:pt>
                <c:pt idx="343">
                  <c:v>-6.3677526680261467</c:v>
                </c:pt>
                <c:pt idx="344">
                  <c:v>7.9405086891171424</c:v>
                </c:pt>
                <c:pt idx="345">
                  <c:v>10.977609622450103</c:v>
                </c:pt>
                <c:pt idx="346">
                  <c:v>13.864519122449607</c:v>
                </c:pt>
                <c:pt idx="347">
                  <c:v>17.687305422449295</c:v>
                </c:pt>
                <c:pt idx="348">
                  <c:v>20.947983421439687</c:v>
                </c:pt>
                <c:pt idx="349">
                  <c:v>24.68192462135093</c:v>
                </c:pt>
                <c:pt idx="350">
                  <c:v>33.639461601397144</c:v>
                </c:pt>
                <c:pt idx="351">
                  <c:v>35.798865425449883</c:v>
                </c:pt>
                <c:pt idx="352">
                  <c:v>37.761012931449976</c:v>
                </c:pt>
                <c:pt idx="353">
                  <c:v>39.267138575449913</c:v>
                </c:pt>
                <c:pt idx="354">
                  <c:v>41.997885072449876</c:v>
                </c:pt>
                <c:pt idx="355">
                  <c:v>47.078554522449913</c:v>
                </c:pt>
                <c:pt idx="356">
                  <c:v>52.122743142449984</c:v>
                </c:pt>
                <c:pt idx="357">
                  <c:v>55.444203712449877</c:v>
                </c:pt>
                <c:pt idx="358">
                  <c:v>58.257850522449885</c:v>
                </c:pt>
                <c:pt idx="359">
                  <c:v>61.87567352244988</c:v>
                </c:pt>
                <c:pt idx="360">
                  <c:v>60.799789952449913</c:v>
                </c:pt>
                <c:pt idx="361">
                  <c:v>59.20795993244996</c:v>
                </c:pt>
                <c:pt idx="362">
                  <c:v>57.493648936591313</c:v>
                </c:pt>
                <c:pt idx="363">
                  <c:v>54.653175352449907</c:v>
                </c:pt>
                <c:pt idx="364">
                  <c:v>52.230375502449974</c:v>
                </c:pt>
                <c:pt idx="365">
                  <c:v>49.638701307396097</c:v>
                </c:pt>
                <c:pt idx="366">
                  <c:v>29.26767547647243</c:v>
                </c:pt>
                <c:pt idx="367">
                  <c:v>22.448429951021183</c:v>
                </c:pt>
                <c:pt idx="368">
                  <c:v>13.170956122449956</c:v>
                </c:pt>
                <c:pt idx="369">
                  <c:v>9.1313192224490329</c:v>
                </c:pt>
                <c:pt idx="370">
                  <c:v>4.0748376224498486</c:v>
                </c:pt>
                <c:pt idx="371">
                  <c:v>1.1684601224494884</c:v>
                </c:pt>
                <c:pt idx="372">
                  <c:v>-0.250254169857755</c:v>
                </c:pt>
                <c:pt idx="373">
                  <c:v>-11.627445600356818</c:v>
                </c:pt>
                <c:pt idx="374">
                  <c:v>-13.932876577549385</c:v>
                </c:pt>
                <c:pt idx="375">
                  <c:v>-18.160715577549798</c:v>
                </c:pt>
                <c:pt idx="376">
                  <c:v>-22.112560577550386</c:v>
                </c:pt>
                <c:pt idx="377">
                  <c:v>-23.554652577550456</c:v>
                </c:pt>
                <c:pt idx="378">
                  <c:v>-26.61475357755009</c:v>
                </c:pt>
                <c:pt idx="379">
                  <c:v>-29.887712102550182</c:v>
                </c:pt>
                <c:pt idx="380">
                  <c:v>-37.005197940965004</c:v>
                </c:pt>
                <c:pt idx="381">
                  <c:v>-37.67933527755023</c:v>
                </c:pt>
                <c:pt idx="382">
                  <c:v>-37.925578777550875</c:v>
                </c:pt>
                <c:pt idx="383">
                  <c:v>-37.675680477549996</c:v>
                </c:pt>
                <c:pt idx="384">
                  <c:v>-37.010242677550295</c:v>
                </c:pt>
                <c:pt idx="385">
                  <c:v>-36.009871740708348</c:v>
                </c:pt>
                <c:pt idx="386">
                  <c:v>-34.128130547317632</c:v>
                </c:pt>
                <c:pt idx="387">
                  <c:v>-22.009639691835773</c:v>
                </c:pt>
                <c:pt idx="388">
                  <c:v>-19.468035877550037</c:v>
                </c:pt>
                <c:pt idx="389">
                  <c:v>-16.334706577550289</c:v>
                </c:pt>
                <c:pt idx="390">
                  <c:v>-14.600832095528164</c:v>
                </c:pt>
                <c:pt idx="391">
                  <c:v>-13.222498777550044</c:v>
                </c:pt>
                <c:pt idx="392">
                  <c:v>-10.351587977550126</c:v>
                </c:pt>
                <c:pt idx="393">
                  <c:v>-8.1309226775502719</c:v>
                </c:pt>
                <c:pt idx="394">
                  <c:v>-6.3897564775500895</c:v>
                </c:pt>
                <c:pt idx="395">
                  <c:v>-0.24616647755041787</c:v>
                </c:pt>
                <c:pt idx="396">
                  <c:v>7.9066422450154134E-2</c:v>
                </c:pt>
                <c:pt idx="397">
                  <c:v>1.7745189342150263</c:v>
                </c:pt>
                <c:pt idx="398">
                  <c:v>4.4989710224498083</c:v>
                </c:pt>
                <c:pt idx="399">
                  <c:v>7.088124422450079</c:v>
                </c:pt>
                <c:pt idx="400">
                  <c:v>9.2519668224503206</c:v>
                </c:pt>
                <c:pt idx="401">
                  <c:v>12.705415322449976</c:v>
                </c:pt>
                <c:pt idx="402">
                  <c:v>14.450648584178484</c:v>
                </c:pt>
                <c:pt idx="403">
                  <c:v>15.68664556790455</c:v>
                </c:pt>
                <c:pt idx="404">
                  <c:v>24.194852864554839</c:v>
                </c:pt>
                <c:pt idx="405">
                  <c:v>25.010075822449778</c:v>
                </c:pt>
                <c:pt idx="406">
                  <c:v>25.265598822449672</c:v>
                </c:pt>
                <c:pt idx="407">
                  <c:v>25.132177122449718</c:v>
                </c:pt>
                <c:pt idx="408">
                  <c:v>24.438432174134924</c:v>
                </c:pt>
                <c:pt idx="409">
                  <c:v>23.412743622449963</c:v>
                </c:pt>
                <c:pt idx="410">
                  <c:v>22.631764522449885</c:v>
                </c:pt>
                <c:pt idx="411">
                  <c:v>12.851261407065266</c:v>
                </c:pt>
                <c:pt idx="412">
                  <c:v>10.408119722450261</c:v>
                </c:pt>
                <c:pt idx="413">
                  <c:v>7.8043308224493675</c:v>
                </c:pt>
                <c:pt idx="414">
                  <c:v>4.1268672598240244</c:v>
                </c:pt>
                <c:pt idx="415">
                  <c:v>1.6024642224492418</c:v>
                </c:pt>
                <c:pt idx="416">
                  <c:v>-0.7490836775500338</c:v>
                </c:pt>
                <c:pt idx="417">
                  <c:v>-2.6712170775501551</c:v>
                </c:pt>
                <c:pt idx="418">
                  <c:v>-4.1999993077384659</c:v>
                </c:pt>
                <c:pt idx="419">
                  <c:v>-11.186559984043384</c:v>
                </c:pt>
                <c:pt idx="420">
                  <c:v>-12.184621060883245</c:v>
                </c:pt>
                <c:pt idx="421">
                  <c:v>-12.833353677550093</c:v>
                </c:pt>
                <c:pt idx="422">
                  <c:v>-14.391203377550168</c:v>
                </c:pt>
                <c:pt idx="423">
                  <c:v>-16.161391577550177</c:v>
                </c:pt>
                <c:pt idx="424">
                  <c:v>-18.041026275529504</c:v>
                </c:pt>
                <c:pt idx="425">
                  <c:v>-19.772891477550193</c:v>
                </c:pt>
                <c:pt idx="426">
                  <c:v>-20.368260921994732</c:v>
                </c:pt>
                <c:pt idx="427">
                  <c:v>-33.156092821636122</c:v>
                </c:pt>
                <c:pt idx="428">
                  <c:v>-34.726327677550131</c:v>
                </c:pt>
                <c:pt idx="429">
                  <c:v>-37.007883477550067</c:v>
                </c:pt>
                <c:pt idx="430">
                  <c:v>-38.117714432095767</c:v>
                </c:pt>
                <c:pt idx="431">
                  <c:v>-41.22353937755009</c:v>
                </c:pt>
                <c:pt idx="432">
                  <c:v>-42.724522977550436</c:v>
                </c:pt>
                <c:pt idx="433">
                  <c:v>-43.343763977550246</c:v>
                </c:pt>
                <c:pt idx="434">
                  <c:v>-43.660346477550455</c:v>
                </c:pt>
                <c:pt idx="435">
                  <c:v>-42.816024659368146</c:v>
                </c:pt>
                <c:pt idx="436">
                  <c:v>-41.507568877550256</c:v>
                </c:pt>
                <c:pt idx="437">
                  <c:v>-39.834997277549775</c:v>
                </c:pt>
                <c:pt idx="438">
                  <c:v>-38.546565164418446</c:v>
                </c:pt>
                <c:pt idx="439">
                  <c:v>-38.337113177550037</c:v>
                </c:pt>
                <c:pt idx="440">
                  <c:v>-37.893606780580484</c:v>
                </c:pt>
                <c:pt idx="441">
                  <c:v>-37.481028477550026</c:v>
                </c:pt>
                <c:pt idx="442">
                  <c:v>-29.903299955810922</c:v>
                </c:pt>
                <c:pt idx="443">
                  <c:v>-28.720137577550222</c:v>
                </c:pt>
                <c:pt idx="444">
                  <c:v>-26.997530777550139</c:v>
                </c:pt>
                <c:pt idx="445">
                  <c:v>-25.755539377549749</c:v>
                </c:pt>
                <c:pt idx="446">
                  <c:v>-25.136188824488528</c:v>
                </c:pt>
                <c:pt idx="447">
                  <c:v>-23.852159477550092</c:v>
                </c:pt>
                <c:pt idx="448">
                  <c:v>-22.147496977549903</c:v>
                </c:pt>
                <c:pt idx="449">
                  <c:v>-20.465379377549965</c:v>
                </c:pt>
                <c:pt idx="450">
                  <c:v>-19.379776477550109</c:v>
                </c:pt>
                <c:pt idx="451">
                  <c:v>-10.548076477550138</c:v>
                </c:pt>
                <c:pt idx="452">
                  <c:v>-9.8084755684586504</c:v>
                </c:pt>
                <c:pt idx="453">
                  <c:v>-7.9557555473175139</c:v>
                </c:pt>
                <c:pt idx="454">
                  <c:v>-5.7375052775498885</c:v>
                </c:pt>
                <c:pt idx="455">
                  <c:v>-4.8335573775498455</c:v>
                </c:pt>
                <c:pt idx="456">
                  <c:v>-3.1414162775504089</c:v>
                </c:pt>
                <c:pt idx="457">
                  <c:v>-1.1108106775502335</c:v>
                </c:pt>
                <c:pt idx="458">
                  <c:v>0.2492035224499034</c:v>
                </c:pt>
                <c:pt idx="459">
                  <c:v>6.1111083050586501</c:v>
                </c:pt>
                <c:pt idx="460">
                  <c:v>7.2338550224500011</c:v>
                </c:pt>
                <c:pt idx="461">
                  <c:v>8.4082961224492863</c:v>
                </c:pt>
                <c:pt idx="462">
                  <c:v>9.0200719224493184</c:v>
                </c:pt>
                <c:pt idx="463">
                  <c:v>9.5590860224497742</c:v>
                </c:pt>
                <c:pt idx="464">
                  <c:v>10.243172511214155</c:v>
                </c:pt>
                <c:pt idx="465">
                  <c:v>11.921151122450002</c:v>
                </c:pt>
                <c:pt idx="466">
                  <c:v>13.555215422450118</c:v>
                </c:pt>
                <c:pt idx="467">
                  <c:v>14.538068431540417</c:v>
                </c:pt>
                <c:pt idx="468">
                  <c:v>13.798633522449936</c:v>
                </c:pt>
                <c:pt idx="469">
                  <c:v>12.619647927211787</c:v>
                </c:pt>
                <c:pt idx="470">
                  <c:v>10.333288522449255</c:v>
                </c:pt>
                <c:pt idx="471">
                  <c:v>7.298283926490484</c:v>
                </c:pt>
                <c:pt idx="472">
                  <c:v>4.6375640224500465</c:v>
                </c:pt>
                <c:pt idx="473">
                  <c:v>1.8683766224498584</c:v>
                </c:pt>
                <c:pt idx="474">
                  <c:v>-6.5700884329402354E-2</c:v>
                </c:pt>
                <c:pt idx="475">
                  <c:v>-12.814683769216771</c:v>
                </c:pt>
                <c:pt idx="476">
                  <c:v>-14.75424467755025</c:v>
                </c:pt>
                <c:pt idx="477">
                  <c:v>-16.141611577549583</c:v>
                </c:pt>
                <c:pt idx="478">
                  <c:v>-18.249979077549927</c:v>
                </c:pt>
                <c:pt idx="479">
                  <c:v>-20.381964946937984</c:v>
                </c:pt>
                <c:pt idx="480">
                  <c:v>-21.4069950489787</c:v>
                </c:pt>
                <c:pt idx="481">
                  <c:v>-26.932573242255899</c:v>
                </c:pt>
                <c:pt idx="482">
                  <c:v>-27.335487777550071</c:v>
                </c:pt>
                <c:pt idx="483">
                  <c:v>-27.710840577550027</c:v>
                </c:pt>
                <c:pt idx="484">
                  <c:v>-29.159072677550032</c:v>
                </c:pt>
                <c:pt idx="485">
                  <c:v>-30.694058661457763</c:v>
                </c:pt>
                <c:pt idx="486">
                  <c:v>-32.945581977550177</c:v>
                </c:pt>
                <c:pt idx="487">
                  <c:v>-35.399991677549821</c:v>
                </c:pt>
                <c:pt idx="488">
                  <c:v>-36.521241760569154</c:v>
                </c:pt>
                <c:pt idx="489">
                  <c:v>-40.78013823579235</c:v>
                </c:pt>
                <c:pt idx="490">
                  <c:v>-41.740733797138013</c:v>
                </c:pt>
                <c:pt idx="491">
                  <c:v>-43.603142377550029</c:v>
                </c:pt>
                <c:pt idx="492">
                  <c:v>-45.355221877550555</c:v>
                </c:pt>
                <c:pt idx="493">
                  <c:v>-47.544151077549856</c:v>
                </c:pt>
                <c:pt idx="494">
                  <c:v>-49.361070719974322</c:v>
                </c:pt>
                <c:pt idx="495">
                  <c:v>-50.807448277550208</c:v>
                </c:pt>
                <c:pt idx="496">
                  <c:v>-51.391856477550078</c:v>
                </c:pt>
                <c:pt idx="497">
                  <c:v>-53.172207530181907</c:v>
                </c:pt>
                <c:pt idx="498">
                  <c:v>-53.682485677550254</c:v>
                </c:pt>
                <c:pt idx="499">
                  <c:v>-53.795771377549968</c:v>
                </c:pt>
                <c:pt idx="500">
                  <c:v>-54.172212810883622</c:v>
                </c:pt>
                <c:pt idx="501">
                  <c:v>-55.831199477549795</c:v>
                </c:pt>
                <c:pt idx="502">
                  <c:v>-57.54281307754971</c:v>
                </c:pt>
                <c:pt idx="503">
                  <c:v>-59.585351677550051</c:v>
                </c:pt>
                <c:pt idx="504">
                  <c:v>-60.455636477550044</c:v>
                </c:pt>
                <c:pt idx="505">
                  <c:v>-63.492869521028325</c:v>
                </c:pt>
                <c:pt idx="506">
                  <c:v>-64.839290253060511</c:v>
                </c:pt>
                <c:pt idx="507">
                  <c:v>-66.598802577550089</c:v>
                </c:pt>
                <c:pt idx="508">
                  <c:v>-68.036122477550478</c:v>
                </c:pt>
                <c:pt idx="509">
                  <c:v>-68.979827377550365</c:v>
                </c:pt>
                <c:pt idx="510">
                  <c:v>-69.468461533729624</c:v>
                </c:pt>
                <c:pt idx="511">
                  <c:v>-69.635182377549924</c:v>
                </c:pt>
                <c:pt idx="512">
                  <c:v>-69.566002999289552</c:v>
                </c:pt>
                <c:pt idx="513">
                  <c:v>-66.663302948138409</c:v>
                </c:pt>
                <c:pt idx="514">
                  <c:v>-65.616848477549638</c:v>
                </c:pt>
                <c:pt idx="515">
                  <c:v>-64.403652415050232</c:v>
                </c:pt>
                <c:pt idx="516">
                  <c:v>-62.22509334623691</c:v>
                </c:pt>
                <c:pt idx="517">
                  <c:v>-60.406007877549854</c:v>
                </c:pt>
                <c:pt idx="518">
                  <c:v>-58.528519177549668</c:v>
                </c:pt>
                <c:pt idx="519">
                  <c:v>-56.710311877550538</c:v>
                </c:pt>
                <c:pt idx="520">
                  <c:v>-54.701044436734094</c:v>
                </c:pt>
                <c:pt idx="521">
                  <c:v>-52.65281647755009</c:v>
                </c:pt>
                <c:pt idx="522">
                  <c:v>-45.496368477550192</c:v>
                </c:pt>
                <c:pt idx="523">
                  <c:v>-43.039634177549857</c:v>
                </c:pt>
                <c:pt idx="524">
                  <c:v>-39.048164877550647</c:v>
                </c:pt>
                <c:pt idx="525">
                  <c:v>-36.671077487651175</c:v>
                </c:pt>
                <c:pt idx="526">
                  <c:v>-37.303798325376164</c:v>
                </c:pt>
                <c:pt idx="527">
                  <c:v>-36.011932177550555</c:v>
                </c:pt>
                <c:pt idx="528">
                  <c:v>-34.725863077549917</c:v>
                </c:pt>
                <c:pt idx="529">
                  <c:v>-31.877875977550389</c:v>
                </c:pt>
                <c:pt idx="530">
                  <c:v>-31.065346477549802</c:v>
                </c:pt>
                <c:pt idx="531">
                  <c:v>-21.433516477550089</c:v>
                </c:pt>
                <c:pt idx="532">
                  <c:v>-20.363893277549888</c:v>
                </c:pt>
                <c:pt idx="533">
                  <c:v>-18.43319427754993</c:v>
                </c:pt>
                <c:pt idx="534">
                  <c:v>-17.457503477550027</c:v>
                </c:pt>
                <c:pt idx="535">
                  <c:v>-17.155204977550312</c:v>
                </c:pt>
                <c:pt idx="536">
                  <c:v>-15.348247891691548</c:v>
                </c:pt>
                <c:pt idx="537">
                  <c:v>-13.875626277550012</c:v>
                </c:pt>
                <c:pt idx="538">
                  <c:v>-12.479779091187016</c:v>
                </c:pt>
                <c:pt idx="539">
                  <c:v>-11.746639614804721</c:v>
                </c:pt>
                <c:pt idx="540">
                  <c:v>-10.140436069386727</c:v>
                </c:pt>
                <c:pt idx="541">
                  <c:v>-10.641397977550028</c:v>
                </c:pt>
                <c:pt idx="542">
                  <c:v>-11.798973377550636</c:v>
                </c:pt>
                <c:pt idx="543">
                  <c:v>-12.895499577550373</c:v>
                </c:pt>
                <c:pt idx="544">
                  <c:v>-17.06938799270192</c:v>
                </c:pt>
                <c:pt idx="545">
                  <c:v>-19.677629377550314</c:v>
                </c:pt>
                <c:pt idx="546">
                  <c:v>-22.142914366439157</c:v>
                </c:pt>
                <c:pt idx="547">
                  <c:v>-30.148396755328235</c:v>
                </c:pt>
                <c:pt idx="548">
                  <c:v>-32.590287191836239</c:v>
                </c:pt>
                <c:pt idx="549">
                  <c:v>-35.432841977550154</c:v>
                </c:pt>
                <c:pt idx="550">
                  <c:v>-38.149492577549594</c:v>
                </c:pt>
                <c:pt idx="551">
                  <c:v>-41.143778977550411</c:v>
                </c:pt>
                <c:pt idx="552">
                  <c:v>-46.152355871489618</c:v>
                </c:pt>
                <c:pt idx="553">
                  <c:v>-48.990703177550557</c:v>
                </c:pt>
                <c:pt idx="554">
                  <c:v>-49.911794777549844</c:v>
                </c:pt>
                <c:pt idx="555">
                  <c:v>-50.674188977550081</c:v>
                </c:pt>
                <c:pt idx="556">
                  <c:v>-52.801390323703885</c:v>
                </c:pt>
                <c:pt idx="557">
                  <c:v>-53.728226681631526</c:v>
                </c:pt>
                <c:pt idx="558">
                  <c:v>-55.626486877550036</c:v>
                </c:pt>
                <c:pt idx="559">
                  <c:v>-57.042867977550245</c:v>
                </c:pt>
                <c:pt idx="560">
                  <c:v>-58.495839577550406</c:v>
                </c:pt>
                <c:pt idx="561">
                  <c:v>-60.217214436733371</c:v>
                </c:pt>
                <c:pt idx="562">
                  <c:v>-61.357042777550042</c:v>
                </c:pt>
                <c:pt idx="563">
                  <c:v>-62.211574279747524</c:v>
                </c:pt>
                <c:pt idx="564">
                  <c:v>-61.20844465936819</c:v>
                </c:pt>
                <c:pt idx="565">
                  <c:v>-59.797226277550266</c:v>
                </c:pt>
                <c:pt idx="566">
                  <c:v>-59.269759640815863</c:v>
                </c:pt>
                <c:pt idx="567">
                  <c:v>-58.549627777550171</c:v>
                </c:pt>
                <c:pt idx="568">
                  <c:v>-58.471936177550134</c:v>
                </c:pt>
                <c:pt idx="569">
                  <c:v>-58.549191177550171</c:v>
                </c:pt>
                <c:pt idx="570">
                  <c:v>-58.547934538774626</c:v>
                </c:pt>
                <c:pt idx="571">
                  <c:v>-58.326764577550335</c:v>
                </c:pt>
                <c:pt idx="572">
                  <c:v>-58.273720390593638</c:v>
                </c:pt>
                <c:pt idx="573">
                  <c:v>-57.463999102550112</c:v>
                </c:pt>
                <c:pt idx="574">
                  <c:v>-56.340673277550394</c:v>
                </c:pt>
                <c:pt idx="575">
                  <c:v>-54.664115077550363</c:v>
                </c:pt>
                <c:pt idx="576">
                  <c:v>-53.195456591186627</c:v>
                </c:pt>
                <c:pt idx="577">
                  <c:v>-51.211823777549995</c:v>
                </c:pt>
                <c:pt idx="578">
                  <c:v>-49.751623077550569</c:v>
                </c:pt>
                <c:pt idx="579">
                  <c:v>-48.257014477550477</c:v>
                </c:pt>
                <c:pt idx="580">
                  <c:v>-46.873336477550104</c:v>
                </c:pt>
                <c:pt idx="581">
                  <c:v>-43.890150951234496</c:v>
                </c:pt>
                <c:pt idx="582">
                  <c:v>-43.417438177550544</c:v>
                </c:pt>
                <c:pt idx="583">
                  <c:v>-41.26912739591765</c:v>
                </c:pt>
                <c:pt idx="584">
                  <c:v>-38.986855877550475</c:v>
                </c:pt>
                <c:pt idx="585">
                  <c:v>-37.341871577549412</c:v>
                </c:pt>
                <c:pt idx="586">
                  <c:v>-37.230631677550122</c:v>
                </c:pt>
                <c:pt idx="587">
                  <c:v>-35.689358077549883</c:v>
                </c:pt>
                <c:pt idx="588">
                  <c:v>-33.876434572788483</c:v>
                </c:pt>
                <c:pt idx="589">
                  <c:v>-31.690800421211975</c:v>
                </c:pt>
                <c:pt idx="590">
                  <c:v>-22.238448830491269</c:v>
                </c:pt>
                <c:pt idx="591">
                  <c:v>-20.298864177550495</c:v>
                </c:pt>
                <c:pt idx="592">
                  <c:v>-18.139960577550085</c:v>
                </c:pt>
                <c:pt idx="593">
                  <c:v>-16.736766577549865</c:v>
                </c:pt>
                <c:pt idx="594">
                  <c:v>-15.237852089794698</c:v>
                </c:pt>
                <c:pt idx="595">
                  <c:v>-15.092311477550098</c:v>
                </c:pt>
                <c:pt idx="596">
                  <c:v>-12.964358144217059</c:v>
                </c:pt>
                <c:pt idx="597">
                  <c:v>-5.3699357083196091</c:v>
                </c:pt>
                <c:pt idx="598">
                  <c:v>-3.5169311240151409</c:v>
                </c:pt>
                <c:pt idx="599">
                  <c:v>-1.6878225775501219</c:v>
                </c:pt>
                <c:pt idx="600">
                  <c:v>0.99256893061303231</c:v>
                </c:pt>
                <c:pt idx="601">
                  <c:v>2.9937484224495563</c:v>
                </c:pt>
                <c:pt idx="602">
                  <c:v>4.7233686224501348</c:v>
                </c:pt>
                <c:pt idx="603">
                  <c:v>8.2038175224499987</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32.146183771219057</c:v>
                </c:pt>
                <c:pt idx="614">
                  <c:v>32.344134408249829</c:v>
                </c:pt>
                <c:pt idx="615">
                  <c:v>32.463533289949943</c:v>
                </c:pt>
                <c:pt idx="616">
                  <c:v>194.04414104034979</c:v>
                </c:pt>
                <c:pt idx="617">
                  <c:v>31.026112822449427</c:v>
                </c:pt>
                <c:pt idx="618">
                  <c:v>29.776455971429929</c:v>
                </c:pt>
                <c:pt idx="619">
                  <c:v>28.33209582244951</c:v>
                </c:pt>
                <c:pt idx="620">
                  <c:v>27.247225696363266</c:v>
                </c:pt>
                <c:pt idx="621">
                  <c:v>21.468625605783323</c:v>
                </c:pt>
                <c:pt idx="622">
                  <c:v>20.356738622450031</c:v>
                </c:pt>
                <c:pt idx="623">
                  <c:v>17.876235822449505</c:v>
                </c:pt>
                <c:pt idx="624">
                  <c:v>15.21741576734766</c:v>
                </c:pt>
                <c:pt idx="625">
                  <c:v>11.319258922450018</c:v>
                </c:pt>
                <c:pt idx="626">
                  <c:v>8.6320142224501719</c:v>
                </c:pt>
                <c:pt idx="627">
                  <c:v>5.4030397224496864</c:v>
                </c:pt>
                <c:pt idx="628">
                  <c:v>4.3897399224502784</c:v>
                </c:pt>
                <c:pt idx="629">
                  <c:v>4.1416874113387792</c:v>
                </c:pt>
                <c:pt idx="630">
                  <c:v>-3.6547817805804121</c:v>
                </c:pt>
                <c:pt idx="631">
                  <c:v>-4.4663889775496557</c:v>
                </c:pt>
                <c:pt idx="632">
                  <c:v>-7.0441858775506203</c:v>
                </c:pt>
                <c:pt idx="633">
                  <c:v>-9.1714054775497225</c:v>
                </c:pt>
                <c:pt idx="634">
                  <c:v>-11.107955977550233</c:v>
                </c:pt>
                <c:pt idx="635">
                  <c:v>-11.708777996537691</c:v>
                </c:pt>
                <c:pt idx="636">
                  <c:v>-13.596930763264169</c:v>
                </c:pt>
                <c:pt idx="637">
                  <c:v>-20.677226477550093</c:v>
                </c:pt>
                <c:pt idx="638">
                  <c:v>-23.294669077550424</c:v>
                </c:pt>
                <c:pt idx="639">
                  <c:v>-25.88617247755019</c:v>
                </c:pt>
                <c:pt idx="640">
                  <c:v>-28.843049077550276</c:v>
                </c:pt>
                <c:pt idx="641">
                  <c:v>-31.165243824489039</c:v>
                </c:pt>
                <c:pt idx="642">
                  <c:v>-33.409319277550111</c:v>
                </c:pt>
                <c:pt idx="643">
                  <c:v>-35.057094377549895</c:v>
                </c:pt>
                <c:pt idx="644">
                  <c:v>-36.917165077550194</c:v>
                </c:pt>
                <c:pt idx="645">
                  <c:v>-37.77973647754996</c:v>
                </c:pt>
                <c:pt idx="646">
                  <c:v>-39.386384939088629</c:v>
                </c:pt>
                <c:pt idx="647">
                  <c:v>-39.283574389638275</c:v>
                </c:pt>
                <c:pt idx="648">
                  <c:v>-38.600227920849221</c:v>
                </c:pt>
                <c:pt idx="649">
                  <c:v>-37.99724807755004</c:v>
                </c:pt>
                <c:pt idx="650">
                  <c:v>-38.69212437755025</c:v>
                </c:pt>
                <c:pt idx="651">
                  <c:v>-39.373103144216458</c:v>
                </c:pt>
                <c:pt idx="652">
                  <c:v>-38.451139877550276</c:v>
                </c:pt>
                <c:pt idx="653">
                  <c:v>-37.403685253060225</c:v>
                </c:pt>
                <c:pt idx="654">
                  <c:v>-36.420303144216781</c:v>
                </c:pt>
                <c:pt idx="655">
                  <c:v>-30.186150136086617</c:v>
                </c:pt>
                <c:pt idx="656">
                  <c:v>-29.094249977549936</c:v>
                </c:pt>
                <c:pt idx="657">
                  <c:v>-27.117639177549762</c:v>
                </c:pt>
                <c:pt idx="658">
                  <c:v>-25.478705077549904</c:v>
                </c:pt>
                <c:pt idx="659">
                  <c:v>-24.729888977550193</c:v>
                </c:pt>
                <c:pt idx="660">
                  <c:v>-23.958168216680036</c:v>
                </c:pt>
                <c:pt idx="661">
                  <c:v>-22.40015217755024</c:v>
                </c:pt>
                <c:pt idx="662">
                  <c:v>-21.17609647755009</c:v>
                </c:pt>
                <c:pt idx="663">
                  <c:v>-15.481939334692896</c:v>
                </c:pt>
                <c:pt idx="664">
                  <c:v>-12.608701677550098</c:v>
                </c:pt>
                <c:pt idx="665">
                  <c:v>-9.3962979775501196</c:v>
                </c:pt>
                <c:pt idx="666">
                  <c:v>-6.695289130611485</c:v>
                </c:pt>
                <c:pt idx="667">
                  <c:v>-3.3478290775504189</c:v>
                </c:pt>
                <c:pt idx="668">
                  <c:v>-0.90936787755029513</c:v>
                </c:pt>
                <c:pt idx="669">
                  <c:v>1.9501331224497302</c:v>
                </c:pt>
                <c:pt idx="670">
                  <c:v>4.4773795224497004</c:v>
                </c:pt>
                <c:pt idx="671">
                  <c:v>4.6669675224500455</c:v>
                </c:pt>
                <c:pt idx="672">
                  <c:v>11.824029676296021</c:v>
                </c:pt>
                <c:pt idx="673">
                  <c:v>13.285380120387885</c:v>
                </c:pt>
                <c:pt idx="674">
                  <c:v>13.787139622449654</c:v>
                </c:pt>
                <c:pt idx="675">
                  <c:v>15.895495222450037</c:v>
                </c:pt>
                <c:pt idx="676">
                  <c:v>18.850730622449959</c:v>
                </c:pt>
                <c:pt idx="677">
                  <c:v>18.90246729796101</c:v>
                </c:pt>
                <c:pt idx="678">
                  <c:v>21.245347822450029</c:v>
                </c:pt>
                <c:pt idx="679">
                  <c:v>22.393469722450305</c:v>
                </c:pt>
                <c:pt idx="680">
                  <c:v>22.710979483988581</c:v>
                </c:pt>
                <c:pt idx="681">
                  <c:v>27.617253632339242</c:v>
                </c:pt>
                <c:pt idx="682">
                  <c:v>28.078445522449627</c:v>
                </c:pt>
                <c:pt idx="683">
                  <c:v>29.41294066530719</c:v>
                </c:pt>
                <c:pt idx="684">
                  <c:v>-18.853724623949887</c:v>
                </c:pt>
                <c:pt idx="685">
                  <c:v>-80.173502083858168</c:v>
                </c:pt>
                <c:pt idx="686">
                  <c:v>32.747178540649912</c:v>
                </c:pt>
                <c:pt idx="687">
                  <c:v>33.576606549722541</c:v>
                </c:pt>
                <c:pt idx="688">
                  <c:v>31.572714078005209</c:v>
                </c:pt>
                <c:pt idx="689">
                  <c:v>30.614178947981827</c:v>
                </c:pt>
                <c:pt idx="690">
                  <c:v>29.566908722450314</c:v>
                </c:pt>
                <c:pt idx="691">
                  <c:v>28.277830822449999</c:v>
                </c:pt>
                <c:pt idx="692">
                  <c:v>27.106228422450219</c:v>
                </c:pt>
                <c:pt idx="693">
                  <c:v>25.593752522449627</c:v>
                </c:pt>
                <c:pt idx="694">
                  <c:v>24.164233726532046</c:v>
                </c:pt>
                <c:pt idx="695">
                  <c:v>22.910179772449709</c:v>
                </c:pt>
                <c:pt idx="696">
                  <c:v>16.71511798190943</c:v>
                </c:pt>
                <c:pt idx="697">
                  <c:v>15.824378822449461</c:v>
                </c:pt>
                <c:pt idx="698">
                  <c:v>16.470338622449333</c:v>
                </c:pt>
                <c:pt idx="699">
                  <c:v>17.314102285336332</c:v>
                </c:pt>
                <c:pt idx="700">
                  <c:v>23.705460122450265</c:v>
                </c:pt>
                <c:pt idx="701">
                  <c:v>27.592018722450035</c:v>
                </c:pt>
                <c:pt idx="702">
                  <c:v>29.143879822449691</c:v>
                </c:pt>
                <c:pt idx="703">
                  <c:v>29.521933522450041</c:v>
                </c:pt>
                <c:pt idx="704">
                  <c:v>28.594763022449893</c:v>
                </c:pt>
                <c:pt idx="705">
                  <c:v>27.135233413754378</c:v>
                </c:pt>
                <c:pt idx="706">
                  <c:v>26.537860722449782</c:v>
                </c:pt>
                <c:pt idx="707">
                  <c:v>26.551150722450263</c:v>
                </c:pt>
                <c:pt idx="708">
                  <c:v>26.904943828572556</c:v>
                </c:pt>
                <c:pt idx="709">
                  <c:v>25.319631622450331</c:v>
                </c:pt>
                <c:pt idx="710">
                  <c:v>22.654978022450027</c:v>
                </c:pt>
                <c:pt idx="711">
                  <c:v>19.952586075641118</c:v>
                </c:pt>
                <c:pt idx="712">
                  <c:v>16.079270144071558</c:v>
                </c:pt>
                <c:pt idx="713">
                  <c:v>16.519870429666252</c:v>
                </c:pt>
                <c:pt idx="714">
                  <c:v>16.583011222449699</c:v>
                </c:pt>
                <c:pt idx="715">
                  <c:v>15.318529722450219</c:v>
                </c:pt>
                <c:pt idx="716">
                  <c:v>14.870327422449606</c:v>
                </c:pt>
                <c:pt idx="717">
                  <c:v>15.193052122450538</c:v>
                </c:pt>
                <c:pt idx="718">
                  <c:v>16.040614951021439</c:v>
                </c:pt>
                <c:pt idx="719">
                  <c:v>17.152384322450761</c:v>
                </c:pt>
                <c:pt idx="720">
                  <c:v>17.334803522449931</c:v>
                </c:pt>
                <c:pt idx="721">
                  <c:v>23.749140486735481</c:v>
                </c:pt>
                <c:pt idx="722">
                  <c:v>25.565277622450111</c:v>
                </c:pt>
                <c:pt idx="723">
                  <c:v>28.157469122449982</c:v>
                </c:pt>
                <c:pt idx="724">
                  <c:v>-46.629907346427814</c:v>
                </c:pt>
                <c:pt idx="725">
                  <c:v>33.706735710649944</c:v>
                </c:pt>
                <c:pt idx="726">
                  <c:v>35.811439112449875</c:v>
                </c:pt>
                <c:pt idx="727">
                  <c:v>40.265281061449876</c:v>
                </c:pt>
                <c:pt idx="728">
                  <c:v>44.232518752449998</c:v>
                </c:pt>
                <c:pt idx="729">
                  <c:v>45.899263573174494</c:v>
                </c:pt>
                <c:pt idx="730">
                  <c:v>49.995233522449958</c:v>
                </c:pt>
                <c:pt idx="731">
                  <c:v>58.871217747449855</c:v>
                </c:pt>
                <c:pt idx="732">
                  <c:v>61.664379132449938</c:v>
                </c:pt>
                <c:pt idx="733">
                  <c:v>65.07537144244958</c:v>
                </c:pt>
                <c:pt idx="734">
                  <c:v>71.425660859799308</c:v>
                </c:pt>
                <c:pt idx="735">
                  <c:v>74.099440635851849</c:v>
                </c:pt>
                <c:pt idx="736">
                  <c:v>74.870460326797598</c:v>
                </c:pt>
                <c:pt idx="737">
                  <c:v>70.946003672449905</c:v>
                </c:pt>
                <c:pt idx="738">
                  <c:v>68.730355232449668</c:v>
                </c:pt>
                <c:pt idx="739">
                  <c:v>66.211789675511127</c:v>
                </c:pt>
                <c:pt idx="740">
                  <c:v>64.278197522449716</c:v>
                </c:pt>
                <c:pt idx="741">
                  <c:v>61.557374452449857</c:v>
                </c:pt>
                <c:pt idx="742">
                  <c:v>57.443539132449956</c:v>
                </c:pt>
                <c:pt idx="743">
                  <c:v>53.62202044244993</c:v>
                </c:pt>
                <c:pt idx="744">
                  <c:v>50.430332182243646</c:v>
                </c:pt>
                <c:pt idx="745">
                  <c:v>46.547509522449886</c:v>
                </c:pt>
                <c:pt idx="746">
                  <c:v>34.94171774972255</c:v>
                </c:pt>
                <c:pt idx="747">
                  <c:v>193.92569675235001</c:v>
                </c:pt>
                <c:pt idx="748">
                  <c:v>28.686905122449694</c:v>
                </c:pt>
                <c:pt idx="749">
                  <c:v>25.423095722449595</c:v>
                </c:pt>
                <c:pt idx="750">
                  <c:v>22.547793322449621</c:v>
                </c:pt>
                <c:pt idx="751">
                  <c:v>19.362488930613409</c:v>
                </c:pt>
                <c:pt idx="752">
                  <c:v>12.306150722449871</c:v>
                </c:pt>
                <c:pt idx="753">
                  <c:v>9.6253272224504496</c:v>
                </c:pt>
                <c:pt idx="754">
                  <c:v>7.1186763795924675</c:v>
                </c:pt>
                <c:pt idx="755">
                  <c:v>2.7657225700689052</c:v>
                </c:pt>
                <c:pt idx="756">
                  <c:v>2.2289924224500912</c:v>
                </c:pt>
                <c:pt idx="757">
                  <c:v>1.5048179224496323</c:v>
                </c:pt>
                <c:pt idx="758">
                  <c:v>1.0866317877562608</c:v>
                </c:pt>
                <c:pt idx="759">
                  <c:v>0.58693832245009503</c:v>
                </c:pt>
                <c:pt idx="760">
                  <c:v>0.47907982244990432</c:v>
                </c:pt>
                <c:pt idx="761">
                  <c:v>0.93231482244951391</c:v>
                </c:pt>
                <c:pt idx="762">
                  <c:v>1.4652386837400666</c:v>
                </c:pt>
                <c:pt idx="763">
                  <c:v>5.8228486739654599</c:v>
                </c:pt>
                <c:pt idx="764">
                  <c:v>8.1267535224497749</c:v>
                </c:pt>
                <c:pt idx="765">
                  <c:v>10.825897722449712</c:v>
                </c:pt>
                <c:pt idx="766">
                  <c:v>12.45931132244985</c:v>
                </c:pt>
                <c:pt idx="767">
                  <c:v>15.291158422450051</c:v>
                </c:pt>
                <c:pt idx="768">
                  <c:v>17.661657322449461</c:v>
                </c:pt>
                <c:pt idx="769">
                  <c:v>20.118333822449443</c:v>
                </c:pt>
                <c:pt idx="770">
                  <c:v>26.008596855783171</c:v>
                </c:pt>
                <c:pt idx="771">
                  <c:v>35.266195389116561</c:v>
                </c:pt>
                <c:pt idx="772">
                  <c:v>37.841565681449822</c:v>
                </c:pt>
                <c:pt idx="773">
                  <c:v>40.572029802449883</c:v>
                </c:pt>
                <c:pt idx="774">
                  <c:v>43.014767322449885</c:v>
                </c:pt>
                <c:pt idx="775">
                  <c:v>45.275429572449887</c:v>
                </c:pt>
                <c:pt idx="776">
                  <c:v>47.697436022449928</c:v>
                </c:pt>
                <c:pt idx="777">
                  <c:v>48.955349072449891</c:v>
                </c:pt>
                <c:pt idx="778">
                  <c:v>49.914379147449878</c:v>
                </c:pt>
                <c:pt idx="779">
                  <c:v>54.670289482976145</c:v>
                </c:pt>
                <c:pt idx="780">
                  <c:v>55.579415302449959</c:v>
                </c:pt>
                <c:pt idx="781">
                  <c:v>56.479644422449894</c:v>
                </c:pt>
                <c:pt idx="782">
                  <c:v>58.029774573996193</c:v>
                </c:pt>
                <c:pt idx="783">
                  <c:v>58.378228702449931</c:v>
                </c:pt>
                <c:pt idx="784">
                  <c:v>59.759486732449858</c:v>
                </c:pt>
                <c:pt idx="785">
                  <c:v>64.41809476244984</c:v>
                </c:pt>
                <c:pt idx="786">
                  <c:v>66.00085228244977</c:v>
                </c:pt>
                <c:pt idx="787">
                  <c:v>65.338680522449707</c:v>
                </c:pt>
                <c:pt idx="788">
                  <c:v>56.253000368603708</c:v>
                </c:pt>
                <c:pt idx="789">
                  <c:v>54.185937002449911</c:v>
                </c:pt>
                <c:pt idx="790">
                  <c:v>51.369767812449901</c:v>
                </c:pt>
                <c:pt idx="791">
                  <c:v>48.278039892449975</c:v>
                </c:pt>
                <c:pt idx="792">
                  <c:v>45.114365812449911</c:v>
                </c:pt>
                <c:pt idx="793">
                  <c:v>42.447726757143712</c:v>
                </c:pt>
                <c:pt idx="794">
                  <c:v>38.563555748536949</c:v>
                </c:pt>
                <c:pt idx="795">
                  <c:v>24.986020154028523</c:v>
                </c:pt>
                <c:pt idx="796">
                  <c:v>20.480707922449813</c:v>
                </c:pt>
                <c:pt idx="797">
                  <c:v>18.850646122449827</c:v>
                </c:pt>
                <c:pt idx="798">
                  <c:v>16.771609722450055</c:v>
                </c:pt>
                <c:pt idx="799">
                  <c:v>15.659552903892774</c:v>
                </c:pt>
                <c:pt idx="800">
                  <c:v>13.79963422245002</c:v>
                </c:pt>
                <c:pt idx="801">
                  <c:v>12.184477218102106</c:v>
                </c:pt>
                <c:pt idx="802">
                  <c:v>7.0315074413688592</c:v>
                </c:pt>
                <c:pt idx="803">
                  <c:v>5.036086722449312</c:v>
                </c:pt>
                <c:pt idx="804">
                  <c:v>3.8783258693888727</c:v>
                </c:pt>
                <c:pt idx="805">
                  <c:v>2.1946525224495588</c:v>
                </c:pt>
                <c:pt idx="806">
                  <c:v>1.3124657224501846</c:v>
                </c:pt>
                <c:pt idx="807">
                  <c:v>0.31059432244987356</c:v>
                </c:pt>
                <c:pt idx="808">
                  <c:v>0.77336842244997805</c:v>
                </c:pt>
                <c:pt idx="809">
                  <c:v>-0.46750472497294104</c:v>
                </c:pt>
                <c:pt idx="810">
                  <c:v>-0.95488741505008179</c:v>
                </c:pt>
                <c:pt idx="811">
                  <c:v>-0.7885264775502776</c:v>
                </c:pt>
                <c:pt idx="812">
                  <c:v>0.41467672244945736</c:v>
                </c:pt>
                <c:pt idx="813">
                  <c:v>4.8134995224491774</c:v>
                </c:pt>
                <c:pt idx="814">
                  <c:v>6.6105022224502648</c:v>
                </c:pt>
                <c:pt idx="815">
                  <c:v>7.7610768224492688</c:v>
                </c:pt>
                <c:pt idx="816">
                  <c:v>8.0910335224502035</c:v>
                </c:pt>
                <c:pt idx="817">
                  <c:v>9.1748535224498085</c:v>
                </c:pt>
                <c:pt idx="818">
                  <c:v>9.6880689224504426</c:v>
                </c:pt>
                <c:pt idx="819">
                  <c:v>10.83211352244977</c:v>
                </c:pt>
                <c:pt idx="820">
                  <c:v>12.642738406170935</c:v>
                </c:pt>
                <c:pt idx="821">
                  <c:v>14.598943122449565</c:v>
                </c:pt>
                <c:pt idx="822">
                  <c:v>15.099202147449645</c:v>
                </c:pt>
                <c:pt idx="823">
                  <c:v>17.914649722449866</c:v>
                </c:pt>
                <c:pt idx="824">
                  <c:v>19.383748022449307</c:v>
                </c:pt>
                <c:pt idx="825">
                  <c:v>22.659884622449706</c:v>
                </c:pt>
                <c:pt idx="826">
                  <c:v>22.414758522450207</c:v>
                </c:pt>
                <c:pt idx="827">
                  <c:v>23.747366512140843</c:v>
                </c:pt>
                <c:pt idx="828">
                  <c:v>25.958453522449886</c:v>
                </c:pt>
                <c:pt idx="829">
                  <c:v>26.322626379593004</c:v>
                </c:pt>
                <c:pt idx="830">
                  <c:v>28.471390822450104</c:v>
                </c:pt>
                <c:pt idx="831">
                  <c:v>27.299634322449972</c:v>
                </c:pt>
                <c:pt idx="832">
                  <c:v>26.122887822450494</c:v>
                </c:pt>
                <c:pt idx="833">
                  <c:v>25.512237966894393</c:v>
                </c:pt>
                <c:pt idx="834">
                  <c:v>25.175921175511206</c:v>
                </c:pt>
                <c:pt idx="835">
                  <c:v>24.82838842244983</c:v>
                </c:pt>
                <c:pt idx="836">
                  <c:v>24.536994322450681</c:v>
                </c:pt>
                <c:pt idx="837">
                  <c:v>24.291802808164103</c:v>
                </c:pt>
                <c:pt idx="838">
                  <c:v>22.702558932286109</c:v>
                </c:pt>
                <c:pt idx="839">
                  <c:v>22.815484365823664</c:v>
                </c:pt>
                <c:pt idx="840">
                  <c:v>24.555448791267526</c:v>
                </c:pt>
                <c:pt idx="841">
                  <c:v>26.231755222450211</c:v>
                </c:pt>
                <c:pt idx="842">
                  <c:v>30.202107522449609</c:v>
                </c:pt>
                <c:pt idx="843">
                  <c:v>-58.255686747525232</c:v>
                </c:pt>
                <c:pt idx="844">
                  <c:v>33.364689120387972</c:v>
                </c:pt>
                <c:pt idx="845">
                  <c:v>32.889119395919273</c:v>
                </c:pt>
                <c:pt idx="846">
                  <c:v>30.981157173243187</c:v>
                </c:pt>
                <c:pt idx="847">
                  <c:v>28.939615222450101</c:v>
                </c:pt>
                <c:pt idx="848">
                  <c:v>27.772693222450272</c:v>
                </c:pt>
                <c:pt idx="849">
                  <c:v>24.419467322450096</c:v>
                </c:pt>
                <c:pt idx="850">
                  <c:v>22.920046409047529</c:v>
                </c:pt>
                <c:pt idx="851">
                  <c:v>20.615674822449904</c:v>
                </c:pt>
                <c:pt idx="852">
                  <c:v>19.431862422449807</c:v>
                </c:pt>
                <c:pt idx="853">
                  <c:v>18.797473522449678</c:v>
                </c:pt>
                <c:pt idx="854">
                  <c:v>18.46850956896127</c:v>
                </c:pt>
                <c:pt idx="855">
                  <c:v>6.832340144071253</c:v>
                </c:pt>
                <c:pt idx="856">
                  <c:v>6.3874869224503854</c:v>
                </c:pt>
                <c:pt idx="857">
                  <c:v>6.3410228224501353</c:v>
                </c:pt>
                <c:pt idx="858">
                  <c:v>4.5077946224498362</c:v>
                </c:pt>
                <c:pt idx="859">
                  <c:v>4.493693976995047</c:v>
                </c:pt>
                <c:pt idx="860">
                  <c:v>1.7145779668943266</c:v>
                </c:pt>
                <c:pt idx="861">
                  <c:v>1.8009262224495313</c:v>
                </c:pt>
                <c:pt idx="862">
                  <c:v>1.867782922449948</c:v>
                </c:pt>
                <c:pt idx="863">
                  <c:v>1.7549481224502035</c:v>
                </c:pt>
                <c:pt idx="864">
                  <c:v>2.7453006057832283</c:v>
                </c:pt>
                <c:pt idx="865">
                  <c:v>3.4504788955842058</c:v>
                </c:pt>
                <c:pt idx="866">
                  <c:v>6.1076375849497415</c:v>
                </c:pt>
                <c:pt idx="867">
                  <c:v>6.0941318224497145</c:v>
                </c:pt>
                <c:pt idx="868">
                  <c:v>7.7881343224500768</c:v>
                </c:pt>
                <c:pt idx="869">
                  <c:v>10.372327822450387</c:v>
                </c:pt>
                <c:pt idx="870">
                  <c:v>12.887537439976311</c:v>
                </c:pt>
                <c:pt idx="871">
                  <c:v>15.713380492146912</c:v>
                </c:pt>
                <c:pt idx="872">
                  <c:v>21.294310539993766</c:v>
                </c:pt>
                <c:pt idx="873">
                  <c:v>24.68678212245009</c:v>
                </c:pt>
                <c:pt idx="874">
                  <c:v>26.428686922449586</c:v>
                </c:pt>
                <c:pt idx="875">
                  <c:v>25.070748264717189</c:v>
                </c:pt>
                <c:pt idx="876">
                  <c:v>27.386278222450045</c:v>
                </c:pt>
                <c:pt idx="877">
                  <c:v>28.981537322449867</c:v>
                </c:pt>
                <c:pt idx="878">
                  <c:v>29.655180622449933</c:v>
                </c:pt>
                <c:pt idx="879">
                  <c:v>29.320930011811793</c:v>
                </c:pt>
                <c:pt idx="880">
                  <c:v>18.148929412860269</c:v>
                </c:pt>
                <c:pt idx="881">
                  <c:v>17.409169322449515</c:v>
                </c:pt>
                <c:pt idx="882">
                  <c:v>15.219915922450653</c:v>
                </c:pt>
                <c:pt idx="883">
                  <c:v>12.61899970801683</c:v>
                </c:pt>
                <c:pt idx="884">
                  <c:v>7.028304753218805</c:v>
                </c:pt>
                <c:pt idx="885">
                  <c:v>5.8120539224500165</c:v>
                </c:pt>
                <c:pt idx="886">
                  <c:v>4.7396435224498932</c:v>
                </c:pt>
                <c:pt idx="887">
                  <c:v>3.5863352224501752</c:v>
                </c:pt>
                <c:pt idx="888">
                  <c:v>2.1514145614114852</c:v>
                </c:pt>
                <c:pt idx="889">
                  <c:v>2.0965522449643011E-2</c:v>
                </c:pt>
                <c:pt idx="890">
                  <c:v>-2.9054911775504344</c:v>
                </c:pt>
                <c:pt idx="891">
                  <c:v>-3.9305315775493805</c:v>
                </c:pt>
                <c:pt idx="892">
                  <c:v>-4.4305433346930094</c:v>
                </c:pt>
                <c:pt idx="893">
                  <c:v>-3.7875164775504451</c:v>
                </c:pt>
                <c:pt idx="894">
                  <c:v>-2.4762282670236822</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-26.760292944612626</c:v>
                </c:pt>
                <c:pt idx="13">
                  <c:v>-26.80136879158913</c:v>
                </c:pt>
                <c:pt idx="14">
                  <c:v>-27.211427849983586</c:v>
                </c:pt>
                <c:pt idx="15">
                  <c:v>-27.921835521993128</c:v>
                </c:pt>
                <c:pt idx="16">
                  <c:v>-28.351254675698907</c:v>
                </c:pt>
                <c:pt idx="17">
                  <c:v>-28.378235440740383</c:v>
                </c:pt>
                <c:pt idx="18">
                  <c:v>-28.433508367143617</c:v>
                </c:pt>
                <c:pt idx="19">
                  <c:v>-28.823585631230372</c:v>
                </c:pt>
                <c:pt idx="20">
                  <c:v>-29.477107845064126</c:v>
                </c:pt>
                <c:pt idx="21">
                  <c:v>-29.989052683526079</c:v>
                </c:pt>
                <c:pt idx="22">
                  <c:v>-29.961459933534844</c:v>
                </c:pt>
                <c:pt idx="23">
                  <c:v>-29.139403864405125</c:v>
                </c:pt>
                <c:pt idx="24">
                  <c:v>-28.279132735086886</c:v>
                </c:pt>
                <c:pt idx="25">
                  <c:v>-27.855508010309126</c:v>
                </c:pt>
                <c:pt idx="26">
                  <c:v>-26.77715167286809</c:v>
                </c:pt>
                <c:pt idx="27">
                  <c:v>-25.393492557934589</c:v>
                </c:pt>
                <c:pt idx="28">
                  <c:v>-24.353409564963084</c:v>
                </c:pt>
                <c:pt idx="29">
                  <c:v>-23.846724882854129</c:v>
                </c:pt>
                <c:pt idx="30">
                  <c:v>-23.751920642918634</c:v>
                </c:pt>
                <c:pt idx="31">
                  <c:v>-23.988287687155804</c:v>
                </c:pt>
                <c:pt idx="32">
                  <c:v>-24.35264215526432</c:v>
                </c:pt>
                <c:pt idx="33">
                  <c:v>-24.565923767235127</c:v>
                </c:pt>
                <c:pt idx="34">
                  <c:v>-24.580174273919106</c:v>
                </c:pt>
                <c:pt idx="35">
                  <c:v>-24.004267294173829</c:v>
                </c:pt>
                <c:pt idx="36">
                  <c:v>-22.302288579009829</c:v>
                </c:pt>
                <c:pt idx="37">
                  <c:v>-19.988320057189316</c:v>
                </c:pt>
                <c:pt idx="38">
                  <c:v>-17.716466785355379</c:v>
                </c:pt>
                <c:pt idx="39">
                  <c:v>-15.711511806912618</c:v>
                </c:pt>
                <c:pt idx="40">
                  <c:v>-13.905291655327829</c:v>
                </c:pt>
                <c:pt idx="41">
                  <c:v>-12.337556210187179</c:v>
                </c:pt>
                <c:pt idx="42">
                  <c:v>-11.296798090961403</c:v>
                </c:pt>
                <c:pt idx="43">
                  <c:v>-10.722285076934867</c:v>
                </c:pt>
                <c:pt idx="44">
                  <c:v>-10.513379643056126</c:v>
                </c:pt>
                <c:pt idx="45">
                  <c:v>-10.867986065181114</c:v>
                </c:pt>
                <c:pt idx="46">
                  <c:v>-12.053682619978648</c:v>
                </c:pt>
                <c:pt idx="47">
                  <c:v>-14.039549496421134</c:v>
                </c:pt>
                <c:pt idx="48">
                  <c:v>-16.636614484704097</c:v>
                </c:pt>
                <c:pt idx="49">
                  <c:v>-19.710245752932593</c:v>
                </c:pt>
                <c:pt idx="50">
                  <c:v>-23.183333197451617</c:v>
                </c:pt>
                <c:pt idx="51">
                  <c:v>-26.791411893599328</c:v>
                </c:pt>
                <c:pt idx="52">
                  <c:v>-30.121838846525886</c:v>
                </c:pt>
                <c:pt idx="53">
                  <c:v>-33.359783216707307</c:v>
                </c:pt>
                <c:pt idx="54">
                  <c:v>-36.942037119385105</c:v>
                </c:pt>
                <c:pt idx="55">
                  <c:v>-40.092967915179955</c:v>
                </c:pt>
                <c:pt idx="56">
                  <c:v>-42.836316734518959</c:v>
                </c:pt>
                <c:pt idx="57">
                  <c:v>-45.109908820734113</c:v>
                </c:pt>
                <c:pt idx="58">
                  <c:v>-46.790914908814194</c:v>
                </c:pt>
                <c:pt idx="59">
                  <c:v>-47.982541889194891</c:v>
                </c:pt>
                <c:pt idx="60">
                  <c:v>-49.038551061927166</c:v>
                </c:pt>
                <c:pt idx="61">
                  <c:v>-49.290625719871663</c:v>
                </c:pt>
                <c:pt idx="62">
                  <c:v>-48.543955511085102</c:v>
                </c:pt>
                <c:pt idx="63">
                  <c:v>-47.326800015662528</c:v>
                </c:pt>
                <c:pt idx="64">
                  <c:v>-45.809708753615844</c:v>
                </c:pt>
                <c:pt idx="65">
                  <c:v>-43.830976844562628</c:v>
                </c:pt>
                <c:pt idx="66">
                  <c:v>-41.161503351286044</c:v>
                </c:pt>
                <c:pt idx="67">
                  <c:v>-37.925589216890131</c:v>
                </c:pt>
                <c:pt idx="68">
                  <c:v>-34.623847844221388</c:v>
                </c:pt>
                <c:pt idx="69">
                  <c:v>-31.587771080997829</c:v>
                </c:pt>
                <c:pt idx="70">
                  <c:v>-28.342235183226887</c:v>
                </c:pt>
                <c:pt idx="71">
                  <c:v>-24.795709544752054</c:v>
                </c:pt>
                <c:pt idx="72">
                  <c:v>-21.200161969001357</c:v>
                </c:pt>
                <c:pt idx="73">
                  <c:v>-17.870011866409101</c:v>
                </c:pt>
                <c:pt idx="74">
                  <c:v>-15.024524701785111</c:v>
                </c:pt>
                <c:pt idx="75">
                  <c:v>-12.638958797881125</c:v>
                </c:pt>
                <c:pt idx="76">
                  <c:v>-10.910018745769861</c:v>
                </c:pt>
                <c:pt idx="77">
                  <c:v>-10.70914197158792</c:v>
                </c:pt>
                <c:pt idx="78">
                  <c:v>-19.991433409195331</c:v>
                </c:pt>
                <c:pt idx="79">
                  <c:v>-23.858153458937096</c:v>
                </c:pt>
                <c:pt idx="80">
                  <c:v>-28.143986058709885</c:v>
                </c:pt>
                <c:pt idx="81">
                  <c:v>-32.694754714416177</c:v>
                </c:pt>
                <c:pt idx="82">
                  <c:v>-49.064079576969078</c:v>
                </c:pt>
                <c:pt idx="83">
                  <c:v>-54.049454687383047</c:v>
                </c:pt>
                <c:pt idx="84">
                  <c:v>-58.465999501159651</c:v>
                </c:pt>
                <c:pt idx="85">
                  <c:v>-61.8568915385151</c:v>
                </c:pt>
                <c:pt idx="86">
                  <c:v>-64.251496362984454</c:v>
                </c:pt>
                <c:pt idx="87">
                  <c:v>-65.759004717844348</c:v>
                </c:pt>
                <c:pt idx="88">
                  <c:v>-66.57613576523633</c:v>
                </c:pt>
                <c:pt idx="89">
                  <c:v>-66.784234933228873</c:v>
                </c:pt>
                <c:pt idx="90">
                  <c:v>-55.787219951030295</c:v>
                </c:pt>
                <c:pt idx="91">
                  <c:v>-51.83645396820512</c:v>
                </c:pt>
                <c:pt idx="92">
                  <c:v>-47.993669329826574</c:v>
                </c:pt>
                <c:pt idx="93">
                  <c:v>-44.12725527255941</c:v>
                </c:pt>
                <c:pt idx="94">
                  <c:v>-39.757775015623878</c:v>
                </c:pt>
                <c:pt idx="95">
                  <c:v>-35.146138142546008</c:v>
                </c:pt>
                <c:pt idx="96">
                  <c:v>-16.161068179675624</c:v>
                </c:pt>
                <c:pt idx="97">
                  <c:v>-11.210080795003108</c:v>
                </c:pt>
                <c:pt idx="98">
                  <c:v>-6.1989634605170885</c:v>
                </c:pt>
                <c:pt idx="99">
                  <c:v>-1.3387975565840691</c:v>
                </c:pt>
                <c:pt idx="100">
                  <c:v>3.0553466652263808</c:v>
                </c:pt>
                <c:pt idx="101">
                  <c:v>6.771018143947666</c:v>
                </c:pt>
                <c:pt idx="102">
                  <c:v>9.5127010042573676</c:v>
                </c:pt>
                <c:pt idx="103">
                  <c:v>11.200040650863883</c:v>
                </c:pt>
                <c:pt idx="104">
                  <c:v>9.6995798369724024</c:v>
                </c:pt>
                <c:pt idx="105">
                  <c:v>8.7567538807581684</c:v>
                </c:pt>
                <c:pt idx="106">
                  <c:v>8.5841935530549165</c:v>
                </c:pt>
                <c:pt idx="107">
                  <c:v>8.6710079894815699</c:v>
                </c:pt>
                <c:pt idx="108">
                  <c:v>8.625837671770654</c:v>
                </c:pt>
                <c:pt idx="109">
                  <c:v>7.9818935081009101</c:v>
                </c:pt>
                <c:pt idx="110">
                  <c:v>6.7363584248953812</c:v>
                </c:pt>
                <c:pt idx="111">
                  <c:v>-0.87620979001283672</c:v>
                </c:pt>
                <c:pt idx="112">
                  <c:v>-4.7866867636533739</c:v>
                </c:pt>
                <c:pt idx="113">
                  <c:v>-8.9266920925703968</c:v>
                </c:pt>
                <c:pt idx="114">
                  <c:v>-12.607558141537098</c:v>
                </c:pt>
                <c:pt idx="115">
                  <c:v>-16.281075514084392</c:v>
                </c:pt>
                <c:pt idx="116">
                  <c:v>-20.010618651664146</c:v>
                </c:pt>
                <c:pt idx="117">
                  <c:v>-23.559189096994633</c:v>
                </c:pt>
                <c:pt idx="118">
                  <c:v>-27.012897018108891</c:v>
                </c:pt>
                <c:pt idx="119">
                  <c:v>-38.632043271843855</c:v>
                </c:pt>
                <c:pt idx="120">
                  <c:v>-42.421667789001987</c:v>
                </c:pt>
                <c:pt idx="121">
                  <c:v>-46.190645099645593</c:v>
                </c:pt>
                <c:pt idx="122">
                  <c:v>-49.805518771543376</c:v>
                </c:pt>
                <c:pt idx="123">
                  <c:v>-53.622813751067355</c:v>
                </c:pt>
                <c:pt idx="124">
                  <c:v>-58.174189534699877</c:v>
                </c:pt>
                <c:pt idx="125">
                  <c:v>-63.253863754614507</c:v>
                </c:pt>
                <c:pt idx="126">
                  <c:v>-68.534594458577757</c:v>
                </c:pt>
                <c:pt idx="127">
                  <c:v>-80.743252214628342</c:v>
                </c:pt>
                <c:pt idx="128">
                  <c:v>-83.477863248853367</c:v>
                </c:pt>
                <c:pt idx="129">
                  <c:v>-85.748414838414078</c:v>
                </c:pt>
                <c:pt idx="130">
                  <c:v>-88.108287088479742</c:v>
                </c:pt>
                <c:pt idx="131">
                  <c:v>-90.576475817607658</c:v>
                </c:pt>
                <c:pt idx="132">
                  <c:v>-92.726932646338099</c:v>
                </c:pt>
                <c:pt idx="133">
                  <c:v>-94.526629815483588</c:v>
                </c:pt>
                <c:pt idx="134">
                  <c:v>-96.091999890223605</c:v>
                </c:pt>
                <c:pt idx="135">
                  <c:v>-98.700449741379487</c:v>
                </c:pt>
                <c:pt idx="136">
                  <c:v>-99.372797777949188</c:v>
                </c:pt>
                <c:pt idx="137">
                  <c:v>-99.679470236043187</c:v>
                </c:pt>
                <c:pt idx="138">
                  <c:v>-99.193690182690048</c:v>
                </c:pt>
                <c:pt idx="139">
                  <c:v>-98.630022901937366</c:v>
                </c:pt>
                <c:pt idx="140">
                  <c:v>-98.203765670471341</c:v>
                </c:pt>
                <c:pt idx="141">
                  <c:v>-97.623365944071878</c:v>
                </c:pt>
                <c:pt idx="142">
                  <c:v>-96.702916294706341</c:v>
                </c:pt>
                <c:pt idx="143">
                  <c:v>-92.994710060966426</c:v>
                </c:pt>
                <c:pt idx="144">
                  <c:v>-91.357091763005855</c:v>
                </c:pt>
                <c:pt idx="145">
                  <c:v>-90.046462852062078</c:v>
                </c:pt>
                <c:pt idx="146">
                  <c:v>-89.220122888284578</c:v>
                </c:pt>
                <c:pt idx="147">
                  <c:v>-88.706089529756611</c:v>
                </c:pt>
                <c:pt idx="148">
                  <c:v>-88.512444863432108</c:v>
                </c:pt>
                <c:pt idx="149">
                  <c:v>-88.937376127507548</c:v>
                </c:pt>
                <c:pt idx="150">
                  <c:v>-90.372019417173348</c:v>
                </c:pt>
                <c:pt idx="151">
                  <c:v>-92.533506546066548</c:v>
                </c:pt>
                <c:pt idx="152">
                  <c:v>-95.256047877118618</c:v>
                </c:pt>
                <c:pt idx="153">
                  <c:v>-98.567848145268613</c:v>
                </c:pt>
                <c:pt idx="154">
                  <c:v>-102.31041781963327</c:v>
                </c:pt>
                <c:pt idx="155">
                  <c:v>-105.83255148654476</c:v>
                </c:pt>
                <c:pt idx="156">
                  <c:v>-108.62869129332466</c:v>
                </c:pt>
                <c:pt idx="157">
                  <c:v>-112.08049040423887</c:v>
                </c:pt>
                <c:pt idx="158">
                  <c:v>-111.71172575887412</c:v>
                </c:pt>
                <c:pt idx="159">
                  <c:v>-110.59316298164734</c:v>
                </c:pt>
                <c:pt idx="160">
                  <c:v>-108.76777701568724</c:v>
                </c:pt>
                <c:pt idx="161">
                  <c:v>-106.25956641366287</c:v>
                </c:pt>
                <c:pt idx="162">
                  <c:v>-103.36622299738239</c:v>
                </c:pt>
                <c:pt idx="163">
                  <c:v>-91.492180155101849</c:v>
                </c:pt>
                <c:pt idx="164">
                  <c:v>-87.987420060927988</c:v>
                </c:pt>
                <c:pt idx="165">
                  <c:v>-84.804345484206891</c:v>
                </c:pt>
                <c:pt idx="166">
                  <c:v>-81.577941401647124</c:v>
                </c:pt>
                <c:pt idx="167">
                  <c:v>-78.109832406122678</c:v>
                </c:pt>
                <c:pt idx="168">
                  <c:v>-75.189979356072058</c:v>
                </c:pt>
                <c:pt idx="169">
                  <c:v>-73.12243191694688</c:v>
                </c:pt>
                <c:pt idx="170">
                  <c:v>-67.23545726502131</c:v>
                </c:pt>
                <c:pt idx="171">
                  <c:v>-64.677748737427322</c:v>
                </c:pt>
                <c:pt idx="172">
                  <c:v>-62.465175436309963</c:v>
                </c:pt>
                <c:pt idx="173">
                  <c:v>-60.557205501313476</c:v>
                </c:pt>
                <c:pt idx="174">
                  <c:v>-58.588241066337005</c:v>
                </c:pt>
                <c:pt idx="175">
                  <c:v>-56.325431572091851</c:v>
                </c:pt>
                <c:pt idx="176">
                  <c:v>-53.893087675728268</c:v>
                </c:pt>
                <c:pt idx="177">
                  <c:v>-51.554814608765305</c:v>
                </c:pt>
                <c:pt idx="178">
                  <c:v>-44.813703248088103</c:v>
                </c:pt>
                <c:pt idx="179">
                  <c:v>-42.631345489602808</c:v>
                </c:pt>
                <c:pt idx="180">
                  <c:v>-40.431653014567594</c:v>
                </c:pt>
                <c:pt idx="181">
                  <c:v>-38.121506970170934</c:v>
                </c:pt>
                <c:pt idx="182">
                  <c:v>-35.790412583807637</c:v>
                </c:pt>
                <c:pt idx="183">
                  <c:v>-33.284387642317277</c:v>
                </c:pt>
                <c:pt idx="184">
                  <c:v>-30.616206117267865</c:v>
                </c:pt>
                <c:pt idx="185">
                  <c:v>-27.93261325693932</c:v>
                </c:pt>
                <c:pt idx="186">
                  <c:v>-19.296179650224829</c:v>
                </c:pt>
                <c:pt idx="187">
                  <c:v>-16.51194440782217</c:v>
                </c:pt>
                <c:pt idx="188">
                  <c:v>-13.994422891920896</c:v>
                </c:pt>
                <c:pt idx="189">
                  <c:v>-11.91210038758337</c:v>
                </c:pt>
                <c:pt idx="190">
                  <c:v>-9.8872898974411125</c:v>
                </c:pt>
                <c:pt idx="191">
                  <c:v>-7.5578177568965703</c:v>
                </c:pt>
                <c:pt idx="192">
                  <c:v>-5.0729840085433855</c:v>
                </c:pt>
                <c:pt idx="193">
                  <c:v>-2.5693632936413771</c:v>
                </c:pt>
                <c:pt idx="194">
                  <c:v>5.3293953116418322</c:v>
                </c:pt>
                <c:pt idx="195">
                  <c:v>7.9097861385593831</c:v>
                </c:pt>
                <c:pt idx="196">
                  <c:v>10.233638703018613</c:v>
                </c:pt>
                <c:pt idx="197">
                  <c:v>12.241716747514102</c:v>
                </c:pt>
                <c:pt idx="198">
                  <c:v>14.213609967606402</c:v>
                </c:pt>
                <c:pt idx="199">
                  <c:v>16.349204304702681</c:v>
                </c:pt>
                <c:pt idx="200">
                  <c:v>18.740870630009425</c:v>
                </c:pt>
                <c:pt idx="201">
                  <c:v>20.977597908544084</c:v>
                </c:pt>
                <c:pt idx="202">
                  <c:v>22.850038717297878</c:v>
                </c:pt>
                <c:pt idx="203">
                  <c:v>22.025685276094826</c:v>
                </c:pt>
                <c:pt idx="204">
                  <c:v>21.138209958659193</c:v>
                </c:pt>
                <c:pt idx="205">
                  <c:v>20.230733418821099</c:v>
                </c:pt>
                <c:pt idx="206">
                  <c:v>19.332747502726061</c:v>
                </c:pt>
                <c:pt idx="207">
                  <c:v>16.393228364888891</c:v>
                </c:pt>
                <c:pt idx="208">
                  <c:v>13.819889935962406</c:v>
                </c:pt>
                <c:pt idx="209">
                  <c:v>10.80192987005708</c:v>
                </c:pt>
                <c:pt idx="210">
                  <c:v>8.4678289862036706</c:v>
                </c:pt>
                <c:pt idx="211">
                  <c:v>5.9353186960596336</c:v>
                </c:pt>
                <c:pt idx="212">
                  <c:v>2.9750212120754052</c:v>
                </c:pt>
                <c:pt idx="213">
                  <c:v>-0.52963202758385863</c:v>
                </c:pt>
                <c:pt idx="214">
                  <c:v>-4.2709971601428594</c:v>
                </c:pt>
                <c:pt idx="215">
                  <c:v>-11.550723274825122</c:v>
                </c:pt>
                <c:pt idx="216">
                  <c:v>-15.127823875664848</c:v>
                </c:pt>
                <c:pt idx="217">
                  <c:v>-18.703394514130363</c:v>
                </c:pt>
                <c:pt idx="218">
                  <c:v>-22.188556518846585</c:v>
                </c:pt>
                <c:pt idx="219">
                  <c:v>-25.477295639847085</c:v>
                </c:pt>
                <c:pt idx="220">
                  <c:v>-28.389751443245103</c:v>
                </c:pt>
                <c:pt idx="221">
                  <c:v>-30.867401653975318</c:v>
                </c:pt>
                <c:pt idx="222">
                  <c:v>-32.96092931131912</c:v>
                </c:pt>
                <c:pt idx="223">
                  <c:v>-34.563960745578918</c:v>
                </c:pt>
                <c:pt idx="224">
                  <c:v>-36.458826431415488</c:v>
                </c:pt>
                <c:pt idx="225">
                  <c:v>-36.482951266691515</c:v>
                </c:pt>
                <c:pt idx="226">
                  <c:v>-36.088114119663594</c:v>
                </c:pt>
                <c:pt idx="227">
                  <c:v>-34.945110800638389</c:v>
                </c:pt>
                <c:pt idx="228">
                  <c:v>-32.971964468506009</c:v>
                </c:pt>
                <c:pt idx="229">
                  <c:v>-31.010207856269602</c:v>
                </c:pt>
                <c:pt idx="230">
                  <c:v>-29.077471958907125</c:v>
                </c:pt>
                <c:pt idx="231">
                  <c:v>-26.757976144446111</c:v>
                </c:pt>
                <c:pt idx="232">
                  <c:v>-3.9681374654256012</c:v>
                </c:pt>
                <c:pt idx="233">
                  <c:v>-1.2509242890543781</c:v>
                </c:pt>
                <c:pt idx="234">
                  <c:v>1.328344565455126</c:v>
                </c:pt>
                <c:pt idx="235">
                  <c:v>3.2573308407458836</c:v>
                </c:pt>
                <c:pt idx="236">
                  <c:v>5.9626928799971495</c:v>
                </c:pt>
                <c:pt idx="237">
                  <c:v>7.145426650514338</c:v>
                </c:pt>
                <c:pt idx="238">
                  <c:v>9.4906209758366646</c:v>
                </c:pt>
                <c:pt idx="239">
                  <c:v>11.307400296313844</c:v>
                </c:pt>
                <c:pt idx="240">
                  <c:v>12.256637523429156</c:v>
                </c:pt>
                <c:pt idx="241">
                  <c:v>12.627646113608925</c:v>
                </c:pt>
                <c:pt idx="242">
                  <c:v>12.939059026551121</c:v>
                </c:pt>
                <c:pt idx="243">
                  <c:v>13.176198337510385</c:v>
                </c:pt>
                <c:pt idx="244">
                  <c:v>9.9053136345638961</c:v>
                </c:pt>
                <c:pt idx="245">
                  <c:v>6.8371125185081132</c:v>
                </c:pt>
                <c:pt idx="246">
                  <c:v>3.2697356785343801</c:v>
                </c:pt>
                <c:pt idx="247">
                  <c:v>-0.37412956609611581</c:v>
                </c:pt>
                <c:pt idx="248">
                  <c:v>-4.1402509469745885</c:v>
                </c:pt>
                <c:pt idx="249">
                  <c:v>-7.8790515711731715</c:v>
                </c:pt>
                <c:pt idx="250">
                  <c:v>-11.340807580077151</c:v>
                </c:pt>
                <c:pt idx="251">
                  <c:v>-14.522478477032868</c:v>
                </c:pt>
                <c:pt idx="252">
                  <c:v>-17.609685125691161</c:v>
                </c:pt>
                <c:pt idx="253">
                  <c:v>-33.008100722674946</c:v>
                </c:pt>
                <c:pt idx="254">
                  <c:v>-34.771137079123179</c:v>
                </c:pt>
                <c:pt idx="255">
                  <c:v>-36.904196049999342</c:v>
                </c:pt>
                <c:pt idx="256">
                  <c:v>-39.182863725677322</c:v>
                </c:pt>
                <c:pt idx="257">
                  <c:v>-45.786837030379083</c:v>
                </c:pt>
                <c:pt idx="258">
                  <c:v>-45.30024099709302</c:v>
                </c:pt>
                <c:pt idx="259">
                  <c:v>-44.055555892984209</c:v>
                </c:pt>
                <c:pt idx="260">
                  <c:v>-42.946886872442526</c:v>
                </c:pt>
                <c:pt idx="261">
                  <c:v>-42.034742733108402</c:v>
                </c:pt>
                <c:pt idx="262">
                  <c:v>-41.155432072024162</c:v>
                </c:pt>
                <c:pt idx="263">
                  <c:v>-36.949269227241786</c:v>
                </c:pt>
                <c:pt idx="264">
                  <c:v>-35.210872550551606</c:v>
                </c:pt>
                <c:pt idx="265">
                  <c:v>-33.413482467525874</c:v>
                </c:pt>
                <c:pt idx="266">
                  <c:v>-31.464052980703844</c:v>
                </c:pt>
                <c:pt idx="267">
                  <c:v>-29.055921346037877</c:v>
                </c:pt>
                <c:pt idx="268">
                  <c:v>-26.186945616204127</c:v>
                </c:pt>
                <c:pt idx="269">
                  <c:v>-23.05382552525311</c:v>
                </c:pt>
                <c:pt idx="270">
                  <c:v>-19.499548077416087</c:v>
                </c:pt>
                <c:pt idx="271">
                  <c:v>-8.3088155735411249</c:v>
                </c:pt>
                <c:pt idx="272">
                  <c:v>-4.8125698414043825</c:v>
                </c:pt>
                <c:pt idx="273">
                  <c:v>-1.4160387998701078</c:v>
                </c:pt>
                <c:pt idx="274">
                  <c:v>1.7356448345533693</c:v>
                </c:pt>
                <c:pt idx="275">
                  <c:v>4.8835497047639134</c:v>
                </c:pt>
                <c:pt idx="276">
                  <c:v>8.1499562321266588</c:v>
                </c:pt>
                <c:pt idx="277">
                  <c:v>11.092894714444171</c:v>
                </c:pt>
                <c:pt idx="278">
                  <c:v>14.309885885635637</c:v>
                </c:pt>
                <c:pt idx="279">
                  <c:v>17.64207593806006</c:v>
                </c:pt>
                <c:pt idx="280">
                  <c:v>29.335913497790671</c:v>
                </c:pt>
                <c:pt idx="281">
                  <c:v>211.56116566186776</c:v>
                </c:pt>
                <c:pt idx="282">
                  <c:v>32.401386294481348</c:v>
                </c:pt>
                <c:pt idx="283">
                  <c:v>122.05592885864966</c:v>
                </c:pt>
                <c:pt idx="284">
                  <c:v>30.667573320098882</c:v>
                </c:pt>
                <c:pt idx="285">
                  <c:v>28.043391570118629</c:v>
                </c:pt>
                <c:pt idx="286">
                  <c:v>16.133756460291391</c:v>
                </c:pt>
                <c:pt idx="287">
                  <c:v>11.822322490125853</c:v>
                </c:pt>
                <c:pt idx="288">
                  <c:v>7.7406257272433834</c:v>
                </c:pt>
                <c:pt idx="289">
                  <c:v>3.4646285998755673</c:v>
                </c:pt>
                <c:pt idx="290">
                  <c:v>-0.81591470140361366</c:v>
                </c:pt>
                <c:pt idx="291">
                  <c:v>-4.4886500931821596</c:v>
                </c:pt>
                <c:pt idx="292">
                  <c:v>-8.1993091237441433</c:v>
                </c:pt>
                <c:pt idx="293">
                  <c:v>-12.266638811380886</c:v>
                </c:pt>
                <c:pt idx="294">
                  <c:v>-16.122629696410588</c:v>
                </c:pt>
                <c:pt idx="295">
                  <c:v>-34.494413027374122</c:v>
                </c:pt>
                <c:pt idx="296">
                  <c:v>-38.081013966003326</c:v>
                </c:pt>
                <c:pt idx="297">
                  <c:v>-41.52615895484599</c:v>
                </c:pt>
                <c:pt idx="298">
                  <c:v>-44.765045587568892</c:v>
                </c:pt>
                <c:pt idx="299">
                  <c:v>-47.830361631719057</c:v>
                </c:pt>
                <c:pt idx="300">
                  <c:v>-53.631464109760017</c:v>
                </c:pt>
                <c:pt idx="301">
                  <c:v>-53.225844370761862</c:v>
                </c:pt>
                <c:pt idx="302">
                  <c:v>-51.506754362125612</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-5.9564377105961404</c:v>
                </c:pt>
                <c:pt idx="313">
                  <c:v>-3.471059975621098</c:v>
                </c:pt>
                <c:pt idx="314">
                  <c:v>-1.2573209888851398</c:v>
                </c:pt>
                <c:pt idx="315">
                  <c:v>2.1775562524696035</c:v>
                </c:pt>
                <c:pt idx="316">
                  <c:v>3.2155507253748667</c:v>
                </c:pt>
                <c:pt idx="317">
                  <c:v>3.5833245379641636</c:v>
                </c:pt>
                <c:pt idx="318">
                  <c:v>3.2169106919296553</c:v>
                </c:pt>
                <c:pt idx="319">
                  <c:v>2.0866036320979049</c:v>
                </c:pt>
                <c:pt idx="320">
                  <c:v>0.19785293873391652</c:v>
                </c:pt>
                <c:pt idx="321">
                  <c:v>-2.3372315738171494</c:v>
                </c:pt>
                <c:pt idx="322">
                  <c:v>-5.2508044925990873</c:v>
                </c:pt>
                <c:pt idx="323">
                  <c:v>-8.3389388327291005</c:v>
                </c:pt>
                <c:pt idx="324">
                  <c:v>-26.349393621168087</c:v>
                </c:pt>
                <c:pt idx="325">
                  <c:v>-28.476721304420824</c:v>
                </c:pt>
                <c:pt idx="326">
                  <c:v>-30.478771782864584</c:v>
                </c:pt>
                <c:pt idx="327">
                  <c:v>-32.529674202764085</c:v>
                </c:pt>
                <c:pt idx="328">
                  <c:v>-34.206304112752626</c:v>
                </c:pt>
                <c:pt idx="329">
                  <c:v>-35.782714201703101</c:v>
                </c:pt>
                <c:pt idx="330">
                  <c:v>-41.34265575340109</c:v>
                </c:pt>
                <c:pt idx="331">
                  <c:v>-42.599323134261944</c:v>
                </c:pt>
                <c:pt idx="332">
                  <c:v>-43.904973596210468</c:v>
                </c:pt>
                <c:pt idx="333">
                  <c:v>-45.076468214557366</c:v>
                </c:pt>
                <c:pt idx="334">
                  <c:v>-45.880480441720053</c:v>
                </c:pt>
                <c:pt idx="335">
                  <c:v>-46.491945689848279</c:v>
                </c:pt>
                <c:pt idx="336">
                  <c:v>-46.847508945585133</c:v>
                </c:pt>
                <c:pt idx="337">
                  <c:v>-41.982102313392858</c:v>
                </c:pt>
                <c:pt idx="338">
                  <c:v>-39.570313340099673</c:v>
                </c:pt>
                <c:pt idx="339">
                  <c:v>-36.881810029103875</c:v>
                </c:pt>
                <c:pt idx="340">
                  <c:v>-33.893584660512801</c:v>
                </c:pt>
                <c:pt idx="341">
                  <c:v>-30.888825984235837</c:v>
                </c:pt>
                <c:pt idx="342">
                  <c:v>-27.968433804586571</c:v>
                </c:pt>
                <c:pt idx="343">
                  <c:v>-19.054513593447069</c:v>
                </c:pt>
                <c:pt idx="344">
                  <c:v>-16.169344547565604</c:v>
                </c:pt>
                <c:pt idx="345">
                  <c:v>-13.261162924768627</c:v>
                </c:pt>
                <c:pt idx="346">
                  <c:v>-10.37464362637915</c:v>
                </c:pt>
                <c:pt idx="347">
                  <c:v>-7.6208522067088502</c:v>
                </c:pt>
                <c:pt idx="348">
                  <c:v>-4.985086455896095</c:v>
                </c:pt>
                <c:pt idx="349">
                  <c:v>-2.5372486548554027</c:v>
                </c:pt>
                <c:pt idx="350">
                  <c:v>-0.17409791398759492</c:v>
                </c:pt>
                <c:pt idx="351">
                  <c:v>2.2374044949249026</c:v>
                </c:pt>
                <c:pt idx="352">
                  <c:v>9.4437604139786515</c:v>
                </c:pt>
                <c:pt idx="353">
                  <c:v>11.727231685809171</c:v>
                </c:pt>
                <c:pt idx="354">
                  <c:v>13.942490920872416</c:v>
                </c:pt>
                <c:pt idx="355">
                  <c:v>16.151980012124891</c:v>
                </c:pt>
                <c:pt idx="356">
                  <c:v>18.346237477964102</c:v>
                </c:pt>
                <c:pt idx="357">
                  <c:v>20.428870831799873</c:v>
                </c:pt>
                <c:pt idx="358">
                  <c:v>22.293744398081106</c:v>
                </c:pt>
                <c:pt idx="359">
                  <c:v>21.888979495203074</c:v>
                </c:pt>
                <c:pt idx="360">
                  <c:v>20.135768897112911</c:v>
                </c:pt>
                <c:pt idx="361">
                  <c:v>17.969371317551889</c:v>
                </c:pt>
                <c:pt idx="362">
                  <c:v>15.563308774858598</c:v>
                </c:pt>
                <c:pt idx="363">
                  <c:v>13.058085242231101</c:v>
                </c:pt>
                <c:pt idx="364">
                  <c:v>10.351120385254632</c:v>
                </c:pt>
                <c:pt idx="365">
                  <c:v>7.4131652089553972</c:v>
                </c:pt>
                <c:pt idx="366">
                  <c:v>-4.7973382159908384</c:v>
                </c:pt>
                <c:pt idx="367">
                  <c:v>-9.6822943674075947</c:v>
                </c:pt>
                <c:pt idx="368">
                  <c:v>-14.481509484571371</c:v>
                </c:pt>
                <c:pt idx="369">
                  <c:v>-18.87086468129991</c:v>
                </c:pt>
                <c:pt idx="370">
                  <c:v>-22.739425542914329</c:v>
                </c:pt>
                <c:pt idx="371">
                  <c:v>-26.228682018364609</c:v>
                </c:pt>
                <c:pt idx="372">
                  <c:v>-29.485219074158824</c:v>
                </c:pt>
                <c:pt idx="373">
                  <c:v>-40.742929930853975</c:v>
                </c:pt>
                <c:pt idx="374">
                  <c:v>-43.398536622295609</c:v>
                </c:pt>
                <c:pt idx="375">
                  <c:v>-45.977018639012854</c:v>
                </c:pt>
                <c:pt idx="376">
                  <c:v>-48.593414580467105</c:v>
                </c:pt>
                <c:pt idx="377">
                  <c:v>-51.296197540287913</c:v>
                </c:pt>
                <c:pt idx="378">
                  <c:v>-54.114232808599382</c:v>
                </c:pt>
                <c:pt idx="379">
                  <c:v>-57.071144947266895</c:v>
                </c:pt>
                <c:pt idx="380">
                  <c:v>-65.187391346793149</c:v>
                </c:pt>
                <c:pt idx="381">
                  <c:v>-65.551716672761358</c:v>
                </c:pt>
                <c:pt idx="382">
                  <c:v>-65.199397908662078</c:v>
                </c:pt>
                <c:pt idx="383">
                  <c:v>-64.295704990060898</c:v>
                </c:pt>
                <c:pt idx="384">
                  <c:v>-62.837961697057807</c:v>
                </c:pt>
                <c:pt idx="385">
                  <c:v>-60.846042969446742</c:v>
                </c:pt>
                <c:pt idx="386">
                  <c:v>-58.507133632417123</c:v>
                </c:pt>
                <c:pt idx="387">
                  <c:v>-55.753405354051132</c:v>
                </c:pt>
                <c:pt idx="388">
                  <c:v>-48.839121680721377</c:v>
                </c:pt>
                <c:pt idx="389">
                  <c:v>-45.435528527149387</c:v>
                </c:pt>
                <c:pt idx="390">
                  <c:v>-42.181434554130846</c:v>
                </c:pt>
                <c:pt idx="391">
                  <c:v>-39.125672275027412</c:v>
                </c:pt>
                <c:pt idx="392">
                  <c:v>-36.239599822791362</c:v>
                </c:pt>
                <c:pt idx="393">
                  <c:v>-33.422011400633345</c:v>
                </c:pt>
                <c:pt idx="394">
                  <c:v>-30.787362765205359</c:v>
                </c:pt>
                <c:pt idx="395">
                  <c:v>-28.237736324565589</c:v>
                </c:pt>
                <c:pt idx="396">
                  <c:v>-25.56991907627161</c:v>
                </c:pt>
                <c:pt idx="397">
                  <c:v>-14.38761350801335</c:v>
                </c:pt>
                <c:pt idx="398">
                  <c:v>-11.722579334133371</c:v>
                </c:pt>
                <c:pt idx="399">
                  <c:v>-9.1041920130810752</c:v>
                </c:pt>
                <c:pt idx="400">
                  <c:v>-6.5438752639163615</c:v>
                </c:pt>
                <c:pt idx="401">
                  <c:v>-3.9608276451935751</c:v>
                </c:pt>
                <c:pt idx="402">
                  <c:v>-1.4321932597311218</c:v>
                </c:pt>
                <c:pt idx="403">
                  <c:v>0.92679501207485004</c:v>
                </c:pt>
                <c:pt idx="404">
                  <c:v>5.5020624938598912</c:v>
                </c:pt>
                <c:pt idx="405">
                  <c:v>6.1097829769391545</c:v>
                </c:pt>
                <c:pt idx="406">
                  <c:v>6.3732376407328744</c:v>
                </c:pt>
                <c:pt idx="407">
                  <c:v>6.1453558163926445</c:v>
                </c:pt>
                <c:pt idx="408">
                  <c:v>5.3553318166501356</c:v>
                </c:pt>
                <c:pt idx="409">
                  <c:v>3.9751017602441436</c:v>
                </c:pt>
                <c:pt idx="410">
                  <c:v>1.9387946956908575</c:v>
                </c:pt>
                <c:pt idx="411">
                  <c:v>-0.73659950912159033</c:v>
                </c:pt>
                <c:pt idx="412">
                  <c:v>-10.572295337017152</c:v>
                </c:pt>
                <c:pt idx="413">
                  <c:v>-13.779412179616642</c:v>
                </c:pt>
                <c:pt idx="414">
                  <c:v>-16.868668492153603</c:v>
                </c:pt>
                <c:pt idx="415">
                  <c:v>-19.716341317311642</c:v>
                </c:pt>
                <c:pt idx="416">
                  <c:v>-22.463920604040826</c:v>
                </c:pt>
                <c:pt idx="417">
                  <c:v>-25.333824025345365</c:v>
                </c:pt>
                <c:pt idx="418">
                  <c:v>-28.192726288627085</c:v>
                </c:pt>
                <c:pt idx="419">
                  <c:v>-30.898540031055276</c:v>
                </c:pt>
                <c:pt idx="420">
                  <c:v>-38.426659179937374</c:v>
                </c:pt>
                <c:pt idx="421">
                  <c:v>-40.111089469521502</c:v>
                </c:pt>
                <c:pt idx="422">
                  <c:v>-41.940084203874875</c:v>
                </c:pt>
                <c:pt idx="423">
                  <c:v>-43.834260192387525</c:v>
                </c:pt>
                <c:pt idx="424">
                  <c:v>-46.03359810471332</c:v>
                </c:pt>
                <c:pt idx="425">
                  <c:v>-48.474684643214772</c:v>
                </c:pt>
                <c:pt idx="426">
                  <c:v>-51.007632065465344</c:v>
                </c:pt>
                <c:pt idx="427">
                  <c:v>-57.687200082517528</c:v>
                </c:pt>
                <c:pt idx="428">
                  <c:v>-59.765894390367912</c:v>
                </c:pt>
                <c:pt idx="429">
                  <c:v>-61.987458041817057</c:v>
                </c:pt>
                <c:pt idx="430">
                  <c:v>-64.334090046068383</c:v>
                </c:pt>
                <c:pt idx="431">
                  <c:v>-66.316756144083257</c:v>
                </c:pt>
                <c:pt idx="432">
                  <c:v>-67.706520537442856</c:v>
                </c:pt>
                <c:pt idx="433">
                  <c:v>-68.51455923701252</c:v>
                </c:pt>
                <c:pt idx="434">
                  <c:v>-68.671494520405659</c:v>
                </c:pt>
                <c:pt idx="435">
                  <c:v>-68.381603078192867</c:v>
                </c:pt>
                <c:pt idx="436">
                  <c:v>-67.783664640260781</c:v>
                </c:pt>
                <c:pt idx="437">
                  <c:v>-66.590886545332097</c:v>
                </c:pt>
                <c:pt idx="438">
                  <c:v>-64.806090724007873</c:v>
                </c:pt>
                <c:pt idx="439">
                  <c:v>-62.728489246424971</c:v>
                </c:pt>
                <c:pt idx="440">
                  <c:v>-60.470920480438878</c:v>
                </c:pt>
                <c:pt idx="441">
                  <c:v>-58.249128548889189</c:v>
                </c:pt>
                <c:pt idx="442">
                  <c:v>-56.259623761912813</c:v>
                </c:pt>
                <c:pt idx="443">
                  <c:v>-54.424552891273862</c:v>
                </c:pt>
                <c:pt idx="444">
                  <c:v>-49.158966386302595</c:v>
                </c:pt>
                <c:pt idx="445">
                  <c:v>-47.873234577357522</c:v>
                </c:pt>
                <c:pt idx="446">
                  <c:v>-47.018189605228564</c:v>
                </c:pt>
                <c:pt idx="447">
                  <c:v>-46.092810077102371</c:v>
                </c:pt>
                <c:pt idx="448">
                  <c:v>-44.722808911997589</c:v>
                </c:pt>
                <c:pt idx="449">
                  <c:v>-42.978651805543095</c:v>
                </c:pt>
                <c:pt idx="450">
                  <c:v>-40.9437921339659</c:v>
                </c:pt>
                <c:pt idx="451">
                  <c:v>-38.693878036873976</c:v>
                </c:pt>
                <c:pt idx="452">
                  <c:v>-34.244456031636055</c:v>
                </c:pt>
                <c:pt idx="453">
                  <c:v>-32.142049735499114</c:v>
                </c:pt>
                <c:pt idx="454">
                  <c:v>-30.062447164271074</c:v>
                </c:pt>
                <c:pt idx="455">
                  <c:v>-28.11148771507494</c:v>
                </c:pt>
                <c:pt idx="456">
                  <c:v>-26.286315458145083</c:v>
                </c:pt>
                <c:pt idx="457">
                  <c:v>-24.340771590050593</c:v>
                </c:pt>
                <c:pt idx="458">
                  <c:v>-22.23955526464934</c:v>
                </c:pt>
                <c:pt idx="459">
                  <c:v>-20.032718108178386</c:v>
                </c:pt>
                <c:pt idx="460">
                  <c:v>-17.749970532836102</c:v>
                </c:pt>
                <c:pt idx="461">
                  <c:v>-12.141789024631876</c:v>
                </c:pt>
                <c:pt idx="462">
                  <c:v>-11.463039431208177</c:v>
                </c:pt>
                <c:pt idx="463">
                  <c:v>-10.740183208199625</c:v>
                </c:pt>
                <c:pt idx="464">
                  <c:v>-9.6488391901608654</c:v>
                </c:pt>
                <c:pt idx="465">
                  <c:v>-8.0651435660958271</c:v>
                </c:pt>
                <c:pt idx="466">
                  <c:v>-6.4389489871948991</c:v>
                </c:pt>
                <c:pt idx="467">
                  <c:v>-5.2586922986163529</c:v>
                </c:pt>
                <c:pt idx="468">
                  <c:v>-10.068743435007406</c:v>
                </c:pt>
                <c:pt idx="469">
                  <c:v>-12.636641997715145</c:v>
                </c:pt>
                <c:pt idx="470">
                  <c:v>-15.31609181707487</c:v>
                </c:pt>
                <c:pt idx="471">
                  <c:v>-17.946437129761801</c:v>
                </c:pt>
                <c:pt idx="472">
                  <c:v>-20.41489299517761</c:v>
                </c:pt>
                <c:pt idx="473">
                  <c:v>-22.90204840072056</c:v>
                </c:pt>
                <c:pt idx="474">
                  <c:v>-30.99535507868282</c:v>
                </c:pt>
                <c:pt idx="475">
                  <c:v>-33.725347083644834</c:v>
                </c:pt>
                <c:pt idx="476">
                  <c:v>-36.551556722355116</c:v>
                </c:pt>
                <c:pt idx="477">
                  <c:v>-39.059592471537144</c:v>
                </c:pt>
                <c:pt idx="478">
                  <c:v>-41.158550281053103</c:v>
                </c:pt>
                <c:pt idx="479">
                  <c:v>-42.929319018769633</c:v>
                </c:pt>
                <c:pt idx="480">
                  <c:v>-44.559039796666035</c:v>
                </c:pt>
                <c:pt idx="481">
                  <c:v>-46.013184035322034</c:v>
                </c:pt>
                <c:pt idx="482">
                  <c:v>-50.143319892670632</c:v>
                </c:pt>
                <c:pt idx="483">
                  <c:v>-50.623519226126028</c:v>
                </c:pt>
                <c:pt idx="484">
                  <c:v>-51.545377412280146</c:v>
                </c:pt>
                <c:pt idx="485">
                  <c:v>-53.319536352336875</c:v>
                </c:pt>
                <c:pt idx="486">
                  <c:v>-55.423074334928167</c:v>
                </c:pt>
                <c:pt idx="487">
                  <c:v>-57.572117769845853</c:v>
                </c:pt>
                <c:pt idx="488">
                  <c:v>-59.601625001625365</c:v>
                </c:pt>
                <c:pt idx="489">
                  <c:v>-61.727092444912131</c:v>
                </c:pt>
                <c:pt idx="490">
                  <c:v>-67.388001799252578</c:v>
                </c:pt>
                <c:pt idx="491">
                  <c:v>-68.865076045425965</c:v>
                </c:pt>
                <c:pt idx="492">
                  <c:v>-70.342912844275105</c:v>
                </c:pt>
                <c:pt idx="493">
                  <c:v>-71.956216883046835</c:v>
                </c:pt>
                <c:pt idx="494">
                  <c:v>-73.681266459407126</c:v>
                </c:pt>
                <c:pt idx="495">
                  <c:v>-75.023087174688143</c:v>
                </c:pt>
                <c:pt idx="496">
                  <c:v>-75.950030664352624</c:v>
                </c:pt>
                <c:pt idx="497">
                  <c:v>-76.642710200916113</c:v>
                </c:pt>
                <c:pt idx="498">
                  <c:v>-78.628863641739628</c:v>
                </c:pt>
                <c:pt idx="499">
                  <c:v>-79.440885100505113</c:v>
                </c:pt>
                <c:pt idx="500">
                  <c:v>-79.925630607871611</c:v>
                </c:pt>
                <c:pt idx="501">
                  <c:v>-80.748318090045103</c:v>
                </c:pt>
                <c:pt idx="502">
                  <c:v>-81.956264669082614</c:v>
                </c:pt>
                <c:pt idx="503">
                  <c:v>-83.476916129288611</c:v>
                </c:pt>
                <c:pt idx="504">
                  <c:v>-85.306629703106623</c:v>
                </c:pt>
                <c:pt idx="505">
                  <c:v>-87.303483166501394</c:v>
                </c:pt>
                <c:pt idx="506">
                  <c:v>-93.769254727101625</c:v>
                </c:pt>
                <c:pt idx="507">
                  <c:v>-95.756651565918276</c:v>
                </c:pt>
                <c:pt idx="508">
                  <c:v>-97.50552969912728</c:v>
                </c:pt>
                <c:pt idx="509">
                  <c:v>-98.928166426924079</c:v>
                </c:pt>
                <c:pt idx="510">
                  <c:v>-99.749921360602485</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-85.490978026624674</c:v>
                </c:pt>
                <c:pt idx="521">
                  <c:v>-82.833190531672614</c:v>
                </c:pt>
                <c:pt idx="522">
                  <c:v>-79.712820127171852</c:v>
                </c:pt>
                <c:pt idx="523">
                  <c:v>-76.40074300868713</c:v>
                </c:pt>
                <c:pt idx="524">
                  <c:v>-69.074083476796119</c:v>
                </c:pt>
                <c:pt idx="525">
                  <c:v>-65.494326084151126</c:v>
                </c:pt>
                <c:pt idx="526">
                  <c:v>-62.176546820183162</c:v>
                </c:pt>
                <c:pt idx="527">
                  <c:v>-59.01647996335484</c:v>
                </c:pt>
                <c:pt idx="528">
                  <c:v>-56.060534372345913</c:v>
                </c:pt>
                <c:pt idx="529">
                  <c:v>-53.322314569727126</c:v>
                </c:pt>
                <c:pt idx="530">
                  <c:v>-50.675484519587343</c:v>
                </c:pt>
                <c:pt idx="531">
                  <c:v>-48.08820643347488</c:v>
                </c:pt>
                <c:pt idx="532">
                  <c:v>-41.176836974190863</c:v>
                </c:pt>
                <c:pt idx="533">
                  <c:v>-38.934077272581391</c:v>
                </c:pt>
                <c:pt idx="534">
                  <c:v>-36.618457362801365</c:v>
                </c:pt>
                <c:pt idx="535">
                  <c:v>-34.46395949059459</c:v>
                </c:pt>
                <c:pt idx="536">
                  <c:v>-32.716402467753042</c:v>
                </c:pt>
                <c:pt idx="537">
                  <c:v>-31.143018304386857</c:v>
                </c:pt>
                <c:pt idx="538">
                  <c:v>-29.693434810712827</c:v>
                </c:pt>
                <c:pt idx="539">
                  <c:v>-28.969000055096132</c:v>
                </c:pt>
                <c:pt idx="540">
                  <c:v>-30.119920322279398</c:v>
                </c:pt>
                <c:pt idx="541">
                  <c:v>-31.071440350396887</c:v>
                </c:pt>
                <c:pt idx="542">
                  <c:v>-32.410254568187554</c:v>
                </c:pt>
                <c:pt idx="543">
                  <c:v>-34.025127425520139</c:v>
                </c:pt>
                <c:pt idx="544">
                  <c:v>-36.084286785216221</c:v>
                </c:pt>
                <c:pt idx="545">
                  <c:v>-38.500787071217459</c:v>
                </c:pt>
                <c:pt idx="546">
                  <c:v>-41.071366710847286</c:v>
                </c:pt>
                <c:pt idx="547">
                  <c:v>-43.827620641386041</c:v>
                </c:pt>
                <c:pt idx="548">
                  <c:v>-46.893349532526862</c:v>
                </c:pt>
                <c:pt idx="549">
                  <c:v>-53.417662796284844</c:v>
                </c:pt>
                <c:pt idx="550">
                  <c:v>-56.363151215892344</c:v>
                </c:pt>
                <c:pt idx="551">
                  <c:v>-59.066891009324905</c:v>
                </c:pt>
                <c:pt idx="552">
                  <c:v>-61.660138377208163</c:v>
                </c:pt>
                <c:pt idx="553">
                  <c:v>-64.150839409840373</c:v>
                </c:pt>
                <c:pt idx="554">
                  <c:v>-66.533199678294096</c:v>
                </c:pt>
                <c:pt idx="555">
                  <c:v>-68.765987910843108</c:v>
                </c:pt>
                <c:pt idx="556">
                  <c:v>-70.661281014740354</c:v>
                </c:pt>
                <c:pt idx="557">
                  <c:v>-75.929956586600113</c:v>
                </c:pt>
                <c:pt idx="558">
                  <c:v>-77.832923787484049</c:v>
                </c:pt>
                <c:pt idx="559">
                  <c:v>-79.43631949849987</c:v>
                </c:pt>
                <c:pt idx="560">
                  <c:v>-80.669857733882935</c:v>
                </c:pt>
                <c:pt idx="561">
                  <c:v>-81.616651878223138</c:v>
                </c:pt>
                <c:pt idx="562">
                  <c:v>-82.47266825503435</c:v>
                </c:pt>
                <c:pt idx="563">
                  <c:v>-83.081777846808677</c:v>
                </c:pt>
                <c:pt idx="564">
                  <c:v>-83.322516212115119</c:v>
                </c:pt>
                <c:pt idx="565">
                  <c:v>-83.153501511500906</c:v>
                </c:pt>
                <c:pt idx="566">
                  <c:v>-82.014082675752604</c:v>
                </c:pt>
                <c:pt idx="567">
                  <c:v>-81.600006858997858</c:v>
                </c:pt>
                <c:pt idx="568">
                  <c:v>-81.252710257104198</c:v>
                </c:pt>
                <c:pt idx="569">
                  <c:v>-81.203222045582123</c:v>
                </c:pt>
                <c:pt idx="570">
                  <c:v>-81.520618811364699</c:v>
                </c:pt>
                <c:pt idx="571">
                  <c:v>-81.888679188335374</c:v>
                </c:pt>
                <c:pt idx="572">
                  <c:v>-82.156947162327668</c:v>
                </c:pt>
                <c:pt idx="573">
                  <c:v>-82.365483462427079</c:v>
                </c:pt>
                <c:pt idx="574">
                  <c:v>-82.057548178246549</c:v>
                </c:pt>
                <c:pt idx="575">
                  <c:v>-81.32912094938726</c:v>
                </c:pt>
                <c:pt idx="576">
                  <c:v>-80.079360255815104</c:v>
                </c:pt>
                <c:pt idx="577">
                  <c:v>-78.450445743804579</c:v>
                </c:pt>
                <c:pt idx="578">
                  <c:v>-76.721670830488677</c:v>
                </c:pt>
                <c:pt idx="579">
                  <c:v>-74.912837600309871</c:v>
                </c:pt>
                <c:pt idx="580">
                  <c:v>-72.824720667044375</c:v>
                </c:pt>
                <c:pt idx="581">
                  <c:v>-70.748542297320142</c:v>
                </c:pt>
                <c:pt idx="582">
                  <c:v>-68.990115256087876</c:v>
                </c:pt>
                <c:pt idx="583">
                  <c:v>-64.049449046161357</c:v>
                </c:pt>
                <c:pt idx="584">
                  <c:v>-61.746578822831992</c:v>
                </c:pt>
                <c:pt idx="585">
                  <c:v>-59.074307684071911</c:v>
                </c:pt>
                <c:pt idx="586">
                  <c:v>-56.445472905665071</c:v>
                </c:pt>
                <c:pt idx="587">
                  <c:v>-53.942959592100102</c:v>
                </c:pt>
                <c:pt idx="588">
                  <c:v>-51.516361554430048</c:v>
                </c:pt>
                <c:pt idx="589">
                  <c:v>-49.11625372243688</c:v>
                </c:pt>
                <c:pt idx="590">
                  <c:v>-42.332167418630064</c:v>
                </c:pt>
                <c:pt idx="591">
                  <c:v>-40.245235599076608</c:v>
                </c:pt>
                <c:pt idx="592">
                  <c:v>-38.298642613925644</c:v>
                </c:pt>
                <c:pt idx="593">
                  <c:v>-36.365663865392023</c:v>
                </c:pt>
                <c:pt idx="594">
                  <c:v>-34.415996384422868</c:v>
                </c:pt>
                <c:pt idx="595">
                  <c:v>-32.539854523830876</c:v>
                </c:pt>
                <c:pt idx="596">
                  <c:v>-30.694826755201831</c:v>
                </c:pt>
                <c:pt idx="597">
                  <c:v>-28.809111701469561</c:v>
                </c:pt>
                <c:pt idx="598">
                  <c:v>-26.829937803285617</c:v>
                </c:pt>
                <c:pt idx="599">
                  <c:v>-19.721815182694641</c:v>
                </c:pt>
                <c:pt idx="600">
                  <c:v>-17.19046572114533</c:v>
                </c:pt>
                <c:pt idx="601">
                  <c:v>-14.694509389184105</c:v>
                </c:pt>
                <c:pt idx="602">
                  <c:v>-12.074660104085325</c:v>
                </c:pt>
                <c:pt idx="603">
                  <c:v>-9.4347853114683566</c:v>
                </c:pt>
                <c:pt idx="604">
                  <c:v>-6.9114256534286094</c:v>
                </c:pt>
                <c:pt idx="605">
                  <c:v>-4.5399499744363823</c:v>
                </c:pt>
                <c:pt idx="606">
                  <c:v>2.0794735217321261</c:v>
                </c:pt>
                <c:pt idx="607">
                  <c:v>4.2070246280615855</c:v>
                </c:pt>
                <c:pt idx="608">
                  <c:v>6.2754754735406424</c:v>
                </c:pt>
                <c:pt idx="609">
                  <c:v>8.2492726468096009</c:v>
                </c:pt>
                <c:pt idx="610">
                  <c:v>10.071336408757105</c:v>
                </c:pt>
                <c:pt idx="611">
                  <c:v>11.693999931639127</c:v>
                </c:pt>
                <c:pt idx="612">
                  <c:v>13.001073501447337</c:v>
                </c:pt>
                <c:pt idx="613">
                  <c:v>13.919789193454875</c:v>
                </c:pt>
                <c:pt idx="614">
                  <c:v>14.073144850595659</c:v>
                </c:pt>
                <c:pt idx="615">
                  <c:v>13.953545506153134</c:v>
                </c:pt>
                <c:pt idx="616">
                  <c:v>13.636527588196401</c:v>
                </c:pt>
                <c:pt idx="617">
                  <c:v>12.954310080057851</c:v>
                </c:pt>
                <c:pt idx="618">
                  <c:v>11.688968055386653</c:v>
                </c:pt>
                <c:pt idx="619">
                  <c:v>10.078699656246375</c:v>
                </c:pt>
                <c:pt idx="620">
                  <c:v>8.2023829428116812</c:v>
                </c:pt>
                <c:pt idx="621">
                  <c:v>6.1088601424914089</c:v>
                </c:pt>
                <c:pt idx="622">
                  <c:v>3.9359444375143937</c:v>
                </c:pt>
                <c:pt idx="623">
                  <c:v>-2.6002539625273804</c:v>
                </c:pt>
                <c:pt idx="624">
                  <c:v>-4.6181431943105924</c:v>
                </c:pt>
                <c:pt idx="625">
                  <c:v>-6.6323653734193897</c:v>
                </c:pt>
                <c:pt idx="626">
                  <c:v>-8.8425004487854011</c:v>
                </c:pt>
                <c:pt idx="627">
                  <c:v>-11.181934344343432</c:v>
                </c:pt>
                <c:pt idx="628">
                  <c:v>-13.475911357809125</c:v>
                </c:pt>
                <c:pt idx="629">
                  <c:v>-15.652018127166144</c:v>
                </c:pt>
                <c:pt idx="630">
                  <c:v>-21.479785663726176</c:v>
                </c:pt>
                <c:pt idx="631">
                  <c:v>-23.261298137225367</c:v>
                </c:pt>
                <c:pt idx="632">
                  <c:v>-25.084581012048858</c:v>
                </c:pt>
                <c:pt idx="633">
                  <c:v>-26.993323213767276</c:v>
                </c:pt>
                <c:pt idx="634">
                  <c:v>-28.858182208978349</c:v>
                </c:pt>
                <c:pt idx="635">
                  <c:v>-30.747025185787123</c:v>
                </c:pt>
                <c:pt idx="636">
                  <c:v>-32.723406295510387</c:v>
                </c:pt>
                <c:pt idx="637">
                  <c:v>-34.515919927032861</c:v>
                </c:pt>
                <c:pt idx="638">
                  <c:v>-36.316860494170854</c:v>
                </c:pt>
                <c:pt idx="639">
                  <c:v>-41.136212830391216</c:v>
                </c:pt>
                <c:pt idx="640">
                  <c:v>-43.676552642272007</c:v>
                </c:pt>
                <c:pt idx="641">
                  <c:v>-46.159681575408037</c:v>
                </c:pt>
                <c:pt idx="642">
                  <c:v>-48.457218787033312</c:v>
                </c:pt>
                <c:pt idx="643">
                  <c:v>-50.579398025471662</c:v>
                </c:pt>
                <c:pt idx="644">
                  <c:v>-52.519589453767949</c:v>
                </c:pt>
                <c:pt idx="645">
                  <c:v>-54.08334699673614</c:v>
                </c:pt>
                <c:pt idx="646">
                  <c:v>-55.271034931131368</c:v>
                </c:pt>
                <c:pt idx="647">
                  <c:v>-56.066047093915842</c:v>
                </c:pt>
                <c:pt idx="648">
                  <c:v>-55.971879124046808</c:v>
                </c:pt>
                <c:pt idx="649">
                  <c:v>-55.480897198621577</c:v>
                </c:pt>
                <c:pt idx="650">
                  <c:v>-55.049933511471323</c:v>
                </c:pt>
                <c:pt idx="651">
                  <c:v>-54.618333554254349</c:v>
                </c:pt>
                <c:pt idx="652">
                  <c:v>-53.877851193291477</c:v>
                </c:pt>
                <c:pt idx="653">
                  <c:v>-52.738563497175193</c:v>
                </c:pt>
                <c:pt idx="654">
                  <c:v>-51.342747252647008</c:v>
                </c:pt>
                <c:pt idx="655">
                  <c:v>-49.785619546633626</c:v>
                </c:pt>
                <c:pt idx="656">
                  <c:v>-46.272233378883158</c:v>
                </c:pt>
                <c:pt idx="657">
                  <c:v>-44.273019402110577</c:v>
                </c:pt>
                <c:pt idx="658">
                  <c:v>-42.299955639376662</c:v>
                </c:pt>
                <c:pt idx="659">
                  <c:v>-40.356446864090486</c:v>
                </c:pt>
                <c:pt idx="660">
                  <c:v>-38.409883021080041</c:v>
                </c:pt>
                <c:pt idx="661">
                  <c:v>-36.472576664688596</c:v>
                </c:pt>
                <c:pt idx="662">
                  <c:v>-34.647015845886052</c:v>
                </c:pt>
                <c:pt idx="663">
                  <c:v>-32.868568154158567</c:v>
                </c:pt>
                <c:pt idx="664">
                  <c:v>-30.884425521026884</c:v>
                </c:pt>
                <c:pt idx="665">
                  <c:v>-26.373936160457621</c:v>
                </c:pt>
                <c:pt idx="666">
                  <c:v>-23.63541522238782</c:v>
                </c:pt>
                <c:pt idx="667">
                  <c:v>-20.542351003497146</c:v>
                </c:pt>
                <c:pt idx="668">
                  <c:v>-17.31670947361286</c:v>
                </c:pt>
                <c:pt idx="669">
                  <c:v>-14.26811616106211</c:v>
                </c:pt>
                <c:pt idx="670">
                  <c:v>-11.550485280678156</c:v>
                </c:pt>
                <c:pt idx="671">
                  <c:v>-9.1254803466863894</c:v>
                </c:pt>
                <c:pt idx="672">
                  <c:v>-6.9926496559103661</c:v>
                </c:pt>
                <c:pt idx="673">
                  <c:v>-5.1257361397971044</c:v>
                </c:pt>
                <c:pt idx="674">
                  <c:v>0.79181833151668002</c:v>
                </c:pt>
                <c:pt idx="675">
                  <c:v>1.9879283445043539</c:v>
                </c:pt>
                <c:pt idx="676">
                  <c:v>3.0674406535171386</c:v>
                </c:pt>
                <c:pt idx="677">
                  <c:v>3.9979200562233652</c:v>
                </c:pt>
                <c:pt idx="678">
                  <c:v>4.9198899539158853</c:v>
                </c:pt>
                <c:pt idx="679">
                  <c:v>5.8280659051246504</c:v>
                </c:pt>
                <c:pt idx="680">
                  <c:v>6.6771124533429145</c:v>
                </c:pt>
                <c:pt idx="681">
                  <c:v>8.2070553993318889</c:v>
                </c:pt>
                <c:pt idx="682">
                  <c:v>8.795231220210411</c:v>
                </c:pt>
                <c:pt idx="683">
                  <c:v>9.3526620829049314</c:v>
                </c:pt>
                <c:pt idx="684">
                  <c:v>10.061000662941099</c:v>
                </c:pt>
                <c:pt idx="685">
                  <c:v>10.778936721235448</c:v>
                </c:pt>
                <c:pt idx="686">
                  <c:v>11.39217478290837</c:v>
                </c:pt>
                <c:pt idx="687">
                  <c:v>11.998205021840841</c:v>
                </c:pt>
                <c:pt idx="688">
                  <c:v>12.597814275825945</c:v>
                </c:pt>
                <c:pt idx="689">
                  <c:v>14.300861536139877</c:v>
                </c:pt>
                <c:pt idx="690">
                  <c:v>14.976939766688687</c:v>
                </c:pt>
                <c:pt idx="691">
                  <c:v>15.504111373540383</c:v>
                </c:pt>
                <c:pt idx="692">
                  <c:v>15.84681323128812</c:v>
                </c:pt>
                <c:pt idx="693">
                  <c:v>16.100466421840895</c:v>
                </c:pt>
                <c:pt idx="694">
                  <c:v>16.448549861526089</c:v>
                </c:pt>
                <c:pt idx="695">
                  <c:v>16.876113632289929</c:v>
                </c:pt>
                <c:pt idx="696">
                  <c:v>17.289086904730354</c:v>
                </c:pt>
                <c:pt idx="697">
                  <c:v>17.533414610336386</c:v>
                </c:pt>
                <c:pt idx="698">
                  <c:v>17.145882426516131</c:v>
                </c:pt>
                <c:pt idx="699">
                  <c:v>16.510428339767305</c:v>
                </c:pt>
                <c:pt idx="700">
                  <c:v>15.644090788210356</c:v>
                </c:pt>
                <c:pt idx="701">
                  <c:v>14.743958067768148</c:v>
                </c:pt>
                <c:pt idx="702">
                  <c:v>14.017930208473416</c:v>
                </c:pt>
                <c:pt idx="703">
                  <c:v>13.389479949480886</c:v>
                </c:pt>
                <c:pt idx="704">
                  <c:v>12.756600085138899</c:v>
                </c:pt>
                <c:pt idx="705">
                  <c:v>10.814771839952897</c:v>
                </c:pt>
                <c:pt idx="706">
                  <c:v>10.15862683347812</c:v>
                </c:pt>
                <c:pt idx="707">
                  <c:v>9.5278743453894492</c:v>
                </c:pt>
                <c:pt idx="708">
                  <c:v>8.8241305094986568</c:v>
                </c:pt>
                <c:pt idx="709">
                  <c:v>7.90528853488187</c:v>
                </c:pt>
                <c:pt idx="710">
                  <c:v>6.7818687342451494</c:v>
                </c:pt>
                <c:pt idx="711">
                  <c:v>5.4960592129251324</c:v>
                </c:pt>
                <c:pt idx="712">
                  <c:v>4.0960610712416301</c:v>
                </c:pt>
                <c:pt idx="713">
                  <c:v>2.6344273024873597</c:v>
                </c:pt>
                <c:pt idx="714">
                  <c:v>0.16051214275935879</c:v>
                </c:pt>
                <c:pt idx="715">
                  <c:v>-0.75212255593962141</c:v>
                </c:pt>
                <c:pt idx="716">
                  <c:v>-1.4072961577323575</c:v>
                </c:pt>
                <c:pt idx="717">
                  <c:v>-1.7301327897340855</c:v>
                </c:pt>
                <c:pt idx="718">
                  <c:v>-1.5881134252321381</c:v>
                </c:pt>
                <c:pt idx="719">
                  <c:v>-1.0513151979826318</c:v>
                </c:pt>
                <c:pt idx="720">
                  <c:v>-0.25048917817687782</c:v>
                </c:pt>
                <c:pt idx="721">
                  <c:v>0.83114079304212463</c:v>
                </c:pt>
                <c:pt idx="722">
                  <c:v>2.4920388042060857</c:v>
                </c:pt>
                <c:pt idx="723">
                  <c:v>4.8650347315256326</c:v>
                </c:pt>
                <c:pt idx="724">
                  <c:v>11.739034252694836</c:v>
                </c:pt>
                <c:pt idx="725">
                  <c:v>14.148156720136353</c:v>
                </c:pt>
                <c:pt idx="726">
                  <c:v>16.694898088870694</c:v>
                </c:pt>
                <c:pt idx="727">
                  <c:v>19.433482168245149</c:v>
                </c:pt>
                <c:pt idx="728">
                  <c:v>22.392817961594091</c:v>
                </c:pt>
                <c:pt idx="729">
                  <c:v>25.565007948853889</c:v>
                </c:pt>
                <c:pt idx="730">
                  <c:v>34.310040272923054</c:v>
                </c:pt>
                <c:pt idx="731">
                  <c:v>36.912853396629863</c:v>
                </c:pt>
                <c:pt idx="732">
                  <c:v>39.146202843055939</c:v>
                </c:pt>
                <c:pt idx="733">
                  <c:v>41.046975428268802</c:v>
                </c:pt>
                <c:pt idx="734">
                  <c:v>42.683534136216295</c:v>
                </c:pt>
                <c:pt idx="735">
                  <c:v>43.889993555398277</c:v>
                </c:pt>
                <c:pt idx="736">
                  <c:v>44.285719841274826</c:v>
                </c:pt>
                <c:pt idx="737">
                  <c:v>43.907157669000597</c:v>
                </c:pt>
                <c:pt idx="738">
                  <c:v>42.746895524416786</c:v>
                </c:pt>
                <c:pt idx="739">
                  <c:v>38.876519350303106</c:v>
                </c:pt>
                <c:pt idx="740">
                  <c:v>36.387220024270384</c:v>
                </c:pt>
                <c:pt idx="741">
                  <c:v>33.622241475704094</c:v>
                </c:pt>
                <c:pt idx="742">
                  <c:v>30.368273823540846</c:v>
                </c:pt>
                <c:pt idx="743">
                  <c:v>26.597290562229404</c:v>
                </c:pt>
                <c:pt idx="744">
                  <c:v>22.753481091911127</c:v>
                </c:pt>
                <c:pt idx="745">
                  <c:v>18.735110200245277</c:v>
                </c:pt>
                <c:pt idx="746">
                  <c:v>14.522944074529381</c:v>
                </c:pt>
                <c:pt idx="747">
                  <c:v>10.493712878519124</c:v>
                </c:pt>
                <c:pt idx="748">
                  <c:v>3.7175143807294022</c:v>
                </c:pt>
                <c:pt idx="749">
                  <c:v>0.73388375628488434</c:v>
                </c:pt>
                <c:pt idx="750">
                  <c:v>-1.9921546316220731</c:v>
                </c:pt>
                <c:pt idx="751">
                  <c:v>-4.3561650656333484</c:v>
                </c:pt>
                <c:pt idx="752">
                  <c:v>-6.4675665691253954</c:v>
                </c:pt>
                <c:pt idx="753">
                  <c:v>-8.4400329179803624</c:v>
                </c:pt>
                <c:pt idx="754">
                  <c:v>-10.277435159855642</c:v>
                </c:pt>
                <c:pt idx="755">
                  <c:v>-12.111146063939849</c:v>
                </c:pt>
                <c:pt idx="756">
                  <c:v>-15.740211958240833</c:v>
                </c:pt>
                <c:pt idx="757">
                  <c:v>-16.53858518122459</c:v>
                </c:pt>
                <c:pt idx="758">
                  <c:v>-17.092902691913302</c:v>
                </c:pt>
                <c:pt idx="759">
                  <c:v>-17.550094305476392</c:v>
                </c:pt>
                <c:pt idx="760">
                  <c:v>-17.691938817136105</c:v>
                </c:pt>
                <c:pt idx="761">
                  <c:v>-17.376285722757331</c:v>
                </c:pt>
                <c:pt idx="762">
                  <c:v>-16.67975456663013</c:v>
                </c:pt>
                <c:pt idx="763">
                  <c:v>-15.666535770138102</c:v>
                </c:pt>
                <c:pt idx="764">
                  <c:v>-9.7652668983171047</c:v>
                </c:pt>
                <c:pt idx="765">
                  <c:v>-6.8346021141558424</c:v>
                </c:pt>
                <c:pt idx="766">
                  <c:v>-3.8996340072538627</c:v>
                </c:pt>
                <c:pt idx="767">
                  <c:v>-1.0535300006573318</c:v>
                </c:pt>
                <c:pt idx="768">
                  <c:v>1.9048926722906288</c:v>
                </c:pt>
                <c:pt idx="769">
                  <c:v>4.8718928485803588</c:v>
                </c:pt>
                <c:pt idx="770">
                  <c:v>7.7466872924586401</c:v>
                </c:pt>
                <c:pt idx="771">
                  <c:v>10.480113212971871</c:v>
                </c:pt>
                <c:pt idx="772">
                  <c:v>19.387068452541115</c:v>
                </c:pt>
                <c:pt idx="773">
                  <c:v>22.337321612113925</c:v>
                </c:pt>
                <c:pt idx="774">
                  <c:v>24.668119720049418</c:v>
                </c:pt>
                <c:pt idx="775">
                  <c:v>26.463576707757852</c:v>
                </c:pt>
                <c:pt idx="776">
                  <c:v>27.845118160484361</c:v>
                </c:pt>
                <c:pt idx="777">
                  <c:v>28.909826262143582</c:v>
                </c:pt>
                <c:pt idx="778">
                  <c:v>29.78431389898212</c:v>
                </c:pt>
                <c:pt idx="779">
                  <c:v>31.06965714605489</c:v>
                </c:pt>
                <c:pt idx="780">
                  <c:v>32.836788627495736</c:v>
                </c:pt>
                <c:pt idx="781">
                  <c:v>36.093075195588213</c:v>
                </c:pt>
                <c:pt idx="782">
                  <c:v>36.565877510063444</c:v>
                </c:pt>
                <c:pt idx="783">
                  <c:v>36.965991888917557</c:v>
                </c:pt>
                <c:pt idx="784">
                  <c:v>37.324476644235396</c:v>
                </c:pt>
                <c:pt idx="785">
                  <c:v>37.533385569099295</c:v>
                </c:pt>
                <c:pt idx="786">
                  <c:v>37.604240737293097</c:v>
                </c:pt>
                <c:pt idx="787">
                  <c:v>37.383818845564292</c:v>
                </c:pt>
                <c:pt idx="788">
                  <c:v>33.171193759594921</c:v>
                </c:pt>
                <c:pt idx="789">
                  <c:v>30.53445202248335</c:v>
                </c:pt>
                <c:pt idx="790">
                  <c:v>27.374530876356886</c:v>
                </c:pt>
                <c:pt idx="791">
                  <c:v>24.27228202619861</c:v>
                </c:pt>
                <c:pt idx="792">
                  <c:v>21.300317971983805</c:v>
                </c:pt>
                <c:pt idx="793">
                  <c:v>18.456278200336325</c:v>
                </c:pt>
                <c:pt idx="794">
                  <c:v>15.76338899720165</c:v>
                </c:pt>
                <c:pt idx="795">
                  <c:v>8.5803176483741179</c:v>
                </c:pt>
                <c:pt idx="796">
                  <c:v>6.5024733196206403</c:v>
                </c:pt>
                <c:pt idx="797">
                  <c:v>4.7449108285550912</c:v>
                </c:pt>
                <c:pt idx="798">
                  <c:v>3.289532905952659</c:v>
                </c:pt>
                <c:pt idx="799">
                  <c:v>1.9102645401818281</c:v>
                </c:pt>
                <c:pt idx="800">
                  <c:v>0.6778239920888347</c:v>
                </c:pt>
                <c:pt idx="801">
                  <c:v>-0.45027797911487338</c:v>
                </c:pt>
                <c:pt idx="802">
                  <c:v>-1.4549047011953729</c:v>
                </c:pt>
                <c:pt idx="803">
                  <c:v>-2.3188623112810927</c:v>
                </c:pt>
                <c:pt idx="804">
                  <c:v>-3.978881201208111</c:v>
                </c:pt>
                <c:pt idx="805">
                  <c:v>-4.7428035571461145</c:v>
                </c:pt>
                <c:pt idx="806">
                  <c:v>-5.3460167225011084</c:v>
                </c:pt>
                <c:pt idx="807">
                  <c:v>-5.770923701459636</c:v>
                </c:pt>
                <c:pt idx="808">
                  <c:v>-6.0584594873190838</c:v>
                </c:pt>
                <c:pt idx="809">
                  <c:v>-6.2810762982831347</c:v>
                </c:pt>
                <c:pt idx="810">
                  <c:v>-6.4269569963958295</c:v>
                </c:pt>
                <c:pt idx="811">
                  <c:v>-6.4043718375403671</c:v>
                </c:pt>
                <c:pt idx="812">
                  <c:v>-6.0579640709311455</c:v>
                </c:pt>
                <c:pt idx="813">
                  <c:v>-4.3911939184646736</c:v>
                </c:pt>
                <c:pt idx="814">
                  <c:v>-3.2988833527676076</c:v>
                </c:pt>
                <c:pt idx="815">
                  <c:v>-2.3446822477276079</c:v>
                </c:pt>
                <c:pt idx="816">
                  <c:v>-1.4695049135651439</c:v>
                </c:pt>
                <c:pt idx="817">
                  <c:v>-0.5413277399548807</c:v>
                </c:pt>
                <c:pt idx="818">
                  <c:v>0.43298144200164806</c:v>
                </c:pt>
                <c:pt idx="819">
                  <c:v>1.4771443346376418</c:v>
                </c:pt>
                <c:pt idx="820">
                  <c:v>2.6378077907808972</c:v>
                </c:pt>
                <c:pt idx="821">
                  <c:v>3.7900394542845959</c:v>
                </c:pt>
                <c:pt idx="822">
                  <c:v>5.8581697362183975</c:v>
                </c:pt>
                <c:pt idx="823">
                  <c:v>6.9336798579414314</c:v>
                </c:pt>
                <c:pt idx="824">
                  <c:v>7.9890041903731648</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15.214642492363868</c:v>
                </c:pt>
                <c:pt idx="833">
                  <c:v>16.091966630873433</c:v>
                </c:pt>
                <c:pt idx="834">
                  <c:v>17.017676436591593</c:v>
                </c:pt>
                <c:pt idx="835">
                  <c:v>17.971139274073071</c:v>
                </c:pt>
                <c:pt idx="836">
                  <c:v>18.943427934291364</c:v>
                </c:pt>
                <c:pt idx="837">
                  <c:v>19.851467888844695</c:v>
                </c:pt>
                <c:pt idx="838">
                  <c:v>20.671022590918327</c:v>
                </c:pt>
                <c:pt idx="839">
                  <c:v>23.209031031562109</c:v>
                </c:pt>
                <c:pt idx="840">
                  <c:v>23.558513293989609</c:v>
                </c:pt>
                <c:pt idx="841">
                  <c:v>23.646435131753627</c:v>
                </c:pt>
                <c:pt idx="842">
                  <c:v>23.466462986327322</c:v>
                </c:pt>
                <c:pt idx="843">
                  <c:v>23.262273722180129</c:v>
                </c:pt>
                <c:pt idx="844">
                  <c:v>22.859985901240861</c:v>
                </c:pt>
                <c:pt idx="845">
                  <c:v>21.923104941680627</c:v>
                </c:pt>
                <c:pt idx="846">
                  <c:v>20.72647037016457</c:v>
                </c:pt>
                <c:pt idx="847">
                  <c:v>19.415656892331054</c:v>
                </c:pt>
                <c:pt idx="848">
                  <c:v>10.421022666168113</c:v>
                </c:pt>
                <c:pt idx="849">
                  <c:v>9.2599803621991157</c:v>
                </c:pt>
                <c:pt idx="850">
                  <c:v>8.0131338826731451</c:v>
                </c:pt>
                <c:pt idx="851">
                  <c:v>6.9315621957343838</c:v>
                </c:pt>
                <c:pt idx="852">
                  <c:v>5.8180118666663923</c:v>
                </c:pt>
                <c:pt idx="853">
                  <c:v>0.14521251901859955</c:v>
                </c:pt>
                <c:pt idx="854">
                  <c:v>-0.6394007566450759</c:v>
                </c:pt>
                <c:pt idx="855">
                  <c:v>-1.5347541660518422</c:v>
                </c:pt>
                <c:pt idx="856">
                  <c:v>-2.4091252343288527</c:v>
                </c:pt>
                <c:pt idx="857">
                  <c:v>-3.2524939221806597</c:v>
                </c:pt>
                <c:pt idx="858">
                  <c:v>-4.1068054837748864</c:v>
                </c:pt>
                <c:pt idx="859">
                  <c:v>-6.1477218635438664</c:v>
                </c:pt>
                <c:pt idx="860">
                  <c:v>-5.9015193469018925</c:v>
                </c:pt>
                <c:pt idx="861">
                  <c:v>-5.468816845370867</c:v>
                </c:pt>
                <c:pt idx="862">
                  <c:v>-4.8429068096216055</c:v>
                </c:pt>
                <c:pt idx="863">
                  <c:v>-3.8991920181236139</c:v>
                </c:pt>
                <c:pt idx="864">
                  <c:v>-2.7347400837208777</c:v>
                </c:pt>
                <c:pt idx="865">
                  <c:v>0.66946019777711252</c:v>
                </c:pt>
                <c:pt idx="866">
                  <c:v>1.9529189197666343</c:v>
                </c:pt>
                <c:pt idx="867">
                  <c:v>3.3057359360478529</c:v>
                </c:pt>
                <c:pt idx="868">
                  <c:v>4.9373460960508524</c:v>
                </c:pt>
                <c:pt idx="869">
                  <c:v>6.7956043964478283</c:v>
                </c:pt>
                <c:pt idx="870">
                  <c:v>8.5766068824889263</c:v>
                </c:pt>
                <c:pt idx="871">
                  <c:v>10.273660575915159</c:v>
                </c:pt>
                <c:pt idx="872">
                  <c:v>11.933849461661367</c:v>
                </c:pt>
                <c:pt idx="873">
                  <c:v>18.714438708613645</c:v>
                </c:pt>
                <c:pt idx="874">
                  <c:v>18.930216830616672</c:v>
                </c:pt>
                <c:pt idx="875">
                  <c:v>18.700081347414191</c:v>
                </c:pt>
                <c:pt idx="876">
                  <c:v>18.113333491418132</c:v>
                </c:pt>
                <c:pt idx="877">
                  <c:v>14.483349619692575</c:v>
                </c:pt>
                <c:pt idx="878">
                  <c:v>13.081049248912421</c:v>
                </c:pt>
                <c:pt idx="879">
                  <c:v>11.189772903375371</c:v>
                </c:pt>
                <c:pt idx="880">
                  <c:v>8.8486584777178479</c:v>
                </c:pt>
                <c:pt idx="881">
                  <c:v>6.5439425854931237</c:v>
                </c:pt>
                <c:pt idx="882">
                  <c:v>3.9787056716143931</c:v>
                </c:pt>
                <c:pt idx="883">
                  <c:v>1.2515938815341459</c:v>
                </c:pt>
                <c:pt idx="884">
                  <c:v>-1.0466233133685978</c:v>
                </c:pt>
                <c:pt idx="885">
                  <c:v>-3.1991638051408984</c:v>
                </c:pt>
                <c:pt idx="886">
                  <c:v>-8.2014996413021493</c:v>
                </c:pt>
                <c:pt idx="887">
                  <c:v>-9.616831405890391</c:v>
                </c:pt>
                <c:pt idx="888">
                  <c:v>-11.293014469725135</c:v>
                </c:pt>
                <c:pt idx="889">
                  <c:v>-13.960773433737614</c:v>
                </c:pt>
                <c:pt idx="890">
                  <c:v>-16.709265840867829</c:v>
                </c:pt>
                <c:pt idx="891">
                  <c:v>-18.398810576102846</c:v>
                </c:pt>
                <c:pt idx="892">
                  <c:v>-19.289690666949344</c:v>
                </c:pt>
                <c:pt idx="893">
                  <c:v>-19.762249902581015</c:v>
                </c:pt>
                <c:pt idx="894">
                  <c:v>-17.20801414672534</c:v>
                </c:pt>
                <c:pt idx="895">
                  <c:v>-15.535046432388171</c:v>
                </c:pt>
                <c:pt idx="896">
                  <c:v>-12.901670337093121</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145214080"/>
        <c:axId val="155771264"/>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14521408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71264"/>
        <c:crosses val="autoZero"/>
        <c:auto val="1"/>
        <c:lblAlgn val="ctr"/>
        <c:lblOffset val="100"/>
        <c:noMultiLvlLbl val="0"/>
      </c:catAx>
      <c:valAx>
        <c:axId val="15577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521408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-5.3186902322624086</c:v>
                </c:pt>
                <c:pt idx="1">
                  <c:v>-5.3021950137855356</c:v>
                </c:pt>
                <c:pt idx="2">
                  <c:v>-5.2909124793410456</c:v>
                </c:pt>
                <c:pt idx="3">
                  <c:v>-5.2829226893412073</c:v>
                </c:pt>
                <c:pt idx="4">
                  <c:v>-5.2735478393411404</c:v>
                </c:pt>
                <c:pt idx="5">
                  <c:v>-5.2652597193410884</c:v>
                </c:pt>
                <c:pt idx="6">
                  <c:v>-5.2608531393411511</c:v>
                </c:pt>
                <c:pt idx="7">
                  <c:v>-5.2549362793411118</c:v>
                </c:pt>
                <c:pt idx="8">
                  <c:v>-5.249715349341102</c:v>
                </c:pt>
                <c:pt idx="9">
                  <c:v>-5.2508220793410487</c:v>
                </c:pt>
                <c:pt idx="10">
                  <c:v>-5.2570852865128295</c:v>
                </c:pt>
                <c:pt idx="11">
                  <c:v>-5.2227829593410817</c:v>
                </c:pt>
                <c:pt idx="12">
                  <c:v>-5.073681749341171</c:v>
                </c:pt>
                <c:pt idx="13">
                  <c:v>-4.9892220993411822</c:v>
                </c:pt>
                <c:pt idx="14">
                  <c:v>-5.6459030893412177</c:v>
                </c:pt>
                <c:pt idx="15">
                  <c:v>-6.5814852493410285</c:v>
                </c:pt>
                <c:pt idx="16">
                  <c:v>-6.8143489693410686</c:v>
                </c:pt>
                <c:pt idx="17">
                  <c:v>-7.0834498293410917</c:v>
                </c:pt>
                <c:pt idx="18">
                  <c:v>-7.6813097693410723</c:v>
                </c:pt>
                <c:pt idx="19">
                  <c:v>-7.7001529060758145</c:v>
                </c:pt>
                <c:pt idx="20">
                  <c:v>-6.2863984893410407</c:v>
                </c:pt>
                <c:pt idx="21">
                  <c:v>-5.269875289341087</c:v>
                </c:pt>
                <c:pt idx="22">
                  <c:v>-5.0998062593411788</c:v>
                </c:pt>
                <c:pt idx="23">
                  <c:v>-4.7593851956036541</c:v>
                </c:pt>
                <c:pt idx="24">
                  <c:v>-3.6951207893411357</c:v>
                </c:pt>
                <c:pt idx="25">
                  <c:v>-1.1946987193412062</c:v>
                </c:pt>
                <c:pt idx="26">
                  <c:v>2.5959712406588693</c:v>
                </c:pt>
                <c:pt idx="27">
                  <c:v>6.2408360906588172</c:v>
                </c:pt>
                <c:pt idx="28">
                  <c:v>9.7629786023760659</c:v>
                </c:pt>
                <c:pt idx="29">
                  <c:v>11.176042590659122</c:v>
                </c:pt>
                <c:pt idx="30">
                  <c:v>11.654400180658897</c:v>
                </c:pt>
                <c:pt idx="31">
                  <c:v>11.815423030658792</c:v>
                </c:pt>
                <c:pt idx="32">
                  <c:v>11.772328709009415</c:v>
                </c:pt>
                <c:pt idx="33">
                  <c:v>11.790494950658926</c:v>
                </c:pt>
                <c:pt idx="34">
                  <c:v>11.531630530658974</c:v>
                </c:pt>
                <c:pt idx="35">
                  <c:v>11.80869085065885</c:v>
                </c:pt>
                <c:pt idx="36">
                  <c:v>12.523608620658818</c:v>
                </c:pt>
                <c:pt idx="37">
                  <c:v>12.65188979065895</c:v>
                </c:pt>
                <c:pt idx="38">
                  <c:v>12.045193510658919</c:v>
                </c:pt>
                <c:pt idx="39">
                  <c:v>11.191249470658873</c:v>
                </c:pt>
                <c:pt idx="40">
                  <c:v>10.271495710658783</c:v>
                </c:pt>
                <c:pt idx="41">
                  <c:v>9.2017122406588889</c:v>
                </c:pt>
                <c:pt idx="42">
                  <c:v>7.9965898906589095</c:v>
                </c:pt>
                <c:pt idx="43">
                  <c:v>6.2426577706588384</c:v>
                </c:pt>
                <c:pt idx="44">
                  <c:v>4.1295640506589866</c:v>
                </c:pt>
                <c:pt idx="45">
                  <c:v>2.5062764906589865</c:v>
                </c:pt>
                <c:pt idx="46">
                  <c:v>2.0406783706588767</c:v>
                </c:pt>
                <c:pt idx="47">
                  <c:v>2.0711190706587788</c:v>
                </c:pt>
                <c:pt idx="48">
                  <c:v>1.8708397906588199</c:v>
                </c:pt>
                <c:pt idx="49">
                  <c:v>1.4260716959650757</c:v>
                </c:pt>
                <c:pt idx="50">
                  <c:v>1.1520137706588565</c:v>
                </c:pt>
                <c:pt idx="51">
                  <c:v>0.9258825006589575</c:v>
                </c:pt>
                <c:pt idx="52">
                  <c:v>0.62280305065884733</c:v>
                </c:pt>
                <c:pt idx="53">
                  <c:v>0.39774578065886651</c:v>
                </c:pt>
                <c:pt idx="54">
                  <c:v>-0.40734678362677862</c:v>
                </c:pt>
                <c:pt idx="55">
                  <c:v>-1.4186886893410673</c:v>
                </c:pt>
                <c:pt idx="56">
                  <c:v>-2.0884420893410827</c:v>
                </c:pt>
                <c:pt idx="57">
                  <c:v>-2.7739707593410303</c:v>
                </c:pt>
                <c:pt idx="58">
                  <c:v>-3.5103872693410989</c:v>
                </c:pt>
                <c:pt idx="59">
                  <c:v>-3.4807045493412159</c:v>
                </c:pt>
                <c:pt idx="60">
                  <c:v>-3.5345248693410172</c:v>
                </c:pt>
                <c:pt idx="61">
                  <c:v>-3.7614387793410802</c:v>
                </c:pt>
                <c:pt idx="62">
                  <c:v>-3.6849015055112813</c:v>
                </c:pt>
                <c:pt idx="63">
                  <c:v>-2.8525950193412335</c:v>
                </c:pt>
                <c:pt idx="64">
                  <c:v>-1.5911470293412613</c:v>
                </c:pt>
                <c:pt idx="65">
                  <c:v>-0.41707579934120592</c:v>
                </c:pt>
                <c:pt idx="66">
                  <c:v>0.14797141004038394</c:v>
                </c:pt>
                <c:pt idx="67">
                  <c:v>0.76171068065896463</c:v>
                </c:pt>
                <c:pt idx="68">
                  <c:v>2.4192232906587026</c:v>
                </c:pt>
                <c:pt idx="69">
                  <c:v>3.7224493306589324</c:v>
                </c:pt>
                <c:pt idx="70">
                  <c:v>4.7226110306589035</c:v>
                </c:pt>
                <c:pt idx="71">
                  <c:v>5.4274865131331467</c:v>
                </c:pt>
                <c:pt idx="72">
                  <c:v>5.1492820606587202</c:v>
                </c:pt>
                <c:pt idx="73">
                  <c:v>4.5291358406589373</c:v>
                </c:pt>
                <c:pt idx="74">
                  <c:v>4.1940316006588514</c:v>
                </c:pt>
                <c:pt idx="75">
                  <c:v>3.1671945028239685</c:v>
                </c:pt>
                <c:pt idx="76">
                  <c:v>2.3022122306589377</c:v>
                </c:pt>
                <c:pt idx="77">
                  <c:v>1.5020368706590259</c:v>
                </c:pt>
                <c:pt idx="78">
                  <c:v>-0.2906174793410945</c:v>
                </c:pt>
                <c:pt idx="79">
                  <c:v>-2.3428782291350041</c:v>
                </c:pt>
                <c:pt idx="80">
                  <c:v>-4.1353533093412125</c:v>
                </c:pt>
                <c:pt idx="81">
                  <c:v>-4.9497986893411055</c:v>
                </c:pt>
                <c:pt idx="82">
                  <c:v>-5.0141402093410843</c:v>
                </c:pt>
                <c:pt idx="83">
                  <c:v>-5.0535859893411441</c:v>
                </c:pt>
                <c:pt idx="84">
                  <c:v>-4.6857545693410865</c:v>
                </c:pt>
                <c:pt idx="85">
                  <c:v>-7.7247063275507344E-3</c:v>
                </c:pt>
                <c:pt idx="86">
                  <c:v>0.12995101065889969</c:v>
                </c:pt>
                <c:pt idx="87">
                  <c:v>5.9373606589048387E-3</c:v>
                </c:pt>
                <c:pt idx="88">
                  <c:v>0.12339499587632474</c:v>
                </c:pt>
                <c:pt idx="89">
                  <c:v>2.0043482132675772</c:v>
                </c:pt>
                <c:pt idx="90">
                  <c:v>2.1920979206587377</c:v>
                </c:pt>
                <c:pt idx="91">
                  <c:v>2.2395021406589279</c:v>
                </c:pt>
                <c:pt idx="92">
                  <c:v>2.1033591606589148</c:v>
                </c:pt>
                <c:pt idx="93">
                  <c:v>2.2479925306588058</c:v>
                </c:pt>
                <c:pt idx="94">
                  <c:v>2.1586234306589187</c:v>
                </c:pt>
                <c:pt idx="95">
                  <c:v>2.3471063406589692</c:v>
                </c:pt>
                <c:pt idx="96">
                  <c:v>2.4777194306588899</c:v>
                </c:pt>
                <c:pt idx="97">
                  <c:v>5.2672545004263096</c:v>
                </c:pt>
                <c:pt idx="98">
                  <c:v>5.7623424706589361</c:v>
                </c:pt>
                <c:pt idx="99">
                  <c:v>6.0159164822051281</c:v>
                </c:pt>
                <c:pt idx="100">
                  <c:v>6.1818757106588293</c:v>
                </c:pt>
                <c:pt idx="101">
                  <c:v>6.1142741706588808</c:v>
                </c:pt>
                <c:pt idx="102">
                  <c:v>6.1327835122916294</c:v>
                </c:pt>
                <c:pt idx="103">
                  <c:v>4.2930451623661838</c:v>
                </c:pt>
                <c:pt idx="104">
                  <c:v>4.206616480658834</c:v>
                </c:pt>
                <c:pt idx="105">
                  <c:v>4.7369608406588384</c:v>
                </c:pt>
                <c:pt idx="106">
                  <c:v>5.3089210206588859</c:v>
                </c:pt>
                <c:pt idx="107">
                  <c:v>5.3821909544682915</c:v>
                </c:pt>
                <c:pt idx="108">
                  <c:v>5.6305515206587344</c:v>
                </c:pt>
                <c:pt idx="109">
                  <c:v>6.1621405806588916</c:v>
                </c:pt>
                <c:pt idx="110">
                  <c:v>6.2063213397497918</c:v>
                </c:pt>
                <c:pt idx="111">
                  <c:v>2.6361653106589067</c:v>
                </c:pt>
                <c:pt idx="112">
                  <c:v>2.1070607606588254</c:v>
                </c:pt>
                <c:pt idx="113">
                  <c:v>1.1404357006589123</c:v>
                </c:pt>
                <c:pt idx="114">
                  <c:v>0.47523050065886707</c:v>
                </c:pt>
                <c:pt idx="115">
                  <c:v>-0.18115910934103854</c:v>
                </c:pt>
                <c:pt idx="116">
                  <c:v>-0.30599667460438745</c:v>
                </c:pt>
                <c:pt idx="117">
                  <c:v>-0.31517246295816015</c:v>
                </c:pt>
                <c:pt idx="118">
                  <c:v>-6.3087369341147392E-2</c:v>
                </c:pt>
                <c:pt idx="119">
                  <c:v>0.24926115065898125</c:v>
                </c:pt>
                <c:pt idx="120">
                  <c:v>0.89090513065889521</c:v>
                </c:pt>
                <c:pt idx="121">
                  <c:v>1.4429402993457217</c:v>
                </c:pt>
                <c:pt idx="122">
                  <c:v>1.8627781306588693</c:v>
                </c:pt>
                <c:pt idx="123">
                  <c:v>2.0263387006588118</c:v>
                </c:pt>
                <c:pt idx="124">
                  <c:v>2.2479214306587072</c:v>
                </c:pt>
                <c:pt idx="125">
                  <c:v>2.3575325735160391</c:v>
                </c:pt>
                <c:pt idx="126">
                  <c:v>2.0141754306587609</c:v>
                </c:pt>
                <c:pt idx="127">
                  <c:v>2.0019068406589042</c:v>
                </c:pt>
                <c:pt idx="128">
                  <c:v>2.6586262106587526</c:v>
                </c:pt>
                <c:pt idx="129">
                  <c:v>3.3042031606588971</c:v>
                </c:pt>
                <c:pt idx="130">
                  <c:v>3.7179328889922418</c:v>
                </c:pt>
                <c:pt idx="131">
                  <c:v>3.3894228806588127</c:v>
                </c:pt>
                <c:pt idx="132">
                  <c:v>3.0565105506588424</c:v>
                </c:pt>
                <c:pt idx="133">
                  <c:v>2.7358401263110994</c:v>
                </c:pt>
                <c:pt idx="134">
                  <c:v>2.2837518409153388</c:v>
                </c:pt>
                <c:pt idx="135">
                  <c:v>2.2946421306587941</c:v>
                </c:pt>
                <c:pt idx="136">
                  <c:v>1.7869722806588726</c:v>
                </c:pt>
                <c:pt idx="137">
                  <c:v>0.67186733065898485</c:v>
                </c:pt>
                <c:pt idx="138">
                  <c:v>3.4066590658724756E-2</c:v>
                </c:pt>
                <c:pt idx="139">
                  <c:v>-0.98505139729812263</c:v>
                </c:pt>
                <c:pt idx="140">
                  <c:v>-1.8489297993410359</c:v>
                </c:pt>
                <c:pt idx="141">
                  <c:v>-2.5757866693410847</c:v>
                </c:pt>
                <c:pt idx="142">
                  <c:v>-5.1260355147955918</c:v>
                </c:pt>
                <c:pt idx="143">
                  <c:v>-5.6638856097452237</c:v>
                </c:pt>
                <c:pt idx="144">
                  <c:v>-5.977396169341171</c:v>
                </c:pt>
                <c:pt idx="145">
                  <c:v>-5.9896659993410699</c:v>
                </c:pt>
                <c:pt idx="146">
                  <c:v>-5.8769585293410387</c:v>
                </c:pt>
                <c:pt idx="147">
                  <c:v>-6.3824902461088069</c:v>
                </c:pt>
                <c:pt idx="148">
                  <c:v>-6.8914713693410325</c:v>
                </c:pt>
                <c:pt idx="149">
                  <c:v>-6.7402554026744435</c:v>
                </c:pt>
                <c:pt idx="150">
                  <c:v>-10.425387037695559</c:v>
                </c:pt>
                <c:pt idx="151">
                  <c:v>-10.9767887493411</c:v>
                </c:pt>
                <c:pt idx="152">
                  <c:v>-11.545665462958018</c:v>
                </c:pt>
                <c:pt idx="153">
                  <c:v>-12.052581009341171</c:v>
                </c:pt>
                <c:pt idx="154">
                  <c:v>-11.903328359341103</c:v>
                </c:pt>
                <c:pt idx="155">
                  <c:v>-11.945690210645365</c:v>
                </c:pt>
                <c:pt idx="156">
                  <c:v>-12.392869339341081</c:v>
                </c:pt>
                <c:pt idx="157">
                  <c:v>-12.533486149341073</c:v>
                </c:pt>
                <c:pt idx="158">
                  <c:v>-12.344293549341145</c:v>
                </c:pt>
                <c:pt idx="159">
                  <c:v>-11.968894623104617</c:v>
                </c:pt>
                <c:pt idx="160">
                  <c:v>-11.776656779341124</c:v>
                </c:pt>
                <c:pt idx="161">
                  <c:v>-11.517470539341076</c:v>
                </c:pt>
                <c:pt idx="162">
                  <c:v>-11.325008960645505</c:v>
                </c:pt>
                <c:pt idx="163">
                  <c:v>-11.360480932977506</c:v>
                </c:pt>
                <c:pt idx="164">
                  <c:v>-10.426571723187251</c:v>
                </c:pt>
                <c:pt idx="165">
                  <c:v>-10.112574639341238</c:v>
                </c:pt>
                <c:pt idx="166">
                  <c:v>-9.1021859993411027</c:v>
                </c:pt>
                <c:pt idx="167">
                  <c:v>-7.8046811225325712</c:v>
                </c:pt>
                <c:pt idx="168">
                  <c:v>-7.1572744693411146</c:v>
                </c:pt>
                <c:pt idx="169">
                  <c:v>-7.1472701586267675</c:v>
                </c:pt>
                <c:pt idx="170">
                  <c:v>-5.0605945693411085</c:v>
                </c:pt>
                <c:pt idx="171">
                  <c:v>-4.9907401101574473</c:v>
                </c:pt>
                <c:pt idx="172">
                  <c:v>-4.8215679256630324</c:v>
                </c:pt>
                <c:pt idx="173">
                  <c:v>-4.4617613693410698</c:v>
                </c:pt>
                <c:pt idx="174">
                  <c:v>-4.3492006593410935</c:v>
                </c:pt>
                <c:pt idx="175">
                  <c:v>-4.3647425593410745</c:v>
                </c:pt>
                <c:pt idx="176">
                  <c:v>-4.4313941482884633</c:v>
                </c:pt>
                <c:pt idx="177">
                  <c:v>-3.6732125116487988</c:v>
                </c:pt>
                <c:pt idx="178">
                  <c:v>-3.8826654193410328</c:v>
                </c:pt>
                <c:pt idx="179">
                  <c:v>-4.0240872993410086</c:v>
                </c:pt>
                <c:pt idx="180">
                  <c:v>-3.8748719293411633</c:v>
                </c:pt>
                <c:pt idx="181">
                  <c:v>-3.4052315493410412</c:v>
                </c:pt>
                <c:pt idx="182">
                  <c:v>-2.9132261903935972</c:v>
                </c:pt>
                <c:pt idx="183">
                  <c:v>-2.3767724093411102</c:v>
                </c:pt>
                <c:pt idx="184">
                  <c:v>-2.180635579979409</c:v>
                </c:pt>
                <c:pt idx="185">
                  <c:v>-1.03598132796175</c:v>
                </c:pt>
                <c:pt idx="186">
                  <c:v>-0.87109284934093978</c:v>
                </c:pt>
                <c:pt idx="187">
                  <c:v>-0.31544220934115741</c:v>
                </c:pt>
                <c:pt idx="188">
                  <c:v>0.48107247065884551</c:v>
                </c:pt>
                <c:pt idx="189">
                  <c:v>1.5041231647014981</c:v>
                </c:pt>
                <c:pt idx="190">
                  <c:v>3.1705834206588821</c:v>
                </c:pt>
                <c:pt idx="191">
                  <c:v>4.6360157706589353</c:v>
                </c:pt>
                <c:pt idx="192">
                  <c:v>5.8996929306589578</c:v>
                </c:pt>
                <c:pt idx="193">
                  <c:v>13.154362411790913</c:v>
                </c:pt>
                <c:pt idx="194">
                  <c:v>15.16140705065888</c:v>
                </c:pt>
                <c:pt idx="195">
                  <c:v>17.0831515185711</c:v>
                </c:pt>
                <c:pt idx="196">
                  <c:v>20.053252040658947</c:v>
                </c:pt>
                <c:pt idx="197">
                  <c:v>22.639871750658962</c:v>
                </c:pt>
                <c:pt idx="198">
                  <c:v>24.167672250658839</c:v>
                </c:pt>
                <c:pt idx="199">
                  <c:v>25.290082640658952</c:v>
                </c:pt>
                <c:pt idx="200">
                  <c:v>25.954076557095604</c:v>
                </c:pt>
                <c:pt idx="201">
                  <c:v>28.253060780658885</c:v>
                </c:pt>
                <c:pt idx="202">
                  <c:v>28.223759330658929</c:v>
                </c:pt>
                <c:pt idx="203">
                  <c:v>28.061816800659027</c:v>
                </c:pt>
                <c:pt idx="204">
                  <c:v>27.764674920658891</c:v>
                </c:pt>
                <c:pt idx="205">
                  <c:v>27.342098730658861</c:v>
                </c:pt>
                <c:pt idx="206">
                  <c:v>26.711875015765436</c:v>
                </c:pt>
                <c:pt idx="207">
                  <c:v>25.808030820658843</c:v>
                </c:pt>
                <c:pt idx="208">
                  <c:v>25.075943949177443</c:v>
                </c:pt>
                <c:pt idx="209">
                  <c:v>16.440196388992174</c:v>
                </c:pt>
                <c:pt idx="210">
                  <c:v>14.8436952906588</c:v>
                </c:pt>
                <c:pt idx="211">
                  <c:v>12.924955730659018</c:v>
                </c:pt>
                <c:pt idx="212">
                  <c:v>11.395832410658718</c:v>
                </c:pt>
                <c:pt idx="213">
                  <c:v>10.044908055658864</c:v>
                </c:pt>
                <c:pt idx="214">
                  <c:v>7.4285485749888807</c:v>
                </c:pt>
                <c:pt idx="215">
                  <c:v>7.0788182306591096</c:v>
                </c:pt>
                <c:pt idx="216">
                  <c:v>7.0396067906589028</c:v>
                </c:pt>
                <c:pt idx="217">
                  <c:v>7.0640732006589442</c:v>
                </c:pt>
                <c:pt idx="218">
                  <c:v>6.9369811006588424</c:v>
                </c:pt>
                <c:pt idx="219">
                  <c:v>7.1012200435620834</c:v>
                </c:pt>
                <c:pt idx="220">
                  <c:v>7.4369475606589219</c:v>
                </c:pt>
                <c:pt idx="221">
                  <c:v>7.6291296148694556</c:v>
                </c:pt>
                <c:pt idx="222">
                  <c:v>7.9322377639922514</c:v>
                </c:pt>
                <c:pt idx="223">
                  <c:v>7.1611381106588254</c:v>
                </c:pt>
                <c:pt idx="224">
                  <c:v>6.3459888906589779</c:v>
                </c:pt>
                <c:pt idx="225">
                  <c:v>6.2025454206589359</c:v>
                </c:pt>
                <c:pt idx="226">
                  <c:v>5.3242457498078855</c:v>
                </c:pt>
                <c:pt idx="227">
                  <c:v>4.8907563106588441</c:v>
                </c:pt>
                <c:pt idx="228">
                  <c:v>4.1500164306589413</c:v>
                </c:pt>
                <c:pt idx="229">
                  <c:v>3.4885680406590192</c:v>
                </c:pt>
                <c:pt idx="230">
                  <c:v>2.5169739471422474</c:v>
                </c:pt>
                <c:pt idx="231">
                  <c:v>2.7742168592303091</c:v>
                </c:pt>
                <c:pt idx="232">
                  <c:v>3.248371844800368</c:v>
                </c:pt>
                <c:pt idx="233">
                  <c:v>3.5982664706589387</c:v>
                </c:pt>
                <c:pt idx="234">
                  <c:v>3.8782069506588432</c:v>
                </c:pt>
                <c:pt idx="235">
                  <c:v>3.8775894406588227</c:v>
                </c:pt>
                <c:pt idx="236">
                  <c:v>4.2707214106590436</c:v>
                </c:pt>
                <c:pt idx="237">
                  <c:v>4.9672620719633835</c:v>
                </c:pt>
                <c:pt idx="238">
                  <c:v>4.8587232859219336</c:v>
                </c:pt>
                <c:pt idx="239">
                  <c:v>14.038639743790156</c:v>
                </c:pt>
                <c:pt idx="240">
                  <c:v>14.845542350658958</c:v>
                </c:pt>
                <c:pt idx="241">
                  <c:v>15.151578289244753</c:v>
                </c:pt>
                <c:pt idx="242">
                  <c:v>15.144134097325573</c:v>
                </c:pt>
                <c:pt idx="243">
                  <c:v>15.931845430658939</c:v>
                </c:pt>
                <c:pt idx="244">
                  <c:v>14.8787140306588</c:v>
                </c:pt>
                <c:pt idx="245">
                  <c:v>13.223112110658848</c:v>
                </c:pt>
                <c:pt idx="246">
                  <c:v>12.548471350658971</c:v>
                </c:pt>
                <c:pt idx="247">
                  <c:v>12.773455670658906</c:v>
                </c:pt>
                <c:pt idx="248">
                  <c:v>13.233278875103464</c:v>
                </c:pt>
                <c:pt idx="249">
                  <c:v>13.474129520658835</c:v>
                </c:pt>
                <c:pt idx="250">
                  <c:v>13.275536735536768</c:v>
                </c:pt>
                <c:pt idx="251">
                  <c:v>12.415497407931706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15.862008430658962</c:v>
                </c:pt>
                <c:pt idx="260">
                  <c:v>14.641768892197348</c:v>
                </c:pt>
                <c:pt idx="261">
                  <c:v>14.395320810658887</c:v>
                </c:pt>
                <c:pt idx="262">
                  <c:v>13.661012780658748</c:v>
                </c:pt>
                <c:pt idx="263">
                  <c:v>13.080271513133368</c:v>
                </c:pt>
                <c:pt idx="264">
                  <c:v>9.2768038627576317</c:v>
                </c:pt>
                <c:pt idx="265">
                  <c:v>8.7730974606588319</c:v>
                </c:pt>
                <c:pt idx="266">
                  <c:v>8.6080336206589507</c:v>
                </c:pt>
                <c:pt idx="267">
                  <c:v>8.6337145806588182</c:v>
                </c:pt>
                <c:pt idx="268">
                  <c:v>8.6823567906590569</c:v>
                </c:pt>
                <c:pt idx="269">
                  <c:v>8.9709866614281868</c:v>
                </c:pt>
                <c:pt idx="270">
                  <c:v>8.7164450790106702</c:v>
                </c:pt>
                <c:pt idx="271">
                  <c:v>9.0127977106588446</c:v>
                </c:pt>
                <c:pt idx="272">
                  <c:v>9.0745624506588456</c:v>
                </c:pt>
                <c:pt idx="273">
                  <c:v>9.1189145506588485</c:v>
                </c:pt>
                <c:pt idx="274">
                  <c:v>9.9389614086807736</c:v>
                </c:pt>
                <c:pt idx="275">
                  <c:v>10.908430730658722</c:v>
                </c:pt>
                <c:pt idx="276">
                  <c:v>11.812332800659011</c:v>
                </c:pt>
                <c:pt idx="277">
                  <c:v>13.013281860658848</c:v>
                </c:pt>
                <c:pt idx="278">
                  <c:v>11.251875287801719</c:v>
                </c:pt>
                <c:pt idx="279">
                  <c:v>9.8142667606588159</c:v>
                </c:pt>
                <c:pt idx="280">
                  <c:v>8.0420910406588639</c:v>
                </c:pt>
                <c:pt idx="281">
                  <c:v>7.0547491806589022</c:v>
                </c:pt>
                <c:pt idx="282">
                  <c:v>5.5079529806588425</c:v>
                </c:pt>
                <c:pt idx="283">
                  <c:v>4.2139145166803367</c:v>
                </c:pt>
                <c:pt idx="284">
                  <c:v>3.0527265106588573</c:v>
                </c:pt>
                <c:pt idx="285">
                  <c:v>1.4644343106588578</c:v>
                </c:pt>
                <c:pt idx="286">
                  <c:v>0.71478877548645414</c:v>
                </c:pt>
                <c:pt idx="287">
                  <c:v>-2.0210545693411319</c:v>
                </c:pt>
                <c:pt idx="288">
                  <c:v>-2.1754693193411572</c:v>
                </c:pt>
                <c:pt idx="289">
                  <c:v>-2.4233068778518292</c:v>
                </c:pt>
                <c:pt idx="290">
                  <c:v>-2.4728003893411392</c:v>
                </c:pt>
                <c:pt idx="291">
                  <c:v>-2.1265892793412342</c:v>
                </c:pt>
                <c:pt idx="292">
                  <c:v>-2.2341470945936948</c:v>
                </c:pt>
                <c:pt idx="293">
                  <c:v>-1.8824779811057826</c:v>
                </c:pt>
                <c:pt idx="294">
                  <c:v>-1.4689234683309418</c:v>
                </c:pt>
                <c:pt idx="295">
                  <c:v>-1.0279790393411758</c:v>
                </c:pt>
                <c:pt idx="296">
                  <c:v>-0.79569320934111065</c:v>
                </c:pt>
                <c:pt idx="297">
                  <c:v>-0.37886349934116542</c:v>
                </c:pt>
                <c:pt idx="298">
                  <c:v>-3.7324359341155848E-2</c:v>
                </c:pt>
                <c:pt idx="299">
                  <c:v>0.47116900641648829</c:v>
                </c:pt>
                <c:pt idx="300">
                  <c:v>1.0543955706590111</c:v>
                </c:pt>
                <c:pt idx="301">
                  <c:v>1.135605550658866</c:v>
                </c:pt>
                <c:pt idx="302">
                  <c:v>3.9377813668290291</c:v>
                </c:pt>
                <c:pt idx="303">
                  <c:v>4.4111927606588814</c:v>
                </c:pt>
                <c:pt idx="304">
                  <c:v>5.5202617053843301</c:v>
                </c:pt>
                <c:pt idx="305">
                  <c:v>6.5868643306588126</c:v>
                </c:pt>
                <c:pt idx="306">
                  <c:v>6.8154878774673637</c:v>
                </c:pt>
                <c:pt idx="307">
                  <c:v>17.570535930658863</c:v>
                </c:pt>
                <c:pt idx="308">
                  <c:v>18.234271440659036</c:v>
                </c:pt>
                <c:pt idx="309">
                  <c:v>18.129504471062987</c:v>
                </c:pt>
                <c:pt idx="310">
                  <c:v>16.441594380658987</c:v>
                </c:pt>
                <c:pt idx="311">
                  <c:v>14.652766870658974</c:v>
                </c:pt>
                <c:pt idx="312">
                  <c:v>13.588251410658822</c:v>
                </c:pt>
                <c:pt idx="313">
                  <c:v>13.187708077123446</c:v>
                </c:pt>
                <c:pt idx="314">
                  <c:v>12.797873590658879</c:v>
                </c:pt>
                <c:pt idx="315">
                  <c:v>4.6060786589196567</c:v>
                </c:pt>
                <c:pt idx="316">
                  <c:v>1.8046285106589011</c:v>
                </c:pt>
                <c:pt idx="317">
                  <c:v>-1.4685920193411306</c:v>
                </c:pt>
                <c:pt idx="318">
                  <c:v>-4.1578506893410605</c:v>
                </c:pt>
                <c:pt idx="319">
                  <c:v>-7.3687352252550413</c:v>
                </c:pt>
                <c:pt idx="320">
                  <c:v>-10.110091599341146</c:v>
                </c:pt>
                <c:pt idx="321">
                  <c:v>-11.952545873689015</c:v>
                </c:pt>
                <c:pt idx="322">
                  <c:v>-13.698306569341113</c:v>
                </c:pt>
                <c:pt idx="323">
                  <c:v>-13.734407399341066</c:v>
                </c:pt>
                <c:pt idx="324">
                  <c:v>-13.853040599341169</c:v>
                </c:pt>
                <c:pt idx="325">
                  <c:v>-13.69878714076971</c:v>
                </c:pt>
                <c:pt idx="326">
                  <c:v>-13.575297319341178</c:v>
                </c:pt>
                <c:pt idx="327">
                  <c:v>-12.960452829341238</c:v>
                </c:pt>
                <c:pt idx="328">
                  <c:v>-12.81268604934111</c:v>
                </c:pt>
                <c:pt idx="329">
                  <c:v>-12.896035337017945</c:v>
                </c:pt>
                <c:pt idx="330">
                  <c:v>-12.784135501159227</c:v>
                </c:pt>
                <c:pt idx="331">
                  <c:v>-10.078275486007698</c:v>
                </c:pt>
                <c:pt idx="332">
                  <c:v>-9.3721616293410506</c:v>
                </c:pt>
                <c:pt idx="333">
                  <c:v>-8.8413425993410044</c:v>
                </c:pt>
                <c:pt idx="334">
                  <c:v>-8.2734595149932826</c:v>
                </c:pt>
                <c:pt idx="335">
                  <c:v>-8.2699126993410967</c:v>
                </c:pt>
                <c:pt idx="336">
                  <c:v>-8.6144895693411048</c:v>
                </c:pt>
                <c:pt idx="337">
                  <c:v>-8.9123420763833288</c:v>
                </c:pt>
                <c:pt idx="338">
                  <c:v>-8.6759137893411484</c:v>
                </c:pt>
                <c:pt idx="339">
                  <c:v>-8.4632856902201041</c:v>
                </c:pt>
                <c:pt idx="340">
                  <c:v>-7.8495794093410804</c:v>
                </c:pt>
                <c:pt idx="341">
                  <c:v>-7.263988309340994</c:v>
                </c:pt>
                <c:pt idx="342">
                  <c:v>-7.0135797293410036</c:v>
                </c:pt>
                <c:pt idx="343">
                  <c:v>-6.7589619502934495</c:v>
                </c:pt>
                <c:pt idx="344">
                  <c:v>-6.0323304360077463</c:v>
                </c:pt>
                <c:pt idx="345">
                  <c:v>-5.7897447193410914</c:v>
                </c:pt>
                <c:pt idx="346">
                  <c:v>-5.6365484893410462</c:v>
                </c:pt>
                <c:pt idx="347">
                  <c:v>-5.7276125693410398</c:v>
                </c:pt>
                <c:pt idx="348">
                  <c:v>-5.6936715996442064</c:v>
                </c:pt>
                <c:pt idx="349">
                  <c:v>-5.4821407341762409</c:v>
                </c:pt>
                <c:pt idx="350">
                  <c:v>-6.1369427272358763</c:v>
                </c:pt>
                <c:pt idx="351">
                  <c:v>-6.2005919693411764</c:v>
                </c:pt>
                <c:pt idx="352">
                  <c:v>-6.2039744893410704</c:v>
                </c:pt>
                <c:pt idx="353">
                  <c:v>-6.2497741593411194</c:v>
                </c:pt>
                <c:pt idx="354">
                  <c:v>-6.4272288293411624</c:v>
                </c:pt>
                <c:pt idx="355">
                  <c:v>-6.6617831509737613</c:v>
                </c:pt>
                <c:pt idx="356">
                  <c:v>-6.9714342093410693</c:v>
                </c:pt>
                <c:pt idx="357">
                  <c:v>-7.4280492793410264</c:v>
                </c:pt>
                <c:pt idx="358">
                  <c:v>-7.7128845693410835</c:v>
                </c:pt>
                <c:pt idx="359">
                  <c:v>-10.280325458229981</c:v>
                </c:pt>
                <c:pt idx="360">
                  <c:v>-11.788285919341121</c:v>
                </c:pt>
                <c:pt idx="361">
                  <c:v>-12.711421579340994</c:v>
                </c:pt>
                <c:pt idx="362">
                  <c:v>-13.042269417825922</c:v>
                </c:pt>
                <c:pt idx="363">
                  <c:v>-12.826757049341104</c:v>
                </c:pt>
                <c:pt idx="364">
                  <c:v>-12.634466889341212</c:v>
                </c:pt>
                <c:pt idx="365">
                  <c:v>-12.489061977943223</c:v>
                </c:pt>
                <c:pt idx="366">
                  <c:v>-12.907652144053799</c:v>
                </c:pt>
                <c:pt idx="367">
                  <c:v>-12.778682038728874</c:v>
                </c:pt>
                <c:pt idx="368">
                  <c:v>-12.500013129341028</c:v>
                </c:pt>
                <c:pt idx="369">
                  <c:v>-12.344219599341102</c:v>
                </c:pt>
                <c:pt idx="370">
                  <c:v>-12.190909079341226</c:v>
                </c:pt>
                <c:pt idx="371">
                  <c:v>-12.099170449341115</c:v>
                </c:pt>
                <c:pt idx="372">
                  <c:v>-12.066714569341146</c:v>
                </c:pt>
                <c:pt idx="373">
                  <c:v>-10.382547972849956</c:v>
                </c:pt>
                <c:pt idx="374">
                  <c:v>-9.7545192193411214</c:v>
                </c:pt>
                <c:pt idx="375">
                  <c:v>-8.8319084393411487</c:v>
                </c:pt>
                <c:pt idx="376">
                  <c:v>-8.2426846393410358</c:v>
                </c:pt>
                <c:pt idx="377">
                  <c:v>-7.5086802593411619</c:v>
                </c:pt>
                <c:pt idx="378">
                  <c:v>-7.0816789393411259</c:v>
                </c:pt>
                <c:pt idx="379">
                  <c:v>-6.8469668318410726</c:v>
                </c:pt>
                <c:pt idx="380">
                  <c:v>-4.9957574961704125</c:v>
                </c:pt>
                <c:pt idx="381">
                  <c:v>-4.3216674993411743</c:v>
                </c:pt>
                <c:pt idx="382">
                  <c:v>-3.4901634593410904</c:v>
                </c:pt>
                <c:pt idx="383">
                  <c:v>-2.8921128793410809</c:v>
                </c:pt>
                <c:pt idx="384">
                  <c:v>-2.548721069341076</c:v>
                </c:pt>
                <c:pt idx="385">
                  <c:v>-2.7094359272357877</c:v>
                </c:pt>
                <c:pt idx="386">
                  <c:v>-3.3142883484108978</c:v>
                </c:pt>
                <c:pt idx="387">
                  <c:v>-4.1495067836267907</c:v>
                </c:pt>
                <c:pt idx="388">
                  <c:v>-4.3773176293411638</c:v>
                </c:pt>
                <c:pt idx="389">
                  <c:v>-4.152863319341094</c:v>
                </c:pt>
                <c:pt idx="390">
                  <c:v>-3.8984640974309457</c:v>
                </c:pt>
                <c:pt idx="391">
                  <c:v>-4.1445438493411295</c:v>
                </c:pt>
                <c:pt idx="392">
                  <c:v>-4.5492970193412434</c:v>
                </c:pt>
                <c:pt idx="393">
                  <c:v>-4.5933200193410499</c:v>
                </c:pt>
                <c:pt idx="394">
                  <c:v>-4.5559295693410959</c:v>
                </c:pt>
                <c:pt idx="395">
                  <c:v>-5.6361862360077621</c:v>
                </c:pt>
                <c:pt idx="396">
                  <c:v>-5.8399429893411039</c:v>
                </c:pt>
                <c:pt idx="397">
                  <c:v>-5.2460231340470447</c:v>
                </c:pt>
                <c:pt idx="398">
                  <c:v>-4.4303147993410814</c:v>
                </c:pt>
                <c:pt idx="399">
                  <c:v>-4.3715885993411803</c:v>
                </c:pt>
                <c:pt idx="400">
                  <c:v>-4.3787475093409682</c:v>
                </c:pt>
                <c:pt idx="401">
                  <c:v>-4.4147416693411543</c:v>
                </c:pt>
                <c:pt idx="402">
                  <c:v>-4.3104066063780309</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-11.669102357802652</c:v>
                </c:pt>
                <c:pt idx="412">
                  <c:v>-11.198652459341062</c:v>
                </c:pt>
                <c:pt idx="413">
                  <c:v>-10.148419799341118</c:v>
                </c:pt>
                <c:pt idx="414">
                  <c:v>-10.152507559240131</c:v>
                </c:pt>
                <c:pt idx="415">
                  <c:v>-10.013192619341106</c:v>
                </c:pt>
                <c:pt idx="416">
                  <c:v>-9.9799522693411724</c:v>
                </c:pt>
                <c:pt idx="417">
                  <c:v>-9.9476643693410001</c:v>
                </c:pt>
                <c:pt idx="418">
                  <c:v>-9.6960395504732464</c:v>
                </c:pt>
                <c:pt idx="419">
                  <c:v>-8.3846228290814366</c:v>
                </c:pt>
                <c:pt idx="420">
                  <c:v>-7.9417984443412131</c:v>
                </c:pt>
                <c:pt idx="421">
                  <c:v>-7.5149139193410655</c:v>
                </c:pt>
                <c:pt idx="422">
                  <c:v>-7.0076145793411655</c:v>
                </c:pt>
                <c:pt idx="423">
                  <c:v>-6.6951594893411714</c:v>
                </c:pt>
                <c:pt idx="424">
                  <c:v>-6.5920170541895899</c:v>
                </c:pt>
                <c:pt idx="425">
                  <c:v>-6.5691135893410575</c:v>
                </c:pt>
                <c:pt idx="426">
                  <c:v>-6.4153084582299726</c:v>
                </c:pt>
                <c:pt idx="427">
                  <c:v>-5.0332418274056474</c:v>
                </c:pt>
                <c:pt idx="428">
                  <c:v>-4.2761258193411038</c:v>
                </c:pt>
                <c:pt idx="429">
                  <c:v>-3.5681374893411153</c:v>
                </c:pt>
                <c:pt idx="430">
                  <c:v>-3.1940991034320518</c:v>
                </c:pt>
                <c:pt idx="431">
                  <c:v>-2.8317731693410866</c:v>
                </c:pt>
                <c:pt idx="432">
                  <c:v>-2.6052649493411906</c:v>
                </c:pt>
                <c:pt idx="433">
                  <c:v>-2.788451194341107</c:v>
                </c:pt>
                <c:pt idx="434">
                  <c:v>-4.4996736088148159</c:v>
                </c:pt>
                <c:pt idx="435">
                  <c:v>-5.2368523875228945</c:v>
                </c:pt>
                <c:pt idx="436">
                  <c:v>-5.8523033593411213</c:v>
                </c:pt>
                <c:pt idx="437">
                  <c:v>-6.2383775693411314</c:v>
                </c:pt>
                <c:pt idx="438">
                  <c:v>-6.5245793673209276</c:v>
                </c:pt>
                <c:pt idx="439">
                  <c:v>-6.6764364393410744</c:v>
                </c:pt>
                <c:pt idx="440">
                  <c:v>-6.7166076198460729</c:v>
                </c:pt>
                <c:pt idx="441">
                  <c:v>-6.721899569341133</c:v>
                </c:pt>
                <c:pt idx="442">
                  <c:v>-6.2536436128193733</c:v>
                </c:pt>
                <c:pt idx="443">
                  <c:v>-6.0317235593410814</c:v>
                </c:pt>
                <c:pt idx="444">
                  <c:v>-4.8683259693411545</c:v>
                </c:pt>
                <c:pt idx="445">
                  <c:v>-4.4066522593411221</c:v>
                </c:pt>
                <c:pt idx="446">
                  <c:v>-4.5918823550554606</c:v>
                </c:pt>
                <c:pt idx="447">
                  <c:v>-4.7777825193411019</c:v>
                </c:pt>
                <c:pt idx="448">
                  <c:v>-4.8332107493410916</c:v>
                </c:pt>
                <c:pt idx="449">
                  <c:v>-4.6123415693411065</c:v>
                </c:pt>
                <c:pt idx="450">
                  <c:v>-4.4842845693410895</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-1.9560945693411065</c:v>
                </c:pt>
                <c:pt idx="459">
                  <c:v>-1.8257853519498326</c:v>
                </c:pt>
                <c:pt idx="460">
                  <c:v>-2.7386302793410096</c:v>
                </c:pt>
                <c:pt idx="461">
                  <c:v>-3.8591335793410479</c:v>
                </c:pt>
                <c:pt idx="462">
                  <c:v>-4.0389649493410476</c:v>
                </c:pt>
                <c:pt idx="463">
                  <c:v>-4.7154941193412157</c:v>
                </c:pt>
                <c:pt idx="464">
                  <c:v>-5.1442782659702715</c:v>
                </c:pt>
                <c:pt idx="465">
                  <c:v>-5.3987699293411779</c:v>
                </c:pt>
                <c:pt idx="466">
                  <c:v>-5.6902421793411335</c:v>
                </c:pt>
                <c:pt idx="467">
                  <c:v>-5.9405080238865384</c:v>
                </c:pt>
                <c:pt idx="468">
                  <c:v>-7.9192814784319836</c:v>
                </c:pt>
                <c:pt idx="469">
                  <c:v>-8.373956986007915</c:v>
                </c:pt>
                <c:pt idx="470">
                  <c:v>-9.1420068193410664</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-9.1419703346471319</c:v>
                </c:pt>
                <c:pt idx="480">
                  <c:v>-9.1941926645792194</c:v>
                </c:pt>
                <c:pt idx="481">
                  <c:v>-8.2484272163999606</c:v>
                </c:pt>
                <c:pt idx="482">
                  <c:v>-7.5536438793411316</c:v>
                </c:pt>
                <c:pt idx="483">
                  <c:v>-7.664867339341078</c:v>
                </c:pt>
                <c:pt idx="484">
                  <c:v>-7.9876501393411434</c:v>
                </c:pt>
                <c:pt idx="485">
                  <c:v>-7.7334353509503302</c:v>
                </c:pt>
                <c:pt idx="486">
                  <c:v>-7.6238812793410773</c:v>
                </c:pt>
                <c:pt idx="487">
                  <c:v>-7.6345773993411399</c:v>
                </c:pt>
                <c:pt idx="488">
                  <c:v>-7.4639700221713099</c:v>
                </c:pt>
                <c:pt idx="489">
                  <c:v>-6.4225795143959834</c:v>
                </c:pt>
                <c:pt idx="490">
                  <c:v>-6.2014159610937725</c:v>
                </c:pt>
                <c:pt idx="491">
                  <c:v>-5.8787379793412065</c:v>
                </c:pt>
                <c:pt idx="492">
                  <c:v>-5.4128721593411271</c:v>
                </c:pt>
                <c:pt idx="493">
                  <c:v>-4.7317081293410697</c:v>
                </c:pt>
                <c:pt idx="494">
                  <c:v>-4.3790861551996807</c:v>
                </c:pt>
                <c:pt idx="495">
                  <c:v>-3.3782856793410727</c:v>
                </c:pt>
                <c:pt idx="496">
                  <c:v>-2.8573745693411041</c:v>
                </c:pt>
                <c:pt idx="497">
                  <c:v>-9.6134639516520751E-2</c:v>
                </c:pt>
                <c:pt idx="498">
                  <c:v>0.51780753065892782</c:v>
                </c:pt>
                <c:pt idx="499">
                  <c:v>1.1939593606587966</c:v>
                </c:pt>
                <c:pt idx="500">
                  <c:v>1.5931844195479239</c:v>
                </c:pt>
                <c:pt idx="501">
                  <c:v>1.7036536306587919</c:v>
                </c:pt>
                <c:pt idx="502">
                  <c:v>1.4838073806588028</c:v>
                </c:pt>
                <c:pt idx="503">
                  <c:v>1.2609475006588458</c:v>
                </c:pt>
                <c:pt idx="504">
                  <c:v>1.2170154306588901</c:v>
                </c:pt>
                <c:pt idx="505">
                  <c:v>0.17338221326757264</c:v>
                </c:pt>
                <c:pt idx="506">
                  <c:v>-0.27010318158599489</c:v>
                </c:pt>
                <c:pt idx="507">
                  <c:v>-1.0025206493411638</c:v>
                </c:pt>
                <c:pt idx="508">
                  <c:v>-1.3447327693411228</c:v>
                </c:pt>
                <c:pt idx="509">
                  <c:v>-1.3325318793410341</c:v>
                </c:pt>
                <c:pt idx="510">
                  <c:v>-1.3649792772063578</c:v>
                </c:pt>
                <c:pt idx="511">
                  <c:v>-1.7036650493411398</c:v>
                </c:pt>
                <c:pt idx="512">
                  <c:v>-2.3166063628193427</c:v>
                </c:pt>
                <c:pt idx="513">
                  <c:v>-4.5627848046351867</c:v>
                </c:pt>
                <c:pt idx="514">
                  <c:v>-4.8120896893410077</c:v>
                </c:pt>
                <c:pt idx="515">
                  <c:v>-5.0525206839243904</c:v>
                </c:pt>
                <c:pt idx="516">
                  <c:v>-5.1689063471189032</c:v>
                </c:pt>
                <c:pt idx="517">
                  <c:v>-5.1750121893410794</c:v>
                </c:pt>
                <c:pt idx="518">
                  <c:v>-4.7121473593411025</c:v>
                </c:pt>
                <c:pt idx="519">
                  <c:v>-4.3393963793410704</c:v>
                </c:pt>
                <c:pt idx="520">
                  <c:v>-4.2223954979124017</c:v>
                </c:pt>
                <c:pt idx="521">
                  <c:v>-4.1094005693411049</c:v>
                </c:pt>
                <c:pt idx="522">
                  <c:v>-3.5298821943410967</c:v>
                </c:pt>
                <c:pt idx="523">
                  <c:v>-3.0016047693411712</c:v>
                </c:pt>
                <c:pt idx="524">
                  <c:v>-2.3796339393411281</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1.6394176206590181</c:v>
                </c:pt>
                <c:pt idx="533">
                  <c:v>1.8952407806589093</c:v>
                </c:pt>
                <c:pt idx="534">
                  <c:v>2.1739236806589592</c:v>
                </c:pt>
                <c:pt idx="535">
                  <c:v>2.4482799606589225</c:v>
                </c:pt>
                <c:pt idx="536">
                  <c:v>2.5921700569214892</c:v>
                </c:pt>
                <c:pt idx="537">
                  <c:v>2.3530293506589572</c:v>
                </c:pt>
                <c:pt idx="538">
                  <c:v>1.8720952147497627</c:v>
                </c:pt>
                <c:pt idx="539">
                  <c:v>-2.8531112360077642</c:v>
                </c:pt>
                <c:pt idx="540">
                  <c:v>-3.6692219877084153</c:v>
                </c:pt>
                <c:pt idx="541">
                  <c:v>-4.5086418493411804</c:v>
                </c:pt>
                <c:pt idx="542">
                  <c:v>-5.1266957793411478</c:v>
                </c:pt>
                <c:pt idx="543">
                  <c:v>-5.8458146393411772</c:v>
                </c:pt>
                <c:pt idx="544">
                  <c:v>-6.9414211147956735</c:v>
                </c:pt>
                <c:pt idx="545">
                  <c:v>-8.2515562093411479</c:v>
                </c:pt>
                <c:pt idx="546">
                  <c:v>-9.272884958230053</c:v>
                </c:pt>
                <c:pt idx="547">
                  <c:v>-12.110049291563326</c:v>
                </c:pt>
                <c:pt idx="548">
                  <c:v>-12.206808426483873</c:v>
                </c:pt>
                <c:pt idx="549">
                  <c:v>-12.661140559341106</c:v>
                </c:pt>
                <c:pt idx="550">
                  <c:v>-12.967083569341122</c:v>
                </c:pt>
                <c:pt idx="551">
                  <c:v>-12.943228639341099</c:v>
                </c:pt>
                <c:pt idx="552">
                  <c:v>-12.76143834711892</c:v>
                </c:pt>
                <c:pt idx="553">
                  <c:v>-12.782529059341073</c:v>
                </c:pt>
                <c:pt idx="554">
                  <c:v>-12.746521149341076</c:v>
                </c:pt>
                <c:pt idx="555">
                  <c:v>-12.604314569341071</c:v>
                </c:pt>
                <c:pt idx="556">
                  <c:v>-12.040975492417997</c:v>
                </c:pt>
                <c:pt idx="557">
                  <c:v>-11.739299181585949</c:v>
                </c:pt>
                <c:pt idx="558">
                  <c:v>-11.059495869341127</c:v>
                </c:pt>
                <c:pt idx="559">
                  <c:v>-10.687342059341304</c:v>
                </c:pt>
                <c:pt idx="560">
                  <c:v>-10.464155519341109</c:v>
                </c:pt>
                <c:pt idx="561">
                  <c:v>-10.180424834647281</c:v>
                </c:pt>
                <c:pt idx="562">
                  <c:v>-10.075178669341128</c:v>
                </c:pt>
                <c:pt idx="563">
                  <c:v>-9.9301313165939504</c:v>
                </c:pt>
                <c:pt idx="564">
                  <c:v>-7.0513981147957514</c:v>
                </c:pt>
                <c:pt idx="565">
                  <c:v>-6.3306859293411151</c:v>
                </c:pt>
                <c:pt idx="566">
                  <c:v>-5.8763864673003212</c:v>
                </c:pt>
                <c:pt idx="567">
                  <c:v>-5.1363129093411004</c:v>
                </c:pt>
                <c:pt idx="568">
                  <c:v>-3.5677469693410742</c:v>
                </c:pt>
                <c:pt idx="569">
                  <c:v>-2.8230148493411802</c:v>
                </c:pt>
                <c:pt idx="570">
                  <c:v>-1.9293267224022657</c:v>
                </c:pt>
                <c:pt idx="571">
                  <c:v>-1.1597715293411721</c:v>
                </c:pt>
                <c:pt idx="572">
                  <c:v>-0.79655488818174547</c:v>
                </c:pt>
                <c:pt idx="573">
                  <c:v>-0.20505856934111932</c:v>
                </c:pt>
                <c:pt idx="574">
                  <c:v>-0.31771001934116372</c:v>
                </c:pt>
                <c:pt idx="575">
                  <c:v>-0.12315641934104349</c:v>
                </c:pt>
                <c:pt idx="576">
                  <c:v>0.36024986247713275</c:v>
                </c:pt>
                <c:pt idx="577">
                  <c:v>1.134296840658948</c:v>
                </c:pt>
                <c:pt idx="578">
                  <c:v>1.612697010658892</c:v>
                </c:pt>
                <c:pt idx="579">
                  <c:v>1.6725590606589003</c:v>
                </c:pt>
                <c:pt idx="580">
                  <c:v>1.7878954306588919</c:v>
                </c:pt>
                <c:pt idx="581">
                  <c:v>2.9918062990799785</c:v>
                </c:pt>
                <c:pt idx="582">
                  <c:v>3.2221592906588787</c:v>
                </c:pt>
                <c:pt idx="583">
                  <c:v>3.4812627571895152</c:v>
                </c:pt>
                <c:pt idx="584">
                  <c:v>3.6678882506588621</c:v>
                </c:pt>
                <c:pt idx="585">
                  <c:v>3.8895338306588467</c:v>
                </c:pt>
                <c:pt idx="586">
                  <c:v>4.20648261065881</c:v>
                </c:pt>
                <c:pt idx="587">
                  <c:v>4.4629609506589034</c:v>
                </c:pt>
                <c:pt idx="588">
                  <c:v>4.4456870378017754</c:v>
                </c:pt>
                <c:pt idx="589">
                  <c:v>4.3592313743207995</c:v>
                </c:pt>
                <c:pt idx="590">
                  <c:v>4.6959863865412101</c:v>
                </c:pt>
                <c:pt idx="591">
                  <c:v>4.8330811906588806</c:v>
                </c:pt>
                <c:pt idx="592">
                  <c:v>5.0862320106587804</c:v>
                </c:pt>
                <c:pt idx="593">
                  <c:v>5.2113762506589385</c:v>
                </c:pt>
                <c:pt idx="594">
                  <c:v>5.2486371857609662</c:v>
                </c:pt>
                <c:pt idx="595">
                  <c:v>5.2822169106589305</c:v>
                </c:pt>
                <c:pt idx="596">
                  <c:v>5.2467830973255332</c:v>
                </c:pt>
                <c:pt idx="597">
                  <c:v>3.6446470921974052</c:v>
                </c:pt>
                <c:pt idx="598">
                  <c:v>2.9205253498507489</c:v>
                </c:pt>
                <c:pt idx="599">
                  <c:v>2.1102451006589242</c:v>
                </c:pt>
                <c:pt idx="600">
                  <c:v>0.94556765514887864</c:v>
                </c:pt>
                <c:pt idx="601">
                  <c:v>0.32434394065887823</c:v>
                </c:pt>
                <c:pt idx="602">
                  <c:v>4.7607910658840145E-2</c:v>
                </c:pt>
                <c:pt idx="603">
                  <c:v>-0.18904936934106381</c:v>
                </c:pt>
                <c:pt idx="604">
                  <c:v>-0.4948818893412022</c:v>
                </c:pt>
                <c:pt idx="605">
                  <c:v>-0.65964456934108406</c:v>
                </c:pt>
                <c:pt idx="606">
                  <c:v>-1.9447334871492075</c:v>
                </c:pt>
                <c:pt idx="607">
                  <c:v>-2.1414219293411207</c:v>
                </c:pt>
                <c:pt idx="608">
                  <c:v>-2.060217919341099</c:v>
                </c:pt>
                <c:pt idx="609">
                  <c:v>-1.9762076893410829</c:v>
                </c:pt>
                <c:pt idx="610">
                  <c:v>-1.966320659341136</c:v>
                </c:pt>
                <c:pt idx="611">
                  <c:v>-2.0719196793411467</c:v>
                </c:pt>
                <c:pt idx="612">
                  <c:v>-2.6623354629581399</c:v>
                </c:pt>
                <c:pt idx="613">
                  <c:v>-5.2827676154949534</c:v>
                </c:pt>
                <c:pt idx="614">
                  <c:v>-5.5196076293410714</c:v>
                </c:pt>
                <c:pt idx="615">
                  <c:v>-5.7697917693410554</c:v>
                </c:pt>
                <c:pt idx="616">
                  <c:v>-5.9549307293410685</c:v>
                </c:pt>
                <c:pt idx="617">
                  <c:v>-6.1956074593409625</c:v>
                </c:pt>
                <c:pt idx="618">
                  <c:v>-6.3522707632186703</c:v>
                </c:pt>
                <c:pt idx="619">
                  <c:v>-6.202350719341112</c:v>
                </c:pt>
                <c:pt idx="620">
                  <c:v>-6.0161915910802577</c:v>
                </c:pt>
                <c:pt idx="621">
                  <c:v>-4.3790580693410854</c:v>
                </c:pt>
                <c:pt idx="622">
                  <c:v>-4.1958524393411949</c:v>
                </c:pt>
                <c:pt idx="623">
                  <c:v>-3.7693652593410452</c:v>
                </c:pt>
                <c:pt idx="624">
                  <c:v>-3.4485302326063656</c:v>
                </c:pt>
                <c:pt idx="625">
                  <c:v>-3.3102896593410227</c:v>
                </c:pt>
                <c:pt idx="626">
                  <c:v>-3.3948062893411861</c:v>
                </c:pt>
                <c:pt idx="627">
                  <c:v>-3.6213878993411193</c:v>
                </c:pt>
                <c:pt idx="628">
                  <c:v>-3.7128380893410871</c:v>
                </c:pt>
                <c:pt idx="629">
                  <c:v>-3.7435262360077859</c:v>
                </c:pt>
                <c:pt idx="630">
                  <c:v>-4.8147189481289834</c:v>
                </c:pt>
                <c:pt idx="631">
                  <c:v>-5.1395119693411395</c:v>
                </c:pt>
                <c:pt idx="632">
                  <c:v>-5.5362068093411114</c:v>
                </c:pt>
                <c:pt idx="633">
                  <c:v>-5.8436611793411481</c:v>
                </c:pt>
                <c:pt idx="634">
                  <c:v>-6.2955750493410454</c:v>
                </c:pt>
                <c:pt idx="635">
                  <c:v>-6.6832974680752386</c:v>
                </c:pt>
                <c:pt idx="636">
                  <c:v>-7.0526948958718094</c:v>
                </c:pt>
                <c:pt idx="637">
                  <c:v>-7.2661933693411394</c:v>
                </c:pt>
                <c:pt idx="638">
                  <c:v>-7.5807541693410627</c:v>
                </c:pt>
                <c:pt idx="639">
                  <c:v>-7.7835259193411872</c:v>
                </c:pt>
                <c:pt idx="640">
                  <c:v>-7.9696937593411219</c:v>
                </c:pt>
                <c:pt idx="641">
                  <c:v>-7.9954339775043621</c:v>
                </c:pt>
                <c:pt idx="642">
                  <c:v>-8.1974809093411007</c:v>
                </c:pt>
                <c:pt idx="643">
                  <c:v>-8.3904850393411365</c:v>
                </c:pt>
                <c:pt idx="644">
                  <c:v>-8.473844149341236</c:v>
                </c:pt>
                <c:pt idx="645">
                  <c:v>-8.3980906063781333</c:v>
                </c:pt>
                <c:pt idx="646">
                  <c:v>-6.8333280308795574</c:v>
                </c:pt>
                <c:pt idx="647">
                  <c:v>-6.3560270748357475</c:v>
                </c:pt>
                <c:pt idx="648">
                  <c:v>-5.8271911363514235</c:v>
                </c:pt>
                <c:pt idx="649">
                  <c:v>-5.6862615693408998</c:v>
                </c:pt>
                <c:pt idx="650">
                  <c:v>-5.5598020293410002</c:v>
                </c:pt>
                <c:pt idx="651">
                  <c:v>-5.5688284683310201</c:v>
                </c:pt>
                <c:pt idx="652">
                  <c:v>-5.4942486493411034</c:v>
                </c:pt>
                <c:pt idx="653">
                  <c:v>-5.4688289673003805</c:v>
                </c:pt>
                <c:pt idx="654">
                  <c:v>-5.3346529026744394</c:v>
                </c:pt>
                <c:pt idx="655">
                  <c:v>-4.0909027644630811</c:v>
                </c:pt>
                <c:pt idx="656">
                  <c:v>-4.1826757193411064</c:v>
                </c:pt>
                <c:pt idx="657">
                  <c:v>-4.3316600593410524</c:v>
                </c:pt>
                <c:pt idx="658">
                  <c:v>-4.4546145393410645</c:v>
                </c:pt>
                <c:pt idx="659">
                  <c:v>-4.6008022758629306</c:v>
                </c:pt>
                <c:pt idx="660">
                  <c:v>-4.6194242976019666</c:v>
                </c:pt>
                <c:pt idx="661">
                  <c:v>-4.7773253093411725</c:v>
                </c:pt>
                <c:pt idx="662">
                  <c:v>-4.8609185693410968</c:v>
                </c:pt>
                <c:pt idx="663">
                  <c:v>-4.6679079693411643</c:v>
                </c:pt>
                <c:pt idx="664">
                  <c:v>-4.5721169193410685</c:v>
                </c:pt>
                <c:pt idx="665">
                  <c:v>-4.7189184493411025</c:v>
                </c:pt>
                <c:pt idx="666">
                  <c:v>-4.7706401917900054</c:v>
                </c:pt>
                <c:pt idx="667">
                  <c:v>-4.6327898293411351</c:v>
                </c:pt>
                <c:pt idx="668">
                  <c:v>-4.500445539341186</c:v>
                </c:pt>
                <c:pt idx="669">
                  <c:v>-4.5311488493410792</c:v>
                </c:pt>
                <c:pt idx="670">
                  <c:v>-4.5509296893410038</c:v>
                </c:pt>
                <c:pt idx="671">
                  <c:v>-4.5838646193411314</c:v>
                </c:pt>
                <c:pt idx="672">
                  <c:v>-4.724623030879556</c:v>
                </c:pt>
                <c:pt idx="673">
                  <c:v>-4.8616413734649697</c:v>
                </c:pt>
                <c:pt idx="674">
                  <c:v>-5.1311400393410054</c:v>
                </c:pt>
                <c:pt idx="675">
                  <c:v>-5.3054584793411692</c:v>
                </c:pt>
                <c:pt idx="676">
                  <c:v>-5.5143636493410213</c:v>
                </c:pt>
                <c:pt idx="677">
                  <c:v>-5.6390521203614412</c:v>
                </c:pt>
                <c:pt idx="678">
                  <c:v>-5.7676161893412115</c:v>
                </c:pt>
                <c:pt idx="679">
                  <c:v>-5.8252142993410665</c:v>
                </c:pt>
                <c:pt idx="680">
                  <c:v>-5.8458940308795615</c:v>
                </c:pt>
                <c:pt idx="681">
                  <c:v>-6.2051093935169774</c:v>
                </c:pt>
                <c:pt idx="682">
                  <c:v>-6.4259672393410865</c:v>
                </c:pt>
                <c:pt idx="683">
                  <c:v>-6.6637085081166365</c:v>
                </c:pt>
                <c:pt idx="684">
                  <c:v>-6.8955212093411395</c:v>
                </c:pt>
                <c:pt idx="685">
                  <c:v>-7.0350336493410168</c:v>
                </c:pt>
                <c:pt idx="686">
                  <c:v>-7.0860571693410321</c:v>
                </c:pt>
                <c:pt idx="687">
                  <c:v>-7.0644302511592789</c:v>
                </c:pt>
                <c:pt idx="688">
                  <c:v>-6.6243325693410773</c:v>
                </c:pt>
                <c:pt idx="689">
                  <c:v>-6.4662347289156505</c:v>
                </c:pt>
                <c:pt idx="690">
                  <c:v>-6.3248391893410627</c:v>
                </c:pt>
                <c:pt idx="691">
                  <c:v>-6.2932138293411324</c:v>
                </c:pt>
                <c:pt idx="692">
                  <c:v>-6.309637419340973</c:v>
                </c:pt>
                <c:pt idx="693">
                  <c:v>-6.3152183993410773</c:v>
                </c:pt>
                <c:pt idx="694">
                  <c:v>-6.2763210183207372</c:v>
                </c:pt>
                <c:pt idx="695">
                  <c:v>-6.2083986943410832</c:v>
                </c:pt>
                <c:pt idx="696">
                  <c:v>-5.8077034882600493</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-2.6653252568411339</c:v>
                </c:pt>
                <c:pt idx="705">
                  <c:v>-2.6543909932541667</c:v>
                </c:pt>
                <c:pt idx="706">
                  <c:v>-2.7705485293410987</c:v>
                </c:pt>
                <c:pt idx="707">
                  <c:v>-2.9429436493410464</c:v>
                </c:pt>
                <c:pt idx="708">
                  <c:v>-3.1452838244431667</c:v>
                </c:pt>
                <c:pt idx="709">
                  <c:v>-3.3545483293409659</c:v>
                </c:pt>
                <c:pt idx="710">
                  <c:v>-3.5717766593411824</c:v>
                </c:pt>
                <c:pt idx="711">
                  <c:v>-3.6909971650857352</c:v>
                </c:pt>
                <c:pt idx="712">
                  <c:v>-3.351523204476095</c:v>
                </c:pt>
                <c:pt idx="713">
                  <c:v>-3.1794448167638008</c:v>
                </c:pt>
                <c:pt idx="714">
                  <c:v>-2.6565835293410913</c:v>
                </c:pt>
                <c:pt idx="715">
                  <c:v>-2.4386206193411049</c:v>
                </c:pt>
                <c:pt idx="716">
                  <c:v>-2.8180218093410607</c:v>
                </c:pt>
                <c:pt idx="717">
                  <c:v>-2.8392555193410893</c:v>
                </c:pt>
                <c:pt idx="718">
                  <c:v>-2.7401313652594235</c:v>
                </c:pt>
                <c:pt idx="719">
                  <c:v>-2.4315151893411366</c:v>
                </c:pt>
                <c:pt idx="720">
                  <c:v>-2.2840896281646512</c:v>
                </c:pt>
                <c:pt idx="721">
                  <c:v>-1.8310919443410967</c:v>
                </c:pt>
                <c:pt idx="722">
                  <c:v>-0.81652532934117561</c:v>
                </c:pt>
                <c:pt idx="723">
                  <c:v>1.4297470706589479</c:v>
                </c:pt>
                <c:pt idx="724">
                  <c:v>4.0843346755568097</c:v>
                </c:pt>
                <c:pt idx="725">
                  <c:v>6.2947534006589478</c:v>
                </c:pt>
                <c:pt idx="726">
                  <c:v>7.2914256406588995</c:v>
                </c:pt>
                <c:pt idx="727">
                  <c:v>8.233714180658918</c:v>
                </c:pt>
                <c:pt idx="728">
                  <c:v>9.0612257706587211</c:v>
                </c:pt>
                <c:pt idx="729">
                  <c:v>9.3383812712385819</c:v>
                </c:pt>
                <c:pt idx="730">
                  <c:v>9.5753254306588609</c:v>
                </c:pt>
                <c:pt idx="731">
                  <c:v>10.707209955658897</c:v>
                </c:pt>
                <c:pt idx="732">
                  <c:v>10.543052690658881</c:v>
                </c:pt>
                <c:pt idx="733">
                  <c:v>10.303269880658775</c:v>
                </c:pt>
                <c:pt idx="734">
                  <c:v>10.354088406562624</c:v>
                </c:pt>
                <c:pt idx="735">
                  <c:v>10.736978915195081</c:v>
                </c:pt>
                <c:pt idx="736">
                  <c:v>10.574102843702336</c:v>
                </c:pt>
                <c:pt idx="737">
                  <c:v>5.6309093556588152</c:v>
                </c:pt>
                <c:pt idx="738">
                  <c:v>4.1312422306589554</c:v>
                </c:pt>
                <c:pt idx="739">
                  <c:v>3.0507835735160995</c:v>
                </c:pt>
                <c:pt idx="740">
                  <c:v>1.5226661706588231</c:v>
                </c:pt>
                <c:pt idx="741">
                  <c:v>0.16376915065892231</c:v>
                </c:pt>
                <c:pt idx="742">
                  <c:v>-0.95999843934120666</c:v>
                </c:pt>
                <c:pt idx="743">
                  <c:v>-1.2198993893409771</c:v>
                </c:pt>
                <c:pt idx="744">
                  <c:v>-1.351138919856526</c:v>
                </c:pt>
                <c:pt idx="745">
                  <c:v>-1.3726985693411129</c:v>
                </c:pt>
                <c:pt idx="746">
                  <c:v>0.61867106702257701</c:v>
                </c:pt>
                <c:pt idx="747">
                  <c:v>1.2670284106589378</c:v>
                </c:pt>
                <c:pt idx="748">
                  <c:v>2.1412365906587487</c:v>
                </c:pt>
                <c:pt idx="749">
                  <c:v>2.5788126806589382</c:v>
                </c:pt>
                <c:pt idx="750">
                  <c:v>2.8605714906588977</c:v>
                </c:pt>
                <c:pt idx="751">
                  <c:v>2.8966142367812577</c:v>
                </c:pt>
                <c:pt idx="752">
                  <c:v>2.9707831106589837</c:v>
                </c:pt>
                <c:pt idx="753">
                  <c:v>3.1741125706588633</c:v>
                </c:pt>
                <c:pt idx="754">
                  <c:v>3.4731538413731897</c:v>
                </c:pt>
                <c:pt idx="755">
                  <c:v>6.2956197163731744</c:v>
                </c:pt>
                <c:pt idx="756">
                  <c:v>6.3634985006588876</c:v>
                </c:pt>
                <c:pt idx="757">
                  <c:v>6.8407693906588571</c:v>
                </c:pt>
                <c:pt idx="758">
                  <c:v>6.9229893286181685</c:v>
                </c:pt>
                <c:pt idx="759">
                  <c:v>6.891450020658823</c:v>
                </c:pt>
                <c:pt idx="760">
                  <c:v>7.198982730658944</c:v>
                </c:pt>
                <c:pt idx="761">
                  <c:v>7.5729675406587775</c:v>
                </c:pt>
                <c:pt idx="762">
                  <c:v>7.6415702156051708</c:v>
                </c:pt>
                <c:pt idx="763">
                  <c:v>8.4747753700527539</c:v>
                </c:pt>
                <c:pt idx="764">
                  <c:v>8.4132941806590509</c:v>
                </c:pt>
                <c:pt idx="765">
                  <c:v>8.2518173806588457</c:v>
                </c:pt>
                <c:pt idx="766">
                  <c:v>8.2356383106588549</c:v>
                </c:pt>
                <c:pt idx="767">
                  <c:v>8.4375065906589288</c:v>
                </c:pt>
                <c:pt idx="768">
                  <c:v>8.5067299906588136</c:v>
                </c:pt>
                <c:pt idx="769">
                  <c:v>8.5432091906588319</c:v>
                </c:pt>
                <c:pt idx="770">
                  <c:v>8.65532853410717</c:v>
                </c:pt>
                <c:pt idx="771">
                  <c:v>8.1068118889922971</c:v>
                </c:pt>
                <c:pt idx="772">
                  <c:v>7.5056425606589556</c:v>
                </c:pt>
                <c:pt idx="773">
                  <c:v>7.2716913906588889</c:v>
                </c:pt>
                <c:pt idx="774">
                  <c:v>7.1699362306587773</c:v>
                </c:pt>
                <c:pt idx="775">
                  <c:v>7.0493131106588924</c:v>
                </c:pt>
                <c:pt idx="776">
                  <c:v>7.0455732948564105</c:v>
                </c:pt>
                <c:pt idx="777">
                  <c:v>6.9895957506588289</c:v>
                </c:pt>
                <c:pt idx="778">
                  <c:v>7.3599522431590287</c:v>
                </c:pt>
                <c:pt idx="779">
                  <c:v>7.936171956974718</c:v>
                </c:pt>
                <c:pt idx="780">
                  <c:v>7.6536602306589545</c:v>
                </c:pt>
                <c:pt idx="781">
                  <c:v>7.1762137306589722</c:v>
                </c:pt>
                <c:pt idx="782">
                  <c:v>6.5925302554011296</c:v>
                </c:pt>
                <c:pt idx="783">
                  <c:v>6.015640410658869</c:v>
                </c:pt>
                <c:pt idx="784">
                  <c:v>5.5561202506588785</c:v>
                </c:pt>
                <c:pt idx="785">
                  <c:v>4.6640080306589491</c:v>
                </c:pt>
                <c:pt idx="786">
                  <c:v>3.8045826206588442</c:v>
                </c:pt>
                <c:pt idx="787">
                  <c:v>3.1003913473256626</c:v>
                </c:pt>
                <c:pt idx="788">
                  <c:v>0.66632453322309204</c:v>
                </c:pt>
                <c:pt idx="789">
                  <c:v>-4.444263934112784E-2</c:v>
                </c:pt>
                <c:pt idx="790">
                  <c:v>-1.0084194593411269</c:v>
                </c:pt>
                <c:pt idx="791">
                  <c:v>-1.7223188393411861</c:v>
                </c:pt>
                <c:pt idx="792">
                  <c:v>-2.1967947693411682</c:v>
                </c:pt>
                <c:pt idx="793">
                  <c:v>-2.5918168142390527</c:v>
                </c:pt>
                <c:pt idx="794">
                  <c:v>-3.0737518519497549</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-1.4750397990707278</c:v>
                </c:pt>
                <c:pt idx="803">
                  <c:v>-1.3435175693410493</c:v>
                </c:pt>
                <c:pt idx="804">
                  <c:v>-1.2271787938308734</c:v>
                </c:pt>
                <c:pt idx="805">
                  <c:v>-1.053122829340964</c:v>
                </c:pt>
                <c:pt idx="806">
                  <c:v>-0.93466106934099003</c:v>
                </c:pt>
                <c:pt idx="807">
                  <c:v>-0.74205712934093526</c:v>
                </c:pt>
                <c:pt idx="808">
                  <c:v>-0.38990055934102996</c:v>
                </c:pt>
                <c:pt idx="809">
                  <c:v>-3.709877552662999E-2</c:v>
                </c:pt>
                <c:pt idx="810">
                  <c:v>0.16596730565888151</c:v>
                </c:pt>
                <c:pt idx="811">
                  <c:v>1.9370654306589061</c:v>
                </c:pt>
                <c:pt idx="812">
                  <c:v>2.1480564606588604</c:v>
                </c:pt>
                <c:pt idx="813">
                  <c:v>2.3750312206589541</c:v>
                </c:pt>
                <c:pt idx="814">
                  <c:v>2.4985433006588194</c:v>
                </c:pt>
                <c:pt idx="815">
                  <c:v>2.6920332706589676</c:v>
                </c:pt>
                <c:pt idx="816">
                  <c:v>2.8944310904527555</c:v>
                </c:pt>
                <c:pt idx="817">
                  <c:v>3.1976483706589787</c:v>
                </c:pt>
                <c:pt idx="818">
                  <c:v>3.3881283406590654</c:v>
                </c:pt>
                <c:pt idx="819">
                  <c:v>3.5434058219632587</c:v>
                </c:pt>
                <c:pt idx="820">
                  <c:v>4.2347346167054107</c:v>
                </c:pt>
                <c:pt idx="821">
                  <c:v>4.3051510306588465</c:v>
                </c:pt>
                <c:pt idx="822">
                  <c:v>4.3857066056589264</c:v>
                </c:pt>
                <c:pt idx="823">
                  <c:v>4.4004938906587512</c:v>
                </c:pt>
                <c:pt idx="824">
                  <c:v>4.5160922306589795</c:v>
                </c:pt>
                <c:pt idx="825">
                  <c:v>4.6658751506587697</c:v>
                </c:pt>
                <c:pt idx="826">
                  <c:v>4.8883069906589895</c:v>
                </c:pt>
                <c:pt idx="827">
                  <c:v>4.9551596574628149</c:v>
                </c:pt>
                <c:pt idx="828">
                  <c:v>4.9309420973255564</c:v>
                </c:pt>
                <c:pt idx="829">
                  <c:v>5.0619850020874315</c:v>
                </c:pt>
                <c:pt idx="830">
                  <c:v>5.1049554706589646</c:v>
                </c:pt>
                <c:pt idx="831">
                  <c:v>5.0352704506587997</c:v>
                </c:pt>
                <c:pt idx="832">
                  <c:v>4.9802450006588481</c:v>
                </c:pt>
                <c:pt idx="833">
                  <c:v>4.9262122589418595</c:v>
                </c:pt>
                <c:pt idx="834">
                  <c:v>4.8779914918835114</c:v>
                </c:pt>
                <c:pt idx="835">
                  <c:v>4.7996975006589224</c:v>
                </c:pt>
                <c:pt idx="836">
                  <c:v>4.7026780806589894</c:v>
                </c:pt>
                <c:pt idx="837">
                  <c:v>4.6553757878017308</c:v>
                </c:pt>
                <c:pt idx="838">
                  <c:v>4.1001883978720457</c:v>
                </c:pt>
                <c:pt idx="839">
                  <c:v>3.8343963704179491</c:v>
                </c:pt>
                <c:pt idx="840">
                  <c:v>3.094654742486814</c:v>
                </c:pt>
                <c:pt idx="841">
                  <c:v>1.4071421206588761</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-2.3162227593411835</c:v>
                </c:pt>
                <c:pt idx="850">
                  <c:v>-1.9105099507843306</c:v>
                </c:pt>
                <c:pt idx="851">
                  <c:v>-1.3504198593410601</c:v>
                </c:pt>
                <c:pt idx="852">
                  <c:v>-0.89919756934105433</c:v>
                </c:pt>
                <c:pt idx="853">
                  <c:v>-1.0178515493411453</c:v>
                </c:pt>
                <c:pt idx="854">
                  <c:v>-1.2166731739922341</c:v>
                </c:pt>
                <c:pt idx="855">
                  <c:v>-0.2479179206923737</c:v>
                </c:pt>
                <c:pt idx="856">
                  <c:v>-0.29130155934110746</c:v>
                </c:pt>
                <c:pt idx="857">
                  <c:v>-0.37313161934105232</c:v>
                </c:pt>
                <c:pt idx="858">
                  <c:v>-0.21626536934115873</c:v>
                </c:pt>
                <c:pt idx="859">
                  <c:v>-0.10654256934110162</c:v>
                </c:pt>
                <c:pt idx="860">
                  <c:v>-0.27919327304473995</c:v>
                </c:pt>
                <c:pt idx="861">
                  <c:v>-7.1954039341093803E-2</c:v>
                </c:pt>
                <c:pt idx="862">
                  <c:v>0.23581416065893279</c:v>
                </c:pt>
                <c:pt idx="863">
                  <c:v>0.33011965065884452</c:v>
                </c:pt>
                <c:pt idx="864">
                  <c:v>0.9289111806588296</c:v>
                </c:pt>
                <c:pt idx="865">
                  <c:v>1.5124774306589481</c:v>
                </c:pt>
                <c:pt idx="866">
                  <c:v>4.9310148056588901</c:v>
                </c:pt>
                <c:pt idx="867">
                  <c:v>5.3335582406590447</c:v>
                </c:pt>
                <c:pt idx="868">
                  <c:v>6.0581907606588965</c:v>
                </c:pt>
                <c:pt idx="869">
                  <c:v>6.4783161006587884</c:v>
                </c:pt>
                <c:pt idx="870">
                  <c:v>6.6282099564322072</c:v>
                </c:pt>
                <c:pt idx="871">
                  <c:v>6.8648820468205143</c:v>
                </c:pt>
                <c:pt idx="872">
                  <c:v>6.3904652201325547</c:v>
                </c:pt>
                <c:pt idx="873">
                  <c:v>5.9813209806588903</c:v>
                </c:pt>
                <c:pt idx="874">
                  <c:v>5.7016883406588699</c:v>
                </c:pt>
                <c:pt idx="875">
                  <c:v>5.3407801523083691</c:v>
                </c:pt>
                <c:pt idx="876">
                  <c:v>4.8398042806588961</c:v>
                </c:pt>
                <c:pt idx="877">
                  <c:v>4.2893648106590518</c:v>
                </c:pt>
                <c:pt idx="878">
                  <c:v>3.7687471206589294</c:v>
                </c:pt>
                <c:pt idx="879">
                  <c:v>3.5716121859779828</c:v>
                </c:pt>
                <c:pt idx="880">
                  <c:v>2.9713327594259642</c:v>
                </c:pt>
                <c:pt idx="881">
                  <c:v>2.6159774606589821</c:v>
                </c:pt>
                <c:pt idx="882">
                  <c:v>2.1599707406589652</c:v>
                </c:pt>
                <c:pt idx="883">
                  <c:v>2.5806029255041767</c:v>
                </c:pt>
                <c:pt idx="884">
                  <c:v>4.5146670921973904</c:v>
                </c:pt>
                <c:pt idx="885">
                  <c:v>5.4353444206589074</c:v>
                </c:pt>
                <c:pt idx="886">
                  <c:v>5.7527859306589466</c:v>
                </c:pt>
                <c:pt idx="887">
                  <c:v>6.0576515806589395</c:v>
                </c:pt>
                <c:pt idx="888">
                  <c:v>6.7527368592302732</c:v>
                </c:pt>
                <c:pt idx="889">
                  <c:v>6.7472592506587858</c:v>
                </c:pt>
                <c:pt idx="890">
                  <c:v>6.31287603065892</c:v>
                </c:pt>
                <c:pt idx="891">
                  <c:v>6.3765715106587475</c:v>
                </c:pt>
                <c:pt idx="892">
                  <c:v>6.4215674592302889</c:v>
                </c:pt>
                <c:pt idx="893">
                  <c:v>8.3201281806588181</c:v>
                </c:pt>
                <c:pt idx="894">
                  <c:v>8.2497586517113728</c:v>
                </c:pt>
                <c:pt idx="895">
                  <c:v>8.5676667606588488</c:v>
                </c:pt>
                <c:pt idx="896">
                  <c:v>8.8236979906590225</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-5.6762684077250825</c:v>
                </c:pt>
                <c:pt idx="2">
                  <c:v>-5.674479769341275</c:v>
                </c:pt>
                <c:pt idx="3">
                  <c:v>-5.6716616293409334</c:v>
                </c:pt>
                <c:pt idx="4">
                  <c:v>-5.6720133093410086</c:v>
                </c:pt>
                <c:pt idx="5">
                  <c:v>-5.6711054593410779</c:v>
                </c:pt>
                <c:pt idx="6">
                  <c:v>-5.6709540493411055</c:v>
                </c:pt>
                <c:pt idx="7">
                  <c:v>-5.6708122893411304</c:v>
                </c:pt>
                <c:pt idx="8">
                  <c:v>-5.6711940493411515</c:v>
                </c:pt>
                <c:pt idx="9">
                  <c:v>-5.6670631393410673</c:v>
                </c:pt>
                <c:pt idx="10">
                  <c:v>-5.668858781462248</c:v>
                </c:pt>
                <c:pt idx="11">
                  <c:v>-5.6306888093410379</c:v>
                </c:pt>
                <c:pt idx="12">
                  <c:v>-5.4853490293410747</c:v>
                </c:pt>
                <c:pt idx="13">
                  <c:v>-5.3613495193410614</c:v>
                </c:pt>
                <c:pt idx="14">
                  <c:v>-6.0106758493409886</c:v>
                </c:pt>
                <c:pt idx="15">
                  <c:v>-6.9791459493411194</c:v>
                </c:pt>
                <c:pt idx="16">
                  <c:v>-7.1971543093410641</c:v>
                </c:pt>
                <c:pt idx="17">
                  <c:v>-7.4819508793411416</c:v>
                </c:pt>
                <c:pt idx="18">
                  <c:v>-8.0968100393410705</c:v>
                </c:pt>
                <c:pt idx="19">
                  <c:v>-8.2488742836269449</c:v>
                </c:pt>
                <c:pt idx="20">
                  <c:v>-6.8623101493411545</c:v>
                </c:pt>
                <c:pt idx="21">
                  <c:v>-5.8652570493411957</c:v>
                </c:pt>
                <c:pt idx="22">
                  <c:v>-5.7312711893410757</c:v>
                </c:pt>
                <c:pt idx="23">
                  <c:v>-5.4101370945935736</c:v>
                </c:pt>
                <c:pt idx="24">
                  <c:v>-4.3314262393411704</c:v>
                </c:pt>
                <c:pt idx="25">
                  <c:v>-1.761435669341296</c:v>
                </c:pt>
                <c:pt idx="26">
                  <c:v>1.9507542106588573</c:v>
                </c:pt>
                <c:pt idx="27">
                  <c:v>5.7559919006588416</c:v>
                </c:pt>
                <c:pt idx="28">
                  <c:v>9.1851021074264505</c:v>
                </c:pt>
                <c:pt idx="29">
                  <c:v>10.846491170658979</c:v>
                </c:pt>
                <c:pt idx="30">
                  <c:v>11.342896690658964</c:v>
                </c:pt>
                <c:pt idx="31">
                  <c:v>11.541081250658975</c:v>
                </c:pt>
                <c:pt idx="32">
                  <c:v>11.53900600797842</c:v>
                </c:pt>
                <c:pt idx="33">
                  <c:v>11.588181280658928</c:v>
                </c:pt>
                <c:pt idx="34">
                  <c:v>11.339389160658939</c:v>
                </c:pt>
                <c:pt idx="35">
                  <c:v>11.597628480658747</c:v>
                </c:pt>
                <c:pt idx="36">
                  <c:v>12.369752760658855</c:v>
                </c:pt>
                <c:pt idx="37">
                  <c:v>12.527721600658719</c:v>
                </c:pt>
                <c:pt idx="38">
                  <c:v>11.937665900658942</c:v>
                </c:pt>
                <c:pt idx="39">
                  <c:v>11.084558330658922</c:v>
                </c:pt>
                <c:pt idx="40">
                  <c:v>10.180935470658909</c:v>
                </c:pt>
                <c:pt idx="41">
                  <c:v>9.1222781806588475</c:v>
                </c:pt>
                <c:pt idx="42">
                  <c:v>7.9282731506588124</c:v>
                </c:pt>
                <c:pt idx="43">
                  <c:v>6.1785560706588916</c:v>
                </c:pt>
                <c:pt idx="44">
                  <c:v>4.0689116206588665</c:v>
                </c:pt>
                <c:pt idx="45">
                  <c:v>2.3949598806589427</c:v>
                </c:pt>
                <c:pt idx="46">
                  <c:v>1.9629608406587542</c:v>
                </c:pt>
                <c:pt idx="47">
                  <c:v>1.981948100659068</c:v>
                </c:pt>
                <c:pt idx="48">
                  <c:v>1.7857320106589598</c:v>
                </c:pt>
                <c:pt idx="49">
                  <c:v>1.3302579714752525</c:v>
                </c:pt>
                <c:pt idx="50">
                  <c:v>1.0479393206588978</c:v>
                </c:pt>
                <c:pt idx="51">
                  <c:v>0.83385838065885365</c:v>
                </c:pt>
                <c:pt idx="52">
                  <c:v>0.52305106065883056</c:v>
                </c:pt>
                <c:pt idx="53">
                  <c:v>0.30849675065887538</c:v>
                </c:pt>
                <c:pt idx="54">
                  <c:v>-0.46868959995326587</c:v>
                </c:pt>
                <c:pt idx="55">
                  <c:v>-1.5260402693411521</c:v>
                </c:pt>
                <c:pt idx="56">
                  <c:v>-2.2310754193410771</c:v>
                </c:pt>
                <c:pt idx="57">
                  <c:v>-2.9591839893410987</c:v>
                </c:pt>
                <c:pt idx="58">
                  <c:v>-3.7869447893409967</c:v>
                </c:pt>
                <c:pt idx="59">
                  <c:v>-3.844556289341071</c:v>
                </c:pt>
                <c:pt idx="60">
                  <c:v>-3.8883060493412391</c:v>
                </c:pt>
                <c:pt idx="61">
                  <c:v>-4.0825384693411308</c:v>
                </c:pt>
                <c:pt idx="62">
                  <c:v>-3.9318621438091763</c:v>
                </c:pt>
                <c:pt idx="63">
                  <c:v>-3.1500719893412423</c:v>
                </c:pt>
                <c:pt idx="64">
                  <c:v>-1.800501579340974</c:v>
                </c:pt>
                <c:pt idx="65">
                  <c:v>-0.64427718934102529</c:v>
                </c:pt>
                <c:pt idx="66">
                  <c:v>6.259736880332413E-2</c:v>
                </c:pt>
                <c:pt idx="67">
                  <c:v>0.67664543065898275</c:v>
                </c:pt>
                <c:pt idx="68">
                  <c:v>2.3097283206588162</c:v>
                </c:pt>
                <c:pt idx="69">
                  <c:v>3.6315182206588577</c:v>
                </c:pt>
                <c:pt idx="70">
                  <c:v>4.5845042206590332</c:v>
                </c:pt>
                <c:pt idx="71">
                  <c:v>5.324536306947576</c:v>
                </c:pt>
                <c:pt idx="72">
                  <c:v>5.1246404706589255</c:v>
                </c:pt>
                <c:pt idx="73">
                  <c:v>4.4483924306588509</c:v>
                </c:pt>
                <c:pt idx="74">
                  <c:v>4.0635511506589026</c:v>
                </c:pt>
                <c:pt idx="75">
                  <c:v>3.1278769770506898</c:v>
                </c:pt>
                <c:pt idx="76">
                  <c:v>2.2848080206586867</c:v>
                </c:pt>
                <c:pt idx="77">
                  <c:v>1.4333858706588671</c:v>
                </c:pt>
                <c:pt idx="78">
                  <c:v>-0.32595852934105196</c:v>
                </c:pt>
                <c:pt idx="79">
                  <c:v>-2.4087630126400654</c:v>
                </c:pt>
                <c:pt idx="80">
                  <c:v>-4.0918809193410475</c:v>
                </c:pt>
                <c:pt idx="81">
                  <c:v>-5.0797517493412014</c:v>
                </c:pt>
                <c:pt idx="82">
                  <c:v>-5.1596181893412334</c:v>
                </c:pt>
                <c:pt idx="83">
                  <c:v>-5.214464549341109</c:v>
                </c:pt>
                <c:pt idx="84">
                  <c:v>-4.9349995693411017</c:v>
                </c:pt>
                <c:pt idx="85">
                  <c:v>-0.45146976112197085</c:v>
                </c:pt>
                <c:pt idx="86">
                  <c:v>-0.14848293934103682</c:v>
                </c:pt>
                <c:pt idx="87">
                  <c:v>-0.28966336934115633</c:v>
                </c:pt>
                <c:pt idx="88">
                  <c:v>-0.22496109108023213</c:v>
                </c:pt>
                <c:pt idx="89">
                  <c:v>1.7920693147168407</c:v>
                </c:pt>
                <c:pt idx="90">
                  <c:v>1.9953325106588853</c:v>
                </c:pt>
                <c:pt idx="91">
                  <c:v>2.1610311606588795</c:v>
                </c:pt>
                <c:pt idx="92">
                  <c:v>2.0868208206589429</c:v>
                </c:pt>
                <c:pt idx="93">
                  <c:v>2.2855075006590413</c:v>
                </c:pt>
                <c:pt idx="94">
                  <c:v>2.2404919706589812</c:v>
                </c:pt>
                <c:pt idx="95">
                  <c:v>2.4683801106588135</c:v>
                </c:pt>
                <c:pt idx="96">
                  <c:v>2.6192354306588816</c:v>
                </c:pt>
                <c:pt idx="97">
                  <c:v>5.4778284539147046</c:v>
                </c:pt>
                <c:pt idx="98">
                  <c:v>5.9097428906588876</c:v>
                </c:pt>
                <c:pt idx="99">
                  <c:v>6.1570349151949042</c:v>
                </c:pt>
                <c:pt idx="100">
                  <c:v>6.3123333706589264</c:v>
                </c:pt>
                <c:pt idx="101">
                  <c:v>6.2266097506589704</c:v>
                </c:pt>
                <c:pt idx="102">
                  <c:v>6.2163499000466444</c:v>
                </c:pt>
                <c:pt idx="103">
                  <c:v>4.5449899062687713</c:v>
                </c:pt>
                <c:pt idx="104">
                  <c:v>4.4512471206589845</c:v>
                </c:pt>
                <c:pt idx="105">
                  <c:v>4.9255378806590056</c:v>
                </c:pt>
                <c:pt idx="106">
                  <c:v>5.5951013706589645</c:v>
                </c:pt>
                <c:pt idx="107">
                  <c:v>5.6578242758969584</c:v>
                </c:pt>
                <c:pt idx="108">
                  <c:v>5.7875918906590442</c:v>
                </c:pt>
                <c:pt idx="109">
                  <c:v>6.2332820006587903</c:v>
                </c:pt>
                <c:pt idx="110">
                  <c:v>6.2454194306589095</c:v>
                </c:pt>
                <c:pt idx="111">
                  <c:v>2.7322506306589629</c:v>
                </c:pt>
                <c:pt idx="112">
                  <c:v>2.1817387706587832</c:v>
                </c:pt>
                <c:pt idx="113">
                  <c:v>1.2183440606588931</c:v>
                </c:pt>
                <c:pt idx="114">
                  <c:v>0.50307765065876764</c:v>
                </c:pt>
                <c:pt idx="115">
                  <c:v>-0.15342422934107014</c:v>
                </c:pt>
                <c:pt idx="116">
                  <c:v>-0.29568366407792773</c:v>
                </c:pt>
                <c:pt idx="117">
                  <c:v>-0.30946788849000534</c:v>
                </c:pt>
                <c:pt idx="118">
                  <c:v>-8.0462582300384628E-3</c:v>
                </c:pt>
                <c:pt idx="119">
                  <c:v>9.3549330659001867E-2</c:v>
                </c:pt>
                <c:pt idx="120">
                  <c:v>0.83215911065870918</c:v>
                </c:pt>
                <c:pt idx="121">
                  <c:v>1.5087502791437277</c:v>
                </c:pt>
                <c:pt idx="122">
                  <c:v>1.9398245606588063</c:v>
                </c:pt>
                <c:pt idx="123">
                  <c:v>2.1362360506589382</c:v>
                </c:pt>
                <c:pt idx="124">
                  <c:v>2.376267860658865</c:v>
                </c:pt>
                <c:pt idx="125">
                  <c:v>2.5155750735160467</c:v>
                </c:pt>
                <c:pt idx="126">
                  <c:v>2.2136793612144885</c:v>
                </c:pt>
                <c:pt idx="127">
                  <c:v>2.2164554306588009</c:v>
                </c:pt>
                <c:pt idx="128">
                  <c:v>2.4051119006589232</c:v>
                </c:pt>
                <c:pt idx="129">
                  <c:v>3.7922664806589377</c:v>
                </c:pt>
                <c:pt idx="130">
                  <c:v>3.9873107952422004</c:v>
                </c:pt>
                <c:pt idx="131">
                  <c:v>3.6230944806587932</c:v>
                </c:pt>
                <c:pt idx="132">
                  <c:v>3.2334559706588344</c:v>
                </c:pt>
                <c:pt idx="133">
                  <c:v>2.8545620828327571</c:v>
                </c:pt>
                <c:pt idx="134">
                  <c:v>2.2256031486075512</c:v>
                </c:pt>
                <c:pt idx="135">
                  <c:v>2.2300612406588556</c:v>
                </c:pt>
                <c:pt idx="136">
                  <c:v>1.6508974406588961</c:v>
                </c:pt>
                <c:pt idx="137">
                  <c:v>0.64455635065883232</c:v>
                </c:pt>
                <c:pt idx="138">
                  <c:v>1.7789730658890342E-2</c:v>
                </c:pt>
                <c:pt idx="139">
                  <c:v>-0.94696797794317522</c:v>
                </c:pt>
                <c:pt idx="140">
                  <c:v>-1.9342425493411248</c:v>
                </c:pt>
                <c:pt idx="141">
                  <c:v>-2.6733976093411553</c:v>
                </c:pt>
                <c:pt idx="142">
                  <c:v>-5.5282074784319946</c:v>
                </c:pt>
                <c:pt idx="143">
                  <c:v>-6.0218095188360445</c:v>
                </c:pt>
                <c:pt idx="144">
                  <c:v>-6.3681609193410864</c:v>
                </c:pt>
                <c:pt idx="145">
                  <c:v>-6.3939472093411354</c:v>
                </c:pt>
                <c:pt idx="146">
                  <c:v>-6.2774370093410283</c:v>
                </c:pt>
                <c:pt idx="147">
                  <c:v>-6.7434217309572384</c:v>
                </c:pt>
                <c:pt idx="148">
                  <c:v>-7.1457142693410614</c:v>
                </c:pt>
                <c:pt idx="149">
                  <c:v>-6.8625585693410898</c:v>
                </c:pt>
                <c:pt idx="150">
                  <c:v>-10.334149683265224</c:v>
                </c:pt>
                <c:pt idx="151">
                  <c:v>-10.968231209340956</c:v>
                </c:pt>
                <c:pt idx="152">
                  <c:v>-11.582090399128289</c:v>
                </c:pt>
                <c:pt idx="153">
                  <c:v>-12.173051769341098</c:v>
                </c:pt>
                <c:pt idx="154">
                  <c:v>-12.043028409341247</c:v>
                </c:pt>
                <c:pt idx="155">
                  <c:v>-12.057895612819404</c:v>
                </c:pt>
                <c:pt idx="156">
                  <c:v>-12.435066889341073</c:v>
                </c:pt>
                <c:pt idx="157">
                  <c:v>-12.705600729341086</c:v>
                </c:pt>
                <c:pt idx="158">
                  <c:v>-12.554510069341077</c:v>
                </c:pt>
                <c:pt idx="159">
                  <c:v>-12.186515504824911</c:v>
                </c:pt>
                <c:pt idx="160">
                  <c:v>-11.984706619341106</c:v>
                </c:pt>
                <c:pt idx="161">
                  <c:v>-11.696958759341229</c:v>
                </c:pt>
                <c:pt idx="162">
                  <c:v>-11.481002362819439</c:v>
                </c:pt>
                <c:pt idx="163">
                  <c:v>-11.509494114795679</c:v>
                </c:pt>
                <c:pt idx="164">
                  <c:v>-10.635920569341081</c:v>
                </c:pt>
                <c:pt idx="165">
                  <c:v>-10.189890989341123</c:v>
                </c:pt>
                <c:pt idx="166">
                  <c:v>-9.1605109093410277</c:v>
                </c:pt>
                <c:pt idx="167">
                  <c:v>-7.7551364097666067</c:v>
                </c:pt>
                <c:pt idx="168">
                  <c:v>-7.1526252593410842</c:v>
                </c:pt>
                <c:pt idx="169">
                  <c:v>-7.1558202836267881</c:v>
                </c:pt>
                <c:pt idx="170">
                  <c:v>-5.0520625693410866</c:v>
                </c:pt>
                <c:pt idx="171">
                  <c:v>-4.9896956713817824</c:v>
                </c:pt>
                <c:pt idx="172">
                  <c:v>-4.7278683509501604</c:v>
                </c:pt>
                <c:pt idx="173">
                  <c:v>-4.4541687393411564</c:v>
                </c:pt>
                <c:pt idx="174">
                  <c:v>-4.3320818593411285</c:v>
                </c:pt>
                <c:pt idx="175">
                  <c:v>-4.3196233993410198</c:v>
                </c:pt>
                <c:pt idx="176">
                  <c:v>-4.3809476219727088</c:v>
                </c:pt>
                <c:pt idx="177">
                  <c:v>-3.6508979347256769</c:v>
                </c:pt>
                <c:pt idx="178">
                  <c:v>-3.8723033393410553</c:v>
                </c:pt>
                <c:pt idx="179">
                  <c:v>-4.0157491293411702</c:v>
                </c:pt>
                <c:pt idx="180">
                  <c:v>-3.8722601793411613</c:v>
                </c:pt>
                <c:pt idx="181">
                  <c:v>-3.4305032593411795</c:v>
                </c:pt>
                <c:pt idx="182">
                  <c:v>-2.8928075693411266</c:v>
                </c:pt>
                <c:pt idx="183">
                  <c:v>-2.3891810193410952</c:v>
                </c:pt>
                <c:pt idx="184">
                  <c:v>-2.1925747821071475</c:v>
                </c:pt>
                <c:pt idx="185">
                  <c:v>-1.0491550520997208</c:v>
                </c:pt>
                <c:pt idx="186">
                  <c:v>-0.85630353934095638</c:v>
                </c:pt>
                <c:pt idx="187">
                  <c:v>-0.32855429934115044</c:v>
                </c:pt>
                <c:pt idx="188">
                  <c:v>0.31265993065903785</c:v>
                </c:pt>
                <c:pt idx="189">
                  <c:v>1.6288356221482729</c:v>
                </c:pt>
                <c:pt idx="190">
                  <c:v>3.1342217506590004</c:v>
                </c:pt>
                <c:pt idx="191">
                  <c:v>4.5738813506590077</c:v>
                </c:pt>
                <c:pt idx="192">
                  <c:v>5.8573330556588115</c:v>
                </c:pt>
                <c:pt idx="193">
                  <c:v>13.338116072168322</c:v>
                </c:pt>
                <c:pt idx="194">
                  <c:v>15.141886420658949</c:v>
                </c:pt>
                <c:pt idx="195">
                  <c:v>17.450672826263304</c:v>
                </c:pt>
                <c:pt idx="196">
                  <c:v>20.071617280658842</c:v>
                </c:pt>
                <c:pt idx="197">
                  <c:v>22.636610080659025</c:v>
                </c:pt>
                <c:pt idx="198">
                  <c:v>24.196979860658995</c:v>
                </c:pt>
                <c:pt idx="199">
                  <c:v>25.310480720659026</c:v>
                </c:pt>
                <c:pt idx="200">
                  <c:v>25.843087890429146</c:v>
                </c:pt>
                <c:pt idx="201">
                  <c:v>28.394261430658918</c:v>
                </c:pt>
                <c:pt idx="202">
                  <c:v>28.403970880658974</c:v>
                </c:pt>
                <c:pt idx="203">
                  <c:v>28.280543910658924</c:v>
                </c:pt>
                <c:pt idx="204">
                  <c:v>28.019467930658848</c:v>
                </c:pt>
                <c:pt idx="205">
                  <c:v>27.569137470658816</c:v>
                </c:pt>
                <c:pt idx="206">
                  <c:v>26.925488441297162</c:v>
                </c:pt>
                <c:pt idx="207">
                  <c:v>26.039987540658984</c:v>
                </c:pt>
                <c:pt idx="208">
                  <c:v>25.273717652881103</c:v>
                </c:pt>
                <c:pt idx="209">
                  <c:v>16.602067722325575</c:v>
                </c:pt>
                <c:pt idx="210">
                  <c:v>15.065018720658841</c:v>
                </c:pt>
                <c:pt idx="211">
                  <c:v>13.069745470658924</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7.1164039360352449</c:v>
                </c:pt>
                <c:pt idx="220">
                  <c:v>7.4107058106589676</c:v>
                </c:pt>
                <c:pt idx="221">
                  <c:v>7.625902430658944</c:v>
                </c:pt>
                <c:pt idx="222">
                  <c:v>7.8208754306588943</c:v>
                </c:pt>
                <c:pt idx="223">
                  <c:v>7.2615688706589605</c:v>
                </c:pt>
                <c:pt idx="224">
                  <c:v>6.3162563606589259</c:v>
                </c:pt>
                <c:pt idx="225">
                  <c:v>6.2086263706589335</c:v>
                </c:pt>
                <c:pt idx="226">
                  <c:v>5.2662160476802296</c:v>
                </c:pt>
                <c:pt idx="227">
                  <c:v>4.8635022506587617</c:v>
                </c:pt>
                <c:pt idx="228">
                  <c:v>4.0682801606589845</c:v>
                </c:pt>
                <c:pt idx="229">
                  <c:v>3.4216427106588378</c:v>
                </c:pt>
                <c:pt idx="230">
                  <c:v>2.5225398372521832</c:v>
                </c:pt>
                <c:pt idx="231">
                  <c:v>2.8677561449446074</c:v>
                </c:pt>
                <c:pt idx="232">
                  <c:v>3.2346857740933075</c:v>
                </c:pt>
                <c:pt idx="233">
                  <c:v>3.6005520706587504</c:v>
                </c:pt>
                <c:pt idx="234">
                  <c:v>3.8816557606587407</c:v>
                </c:pt>
                <c:pt idx="235">
                  <c:v>3.880184000659018</c:v>
                </c:pt>
                <c:pt idx="236">
                  <c:v>4.2689359106589402</c:v>
                </c:pt>
                <c:pt idx="237">
                  <c:v>5.0453495937023822</c:v>
                </c:pt>
                <c:pt idx="238">
                  <c:v>4.8362749306588464</c:v>
                </c:pt>
                <c:pt idx="239">
                  <c:v>13.816750905406536</c:v>
                </c:pt>
                <c:pt idx="240">
                  <c:v>14.719252770658798</c:v>
                </c:pt>
                <c:pt idx="241">
                  <c:v>15.170263450860848</c:v>
                </c:pt>
                <c:pt idx="242">
                  <c:v>15.173625430658888</c:v>
                </c:pt>
                <c:pt idx="243">
                  <c:v>15.974361541770008</c:v>
                </c:pt>
                <c:pt idx="244">
                  <c:v>14.902866760658753</c:v>
                </c:pt>
                <c:pt idx="245">
                  <c:v>13.239794390659085</c:v>
                </c:pt>
                <c:pt idx="246">
                  <c:v>12.521098000658808</c:v>
                </c:pt>
                <c:pt idx="247">
                  <c:v>12.667630270658965</c:v>
                </c:pt>
                <c:pt idx="248">
                  <c:v>13.093052955911432</c:v>
                </c:pt>
                <c:pt idx="249">
                  <c:v>13.309797470658964</c:v>
                </c:pt>
                <c:pt idx="250">
                  <c:v>13.13620206480519</c:v>
                </c:pt>
                <c:pt idx="251">
                  <c:v>12.247570748840658</c:v>
                </c:pt>
                <c:pt idx="252">
                  <c:v>12.540900850659085</c:v>
                </c:pt>
                <c:pt idx="253">
                  <c:v>12.573212399080052</c:v>
                </c:pt>
                <c:pt idx="254">
                  <c:v>12.30613119065886</c:v>
                </c:pt>
                <c:pt idx="255">
                  <c:v>12.198180620658945</c:v>
                </c:pt>
                <c:pt idx="256">
                  <c:v>12.779457510658872</c:v>
                </c:pt>
                <c:pt idx="257">
                  <c:v>13.933558100658971</c:v>
                </c:pt>
                <c:pt idx="258">
                  <c:v>15.24216109370256</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8.5476211406589133</c:v>
                </c:pt>
                <c:pt idx="269">
                  <c:v>8.8774320921974379</c:v>
                </c:pt>
                <c:pt idx="270">
                  <c:v>8.6707838372523725</c:v>
                </c:pt>
                <c:pt idx="271">
                  <c:v>8.965432740659061</c:v>
                </c:pt>
                <c:pt idx="272">
                  <c:v>9.0265472406590508</c:v>
                </c:pt>
                <c:pt idx="273">
                  <c:v>9.0821012806589749</c:v>
                </c:pt>
                <c:pt idx="274">
                  <c:v>9.8718847383511701</c:v>
                </c:pt>
                <c:pt idx="275">
                  <c:v>10.83519658065882</c:v>
                </c:pt>
                <c:pt idx="276">
                  <c:v>11.815445860658965</c:v>
                </c:pt>
                <c:pt idx="277">
                  <c:v>12.956757290658899</c:v>
                </c:pt>
                <c:pt idx="278">
                  <c:v>11.197098673516038</c:v>
                </c:pt>
                <c:pt idx="279">
                  <c:v>9.8288989406589859</c:v>
                </c:pt>
                <c:pt idx="280">
                  <c:v>8.0656932706589188</c:v>
                </c:pt>
                <c:pt idx="281">
                  <c:v>7.1105834806588319</c:v>
                </c:pt>
                <c:pt idx="282">
                  <c:v>5.6249372006589411</c:v>
                </c:pt>
                <c:pt idx="283">
                  <c:v>4.2450229145297564</c:v>
                </c:pt>
                <c:pt idx="284">
                  <c:v>3.1384450006589439</c:v>
                </c:pt>
                <c:pt idx="285">
                  <c:v>1.4703572706589227</c:v>
                </c:pt>
                <c:pt idx="286">
                  <c:v>0.45510527548641733</c:v>
                </c:pt>
                <c:pt idx="287">
                  <c:v>-2.2652901883887342</c:v>
                </c:pt>
                <c:pt idx="288">
                  <c:v>-2.3981121093411537</c:v>
                </c:pt>
                <c:pt idx="289">
                  <c:v>-2.6085848033837209</c:v>
                </c:pt>
                <c:pt idx="290">
                  <c:v>-2.6864667693411945</c:v>
                </c:pt>
                <c:pt idx="291">
                  <c:v>-2.3238727693412073</c:v>
                </c:pt>
                <c:pt idx="292">
                  <c:v>-2.4112532158057673</c:v>
                </c:pt>
                <c:pt idx="293">
                  <c:v>-1.9769695693411384</c:v>
                </c:pt>
                <c:pt idx="294">
                  <c:v>-1.6593137511591738</c:v>
                </c:pt>
                <c:pt idx="295">
                  <c:v>-1.1169125193412304</c:v>
                </c:pt>
                <c:pt idx="296">
                  <c:v>-0.85208383934113385</c:v>
                </c:pt>
                <c:pt idx="297">
                  <c:v>-0.43364848934115285</c:v>
                </c:pt>
                <c:pt idx="298">
                  <c:v>-0.12494432934099109</c:v>
                </c:pt>
                <c:pt idx="299">
                  <c:v>0.44934320843680076</c:v>
                </c:pt>
                <c:pt idx="300">
                  <c:v>1.0552693006588778</c:v>
                </c:pt>
                <c:pt idx="301">
                  <c:v>1.1529733906589428</c:v>
                </c:pt>
                <c:pt idx="302">
                  <c:v>4.0845611753397577</c:v>
                </c:pt>
                <c:pt idx="303">
                  <c:v>4.5347757906588981</c:v>
                </c:pt>
                <c:pt idx="304">
                  <c:v>5.5638482658238289</c:v>
                </c:pt>
                <c:pt idx="305">
                  <c:v>6.7456302206588106</c:v>
                </c:pt>
                <c:pt idx="306">
                  <c:v>6.9802416859780445</c:v>
                </c:pt>
                <c:pt idx="307">
                  <c:v>16.783805430658845</c:v>
                </c:pt>
                <c:pt idx="308">
                  <c:v>18.3347924606588</c:v>
                </c:pt>
                <c:pt idx="309">
                  <c:v>18.137090460962035</c:v>
                </c:pt>
                <c:pt idx="310">
                  <c:v>16.467421650659119</c:v>
                </c:pt>
                <c:pt idx="311">
                  <c:v>14.679326610658952</c:v>
                </c:pt>
                <c:pt idx="312">
                  <c:v>13.57974585065911</c:v>
                </c:pt>
                <c:pt idx="313">
                  <c:v>13.283782713487129</c:v>
                </c:pt>
                <c:pt idx="314">
                  <c:v>12.693067430658868</c:v>
                </c:pt>
                <c:pt idx="315">
                  <c:v>4.9863282023979014</c:v>
                </c:pt>
                <c:pt idx="316">
                  <c:v>2.8099072906590132</c:v>
                </c:pt>
                <c:pt idx="317">
                  <c:v>-1.4348770493410541</c:v>
                </c:pt>
                <c:pt idx="318">
                  <c:v>-3.8559583293409019</c:v>
                </c:pt>
                <c:pt idx="319">
                  <c:v>-7.2954091929968925</c:v>
                </c:pt>
                <c:pt idx="320">
                  <c:v>-10.180510739341159</c:v>
                </c:pt>
                <c:pt idx="321">
                  <c:v>-11.709584917167223</c:v>
                </c:pt>
                <c:pt idx="322">
                  <c:v>-13.679274569341104</c:v>
                </c:pt>
                <c:pt idx="323">
                  <c:v>-13.725120699341034</c:v>
                </c:pt>
                <c:pt idx="324">
                  <c:v>-13.903782639341058</c:v>
                </c:pt>
                <c:pt idx="325">
                  <c:v>-13.752950140769569</c:v>
                </c:pt>
                <c:pt idx="326">
                  <c:v>-13.642998199341065</c:v>
                </c:pt>
                <c:pt idx="327">
                  <c:v>-13.05936211934112</c:v>
                </c:pt>
                <c:pt idx="328">
                  <c:v>-12.877524369341145</c:v>
                </c:pt>
                <c:pt idx="329">
                  <c:v>-12.966939629947307</c:v>
                </c:pt>
                <c:pt idx="330">
                  <c:v>-12.918620728432018</c:v>
                </c:pt>
                <c:pt idx="331">
                  <c:v>-10.166383173507796</c:v>
                </c:pt>
                <c:pt idx="332">
                  <c:v>-9.4672815293411503</c:v>
                </c:pt>
                <c:pt idx="333">
                  <c:v>-8.964447149341126</c:v>
                </c:pt>
                <c:pt idx="334">
                  <c:v>-8.3725387323846654</c:v>
                </c:pt>
                <c:pt idx="335">
                  <c:v>-8.384842569341254</c:v>
                </c:pt>
                <c:pt idx="336">
                  <c:v>-8.6759922360077919</c:v>
                </c:pt>
                <c:pt idx="337">
                  <c:v>-8.9877095130029865</c:v>
                </c:pt>
                <c:pt idx="338">
                  <c:v>-8.7392210093410494</c:v>
                </c:pt>
                <c:pt idx="339">
                  <c:v>-8.4397186352751135</c:v>
                </c:pt>
                <c:pt idx="340">
                  <c:v>-7.9299480293411504</c:v>
                </c:pt>
                <c:pt idx="341">
                  <c:v>-7.2524071793411053</c:v>
                </c:pt>
                <c:pt idx="342">
                  <c:v>-7.0389943593412445</c:v>
                </c:pt>
                <c:pt idx="343">
                  <c:v>-6.7597626883887534</c:v>
                </c:pt>
                <c:pt idx="344">
                  <c:v>-6.0274243526743945</c:v>
                </c:pt>
                <c:pt idx="345">
                  <c:v>-5.7832114693412535</c:v>
                </c:pt>
                <c:pt idx="346">
                  <c:v>-5.6649459893410121</c:v>
                </c:pt>
                <c:pt idx="347">
                  <c:v>-5.7144882993411965</c:v>
                </c:pt>
                <c:pt idx="348">
                  <c:v>-5.691514589543238</c:v>
                </c:pt>
                <c:pt idx="349">
                  <c:v>-5.4784233715389394</c:v>
                </c:pt>
                <c:pt idx="350">
                  <c:v>-6.1134738061832055</c:v>
                </c:pt>
                <c:pt idx="351">
                  <c:v>-6.1911302393411045</c:v>
                </c:pt>
                <c:pt idx="352">
                  <c:v>-6.2084831893411172</c:v>
                </c:pt>
                <c:pt idx="353">
                  <c:v>-6.2456042793409745</c:v>
                </c:pt>
                <c:pt idx="354">
                  <c:v>-6.4193797193410775</c:v>
                </c:pt>
                <c:pt idx="355">
                  <c:v>-6.6795215387288778</c:v>
                </c:pt>
                <c:pt idx="356">
                  <c:v>-6.9806741793410083</c:v>
                </c:pt>
                <c:pt idx="357">
                  <c:v>-7.4391315593412202</c:v>
                </c:pt>
                <c:pt idx="358">
                  <c:v>-7.7424765693411217</c:v>
                </c:pt>
                <c:pt idx="359">
                  <c:v>-11.167044569341144</c:v>
                </c:pt>
                <c:pt idx="360">
                  <c:v>-11.757967169341068</c:v>
                </c:pt>
                <c:pt idx="361">
                  <c:v>-12.722350419341216</c:v>
                </c:pt>
                <c:pt idx="362">
                  <c:v>-13.073974761260217</c:v>
                </c:pt>
                <c:pt idx="363">
                  <c:v>-12.846648279341261</c:v>
                </c:pt>
                <c:pt idx="364">
                  <c:v>-12.658953979341149</c:v>
                </c:pt>
                <c:pt idx="365">
                  <c:v>-12.508176580093718</c:v>
                </c:pt>
                <c:pt idx="366">
                  <c:v>-12.964263741754918</c:v>
                </c:pt>
                <c:pt idx="367">
                  <c:v>-12.858900712198306</c:v>
                </c:pt>
                <c:pt idx="368">
                  <c:v>-12.588735329341</c:v>
                </c:pt>
                <c:pt idx="369">
                  <c:v>-12.441536069341074</c:v>
                </c:pt>
                <c:pt idx="370">
                  <c:v>-12.279116709341153</c:v>
                </c:pt>
                <c:pt idx="371">
                  <c:v>-12.180576129341006</c:v>
                </c:pt>
                <c:pt idx="372">
                  <c:v>-12.129160569341082</c:v>
                </c:pt>
                <c:pt idx="373">
                  <c:v>-10.521407692148134</c:v>
                </c:pt>
                <c:pt idx="374">
                  <c:v>-9.6624083893410226</c:v>
                </c:pt>
                <c:pt idx="375">
                  <c:v>-8.8662251793409865</c:v>
                </c:pt>
                <c:pt idx="376">
                  <c:v>-8.2679601093410184</c:v>
                </c:pt>
                <c:pt idx="377">
                  <c:v>-7.5449733493411486</c:v>
                </c:pt>
                <c:pt idx="378">
                  <c:v>-7.1479256893411787</c:v>
                </c:pt>
                <c:pt idx="379">
                  <c:v>-6.8678449693410526</c:v>
                </c:pt>
                <c:pt idx="380">
                  <c:v>-4.8964440815362877</c:v>
                </c:pt>
                <c:pt idx="381">
                  <c:v>-4.3547834393410056</c:v>
                </c:pt>
                <c:pt idx="382">
                  <c:v>-3.6112156393409967</c:v>
                </c:pt>
                <c:pt idx="383">
                  <c:v>-2.9315524693410793</c:v>
                </c:pt>
                <c:pt idx="384">
                  <c:v>-2.5953349293410497</c:v>
                </c:pt>
                <c:pt idx="385">
                  <c:v>-2.706438337762151</c:v>
                </c:pt>
                <c:pt idx="386">
                  <c:v>-3.3010743716666582</c:v>
                </c:pt>
                <c:pt idx="387">
                  <c:v>-4.1239896050553915</c:v>
                </c:pt>
                <c:pt idx="388">
                  <c:v>-4.3431327493410095</c:v>
                </c:pt>
                <c:pt idx="389">
                  <c:v>-4.1207447393410845</c:v>
                </c:pt>
                <c:pt idx="390">
                  <c:v>-3.8798418727117627</c:v>
                </c:pt>
                <c:pt idx="391">
                  <c:v>-4.134570299341064</c:v>
                </c:pt>
                <c:pt idx="392">
                  <c:v>-4.5508665893411564</c:v>
                </c:pt>
                <c:pt idx="393">
                  <c:v>-4.6088111293410865</c:v>
                </c:pt>
                <c:pt idx="394">
                  <c:v>-4.5690845693410873</c:v>
                </c:pt>
                <c:pt idx="395">
                  <c:v>-5.6508029026743714</c:v>
                </c:pt>
                <c:pt idx="396">
                  <c:v>-5.7826985693410222</c:v>
                </c:pt>
                <c:pt idx="397">
                  <c:v>-5.5382775693412469</c:v>
                </c:pt>
                <c:pt idx="398">
                  <c:v>-4.4002924193410671</c:v>
                </c:pt>
                <c:pt idx="399">
                  <c:v>-4.3821040993410465</c:v>
                </c:pt>
                <c:pt idx="400">
                  <c:v>-4.3986532993409782</c:v>
                </c:pt>
                <c:pt idx="401">
                  <c:v>-4.4361932593411746</c:v>
                </c:pt>
                <c:pt idx="402">
                  <c:v>-4.3270735446497426</c:v>
                </c:pt>
                <c:pt idx="403">
                  <c:v>-4.0710987057047276</c:v>
                </c:pt>
                <c:pt idx="404">
                  <c:v>-5.1592574377623084</c:v>
                </c:pt>
                <c:pt idx="405">
                  <c:v>-5.3654673993411324</c:v>
                </c:pt>
                <c:pt idx="406">
                  <c:v>-6.0268049493410469</c:v>
                </c:pt>
                <c:pt idx="407">
                  <c:v>-7.0765270293409674</c:v>
                </c:pt>
                <c:pt idx="408">
                  <c:v>-7.9881042884422158</c:v>
                </c:pt>
                <c:pt idx="409">
                  <c:v>-8.0148434693411019</c:v>
                </c:pt>
                <c:pt idx="410">
                  <c:v>-8.0673890193411211</c:v>
                </c:pt>
                <c:pt idx="411">
                  <c:v>-11.652410338571856</c:v>
                </c:pt>
                <c:pt idx="412">
                  <c:v>-11.169311689341143</c:v>
                </c:pt>
                <c:pt idx="413">
                  <c:v>-10.469966269341116</c:v>
                </c:pt>
                <c:pt idx="414">
                  <c:v>-10.148172700654275</c:v>
                </c:pt>
                <c:pt idx="415">
                  <c:v>-10.019619669340926</c:v>
                </c:pt>
                <c:pt idx="416">
                  <c:v>-9.9824575393410822</c:v>
                </c:pt>
                <c:pt idx="417">
                  <c:v>-9.9221993593410254</c:v>
                </c:pt>
                <c:pt idx="418">
                  <c:v>-9.6772519278315894</c:v>
                </c:pt>
                <c:pt idx="419">
                  <c:v>-8.4118743485617813</c:v>
                </c:pt>
                <c:pt idx="420">
                  <c:v>-7.9818370276744588</c:v>
                </c:pt>
                <c:pt idx="421">
                  <c:v>-7.6122758093409866</c:v>
                </c:pt>
                <c:pt idx="422">
                  <c:v>-7.0620236793411237</c:v>
                </c:pt>
                <c:pt idx="423">
                  <c:v>-6.7495615993410114</c:v>
                </c:pt>
                <c:pt idx="424">
                  <c:v>-6.6370049430785008</c:v>
                </c:pt>
                <c:pt idx="425">
                  <c:v>-6.6259514393411205</c:v>
                </c:pt>
                <c:pt idx="426">
                  <c:v>-6.4959564360077797</c:v>
                </c:pt>
                <c:pt idx="427">
                  <c:v>-5.0868467198787783</c:v>
                </c:pt>
                <c:pt idx="428">
                  <c:v>-4.3596049093411304</c:v>
                </c:pt>
                <c:pt idx="429">
                  <c:v>-3.6214482993411963</c:v>
                </c:pt>
                <c:pt idx="430">
                  <c:v>-3.3282459329774237</c:v>
                </c:pt>
                <c:pt idx="431">
                  <c:v>-2.906620929341027</c:v>
                </c:pt>
                <c:pt idx="432">
                  <c:v>-2.6793227193412581</c:v>
                </c:pt>
                <c:pt idx="433">
                  <c:v>-2.8814398193411388</c:v>
                </c:pt>
                <c:pt idx="434">
                  <c:v>-4.6834957798675276</c:v>
                </c:pt>
                <c:pt idx="435">
                  <c:v>-5.4034283976240376</c:v>
                </c:pt>
                <c:pt idx="436">
                  <c:v>-5.9970112693411375</c:v>
                </c:pt>
                <c:pt idx="437">
                  <c:v>-6.2855582193410395</c:v>
                </c:pt>
                <c:pt idx="438">
                  <c:v>-6.6679339733814373</c:v>
                </c:pt>
                <c:pt idx="439">
                  <c:v>-6.8080582893411332</c:v>
                </c:pt>
                <c:pt idx="440">
                  <c:v>-6.8281332966137915</c:v>
                </c:pt>
                <c:pt idx="441">
                  <c:v>-6.82389331934111</c:v>
                </c:pt>
                <c:pt idx="442">
                  <c:v>-6.3201363084715076</c:v>
                </c:pt>
                <c:pt idx="443">
                  <c:v>-6.2197247093411514</c:v>
                </c:pt>
                <c:pt idx="444">
                  <c:v>-5.0372942293411427</c:v>
                </c:pt>
                <c:pt idx="445">
                  <c:v>-4.4522513093410794</c:v>
                </c:pt>
                <c:pt idx="446">
                  <c:v>-4.6130954366881385</c:v>
                </c:pt>
                <c:pt idx="447">
                  <c:v>-4.8040477093411198</c:v>
                </c:pt>
                <c:pt idx="448">
                  <c:v>-4.8560880793411201</c:v>
                </c:pt>
                <c:pt idx="449">
                  <c:v>-4.6222094093410817</c:v>
                </c:pt>
                <c:pt idx="450">
                  <c:v>-4.4947045693411045</c:v>
                </c:pt>
                <c:pt idx="451">
                  <c:v>-3.5535444693411047</c:v>
                </c:pt>
                <c:pt idx="452">
                  <c:v>-3.4795133067148187</c:v>
                </c:pt>
                <c:pt idx="453">
                  <c:v>-3.2770723018991808</c:v>
                </c:pt>
                <c:pt idx="454">
                  <c:v>-2.9872493393409907</c:v>
                </c:pt>
                <c:pt idx="455">
                  <c:v>-2.7284222593410892</c:v>
                </c:pt>
                <c:pt idx="456">
                  <c:v>-2.4554038393409843</c:v>
                </c:pt>
                <c:pt idx="457">
                  <c:v>-2.1635102493411793</c:v>
                </c:pt>
                <c:pt idx="458">
                  <c:v>-1.9185945693411117</c:v>
                </c:pt>
                <c:pt idx="459">
                  <c:v>-1.8151259823845858</c:v>
                </c:pt>
                <c:pt idx="460">
                  <c:v>-2.6819535593411392</c:v>
                </c:pt>
                <c:pt idx="461">
                  <c:v>-3.8401533793411597</c:v>
                </c:pt>
                <c:pt idx="462">
                  <c:v>-4.0198436393411514</c:v>
                </c:pt>
                <c:pt idx="463">
                  <c:v>-4.7225360293411685</c:v>
                </c:pt>
                <c:pt idx="464">
                  <c:v>-5.1636152210264319</c:v>
                </c:pt>
                <c:pt idx="465">
                  <c:v>-5.4806300793411324</c:v>
                </c:pt>
                <c:pt idx="466">
                  <c:v>-5.7831596993410983</c:v>
                </c:pt>
                <c:pt idx="467">
                  <c:v>-6.0107113147956426</c:v>
                </c:pt>
                <c:pt idx="468">
                  <c:v>-8.0417345693410596</c:v>
                </c:pt>
                <c:pt idx="469">
                  <c:v>-8.4260359502934534</c:v>
                </c:pt>
                <c:pt idx="470">
                  <c:v>-9.2016499193410706</c:v>
                </c:pt>
                <c:pt idx="471">
                  <c:v>-9.3984928319673191</c:v>
                </c:pt>
                <c:pt idx="472">
                  <c:v>-9.5430022393410514</c:v>
                </c:pt>
                <c:pt idx="473">
                  <c:v>-9.456574229341026</c:v>
                </c:pt>
                <c:pt idx="474">
                  <c:v>-9.4490441795106648</c:v>
                </c:pt>
                <c:pt idx="475">
                  <c:v>-9.347298423507798</c:v>
                </c:pt>
                <c:pt idx="476">
                  <c:v>-9.3034558693411533</c:v>
                </c:pt>
                <c:pt idx="477">
                  <c:v>-9.1792357693411475</c:v>
                </c:pt>
                <c:pt idx="478">
                  <c:v>-9.1326016893412856</c:v>
                </c:pt>
                <c:pt idx="479">
                  <c:v>-9.0876235489330099</c:v>
                </c:pt>
                <c:pt idx="480">
                  <c:v>-9.1484159979124939</c:v>
                </c:pt>
                <c:pt idx="481">
                  <c:v>-8.0200041281645849</c:v>
                </c:pt>
                <c:pt idx="482">
                  <c:v>-7.6265013393409795</c:v>
                </c:pt>
                <c:pt idx="483">
                  <c:v>-7.6886765393409959</c:v>
                </c:pt>
                <c:pt idx="484">
                  <c:v>-8.0336222593412181</c:v>
                </c:pt>
                <c:pt idx="485">
                  <c:v>-7.8193103509503965</c:v>
                </c:pt>
                <c:pt idx="486">
                  <c:v>-7.6960145393411121</c:v>
                </c:pt>
                <c:pt idx="487">
                  <c:v>-7.6695076593409999</c:v>
                </c:pt>
                <c:pt idx="488">
                  <c:v>-7.5270229655674878</c:v>
                </c:pt>
                <c:pt idx="489">
                  <c:v>-6.5001292836267774</c:v>
                </c:pt>
                <c:pt idx="490">
                  <c:v>-6.2715836621245344</c:v>
                </c:pt>
                <c:pt idx="491">
                  <c:v>-5.9412337993411048</c:v>
                </c:pt>
                <c:pt idx="492">
                  <c:v>-5.4355486693410882</c:v>
                </c:pt>
                <c:pt idx="493">
                  <c:v>-4.8106660593411164</c:v>
                </c:pt>
                <c:pt idx="494">
                  <c:v>-4.4788233572198104</c:v>
                </c:pt>
                <c:pt idx="495">
                  <c:v>-3.4865695893410997</c:v>
                </c:pt>
                <c:pt idx="496">
                  <c:v>-2.9055453693411124</c:v>
                </c:pt>
                <c:pt idx="497">
                  <c:v>-0.2266143237270484</c:v>
                </c:pt>
                <c:pt idx="498">
                  <c:v>0.3890973306588138</c:v>
                </c:pt>
                <c:pt idx="499">
                  <c:v>1.051144320658864</c:v>
                </c:pt>
                <c:pt idx="500">
                  <c:v>1.4686662528810623</c:v>
                </c:pt>
                <c:pt idx="501">
                  <c:v>1.5403648106588577</c:v>
                </c:pt>
                <c:pt idx="502">
                  <c:v>1.3472017306588384</c:v>
                </c:pt>
                <c:pt idx="503">
                  <c:v>1.0967194206588875</c:v>
                </c:pt>
                <c:pt idx="504">
                  <c:v>1.0599034306588919</c:v>
                </c:pt>
                <c:pt idx="505">
                  <c:v>2.1323865441530646E-2</c:v>
                </c:pt>
                <c:pt idx="506">
                  <c:v>-0.40527094689213072</c:v>
                </c:pt>
                <c:pt idx="507">
                  <c:v>-1.1216867593411877</c:v>
                </c:pt>
                <c:pt idx="508">
                  <c:v>-1.4716314893409765</c:v>
                </c:pt>
                <c:pt idx="509">
                  <c:v>-1.4700727293411</c:v>
                </c:pt>
                <c:pt idx="510">
                  <c:v>-1.4969304682174418</c:v>
                </c:pt>
                <c:pt idx="511">
                  <c:v>-1.8397957293409917</c:v>
                </c:pt>
                <c:pt idx="512">
                  <c:v>-2.4630077867325237</c:v>
                </c:pt>
                <c:pt idx="513">
                  <c:v>-4.6529745693411391</c:v>
                </c:pt>
                <c:pt idx="514">
                  <c:v>-4.9126443093410188</c:v>
                </c:pt>
                <c:pt idx="515">
                  <c:v>-5.1929287047577048</c:v>
                </c:pt>
                <c:pt idx="516">
                  <c:v>-5.2874802966138361</c:v>
                </c:pt>
                <c:pt idx="517">
                  <c:v>-5.2758354293411998</c:v>
                </c:pt>
                <c:pt idx="518">
                  <c:v>-4.7819592193411093</c:v>
                </c:pt>
                <c:pt idx="519">
                  <c:v>-4.4070908693411042</c:v>
                </c:pt>
                <c:pt idx="520">
                  <c:v>-4.2689824162797754</c:v>
                </c:pt>
                <c:pt idx="521">
                  <c:v>-4.1421445693410837</c:v>
                </c:pt>
                <c:pt idx="522">
                  <c:v>-3.4826165193411187</c:v>
                </c:pt>
                <c:pt idx="523">
                  <c:v>-2.9926849193412117</c:v>
                </c:pt>
                <c:pt idx="524">
                  <c:v>-2.3560008493411395</c:v>
                </c:pt>
                <c:pt idx="525">
                  <c:v>-1.9770161754016602</c:v>
                </c:pt>
                <c:pt idx="526">
                  <c:v>-1.4373611019498038</c:v>
                </c:pt>
                <c:pt idx="527">
                  <c:v>-0.92966687934099923</c:v>
                </c:pt>
                <c:pt idx="528">
                  <c:v>-0.53575035934110815</c:v>
                </c:pt>
                <c:pt idx="529">
                  <c:v>-0.10699777934108579</c:v>
                </c:pt>
                <c:pt idx="530">
                  <c:v>0.10027611815888809</c:v>
                </c:pt>
                <c:pt idx="531">
                  <c:v>1.5344654306589121</c:v>
                </c:pt>
                <c:pt idx="532">
                  <c:v>1.6709658806590539</c:v>
                </c:pt>
                <c:pt idx="533">
                  <c:v>1.9193340606588265</c:v>
                </c:pt>
                <c:pt idx="534">
                  <c:v>2.1864058506587267</c:v>
                </c:pt>
                <c:pt idx="535">
                  <c:v>2.4780830906589837</c:v>
                </c:pt>
                <c:pt idx="536">
                  <c:v>2.6143903498508392</c:v>
                </c:pt>
                <c:pt idx="537">
                  <c:v>2.3853605906587907</c:v>
                </c:pt>
                <c:pt idx="538">
                  <c:v>1.8965386806589919</c:v>
                </c:pt>
                <c:pt idx="539">
                  <c:v>-2.5649156477724846</c:v>
                </c:pt>
                <c:pt idx="540">
                  <c:v>-3.6567677121982878</c:v>
                </c:pt>
                <c:pt idx="541">
                  <c:v>-4.4843461493411114</c:v>
                </c:pt>
                <c:pt idx="542">
                  <c:v>-5.0995557993410188</c:v>
                </c:pt>
                <c:pt idx="543">
                  <c:v>-5.7664740493411841</c:v>
                </c:pt>
                <c:pt idx="544">
                  <c:v>-6.9222446501492243</c:v>
                </c:pt>
                <c:pt idx="545">
                  <c:v>-8.2455925793411566</c:v>
                </c:pt>
                <c:pt idx="546">
                  <c:v>-9.1007720915632291</c:v>
                </c:pt>
                <c:pt idx="547">
                  <c:v>-12.078525208229976</c:v>
                </c:pt>
                <c:pt idx="548">
                  <c:v>-12.286020446892048</c:v>
                </c:pt>
                <c:pt idx="549">
                  <c:v>-12.651713029341121</c:v>
                </c:pt>
                <c:pt idx="550">
                  <c:v>-12.970378419341101</c:v>
                </c:pt>
                <c:pt idx="551">
                  <c:v>-12.935292819341134</c:v>
                </c:pt>
                <c:pt idx="552">
                  <c:v>-12.754462468330999</c:v>
                </c:pt>
                <c:pt idx="553">
                  <c:v>-12.772648069341187</c:v>
                </c:pt>
                <c:pt idx="554">
                  <c:v>-12.736410129341023</c:v>
                </c:pt>
                <c:pt idx="555">
                  <c:v>-12.630142669341097</c:v>
                </c:pt>
                <c:pt idx="556">
                  <c:v>-12.023429107802656</c:v>
                </c:pt>
                <c:pt idx="557">
                  <c:v>-11.759499028524905</c:v>
                </c:pt>
                <c:pt idx="558">
                  <c:v>-11.066415639341148</c:v>
                </c:pt>
                <c:pt idx="559">
                  <c:v>-10.696255499341092</c:v>
                </c:pt>
                <c:pt idx="560">
                  <c:v>-10.479060229341144</c:v>
                </c:pt>
                <c:pt idx="561">
                  <c:v>-10.202529344851328</c:v>
                </c:pt>
                <c:pt idx="562">
                  <c:v>-10.110121309341148</c:v>
                </c:pt>
                <c:pt idx="563">
                  <c:v>-9.9791468440663085</c:v>
                </c:pt>
                <c:pt idx="564">
                  <c:v>-7.0939924602501492</c:v>
                </c:pt>
                <c:pt idx="565">
                  <c:v>-6.4061102193410715</c:v>
                </c:pt>
                <c:pt idx="566">
                  <c:v>-5.9241415285247845</c:v>
                </c:pt>
                <c:pt idx="567">
                  <c:v>-5.2020483093411114</c:v>
                </c:pt>
                <c:pt idx="568">
                  <c:v>-3.6579663393409589</c:v>
                </c:pt>
                <c:pt idx="569">
                  <c:v>-2.8908754293411425</c:v>
                </c:pt>
                <c:pt idx="570">
                  <c:v>-1.9818309979126099</c:v>
                </c:pt>
                <c:pt idx="571">
                  <c:v>-1.2224637793410125</c:v>
                </c:pt>
                <c:pt idx="572">
                  <c:v>-0.85731788818178245</c:v>
                </c:pt>
                <c:pt idx="573">
                  <c:v>-0.18415906934117743</c:v>
                </c:pt>
                <c:pt idx="574">
                  <c:v>-0.35324031934108291</c:v>
                </c:pt>
                <c:pt idx="575">
                  <c:v>-0.15905689934109576</c:v>
                </c:pt>
                <c:pt idx="576">
                  <c:v>0.24980936247699551</c:v>
                </c:pt>
                <c:pt idx="577">
                  <c:v>1.1002505706588046</c:v>
                </c:pt>
                <c:pt idx="578">
                  <c:v>1.5892009906590658</c:v>
                </c:pt>
                <c:pt idx="579">
                  <c:v>1.664084720658823</c:v>
                </c:pt>
                <c:pt idx="580">
                  <c:v>1.7843554306588936</c:v>
                </c:pt>
                <c:pt idx="581">
                  <c:v>2.9171312201326218</c:v>
                </c:pt>
                <c:pt idx="582">
                  <c:v>3.2342525306588743</c:v>
                </c:pt>
                <c:pt idx="583">
                  <c:v>3.5029273694343885</c:v>
                </c:pt>
                <c:pt idx="584">
                  <c:v>3.6949055706588325</c:v>
                </c:pt>
                <c:pt idx="585">
                  <c:v>3.914212480658942</c:v>
                </c:pt>
                <c:pt idx="586">
                  <c:v>4.2309403506589085</c:v>
                </c:pt>
                <c:pt idx="587">
                  <c:v>4.4956194606588582</c:v>
                </c:pt>
                <c:pt idx="588">
                  <c:v>4.4871867639923408</c:v>
                </c:pt>
                <c:pt idx="589">
                  <c:v>4.4275575010814432</c:v>
                </c:pt>
                <c:pt idx="590">
                  <c:v>4.7059182836000986</c:v>
                </c:pt>
                <c:pt idx="591">
                  <c:v>4.8422228406588772</c:v>
                </c:pt>
                <c:pt idx="592">
                  <c:v>5.0868198106588673</c:v>
                </c:pt>
                <c:pt idx="593">
                  <c:v>5.205841840658934</c:v>
                </c:pt>
                <c:pt idx="594">
                  <c:v>5.2446186449446319</c:v>
                </c:pt>
                <c:pt idx="595">
                  <c:v>5.2762274306589934</c:v>
                </c:pt>
                <c:pt idx="596">
                  <c:v>5.2387524084366994</c:v>
                </c:pt>
                <c:pt idx="597">
                  <c:v>3.6068716306589437</c:v>
                </c:pt>
                <c:pt idx="598">
                  <c:v>3.0173455417700001</c:v>
                </c:pt>
                <c:pt idx="599">
                  <c:v>1.9835956406588053</c:v>
                </c:pt>
                <c:pt idx="600">
                  <c:v>0.9253445020874127</c:v>
                </c:pt>
                <c:pt idx="601">
                  <c:v>0.33183693065895237</c:v>
                </c:pt>
                <c:pt idx="602">
                  <c:v>1.4660170659027512E-2</c:v>
                </c:pt>
                <c:pt idx="603">
                  <c:v>-0.21514087934113491</c:v>
                </c:pt>
                <c:pt idx="604">
                  <c:v>-0.51967408934106629</c:v>
                </c:pt>
                <c:pt idx="605">
                  <c:v>-0.79955123600777356</c:v>
                </c:pt>
                <c:pt idx="606">
                  <c:v>-1.9350730350946179</c:v>
                </c:pt>
                <c:pt idx="607">
                  <c:v>-2.2007906093411012</c:v>
                </c:pt>
                <c:pt idx="608">
                  <c:v>-2.1333036693411742</c:v>
                </c:pt>
                <c:pt idx="609">
                  <c:v>-2.0395338793410502</c:v>
                </c:pt>
                <c:pt idx="610">
                  <c:v>-2.0305490893410068</c:v>
                </c:pt>
                <c:pt idx="611">
                  <c:v>-2.1361925493410752</c:v>
                </c:pt>
                <c:pt idx="612">
                  <c:v>-2.714203239553953</c:v>
                </c:pt>
                <c:pt idx="613">
                  <c:v>-5.3335978308795085</c:v>
                </c:pt>
                <c:pt idx="614">
                  <c:v>-5.5889590393411774</c:v>
                </c:pt>
                <c:pt idx="615">
                  <c:v>-5.8252585793409848</c:v>
                </c:pt>
                <c:pt idx="616">
                  <c:v>-6.0156180493410565</c:v>
                </c:pt>
                <c:pt idx="617">
                  <c:v>-6.2542603093410394</c:v>
                </c:pt>
                <c:pt idx="618">
                  <c:v>-6.3942220591370358</c:v>
                </c:pt>
                <c:pt idx="619">
                  <c:v>-6.2330441893411539</c:v>
                </c:pt>
                <c:pt idx="620">
                  <c:v>-6.0422656780368271</c:v>
                </c:pt>
                <c:pt idx="621">
                  <c:v>-4.5094145693411605</c:v>
                </c:pt>
                <c:pt idx="622">
                  <c:v>-4.1555612193410365</c:v>
                </c:pt>
                <c:pt idx="623">
                  <c:v>-3.7353228993411847</c:v>
                </c:pt>
                <c:pt idx="624">
                  <c:v>-3.4466961101573332</c:v>
                </c:pt>
                <c:pt idx="625">
                  <c:v>-3.2653865693410933</c:v>
                </c:pt>
                <c:pt idx="626">
                  <c:v>-3.3426480993411123</c:v>
                </c:pt>
                <c:pt idx="627">
                  <c:v>-3.5613937393411419</c:v>
                </c:pt>
                <c:pt idx="628">
                  <c:v>-3.6573852393409982</c:v>
                </c:pt>
                <c:pt idx="629">
                  <c:v>-3.6975204582299646</c:v>
                </c:pt>
                <c:pt idx="630">
                  <c:v>-4.7720113723714475</c:v>
                </c:pt>
                <c:pt idx="631">
                  <c:v>-5.0661010993411404</c:v>
                </c:pt>
                <c:pt idx="632">
                  <c:v>-5.5110974793410463</c:v>
                </c:pt>
                <c:pt idx="633">
                  <c:v>-5.8240151893411385</c:v>
                </c:pt>
                <c:pt idx="634">
                  <c:v>-6.2831936693410029</c:v>
                </c:pt>
                <c:pt idx="635">
                  <c:v>-6.6265486326320664</c:v>
                </c:pt>
                <c:pt idx="636">
                  <c:v>-7.1561212121982685</c:v>
                </c:pt>
                <c:pt idx="637">
                  <c:v>-7.384644569341055</c:v>
                </c:pt>
                <c:pt idx="638">
                  <c:v>-7.5716133993409533</c:v>
                </c:pt>
                <c:pt idx="639">
                  <c:v>-7.7825750893410515</c:v>
                </c:pt>
                <c:pt idx="640">
                  <c:v>-7.9780371993412516</c:v>
                </c:pt>
                <c:pt idx="641">
                  <c:v>-8.0000475489329848</c:v>
                </c:pt>
                <c:pt idx="642">
                  <c:v>-8.2075301893409716</c:v>
                </c:pt>
                <c:pt idx="643">
                  <c:v>-8.4020243293410743</c:v>
                </c:pt>
                <c:pt idx="644">
                  <c:v>-8.4940554893410987</c:v>
                </c:pt>
                <c:pt idx="645">
                  <c:v>-8.4226945693411519</c:v>
                </c:pt>
                <c:pt idx="646">
                  <c:v>-6.9251045308795645</c:v>
                </c:pt>
                <c:pt idx="647">
                  <c:v>-6.4820424704401134</c:v>
                </c:pt>
                <c:pt idx="648">
                  <c:v>-5.9050352291348958</c:v>
                </c:pt>
                <c:pt idx="649">
                  <c:v>-5.7790775893411084</c:v>
                </c:pt>
                <c:pt idx="650">
                  <c:v>-5.6654778793410596</c:v>
                </c:pt>
                <c:pt idx="651">
                  <c:v>-5.6863037511591914</c:v>
                </c:pt>
                <c:pt idx="652">
                  <c:v>-5.6057478793410871</c:v>
                </c:pt>
                <c:pt idx="653">
                  <c:v>-5.5828871305655872</c:v>
                </c:pt>
                <c:pt idx="654">
                  <c:v>-5.4735545693411041</c:v>
                </c:pt>
                <c:pt idx="655">
                  <c:v>-4.1561931547069406</c:v>
                </c:pt>
                <c:pt idx="656">
                  <c:v>-4.2311405493410632</c:v>
                </c:pt>
                <c:pt idx="657">
                  <c:v>-4.373878299340987</c:v>
                </c:pt>
                <c:pt idx="658">
                  <c:v>-4.4893381993411356</c:v>
                </c:pt>
                <c:pt idx="659">
                  <c:v>-4.6138211345584885</c:v>
                </c:pt>
                <c:pt idx="660">
                  <c:v>-4.6382281019498759</c:v>
                </c:pt>
                <c:pt idx="661">
                  <c:v>-4.7842499393410964</c:v>
                </c:pt>
                <c:pt idx="662">
                  <c:v>-4.8593395693411026</c:v>
                </c:pt>
                <c:pt idx="663">
                  <c:v>-4.668912926483916</c:v>
                </c:pt>
                <c:pt idx="664">
                  <c:v>-4.5800674693410031</c:v>
                </c:pt>
                <c:pt idx="665">
                  <c:v>-4.7079034693410762</c:v>
                </c:pt>
                <c:pt idx="666">
                  <c:v>-4.7478544162798455</c:v>
                </c:pt>
                <c:pt idx="667">
                  <c:v>-4.6020870793412048</c:v>
                </c:pt>
                <c:pt idx="668">
                  <c:v>-4.466538289341301</c:v>
                </c:pt>
                <c:pt idx="669">
                  <c:v>-4.4865650693410304</c:v>
                </c:pt>
                <c:pt idx="670">
                  <c:v>-4.512517299340975</c:v>
                </c:pt>
                <c:pt idx="671">
                  <c:v>-4.5328147193411175</c:v>
                </c:pt>
                <c:pt idx="672">
                  <c:v>-4.7131874154949314</c:v>
                </c:pt>
                <c:pt idx="673">
                  <c:v>-4.8070829714029113</c:v>
                </c:pt>
                <c:pt idx="674">
                  <c:v>-5.0863377293411434</c:v>
                </c:pt>
                <c:pt idx="675">
                  <c:v>-5.3131636693410798</c:v>
                </c:pt>
                <c:pt idx="676">
                  <c:v>-5.4798568593411119</c:v>
                </c:pt>
                <c:pt idx="677">
                  <c:v>-5.6094672632186331</c:v>
                </c:pt>
                <c:pt idx="678">
                  <c:v>-5.7207519393411701</c:v>
                </c:pt>
                <c:pt idx="679">
                  <c:v>-5.7776210293411427</c:v>
                </c:pt>
                <c:pt idx="680">
                  <c:v>-5.7950796654949528</c:v>
                </c:pt>
                <c:pt idx="681">
                  <c:v>-6.1909898001102901</c:v>
                </c:pt>
                <c:pt idx="682">
                  <c:v>-6.4259754593411458</c:v>
                </c:pt>
                <c:pt idx="683">
                  <c:v>-6.6909238856676154</c:v>
                </c:pt>
                <c:pt idx="684">
                  <c:v>-6.9453728493410125</c:v>
                </c:pt>
                <c:pt idx="685">
                  <c:v>-7.1041908593410339</c:v>
                </c:pt>
                <c:pt idx="686">
                  <c:v>-7.171227039341173</c:v>
                </c:pt>
                <c:pt idx="687">
                  <c:v>-7.164904932977473</c:v>
                </c:pt>
                <c:pt idx="688">
                  <c:v>-6.7556505693410545</c:v>
                </c:pt>
                <c:pt idx="689">
                  <c:v>-6.5944819948729885</c:v>
                </c:pt>
                <c:pt idx="690">
                  <c:v>-6.4731852593409656</c:v>
                </c:pt>
                <c:pt idx="691">
                  <c:v>-6.4503712993411497</c:v>
                </c:pt>
                <c:pt idx="692">
                  <c:v>-6.4528983493410408</c:v>
                </c:pt>
                <c:pt idx="693">
                  <c:v>-6.4429753993410941</c:v>
                </c:pt>
                <c:pt idx="694">
                  <c:v>-6.4035755081165391</c:v>
                </c:pt>
                <c:pt idx="695">
                  <c:v>-6.3565349860077456</c:v>
                </c:pt>
                <c:pt idx="696">
                  <c:v>-6.0099815963681067</c:v>
                </c:pt>
                <c:pt idx="697">
                  <c:v>-5.7449820493410542</c:v>
                </c:pt>
                <c:pt idx="698">
                  <c:v>-4.9865341593410051</c:v>
                </c:pt>
                <c:pt idx="699">
                  <c:v>-4.5283086724338704</c:v>
                </c:pt>
                <c:pt idx="700">
                  <c:v>-4.0664704493411525</c:v>
                </c:pt>
                <c:pt idx="701">
                  <c:v>-3.7172284593411717</c:v>
                </c:pt>
                <c:pt idx="702">
                  <c:v>-3.4361829993412365</c:v>
                </c:pt>
                <c:pt idx="703">
                  <c:v>-3.233043839341093</c:v>
                </c:pt>
                <c:pt idx="704">
                  <c:v>-3.0468541568409222</c:v>
                </c:pt>
                <c:pt idx="705">
                  <c:v>-3.1970553193410587</c:v>
                </c:pt>
                <c:pt idx="706">
                  <c:v>-3.3522524993411111</c:v>
                </c:pt>
                <c:pt idx="707">
                  <c:v>-3.5381132493411251</c:v>
                </c:pt>
                <c:pt idx="708">
                  <c:v>-3.7700336203614349</c:v>
                </c:pt>
                <c:pt idx="709">
                  <c:v>-3.9976300393411037</c:v>
                </c:pt>
                <c:pt idx="710">
                  <c:v>-4.2230405293410627</c:v>
                </c:pt>
                <c:pt idx="711">
                  <c:v>-4.3449770587027645</c:v>
                </c:pt>
                <c:pt idx="712">
                  <c:v>-4.0083681098816717</c:v>
                </c:pt>
                <c:pt idx="713">
                  <c:v>-3.7419030744956672</c:v>
                </c:pt>
                <c:pt idx="714">
                  <c:v>-3.2281250993410002</c:v>
                </c:pt>
                <c:pt idx="715">
                  <c:v>-2.9873730193411205</c:v>
                </c:pt>
                <c:pt idx="716">
                  <c:v>-3.3641054593411326</c:v>
                </c:pt>
                <c:pt idx="717">
                  <c:v>-3.3933146593411752</c:v>
                </c:pt>
                <c:pt idx="718">
                  <c:v>-3.2657270081166478</c:v>
                </c:pt>
                <c:pt idx="719">
                  <c:v>-2.9539068693411248</c:v>
                </c:pt>
                <c:pt idx="720">
                  <c:v>-2.8561345693411382</c:v>
                </c:pt>
                <c:pt idx="721">
                  <c:v>-2.2332318907696882</c:v>
                </c:pt>
                <c:pt idx="722">
                  <c:v>-1.1841299493411281</c:v>
                </c:pt>
                <c:pt idx="723">
                  <c:v>1.0974996006588498</c:v>
                </c:pt>
                <c:pt idx="724">
                  <c:v>3.8869757367813236</c:v>
                </c:pt>
                <c:pt idx="725">
                  <c:v>6.0553424306587544</c:v>
                </c:pt>
                <c:pt idx="726">
                  <c:v>7.0095225106587815</c:v>
                </c:pt>
                <c:pt idx="727">
                  <c:v>8.04827109065881</c:v>
                </c:pt>
                <c:pt idx="728">
                  <c:v>8.8635159706589768</c:v>
                </c:pt>
                <c:pt idx="729">
                  <c:v>9.1162841263109851</c:v>
                </c:pt>
                <c:pt idx="730">
                  <c:v>9.3426008152742863</c:v>
                </c:pt>
                <c:pt idx="731">
                  <c:v>10.624823993158861</c:v>
                </c:pt>
                <c:pt idx="732">
                  <c:v>10.474485550658953</c:v>
                </c:pt>
                <c:pt idx="733">
                  <c:v>10.272811580658939</c:v>
                </c:pt>
                <c:pt idx="734">
                  <c:v>10.314667358369752</c:v>
                </c:pt>
                <c:pt idx="735">
                  <c:v>10.702416791483754</c:v>
                </c:pt>
                <c:pt idx="736">
                  <c:v>10.586568985006664</c:v>
                </c:pt>
                <c:pt idx="737">
                  <c:v>5.5975814556589256</c:v>
                </c:pt>
                <c:pt idx="738">
                  <c:v>4.2103776706588008</c:v>
                </c:pt>
                <c:pt idx="739">
                  <c:v>2.9766163898425027</c:v>
                </c:pt>
                <c:pt idx="740">
                  <c:v>1.5582915306589911</c:v>
                </c:pt>
                <c:pt idx="741">
                  <c:v>0.14507858065883283</c:v>
                </c:pt>
                <c:pt idx="742">
                  <c:v>-0.98380904934111868</c:v>
                </c:pt>
                <c:pt idx="743">
                  <c:v>-1.2814586893412501</c:v>
                </c:pt>
                <c:pt idx="744">
                  <c:v>-1.3788599095474021</c:v>
                </c:pt>
                <c:pt idx="745">
                  <c:v>-1.4315138193411059</c:v>
                </c:pt>
                <c:pt idx="746">
                  <c:v>0.52003850338613233</c:v>
                </c:pt>
                <c:pt idx="747">
                  <c:v>1.185329220658943</c:v>
                </c:pt>
                <c:pt idx="748">
                  <c:v>2.0749992906589512</c:v>
                </c:pt>
                <c:pt idx="749">
                  <c:v>2.5168738906588781</c:v>
                </c:pt>
                <c:pt idx="750">
                  <c:v>2.7978559406588452</c:v>
                </c:pt>
                <c:pt idx="751">
                  <c:v>2.8255838592303641</c:v>
                </c:pt>
                <c:pt idx="752">
                  <c:v>2.9121199606588641</c:v>
                </c:pt>
                <c:pt idx="753">
                  <c:v>3.1229225306589825</c:v>
                </c:pt>
                <c:pt idx="754">
                  <c:v>3.345005305658824</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8.368272460961844</c:v>
                </c:pt>
                <c:pt idx="764">
                  <c:v>8.3330273056589306</c:v>
                </c:pt>
                <c:pt idx="765">
                  <c:v>8.1719493706588189</c:v>
                </c:pt>
                <c:pt idx="766">
                  <c:v>8.1889877306588499</c:v>
                </c:pt>
                <c:pt idx="767">
                  <c:v>8.4130417906587809</c:v>
                </c:pt>
                <c:pt idx="768">
                  <c:v>8.4772146506590005</c:v>
                </c:pt>
                <c:pt idx="769">
                  <c:v>8.571954280658785</c:v>
                </c:pt>
                <c:pt idx="770">
                  <c:v>8.6492935685900179</c:v>
                </c:pt>
                <c:pt idx="771">
                  <c:v>8.1099103473255951</c:v>
                </c:pt>
                <c:pt idx="772">
                  <c:v>7.519069760658752</c:v>
                </c:pt>
                <c:pt idx="773">
                  <c:v>7.2808333606588462</c:v>
                </c:pt>
                <c:pt idx="774">
                  <c:v>7.1833265506589816</c:v>
                </c:pt>
                <c:pt idx="775">
                  <c:v>7.0732553706589272</c:v>
                </c:pt>
                <c:pt idx="776">
                  <c:v>7.0981215170786776</c:v>
                </c:pt>
                <c:pt idx="777">
                  <c:v>7.0418972006591094</c:v>
                </c:pt>
                <c:pt idx="778">
                  <c:v>7.4737072848254984</c:v>
                </c:pt>
                <c:pt idx="779">
                  <c:v>8.0901378253956864</c:v>
                </c:pt>
                <c:pt idx="780">
                  <c:v>7.8018475106587744</c:v>
                </c:pt>
                <c:pt idx="781">
                  <c:v>7.3322812206590955</c:v>
                </c:pt>
                <c:pt idx="782">
                  <c:v>6.7426091110713129</c:v>
                </c:pt>
                <c:pt idx="783">
                  <c:v>6.1397701906589424</c:v>
                </c:pt>
                <c:pt idx="784">
                  <c:v>5.6531171806589242</c:v>
                </c:pt>
                <c:pt idx="785">
                  <c:v>4.7666885806589505</c:v>
                </c:pt>
                <c:pt idx="786">
                  <c:v>3.9719126906589377</c:v>
                </c:pt>
                <c:pt idx="787">
                  <c:v>2.9292337044683592</c:v>
                </c:pt>
                <c:pt idx="788">
                  <c:v>0.66349135373580859</c:v>
                </c:pt>
                <c:pt idx="789">
                  <c:v>2.4496330658919915E-2</c:v>
                </c:pt>
                <c:pt idx="790">
                  <c:v>-0.94544201934114369</c:v>
                </c:pt>
                <c:pt idx="791">
                  <c:v>-1.7278624493410035</c:v>
                </c:pt>
                <c:pt idx="792">
                  <c:v>-2.1474201993410582</c:v>
                </c:pt>
                <c:pt idx="793">
                  <c:v>-2.5158830897493067</c:v>
                </c:pt>
                <c:pt idx="794">
                  <c:v>-3.0190110041237537</c:v>
                </c:pt>
                <c:pt idx="795">
                  <c:v>-2.8235640535515802</c:v>
                </c:pt>
                <c:pt idx="796">
                  <c:v>-2.456659989341071</c:v>
                </c:pt>
                <c:pt idx="797">
                  <c:v>-2.296173179341082</c:v>
                </c:pt>
                <c:pt idx="798">
                  <c:v>-2.3309541893411665</c:v>
                </c:pt>
                <c:pt idx="799">
                  <c:v>-2.5100759301658346</c:v>
                </c:pt>
                <c:pt idx="800">
                  <c:v>-2.6720579793410018</c:v>
                </c:pt>
                <c:pt idx="801">
                  <c:v>-2.6482588954278867</c:v>
                </c:pt>
                <c:pt idx="802">
                  <c:v>-1.5712245558276952</c:v>
                </c:pt>
                <c:pt idx="803">
                  <c:v>-1.3561868493410314</c:v>
                </c:pt>
                <c:pt idx="804">
                  <c:v>-1.3158818652595414</c:v>
                </c:pt>
                <c:pt idx="805">
                  <c:v>-1.1555979193410639</c:v>
                </c:pt>
                <c:pt idx="806">
                  <c:v>-1.0524558093410719</c:v>
                </c:pt>
                <c:pt idx="807">
                  <c:v>-0.8926779993410463</c:v>
                </c:pt>
                <c:pt idx="808">
                  <c:v>-0.55301157934101752</c:v>
                </c:pt>
                <c:pt idx="809">
                  <c:v>-0.25094407449566347</c:v>
                </c:pt>
                <c:pt idx="810">
                  <c:v>3.2562930658926403E-2</c:v>
                </c:pt>
                <c:pt idx="811">
                  <c:v>1.7252454306588731</c:v>
                </c:pt>
                <c:pt idx="812">
                  <c:v>1.9197417506588437</c:v>
                </c:pt>
                <c:pt idx="813">
                  <c:v>2.1881711806589412</c:v>
                </c:pt>
                <c:pt idx="814">
                  <c:v>2.3068705306588502</c:v>
                </c:pt>
                <c:pt idx="815">
                  <c:v>2.5061786306589369</c:v>
                </c:pt>
                <c:pt idx="816">
                  <c:v>2.7157333894216742</c:v>
                </c:pt>
                <c:pt idx="817">
                  <c:v>3.0326672406589807</c:v>
                </c:pt>
                <c:pt idx="818">
                  <c:v>3.2351378806587689</c:v>
                </c:pt>
                <c:pt idx="819">
                  <c:v>3.4060496045719177</c:v>
                </c:pt>
                <c:pt idx="820">
                  <c:v>4.1473356632170537</c:v>
                </c:pt>
                <c:pt idx="821">
                  <c:v>4.2157663906589304</c:v>
                </c:pt>
                <c:pt idx="822">
                  <c:v>4.2907557806589693</c:v>
                </c:pt>
                <c:pt idx="823">
                  <c:v>4.3255976706587562</c:v>
                </c:pt>
                <c:pt idx="824">
                  <c:v>4.4561039606589787</c:v>
                </c:pt>
                <c:pt idx="825">
                  <c:v>4.6326129706587054</c:v>
                </c:pt>
                <c:pt idx="826">
                  <c:v>4.8696584106589853</c:v>
                </c:pt>
                <c:pt idx="827">
                  <c:v>4.9775481213806332</c:v>
                </c:pt>
                <c:pt idx="828">
                  <c:v>4.9650929306588978</c:v>
                </c:pt>
                <c:pt idx="829">
                  <c:v>5.1301037163731564</c:v>
                </c:pt>
                <c:pt idx="830">
                  <c:v>5.1854162806587478</c:v>
                </c:pt>
                <c:pt idx="831">
                  <c:v>5.1064394206589441</c:v>
                </c:pt>
                <c:pt idx="832">
                  <c:v>5.0184395806589635</c:v>
                </c:pt>
                <c:pt idx="833">
                  <c:v>4.9552058953053724</c:v>
                </c:pt>
                <c:pt idx="834">
                  <c:v>4.9087575633119664</c:v>
                </c:pt>
                <c:pt idx="835">
                  <c:v>4.8287770706588518</c:v>
                </c:pt>
                <c:pt idx="836">
                  <c:v>4.7139996006588953</c:v>
                </c:pt>
                <c:pt idx="837">
                  <c:v>4.6626735735160665</c:v>
                </c:pt>
                <c:pt idx="838">
                  <c:v>4.0907696109865981</c:v>
                </c:pt>
                <c:pt idx="839">
                  <c:v>3.8397032017432444</c:v>
                </c:pt>
                <c:pt idx="840">
                  <c:v>3.3259223123793475</c:v>
                </c:pt>
                <c:pt idx="841">
                  <c:v>1.4770868106589599</c:v>
                </c:pt>
                <c:pt idx="842">
                  <c:v>0.19498048065878493</c:v>
                </c:pt>
                <c:pt idx="843">
                  <c:v>-0.60399088934112033</c:v>
                </c:pt>
                <c:pt idx="844">
                  <c:v>-1.2922423012997521</c:v>
                </c:pt>
                <c:pt idx="845">
                  <c:v>-1.6987388448512806</c:v>
                </c:pt>
                <c:pt idx="846">
                  <c:v>-2.3355804423569175</c:v>
                </c:pt>
                <c:pt idx="847">
                  <c:v>-2.4273991993410391</c:v>
                </c:pt>
                <c:pt idx="848">
                  <c:v>-2.4235568893411847</c:v>
                </c:pt>
                <c:pt idx="849">
                  <c:v>-2.143724339341095</c:v>
                </c:pt>
                <c:pt idx="850">
                  <c:v>-1.7078717755265966</c:v>
                </c:pt>
                <c:pt idx="851">
                  <c:v>-1.1705033193410521</c:v>
                </c:pt>
                <c:pt idx="852">
                  <c:v>-0.70872459934113863</c:v>
                </c:pt>
                <c:pt idx="853">
                  <c:v>-0.80428476934122151</c:v>
                </c:pt>
                <c:pt idx="854">
                  <c:v>-1.0301325460852429</c:v>
                </c:pt>
                <c:pt idx="855">
                  <c:v>-0.1041181369086816</c:v>
                </c:pt>
                <c:pt idx="856">
                  <c:v>-0.11318704934113556</c:v>
                </c:pt>
                <c:pt idx="857">
                  <c:v>-0.26995060934122295</c:v>
                </c:pt>
                <c:pt idx="858">
                  <c:v>-0.11613458934115799</c:v>
                </c:pt>
                <c:pt idx="859">
                  <c:v>-1.063245570482254E-2</c:v>
                </c:pt>
                <c:pt idx="860">
                  <c:v>-0.35602056934119786</c:v>
                </c:pt>
                <c:pt idx="861">
                  <c:v>-0.20759197934110321</c:v>
                </c:pt>
                <c:pt idx="862">
                  <c:v>5.3596030658980109E-2</c:v>
                </c:pt>
                <c:pt idx="863">
                  <c:v>0.12920317065879772</c:v>
                </c:pt>
                <c:pt idx="864">
                  <c:v>0.71582244107563042</c:v>
                </c:pt>
                <c:pt idx="865">
                  <c:v>1.1028901918530361</c:v>
                </c:pt>
                <c:pt idx="866">
                  <c:v>4.7537161181589145</c:v>
                </c:pt>
                <c:pt idx="867">
                  <c:v>5.0357159806587362</c:v>
                </c:pt>
                <c:pt idx="868">
                  <c:v>5.9139814306587226</c:v>
                </c:pt>
                <c:pt idx="869">
                  <c:v>6.3526361806589335</c:v>
                </c:pt>
                <c:pt idx="870">
                  <c:v>6.5168898017929955</c:v>
                </c:pt>
                <c:pt idx="871">
                  <c:v>6.7557650165175858</c:v>
                </c:pt>
                <c:pt idx="872">
                  <c:v>6.4215121675009641</c:v>
                </c:pt>
                <c:pt idx="873">
                  <c:v>5.9603414506588592</c:v>
                </c:pt>
                <c:pt idx="874">
                  <c:v>5.7421583006590566</c:v>
                </c:pt>
                <c:pt idx="875">
                  <c:v>5.3458599770508055</c:v>
                </c:pt>
                <c:pt idx="876">
                  <c:v>4.868832940658895</c:v>
                </c:pt>
                <c:pt idx="877">
                  <c:v>4.326074000658898</c:v>
                </c:pt>
                <c:pt idx="878">
                  <c:v>3.8036754906587831</c:v>
                </c:pt>
                <c:pt idx="879">
                  <c:v>3.6132726859781727</c:v>
                </c:pt>
                <c:pt idx="880">
                  <c:v>3.0442434580562288</c:v>
                </c:pt>
                <c:pt idx="881">
                  <c:v>2.6999498306587761</c:v>
                </c:pt>
                <c:pt idx="882">
                  <c:v>2.2581554206587193</c:v>
                </c:pt>
                <c:pt idx="883">
                  <c:v>2.6324874100402944</c:v>
                </c:pt>
                <c:pt idx="884">
                  <c:v>4.6048079075818915</c:v>
                </c:pt>
                <c:pt idx="885">
                  <c:v>5.4867173006590724</c:v>
                </c:pt>
                <c:pt idx="886">
                  <c:v>5.8455413906588802</c:v>
                </c:pt>
                <c:pt idx="887">
                  <c:v>6.0904988806588989</c:v>
                </c:pt>
                <c:pt idx="888">
                  <c:v>6.8299340800096999</c:v>
                </c:pt>
                <c:pt idx="889">
                  <c:v>6.8337891306588334</c:v>
                </c:pt>
                <c:pt idx="890">
                  <c:v>6.4087217106588534</c:v>
                </c:pt>
                <c:pt idx="891">
                  <c:v>6.4255573606588845</c:v>
                </c:pt>
                <c:pt idx="892">
                  <c:v>6.4510748020874757</c:v>
                </c:pt>
                <c:pt idx="893">
                  <c:v>8.230881080658941</c:v>
                </c:pt>
                <c:pt idx="894">
                  <c:v>8.1474426096063706</c:v>
                </c:pt>
                <c:pt idx="895">
                  <c:v>8.4995968506590795</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-5.186151539038014</c:v>
                </c:pt>
                <c:pt idx="2">
                  <c:v>-5.1897265493410165</c:v>
                </c:pt>
                <c:pt idx="3">
                  <c:v>-5.1970373093410762</c:v>
                </c:pt>
                <c:pt idx="4">
                  <c:v>-5.2037856093411108</c:v>
                </c:pt>
                <c:pt idx="5">
                  <c:v>-5.2232954793411324</c:v>
                </c:pt>
                <c:pt idx="6">
                  <c:v>-5.2266828093413409</c:v>
                </c:pt>
                <c:pt idx="7">
                  <c:v>-5.2311329693410613</c:v>
                </c:pt>
                <c:pt idx="8">
                  <c:v>-5.2426180293411324</c:v>
                </c:pt>
                <c:pt idx="9">
                  <c:v>-5.2873017293410811</c:v>
                </c:pt>
                <c:pt idx="10">
                  <c:v>-5.3354690137856773</c:v>
                </c:pt>
                <c:pt idx="11">
                  <c:v>-5.2581719193411232</c:v>
                </c:pt>
                <c:pt idx="12">
                  <c:v>-5.1171503693410658</c:v>
                </c:pt>
                <c:pt idx="13">
                  <c:v>-5.0126231693412109</c:v>
                </c:pt>
                <c:pt idx="14">
                  <c:v>-5.4579335193411396</c:v>
                </c:pt>
                <c:pt idx="15">
                  <c:v>-6.0826886393410575</c:v>
                </c:pt>
                <c:pt idx="16">
                  <c:v>-6.2872605093412091</c:v>
                </c:pt>
                <c:pt idx="17">
                  <c:v>-6.5595611093410691</c:v>
                </c:pt>
                <c:pt idx="18">
                  <c:v>-6.6455143693411758</c:v>
                </c:pt>
                <c:pt idx="19">
                  <c:v>-6.4037551203614314</c:v>
                </c:pt>
                <c:pt idx="20">
                  <c:v>-5.0315706693410664</c:v>
                </c:pt>
                <c:pt idx="21">
                  <c:v>-4.1435850493410333</c:v>
                </c:pt>
                <c:pt idx="22">
                  <c:v>-4.3100680193410739</c:v>
                </c:pt>
                <c:pt idx="23">
                  <c:v>-4.6459211147955557</c:v>
                </c:pt>
                <c:pt idx="24">
                  <c:v>-3.7500150093410838</c:v>
                </c:pt>
                <c:pt idx="25">
                  <c:v>-1.5029329093410981</c:v>
                </c:pt>
                <c:pt idx="26">
                  <c:v>1.8135439306587546</c:v>
                </c:pt>
                <c:pt idx="27">
                  <c:v>5.0970713306589346</c:v>
                </c:pt>
                <c:pt idx="28">
                  <c:v>8.3907410266184286</c:v>
                </c:pt>
                <c:pt idx="29">
                  <c:v>9.9626490706587081</c:v>
                </c:pt>
                <c:pt idx="30">
                  <c:v>10.515900430658959</c:v>
                </c:pt>
                <c:pt idx="31">
                  <c:v>10.869156800659049</c:v>
                </c:pt>
                <c:pt idx="32">
                  <c:v>10.995000647153645</c:v>
                </c:pt>
                <c:pt idx="33">
                  <c:v>11.349381330658868</c:v>
                </c:pt>
                <c:pt idx="34">
                  <c:v>11.366602900659052</c:v>
                </c:pt>
                <c:pt idx="35">
                  <c:v>11.612531670658853</c:v>
                </c:pt>
                <c:pt idx="36">
                  <c:v>12.171644280658882</c:v>
                </c:pt>
                <c:pt idx="37">
                  <c:v>12.248257160658952</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2.3754463806586523</c:v>
                </c:pt>
                <c:pt idx="46">
                  <c:v>1.7640483306588821</c:v>
                </c:pt>
                <c:pt idx="47">
                  <c:v>1.7512667806589075</c:v>
                </c:pt>
                <c:pt idx="48">
                  <c:v>1.6052849306588841</c:v>
                </c:pt>
                <c:pt idx="49">
                  <c:v>1.2644748082099098</c:v>
                </c:pt>
                <c:pt idx="50">
                  <c:v>1.0380487306588171</c:v>
                </c:pt>
                <c:pt idx="51">
                  <c:v>0.84708774065889381</c:v>
                </c:pt>
                <c:pt idx="52">
                  <c:v>0.63518849065879324</c:v>
                </c:pt>
                <c:pt idx="53">
                  <c:v>0.81128738065891048</c:v>
                </c:pt>
                <c:pt idx="54">
                  <c:v>0.49815665514877638</c:v>
                </c:pt>
                <c:pt idx="55">
                  <c:v>-0.16520053934094392</c:v>
                </c:pt>
                <c:pt idx="56">
                  <c:v>-0.72613116934097377</c:v>
                </c:pt>
                <c:pt idx="57">
                  <c:v>-1.3097055093412158</c:v>
                </c:pt>
                <c:pt idx="58">
                  <c:v>-2.0111399493410431</c:v>
                </c:pt>
                <c:pt idx="59">
                  <c:v>-1.9187414893411161</c:v>
                </c:pt>
                <c:pt idx="60">
                  <c:v>-1.933602369341261</c:v>
                </c:pt>
                <c:pt idx="61">
                  <c:v>-2.4097990093410289</c:v>
                </c:pt>
                <c:pt idx="62">
                  <c:v>-2.5544160161496428</c:v>
                </c:pt>
                <c:pt idx="63">
                  <c:v>-2.0065456093410177</c:v>
                </c:pt>
                <c:pt idx="64">
                  <c:v>-0.87964864934112252</c:v>
                </c:pt>
                <c:pt idx="65">
                  <c:v>-4.1243479341034096E-2</c:v>
                </c:pt>
                <c:pt idx="66">
                  <c:v>0.50271833787535058</c:v>
                </c:pt>
                <c:pt idx="67">
                  <c:v>0.77218783065900876</c:v>
                </c:pt>
                <c:pt idx="68">
                  <c:v>2.1830967006588402</c:v>
                </c:pt>
                <c:pt idx="69">
                  <c:v>3.3629968606590097</c:v>
                </c:pt>
                <c:pt idx="70">
                  <c:v>4.2066368306589368</c:v>
                </c:pt>
                <c:pt idx="71">
                  <c:v>4.6957142657104365</c:v>
                </c:pt>
                <c:pt idx="72">
                  <c:v>4.3854622406589465</c:v>
                </c:pt>
                <c:pt idx="73">
                  <c:v>3.5996518506588266</c:v>
                </c:pt>
                <c:pt idx="74">
                  <c:v>3.0275672506588642</c:v>
                </c:pt>
                <c:pt idx="75">
                  <c:v>1.9393269358134404</c:v>
                </c:pt>
                <c:pt idx="76">
                  <c:v>0.93990537065887936</c:v>
                </c:pt>
                <c:pt idx="77">
                  <c:v>0.10102785065866725</c:v>
                </c:pt>
                <c:pt idx="78">
                  <c:v>-1.4330205093411479</c:v>
                </c:pt>
                <c:pt idx="79">
                  <c:v>-3.1036656002690108</c:v>
                </c:pt>
                <c:pt idx="80">
                  <c:v>-4.7819700793410789</c:v>
                </c:pt>
                <c:pt idx="81">
                  <c:v>-5.6246064493410506</c:v>
                </c:pt>
                <c:pt idx="82">
                  <c:v>-5.5795791293411803</c:v>
                </c:pt>
                <c:pt idx="83">
                  <c:v>-5.5184249293411485</c:v>
                </c:pt>
                <c:pt idx="84">
                  <c:v>-5.2657495693411107</c:v>
                </c:pt>
                <c:pt idx="85">
                  <c:v>0.27489277312450694</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3.3621454306588912</c:v>
                </c:pt>
                <c:pt idx="97">
                  <c:v>5.5111338027519281</c:v>
                </c:pt>
                <c:pt idx="98">
                  <c:v>6.100135900658918</c:v>
                </c:pt>
                <c:pt idx="99">
                  <c:v>6.2510331213803525</c:v>
                </c:pt>
                <c:pt idx="100">
                  <c:v>6.2507021706589398</c:v>
                </c:pt>
                <c:pt idx="101">
                  <c:v>5.9685796906589283</c:v>
                </c:pt>
                <c:pt idx="102">
                  <c:v>5.6498072265773045</c:v>
                </c:pt>
                <c:pt idx="103">
                  <c:v>3.3689704306588304</c:v>
                </c:pt>
                <c:pt idx="104">
                  <c:v>3.1042500606587837</c:v>
                </c:pt>
                <c:pt idx="105">
                  <c:v>3.7961818306588384</c:v>
                </c:pt>
                <c:pt idx="106">
                  <c:v>5.1039702906587445</c:v>
                </c:pt>
                <c:pt idx="107">
                  <c:v>5.9775650258969684</c:v>
                </c:pt>
                <c:pt idx="108">
                  <c:v>6.7708512706588095</c:v>
                </c:pt>
                <c:pt idx="109">
                  <c:v>7.0797028706588794</c:v>
                </c:pt>
                <c:pt idx="110">
                  <c:v>6.5334245215679765</c:v>
                </c:pt>
                <c:pt idx="111">
                  <c:v>1.9427294306588581</c:v>
                </c:pt>
                <c:pt idx="112">
                  <c:v>1.4003522506587842</c:v>
                </c:pt>
                <c:pt idx="113">
                  <c:v>0.48289033065883302</c:v>
                </c:pt>
                <c:pt idx="114">
                  <c:v>-4.4497849341155422E-2</c:v>
                </c:pt>
                <c:pt idx="115">
                  <c:v>-0.52100883934122066</c:v>
                </c:pt>
                <c:pt idx="116">
                  <c:v>-0.44934944302539725</c:v>
                </c:pt>
                <c:pt idx="117">
                  <c:v>-0.19312348423466119</c:v>
                </c:pt>
                <c:pt idx="118">
                  <c:v>0.42523774177003304</c:v>
                </c:pt>
                <c:pt idx="119">
                  <c:v>0.79622543065893692</c:v>
                </c:pt>
                <c:pt idx="120">
                  <c:v>1.2302810606588963</c:v>
                </c:pt>
                <c:pt idx="121">
                  <c:v>2.333416662982259</c:v>
                </c:pt>
                <c:pt idx="122">
                  <c:v>2.8140706906589767</c:v>
                </c:pt>
                <c:pt idx="123">
                  <c:v>2.9169116906587602</c:v>
                </c:pt>
                <c:pt idx="124">
                  <c:v>3.0622816706589049</c:v>
                </c:pt>
                <c:pt idx="125">
                  <c:v>3.1536679306589122</c:v>
                </c:pt>
                <c:pt idx="126">
                  <c:v>3.7300695973255245</c:v>
                </c:pt>
                <c:pt idx="127">
                  <c:v>4.1462059406590868</c:v>
                </c:pt>
                <c:pt idx="128">
                  <c:v>4.5858679906588762</c:v>
                </c:pt>
                <c:pt idx="129">
                  <c:v>5.3784316306588495</c:v>
                </c:pt>
                <c:pt idx="130">
                  <c:v>5.4955136910756437</c:v>
                </c:pt>
                <c:pt idx="131">
                  <c:v>4.9676635706588304</c:v>
                </c:pt>
                <c:pt idx="132">
                  <c:v>4.5192023906590419</c:v>
                </c:pt>
                <c:pt idx="133">
                  <c:v>4.0766743871806703</c:v>
                </c:pt>
                <c:pt idx="134">
                  <c:v>2.6423806870691209</c:v>
                </c:pt>
                <c:pt idx="135">
                  <c:v>2.2328862506588365</c:v>
                </c:pt>
                <c:pt idx="136">
                  <c:v>1.54804448065886</c:v>
                </c:pt>
                <c:pt idx="137">
                  <c:v>0.64189892065883414</c:v>
                </c:pt>
                <c:pt idx="138">
                  <c:v>0.15561891065887323</c:v>
                </c:pt>
                <c:pt idx="139">
                  <c:v>-0.44256905321223883</c:v>
                </c:pt>
                <c:pt idx="140">
                  <c:v>-0.57726204934098746</c:v>
                </c:pt>
                <c:pt idx="141">
                  <c:v>-0.94025960934112662</c:v>
                </c:pt>
                <c:pt idx="142">
                  <c:v>-3.5819622057046132</c:v>
                </c:pt>
                <c:pt idx="143">
                  <c:v>-4.3390154784320005</c:v>
                </c:pt>
                <c:pt idx="144">
                  <c:v>-4.8442143293411277</c:v>
                </c:pt>
                <c:pt idx="145">
                  <c:v>-5.2051417393410464</c:v>
                </c:pt>
                <c:pt idx="146">
                  <c:v>-5.5303217693410724</c:v>
                </c:pt>
                <c:pt idx="147">
                  <c:v>-6.8896386703511094</c:v>
                </c:pt>
                <c:pt idx="148">
                  <c:v>-9.2666063893410797</c:v>
                </c:pt>
                <c:pt idx="149">
                  <c:v>-9.8424405693411252</c:v>
                </c:pt>
                <c:pt idx="150">
                  <c:v>-12.388947657948691</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-10.800943309341051</c:v>
                </c:pt>
                <c:pt idx="162">
                  <c:v>-10.526005743254116</c:v>
                </c:pt>
                <c:pt idx="163">
                  <c:v>-10.552309114795674</c:v>
                </c:pt>
                <c:pt idx="164">
                  <c:v>-9.8352018770334269</c:v>
                </c:pt>
                <c:pt idx="165">
                  <c:v>-9.5236522193411268</c:v>
                </c:pt>
                <c:pt idx="166">
                  <c:v>-8.8829097093411775</c:v>
                </c:pt>
                <c:pt idx="167">
                  <c:v>-7.656082973596444</c:v>
                </c:pt>
                <c:pt idx="168">
                  <c:v>-7.1434661693411101</c:v>
                </c:pt>
                <c:pt idx="169">
                  <c:v>-7.2196793907696435</c:v>
                </c:pt>
                <c:pt idx="170">
                  <c:v>-4.9972465693411294</c:v>
                </c:pt>
                <c:pt idx="171">
                  <c:v>-4.9867308856674839</c:v>
                </c:pt>
                <c:pt idx="172">
                  <c:v>-4.7777885693412259</c:v>
                </c:pt>
                <c:pt idx="173">
                  <c:v>-4.4639386993409715</c:v>
                </c:pt>
                <c:pt idx="174">
                  <c:v>-4.3134164693409414</c:v>
                </c:pt>
                <c:pt idx="175">
                  <c:v>-4.31987906934107</c:v>
                </c:pt>
                <c:pt idx="176">
                  <c:v>-4.3528695035514886</c:v>
                </c:pt>
                <c:pt idx="177">
                  <c:v>-3.5869186847256307</c:v>
                </c:pt>
                <c:pt idx="178">
                  <c:v>-3.7149521693411867</c:v>
                </c:pt>
                <c:pt idx="179">
                  <c:v>-3.7563629993412739</c:v>
                </c:pt>
                <c:pt idx="180">
                  <c:v>-3.4080249193411305</c:v>
                </c:pt>
                <c:pt idx="181">
                  <c:v>-2.8881188993411797</c:v>
                </c:pt>
                <c:pt idx="182">
                  <c:v>-2.3922933061830873</c:v>
                </c:pt>
                <c:pt idx="183">
                  <c:v>-1.7689963293409499</c:v>
                </c:pt>
                <c:pt idx="184">
                  <c:v>-1.4747980267879512</c:v>
                </c:pt>
                <c:pt idx="185">
                  <c:v>-0.13495063830659149</c:v>
                </c:pt>
                <c:pt idx="186">
                  <c:v>4.5141840658828855E-2</c:v>
                </c:pt>
                <c:pt idx="187">
                  <c:v>0.53868833065895672</c:v>
                </c:pt>
                <c:pt idx="188">
                  <c:v>1.2505955806591218</c:v>
                </c:pt>
                <c:pt idx="189">
                  <c:v>2.2739429944887313</c:v>
                </c:pt>
                <c:pt idx="190">
                  <c:v>3.8216428006589171</c:v>
                </c:pt>
                <c:pt idx="191">
                  <c:v>5.2166521006589699</c:v>
                </c:pt>
                <c:pt idx="192">
                  <c:v>6.3907565764923291</c:v>
                </c:pt>
                <c:pt idx="193">
                  <c:v>13.225234864621186</c:v>
                </c:pt>
                <c:pt idx="194">
                  <c:v>14.899009350658975</c:v>
                </c:pt>
                <c:pt idx="195">
                  <c:v>16.960837485604088</c:v>
                </c:pt>
                <c:pt idx="196">
                  <c:v>19.310984630658869</c:v>
                </c:pt>
                <c:pt idx="197">
                  <c:v>21.804644630658927</c:v>
                </c:pt>
                <c:pt idx="198">
                  <c:v>23.285541880658773</c:v>
                </c:pt>
                <c:pt idx="199">
                  <c:v>24.439425080658808</c:v>
                </c:pt>
                <c:pt idx="200">
                  <c:v>24.984682626060991</c:v>
                </c:pt>
                <c:pt idx="201">
                  <c:v>27.436944180658831</c:v>
                </c:pt>
                <c:pt idx="202">
                  <c:v>27.480558370658926</c:v>
                </c:pt>
                <c:pt idx="203">
                  <c:v>27.507295920658954</c:v>
                </c:pt>
                <c:pt idx="204">
                  <c:v>27.55967313065889</c:v>
                </c:pt>
                <c:pt idx="205">
                  <c:v>27.274924130658995</c:v>
                </c:pt>
                <c:pt idx="206">
                  <c:v>26.728109154062889</c:v>
                </c:pt>
                <c:pt idx="207">
                  <c:v>25.931099330658988</c:v>
                </c:pt>
                <c:pt idx="208">
                  <c:v>25.26624987510332</c:v>
                </c:pt>
                <c:pt idx="209">
                  <c:v>17.092653180658832</c:v>
                </c:pt>
                <c:pt idx="210">
                  <c:v>15.810552880659024</c:v>
                </c:pt>
                <c:pt idx="211">
                  <c:v>13.725219350659017</c:v>
                </c:pt>
                <c:pt idx="212">
                  <c:v>11.981199590658948</c:v>
                </c:pt>
                <c:pt idx="213">
                  <c:v>10.65144068065892</c:v>
                </c:pt>
                <c:pt idx="214">
                  <c:v>7.689378451277463</c:v>
                </c:pt>
                <c:pt idx="215">
                  <c:v>7.3210428306589055</c:v>
                </c:pt>
                <c:pt idx="216">
                  <c:v>7.2345888406587777</c:v>
                </c:pt>
                <c:pt idx="217">
                  <c:v>7.2505060806589086</c:v>
                </c:pt>
                <c:pt idx="218">
                  <c:v>7.189559330658696</c:v>
                </c:pt>
                <c:pt idx="219">
                  <c:v>7.3675113446372782</c:v>
                </c:pt>
                <c:pt idx="220">
                  <c:v>7.7747663806587184</c:v>
                </c:pt>
                <c:pt idx="221">
                  <c:v>8.0734496938167712</c:v>
                </c:pt>
                <c:pt idx="222">
                  <c:v>8.7679154306589009</c:v>
                </c:pt>
                <c:pt idx="223">
                  <c:v>8.1857967106587068</c:v>
                </c:pt>
                <c:pt idx="224">
                  <c:v>7.4316690306590232</c:v>
                </c:pt>
                <c:pt idx="225">
                  <c:v>7.2569357606590845</c:v>
                </c:pt>
                <c:pt idx="226">
                  <c:v>6.3549492710845215</c:v>
                </c:pt>
                <c:pt idx="227">
                  <c:v>6.0527591906589464</c:v>
                </c:pt>
                <c:pt idx="228">
                  <c:v>5.1519338806588975</c:v>
                </c:pt>
                <c:pt idx="229">
                  <c:v>4.3808284006588574</c:v>
                </c:pt>
                <c:pt idx="230">
                  <c:v>3.2939848812082779</c:v>
                </c:pt>
                <c:pt idx="231">
                  <c:v>3.1023297878017546</c:v>
                </c:pt>
                <c:pt idx="232">
                  <c:v>3.4479812993457992</c:v>
                </c:pt>
                <c:pt idx="233">
                  <c:v>3.7971673206590282</c:v>
                </c:pt>
                <c:pt idx="234">
                  <c:v>3.9650280306589138</c:v>
                </c:pt>
                <c:pt idx="235">
                  <c:v>3.8374808106588727</c:v>
                </c:pt>
                <c:pt idx="236">
                  <c:v>4.0577919206587545</c:v>
                </c:pt>
                <c:pt idx="237">
                  <c:v>4.7610820719633864</c:v>
                </c:pt>
                <c:pt idx="238">
                  <c:v>4.6386034832904608</c:v>
                </c:pt>
                <c:pt idx="239">
                  <c:v>13.476900966012593</c:v>
                </c:pt>
                <c:pt idx="240">
                  <c:v>14.232275830658731</c:v>
                </c:pt>
                <c:pt idx="241">
                  <c:v>14.894710824598279</c:v>
                </c:pt>
                <c:pt idx="242">
                  <c:v>15.053051530658896</c:v>
                </c:pt>
                <c:pt idx="243">
                  <c:v>15.316610986214471</c:v>
                </c:pt>
                <c:pt idx="244">
                  <c:v>14.22259500065897</c:v>
                </c:pt>
                <c:pt idx="245">
                  <c:v>12.58069241065877</c:v>
                </c:pt>
                <c:pt idx="246">
                  <c:v>11.823061520658925</c:v>
                </c:pt>
                <c:pt idx="247">
                  <c:v>12.054478830658796</c:v>
                </c:pt>
                <c:pt idx="248">
                  <c:v>12.621417046820568</c:v>
                </c:pt>
                <c:pt idx="249">
                  <c:v>13.065855410658997</c:v>
                </c:pt>
                <c:pt idx="250">
                  <c:v>13.130768723341742</c:v>
                </c:pt>
                <c:pt idx="251">
                  <c:v>12.776075771568069</c:v>
                </c:pt>
                <c:pt idx="252">
                  <c:v>13.073624950658974</c:v>
                </c:pt>
                <c:pt idx="253">
                  <c:v>13.146378778027085</c:v>
                </c:pt>
                <c:pt idx="254">
                  <c:v>12.899625830659026</c:v>
                </c:pt>
                <c:pt idx="255">
                  <c:v>12.808918310658719</c:v>
                </c:pt>
                <c:pt idx="256">
                  <c:v>13.349957110658966</c:v>
                </c:pt>
                <c:pt idx="257">
                  <c:v>14.543115530658849</c:v>
                </c:pt>
                <c:pt idx="258">
                  <c:v>15.436896202398104</c:v>
                </c:pt>
                <c:pt idx="259">
                  <c:v>16.156108688723478</c:v>
                </c:pt>
                <c:pt idx="260">
                  <c:v>16.224285430658991</c:v>
                </c:pt>
                <c:pt idx="261">
                  <c:v>16.052073250658825</c:v>
                </c:pt>
                <c:pt idx="262">
                  <c:v>15.091021980658651</c:v>
                </c:pt>
                <c:pt idx="263">
                  <c:v>14.483444245091817</c:v>
                </c:pt>
                <c:pt idx="264">
                  <c:v>10.170114344239067</c:v>
                </c:pt>
                <c:pt idx="265">
                  <c:v>9.4187256306587219</c:v>
                </c:pt>
                <c:pt idx="266">
                  <c:v>9.2203869506589751</c:v>
                </c:pt>
                <c:pt idx="267">
                  <c:v>9.1656590806587577</c:v>
                </c:pt>
                <c:pt idx="268">
                  <c:v>9.0814218806587519</c:v>
                </c:pt>
                <c:pt idx="269">
                  <c:v>9.2812362614281749</c:v>
                </c:pt>
                <c:pt idx="270">
                  <c:v>8.7037319691203408</c:v>
                </c:pt>
                <c:pt idx="271">
                  <c:v>8.8920171106588271</c:v>
                </c:pt>
                <c:pt idx="272">
                  <c:v>8.9265110106589205</c:v>
                </c:pt>
                <c:pt idx="273">
                  <c:v>8.9192485506588781</c:v>
                </c:pt>
                <c:pt idx="274">
                  <c:v>9.6040934416478336</c:v>
                </c:pt>
                <c:pt idx="275">
                  <c:v>10.603767480658801</c:v>
                </c:pt>
                <c:pt idx="276">
                  <c:v>11.447843810658952</c:v>
                </c:pt>
                <c:pt idx="277">
                  <c:v>12.666482340658634</c:v>
                </c:pt>
                <c:pt idx="278">
                  <c:v>11.091897330658909</c:v>
                </c:pt>
                <c:pt idx="279">
                  <c:v>9.6991750306589353</c:v>
                </c:pt>
                <c:pt idx="280">
                  <c:v>7.9800181906590453</c:v>
                </c:pt>
                <c:pt idx="281">
                  <c:v>7.0976363306589487</c:v>
                </c:pt>
                <c:pt idx="282">
                  <c:v>5.7142142906589477</c:v>
                </c:pt>
                <c:pt idx="283">
                  <c:v>4.1639476994761395</c:v>
                </c:pt>
                <c:pt idx="284">
                  <c:v>2.8400709106588766</c:v>
                </c:pt>
                <c:pt idx="285">
                  <c:v>1.0960110506589302</c:v>
                </c:pt>
                <c:pt idx="286">
                  <c:v>5.1034327210658162E-2</c:v>
                </c:pt>
                <c:pt idx="287">
                  <c:v>-2.2865670455315454</c:v>
                </c:pt>
                <c:pt idx="288">
                  <c:v>-2.3192657293410774</c:v>
                </c:pt>
                <c:pt idx="289">
                  <c:v>-2.4496569629579881</c:v>
                </c:pt>
                <c:pt idx="290">
                  <c:v>-2.4235543993409872</c:v>
                </c:pt>
                <c:pt idx="291">
                  <c:v>-1.9647929693410795</c:v>
                </c:pt>
                <c:pt idx="292">
                  <c:v>-1.9980821653006906</c:v>
                </c:pt>
                <c:pt idx="293">
                  <c:v>-1.7436145693411049</c:v>
                </c:pt>
                <c:pt idx="294">
                  <c:v>-1.1985904683311208</c:v>
                </c:pt>
                <c:pt idx="295">
                  <c:v>-0.64522211934109963</c:v>
                </c:pt>
                <c:pt idx="296">
                  <c:v>-0.34483256934108003</c:v>
                </c:pt>
                <c:pt idx="297">
                  <c:v>7.6787720658771416E-2</c:v>
                </c:pt>
                <c:pt idx="298">
                  <c:v>0.43126943065885831</c:v>
                </c:pt>
                <c:pt idx="299">
                  <c:v>0.95752629934580114</c:v>
                </c:pt>
                <c:pt idx="300">
                  <c:v>1.6199060906587022</c:v>
                </c:pt>
                <c:pt idx="301">
                  <c:v>1.7887227106588879</c:v>
                </c:pt>
                <c:pt idx="302">
                  <c:v>5.364779143424812</c:v>
                </c:pt>
                <c:pt idx="303">
                  <c:v>5.9615671306590494</c:v>
                </c:pt>
                <c:pt idx="304">
                  <c:v>6.6970042438456314</c:v>
                </c:pt>
                <c:pt idx="305">
                  <c:v>7.6445549706589384</c:v>
                </c:pt>
                <c:pt idx="306">
                  <c:v>7.585309962573902</c:v>
                </c:pt>
                <c:pt idx="307">
                  <c:v>16.762551430658874</c:v>
                </c:pt>
                <c:pt idx="308">
                  <c:v>18.373036170659127</c:v>
                </c:pt>
                <c:pt idx="309">
                  <c:v>18.1320589559115</c:v>
                </c:pt>
                <c:pt idx="310">
                  <c:v>16.484223670658988</c:v>
                </c:pt>
                <c:pt idx="311">
                  <c:v>14.752167530658866</c:v>
                </c:pt>
                <c:pt idx="312">
                  <c:v>13.759915390658904</c:v>
                </c:pt>
                <c:pt idx="313">
                  <c:v>13.498617026618533</c:v>
                </c:pt>
                <c:pt idx="314">
                  <c:v>13.180797950658885</c:v>
                </c:pt>
                <c:pt idx="315">
                  <c:v>6.3881354306587745</c:v>
                </c:pt>
                <c:pt idx="316">
                  <c:v>3.1072969406587991</c:v>
                </c:pt>
                <c:pt idx="317">
                  <c:v>-0.82089878934107263</c:v>
                </c:pt>
                <c:pt idx="318">
                  <c:v>-3.4075963293411888</c:v>
                </c:pt>
                <c:pt idx="319">
                  <c:v>-6.9612149026744854</c:v>
                </c:pt>
                <c:pt idx="320">
                  <c:v>-9.9325490693411247</c:v>
                </c:pt>
                <c:pt idx="321">
                  <c:v>-11.641036525862873</c:v>
                </c:pt>
                <c:pt idx="322">
                  <c:v>-14.068374569341103</c:v>
                </c:pt>
                <c:pt idx="323">
                  <c:v>-14.187328049341113</c:v>
                </c:pt>
                <c:pt idx="324">
                  <c:v>-14.353852639341095</c:v>
                </c:pt>
                <c:pt idx="325">
                  <c:v>-14.041525620361618</c:v>
                </c:pt>
                <c:pt idx="326">
                  <c:v>-13.713640009341272</c:v>
                </c:pt>
                <c:pt idx="327">
                  <c:v>-13.044696749341142</c:v>
                </c:pt>
                <c:pt idx="328">
                  <c:v>-12.835876239341216</c:v>
                </c:pt>
                <c:pt idx="329">
                  <c:v>-12.899981650149307</c:v>
                </c:pt>
                <c:pt idx="330">
                  <c:v>-12.769298592068409</c:v>
                </c:pt>
                <c:pt idx="331">
                  <c:v>-10.009318558924519</c:v>
                </c:pt>
                <c:pt idx="332">
                  <c:v>-9.2388945293410814</c:v>
                </c:pt>
                <c:pt idx="333">
                  <c:v>-8.6964304393410465</c:v>
                </c:pt>
                <c:pt idx="334">
                  <c:v>-8.0399368084715377</c:v>
                </c:pt>
                <c:pt idx="335">
                  <c:v>-7.9460423893413301</c:v>
                </c:pt>
                <c:pt idx="336">
                  <c:v>-8.1377245693411009</c:v>
                </c:pt>
                <c:pt idx="337">
                  <c:v>-8.165156203143896</c:v>
                </c:pt>
                <c:pt idx="338">
                  <c:v>-8.0080033893409421</c:v>
                </c:pt>
                <c:pt idx="339">
                  <c:v>-7.8501805034067766</c:v>
                </c:pt>
                <c:pt idx="340">
                  <c:v>-7.4375143593411766</c:v>
                </c:pt>
                <c:pt idx="341">
                  <c:v>-6.9022639193411512</c:v>
                </c:pt>
                <c:pt idx="342">
                  <c:v>-6.7572847793410844</c:v>
                </c:pt>
                <c:pt idx="343">
                  <c:v>-6.5523950455315116</c:v>
                </c:pt>
                <c:pt idx="344">
                  <c:v>-6.0701155026743825</c:v>
                </c:pt>
                <c:pt idx="345">
                  <c:v>-5.8203208193410205</c:v>
                </c:pt>
                <c:pt idx="346">
                  <c:v>-5.6770765293412282</c:v>
                </c:pt>
                <c:pt idx="347">
                  <c:v>-5.752688589341048</c:v>
                </c:pt>
                <c:pt idx="348">
                  <c:v>-5.7237529531794555</c:v>
                </c:pt>
                <c:pt idx="349">
                  <c:v>-5.4862051957147804</c:v>
                </c:pt>
                <c:pt idx="350">
                  <c:v>-5.9880264114464552</c:v>
                </c:pt>
                <c:pt idx="351">
                  <c:v>-6.0595751693411586</c:v>
                </c:pt>
                <c:pt idx="352">
                  <c:v>-6.0675542693411435</c:v>
                </c:pt>
                <c:pt idx="353">
                  <c:v>-6.0936013593410374</c:v>
                </c:pt>
                <c:pt idx="354">
                  <c:v>-6.2234753693412506</c:v>
                </c:pt>
                <c:pt idx="355">
                  <c:v>-6.4432180897492444</c:v>
                </c:pt>
                <c:pt idx="356">
                  <c:v>-6.7215313193411674</c:v>
                </c:pt>
                <c:pt idx="357">
                  <c:v>-7.1690989093412005</c:v>
                </c:pt>
                <c:pt idx="358">
                  <c:v>-7.4903245693410945</c:v>
                </c:pt>
                <c:pt idx="359">
                  <c:v>-10.322464569341157</c:v>
                </c:pt>
                <c:pt idx="360">
                  <c:v>-11.595136089341157</c:v>
                </c:pt>
                <c:pt idx="361">
                  <c:v>-12.768523089341098</c:v>
                </c:pt>
                <c:pt idx="362">
                  <c:v>-13.22562436732092</c:v>
                </c:pt>
                <c:pt idx="363">
                  <c:v>-13.153716869341219</c:v>
                </c:pt>
                <c:pt idx="364">
                  <c:v>-12.951974469340996</c:v>
                </c:pt>
                <c:pt idx="365">
                  <c:v>-12.783019279018562</c:v>
                </c:pt>
                <c:pt idx="366">
                  <c:v>-13.309908707272101</c:v>
                </c:pt>
                <c:pt idx="367">
                  <c:v>-13.159818446892148</c:v>
                </c:pt>
                <c:pt idx="368">
                  <c:v>-12.82483678934112</c:v>
                </c:pt>
                <c:pt idx="369">
                  <c:v>-12.62923880934092</c:v>
                </c:pt>
                <c:pt idx="370">
                  <c:v>-12.320611269341128</c:v>
                </c:pt>
                <c:pt idx="371">
                  <c:v>-12.152064549341285</c:v>
                </c:pt>
                <c:pt idx="372">
                  <c:v>-12.095738415494953</c:v>
                </c:pt>
                <c:pt idx="373">
                  <c:v>-10.317928253551548</c:v>
                </c:pt>
                <c:pt idx="374">
                  <c:v>-9.7934850393409825</c:v>
                </c:pt>
                <c:pt idx="375">
                  <c:v>-8.7901619493412184</c:v>
                </c:pt>
                <c:pt idx="376">
                  <c:v>-8.1814119093410369</c:v>
                </c:pt>
                <c:pt idx="377">
                  <c:v>-7.4551694993411397</c:v>
                </c:pt>
                <c:pt idx="378">
                  <c:v>-7.0307705693410298</c:v>
                </c:pt>
                <c:pt idx="379">
                  <c:v>-6.7286215443411734</c:v>
                </c:pt>
                <c:pt idx="380">
                  <c:v>-4.5258033498289265</c:v>
                </c:pt>
                <c:pt idx="381">
                  <c:v>-3.7965844793411065</c:v>
                </c:pt>
                <c:pt idx="382">
                  <c:v>-3.0599940493411282</c:v>
                </c:pt>
                <c:pt idx="383">
                  <c:v>-2.0938097893410088</c:v>
                </c:pt>
                <c:pt idx="384">
                  <c:v>-1.65872567934116</c:v>
                </c:pt>
                <c:pt idx="385">
                  <c:v>-1.737706464078002</c:v>
                </c:pt>
                <c:pt idx="386">
                  <c:v>-2.4256370112015198</c:v>
                </c:pt>
                <c:pt idx="387">
                  <c:v>-3.6846412360076952</c:v>
                </c:pt>
                <c:pt idx="388">
                  <c:v>-4.024524429341148</c:v>
                </c:pt>
                <c:pt idx="389">
                  <c:v>-3.9029276393409873</c:v>
                </c:pt>
                <c:pt idx="390">
                  <c:v>-3.7128019401277044</c:v>
                </c:pt>
                <c:pt idx="391">
                  <c:v>-3.9879716593412167</c:v>
                </c:pt>
                <c:pt idx="392">
                  <c:v>-4.4363658193412192</c:v>
                </c:pt>
                <c:pt idx="393">
                  <c:v>-4.5097573993410833</c:v>
                </c:pt>
                <c:pt idx="394">
                  <c:v>-4.5000785693410945</c:v>
                </c:pt>
                <c:pt idx="395">
                  <c:v>-5.472528569341037</c:v>
                </c:pt>
                <c:pt idx="396">
                  <c:v>-5.7044527793411284</c:v>
                </c:pt>
                <c:pt idx="397">
                  <c:v>-5.3710366399293425</c:v>
                </c:pt>
                <c:pt idx="398">
                  <c:v>-4.3305586693410305</c:v>
                </c:pt>
                <c:pt idx="399">
                  <c:v>-4.2261737793412237</c:v>
                </c:pt>
                <c:pt idx="400">
                  <c:v>-4.2333911993411135</c:v>
                </c:pt>
                <c:pt idx="401">
                  <c:v>-4.2665648293411875</c:v>
                </c:pt>
                <c:pt idx="402">
                  <c:v>-4.1789604952669404</c:v>
                </c:pt>
                <c:pt idx="403">
                  <c:v>-3.9793536147956527</c:v>
                </c:pt>
                <c:pt idx="404">
                  <c:v>-5.2169205167094415</c:v>
                </c:pt>
                <c:pt idx="405">
                  <c:v>-5.4154401093411293</c:v>
                </c:pt>
                <c:pt idx="406">
                  <c:v>-6.068171709341172</c:v>
                </c:pt>
                <c:pt idx="407">
                  <c:v>-7.1267668893410985</c:v>
                </c:pt>
                <c:pt idx="408">
                  <c:v>-8.097614479453469</c:v>
                </c:pt>
                <c:pt idx="409">
                  <c:v>-8.1970796293411681</c:v>
                </c:pt>
                <c:pt idx="410">
                  <c:v>-8.270330519341103</c:v>
                </c:pt>
                <c:pt idx="411">
                  <c:v>-11.840970203956548</c:v>
                </c:pt>
                <c:pt idx="412">
                  <c:v>-11.450263439341128</c:v>
                </c:pt>
                <c:pt idx="413">
                  <c:v>-10.539113549340996</c:v>
                </c:pt>
                <c:pt idx="414">
                  <c:v>-10.358080064290569</c:v>
                </c:pt>
                <c:pt idx="415">
                  <c:v>-10.21529363934102</c:v>
                </c:pt>
                <c:pt idx="416">
                  <c:v>-10.125156989341107</c:v>
                </c:pt>
                <c:pt idx="417">
                  <c:v>-10.024909829341226</c:v>
                </c:pt>
                <c:pt idx="418">
                  <c:v>-9.805789852359954</c:v>
                </c:pt>
                <c:pt idx="419">
                  <c:v>-8.2949491147955019</c:v>
                </c:pt>
                <c:pt idx="420">
                  <c:v>-7.7865058193411301</c:v>
                </c:pt>
                <c:pt idx="421">
                  <c:v>-7.3562849593410355</c:v>
                </c:pt>
                <c:pt idx="422">
                  <c:v>-6.8479985093411671</c:v>
                </c:pt>
                <c:pt idx="423">
                  <c:v>-6.5462855193409482</c:v>
                </c:pt>
                <c:pt idx="424">
                  <c:v>-6.4284367915633593</c:v>
                </c:pt>
                <c:pt idx="425">
                  <c:v>-6.4117339293409694</c:v>
                </c:pt>
                <c:pt idx="426">
                  <c:v>-6.2509672360077655</c:v>
                </c:pt>
                <c:pt idx="427">
                  <c:v>-4.6644544833196449</c:v>
                </c:pt>
                <c:pt idx="428">
                  <c:v>-3.8879851193410531</c:v>
                </c:pt>
                <c:pt idx="429">
                  <c:v>-3.1494217693411359</c:v>
                </c:pt>
                <c:pt idx="430">
                  <c:v>-2.8124410466139387</c:v>
                </c:pt>
                <c:pt idx="431">
                  <c:v>-2.3291380593411475</c:v>
                </c:pt>
                <c:pt idx="432">
                  <c:v>-2.0549078493412622</c:v>
                </c:pt>
                <c:pt idx="433">
                  <c:v>-2.186924725591159</c:v>
                </c:pt>
                <c:pt idx="434">
                  <c:v>-3.6486445693410192</c:v>
                </c:pt>
                <c:pt idx="435">
                  <c:v>-4.7384946703511872</c:v>
                </c:pt>
                <c:pt idx="436">
                  <c:v>-5.4179749693410058</c:v>
                </c:pt>
                <c:pt idx="437">
                  <c:v>-5.8882280193412004</c:v>
                </c:pt>
                <c:pt idx="438">
                  <c:v>-6.253872852169394</c:v>
                </c:pt>
                <c:pt idx="439">
                  <c:v>-6.4644778093412096</c:v>
                </c:pt>
                <c:pt idx="440">
                  <c:v>-6.5713417410583439</c:v>
                </c:pt>
                <c:pt idx="441">
                  <c:v>-6.5919025693410696</c:v>
                </c:pt>
                <c:pt idx="442">
                  <c:v>-6.2101823954280384</c:v>
                </c:pt>
                <c:pt idx="443">
                  <c:v>-6.0429314293409035</c:v>
                </c:pt>
                <c:pt idx="444">
                  <c:v>-5.0148488693409714</c:v>
                </c:pt>
                <c:pt idx="445">
                  <c:v>-4.4988577193411174</c:v>
                </c:pt>
                <c:pt idx="446">
                  <c:v>-4.6788676713819086</c:v>
                </c:pt>
                <c:pt idx="447">
                  <c:v>-4.8529941093410889</c:v>
                </c:pt>
                <c:pt idx="448">
                  <c:v>-4.850558719341123</c:v>
                </c:pt>
                <c:pt idx="449">
                  <c:v>-4.6182515393410855</c:v>
                </c:pt>
                <c:pt idx="450">
                  <c:v>-4.4898145693411067</c:v>
                </c:pt>
                <c:pt idx="451">
                  <c:v>-3.5464805693410995</c:v>
                </c:pt>
                <c:pt idx="452">
                  <c:v>-3.4819142259067384</c:v>
                </c:pt>
                <c:pt idx="453">
                  <c:v>-3.3160296972479273</c:v>
                </c:pt>
                <c:pt idx="454">
                  <c:v>-3.0057350593409495</c:v>
                </c:pt>
                <c:pt idx="455">
                  <c:v>-2.7202680293409571</c:v>
                </c:pt>
                <c:pt idx="456">
                  <c:v>-2.4011006393411067</c:v>
                </c:pt>
                <c:pt idx="457">
                  <c:v>-2.0884870593409492</c:v>
                </c:pt>
                <c:pt idx="458">
                  <c:v>-1.8286385693411114</c:v>
                </c:pt>
                <c:pt idx="459">
                  <c:v>-1.6779653302106112</c:v>
                </c:pt>
                <c:pt idx="460">
                  <c:v>-2.4948043693411961</c:v>
                </c:pt>
                <c:pt idx="461">
                  <c:v>-3.6823075693410807</c:v>
                </c:pt>
                <c:pt idx="462">
                  <c:v>-3.8575020693411233</c:v>
                </c:pt>
                <c:pt idx="463">
                  <c:v>-4.3262496693410704</c:v>
                </c:pt>
                <c:pt idx="464">
                  <c:v>-4.6655738951836128</c:v>
                </c:pt>
                <c:pt idx="465">
                  <c:v>-4.8986330593411509</c:v>
                </c:pt>
                <c:pt idx="466">
                  <c:v>-5.1724146293411115</c:v>
                </c:pt>
                <c:pt idx="467">
                  <c:v>-5.4759351693411702</c:v>
                </c:pt>
                <c:pt idx="468">
                  <c:v>-9.1762045693411096</c:v>
                </c:pt>
                <c:pt idx="469">
                  <c:v>-9.5254996288650275</c:v>
                </c:pt>
                <c:pt idx="470">
                  <c:v>-10.112315669341118</c:v>
                </c:pt>
                <c:pt idx="471">
                  <c:v>-10.348426670351145</c:v>
                </c:pt>
                <c:pt idx="472">
                  <c:v>-10.384979329341107</c:v>
                </c:pt>
                <c:pt idx="473">
                  <c:v>-10.140494069341036</c:v>
                </c:pt>
                <c:pt idx="474">
                  <c:v>-10.024825162561408</c:v>
                </c:pt>
                <c:pt idx="475">
                  <c:v>-9.6232958193410525</c:v>
                </c:pt>
                <c:pt idx="476">
                  <c:v>-9.5008895693411706</c:v>
                </c:pt>
                <c:pt idx="477">
                  <c:v>-9.2456907693410955</c:v>
                </c:pt>
                <c:pt idx="478">
                  <c:v>-9.0890348793412112</c:v>
                </c:pt>
                <c:pt idx="479">
                  <c:v>-8.9674196305655727</c:v>
                </c:pt>
                <c:pt idx="480">
                  <c:v>-8.9943198074363249</c:v>
                </c:pt>
                <c:pt idx="481">
                  <c:v>-7.8810824516939988</c:v>
                </c:pt>
                <c:pt idx="482">
                  <c:v>-7.3228403693410433</c:v>
                </c:pt>
                <c:pt idx="483">
                  <c:v>-7.2942622293410437</c:v>
                </c:pt>
                <c:pt idx="484">
                  <c:v>-7.9554702993410302</c:v>
                </c:pt>
                <c:pt idx="485">
                  <c:v>-7.9442175808352289</c:v>
                </c:pt>
                <c:pt idx="486">
                  <c:v>-7.7032723293410701</c:v>
                </c:pt>
                <c:pt idx="487">
                  <c:v>-7.6408919093411498</c:v>
                </c:pt>
                <c:pt idx="488">
                  <c:v>-7.4769970221714033</c:v>
                </c:pt>
                <c:pt idx="489">
                  <c:v>-6.2078753275829355</c:v>
                </c:pt>
                <c:pt idx="490">
                  <c:v>-5.9461872291350417</c:v>
                </c:pt>
                <c:pt idx="491">
                  <c:v>-5.6235489693411385</c:v>
                </c:pt>
                <c:pt idx="492">
                  <c:v>-5.1660075393411065</c:v>
                </c:pt>
                <c:pt idx="493">
                  <c:v>-4.5617178793411455</c:v>
                </c:pt>
                <c:pt idx="494">
                  <c:v>-4.2427444784319706</c:v>
                </c:pt>
                <c:pt idx="495">
                  <c:v>-3.2602578793411112</c:v>
                </c:pt>
                <c:pt idx="496">
                  <c:v>-2.7152505693411078</c:v>
                </c:pt>
                <c:pt idx="497">
                  <c:v>-1.8907727235699681E-2</c:v>
                </c:pt>
                <c:pt idx="498">
                  <c:v>0.70815729065895994</c:v>
                </c:pt>
                <c:pt idx="499">
                  <c:v>1.4154499206587587</c:v>
                </c:pt>
                <c:pt idx="500">
                  <c:v>1.7948779639922519</c:v>
                </c:pt>
                <c:pt idx="501">
                  <c:v>1.8874567506586288</c:v>
                </c:pt>
                <c:pt idx="502">
                  <c:v>1.7063643706589318</c:v>
                </c:pt>
                <c:pt idx="503">
                  <c:v>1.4638381206588207</c:v>
                </c:pt>
                <c:pt idx="504">
                  <c:v>1.4253118306588988</c:v>
                </c:pt>
                <c:pt idx="505">
                  <c:v>0.49322803935454929</c:v>
                </c:pt>
                <c:pt idx="506">
                  <c:v>2.040665514867615E-2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-4.2880731693411711</c:v>
                </c:pt>
                <c:pt idx="515">
                  <c:v>-4.4613141526743698</c:v>
                </c:pt>
                <c:pt idx="516">
                  <c:v>-4.5891833774218611</c:v>
                </c:pt>
                <c:pt idx="517">
                  <c:v>-4.6385311893411512</c:v>
                </c:pt>
                <c:pt idx="518">
                  <c:v>-4.2955663293410282</c:v>
                </c:pt>
                <c:pt idx="519">
                  <c:v>-4.0075584293410742</c:v>
                </c:pt>
                <c:pt idx="520">
                  <c:v>-3.8706091611778533</c:v>
                </c:pt>
                <c:pt idx="521">
                  <c:v>-3.7446045693411092</c:v>
                </c:pt>
                <c:pt idx="522">
                  <c:v>-3.2265938193411352</c:v>
                </c:pt>
                <c:pt idx="523">
                  <c:v>-2.7284294493411352</c:v>
                </c:pt>
                <c:pt idx="524">
                  <c:v>-2.1046988093411301</c:v>
                </c:pt>
                <c:pt idx="525">
                  <c:v>-1.7389712865127918</c:v>
                </c:pt>
                <c:pt idx="526">
                  <c:v>-1.1619779389063065</c:v>
                </c:pt>
                <c:pt idx="527">
                  <c:v>-0.66761296934102177</c:v>
                </c:pt>
                <c:pt idx="528">
                  <c:v>-0.24130366934122094</c:v>
                </c:pt>
                <c:pt idx="529">
                  <c:v>0.15869288065900394</c:v>
                </c:pt>
                <c:pt idx="530">
                  <c:v>0.31008543065885935</c:v>
                </c:pt>
                <c:pt idx="531">
                  <c:v>1.6608804306588802</c:v>
                </c:pt>
                <c:pt idx="532">
                  <c:v>1.7620873706588349</c:v>
                </c:pt>
                <c:pt idx="533">
                  <c:v>2.0019979706587634</c:v>
                </c:pt>
                <c:pt idx="534">
                  <c:v>2.2366606306588257</c:v>
                </c:pt>
                <c:pt idx="535">
                  <c:v>2.464450890658938</c:v>
                </c:pt>
                <c:pt idx="536">
                  <c:v>2.5883759761134542</c:v>
                </c:pt>
                <c:pt idx="537">
                  <c:v>2.3674356506590342</c:v>
                </c:pt>
                <c:pt idx="538">
                  <c:v>1.8780524988406049</c:v>
                </c:pt>
                <c:pt idx="539">
                  <c:v>-2.5341711967920602</c:v>
                </c:pt>
                <c:pt idx="540">
                  <c:v>-3.6974284468922889</c:v>
                </c:pt>
                <c:pt idx="541">
                  <c:v>-4.5588263893411414</c:v>
                </c:pt>
                <c:pt idx="542">
                  <c:v>-5.1495182493408365</c:v>
                </c:pt>
                <c:pt idx="543">
                  <c:v>-5.533594869340992</c:v>
                </c:pt>
                <c:pt idx="544">
                  <c:v>-7.0583649935835453</c:v>
                </c:pt>
                <c:pt idx="545">
                  <c:v>-8.3245988293412267</c:v>
                </c:pt>
                <c:pt idx="546">
                  <c:v>-9.3198043026744148</c:v>
                </c:pt>
                <c:pt idx="547">
                  <c:v>-12.263780819341219</c:v>
                </c:pt>
                <c:pt idx="548">
                  <c:v>-12.443193855055199</c:v>
                </c:pt>
                <c:pt idx="549">
                  <c:v>-12.76853347934113</c:v>
                </c:pt>
                <c:pt idx="550">
                  <c:v>-13.067990269341024</c:v>
                </c:pt>
                <c:pt idx="551">
                  <c:v>-13.049039859341057</c:v>
                </c:pt>
                <c:pt idx="552">
                  <c:v>-12.832546922876462</c:v>
                </c:pt>
                <c:pt idx="553">
                  <c:v>-12.808094409341166</c:v>
                </c:pt>
                <c:pt idx="554">
                  <c:v>-12.804126209341106</c:v>
                </c:pt>
                <c:pt idx="555">
                  <c:v>-12.621027569341098</c:v>
                </c:pt>
                <c:pt idx="556">
                  <c:v>-11.988769953956464</c:v>
                </c:pt>
                <c:pt idx="557">
                  <c:v>-11.801293406075848</c:v>
                </c:pt>
                <c:pt idx="558">
                  <c:v>-11.175362109341236</c:v>
                </c:pt>
                <c:pt idx="559">
                  <c:v>-10.624202679341167</c:v>
                </c:pt>
                <c:pt idx="560">
                  <c:v>-10.276641619341177</c:v>
                </c:pt>
                <c:pt idx="561">
                  <c:v>-9.9674716101574603</c:v>
                </c:pt>
                <c:pt idx="562">
                  <c:v>-9.8386840693411557</c:v>
                </c:pt>
                <c:pt idx="563">
                  <c:v>-9.6766068770334659</c:v>
                </c:pt>
                <c:pt idx="564">
                  <c:v>-6.8695945875229754</c:v>
                </c:pt>
                <c:pt idx="565">
                  <c:v>-6.1809207693410375</c:v>
                </c:pt>
                <c:pt idx="566">
                  <c:v>-5.6879648346473806</c:v>
                </c:pt>
                <c:pt idx="567">
                  <c:v>-5.0243524693409753</c:v>
                </c:pt>
                <c:pt idx="568">
                  <c:v>-3.5131134393409678</c:v>
                </c:pt>
                <c:pt idx="569">
                  <c:v>-2.8032647693412116</c:v>
                </c:pt>
                <c:pt idx="570">
                  <c:v>-1.987520079545078</c:v>
                </c:pt>
                <c:pt idx="571">
                  <c:v>-1.2478621393412102</c:v>
                </c:pt>
                <c:pt idx="572">
                  <c:v>-0.90741055484838251</c:v>
                </c:pt>
                <c:pt idx="573">
                  <c:v>-8.9551069341056028E-2</c:v>
                </c:pt>
                <c:pt idx="574">
                  <c:v>-0.18321191934114744</c:v>
                </c:pt>
                <c:pt idx="575">
                  <c:v>4.8923350658881773E-2</c:v>
                </c:pt>
                <c:pt idx="576">
                  <c:v>0.47573497611345816</c:v>
                </c:pt>
                <c:pt idx="577">
                  <c:v>1.2570714106589236</c:v>
                </c:pt>
                <c:pt idx="578">
                  <c:v>1.7394282206588656</c:v>
                </c:pt>
                <c:pt idx="579">
                  <c:v>1.80636893065902</c:v>
                </c:pt>
                <c:pt idx="580">
                  <c:v>1.8708654306588961</c:v>
                </c:pt>
                <c:pt idx="581">
                  <c:v>2.9354049306588825</c:v>
                </c:pt>
                <c:pt idx="582">
                  <c:v>3.240541190658945</c:v>
                </c:pt>
                <c:pt idx="583">
                  <c:v>3.5130913082100115</c:v>
                </c:pt>
                <c:pt idx="584">
                  <c:v>3.7694067106589415</c:v>
                </c:pt>
                <c:pt idx="585">
                  <c:v>4.0012877606590314</c:v>
                </c:pt>
                <c:pt idx="586">
                  <c:v>4.2924880306586886</c:v>
                </c:pt>
                <c:pt idx="587">
                  <c:v>4.5851386806590142</c:v>
                </c:pt>
                <c:pt idx="588">
                  <c:v>4.5720684068493584</c:v>
                </c:pt>
                <c:pt idx="589">
                  <c:v>4.4877208391095085</c:v>
                </c:pt>
                <c:pt idx="590">
                  <c:v>4.8175565777175642</c:v>
                </c:pt>
                <c:pt idx="591">
                  <c:v>4.9638349806589517</c:v>
                </c:pt>
                <c:pt idx="592">
                  <c:v>5.183891890658785</c:v>
                </c:pt>
                <c:pt idx="593">
                  <c:v>5.3296341706588777</c:v>
                </c:pt>
                <c:pt idx="594">
                  <c:v>5.3887370633119218</c:v>
                </c:pt>
                <c:pt idx="595">
                  <c:v>5.4308582406588926</c:v>
                </c:pt>
                <c:pt idx="596">
                  <c:v>5.4151107639921614</c:v>
                </c:pt>
                <c:pt idx="597">
                  <c:v>3.9006817383512682</c:v>
                </c:pt>
                <c:pt idx="598">
                  <c:v>3.2203697740930752</c:v>
                </c:pt>
                <c:pt idx="599">
                  <c:v>2.4053806106588524</c:v>
                </c:pt>
                <c:pt idx="600">
                  <c:v>1.3728137980057653</c:v>
                </c:pt>
                <c:pt idx="601">
                  <c:v>0.84955856065879265</c:v>
                </c:pt>
                <c:pt idx="602">
                  <c:v>0.58779334065884825</c:v>
                </c:pt>
                <c:pt idx="603">
                  <c:v>0.27715493065883834</c:v>
                </c:pt>
                <c:pt idx="604">
                  <c:v>-4.6865069341137704E-2</c:v>
                </c:pt>
                <c:pt idx="605">
                  <c:v>-0.28628456934112073</c:v>
                </c:pt>
                <c:pt idx="606">
                  <c:v>-1.6129475282451597</c:v>
                </c:pt>
                <c:pt idx="607">
                  <c:v>-1.8651161093410471</c:v>
                </c:pt>
                <c:pt idx="608">
                  <c:v>-1.8643023193411081</c:v>
                </c:pt>
                <c:pt idx="609">
                  <c:v>-1.8160785193410358</c:v>
                </c:pt>
                <c:pt idx="610">
                  <c:v>-1.8257713193412712</c:v>
                </c:pt>
                <c:pt idx="611">
                  <c:v>-1.9071056093412881</c:v>
                </c:pt>
                <c:pt idx="612">
                  <c:v>-2.4677655587028267</c:v>
                </c:pt>
                <c:pt idx="613">
                  <c:v>-5.3056380924179791</c:v>
                </c:pt>
                <c:pt idx="614">
                  <c:v>-5.5308997093410639</c:v>
                </c:pt>
                <c:pt idx="615">
                  <c:v>-5.7627070693410465</c:v>
                </c:pt>
                <c:pt idx="616">
                  <c:v>-5.9703749493411093</c:v>
                </c:pt>
                <c:pt idx="617">
                  <c:v>-6.2963818093409385</c:v>
                </c:pt>
                <c:pt idx="618">
                  <c:v>-6.5688502836268867</c:v>
                </c:pt>
                <c:pt idx="619">
                  <c:v>-6.4835525693410716</c:v>
                </c:pt>
                <c:pt idx="620">
                  <c:v>-6.3046279606454814</c:v>
                </c:pt>
                <c:pt idx="621">
                  <c:v>-4.7106574443411162</c:v>
                </c:pt>
                <c:pt idx="622">
                  <c:v>-4.3386542493410616</c:v>
                </c:pt>
                <c:pt idx="623">
                  <c:v>-3.9094779193410707</c:v>
                </c:pt>
                <c:pt idx="624">
                  <c:v>-3.5942949060758447</c:v>
                </c:pt>
                <c:pt idx="625">
                  <c:v>-3.3835608493411802</c:v>
                </c:pt>
                <c:pt idx="626">
                  <c:v>-3.445884779341128</c:v>
                </c:pt>
                <c:pt idx="627">
                  <c:v>-3.6346788593410793</c:v>
                </c:pt>
                <c:pt idx="628">
                  <c:v>-3.713130779341189</c:v>
                </c:pt>
                <c:pt idx="629">
                  <c:v>-3.7326598471189101</c:v>
                </c:pt>
                <c:pt idx="630">
                  <c:v>-4.6779628420683945</c:v>
                </c:pt>
                <c:pt idx="631">
                  <c:v>-4.9522526393409976</c:v>
                </c:pt>
                <c:pt idx="632">
                  <c:v>-5.3838171293410815</c:v>
                </c:pt>
                <c:pt idx="633">
                  <c:v>-5.6995905193411005</c:v>
                </c:pt>
                <c:pt idx="634">
                  <c:v>-6.1392870193411584</c:v>
                </c:pt>
                <c:pt idx="635">
                  <c:v>-6.5220277085815885</c:v>
                </c:pt>
                <c:pt idx="636">
                  <c:v>-6.8666306611778465</c:v>
                </c:pt>
                <c:pt idx="637">
                  <c:v>-7.164984569341077</c:v>
                </c:pt>
                <c:pt idx="638">
                  <c:v>-7.4964439693410334</c:v>
                </c:pt>
                <c:pt idx="639">
                  <c:v>-7.7482973693409889</c:v>
                </c:pt>
                <c:pt idx="640">
                  <c:v>-7.93625301934114</c:v>
                </c:pt>
                <c:pt idx="641">
                  <c:v>-7.9332335489329324</c:v>
                </c:pt>
                <c:pt idx="642">
                  <c:v>-8.0667530193411228</c:v>
                </c:pt>
                <c:pt idx="643">
                  <c:v>-8.1897802693410586</c:v>
                </c:pt>
                <c:pt idx="644">
                  <c:v>-8.1974094393411292</c:v>
                </c:pt>
                <c:pt idx="645">
                  <c:v>-8.1540395693411227</c:v>
                </c:pt>
                <c:pt idx="646">
                  <c:v>-6.4803865308795849</c:v>
                </c:pt>
                <c:pt idx="647">
                  <c:v>-6.0968183056049314</c:v>
                </c:pt>
                <c:pt idx="648">
                  <c:v>-5.4503850435678629</c:v>
                </c:pt>
                <c:pt idx="649">
                  <c:v>-5.3827662893411414</c:v>
                </c:pt>
                <c:pt idx="650">
                  <c:v>-5.3243299693411785</c:v>
                </c:pt>
                <c:pt idx="651">
                  <c:v>-5.3594786804521641</c:v>
                </c:pt>
                <c:pt idx="652">
                  <c:v>-5.2504199693410785</c:v>
                </c:pt>
                <c:pt idx="653">
                  <c:v>-5.225281957096179</c:v>
                </c:pt>
                <c:pt idx="654">
                  <c:v>-5.1489970693411067</c:v>
                </c:pt>
                <c:pt idx="655">
                  <c:v>-3.9387395937313991</c:v>
                </c:pt>
                <c:pt idx="656">
                  <c:v>-4.0439192193410856</c:v>
                </c:pt>
                <c:pt idx="657">
                  <c:v>-4.2510847693410057</c:v>
                </c:pt>
                <c:pt idx="658">
                  <c:v>-4.4035511093409099</c:v>
                </c:pt>
                <c:pt idx="659">
                  <c:v>-4.5527292649932036</c:v>
                </c:pt>
                <c:pt idx="660">
                  <c:v>-4.5919265476019486</c:v>
                </c:pt>
                <c:pt idx="661">
                  <c:v>-4.7262760193412854</c:v>
                </c:pt>
                <c:pt idx="662">
                  <c:v>-4.8217545693411026</c:v>
                </c:pt>
                <c:pt idx="663">
                  <c:v>-4.6948064264838765</c:v>
                </c:pt>
                <c:pt idx="664">
                  <c:v>-4.5777227393411124</c:v>
                </c:pt>
                <c:pt idx="665">
                  <c:v>-4.6667915693411288</c:v>
                </c:pt>
                <c:pt idx="666">
                  <c:v>-4.6822150795452009</c:v>
                </c:pt>
                <c:pt idx="667">
                  <c:v>-4.5459549093411971</c:v>
                </c:pt>
                <c:pt idx="668">
                  <c:v>-4.4387612193411963</c:v>
                </c:pt>
                <c:pt idx="669">
                  <c:v>-4.5090292893411812</c:v>
                </c:pt>
                <c:pt idx="670">
                  <c:v>-4.55547270934089</c:v>
                </c:pt>
                <c:pt idx="671">
                  <c:v>-4.5859696193410429</c:v>
                </c:pt>
                <c:pt idx="672">
                  <c:v>-4.7668830308795691</c:v>
                </c:pt>
                <c:pt idx="673">
                  <c:v>-4.8681276518152865</c:v>
                </c:pt>
                <c:pt idx="674">
                  <c:v>-5.1502202093412075</c:v>
                </c:pt>
                <c:pt idx="675">
                  <c:v>-5.3493680193409894</c:v>
                </c:pt>
                <c:pt idx="676">
                  <c:v>-5.5373903093412338</c:v>
                </c:pt>
                <c:pt idx="677">
                  <c:v>-5.6704930591371294</c:v>
                </c:pt>
                <c:pt idx="678">
                  <c:v>-5.7886622293410497</c:v>
                </c:pt>
                <c:pt idx="679">
                  <c:v>-5.8165710693412205</c:v>
                </c:pt>
                <c:pt idx="680">
                  <c:v>-5.8060643770333495</c:v>
                </c:pt>
                <c:pt idx="681">
                  <c:v>-6.1073882726378939</c:v>
                </c:pt>
                <c:pt idx="682">
                  <c:v>-6.2252585993410179</c:v>
                </c:pt>
                <c:pt idx="683">
                  <c:v>-6.3529662224024781</c:v>
                </c:pt>
                <c:pt idx="684">
                  <c:v>-6.6191970893411884</c:v>
                </c:pt>
                <c:pt idx="685">
                  <c:v>-6.8195769693410915</c:v>
                </c:pt>
                <c:pt idx="686">
                  <c:v>-6.8768357393410469</c:v>
                </c:pt>
                <c:pt idx="687">
                  <c:v>-6.8791038875229464</c:v>
                </c:pt>
                <c:pt idx="688">
                  <c:v>-6.6074867915633995</c:v>
                </c:pt>
                <c:pt idx="689">
                  <c:v>-6.4269776544475095</c:v>
                </c:pt>
                <c:pt idx="690">
                  <c:v>-6.2996261693411171</c:v>
                </c:pt>
                <c:pt idx="691">
                  <c:v>-6.3392575893411411</c:v>
                </c:pt>
                <c:pt idx="692">
                  <c:v>-6.5194081693411814</c:v>
                </c:pt>
                <c:pt idx="693">
                  <c:v>-6.3659703993410375</c:v>
                </c:pt>
                <c:pt idx="694">
                  <c:v>-6.0336624264839811</c:v>
                </c:pt>
                <c:pt idx="695">
                  <c:v>-5.82014288184115</c:v>
                </c:pt>
                <c:pt idx="696">
                  <c:v>-5.3852657855574737</c:v>
                </c:pt>
                <c:pt idx="697">
                  <c:v>-5.1724694293411924</c:v>
                </c:pt>
                <c:pt idx="698">
                  <c:v>-4.5012871893412782</c:v>
                </c:pt>
                <c:pt idx="699">
                  <c:v>-4.0229566930524356</c:v>
                </c:pt>
                <c:pt idx="700">
                  <c:v>-3.5201346693411644</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-2.4790628142391222</c:v>
                </c:pt>
                <c:pt idx="709">
                  <c:v>-2.8347598993411465</c:v>
                </c:pt>
                <c:pt idx="710">
                  <c:v>-3.1301112393410939</c:v>
                </c:pt>
                <c:pt idx="711">
                  <c:v>-3.3179877608304809</c:v>
                </c:pt>
                <c:pt idx="712">
                  <c:v>-3.1056244342057777</c:v>
                </c:pt>
                <c:pt idx="713">
                  <c:v>-2.9056617342894797</c:v>
                </c:pt>
                <c:pt idx="714">
                  <c:v>-2.4231960293411592</c:v>
                </c:pt>
                <c:pt idx="715">
                  <c:v>-2.1734950693411288</c:v>
                </c:pt>
                <c:pt idx="716">
                  <c:v>-2.5442397693410896</c:v>
                </c:pt>
                <c:pt idx="717">
                  <c:v>-2.5753611093409319</c:v>
                </c:pt>
                <c:pt idx="718">
                  <c:v>-2.3842940591369954</c:v>
                </c:pt>
                <c:pt idx="719">
                  <c:v>-2.087931769340964</c:v>
                </c:pt>
                <c:pt idx="720">
                  <c:v>-1.9945645693411245</c:v>
                </c:pt>
                <c:pt idx="721">
                  <c:v>-1.4245507479126178</c:v>
                </c:pt>
                <c:pt idx="722">
                  <c:v>-0.51158589934105658</c:v>
                </c:pt>
                <c:pt idx="723">
                  <c:v>1.6322494806590413</c:v>
                </c:pt>
                <c:pt idx="724">
                  <c:v>4.2113964918833915</c:v>
                </c:pt>
                <c:pt idx="725">
                  <c:v>6.3844591806591104</c:v>
                </c:pt>
                <c:pt idx="726">
                  <c:v>7.2070022506589089</c:v>
                </c:pt>
                <c:pt idx="727">
                  <c:v>8.2761511306587732</c:v>
                </c:pt>
                <c:pt idx="728">
                  <c:v>9.088130110658863</c:v>
                </c:pt>
                <c:pt idx="729">
                  <c:v>9.3129707060211739</c:v>
                </c:pt>
                <c:pt idx="730">
                  <c:v>9.5375754306588334</c:v>
                </c:pt>
                <c:pt idx="731">
                  <c:v>10.539955680658968</c:v>
                </c:pt>
                <c:pt idx="732">
                  <c:v>10.41190403065872</c:v>
                </c:pt>
                <c:pt idx="733">
                  <c:v>10.20800325065882</c:v>
                </c:pt>
                <c:pt idx="734">
                  <c:v>10.23630918969506</c:v>
                </c:pt>
                <c:pt idx="735">
                  <c:v>10.613566430658835</c:v>
                </c:pt>
                <c:pt idx="736">
                  <c:v>10.414904452397906</c:v>
                </c:pt>
                <c:pt idx="737">
                  <c:v>5.5187574306587095</c:v>
                </c:pt>
                <c:pt idx="738">
                  <c:v>4.0614307406589605</c:v>
                </c:pt>
                <c:pt idx="739">
                  <c:v>2.9013555020873842</c:v>
                </c:pt>
                <c:pt idx="740">
                  <c:v>1.49355414065883</c:v>
                </c:pt>
                <c:pt idx="741">
                  <c:v>0.22678068065880552</c:v>
                </c:pt>
                <c:pt idx="742">
                  <c:v>-1.0881807093410765</c:v>
                </c:pt>
                <c:pt idx="743">
                  <c:v>-1.4359118893412839</c:v>
                </c:pt>
                <c:pt idx="744">
                  <c:v>-1.5408458992380081</c:v>
                </c:pt>
                <c:pt idx="745">
                  <c:v>-1.5936245693411024</c:v>
                </c:pt>
                <c:pt idx="746">
                  <c:v>0.51445061247713464</c:v>
                </c:pt>
                <c:pt idx="747">
                  <c:v>1.2474362806589574</c:v>
                </c:pt>
                <c:pt idx="748">
                  <c:v>2.225862910658841</c:v>
                </c:pt>
                <c:pt idx="749">
                  <c:v>2.7823792606588853</c:v>
                </c:pt>
                <c:pt idx="750">
                  <c:v>3.1498172306587833</c:v>
                </c:pt>
                <c:pt idx="751">
                  <c:v>3.2318101041282961</c:v>
                </c:pt>
                <c:pt idx="752">
                  <c:v>3.3316443206589761</c:v>
                </c:pt>
                <c:pt idx="753">
                  <c:v>3.5411739106588977</c:v>
                </c:pt>
                <c:pt idx="754">
                  <c:v>3.7700275199445792</c:v>
                </c:pt>
                <c:pt idx="755">
                  <c:v>6.6716590497065482</c:v>
                </c:pt>
                <c:pt idx="756">
                  <c:v>6.7292888106588293</c:v>
                </c:pt>
                <c:pt idx="757">
                  <c:v>7.2028657306589405</c:v>
                </c:pt>
                <c:pt idx="758">
                  <c:v>7.3305886551486985</c:v>
                </c:pt>
                <c:pt idx="759">
                  <c:v>7.3402659706588338</c:v>
                </c:pt>
                <c:pt idx="760">
                  <c:v>7.6593511006588528</c:v>
                </c:pt>
                <c:pt idx="761">
                  <c:v>8.0921488906587626</c:v>
                </c:pt>
                <c:pt idx="762">
                  <c:v>8.2565070113040662</c:v>
                </c:pt>
                <c:pt idx="763">
                  <c:v>9.1222184306589611</c:v>
                </c:pt>
                <c:pt idx="764">
                  <c:v>9.0437397639922921</c:v>
                </c:pt>
                <c:pt idx="765">
                  <c:v>8.7976186506589009</c:v>
                </c:pt>
                <c:pt idx="766">
                  <c:v>8.6895226106589547</c:v>
                </c:pt>
                <c:pt idx="767">
                  <c:v>8.8085483306589527</c:v>
                </c:pt>
                <c:pt idx="768">
                  <c:v>8.816549630658816</c:v>
                </c:pt>
                <c:pt idx="769">
                  <c:v>8.7794355206589945</c:v>
                </c:pt>
                <c:pt idx="770">
                  <c:v>8.6964610513484377</c:v>
                </c:pt>
                <c:pt idx="771">
                  <c:v>8.0569305973255894</c:v>
                </c:pt>
                <c:pt idx="772">
                  <c:v>7.4300172206589075</c:v>
                </c:pt>
                <c:pt idx="773">
                  <c:v>7.0874325306591395</c:v>
                </c:pt>
                <c:pt idx="774">
                  <c:v>6.8684146406588962</c:v>
                </c:pt>
                <c:pt idx="775">
                  <c:v>6.6725379206589004</c:v>
                </c:pt>
                <c:pt idx="776">
                  <c:v>6.5838127146095289</c:v>
                </c:pt>
                <c:pt idx="777">
                  <c:v>6.460101280658904</c:v>
                </c:pt>
                <c:pt idx="778">
                  <c:v>6.675883555658686</c:v>
                </c:pt>
                <c:pt idx="779">
                  <c:v>7.6675463517115707</c:v>
                </c:pt>
                <c:pt idx="780">
                  <c:v>7.4282305306588885</c:v>
                </c:pt>
                <c:pt idx="781">
                  <c:v>7.0961768306588615</c:v>
                </c:pt>
                <c:pt idx="782">
                  <c:v>6.6233903584938361</c:v>
                </c:pt>
                <c:pt idx="783">
                  <c:v>6.2487595706588905</c:v>
                </c:pt>
                <c:pt idx="784">
                  <c:v>5.8324876306589086</c:v>
                </c:pt>
                <c:pt idx="785">
                  <c:v>5.0676047106587845</c:v>
                </c:pt>
                <c:pt idx="786">
                  <c:v>4.3120363706588885</c:v>
                </c:pt>
                <c:pt idx="787">
                  <c:v>3.7083252044684554</c:v>
                </c:pt>
                <c:pt idx="788">
                  <c:v>1.0735835075821138</c:v>
                </c:pt>
                <c:pt idx="789">
                  <c:v>0.22349618065901236</c:v>
                </c:pt>
                <c:pt idx="790">
                  <c:v>-0.82705500934126519</c:v>
                </c:pt>
                <c:pt idx="791">
                  <c:v>-1.716876389341266</c:v>
                </c:pt>
                <c:pt idx="792">
                  <c:v>-2.1694400793411277</c:v>
                </c:pt>
                <c:pt idx="793">
                  <c:v>-2.5287201815859426</c:v>
                </c:pt>
                <c:pt idx="794">
                  <c:v>-3.0070644606454242</c:v>
                </c:pt>
                <c:pt idx="795">
                  <c:v>-2.7735938324990892</c:v>
                </c:pt>
                <c:pt idx="796">
                  <c:v>-2.3973732293410572</c:v>
                </c:pt>
                <c:pt idx="797">
                  <c:v>-2.1811911693411052</c:v>
                </c:pt>
                <c:pt idx="798">
                  <c:v>-2.1558459693409553</c:v>
                </c:pt>
                <c:pt idx="799">
                  <c:v>-2.2947860332585748</c:v>
                </c:pt>
                <c:pt idx="800">
                  <c:v>-2.4116269193412818</c:v>
                </c:pt>
                <c:pt idx="801">
                  <c:v>-2.3946432867322867</c:v>
                </c:pt>
                <c:pt idx="802">
                  <c:v>-1.2491245017734656</c:v>
                </c:pt>
                <c:pt idx="803">
                  <c:v>-1.0612277793409106</c:v>
                </c:pt>
                <c:pt idx="804">
                  <c:v>-0.96466356934104158</c:v>
                </c:pt>
                <c:pt idx="805">
                  <c:v>-0.77365176934107294</c:v>
                </c:pt>
                <c:pt idx="806">
                  <c:v>-0.65380948934104399</c:v>
                </c:pt>
                <c:pt idx="807">
                  <c:v>-0.41591606934115155</c:v>
                </c:pt>
                <c:pt idx="808">
                  <c:v>-0.11750632934105459</c:v>
                </c:pt>
                <c:pt idx="809">
                  <c:v>0.20411321416402495</c:v>
                </c:pt>
                <c:pt idx="810">
                  <c:v>0.33668418065893546</c:v>
                </c:pt>
                <c:pt idx="811">
                  <c:v>2.2530154306589467</c:v>
                </c:pt>
                <c:pt idx="812">
                  <c:v>2.4484079806589847</c:v>
                </c:pt>
                <c:pt idx="813">
                  <c:v>2.6287431406589552</c:v>
                </c:pt>
                <c:pt idx="814">
                  <c:v>2.6754257006589341</c:v>
                </c:pt>
                <c:pt idx="815">
                  <c:v>2.8031179406589812</c:v>
                </c:pt>
                <c:pt idx="816">
                  <c:v>2.9679828636484871</c:v>
                </c:pt>
                <c:pt idx="817">
                  <c:v>3.2269972106589684</c:v>
                </c:pt>
                <c:pt idx="818">
                  <c:v>3.3975465306588792</c:v>
                </c:pt>
                <c:pt idx="819">
                  <c:v>3.5104474306588771</c:v>
                </c:pt>
                <c:pt idx="820">
                  <c:v>4.1933026399612165</c:v>
                </c:pt>
                <c:pt idx="821">
                  <c:v>4.281636220658811</c:v>
                </c:pt>
                <c:pt idx="822">
                  <c:v>4.4286714431589189</c:v>
                </c:pt>
                <c:pt idx="823">
                  <c:v>4.4297066006588182</c:v>
                </c:pt>
                <c:pt idx="824">
                  <c:v>4.4760925506588904</c:v>
                </c:pt>
                <c:pt idx="825">
                  <c:v>4.505329650658922</c:v>
                </c:pt>
                <c:pt idx="826">
                  <c:v>4.6769182506589217</c:v>
                </c:pt>
                <c:pt idx="827">
                  <c:v>4.7257347193187851</c:v>
                </c:pt>
                <c:pt idx="828">
                  <c:v>4.7059604306589051</c:v>
                </c:pt>
                <c:pt idx="829">
                  <c:v>4.9829397163731954</c:v>
                </c:pt>
                <c:pt idx="830">
                  <c:v>5.1051558806589439</c:v>
                </c:pt>
                <c:pt idx="831">
                  <c:v>5.1082413706587886</c:v>
                </c:pt>
                <c:pt idx="832">
                  <c:v>5.1175845906587929</c:v>
                </c:pt>
                <c:pt idx="833">
                  <c:v>5.1287741276285486</c:v>
                </c:pt>
                <c:pt idx="834">
                  <c:v>5.1108888286180436</c:v>
                </c:pt>
                <c:pt idx="835">
                  <c:v>5.0300680906589079</c:v>
                </c:pt>
                <c:pt idx="836">
                  <c:v>4.8758695106589158</c:v>
                </c:pt>
                <c:pt idx="837">
                  <c:v>4.7574040020874877</c:v>
                </c:pt>
                <c:pt idx="838">
                  <c:v>3.9799885454130504</c:v>
                </c:pt>
                <c:pt idx="839">
                  <c:v>3.2843699487313618</c:v>
                </c:pt>
                <c:pt idx="840">
                  <c:v>2.4645622586159619</c:v>
                </c:pt>
                <c:pt idx="841">
                  <c:v>1.1093054306588641</c:v>
                </c:pt>
                <c:pt idx="842">
                  <c:v>-7.6619039341196113E-2</c:v>
                </c:pt>
                <c:pt idx="843">
                  <c:v>-0.81271234934106817</c:v>
                </c:pt>
                <c:pt idx="844">
                  <c:v>-1.5435973734648478</c:v>
                </c:pt>
                <c:pt idx="845">
                  <c:v>-2.0285133448514654</c:v>
                </c:pt>
                <c:pt idx="846">
                  <c:v>-2.7002590455315993</c:v>
                </c:pt>
                <c:pt idx="847">
                  <c:v>-2.7818808093411036</c:v>
                </c:pt>
                <c:pt idx="848">
                  <c:v>-2.770481829341108</c:v>
                </c:pt>
                <c:pt idx="849">
                  <c:v>-2.4524106293410135</c:v>
                </c:pt>
                <c:pt idx="850">
                  <c:v>-2.0165000848050427</c:v>
                </c:pt>
                <c:pt idx="851">
                  <c:v>-1.4843838093410133</c:v>
                </c:pt>
                <c:pt idx="852">
                  <c:v>-1.0444909693411981</c:v>
                </c:pt>
                <c:pt idx="853">
                  <c:v>-1.0731045693411545</c:v>
                </c:pt>
                <c:pt idx="854">
                  <c:v>-1.2156813135272255</c:v>
                </c:pt>
                <c:pt idx="855">
                  <c:v>-1.8882677449099133E-2</c:v>
                </c:pt>
                <c:pt idx="856">
                  <c:v>-1.5815569340858846E-2</c:v>
                </c:pt>
                <c:pt idx="857">
                  <c:v>-0.14251969934107941</c:v>
                </c:pt>
                <c:pt idx="858">
                  <c:v>-6.2408093411789904E-3</c:v>
                </c:pt>
                <c:pt idx="859">
                  <c:v>0.10183772611343046</c:v>
                </c:pt>
                <c:pt idx="860">
                  <c:v>0.80053276399223472</c:v>
                </c:pt>
                <c:pt idx="861">
                  <c:v>0.86467777065893014</c:v>
                </c:pt>
                <c:pt idx="862">
                  <c:v>1.0383523306588409</c:v>
                </c:pt>
                <c:pt idx="863">
                  <c:v>1.0625754806590066</c:v>
                </c:pt>
                <c:pt idx="864">
                  <c:v>1.5488764723254458</c:v>
                </c:pt>
                <c:pt idx="865">
                  <c:v>1.8866112515545268</c:v>
                </c:pt>
                <c:pt idx="866">
                  <c:v>5.0165610556588973</c:v>
                </c:pt>
                <c:pt idx="867">
                  <c:v>5.3283469506589753</c:v>
                </c:pt>
                <c:pt idx="868">
                  <c:v>6.1017409306587496</c:v>
                </c:pt>
                <c:pt idx="869">
                  <c:v>6.529522170658808</c:v>
                </c:pt>
                <c:pt idx="870">
                  <c:v>6.6449645028239859</c:v>
                </c:pt>
                <c:pt idx="871">
                  <c:v>6.8067173296488175</c:v>
                </c:pt>
                <c:pt idx="872">
                  <c:v>6.2499260973254707</c:v>
                </c:pt>
                <c:pt idx="873">
                  <c:v>5.8016359906587809</c:v>
                </c:pt>
                <c:pt idx="874">
                  <c:v>5.5104792106589855</c:v>
                </c:pt>
                <c:pt idx="875">
                  <c:v>5.0665318842673059</c:v>
                </c:pt>
                <c:pt idx="876">
                  <c:v>4.5959548306587266</c:v>
                </c:pt>
                <c:pt idx="877">
                  <c:v>4.0604388506589162</c:v>
                </c:pt>
                <c:pt idx="878">
                  <c:v>3.5712662306589067</c:v>
                </c:pt>
                <c:pt idx="879">
                  <c:v>3.3471669838502827</c:v>
                </c:pt>
                <c:pt idx="880">
                  <c:v>2.5128881429876198</c:v>
                </c:pt>
                <c:pt idx="881">
                  <c:v>2.2372005306589102</c:v>
                </c:pt>
                <c:pt idx="882">
                  <c:v>1.7868515806591176</c:v>
                </c:pt>
                <c:pt idx="883">
                  <c:v>2.1376084409681368</c:v>
                </c:pt>
                <c:pt idx="884">
                  <c:v>4.2567937383510923</c:v>
                </c:pt>
                <c:pt idx="885">
                  <c:v>5.2544641306590005</c:v>
                </c:pt>
                <c:pt idx="886">
                  <c:v>5.6399142306589871</c:v>
                </c:pt>
                <c:pt idx="887">
                  <c:v>5.9392525406588499</c:v>
                </c:pt>
                <c:pt idx="888">
                  <c:v>6.6004695865029284</c:v>
                </c:pt>
                <c:pt idx="889">
                  <c:v>6.620403270658942</c:v>
                </c:pt>
                <c:pt idx="890">
                  <c:v>6.5542932306588284</c:v>
                </c:pt>
                <c:pt idx="891">
                  <c:v>6.9939619106589515</c:v>
                </c:pt>
                <c:pt idx="892">
                  <c:v>7.304139830658845</c:v>
                </c:pt>
                <c:pt idx="893">
                  <c:v>9.3473714306589439</c:v>
                </c:pt>
                <c:pt idx="894">
                  <c:v>9.2018681990800459</c:v>
                </c:pt>
                <c:pt idx="895">
                  <c:v>9.4381172706589638</c:v>
                </c:pt>
                <c:pt idx="896">
                  <c:v>9.7159099706587426</c:v>
                </c:pt>
                <c:pt idx="897">
                  <c:v>9.8760837006588407</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-6.9899867256022299</c:v>
                </c:pt>
                <c:pt idx="2">
                  <c:v>-6.9893193781747982</c:v>
                </c:pt>
                <c:pt idx="3">
                  <c:v>-6.9895707291362754</c:v>
                </c:pt>
                <c:pt idx="4">
                  <c:v>-6.9875282369559599</c:v>
                </c:pt>
                <c:pt idx="5">
                  <c:v>-6.9851692034531396</c:v>
                </c:pt>
                <c:pt idx="6">
                  <c:v>-6.9375375132382056</c:v>
                </c:pt>
                <c:pt idx="7">
                  <c:v>-6.9580511136639593</c:v>
                </c:pt>
                <c:pt idx="8">
                  <c:v>-6.9453291274248938</c:v>
                </c:pt>
                <c:pt idx="9">
                  <c:v>-6.9358672663676684</c:v>
                </c:pt>
                <c:pt idx="10">
                  <c:v>-6.9206202350834332</c:v>
                </c:pt>
                <c:pt idx="11">
                  <c:v>-6.8741478556436704</c:v>
                </c:pt>
                <c:pt idx="12">
                  <c:v>-6.9177567162194071</c:v>
                </c:pt>
                <c:pt idx="13">
                  <c:v>-6.8953915274006761</c:v>
                </c:pt>
                <c:pt idx="14">
                  <c:v>-6.6882981047636596</c:v>
                </c:pt>
                <c:pt idx="15">
                  <c:v>-6.522745627040166</c:v>
                </c:pt>
                <c:pt idx="16">
                  <c:v>-6.9033433095234145</c:v>
                </c:pt>
                <c:pt idx="17">
                  <c:v>-7.8851492555306706</c:v>
                </c:pt>
                <c:pt idx="18">
                  <c:v>-8.4007401387584224</c:v>
                </c:pt>
                <c:pt idx="19">
                  <c:v>-8.5645414150091597</c:v>
                </c:pt>
                <c:pt idx="20">
                  <c:v>-9.0759775537881566</c:v>
                </c:pt>
                <c:pt idx="21">
                  <c:v>-9.5656167399134553</c:v>
                </c:pt>
                <c:pt idx="22">
                  <c:v>-8.7598953338021648</c:v>
                </c:pt>
                <c:pt idx="23">
                  <c:v>-7.5826527697591803</c:v>
                </c:pt>
                <c:pt idx="24">
                  <c:v>-7.2185788516707685</c:v>
                </c:pt>
                <c:pt idx="25">
                  <c:v>-7.056501270633035</c:v>
                </c:pt>
                <c:pt idx="26">
                  <c:v>-6.4074913074380664</c:v>
                </c:pt>
                <c:pt idx="27">
                  <c:v>-4.6955257552882665</c:v>
                </c:pt>
                <c:pt idx="28">
                  <c:v>-1.0903553536894464</c:v>
                </c:pt>
                <c:pt idx="29">
                  <c:v>2.3000825519771282</c:v>
                </c:pt>
                <c:pt idx="30">
                  <c:v>6.2420196804989558</c:v>
                </c:pt>
                <c:pt idx="31">
                  <c:v>8.526907381781168</c:v>
                </c:pt>
                <c:pt idx="32">
                  <c:v>9.3477446415991352</c:v>
                </c:pt>
                <c:pt idx="33">
                  <c:v>9.6525186106677587</c:v>
                </c:pt>
                <c:pt idx="34">
                  <c:v>9.6831606606682072</c:v>
                </c:pt>
                <c:pt idx="35">
                  <c:v>9.8355130389107508</c:v>
                </c:pt>
                <c:pt idx="36">
                  <c:v>9.6291787917999319</c:v>
                </c:pt>
                <c:pt idx="37">
                  <c:v>9.7443734231377341</c:v>
                </c:pt>
                <c:pt idx="38">
                  <c:v>10.462886252961988</c:v>
                </c:pt>
                <c:pt idx="39">
                  <c:v>10.86973603313861</c:v>
                </c:pt>
                <c:pt idx="40">
                  <c:v>10.626272270571668</c:v>
                </c:pt>
                <c:pt idx="41">
                  <c:v>9.8499083456054422</c:v>
                </c:pt>
                <c:pt idx="42">
                  <c:v>9.0646736745091943</c:v>
                </c:pt>
                <c:pt idx="43">
                  <c:v>8.0887413360420055</c:v>
                </c:pt>
                <c:pt idx="44">
                  <c:v>7.0540557103343389</c:v>
                </c:pt>
                <c:pt idx="45">
                  <c:v>5.4705136896343829</c:v>
                </c:pt>
                <c:pt idx="46">
                  <c:v>3.4889847422247637</c:v>
                </c:pt>
                <c:pt idx="47">
                  <c:v>1.4539550748284142</c:v>
                </c:pt>
                <c:pt idx="48">
                  <c:v>0.5260069402283275</c:v>
                </c:pt>
                <c:pt idx="49">
                  <c:v>0.55931154974922348</c:v>
                </c:pt>
                <c:pt idx="50">
                  <c:v>0.51697500163385368</c:v>
                </c:pt>
                <c:pt idx="51">
                  <c:v>0.22546556349735192</c:v>
                </c:pt>
                <c:pt idx="52">
                  <c:v>-0.1313609736720025</c:v>
                </c:pt>
                <c:pt idx="53">
                  <c:v>-0.25288521720467905</c:v>
                </c:pt>
                <c:pt idx="54">
                  <c:v>-0.63264737782493863</c:v>
                </c:pt>
                <c:pt idx="55">
                  <c:v>-0.73125952411385264</c:v>
                </c:pt>
                <c:pt idx="56">
                  <c:v>-1.3905669081744918</c:v>
                </c:pt>
                <c:pt idx="57">
                  <c:v>-2.4850113767503812</c:v>
                </c:pt>
                <c:pt idx="58">
                  <c:v>-3.3746996754777143</c:v>
                </c:pt>
                <c:pt idx="59">
                  <c:v>-4.0968696921474503</c:v>
                </c:pt>
                <c:pt idx="60">
                  <c:v>-5.136470397872813</c:v>
                </c:pt>
                <c:pt idx="61">
                  <c:v>-5.5048747887042415</c:v>
                </c:pt>
                <c:pt idx="62">
                  <c:v>-5.6340760889730319</c:v>
                </c:pt>
                <c:pt idx="63">
                  <c:v>-6.0147926546933306</c:v>
                </c:pt>
                <c:pt idx="64">
                  <c:v>-6.1857528588011661</c:v>
                </c:pt>
                <c:pt idx="65">
                  <c:v>-5.7855571627504361</c:v>
                </c:pt>
                <c:pt idx="66">
                  <c:v>-4.7021451951768984</c:v>
                </c:pt>
                <c:pt idx="67">
                  <c:v>-3.3830555771263175</c:v>
                </c:pt>
                <c:pt idx="68">
                  <c:v>-2.6910751483700182</c:v>
                </c:pt>
                <c:pt idx="69">
                  <c:v>-2.3148942836045734</c:v>
                </c:pt>
                <c:pt idx="70">
                  <c:v>-0.98498207903212076</c:v>
                </c:pt>
                <c:pt idx="71">
                  <c:v>0.7189827033603966</c:v>
                </c:pt>
                <c:pt idx="72">
                  <c:v>2.0391538439205021</c:v>
                </c:pt>
                <c:pt idx="73">
                  <c:v>3.0460066005423152</c:v>
                </c:pt>
                <c:pt idx="74">
                  <c:v>3.2424483052232422</c:v>
                </c:pt>
                <c:pt idx="75">
                  <c:v>2.7631299143887844</c:v>
                </c:pt>
                <c:pt idx="76">
                  <c:v>2.5021966528727178</c:v>
                </c:pt>
                <c:pt idx="77">
                  <c:v>0.34377293971293482</c:v>
                </c:pt>
                <c:pt idx="78">
                  <c:v>-5.9544034992011534</c:v>
                </c:pt>
                <c:pt idx="79">
                  <c:v>-6.1581461069223575</c:v>
                </c:pt>
                <c:pt idx="80">
                  <c:v>-6.1824568751261708</c:v>
                </c:pt>
                <c:pt idx="81">
                  <c:v>-6.1466264616502002</c:v>
                </c:pt>
                <c:pt idx="82">
                  <c:v>-5.3417543136712169</c:v>
                </c:pt>
                <c:pt idx="83">
                  <c:v>-3.7089084965565036</c:v>
                </c:pt>
                <c:pt idx="84">
                  <c:v>-2.3184224557658366</c:v>
                </c:pt>
                <c:pt idx="85">
                  <c:v>-1.1835974534708811</c:v>
                </c:pt>
                <c:pt idx="86">
                  <c:v>-0.78634773184566498</c:v>
                </c:pt>
                <c:pt idx="87">
                  <c:v>-1.0256517574260458</c:v>
                </c:pt>
                <c:pt idx="88">
                  <c:v>-1.0199093897178511</c:v>
                </c:pt>
                <c:pt idx="89">
                  <c:v>-0.90677732372736741</c:v>
                </c:pt>
                <c:pt idx="90">
                  <c:v>0.35257386613146535</c:v>
                </c:pt>
                <c:pt idx="91">
                  <c:v>1.2067382964957575E-2</c:v>
                </c:pt>
                <c:pt idx="92">
                  <c:v>-1.2146700116616681E-2</c:v>
                </c:pt>
                <c:pt idx="93">
                  <c:v>-0.11018222665758516</c:v>
                </c:pt>
                <c:pt idx="94">
                  <c:v>-0.17763064827543928</c:v>
                </c:pt>
                <c:pt idx="95">
                  <c:v>2.3120905771762072E-2</c:v>
                </c:pt>
                <c:pt idx="96">
                  <c:v>2.4379458222603176</c:v>
                </c:pt>
                <c:pt idx="97">
                  <c:v>3.3361099304016841</c:v>
                </c:pt>
                <c:pt idx="98">
                  <c:v>3.7609868565277438</c:v>
                </c:pt>
                <c:pt idx="99">
                  <c:v>4.1194512730600445</c:v>
                </c:pt>
                <c:pt idx="100">
                  <c:v>4.2310960274132494</c:v>
                </c:pt>
                <c:pt idx="101">
                  <c:v>4.3017189691753259</c:v>
                </c:pt>
                <c:pt idx="102">
                  <c:v>4.5541633680269085</c:v>
                </c:pt>
                <c:pt idx="103">
                  <c:v>4.3760034994604524</c:v>
                </c:pt>
                <c:pt idx="104">
                  <c:v>3.4321566576383447</c:v>
                </c:pt>
                <c:pt idx="105">
                  <c:v>4.1850295888830971</c:v>
                </c:pt>
                <c:pt idx="106">
                  <c:v>4.4346247363769606</c:v>
                </c:pt>
                <c:pt idx="107">
                  <c:v>4.5411808480165288</c:v>
                </c:pt>
                <c:pt idx="108">
                  <c:v>4.977109627347545</c:v>
                </c:pt>
                <c:pt idx="109">
                  <c:v>5.1096004226116447</c:v>
                </c:pt>
                <c:pt idx="110">
                  <c:v>5.0920617110788982</c:v>
                </c:pt>
                <c:pt idx="111">
                  <c:v>2.3498843450733351</c:v>
                </c:pt>
                <c:pt idx="112">
                  <c:v>1.4123598299109545</c:v>
                </c:pt>
                <c:pt idx="113">
                  <c:v>0.60443648464776256</c:v>
                </c:pt>
                <c:pt idx="114">
                  <c:v>7.8944409460461884E-3</c:v>
                </c:pt>
                <c:pt idx="115">
                  <c:v>-0.57677111804489034</c:v>
                </c:pt>
                <c:pt idx="116">
                  <c:v>-0.81878551446990944</c:v>
                </c:pt>
                <c:pt idx="117">
                  <c:v>-0.73602244269507544</c:v>
                </c:pt>
                <c:pt idx="118">
                  <c:v>-0.77643075251675964</c:v>
                </c:pt>
                <c:pt idx="119">
                  <c:v>-6.4997945004265034E-2</c:v>
                </c:pt>
                <c:pt idx="120">
                  <c:v>0.547555124585827</c:v>
                </c:pt>
                <c:pt idx="121">
                  <c:v>1.0134247211625358</c:v>
                </c:pt>
                <c:pt idx="122">
                  <c:v>1.5376689089357143</c:v>
                </c:pt>
                <c:pt idx="123">
                  <c:v>1.7016191001708734</c:v>
                </c:pt>
                <c:pt idx="124">
                  <c:v>1.9815161542445181</c:v>
                </c:pt>
                <c:pt idx="125">
                  <c:v>2.2096851500939749</c:v>
                </c:pt>
                <c:pt idx="126">
                  <c:v>2.3340638055718261</c:v>
                </c:pt>
                <c:pt idx="127">
                  <c:v>1.8645092460468931</c:v>
                </c:pt>
                <c:pt idx="128">
                  <c:v>2.2587246940788197</c:v>
                </c:pt>
                <c:pt idx="129">
                  <c:v>2.9025125223073616</c:v>
                </c:pt>
                <c:pt idx="130">
                  <c:v>3.170454165039768</c:v>
                </c:pt>
                <c:pt idx="131">
                  <c:v>2.845595797043714</c:v>
                </c:pt>
                <c:pt idx="132">
                  <c:v>2.3510803870880004</c:v>
                </c:pt>
                <c:pt idx="133">
                  <c:v>1.7131613609582956</c:v>
                </c:pt>
                <c:pt idx="134">
                  <c:v>0.9733214931237788</c:v>
                </c:pt>
                <c:pt idx="135">
                  <c:v>1.0155662131403151</c:v>
                </c:pt>
                <c:pt idx="136">
                  <c:v>0.73320467503218456</c:v>
                </c:pt>
                <c:pt idx="137">
                  <c:v>-0.23494200669108545</c:v>
                </c:pt>
                <c:pt idx="138">
                  <c:v>-1.0152328350841198</c:v>
                </c:pt>
                <c:pt idx="139">
                  <c:v>-1.9439306208911233</c:v>
                </c:pt>
                <c:pt idx="140">
                  <c:v>-2.7781712921543327</c:v>
                </c:pt>
                <c:pt idx="141">
                  <c:v>-3.9476763522870506</c:v>
                </c:pt>
                <c:pt idx="142">
                  <c:v>-5.1629639427533789</c:v>
                </c:pt>
                <c:pt idx="143">
                  <c:v>-8.3171687197648936</c:v>
                </c:pt>
                <c:pt idx="144">
                  <c:v>-8.5100646396457194</c:v>
                </c:pt>
                <c:pt idx="145">
                  <c:v>-8.3491107699865079</c:v>
                </c:pt>
                <c:pt idx="146">
                  <c:v>-8.6243406022395614</c:v>
                </c:pt>
                <c:pt idx="147">
                  <c:v>-9.2012813014707895</c:v>
                </c:pt>
                <c:pt idx="148">
                  <c:v>-9.0119475469861516</c:v>
                </c:pt>
                <c:pt idx="149">
                  <c:v>-9.4024675401404068</c:v>
                </c:pt>
                <c:pt idx="150">
                  <c:v>-9.9054053891709248</c:v>
                </c:pt>
                <c:pt idx="151">
                  <c:v>-10.711841308960368</c:v>
                </c:pt>
                <c:pt idx="152">
                  <c:v>-11.523052289889577</c:v>
                </c:pt>
                <c:pt idx="153">
                  <c:v>-11.995455948990301</c:v>
                </c:pt>
                <c:pt idx="154">
                  <c:v>-12.40556395707401</c:v>
                </c:pt>
                <c:pt idx="155">
                  <c:v>-12.986052324150535</c:v>
                </c:pt>
                <c:pt idx="156">
                  <c:v>-12.987398174980981</c:v>
                </c:pt>
                <c:pt idx="157">
                  <c:v>-13.67305475925775</c:v>
                </c:pt>
                <c:pt idx="158">
                  <c:v>-13.662666496876104</c:v>
                </c:pt>
                <c:pt idx="159">
                  <c:v>-13.433447169714229</c:v>
                </c:pt>
                <c:pt idx="160">
                  <c:v>-13.19247012724216</c:v>
                </c:pt>
                <c:pt idx="161">
                  <c:v>-13.067048577769086</c:v>
                </c:pt>
                <c:pt idx="162">
                  <c:v>-12.816528774443597</c:v>
                </c:pt>
                <c:pt idx="163">
                  <c:v>-12.609128562476343</c:v>
                </c:pt>
                <c:pt idx="164">
                  <c:v>-12.144277878341818</c:v>
                </c:pt>
                <c:pt idx="165">
                  <c:v>-11.481107642850573</c:v>
                </c:pt>
                <c:pt idx="166">
                  <c:v>-10.031716817429158</c:v>
                </c:pt>
                <c:pt idx="167">
                  <c:v>-9.030750137592932</c:v>
                </c:pt>
                <c:pt idx="168">
                  <c:v>-8.8829337828419597</c:v>
                </c:pt>
                <c:pt idx="169">
                  <c:v>-8.5113067261474207</c:v>
                </c:pt>
                <c:pt idx="170">
                  <c:v>-6.7337034189276297</c:v>
                </c:pt>
                <c:pt idx="171">
                  <c:v>-6.5446392671876845</c:v>
                </c:pt>
                <c:pt idx="172">
                  <c:v>-6.2899572224730234</c:v>
                </c:pt>
                <c:pt idx="173">
                  <c:v>-6.0091138456898818</c:v>
                </c:pt>
                <c:pt idx="174">
                  <c:v>-5.8168578706598515</c:v>
                </c:pt>
                <c:pt idx="175">
                  <c:v>-5.7652533629687071</c:v>
                </c:pt>
                <c:pt idx="176">
                  <c:v>-5.7626339095310044</c:v>
                </c:pt>
                <c:pt idx="177">
                  <c:v>-5.7724906693587457</c:v>
                </c:pt>
                <c:pt idx="178">
                  <c:v>-5.0077485768837491</c:v>
                </c:pt>
                <c:pt idx="179">
                  <c:v>-5.2365272050621723</c:v>
                </c:pt>
                <c:pt idx="180">
                  <c:v>-5.2366610767698933</c:v>
                </c:pt>
                <c:pt idx="181">
                  <c:v>-4.8525767724428448</c:v>
                </c:pt>
                <c:pt idx="182">
                  <c:v>-4.3421170447796085</c:v>
                </c:pt>
                <c:pt idx="183">
                  <c:v>-3.8894702390900839</c:v>
                </c:pt>
                <c:pt idx="184">
                  <c:v>-3.571312058996881</c:v>
                </c:pt>
                <c:pt idx="185">
                  <c:v>-3.433732772801168</c:v>
                </c:pt>
                <c:pt idx="186">
                  <c:v>-2.409304042170139</c:v>
                </c:pt>
                <c:pt idx="187">
                  <c:v>-2.0529081104824769</c:v>
                </c:pt>
                <c:pt idx="188">
                  <c:v>-1.3644945582927335</c:v>
                </c:pt>
                <c:pt idx="189">
                  <c:v>-0.25041921535033396</c:v>
                </c:pt>
                <c:pt idx="190">
                  <c:v>1.0093130990641845</c:v>
                </c:pt>
                <c:pt idx="191">
                  <c:v>2.4156384244310587</c:v>
                </c:pt>
                <c:pt idx="192">
                  <c:v>4.0330973431655792</c:v>
                </c:pt>
                <c:pt idx="193">
                  <c:v>5.9310554350944997</c:v>
                </c:pt>
                <c:pt idx="194">
                  <c:v>12.615144126685006</c:v>
                </c:pt>
                <c:pt idx="195">
                  <c:v>14.943493687693902</c:v>
                </c:pt>
                <c:pt idx="196">
                  <c:v>17.687294817338142</c:v>
                </c:pt>
                <c:pt idx="197">
                  <c:v>20.332921539928289</c:v>
                </c:pt>
                <c:pt idx="198">
                  <c:v>22.370941312361296</c:v>
                </c:pt>
                <c:pt idx="199">
                  <c:v>23.716641575091185</c:v>
                </c:pt>
                <c:pt idx="200">
                  <c:v>24.650607106350108</c:v>
                </c:pt>
                <c:pt idx="201">
                  <c:v>25.732667531268866</c:v>
                </c:pt>
                <c:pt idx="202">
                  <c:v>26.977756375448827</c:v>
                </c:pt>
                <c:pt idx="203">
                  <c:v>26.448694779363002</c:v>
                </c:pt>
                <c:pt idx="204">
                  <c:v>25.653658938589793</c:v>
                </c:pt>
                <c:pt idx="205">
                  <c:v>24.576492571884291</c:v>
                </c:pt>
                <c:pt idx="206">
                  <c:v>23.655238478016791</c:v>
                </c:pt>
                <c:pt idx="207">
                  <c:v>20.402420687898921</c:v>
                </c:pt>
                <c:pt idx="208">
                  <c:v>18.239860763959758</c:v>
                </c:pt>
                <c:pt idx="209">
                  <c:v>16.284012113573496</c:v>
                </c:pt>
                <c:pt idx="210">
                  <c:v>14.598760987032918</c:v>
                </c:pt>
                <c:pt idx="211">
                  <c:v>12.393568540114316</c:v>
                </c:pt>
                <c:pt idx="212">
                  <c:v>10.616751897560547</c:v>
                </c:pt>
                <c:pt idx="213">
                  <c:v>8.9585644090233227</c:v>
                </c:pt>
                <c:pt idx="214">
                  <c:v>7.7056026334600398</c:v>
                </c:pt>
                <c:pt idx="215">
                  <c:v>6.3188829866506779</c:v>
                </c:pt>
                <c:pt idx="216">
                  <c:v>5.9189751071825043</c:v>
                </c:pt>
                <c:pt idx="217">
                  <c:v>5.8330795588722708</c:v>
                </c:pt>
                <c:pt idx="218">
                  <c:v>5.9247816786688645</c:v>
                </c:pt>
                <c:pt idx="219">
                  <c:v>5.9217639493115994</c:v>
                </c:pt>
                <c:pt idx="220">
                  <c:v>5.8889110429678055</c:v>
                </c:pt>
                <c:pt idx="221">
                  <c:v>6.3185150671273496</c:v>
                </c:pt>
                <c:pt idx="222">
                  <c:v>6.5999701632417072</c:v>
                </c:pt>
                <c:pt idx="223">
                  <c:v>6.9785605669643331</c:v>
                </c:pt>
                <c:pt idx="224">
                  <c:v>5.1825167901150255</c:v>
                </c:pt>
                <c:pt idx="225">
                  <c:v>4.8518952602792833</c:v>
                </c:pt>
                <c:pt idx="226">
                  <c:v>3.9665734255973604</c:v>
                </c:pt>
                <c:pt idx="227">
                  <c:v>3.4704205916245883</c:v>
                </c:pt>
                <c:pt idx="228">
                  <c:v>2.4019734926315981</c:v>
                </c:pt>
                <c:pt idx="229">
                  <c:v>1.7772089554973858</c:v>
                </c:pt>
                <c:pt idx="230">
                  <c:v>0.70293919612797162</c:v>
                </c:pt>
                <c:pt idx="231">
                  <c:v>-0.35586064011737101</c:v>
                </c:pt>
                <c:pt idx="232">
                  <c:v>1.6863454311489245</c:v>
                </c:pt>
                <c:pt idx="233">
                  <c:v>2.6698553332632353</c:v>
                </c:pt>
                <c:pt idx="234">
                  <c:v>2.9047664847334707</c:v>
                </c:pt>
                <c:pt idx="235">
                  <c:v>1.8476895257607868</c:v>
                </c:pt>
                <c:pt idx="236">
                  <c:v>1.5864312990222218</c:v>
                </c:pt>
                <c:pt idx="237">
                  <c:v>4.5566210218722913</c:v>
                </c:pt>
                <c:pt idx="238">
                  <c:v>9.2753871353518349</c:v>
                </c:pt>
                <c:pt idx="239">
                  <c:v>12.086754014085656</c:v>
                </c:pt>
                <c:pt idx="240">
                  <c:v>13.324041264413623</c:v>
                </c:pt>
                <c:pt idx="241">
                  <c:v>13.892718564813421</c:v>
                </c:pt>
                <c:pt idx="242">
                  <c:v>14.004855092786869</c:v>
                </c:pt>
                <c:pt idx="243">
                  <c:v>14.221865077352348</c:v>
                </c:pt>
                <c:pt idx="244">
                  <c:v>14.574086093855374</c:v>
                </c:pt>
                <c:pt idx="245">
                  <c:v>12.798961820395929</c:v>
                </c:pt>
                <c:pt idx="246">
                  <c:v>11.66568924420841</c:v>
                </c:pt>
                <c:pt idx="247">
                  <c:v>11.667403166344101</c:v>
                </c:pt>
                <c:pt idx="248">
                  <c:v>12.166113830270021</c:v>
                </c:pt>
                <c:pt idx="249">
                  <c:v>12.558064994701155</c:v>
                </c:pt>
                <c:pt idx="250">
                  <c:v>12.464583079388811</c:v>
                </c:pt>
                <c:pt idx="251">
                  <c:v>11.905063696628176</c:v>
                </c:pt>
                <c:pt idx="252">
                  <c:v>11.316648363782917</c:v>
                </c:pt>
                <c:pt idx="253">
                  <c:v>11.548916080262368</c:v>
                </c:pt>
                <c:pt idx="254">
                  <c:v>12.879645479023482</c:v>
                </c:pt>
                <c:pt idx="255">
                  <c:v>14.284600820224867</c:v>
                </c:pt>
                <c:pt idx="256">
                  <c:v>14.865680529901553</c:v>
                </c:pt>
                <c:pt idx="257">
                  <c:v>12.82646350119802</c:v>
                </c:pt>
                <c:pt idx="258">
                  <c:v>12.988532051207859</c:v>
                </c:pt>
                <c:pt idx="259">
                  <c:v>13.08309465422886</c:v>
                </c:pt>
                <c:pt idx="260">
                  <c:v>12.257295641433828</c:v>
                </c:pt>
                <c:pt idx="261">
                  <c:v>11.380794161264102</c:v>
                </c:pt>
                <c:pt idx="262">
                  <c:v>10.630796587877867</c:v>
                </c:pt>
                <c:pt idx="263">
                  <c:v>8.1567803413500712</c:v>
                </c:pt>
                <c:pt idx="264">
                  <c:v>7.13775375911559</c:v>
                </c:pt>
                <c:pt idx="265">
                  <c:v>6.2229592028190899</c:v>
                </c:pt>
                <c:pt idx="266">
                  <c:v>5.9113149741373263</c:v>
                </c:pt>
                <c:pt idx="267">
                  <c:v>5.8211142817022843</c:v>
                </c:pt>
                <c:pt idx="268">
                  <c:v>5.7396838557255334</c:v>
                </c:pt>
                <c:pt idx="269">
                  <c:v>6.0282720978449902</c:v>
                </c:pt>
                <c:pt idx="270">
                  <c:v>5.8908684234019324</c:v>
                </c:pt>
                <c:pt idx="271">
                  <c:v>6.1730226273232489</c:v>
                </c:pt>
                <c:pt idx="272">
                  <c:v>6.3712662876892034</c:v>
                </c:pt>
                <c:pt idx="273">
                  <c:v>6.4882574105607436</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3.1994184170161177</c:v>
                </c:pt>
                <c:pt idx="283">
                  <c:v>1.9466697433549738</c:v>
                </c:pt>
                <c:pt idx="284">
                  <c:v>0.65567686736516029</c:v>
                </c:pt>
                <c:pt idx="285">
                  <c:v>-0.80160819583524257</c:v>
                </c:pt>
                <c:pt idx="286">
                  <c:v>-2.473928256457175</c:v>
                </c:pt>
                <c:pt idx="287">
                  <c:v>-3.0958598587966151</c:v>
                </c:pt>
                <c:pt idx="288">
                  <c:v>-3.4063436383384129</c:v>
                </c:pt>
                <c:pt idx="289">
                  <c:v>-3.5824142279287647</c:v>
                </c:pt>
                <c:pt idx="290">
                  <c:v>-3.768494459747775</c:v>
                </c:pt>
                <c:pt idx="291">
                  <c:v>-3.4219633702783483</c:v>
                </c:pt>
                <c:pt idx="292">
                  <c:v>-3.3083745923053609</c:v>
                </c:pt>
                <c:pt idx="293">
                  <c:v>-3.554244478734883</c:v>
                </c:pt>
                <c:pt idx="294">
                  <c:v>-3.5920430491656927</c:v>
                </c:pt>
                <c:pt idx="295">
                  <c:v>-1.5393554454900737</c:v>
                </c:pt>
                <c:pt idx="296">
                  <c:v>-1.1343616553838978</c:v>
                </c:pt>
                <c:pt idx="297">
                  <c:v>-0.66609041251303158</c:v>
                </c:pt>
                <c:pt idx="298">
                  <c:v>-8.1380229619540459E-2</c:v>
                </c:pt>
                <c:pt idx="299">
                  <c:v>0.19992050421951968</c:v>
                </c:pt>
                <c:pt idx="300">
                  <c:v>2.1458746390100738</c:v>
                </c:pt>
                <c:pt idx="301">
                  <c:v>2.5765048611469763</c:v>
                </c:pt>
                <c:pt idx="302">
                  <c:v>2.6742627784436905</c:v>
                </c:pt>
                <c:pt idx="303">
                  <c:v>3.2629073020811052</c:v>
                </c:pt>
                <c:pt idx="304">
                  <c:v>4.496848973971634</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11.689904237981864</c:v>
                </c:pt>
                <c:pt idx="313">
                  <c:v>11.033668769445891</c:v>
                </c:pt>
                <c:pt idx="314">
                  <c:v>10.078883303777005</c:v>
                </c:pt>
                <c:pt idx="315">
                  <c:v>5.9246863595844665</c:v>
                </c:pt>
                <c:pt idx="316">
                  <c:v>3.4525309601505114</c:v>
                </c:pt>
                <c:pt idx="317">
                  <c:v>0.74573336691769043</c:v>
                </c:pt>
                <c:pt idx="318">
                  <c:v>-2.2057921810063772</c:v>
                </c:pt>
                <c:pt idx="319">
                  <c:v>-5.2737254018649331</c:v>
                </c:pt>
                <c:pt idx="320">
                  <c:v>-8.1753735929819271</c:v>
                </c:pt>
                <c:pt idx="321">
                  <c:v>-11.38330085175582</c:v>
                </c:pt>
                <c:pt idx="322">
                  <c:v>-14.146803054933045</c:v>
                </c:pt>
                <c:pt idx="323">
                  <c:v>-15.268332714553608</c:v>
                </c:pt>
                <c:pt idx="324">
                  <c:v>-15.664297146359033</c:v>
                </c:pt>
                <c:pt idx="325">
                  <c:v>-15.183672519791306</c:v>
                </c:pt>
                <c:pt idx="326">
                  <c:v>-14.734841361336096</c:v>
                </c:pt>
                <c:pt idx="327">
                  <c:v>-14.821405357493077</c:v>
                </c:pt>
                <c:pt idx="328">
                  <c:v>-14.708823349403756</c:v>
                </c:pt>
                <c:pt idx="329">
                  <c:v>-14.495069088342662</c:v>
                </c:pt>
                <c:pt idx="330">
                  <c:v>-12.11666023610587</c:v>
                </c:pt>
                <c:pt idx="331">
                  <c:v>-11.417226401363266</c:v>
                </c:pt>
                <c:pt idx="332">
                  <c:v>-10.905494778640126</c:v>
                </c:pt>
                <c:pt idx="333">
                  <c:v>-10.286713183654847</c:v>
                </c:pt>
                <c:pt idx="334">
                  <c:v>-10.082891914921706</c:v>
                </c:pt>
                <c:pt idx="335">
                  <c:v>-10.594374311631148</c:v>
                </c:pt>
                <c:pt idx="336">
                  <c:v>-11.346686180781134</c:v>
                </c:pt>
                <c:pt idx="337">
                  <c:v>-11.072791496950131</c:v>
                </c:pt>
                <c:pt idx="338">
                  <c:v>-10.905696572784608</c:v>
                </c:pt>
                <c:pt idx="339">
                  <c:v>-10.502709681984044</c:v>
                </c:pt>
                <c:pt idx="340">
                  <c:v>-9.9478982727273007</c:v>
                </c:pt>
                <c:pt idx="341">
                  <c:v>-9.5784731101244009</c:v>
                </c:pt>
                <c:pt idx="342">
                  <c:v>-9.2949351478227182</c:v>
                </c:pt>
                <c:pt idx="343">
                  <c:v>-8.878091728930098</c:v>
                </c:pt>
                <c:pt idx="344">
                  <c:v>-8.6945343270879825</c:v>
                </c:pt>
                <c:pt idx="345">
                  <c:v>-8.3677551883531436</c:v>
                </c:pt>
                <c:pt idx="346">
                  <c:v>-8.0745227857879502</c:v>
                </c:pt>
                <c:pt idx="347">
                  <c:v>-8.0685866162052697</c:v>
                </c:pt>
                <c:pt idx="348">
                  <c:v>-8.020431491597364</c:v>
                </c:pt>
                <c:pt idx="349">
                  <c:v>-7.7976268646605718</c:v>
                </c:pt>
                <c:pt idx="350">
                  <c:v>-7.605648233256332</c:v>
                </c:pt>
                <c:pt idx="351">
                  <c:v>-7.6010753267432705</c:v>
                </c:pt>
                <c:pt idx="352">
                  <c:v>-8.1334084648618159</c:v>
                </c:pt>
                <c:pt idx="353">
                  <c:v>-8.1070401164000856</c:v>
                </c:pt>
                <c:pt idx="354">
                  <c:v>-8.1694469074014986</c:v>
                </c:pt>
                <c:pt idx="355">
                  <c:v>-8.3877393204592767</c:v>
                </c:pt>
                <c:pt idx="356">
                  <c:v>-8.5557027636534286</c:v>
                </c:pt>
                <c:pt idx="357">
                  <c:v>-8.9308014845517967</c:v>
                </c:pt>
                <c:pt idx="358">
                  <c:v>-9.3969220716077668</c:v>
                </c:pt>
                <c:pt idx="359">
                  <c:v>-13.991794947359255</c:v>
                </c:pt>
                <c:pt idx="360">
                  <c:v>-14.615873885282753</c:v>
                </c:pt>
                <c:pt idx="361">
                  <c:v>-14.583291909776037</c:v>
                </c:pt>
                <c:pt idx="362">
                  <c:v>-14.292685877993756</c:v>
                </c:pt>
                <c:pt idx="363">
                  <c:v>-14.144304571734651</c:v>
                </c:pt>
                <c:pt idx="364">
                  <c:v>-13.852098757866786</c:v>
                </c:pt>
                <c:pt idx="365">
                  <c:v>-13.667750282566336</c:v>
                </c:pt>
                <c:pt idx="366">
                  <c:v>-14.450481765222776</c:v>
                </c:pt>
                <c:pt idx="367">
                  <c:v>-14.339973857911431</c:v>
                </c:pt>
                <c:pt idx="368">
                  <c:v>-14.04414242785009</c:v>
                </c:pt>
                <c:pt idx="369">
                  <c:v>-13.801608329920242</c:v>
                </c:pt>
                <c:pt idx="370">
                  <c:v>-13.654574847657372</c:v>
                </c:pt>
                <c:pt idx="371">
                  <c:v>-13.506479650433519</c:v>
                </c:pt>
                <c:pt idx="372">
                  <c:v>-13.407828192611388</c:v>
                </c:pt>
                <c:pt idx="373">
                  <c:v>-11.123957240878099</c:v>
                </c:pt>
                <c:pt idx="374">
                  <c:v>-10.402770240211922</c:v>
                </c:pt>
                <c:pt idx="375">
                  <c:v>-9.645459545335882</c:v>
                </c:pt>
                <c:pt idx="376">
                  <c:v>-8.9623683326795316</c:v>
                </c:pt>
                <c:pt idx="377">
                  <c:v>-8.4151303836204097</c:v>
                </c:pt>
                <c:pt idx="378">
                  <c:v>-8.0588402730259094</c:v>
                </c:pt>
                <c:pt idx="379">
                  <c:v>-7.9365062868511584</c:v>
                </c:pt>
                <c:pt idx="380">
                  <c:v>-5.7388237562478537</c:v>
                </c:pt>
                <c:pt idx="381">
                  <c:v>-4.9707532366993394</c:v>
                </c:pt>
                <c:pt idx="382">
                  <c:v>-4.2328138310558785</c:v>
                </c:pt>
                <c:pt idx="383">
                  <c:v>-3.9441743625175927</c:v>
                </c:pt>
                <c:pt idx="384">
                  <c:v>-4.0369521612174708</c:v>
                </c:pt>
                <c:pt idx="385">
                  <c:v>-4.6456017018059157</c:v>
                </c:pt>
                <c:pt idx="386">
                  <c:v>-5.433083884594109</c:v>
                </c:pt>
                <c:pt idx="387">
                  <c:v>-5.4019132538428716</c:v>
                </c:pt>
                <c:pt idx="388">
                  <c:v>-5.9502227024647123</c:v>
                </c:pt>
                <c:pt idx="389">
                  <c:v>-6.3425087738380865</c:v>
                </c:pt>
                <c:pt idx="390">
                  <c:v>-6.2921097186444399</c:v>
                </c:pt>
                <c:pt idx="391">
                  <c:v>-6.0249617059481153</c:v>
                </c:pt>
                <c:pt idx="392">
                  <c:v>-6.0853173935133436</c:v>
                </c:pt>
                <c:pt idx="393">
                  <c:v>-6.5682427693029704</c:v>
                </c:pt>
                <c:pt idx="394">
                  <c:v>-6.7264735878001574</c:v>
                </c:pt>
                <c:pt idx="395">
                  <c:v>-6.667555503273225</c:v>
                </c:pt>
                <c:pt idx="396">
                  <c:v>-6.9012363100009404</c:v>
                </c:pt>
                <c:pt idx="397">
                  <c:v>-6.4476989614801434</c:v>
                </c:pt>
                <c:pt idx="398">
                  <c:v>-6.2601914857430883</c:v>
                </c:pt>
                <c:pt idx="399">
                  <c:v>-6.1811967052243162</c:v>
                </c:pt>
                <c:pt idx="400">
                  <c:v>-6.1572040720538297</c:v>
                </c:pt>
                <c:pt idx="401">
                  <c:v>-6.0876685722986323</c:v>
                </c:pt>
                <c:pt idx="402">
                  <c:v>-5.6312359065886568</c:v>
                </c:pt>
                <c:pt idx="403">
                  <c:v>-5.4889158240355265</c:v>
                </c:pt>
                <c:pt idx="404">
                  <c:v>-6.5941548374121766</c:v>
                </c:pt>
                <c:pt idx="405">
                  <c:v>-6.7241630486404205</c:v>
                </c:pt>
                <c:pt idx="406">
                  <c:v>-7.2225082595002643</c:v>
                </c:pt>
                <c:pt idx="407">
                  <c:v>-8.1976380234666397</c:v>
                </c:pt>
                <c:pt idx="408">
                  <c:v>-9.2194012715882767</c:v>
                </c:pt>
                <c:pt idx="409">
                  <c:v>-9.4389922233727699</c:v>
                </c:pt>
                <c:pt idx="410">
                  <c:v>-9.5228453364209162</c:v>
                </c:pt>
                <c:pt idx="411">
                  <c:v>-10.284748290012644</c:v>
                </c:pt>
                <c:pt idx="412">
                  <c:v>-12.840645489384002</c:v>
                </c:pt>
                <c:pt idx="413">
                  <c:v>-11.73352608698332</c:v>
                </c:pt>
                <c:pt idx="414">
                  <c:v>-11.379011113502102</c:v>
                </c:pt>
                <c:pt idx="415">
                  <c:v>-11.375282892689171</c:v>
                </c:pt>
                <c:pt idx="416">
                  <c:v>-11.234420334559401</c:v>
                </c:pt>
                <c:pt idx="417">
                  <c:v>-11.248036847906764</c:v>
                </c:pt>
                <c:pt idx="418">
                  <c:v>-10.881750005445516</c:v>
                </c:pt>
                <c:pt idx="419">
                  <c:v>-10.515644883961686</c:v>
                </c:pt>
                <c:pt idx="420">
                  <c:v>-8.9502795524084071</c:v>
                </c:pt>
                <c:pt idx="421">
                  <c:v>-8.357438016857154</c:v>
                </c:pt>
                <c:pt idx="422">
                  <c:v>-8.0096095738648661</c:v>
                </c:pt>
                <c:pt idx="423">
                  <c:v>-7.7659782629630545</c:v>
                </c:pt>
                <c:pt idx="424">
                  <c:v>-7.7671500862652776</c:v>
                </c:pt>
                <c:pt idx="425">
                  <c:v>-7.5580718106554396</c:v>
                </c:pt>
                <c:pt idx="426">
                  <c:v>-7.2725428671834607</c:v>
                </c:pt>
                <c:pt idx="427">
                  <c:v>-6.4243850214401865</c:v>
                </c:pt>
                <c:pt idx="428">
                  <c:v>-5.6969547725266745</c:v>
                </c:pt>
                <c:pt idx="429">
                  <c:v>-4.9562770302084544</c:v>
                </c:pt>
                <c:pt idx="430">
                  <c:v>-4.4364082616175722</c:v>
                </c:pt>
                <c:pt idx="431">
                  <c:v>-4.1314354581530885</c:v>
                </c:pt>
                <c:pt idx="432">
                  <c:v>-3.8673695683197202</c:v>
                </c:pt>
                <c:pt idx="433">
                  <c:v>-4.0999762139639415</c:v>
                </c:pt>
                <c:pt idx="434">
                  <c:v>-4.4561064512928974</c:v>
                </c:pt>
                <c:pt idx="435">
                  <c:v>-5.8264462040531981</c:v>
                </c:pt>
                <c:pt idx="436">
                  <c:v>-6.5497413426067084</c:v>
                </c:pt>
                <c:pt idx="437">
                  <c:v>-7.3073487143384313</c:v>
                </c:pt>
                <c:pt idx="438">
                  <c:v>-7.8664813566100413</c:v>
                </c:pt>
                <c:pt idx="439">
                  <c:v>-8.1750717502027719</c:v>
                </c:pt>
                <c:pt idx="440">
                  <c:v>-8.4335241696183942</c:v>
                </c:pt>
                <c:pt idx="441">
                  <c:v>-8.5348872973255006</c:v>
                </c:pt>
                <c:pt idx="442">
                  <c:v>-8.5396633782504381</c:v>
                </c:pt>
                <c:pt idx="443">
                  <c:v>-8.3326886440833494</c:v>
                </c:pt>
                <c:pt idx="444">
                  <c:v>-7.1998663721291507</c:v>
                </c:pt>
                <c:pt idx="445">
                  <c:v>-6.3136675791032957</c:v>
                </c:pt>
                <c:pt idx="446">
                  <c:v>-6.3749603686226379</c:v>
                </c:pt>
                <c:pt idx="447">
                  <c:v>-6.5588283021694735</c:v>
                </c:pt>
                <c:pt idx="448">
                  <c:v>-6.7089440590772877</c:v>
                </c:pt>
                <c:pt idx="449">
                  <c:v>-6.5560425336255008</c:v>
                </c:pt>
                <c:pt idx="450">
                  <c:v>-6.2798552209085727</c:v>
                </c:pt>
                <c:pt idx="451">
                  <c:v>-5.9145884292543798</c:v>
                </c:pt>
                <c:pt idx="452">
                  <c:v>-5.4307001485737718</c:v>
                </c:pt>
                <c:pt idx="453">
                  <c:v>-5.2877153747778953</c:v>
                </c:pt>
                <c:pt idx="454">
                  <c:v>-5.1190657857207738</c:v>
                </c:pt>
                <c:pt idx="455">
                  <c:v>-4.8392714880486825</c:v>
                </c:pt>
                <c:pt idx="456">
                  <c:v>-4.5321982496324296</c:v>
                </c:pt>
                <c:pt idx="457">
                  <c:v>-4.2354411012656143</c:v>
                </c:pt>
                <c:pt idx="458">
                  <c:v>-3.9027538945519069</c:v>
                </c:pt>
                <c:pt idx="459">
                  <c:v>-3.5504431748977927</c:v>
                </c:pt>
                <c:pt idx="460">
                  <c:v>-3.3624561060445153</c:v>
                </c:pt>
                <c:pt idx="461">
                  <c:v>-5.3910475612382385</c:v>
                </c:pt>
                <c:pt idx="462">
                  <c:v>-5.9249295633307355</c:v>
                </c:pt>
                <c:pt idx="463">
                  <c:v>-6.5006734912823276</c:v>
                </c:pt>
                <c:pt idx="464">
                  <c:v>-6.8640845584845041</c:v>
                </c:pt>
                <c:pt idx="465">
                  <c:v>-7.1133246310052458</c:v>
                </c:pt>
                <c:pt idx="466">
                  <c:v>-7.5362560156917136</c:v>
                </c:pt>
                <c:pt idx="467">
                  <c:v>-7.7114286535927903</c:v>
                </c:pt>
                <c:pt idx="468">
                  <c:v>-10.248041145865665</c:v>
                </c:pt>
                <c:pt idx="469">
                  <c:v>-10.521816567004706</c:v>
                </c:pt>
                <c:pt idx="470">
                  <c:v>-10.525331647970049</c:v>
                </c:pt>
                <c:pt idx="471">
                  <c:v>-10.523426404646585</c:v>
                </c:pt>
                <c:pt idx="472">
                  <c:v>-10.350241683817032</c:v>
                </c:pt>
                <c:pt idx="473">
                  <c:v>-10.433880879134934</c:v>
                </c:pt>
                <c:pt idx="474">
                  <c:v>-10.656891184886277</c:v>
                </c:pt>
                <c:pt idx="475">
                  <c:v>-10.0870552567303</c:v>
                </c:pt>
                <c:pt idx="476">
                  <c:v>-9.9869542050933227</c:v>
                </c:pt>
                <c:pt idx="477">
                  <c:v>-9.8756867048552923</c:v>
                </c:pt>
                <c:pt idx="478">
                  <c:v>-9.8196271683324685</c:v>
                </c:pt>
                <c:pt idx="479">
                  <c:v>-9.7161723799765181</c:v>
                </c:pt>
                <c:pt idx="480">
                  <c:v>-9.822753725370541</c:v>
                </c:pt>
                <c:pt idx="481">
                  <c:v>-9.4202563124877727</c:v>
                </c:pt>
                <c:pt idx="482">
                  <c:v>-8.3633217902325629</c:v>
                </c:pt>
                <c:pt idx="483">
                  <c:v>-8.3187420751845593</c:v>
                </c:pt>
                <c:pt idx="484">
                  <c:v>-8.6344833323643506</c:v>
                </c:pt>
                <c:pt idx="485">
                  <c:v>-8.5822811036724129</c:v>
                </c:pt>
                <c:pt idx="486">
                  <c:v>-8.2891575999357947</c:v>
                </c:pt>
                <c:pt idx="487">
                  <c:v>-8.3550919430750028</c:v>
                </c:pt>
                <c:pt idx="488">
                  <c:v>-8.1607239091724999</c:v>
                </c:pt>
                <c:pt idx="489">
                  <c:v>-7.8697010793256785</c:v>
                </c:pt>
                <c:pt idx="490">
                  <c:v>-6.9805944945290372</c:v>
                </c:pt>
                <c:pt idx="491">
                  <c:v>-6.7576726397274305</c:v>
                </c:pt>
                <c:pt idx="492">
                  <c:v>-6.350924477587415</c:v>
                </c:pt>
                <c:pt idx="493">
                  <c:v>-5.7768297747019588</c:v>
                </c:pt>
                <c:pt idx="494">
                  <c:v>-5.4836678102412648</c:v>
                </c:pt>
                <c:pt idx="495">
                  <c:v>-4.8264714099801012</c:v>
                </c:pt>
                <c:pt idx="496">
                  <c:v>-3.7042212412930886</c:v>
                </c:pt>
                <c:pt idx="497">
                  <c:v>-2.9216128538236728</c:v>
                </c:pt>
                <c:pt idx="498">
                  <c:v>-1.7225506812946634</c:v>
                </c:pt>
                <c:pt idx="499">
                  <c:v>-0.93180905634358435</c:v>
                </c:pt>
                <c:pt idx="500">
                  <c:v>-0.21369101145346314</c:v>
                </c:pt>
                <c:pt idx="501">
                  <c:v>0.29869186980707296</c:v>
                </c:pt>
                <c:pt idx="502">
                  <c:v>0.41926307427756632</c:v>
                </c:pt>
                <c:pt idx="503">
                  <c:v>0.24312661130721835</c:v>
                </c:pt>
                <c:pt idx="504">
                  <c:v>-5.7218663103569163E-2</c:v>
                </c:pt>
                <c:pt idx="505">
                  <c:v>-0.2050537060110571</c:v>
                </c:pt>
                <c:pt idx="506">
                  <c:v>-1.5361161144397375</c:v>
                </c:pt>
                <c:pt idx="507">
                  <c:v>-2.3208810203030765</c:v>
                </c:pt>
                <c:pt idx="508">
                  <c:v>-2.8382021283335312</c:v>
                </c:pt>
                <c:pt idx="509">
                  <c:v>-2.9441190860487731</c:v>
                </c:pt>
                <c:pt idx="510">
                  <c:v>-2.9193804444389428</c:v>
                </c:pt>
                <c:pt idx="511">
                  <c:v>-3.3155955441868907</c:v>
                </c:pt>
                <c:pt idx="512">
                  <c:v>-3.9209542996332374</c:v>
                </c:pt>
                <c:pt idx="513">
                  <c:v>-4.6012049409639095</c:v>
                </c:pt>
                <c:pt idx="514">
                  <c:v>-5.4098911424664093</c:v>
                </c:pt>
                <c:pt idx="515">
                  <c:v>-6.8576454545627294</c:v>
                </c:pt>
                <c:pt idx="516">
                  <c:v>-7.2226630581487274</c:v>
                </c:pt>
                <c:pt idx="517">
                  <c:v>-7.411316981137972</c:v>
                </c:pt>
                <c:pt idx="518">
                  <c:v>-7.5185026085460365</c:v>
                </c:pt>
                <c:pt idx="519">
                  <c:v>-7.2406233251625141</c:v>
                </c:pt>
                <c:pt idx="520">
                  <c:v>-6.8115873830143414</c:v>
                </c:pt>
                <c:pt idx="521">
                  <c:v>-6.6249040454916388</c:v>
                </c:pt>
                <c:pt idx="522">
                  <c:v>-6.4429342594606354</c:v>
                </c:pt>
                <c:pt idx="523">
                  <c:v>-6.1939420658885496</c:v>
                </c:pt>
                <c:pt idx="524">
                  <c:v>-5.535461400335933</c:v>
                </c:pt>
                <c:pt idx="525">
                  <c:v>-4.8411294512849024</c:v>
                </c:pt>
                <c:pt idx="526">
                  <c:v>-4.2959430687155695</c:v>
                </c:pt>
                <c:pt idx="527">
                  <c:v>-3.7926410757385427</c:v>
                </c:pt>
                <c:pt idx="528">
                  <c:v>-3.2570418502521972</c:v>
                </c:pt>
                <c:pt idx="529">
                  <c:v>-2.7478636178592382</c:v>
                </c:pt>
                <c:pt idx="530">
                  <c:v>-2.3661812633903208</c:v>
                </c:pt>
                <c:pt idx="531">
                  <c:v>-1.9549015742999671</c:v>
                </c:pt>
                <c:pt idx="532">
                  <c:v>-0.3866364100435648</c:v>
                </c:pt>
                <c:pt idx="533">
                  <c:v>-8.5686891564208265E-2</c:v>
                </c:pt>
                <c:pt idx="534">
                  <c:v>0.18482624149973531</c:v>
                </c:pt>
                <c:pt idx="535">
                  <c:v>0.5352363471807845</c:v>
                </c:pt>
                <c:pt idx="536">
                  <c:v>0.75008480454694393</c:v>
                </c:pt>
                <c:pt idx="537">
                  <c:v>0.64209268357989147</c:v>
                </c:pt>
                <c:pt idx="538">
                  <c:v>0.28308549468151512</c:v>
                </c:pt>
                <c:pt idx="539">
                  <c:v>-0.72558378869554452</c:v>
                </c:pt>
                <c:pt idx="540">
                  <c:v>-5.041573495037448</c:v>
                </c:pt>
                <c:pt idx="541">
                  <c:v>-5.8489739134286935</c:v>
                </c:pt>
                <c:pt idx="542">
                  <c:v>-6.631034026435235</c:v>
                </c:pt>
                <c:pt idx="543">
                  <c:v>-7.2519579481991201</c:v>
                </c:pt>
                <c:pt idx="544">
                  <c:v>-8.0704152179286286</c:v>
                </c:pt>
                <c:pt idx="545">
                  <c:v>-9.3191648359892856</c:v>
                </c:pt>
                <c:pt idx="546">
                  <c:v>-10.53758269266585</c:v>
                </c:pt>
                <c:pt idx="547">
                  <c:v>-11.564776473600375</c:v>
                </c:pt>
                <c:pt idx="548">
                  <c:v>-12.496058727098315</c:v>
                </c:pt>
                <c:pt idx="549">
                  <c:v>-13.802573207976991</c:v>
                </c:pt>
                <c:pt idx="550">
                  <c:v>-14.108695759951743</c:v>
                </c:pt>
                <c:pt idx="551">
                  <c:v>-14.441264956174791</c:v>
                </c:pt>
                <c:pt idx="552">
                  <c:v>-14.534108172908715</c:v>
                </c:pt>
                <c:pt idx="553">
                  <c:v>-14.340639877246511</c:v>
                </c:pt>
                <c:pt idx="554">
                  <c:v>-14.260766582618487</c:v>
                </c:pt>
                <c:pt idx="555">
                  <c:v>-14.289721272329984</c:v>
                </c:pt>
                <c:pt idx="556">
                  <c:v>-14.124311393778148</c:v>
                </c:pt>
                <c:pt idx="557">
                  <c:v>-13.38779995301717</c:v>
                </c:pt>
                <c:pt idx="558">
                  <c:v>-12.821745521149694</c:v>
                </c:pt>
                <c:pt idx="559">
                  <c:v>-12.261347168933836</c:v>
                </c:pt>
                <c:pt idx="560">
                  <c:v>-12.075749224361289</c:v>
                </c:pt>
                <c:pt idx="561">
                  <c:v>-11.815034832462638</c:v>
                </c:pt>
                <c:pt idx="562">
                  <c:v>-11.647562692127394</c:v>
                </c:pt>
                <c:pt idx="563">
                  <c:v>-11.568135029397226</c:v>
                </c:pt>
                <c:pt idx="564">
                  <c:v>-11.127233075495019</c:v>
                </c:pt>
                <c:pt idx="565">
                  <c:v>-10.320149008698834</c:v>
                </c:pt>
                <c:pt idx="566">
                  <c:v>-7.6711312015358857</c:v>
                </c:pt>
                <c:pt idx="567">
                  <c:v>-7.3141376947004417</c:v>
                </c:pt>
                <c:pt idx="568">
                  <c:v>-5.8002061730273198</c:v>
                </c:pt>
                <c:pt idx="569">
                  <c:v>-4.7727021117770114</c:v>
                </c:pt>
                <c:pt idx="570">
                  <c:v>-4.0054935241562495</c:v>
                </c:pt>
                <c:pt idx="571">
                  <c:v>-3.1087487293244038</c:v>
                </c:pt>
                <c:pt idx="572">
                  <c:v>-2.5253126802750643</c:v>
                </c:pt>
                <c:pt idx="573">
                  <c:v>-2.494563016849682</c:v>
                </c:pt>
                <c:pt idx="574">
                  <c:v>-2.0402938135593311</c:v>
                </c:pt>
                <c:pt idx="575">
                  <c:v>-2.0905934515550402</c:v>
                </c:pt>
                <c:pt idx="576">
                  <c:v>-2.0964145941116628</c:v>
                </c:pt>
                <c:pt idx="577">
                  <c:v>-1.7460313538413459</c:v>
                </c:pt>
                <c:pt idx="578">
                  <c:v>-1.0165141785724217</c:v>
                </c:pt>
                <c:pt idx="579">
                  <c:v>-0.29777064013632071</c:v>
                </c:pt>
                <c:pt idx="580">
                  <c:v>-0.14352280850810928</c:v>
                </c:pt>
                <c:pt idx="581">
                  <c:v>-3.7599627731637497E-2</c:v>
                </c:pt>
                <c:pt idx="582">
                  <c:v>0.34160458232443658</c:v>
                </c:pt>
                <c:pt idx="583">
                  <c:v>1.5500625148576861</c:v>
                </c:pt>
                <c:pt idx="584">
                  <c:v>1.7834446146456018</c:v>
                </c:pt>
                <c:pt idx="585">
                  <c:v>1.9719378005164441</c:v>
                </c:pt>
                <c:pt idx="586">
                  <c:v>2.2987659950691324</c:v>
                </c:pt>
                <c:pt idx="587">
                  <c:v>2.6408819743680425</c:v>
                </c:pt>
                <c:pt idx="588">
                  <c:v>2.6971226626858282</c:v>
                </c:pt>
                <c:pt idx="589">
                  <c:v>2.6095614589100262</c:v>
                </c:pt>
                <c:pt idx="590">
                  <c:v>2.9286323799493346</c:v>
                </c:pt>
                <c:pt idx="591">
                  <c:v>3.0514060927541884</c:v>
                </c:pt>
                <c:pt idx="592">
                  <c:v>3.2983890723454623</c:v>
                </c:pt>
                <c:pt idx="593">
                  <c:v>3.5465702188990953</c:v>
                </c:pt>
                <c:pt idx="594">
                  <c:v>3.6221345748527272</c:v>
                </c:pt>
                <c:pt idx="595">
                  <c:v>3.6972001752149182</c:v>
                </c:pt>
                <c:pt idx="596">
                  <c:v>3.7255229965371952</c:v>
                </c:pt>
                <c:pt idx="597">
                  <c:v>3.67269649211255</c:v>
                </c:pt>
                <c:pt idx="598">
                  <c:v>3.4086702173763586</c:v>
                </c:pt>
                <c:pt idx="599">
                  <c:v>0.9042720751644997</c:v>
                </c:pt>
                <c:pt idx="600">
                  <c:v>-9.8850639260561507E-2</c:v>
                </c:pt>
                <c:pt idx="601">
                  <c:v>-0.91593766987823155</c:v>
                </c:pt>
                <c:pt idx="602">
                  <c:v>-1.3489428246805524</c:v>
                </c:pt>
                <c:pt idx="603">
                  <c:v>-1.5355296288629861</c:v>
                </c:pt>
                <c:pt idx="604">
                  <c:v>-1.7535529099373561</c:v>
                </c:pt>
                <c:pt idx="605">
                  <c:v>-2.2055218572972359</c:v>
                </c:pt>
                <c:pt idx="606">
                  <c:v>-3.2668747423633335</c:v>
                </c:pt>
                <c:pt idx="607">
                  <c:v>-3.5157556797429521</c:v>
                </c:pt>
                <c:pt idx="608">
                  <c:v>-3.5191249361695185</c:v>
                </c:pt>
                <c:pt idx="609">
                  <c:v>-3.3266728967647983</c:v>
                </c:pt>
                <c:pt idx="610">
                  <c:v>-3.2826232613146002</c:v>
                </c:pt>
                <c:pt idx="611">
                  <c:v>-3.2116081149121767</c:v>
                </c:pt>
                <c:pt idx="612">
                  <c:v>-3.6384308101507798</c:v>
                </c:pt>
                <c:pt idx="613">
                  <c:v>-4.4653120284742727</c:v>
                </c:pt>
                <c:pt idx="614">
                  <c:v>-6.7581726854656745</c:v>
                </c:pt>
                <c:pt idx="615">
                  <c:v>-6.9200856589443944</c:v>
                </c:pt>
                <c:pt idx="616">
                  <c:v>-7.1765544621732289</c:v>
                </c:pt>
                <c:pt idx="617">
                  <c:v>-7.4043140451002065</c:v>
                </c:pt>
                <c:pt idx="618">
                  <c:v>-7.6418652544120818</c:v>
                </c:pt>
                <c:pt idx="619">
                  <c:v>-7.6265407479126566</c:v>
                </c:pt>
                <c:pt idx="620">
                  <c:v>-7.4112847843851402</c:v>
                </c:pt>
                <c:pt idx="621">
                  <c:v>-7.0918744598623107</c:v>
                </c:pt>
                <c:pt idx="622">
                  <c:v>-6.5548280880455678</c:v>
                </c:pt>
                <c:pt idx="623">
                  <c:v>-5.1999013022208516</c:v>
                </c:pt>
                <c:pt idx="624">
                  <c:v>-4.8252289985700694</c:v>
                </c:pt>
                <c:pt idx="625">
                  <c:v>-4.6366020168825504</c:v>
                </c:pt>
                <c:pt idx="626">
                  <c:v>-4.657082263217835</c:v>
                </c:pt>
                <c:pt idx="627">
                  <c:v>-4.8719462023461233</c:v>
                </c:pt>
                <c:pt idx="628">
                  <c:v>-5.0245363470627478</c:v>
                </c:pt>
                <c:pt idx="629">
                  <c:v>-5.0962600876460584</c:v>
                </c:pt>
                <c:pt idx="630">
                  <c:v>-6.0417031826227428</c:v>
                </c:pt>
                <c:pt idx="631">
                  <c:v>-6.4526981287156531</c:v>
                </c:pt>
                <c:pt idx="632">
                  <c:v>-6.8588591602054887</c:v>
                </c:pt>
                <c:pt idx="633">
                  <c:v>-7.2005346492212015</c:v>
                </c:pt>
                <c:pt idx="634">
                  <c:v>-7.6110091538721409</c:v>
                </c:pt>
                <c:pt idx="635">
                  <c:v>-8.0794786358688828</c:v>
                </c:pt>
                <c:pt idx="636">
                  <c:v>-8.6044798765921513</c:v>
                </c:pt>
                <c:pt idx="637">
                  <c:v>-8.6853267862272236</c:v>
                </c:pt>
                <c:pt idx="638">
                  <c:v>-8.3813026149596208</c:v>
                </c:pt>
                <c:pt idx="639">
                  <c:v>-9.001160240288625</c:v>
                </c:pt>
                <c:pt idx="640">
                  <c:v>-9.2006649527891966</c:v>
                </c:pt>
                <c:pt idx="641">
                  <c:v>-9.4090029497295067</c:v>
                </c:pt>
                <c:pt idx="642">
                  <c:v>-9.4777776612749136</c:v>
                </c:pt>
                <c:pt idx="643">
                  <c:v>-9.5361398253216549</c:v>
                </c:pt>
                <c:pt idx="644">
                  <c:v>-9.8102529993150966</c:v>
                </c:pt>
                <c:pt idx="645">
                  <c:v>-9.9490942009054706</c:v>
                </c:pt>
                <c:pt idx="646">
                  <c:v>-9.8167311301788942</c:v>
                </c:pt>
                <c:pt idx="647">
                  <c:v>-9.4627558365058366</c:v>
                </c:pt>
                <c:pt idx="648">
                  <c:v>-7.576327606673682</c:v>
                </c:pt>
                <c:pt idx="649">
                  <c:v>-7.3629880234725356</c:v>
                </c:pt>
                <c:pt idx="650">
                  <c:v>-7.2442894861177374</c:v>
                </c:pt>
                <c:pt idx="651">
                  <c:v>-7.2864716529851137</c:v>
                </c:pt>
                <c:pt idx="652">
                  <c:v>-7.2364497949884035</c:v>
                </c:pt>
                <c:pt idx="653">
                  <c:v>-7.2570841190076933</c:v>
                </c:pt>
                <c:pt idx="654">
                  <c:v>-7.1047447181246071</c:v>
                </c:pt>
                <c:pt idx="655">
                  <c:v>-6.5593492179301824</c:v>
                </c:pt>
                <c:pt idx="656">
                  <c:v>-5.8778481586899565</c:v>
                </c:pt>
                <c:pt idx="657">
                  <c:v>-6.0021801791539318</c:v>
                </c:pt>
                <c:pt idx="658">
                  <c:v>-6.1831389833512986</c:v>
                </c:pt>
                <c:pt idx="659">
                  <c:v>-6.3461876275615285</c:v>
                </c:pt>
                <c:pt idx="660">
                  <c:v>-6.4839145976253061</c:v>
                </c:pt>
                <c:pt idx="661">
                  <c:v>-6.5425729452363015</c:v>
                </c:pt>
                <c:pt idx="662">
                  <c:v>-6.6271218838061055</c:v>
                </c:pt>
                <c:pt idx="663">
                  <c:v>-6.7878057647437231</c:v>
                </c:pt>
                <c:pt idx="664">
                  <c:v>-6.7225357181251644</c:v>
                </c:pt>
                <c:pt idx="665">
                  <c:v>-6.5111892505284485</c:v>
                </c:pt>
                <c:pt idx="666">
                  <c:v>-6.5788981679721594</c:v>
                </c:pt>
                <c:pt idx="667">
                  <c:v>-6.623642509551928</c:v>
                </c:pt>
                <c:pt idx="668">
                  <c:v>-6.5299608112063865</c:v>
                </c:pt>
                <c:pt idx="669">
                  <c:v>-6.3119768416652313</c:v>
                </c:pt>
                <c:pt idx="670">
                  <c:v>-6.2627108010184207</c:v>
                </c:pt>
                <c:pt idx="671">
                  <c:v>-6.2783074620971524</c:v>
                </c:pt>
                <c:pt idx="672">
                  <c:v>-6.2862427379293937</c:v>
                </c:pt>
                <c:pt idx="673">
                  <c:v>-6.316676960451602</c:v>
                </c:pt>
                <c:pt idx="674">
                  <c:v>-6.8464478337372006</c:v>
                </c:pt>
                <c:pt idx="675">
                  <c:v>-7.0040283423344221</c:v>
                </c:pt>
                <c:pt idx="676">
                  <c:v>-7.1057311492227342</c:v>
                </c:pt>
                <c:pt idx="677">
                  <c:v>-7.21097151978244</c:v>
                </c:pt>
                <c:pt idx="678">
                  <c:v>-7.2852355025818314</c:v>
                </c:pt>
                <c:pt idx="679">
                  <c:v>-7.3010601022513661</c:v>
                </c:pt>
                <c:pt idx="680">
                  <c:v>-7.4021007033268944</c:v>
                </c:pt>
                <c:pt idx="681">
                  <c:v>-7.5141571663050701</c:v>
                </c:pt>
                <c:pt idx="682">
                  <c:v>-7.5827160818182335</c:v>
                </c:pt>
                <c:pt idx="683">
                  <c:v>-7.7391497447355642</c:v>
                </c:pt>
                <c:pt idx="684">
                  <c:v>-8.0309503244286446</c:v>
                </c:pt>
                <c:pt idx="685">
                  <c:v>-8.2704412452104634</c:v>
                </c:pt>
                <c:pt idx="686">
                  <c:v>-8.4771770914361859</c:v>
                </c:pt>
                <c:pt idx="687">
                  <c:v>-8.5702091368131477</c:v>
                </c:pt>
                <c:pt idx="688">
                  <c:v>-8.5589194270134819</c:v>
                </c:pt>
                <c:pt idx="689">
                  <c:v>-8.0610426864965188</c:v>
                </c:pt>
                <c:pt idx="690">
                  <c:v>-7.8797798013287004</c:v>
                </c:pt>
                <c:pt idx="691">
                  <c:v>-7.7461787398423114</c:v>
                </c:pt>
                <c:pt idx="692">
                  <c:v>-7.7560961365716574</c:v>
                </c:pt>
                <c:pt idx="693">
                  <c:v>-7.6792559297402221</c:v>
                </c:pt>
                <c:pt idx="694">
                  <c:v>-7.5575112228793042</c:v>
                </c:pt>
                <c:pt idx="695">
                  <c:v>-7.348176492638899</c:v>
                </c:pt>
                <c:pt idx="696">
                  <c:v>-7.1643691201027053</c:v>
                </c:pt>
                <c:pt idx="697">
                  <c:v>-6.8308676030579525</c:v>
                </c:pt>
                <c:pt idx="698">
                  <c:v>-5.3225791647043508</c:v>
                </c:pt>
                <c:pt idx="699">
                  <c:v>-4.7405171979340404</c:v>
                </c:pt>
                <c:pt idx="700">
                  <c:v>-4.3429244490304804</c:v>
                </c:pt>
                <c:pt idx="701">
                  <c:v>-3.9110258607647204</c:v>
                </c:pt>
                <c:pt idx="702">
                  <c:v>-3.6422359085373892</c:v>
                </c:pt>
                <c:pt idx="703">
                  <c:v>-3.4632707606677862</c:v>
                </c:pt>
                <c:pt idx="704">
                  <c:v>-3.2881189074117856</c:v>
                </c:pt>
                <c:pt idx="705">
                  <c:v>-3.4526012462743152</c:v>
                </c:pt>
                <c:pt idx="706">
                  <c:v>-3.6061330464045129</c:v>
                </c:pt>
                <c:pt idx="707">
                  <c:v>-3.8413205169721363</c:v>
                </c:pt>
                <c:pt idx="708">
                  <c:v>-4.1082264753533924</c:v>
                </c:pt>
                <c:pt idx="709">
                  <c:v>-4.4189658557521483</c:v>
                </c:pt>
                <c:pt idx="710">
                  <c:v>-4.6635686661996205</c:v>
                </c:pt>
                <c:pt idx="711">
                  <c:v>-4.9029987467156815</c:v>
                </c:pt>
                <c:pt idx="712">
                  <c:v>-4.9585911741902322</c:v>
                </c:pt>
                <c:pt idx="713">
                  <c:v>-4.9189136946097562</c:v>
                </c:pt>
                <c:pt idx="714">
                  <c:v>-4.5702737462885921</c:v>
                </c:pt>
                <c:pt idx="715">
                  <c:v>-4.2273055870541985</c:v>
                </c:pt>
                <c:pt idx="716">
                  <c:v>-3.8285860846105781</c:v>
                </c:pt>
                <c:pt idx="717">
                  <c:v>-4.1292317355628994</c:v>
                </c:pt>
                <c:pt idx="718">
                  <c:v>-4.3914736613239294</c:v>
                </c:pt>
                <c:pt idx="719">
                  <c:v>-4.3414592975625403</c:v>
                </c:pt>
                <c:pt idx="720">
                  <c:v>-4.1591585888662541</c:v>
                </c:pt>
                <c:pt idx="721">
                  <c:v>-3.8634403881631827</c:v>
                </c:pt>
                <c:pt idx="722">
                  <c:v>-4.0320777587707965</c:v>
                </c:pt>
                <c:pt idx="723">
                  <c:v>-3.9681918120420709</c:v>
                </c:pt>
                <c:pt idx="724">
                  <c:v>1.4412638244406111</c:v>
                </c:pt>
                <c:pt idx="725">
                  <c:v>3.8839839924094002</c:v>
                </c:pt>
                <c:pt idx="726">
                  <c:v>5.23858110777023</c:v>
                </c:pt>
                <c:pt idx="727">
                  <c:v>6.1093965313469445</c:v>
                </c:pt>
                <c:pt idx="728">
                  <c:v>7.0421560029804056</c:v>
                </c:pt>
                <c:pt idx="729">
                  <c:v>7.6123556766551284</c:v>
                </c:pt>
                <c:pt idx="730">
                  <c:v>8.9714953231600028</c:v>
                </c:pt>
                <c:pt idx="731">
                  <c:v>9.2603886470623991</c:v>
                </c:pt>
                <c:pt idx="732">
                  <c:v>9.2758773911522354</c:v>
                </c:pt>
                <c:pt idx="733">
                  <c:v>9.0614908063559518</c:v>
                </c:pt>
                <c:pt idx="734">
                  <c:v>9.0270247611121466</c:v>
                </c:pt>
                <c:pt idx="735">
                  <c:v>9.4181729988608112</c:v>
                </c:pt>
                <c:pt idx="736">
                  <c:v>9.5191174270783421</c:v>
                </c:pt>
                <c:pt idx="737">
                  <c:v>8.975989284069902</c:v>
                </c:pt>
                <c:pt idx="738">
                  <c:v>7.3671121185725355</c:v>
                </c:pt>
                <c:pt idx="739">
                  <c:v>3.5515031332996716</c:v>
                </c:pt>
                <c:pt idx="740">
                  <c:v>2.2515845661024718</c:v>
                </c:pt>
                <c:pt idx="741">
                  <c:v>0.92609377065279863</c:v>
                </c:pt>
                <c:pt idx="742">
                  <c:v>-0.50924862682005312</c:v>
                </c:pt>
                <c:pt idx="743">
                  <c:v>-1.8142816396677561</c:v>
                </c:pt>
                <c:pt idx="744">
                  <c:v>-2.3480533342051571</c:v>
                </c:pt>
                <c:pt idx="745">
                  <c:v>-2.4657255028279574</c:v>
                </c:pt>
                <c:pt idx="746">
                  <c:v>-2.4643382155165212</c:v>
                </c:pt>
                <c:pt idx="747">
                  <c:v>-1.9605370874931509</c:v>
                </c:pt>
                <c:pt idx="748">
                  <c:v>-9.620659714187263E-2</c:v>
                </c:pt>
                <c:pt idx="749">
                  <c:v>0.84144769161476063</c:v>
                </c:pt>
                <c:pt idx="750">
                  <c:v>1.4501899709939323</c:v>
                </c:pt>
                <c:pt idx="751">
                  <c:v>1.7649279718057491</c:v>
                </c:pt>
                <c:pt idx="752">
                  <c:v>1.8598656281031498</c:v>
                </c:pt>
                <c:pt idx="753">
                  <c:v>1.8315912252329949</c:v>
                </c:pt>
                <c:pt idx="754">
                  <c:v>2.0131095737053393</c:v>
                </c:pt>
                <c:pt idx="755">
                  <c:v>2.3114361477614271</c:v>
                </c:pt>
                <c:pt idx="756">
                  <c:v>5.0919542494359282</c:v>
                </c:pt>
                <c:pt idx="757">
                  <c:v>5.4668970285778329</c:v>
                </c:pt>
                <c:pt idx="758">
                  <c:v>5.7157019990757165</c:v>
                </c:pt>
                <c:pt idx="759">
                  <c:v>5.5924975290072076</c:v>
                </c:pt>
                <c:pt idx="760">
                  <c:v>5.7162954666235919</c:v>
                </c:pt>
                <c:pt idx="761">
                  <c:v>6.1239223705457846</c:v>
                </c:pt>
                <c:pt idx="762">
                  <c:v>6.2857277305996524</c:v>
                </c:pt>
                <c:pt idx="763">
                  <c:v>6.1759189310952838</c:v>
                </c:pt>
                <c:pt idx="764">
                  <c:v>6.7556659949739171</c:v>
                </c:pt>
                <c:pt idx="765">
                  <c:v>6.5502548858749492</c:v>
                </c:pt>
                <c:pt idx="766">
                  <c:v>6.369584846897534</c:v>
                </c:pt>
                <c:pt idx="767">
                  <c:v>6.5068218647248131</c:v>
                </c:pt>
                <c:pt idx="768">
                  <c:v>6.6185391708652066</c:v>
                </c:pt>
                <c:pt idx="769">
                  <c:v>6.7017257143686146</c:v>
                </c:pt>
                <c:pt idx="770">
                  <c:v>6.6805843057216805</c:v>
                </c:pt>
                <c:pt idx="771">
                  <c:v>6.9992821466503381</c:v>
                </c:pt>
                <c:pt idx="772">
                  <c:v>6.0537371680185386</c:v>
                </c:pt>
                <c:pt idx="773">
                  <c:v>5.713894579239315</c:v>
                </c:pt>
                <c:pt idx="774">
                  <c:v>5.6350820888804485</c:v>
                </c:pt>
                <c:pt idx="775">
                  <c:v>5.5560938349868962</c:v>
                </c:pt>
                <c:pt idx="776">
                  <c:v>5.5590350662254764</c:v>
                </c:pt>
                <c:pt idx="777">
                  <c:v>5.5715953287631734</c:v>
                </c:pt>
                <c:pt idx="778">
                  <c:v>5.9242416383784855</c:v>
                </c:pt>
                <c:pt idx="779">
                  <c:v>6.3433881875728781</c:v>
                </c:pt>
                <c:pt idx="780">
                  <c:v>6.7992629406641631</c:v>
                </c:pt>
                <c:pt idx="781">
                  <c:v>6.3953665342846104</c:v>
                </c:pt>
                <c:pt idx="782">
                  <c:v>5.8448198951456165</c:v>
                </c:pt>
                <c:pt idx="783">
                  <c:v>5.2518143716141736</c:v>
                </c:pt>
                <c:pt idx="784">
                  <c:v>4.6642675352673555</c:v>
                </c:pt>
                <c:pt idx="785">
                  <c:v>3.9851752181289299</c:v>
                </c:pt>
                <c:pt idx="786">
                  <c:v>3.1329907292242587</c:v>
                </c:pt>
                <c:pt idx="787">
                  <c:v>2.0503369885395699</c:v>
                </c:pt>
                <c:pt idx="788">
                  <c:v>-0.96574128435821771</c:v>
                </c:pt>
                <c:pt idx="789">
                  <c:v>-1.7977513676204762</c:v>
                </c:pt>
                <c:pt idx="790">
                  <c:v>-2.8674807207936794</c:v>
                </c:pt>
                <c:pt idx="791">
                  <c:v>-3.3595238299428427</c:v>
                </c:pt>
                <c:pt idx="792">
                  <c:v>-3.7582592694945305</c:v>
                </c:pt>
                <c:pt idx="793">
                  <c:v>-4.2490372758274315</c:v>
                </c:pt>
                <c:pt idx="794">
                  <c:v>-4.6483565447711754</c:v>
                </c:pt>
                <c:pt idx="795">
                  <c:v>-4.3313764964187724</c:v>
                </c:pt>
                <c:pt idx="796">
                  <c:v>-3.963662789494407</c:v>
                </c:pt>
                <c:pt idx="797">
                  <c:v>-3.7444983355917287</c:v>
                </c:pt>
                <c:pt idx="798">
                  <c:v>-3.6803617968114324</c:v>
                </c:pt>
                <c:pt idx="799">
                  <c:v>-3.8709295388061236</c:v>
                </c:pt>
                <c:pt idx="800">
                  <c:v>-4.0719306224309815</c:v>
                </c:pt>
                <c:pt idx="801">
                  <c:v>-4.0729727575163253</c:v>
                </c:pt>
                <c:pt idx="802">
                  <c:v>-3.8799646648221966</c:v>
                </c:pt>
                <c:pt idx="803">
                  <c:v>-3.4882934622560811</c:v>
                </c:pt>
                <c:pt idx="804">
                  <c:v>-2.7935070400067632</c:v>
                </c:pt>
                <c:pt idx="805">
                  <c:v>-2.7235278056284837</c:v>
                </c:pt>
                <c:pt idx="806">
                  <c:v>-2.6379478120579214</c:v>
                </c:pt>
                <c:pt idx="807">
                  <c:v>-2.4910765847333467</c:v>
                </c:pt>
                <c:pt idx="808">
                  <c:v>-2.3352698003725827</c:v>
                </c:pt>
                <c:pt idx="809">
                  <c:v>-2.1473802514424674</c:v>
                </c:pt>
                <c:pt idx="810">
                  <c:v>-1.7771993284078871</c:v>
                </c:pt>
                <c:pt idx="811">
                  <c:v>-1.4172304488744036</c:v>
                </c:pt>
                <c:pt idx="812">
                  <c:v>-0.88411505962523051</c:v>
                </c:pt>
                <c:pt idx="813">
                  <c:v>0.27443968944812974</c:v>
                </c:pt>
                <c:pt idx="814">
                  <c:v>0.512531128777864</c:v>
                </c:pt>
                <c:pt idx="815">
                  <c:v>0.62774503642737312</c:v>
                </c:pt>
                <c:pt idx="816">
                  <c:v>0.73532840851810199</c:v>
                </c:pt>
                <c:pt idx="817">
                  <c:v>0.92194481018695762</c:v>
                </c:pt>
                <c:pt idx="818">
                  <c:v>1.1716266251922458</c:v>
                </c:pt>
                <c:pt idx="819">
                  <c:v>1.4032784103905118</c:v>
                </c:pt>
                <c:pt idx="820">
                  <c:v>1.6314876284650961</c:v>
                </c:pt>
                <c:pt idx="821">
                  <c:v>1.8930559457919451</c:v>
                </c:pt>
                <c:pt idx="822">
                  <c:v>2.3923565862801977</c:v>
                </c:pt>
                <c:pt idx="823">
                  <c:v>2.4973654323997989</c:v>
                </c:pt>
                <c:pt idx="824">
                  <c:v>2.4954842465203813</c:v>
                </c:pt>
                <c:pt idx="825">
                  <c:v>2.6050990686522986</c:v>
                </c:pt>
                <c:pt idx="826">
                  <c:v>2.7081426416746694</c:v>
                </c:pt>
                <c:pt idx="827">
                  <c:v>2.9940458605404388</c:v>
                </c:pt>
                <c:pt idx="828">
                  <c:v>3.1638243280854024</c:v>
                </c:pt>
                <c:pt idx="829">
                  <c:v>3.1857292000995452</c:v>
                </c:pt>
                <c:pt idx="830">
                  <c:v>3.2215509620026275</c:v>
                </c:pt>
                <c:pt idx="831">
                  <c:v>3.4171548301453214</c:v>
                </c:pt>
                <c:pt idx="832">
                  <c:v>3.4017480483255298</c:v>
                </c:pt>
                <c:pt idx="833">
                  <c:v>3.3312101044731093</c:v>
                </c:pt>
                <c:pt idx="834">
                  <c:v>3.2861943008193091</c:v>
                </c:pt>
                <c:pt idx="835">
                  <c:v>3.2616141195982467</c:v>
                </c:pt>
                <c:pt idx="836">
                  <c:v>3.2126462167086767</c:v>
                </c:pt>
                <c:pt idx="837">
                  <c:v>3.1115490958177197</c:v>
                </c:pt>
                <c:pt idx="838">
                  <c:v>3.0273650411316213</c:v>
                </c:pt>
                <c:pt idx="839">
                  <c:v>2.2601037851632402</c:v>
                </c:pt>
                <c:pt idx="840">
                  <c:v>1.6014848841709437</c:v>
                </c:pt>
                <c:pt idx="841">
                  <c:v>0.40443443002550339</c:v>
                </c:pt>
                <c:pt idx="842">
                  <c:v>-0.92684669623858673</c:v>
                </c:pt>
                <c:pt idx="843">
                  <c:v>-1.8654012039278314</c:v>
                </c:pt>
                <c:pt idx="844">
                  <c:v>-2.5539200928127612</c:v>
                </c:pt>
                <c:pt idx="845">
                  <c:v>-3.0670234831397347</c:v>
                </c:pt>
                <c:pt idx="846">
                  <c:v>-3.3921075509423604</c:v>
                </c:pt>
                <c:pt idx="847">
                  <c:v>-3.6451280383049482</c:v>
                </c:pt>
                <c:pt idx="848">
                  <c:v>-2.8998682635820177</c:v>
                </c:pt>
                <c:pt idx="849">
                  <c:v>-2.3256973661418243</c:v>
                </c:pt>
                <c:pt idx="850">
                  <c:v>-2.3050888640320997</c:v>
                </c:pt>
                <c:pt idx="851">
                  <c:v>-2.5368342987130035</c:v>
                </c:pt>
                <c:pt idx="852">
                  <c:v>-2.4096560245853587</c:v>
                </c:pt>
                <c:pt idx="853">
                  <c:v>-1.6693293919359729</c:v>
                </c:pt>
                <c:pt idx="854">
                  <c:v>-1.6284353797733095</c:v>
                </c:pt>
                <c:pt idx="855">
                  <c:v>-1.7936905924859281</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1.4138028212096139</c:v>
                </c:pt>
                <c:pt idx="866">
                  <c:v>2.1293390545934452</c:v>
                </c:pt>
                <c:pt idx="867">
                  <c:v>2.7501158237262189</c:v>
                </c:pt>
                <c:pt idx="868">
                  <c:v>3.460824024058752</c:v>
                </c:pt>
                <c:pt idx="869">
                  <c:v>3.9895219505167212</c:v>
                </c:pt>
                <c:pt idx="870">
                  <c:v>4.2261042216038325</c:v>
                </c:pt>
                <c:pt idx="871">
                  <c:v>4.4279542218515395</c:v>
                </c:pt>
                <c:pt idx="872">
                  <c:v>4.6715855517260847</c:v>
                </c:pt>
                <c:pt idx="873">
                  <c:v>2.5138969187029292</c:v>
                </c:pt>
                <c:pt idx="874">
                  <c:v>1.9890931107637488</c:v>
                </c:pt>
                <c:pt idx="875">
                  <c:v>1.8048568023477145</c:v>
                </c:pt>
                <c:pt idx="876">
                  <c:v>1.71486936359672</c:v>
                </c:pt>
                <c:pt idx="877">
                  <c:v>0.44882185627564364</c:v>
                </c:pt>
                <c:pt idx="878">
                  <c:v>0.54750033129050735</c:v>
                </c:pt>
                <c:pt idx="879">
                  <c:v>0.95608361347849979</c:v>
                </c:pt>
                <c:pt idx="880">
                  <c:v>1.19653662865926</c:v>
                </c:pt>
                <c:pt idx="881">
                  <c:v>1.1256328902313015</c:v>
                </c:pt>
                <c:pt idx="882">
                  <c:v>0.60288238893859614</c:v>
                </c:pt>
                <c:pt idx="883">
                  <c:v>0.62764911021501946</c:v>
                </c:pt>
                <c:pt idx="884">
                  <c:v>1.5578355736971048</c:v>
                </c:pt>
                <c:pt idx="885">
                  <c:v>2.1385197395298121</c:v>
                </c:pt>
                <c:pt idx="886">
                  <c:v>4.1057071110661951</c:v>
                </c:pt>
                <c:pt idx="887">
                  <c:v>4.3347901380086284</c:v>
                </c:pt>
                <c:pt idx="888">
                  <c:v>5.0316567323151489</c:v>
                </c:pt>
                <c:pt idx="889">
                  <c:v>5.3867106077219225</c:v>
                </c:pt>
                <c:pt idx="890">
                  <c:v>4.9720798760427956</c:v>
                </c:pt>
                <c:pt idx="891">
                  <c:v>4.8400277307054385</c:v>
                </c:pt>
                <c:pt idx="892">
                  <c:v>4.8224978225275734</c:v>
                </c:pt>
                <c:pt idx="893">
                  <c:v>4.879673184287812</c:v>
                </c:pt>
                <c:pt idx="894">
                  <c:v>6.1484551957886584</c:v>
                </c:pt>
                <c:pt idx="895">
                  <c:v>6.2493719996854935</c:v>
                </c:pt>
                <c:pt idx="896">
                  <c:v>6.4779098257501504</c:v>
                </c:pt>
                <c:pt idx="897">
                  <c:v>6.654592552072109</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155754496"/>
        <c:axId val="155756032"/>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1557544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56032"/>
        <c:crosses val="autoZero"/>
        <c:auto val="1"/>
        <c:lblAlgn val="ctr"/>
        <c:lblOffset val="100"/>
        <c:noMultiLvlLbl val="0"/>
      </c:catAx>
      <c:valAx>
        <c:axId val="155756032"/>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5449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4.9906721076534035</c:v>
                </c:pt>
                <c:pt idx="1">
                  <c:v>4.9946218122274217</c:v>
                </c:pt>
                <c:pt idx="2">
                  <c:v>4.9976713929342464</c:v>
                </c:pt>
                <c:pt idx="3">
                  <c:v>4.9995615329344725</c:v>
                </c:pt>
                <c:pt idx="4">
                  <c:v>5.0017398729342943</c:v>
                </c:pt>
                <c:pt idx="5">
                  <c:v>5.0044681529344084</c:v>
                </c:pt>
                <c:pt idx="6">
                  <c:v>5.0070510229341814</c:v>
                </c:pt>
                <c:pt idx="7">
                  <c:v>5.0080414329342426</c:v>
                </c:pt>
                <c:pt idx="8">
                  <c:v>5.0084528229343732</c:v>
                </c:pt>
                <c:pt idx="9">
                  <c:v>5.0086258229343708</c:v>
                </c:pt>
                <c:pt idx="10">
                  <c:v>5.0088586910152486</c:v>
                </c:pt>
                <c:pt idx="11">
                  <c:v>5.011528572934381</c:v>
                </c:pt>
                <c:pt idx="12">
                  <c:v>5.0206101629342896</c:v>
                </c:pt>
                <c:pt idx="13">
                  <c:v>5.0395513329343746</c:v>
                </c:pt>
                <c:pt idx="14">
                  <c:v>5.3414239329343731</c:v>
                </c:pt>
                <c:pt idx="15">
                  <c:v>6.2541025629342357</c:v>
                </c:pt>
                <c:pt idx="16">
                  <c:v>7.4709492829343978</c:v>
                </c:pt>
                <c:pt idx="17">
                  <c:v>8.2882293929343227</c:v>
                </c:pt>
                <c:pt idx="18">
                  <c:v>8.4607130329344216</c:v>
                </c:pt>
                <c:pt idx="19">
                  <c:v>8.2422542094649458</c:v>
                </c:pt>
                <c:pt idx="20">
                  <c:v>8.2351098829342391</c:v>
                </c:pt>
                <c:pt idx="21">
                  <c:v>8.9477602429343719</c:v>
                </c:pt>
                <c:pt idx="22">
                  <c:v>9.4080569029343906</c:v>
                </c:pt>
                <c:pt idx="23">
                  <c:v>9.26940190313627</c:v>
                </c:pt>
                <c:pt idx="24">
                  <c:v>8.7006780829342691</c:v>
                </c:pt>
                <c:pt idx="25">
                  <c:v>8.0672838529343025</c:v>
                </c:pt>
                <c:pt idx="26">
                  <c:v>7.9076330129342365</c:v>
                </c:pt>
                <c:pt idx="27">
                  <c:v>8.0577801229343038</c:v>
                </c:pt>
                <c:pt idx="28">
                  <c:v>8.6288978324292547</c:v>
                </c:pt>
                <c:pt idx="29">
                  <c:v>9.9029820229343066</c:v>
                </c:pt>
                <c:pt idx="30">
                  <c:v>12.112322992934281</c:v>
                </c:pt>
                <c:pt idx="31">
                  <c:v>14.693102282934305</c:v>
                </c:pt>
                <c:pt idx="32">
                  <c:v>16.773728986027148</c:v>
                </c:pt>
                <c:pt idx="33">
                  <c:v>18.400987242934235</c:v>
                </c:pt>
                <c:pt idx="34">
                  <c:v>19.299426692934347</c:v>
                </c:pt>
                <c:pt idx="35">
                  <c:v>19.305808972934329</c:v>
                </c:pt>
                <c:pt idx="36">
                  <c:v>17.998123842934255</c:v>
                </c:pt>
                <c:pt idx="37">
                  <c:v>15.79815369293436</c:v>
                </c:pt>
                <c:pt idx="38">
                  <c:v>12.728123832934312</c:v>
                </c:pt>
                <c:pt idx="39">
                  <c:v>9.4467875229343505</c:v>
                </c:pt>
                <c:pt idx="40">
                  <c:v>5.7241474829343488</c:v>
                </c:pt>
                <c:pt idx="41">
                  <c:v>2.2484515229342605</c:v>
                </c:pt>
                <c:pt idx="42">
                  <c:v>-0.96130437706574412</c:v>
                </c:pt>
                <c:pt idx="43">
                  <c:v>-3.2822424970656772</c:v>
                </c:pt>
                <c:pt idx="44">
                  <c:v>-5.0905405070656258</c:v>
                </c:pt>
                <c:pt idx="45">
                  <c:v>-6.6910568270655819</c:v>
                </c:pt>
                <c:pt idx="46">
                  <c:v>-8.6359877770656226</c:v>
                </c:pt>
                <c:pt idx="47">
                  <c:v>-9.7632401970656701</c:v>
                </c:pt>
                <c:pt idx="48">
                  <c:v>-10.045408677065609</c:v>
                </c:pt>
                <c:pt idx="49">
                  <c:v>-9.9165862905351947</c:v>
                </c:pt>
                <c:pt idx="50">
                  <c:v>-9.6792927970656564</c:v>
                </c:pt>
                <c:pt idx="51">
                  <c:v>-9.0543657270656279</c:v>
                </c:pt>
                <c:pt idx="52">
                  <c:v>-8.0223764370656596</c:v>
                </c:pt>
                <c:pt idx="53">
                  <c:v>-6.6185630170657666</c:v>
                </c:pt>
                <c:pt idx="54">
                  <c:v>-5.3609961782901854</c:v>
                </c:pt>
                <c:pt idx="55">
                  <c:v>-4.1614803470656252</c:v>
                </c:pt>
                <c:pt idx="56">
                  <c:v>-3.4943094970656827</c:v>
                </c:pt>
                <c:pt idx="57">
                  <c:v>-3.0132417070657453</c:v>
                </c:pt>
                <c:pt idx="58">
                  <c:v>-2.4218323370657067</c:v>
                </c:pt>
                <c:pt idx="59">
                  <c:v>-1.5408167770657144</c:v>
                </c:pt>
                <c:pt idx="60">
                  <c:v>2.4918582934319033E-2</c:v>
                </c:pt>
                <c:pt idx="61">
                  <c:v>2.6173140229343841</c:v>
                </c:pt>
                <c:pt idx="62">
                  <c:v>4.9278260744237059</c:v>
                </c:pt>
                <c:pt idx="63">
                  <c:v>7.4675667029343824</c:v>
                </c:pt>
                <c:pt idx="64">
                  <c:v>9.2338748129341699</c:v>
                </c:pt>
                <c:pt idx="65">
                  <c:v>10.228889962934398</c:v>
                </c:pt>
                <c:pt idx="66">
                  <c:v>11.510638388089006</c:v>
                </c:pt>
                <c:pt idx="67">
                  <c:v>12.484606052934367</c:v>
                </c:pt>
                <c:pt idx="68">
                  <c:v>12.983256792934284</c:v>
                </c:pt>
                <c:pt idx="69">
                  <c:v>13.013644422934236</c:v>
                </c:pt>
                <c:pt idx="70">
                  <c:v>12.614171142934351</c:v>
                </c:pt>
                <c:pt idx="71">
                  <c:v>11.648653109738468</c:v>
                </c:pt>
                <c:pt idx="72">
                  <c:v>10.557312162934251</c:v>
                </c:pt>
                <c:pt idx="73">
                  <c:v>8.6835051029343475</c:v>
                </c:pt>
                <c:pt idx="74">
                  <c:v>6.6636377829344884</c:v>
                </c:pt>
                <c:pt idx="75">
                  <c:v>4.0707918210786174</c:v>
                </c:pt>
                <c:pt idx="76">
                  <c:v>1.684949322934429</c:v>
                </c:pt>
                <c:pt idx="77">
                  <c:v>-0.25887952706561684</c:v>
                </c:pt>
                <c:pt idx="78">
                  <c:v>-3.0910739470657376</c:v>
                </c:pt>
                <c:pt idx="79">
                  <c:v>-5.3526785912925732</c:v>
                </c:pt>
                <c:pt idx="80">
                  <c:v>-7.502546807065575</c:v>
                </c:pt>
                <c:pt idx="81">
                  <c:v>-9.3372214070655755</c:v>
                </c:pt>
                <c:pt idx="82">
                  <c:v>-10.654154117065589</c:v>
                </c:pt>
                <c:pt idx="83">
                  <c:v>-11.738616417065728</c:v>
                </c:pt>
                <c:pt idx="84">
                  <c:v>-12.638025117065681</c:v>
                </c:pt>
                <c:pt idx="85">
                  <c:v>-2.4916749526822182</c:v>
                </c:pt>
                <c:pt idx="86">
                  <c:v>-0.24365995706573074</c:v>
                </c:pt>
                <c:pt idx="87">
                  <c:v>1.6159044029344725</c:v>
                </c:pt>
                <c:pt idx="88">
                  <c:v>2.7875946220647632</c:v>
                </c:pt>
                <c:pt idx="89">
                  <c:v>8.3486252742386569</c:v>
                </c:pt>
                <c:pt idx="90">
                  <c:v>8.8873096429342997</c:v>
                </c:pt>
                <c:pt idx="91">
                  <c:v>9.2333618429343058</c:v>
                </c:pt>
                <c:pt idx="92">
                  <c:v>9.7647067229344184</c:v>
                </c:pt>
                <c:pt idx="93">
                  <c:v>10.715799462934385</c:v>
                </c:pt>
                <c:pt idx="94">
                  <c:v>11.67584876293428</c:v>
                </c:pt>
                <c:pt idx="95">
                  <c:v>12.419736792934403</c:v>
                </c:pt>
                <c:pt idx="96">
                  <c:v>12.548354882934317</c:v>
                </c:pt>
                <c:pt idx="97">
                  <c:v>9.5978077433994109</c:v>
                </c:pt>
                <c:pt idx="98">
                  <c:v>9.2596914429344679</c:v>
                </c:pt>
                <c:pt idx="99">
                  <c:v>8.881868367470398</c:v>
                </c:pt>
                <c:pt idx="100">
                  <c:v>8.3343337429343176</c:v>
                </c:pt>
                <c:pt idx="101">
                  <c:v>7.9520734529343509</c:v>
                </c:pt>
                <c:pt idx="102">
                  <c:v>7.5116115359956304</c:v>
                </c:pt>
                <c:pt idx="103">
                  <c:v>3.272757492690431</c:v>
                </c:pt>
                <c:pt idx="104">
                  <c:v>2.0458726529342637</c:v>
                </c:pt>
                <c:pt idx="105">
                  <c:v>1.3716287629342918</c:v>
                </c:pt>
                <c:pt idx="106">
                  <c:v>0.78003108293437162</c:v>
                </c:pt>
                <c:pt idx="107">
                  <c:v>0.66415140674375683</c:v>
                </c:pt>
                <c:pt idx="108">
                  <c:v>1.072258082934411</c:v>
                </c:pt>
                <c:pt idx="109">
                  <c:v>1.7950677729343028</c:v>
                </c:pt>
                <c:pt idx="110">
                  <c:v>1.8647867011161461</c:v>
                </c:pt>
                <c:pt idx="111">
                  <c:v>-2.0122560770656577</c:v>
                </c:pt>
                <c:pt idx="112">
                  <c:v>-2.0675849070655579</c:v>
                </c:pt>
                <c:pt idx="113">
                  <c:v>-2.020825827065778</c:v>
                </c:pt>
                <c:pt idx="114">
                  <c:v>-2.1503346770658012</c:v>
                </c:pt>
                <c:pt idx="115">
                  <c:v>-2.2439574870656291</c:v>
                </c:pt>
                <c:pt idx="116">
                  <c:v>-2.2508403065391747</c:v>
                </c:pt>
                <c:pt idx="117">
                  <c:v>-2.2279612234485882</c:v>
                </c:pt>
                <c:pt idx="118">
                  <c:v>-2.20310111706572</c:v>
                </c:pt>
                <c:pt idx="119">
                  <c:v>-2.2827693970657634</c:v>
                </c:pt>
                <c:pt idx="120">
                  <c:v>-2.1026496170655626</c:v>
                </c:pt>
                <c:pt idx="121">
                  <c:v>-1.4617393897929785</c:v>
                </c:pt>
                <c:pt idx="122">
                  <c:v>-0.64757464706558376</c:v>
                </c:pt>
                <c:pt idx="123">
                  <c:v>0.36854008293443086</c:v>
                </c:pt>
                <c:pt idx="124">
                  <c:v>1.0531486829343049</c:v>
                </c:pt>
                <c:pt idx="125">
                  <c:v>1.5415484543628819</c:v>
                </c:pt>
                <c:pt idx="126">
                  <c:v>3.4798198829344074</c:v>
                </c:pt>
                <c:pt idx="127">
                  <c:v>3.5547390329342932</c:v>
                </c:pt>
                <c:pt idx="128">
                  <c:v>3.5131702829344014</c:v>
                </c:pt>
                <c:pt idx="129">
                  <c:v>3.2170877529343267</c:v>
                </c:pt>
                <c:pt idx="130">
                  <c:v>2.8326173308510181</c:v>
                </c:pt>
                <c:pt idx="131">
                  <c:v>2.743380292934384</c:v>
                </c:pt>
                <c:pt idx="132">
                  <c:v>2.7574955029342192</c:v>
                </c:pt>
                <c:pt idx="133">
                  <c:v>2.6968377090212532</c:v>
                </c:pt>
                <c:pt idx="134">
                  <c:v>2.0459120111394355</c:v>
                </c:pt>
                <c:pt idx="135">
                  <c:v>2.0565179629344215</c:v>
                </c:pt>
                <c:pt idx="136">
                  <c:v>2.1601737529344058</c:v>
                </c:pt>
                <c:pt idx="137">
                  <c:v>2.2080098929342142</c:v>
                </c:pt>
                <c:pt idx="138">
                  <c:v>2.1901043229343919</c:v>
                </c:pt>
                <c:pt idx="139">
                  <c:v>2.1677642807837185</c:v>
                </c:pt>
                <c:pt idx="140">
                  <c:v>2.475347822934296</c:v>
                </c:pt>
                <c:pt idx="141">
                  <c:v>2.9430974029342991</c:v>
                </c:pt>
                <c:pt idx="142">
                  <c:v>5.0203920102070612</c:v>
                </c:pt>
                <c:pt idx="143">
                  <c:v>4.5074207112172076</c:v>
                </c:pt>
                <c:pt idx="144">
                  <c:v>4.0333029429344034</c:v>
                </c:pt>
                <c:pt idx="145">
                  <c:v>4.3560177129344595</c:v>
                </c:pt>
                <c:pt idx="146">
                  <c:v>4.78208662293423</c:v>
                </c:pt>
                <c:pt idx="147">
                  <c:v>4.8087276001059776</c:v>
                </c:pt>
                <c:pt idx="148">
                  <c:v>4.9169037729342406</c:v>
                </c:pt>
                <c:pt idx="149">
                  <c:v>4.961927216267668</c:v>
                </c:pt>
                <c:pt idx="150">
                  <c:v>7.2219739335672699</c:v>
                </c:pt>
                <c:pt idx="151">
                  <c:v>8.0733247729343809</c:v>
                </c:pt>
                <c:pt idx="152">
                  <c:v>8.2237196595301612</c:v>
                </c:pt>
                <c:pt idx="153">
                  <c:v>7.9073139529343184</c:v>
                </c:pt>
                <c:pt idx="154">
                  <c:v>7.5244785829343224</c:v>
                </c:pt>
                <c:pt idx="155">
                  <c:v>7.1611376981517445</c:v>
                </c:pt>
                <c:pt idx="156">
                  <c:v>6.8309934229343208</c:v>
                </c:pt>
                <c:pt idx="157">
                  <c:v>6.7225366229344052</c:v>
                </c:pt>
                <c:pt idx="158">
                  <c:v>6.8185827429344785</c:v>
                </c:pt>
                <c:pt idx="159">
                  <c:v>7.3020257108913293</c:v>
                </c:pt>
                <c:pt idx="160">
                  <c:v>8.0418136329343959</c:v>
                </c:pt>
                <c:pt idx="161">
                  <c:v>8.8682432829343583</c:v>
                </c:pt>
                <c:pt idx="162">
                  <c:v>9.6103362198908204</c:v>
                </c:pt>
                <c:pt idx="163">
                  <c:v>9.8292089738434072</c:v>
                </c:pt>
                <c:pt idx="164">
                  <c:v>8.5297942290881767</c:v>
                </c:pt>
                <c:pt idx="165">
                  <c:v>8.282164382934349</c:v>
                </c:pt>
                <c:pt idx="166">
                  <c:v>7.9232107829342731</c:v>
                </c:pt>
                <c:pt idx="167">
                  <c:v>7.6413910318704978</c:v>
                </c:pt>
                <c:pt idx="168">
                  <c:v>7.2179886329344045</c:v>
                </c:pt>
                <c:pt idx="169">
                  <c:v>6.9909599722200397</c:v>
                </c:pt>
                <c:pt idx="170">
                  <c:v>8.2488408829343296</c:v>
                </c:pt>
                <c:pt idx="171">
                  <c:v>8.6035981584445427</c:v>
                </c:pt>
                <c:pt idx="172">
                  <c:v>9.1400456070721479</c:v>
                </c:pt>
                <c:pt idx="173">
                  <c:v>9.7790233129342283</c:v>
                </c:pt>
                <c:pt idx="174">
                  <c:v>10.076505812934361</c:v>
                </c:pt>
                <c:pt idx="175">
                  <c:v>10.146332122934218</c:v>
                </c:pt>
                <c:pt idx="176">
                  <c:v>9.9310438434607207</c:v>
                </c:pt>
                <c:pt idx="177">
                  <c:v>8.732491056011181</c:v>
                </c:pt>
                <c:pt idx="178">
                  <c:v>8.898468662934448</c:v>
                </c:pt>
                <c:pt idx="179">
                  <c:v>9.5019337629342289</c:v>
                </c:pt>
                <c:pt idx="180">
                  <c:v>10.575195862934336</c:v>
                </c:pt>
                <c:pt idx="181">
                  <c:v>11.598418562934318</c:v>
                </c:pt>
                <c:pt idx="182">
                  <c:v>12.475136967144815</c:v>
                </c:pt>
                <c:pt idx="183">
                  <c:v>13.299890592934332</c:v>
                </c:pt>
                <c:pt idx="184">
                  <c:v>13.633154723359851</c:v>
                </c:pt>
                <c:pt idx="185">
                  <c:v>13.213759158796407</c:v>
                </c:pt>
                <c:pt idx="186">
                  <c:v>12.96875582293444</c:v>
                </c:pt>
                <c:pt idx="187">
                  <c:v>12.690527422934348</c:v>
                </c:pt>
                <c:pt idx="188">
                  <c:v>12.849405502934276</c:v>
                </c:pt>
                <c:pt idx="189">
                  <c:v>13.329819893572648</c:v>
                </c:pt>
                <c:pt idx="190">
                  <c:v>14.485705412934351</c:v>
                </c:pt>
                <c:pt idx="191">
                  <c:v>15.641406642934371</c:v>
                </c:pt>
                <c:pt idx="192">
                  <c:v>16.510432091267646</c:v>
                </c:pt>
                <c:pt idx="193">
                  <c:v>18.659689901802253</c:v>
                </c:pt>
                <c:pt idx="194">
                  <c:v>18.80183518293439</c:v>
                </c:pt>
                <c:pt idx="195">
                  <c:v>18.917169047769562</c:v>
                </c:pt>
                <c:pt idx="196">
                  <c:v>19.111291642934333</c:v>
                </c:pt>
                <c:pt idx="197">
                  <c:v>19.071902822934227</c:v>
                </c:pt>
                <c:pt idx="198">
                  <c:v>18.463820932934208</c:v>
                </c:pt>
                <c:pt idx="199">
                  <c:v>17.207449112934412</c:v>
                </c:pt>
                <c:pt idx="200">
                  <c:v>15.917429193279304</c:v>
                </c:pt>
                <c:pt idx="201">
                  <c:v>10.676831382934353</c:v>
                </c:pt>
                <c:pt idx="202">
                  <c:v>10.070411932934306</c:v>
                </c:pt>
                <c:pt idx="203">
                  <c:v>9.3913970629343169</c:v>
                </c:pt>
                <c:pt idx="204">
                  <c:v>8.8906500829343287</c:v>
                </c:pt>
                <c:pt idx="205">
                  <c:v>7.8716660529343132</c:v>
                </c:pt>
                <c:pt idx="206">
                  <c:v>6.7116580957002707</c:v>
                </c:pt>
                <c:pt idx="207">
                  <c:v>4.9887379129343188</c:v>
                </c:pt>
                <c:pt idx="208">
                  <c:v>3.5429378829342832</c:v>
                </c:pt>
                <c:pt idx="209">
                  <c:v>-9.1032952837323329</c:v>
                </c:pt>
                <c:pt idx="210">
                  <c:v>-9.9523527670656566</c:v>
                </c:pt>
                <c:pt idx="211">
                  <c:v>-10.912110117065666</c:v>
                </c:pt>
                <c:pt idx="212">
                  <c:v>-11.977421747065605</c:v>
                </c:pt>
                <c:pt idx="213">
                  <c:v>-12.8548584920657</c:v>
                </c:pt>
                <c:pt idx="214">
                  <c:v>-14.595121498508934</c:v>
                </c:pt>
                <c:pt idx="215">
                  <c:v>-14.077451457065926</c:v>
                </c:pt>
                <c:pt idx="216">
                  <c:v>-13.227492807065676</c:v>
                </c:pt>
                <c:pt idx="217">
                  <c:v>-12.179290037065758</c:v>
                </c:pt>
                <c:pt idx="218">
                  <c:v>-11.256319917065706</c:v>
                </c:pt>
                <c:pt idx="219">
                  <c:v>-10.289400375130185</c:v>
                </c:pt>
                <c:pt idx="220">
                  <c:v>-9.4351222070657368</c:v>
                </c:pt>
                <c:pt idx="221">
                  <c:v>-8.6333229065393589</c:v>
                </c:pt>
                <c:pt idx="222">
                  <c:v>-3.9591609503990077</c:v>
                </c:pt>
                <c:pt idx="223">
                  <c:v>-2.3494663870656183</c:v>
                </c:pt>
                <c:pt idx="224">
                  <c:v>0.55363524293420663</c:v>
                </c:pt>
                <c:pt idx="225">
                  <c:v>2.7536131329343618</c:v>
                </c:pt>
                <c:pt idx="226">
                  <c:v>4.2565085105938794</c:v>
                </c:pt>
                <c:pt idx="227">
                  <c:v>4.6514370829343124</c:v>
                </c:pt>
                <c:pt idx="228">
                  <c:v>4.9832035329342084</c:v>
                </c:pt>
                <c:pt idx="229">
                  <c:v>5.9710035529343477</c:v>
                </c:pt>
                <c:pt idx="230">
                  <c:v>7.1543000587585404</c:v>
                </c:pt>
                <c:pt idx="231">
                  <c:v>8.1240154543628584</c:v>
                </c:pt>
                <c:pt idx="232">
                  <c:v>7.553896377883845</c:v>
                </c:pt>
                <c:pt idx="233">
                  <c:v>6.8133840429343451</c:v>
                </c:pt>
                <c:pt idx="234">
                  <c:v>6.1371761029342196</c:v>
                </c:pt>
                <c:pt idx="235">
                  <c:v>5.1486792329344127</c:v>
                </c:pt>
                <c:pt idx="236">
                  <c:v>4.2002189429343133</c:v>
                </c:pt>
                <c:pt idx="237">
                  <c:v>3.4128425133691329</c:v>
                </c:pt>
                <c:pt idx="238">
                  <c:v>2.9326502776712147</c:v>
                </c:pt>
                <c:pt idx="239">
                  <c:v>4.0875170344495046</c:v>
                </c:pt>
                <c:pt idx="240">
                  <c:v>3.7618956629343216</c:v>
                </c:pt>
                <c:pt idx="241">
                  <c:v>3.6516429334394123</c:v>
                </c:pt>
                <c:pt idx="242">
                  <c:v>3.4776685496010198</c:v>
                </c:pt>
                <c:pt idx="243">
                  <c:v>-3.4093167837323257</c:v>
                </c:pt>
                <c:pt idx="244">
                  <c:v>-4.1016359670655076</c:v>
                </c:pt>
                <c:pt idx="245">
                  <c:v>-5.091010547065614</c:v>
                </c:pt>
                <c:pt idx="246">
                  <c:v>-6.1159224770656158</c:v>
                </c:pt>
                <c:pt idx="247">
                  <c:v>-7.2673535170656365</c:v>
                </c:pt>
                <c:pt idx="248">
                  <c:v>-8.1626946928233046</c:v>
                </c:pt>
                <c:pt idx="249">
                  <c:v>-8.521317377065813</c:v>
                </c:pt>
                <c:pt idx="250">
                  <c:v>-8.316425665846026</c:v>
                </c:pt>
                <c:pt idx="251">
                  <c:v>-5.6227945034292501</c:v>
                </c:pt>
                <c:pt idx="252">
                  <c:v>-4.8066809770656453</c:v>
                </c:pt>
                <c:pt idx="253">
                  <c:v>-3.9299903065393402</c:v>
                </c:pt>
                <c:pt idx="254">
                  <c:v>-3.1171973670657462</c:v>
                </c:pt>
                <c:pt idx="255">
                  <c:v>-2.7527752170657038</c:v>
                </c:pt>
                <c:pt idx="256">
                  <c:v>-2.8010710270655466</c:v>
                </c:pt>
                <c:pt idx="257">
                  <c:v>-3.0697332870656915</c:v>
                </c:pt>
                <c:pt idx="258">
                  <c:v>-3.2362773996742753</c:v>
                </c:pt>
                <c:pt idx="259">
                  <c:v>-3.6313800525495612</c:v>
                </c:pt>
                <c:pt idx="260">
                  <c:v>-0.11386819398873627</c:v>
                </c:pt>
                <c:pt idx="261">
                  <c:v>0.60267354293431263</c:v>
                </c:pt>
                <c:pt idx="262">
                  <c:v>1.5773645129341221</c:v>
                </c:pt>
                <c:pt idx="263">
                  <c:v>2.3754844087073952</c:v>
                </c:pt>
                <c:pt idx="264">
                  <c:v>9.515986142193551</c:v>
                </c:pt>
                <c:pt idx="265">
                  <c:v>10.824043382934207</c:v>
                </c:pt>
                <c:pt idx="266">
                  <c:v>12.4578203529343</c:v>
                </c:pt>
                <c:pt idx="267">
                  <c:v>14.030813102934243</c:v>
                </c:pt>
                <c:pt idx="268">
                  <c:v>15.265768452934367</c:v>
                </c:pt>
                <c:pt idx="269">
                  <c:v>16.244802744472764</c:v>
                </c:pt>
                <c:pt idx="270">
                  <c:v>18.639356586230988</c:v>
                </c:pt>
                <c:pt idx="271">
                  <c:v>19.178225822934309</c:v>
                </c:pt>
                <c:pt idx="272">
                  <c:v>19.542044392934315</c:v>
                </c:pt>
                <c:pt idx="273">
                  <c:v>19.608324772934289</c:v>
                </c:pt>
                <c:pt idx="274">
                  <c:v>19.275610751066129</c:v>
                </c:pt>
                <c:pt idx="275">
                  <c:v>18.613630682934485</c:v>
                </c:pt>
                <c:pt idx="276">
                  <c:v>17.519574532934389</c:v>
                </c:pt>
                <c:pt idx="277">
                  <c:v>15.724227102934325</c:v>
                </c:pt>
                <c:pt idx="278">
                  <c:v>7.6038124257914461</c:v>
                </c:pt>
                <c:pt idx="279">
                  <c:v>4.5713781829343745</c:v>
                </c:pt>
                <c:pt idx="280">
                  <c:v>0.58283585293423812</c:v>
                </c:pt>
                <c:pt idx="281">
                  <c:v>-3.6087014170657596</c:v>
                </c:pt>
                <c:pt idx="282">
                  <c:v>-7.0578871470655038</c:v>
                </c:pt>
                <c:pt idx="283">
                  <c:v>-9.8789184396463554</c:v>
                </c:pt>
                <c:pt idx="284">
                  <c:v>-12.18940816706562</c:v>
                </c:pt>
                <c:pt idx="285">
                  <c:v>-14.826500707065577</c:v>
                </c:pt>
                <c:pt idx="286">
                  <c:v>-15.926995289479521</c:v>
                </c:pt>
                <c:pt idx="287">
                  <c:v>-22.078265117065655</c:v>
                </c:pt>
                <c:pt idx="288">
                  <c:v>-22.744421707065712</c:v>
                </c:pt>
                <c:pt idx="289">
                  <c:v>-23.254903000044308</c:v>
                </c:pt>
                <c:pt idx="290">
                  <c:v>-23.464141627065629</c:v>
                </c:pt>
                <c:pt idx="291">
                  <c:v>-23.316973127065548</c:v>
                </c:pt>
                <c:pt idx="292">
                  <c:v>-22.542547046358589</c:v>
                </c:pt>
                <c:pt idx="293">
                  <c:v>-20.33611747000684</c:v>
                </c:pt>
                <c:pt idx="294">
                  <c:v>-19.239811844338387</c:v>
                </c:pt>
                <c:pt idx="295">
                  <c:v>-17.626390957065581</c:v>
                </c:pt>
                <c:pt idx="296">
                  <c:v>-16.335173077065626</c:v>
                </c:pt>
                <c:pt idx="297">
                  <c:v>-14.571104947065521</c:v>
                </c:pt>
                <c:pt idx="298">
                  <c:v>-13.312292837065657</c:v>
                </c:pt>
                <c:pt idx="299">
                  <c:v>-11.407488854439524</c:v>
                </c:pt>
                <c:pt idx="300">
                  <c:v>-8.7692895770657948</c:v>
                </c:pt>
                <c:pt idx="301">
                  <c:v>-6.7061871170656495</c:v>
                </c:pt>
                <c:pt idx="302">
                  <c:v>11.211274329742718</c:v>
                </c:pt>
                <c:pt idx="303">
                  <c:v>14.266616102934336</c:v>
                </c:pt>
                <c:pt idx="304">
                  <c:v>16.498360718099121</c:v>
                </c:pt>
                <c:pt idx="305">
                  <c:v>18.215422482934354</c:v>
                </c:pt>
                <c:pt idx="306">
                  <c:v>19.98605424463635</c:v>
                </c:pt>
                <c:pt idx="307">
                  <c:v>22.563167382934296</c:v>
                </c:pt>
                <c:pt idx="308">
                  <c:v>21.729107852934249</c:v>
                </c:pt>
                <c:pt idx="309">
                  <c:v>17.643048691015025</c:v>
                </c:pt>
                <c:pt idx="310">
                  <c:v>12.727748332934167</c:v>
                </c:pt>
                <c:pt idx="311">
                  <c:v>8.233132062934299</c:v>
                </c:pt>
                <c:pt idx="312">
                  <c:v>4.4988273229343276</c:v>
                </c:pt>
                <c:pt idx="313">
                  <c:v>2.5076868425302945</c:v>
                </c:pt>
                <c:pt idx="314">
                  <c:v>1.5393314829342992</c:v>
                </c:pt>
                <c:pt idx="315">
                  <c:v>-4.6803557257613484</c:v>
                </c:pt>
                <c:pt idx="316">
                  <c:v>-5.6584530470657519</c:v>
                </c:pt>
                <c:pt idx="317">
                  <c:v>-6.6585511270656967</c:v>
                </c:pt>
                <c:pt idx="318">
                  <c:v>-8.0969303070656267</c:v>
                </c:pt>
                <c:pt idx="319">
                  <c:v>-9.9542930095387021</c:v>
                </c:pt>
                <c:pt idx="320">
                  <c:v>-11.44180756706551</c:v>
                </c:pt>
                <c:pt idx="321">
                  <c:v>-12.526349290978771</c:v>
                </c:pt>
                <c:pt idx="322">
                  <c:v>-14.961819517065685</c:v>
                </c:pt>
                <c:pt idx="323">
                  <c:v>-14.834597507065586</c:v>
                </c:pt>
                <c:pt idx="324">
                  <c:v>-14.222662777065594</c:v>
                </c:pt>
                <c:pt idx="325">
                  <c:v>-13.656075045637067</c:v>
                </c:pt>
                <c:pt idx="326">
                  <c:v>-13.239362357065758</c:v>
                </c:pt>
                <c:pt idx="327">
                  <c:v>-12.771068787065643</c:v>
                </c:pt>
                <c:pt idx="328">
                  <c:v>-12.580902627065697</c:v>
                </c:pt>
                <c:pt idx="329">
                  <c:v>-12.647366955449614</c:v>
                </c:pt>
                <c:pt idx="330">
                  <c:v>-12.561756298883894</c:v>
                </c:pt>
                <c:pt idx="331">
                  <c:v>-9.1826574399824548</c:v>
                </c:pt>
                <c:pt idx="332">
                  <c:v>-8.3893021570655737</c:v>
                </c:pt>
                <c:pt idx="333">
                  <c:v>-7.4600072470657368</c:v>
                </c:pt>
                <c:pt idx="334">
                  <c:v>-6.0718217801091336</c:v>
                </c:pt>
                <c:pt idx="335">
                  <c:v>-4.6340359870657215</c:v>
                </c:pt>
                <c:pt idx="336">
                  <c:v>-3.1521451170656674</c:v>
                </c:pt>
                <c:pt idx="337">
                  <c:v>5.8834446012442374</c:v>
                </c:pt>
                <c:pt idx="338">
                  <c:v>7.9357045329343521</c:v>
                </c:pt>
                <c:pt idx="339">
                  <c:v>9.2711515093080124</c:v>
                </c:pt>
                <c:pt idx="340">
                  <c:v>10.808950122934331</c:v>
                </c:pt>
                <c:pt idx="341">
                  <c:v>11.633175202934451</c:v>
                </c:pt>
                <c:pt idx="342">
                  <c:v>12.22267999293436</c:v>
                </c:pt>
                <c:pt idx="343">
                  <c:v>12.69013147817239</c:v>
                </c:pt>
                <c:pt idx="344">
                  <c:v>11.312107566267686</c:v>
                </c:pt>
                <c:pt idx="345">
                  <c:v>11.272803442934318</c:v>
                </c:pt>
                <c:pt idx="346">
                  <c:v>11.101053782934159</c:v>
                </c:pt>
                <c:pt idx="347">
                  <c:v>10.268994942934341</c:v>
                </c:pt>
                <c:pt idx="348">
                  <c:v>9.3322795698029797</c:v>
                </c:pt>
                <c:pt idx="349">
                  <c:v>8.5354055093078767</c:v>
                </c:pt>
                <c:pt idx="350">
                  <c:v>6.207137251355392</c:v>
                </c:pt>
                <c:pt idx="351">
                  <c:v>5.6224136329341805</c:v>
                </c:pt>
                <c:pt idx="352">
                  <c:v>4.8799517329343391</c:v>
                </c:pt>
                <c:pt idx="353">
                  <c:v>4.2006049629342925</c:v>
                </c:pt>
                <c:pt idx="354">
                  <c:v>3.7159817029343638</c:v>
                </c:pt>
                <c:pt idx="355">
                  <c:v>3.2785726380364402</c:v>
                </c:pt>
                <c:pt idx="356">
                  <c:v>2.5490436629342947</c:v>
                </c:pt>
                <c:pt idx="357">
                  <c:v>1.631631352934374</c:v>
                </c:pt>
                <c:pt idx="358">
                  <c:v>1.0902408829343244</c:v>
                </c:pt>
                <c:pt idx="359">
                  <c:v>-2.5222970615101192</c:v>
                </c:pt>
                <c:pt idx="360">
                  <c:v>-4.0499754170655464</c:v>
                </c:pt>
                <c:pt idx="361">
                  <c:v>-5.7614995370657445</c:v>
                </c:pt>
                <c:pt idx="362">
                  <c:v>-7.7746863291868991</c:v>
                </c:pt>
                <c:pt idx="363">
                  <c:v>-10.579780547065635</c:v>
                </c:pt>
                <c:pt idx="364">
                  <c:v>-12.600965847065538</c:v>
                </c:pt>
                <c:pt idx="365">
                  <c:v>-13.719619213839806</c:v>
                </c:pt>
                <c:pt idx="366">
                  <c:v>-16.204727783732427</c:v>
                </c:pt>
                <c:pt idx="367">
                  <c:v>-16.385136984412529</c:v>
                </c:pt>
                <c:pt idx="368">
                  <c:v>-16.279413357065589</c:v>
                </c:pt>
                <c:pt idx="369">
                  <c:v>-15.979862117065776</c:v>
                </c:pt>
                <c:pt idx="370">
                  <c:v>-15.380593377065646</c:v>
                </c:pt>
                <c:pt idx="371">
                  <c:v>-14.914690067065777</c:v>
                </c:pt>
                <c:pt idx="372">
                  <c:v>-14.709640117065678</c:v>
                </c:pt>
                <c:pt idx="373">
                  <c:v>-14.231885362679833</c:v>
                </c:pt>
                <c:pt idx="374">
                  <c:v>-14.000899467065636</c:v>
                </c:pt>
                <c:pt idx="375">
                  <c:v>-13.72710090706569</c:v>
                </c:pt>
                <c:pt idx="376">
                  <c:v>-13.554290917065703</c:v>
                </c:pt>
                <c:pt idx="377">
                  <c:v>-12.987046667065618</c:v>
                </c:pt>
                <c:pt idx="378">
                  <c:v>-12.310526347065665</c:v>
                </c:pt>
                <c:pt idx="379">
                  <c:v>-11.240433854565676</c:v>
                </c:pt>
                <c:pt idx="380">
                  <c:v>-5.1212495560900351</c:v>
                </c:pt>
                <c:pt idx="381">
                  <c:v>-3.5538108270656181</c:v>
                </c:pt>
                <c:pt idx="382">
                  <c:v>-1.6682931570657331</c:v>
                </c:pt>
                <c:pt idx="383">
                  <c:v>0.37374698293432174</c:v>
                </c:pt>
                <c:pt idx="384">
                  <c:v>3.0143954229344274</c:v>
                </c:pt>
                <c:pt idx="385">
                  <c:v>5.3885671987237709</c:v>
                </c:pt>
                <c:pt idx="386">
                  <c:v>8.0434365108413033</c:v>
                </c:pt>
                <c:pt idx="387">
                  <c:v>13.463936787696273</c:v>
                </c:pt>
                <c:pt idx="388">
                  <c:v>14.367739682934342</c:v>
                </c:pt>
                <c:pt idx="389">
                  <c:v>15.21171512293428</c:v>
                </c:pt>
                <c:pt idx="390">
                  <c:v>15.872265871698374</c:v>
                </c:pt>
                <c:pt idx="391">
                  <c:v>16.198127792934329</c:v>
                </c:pt>
                <c:pt idx="392">
                  <c:v>16.23497038293425</c:v>
                </c:pt>
                <c:pt idx="393">
                  <c:v>15.963219102934373</c:v>
                </c:pt>
                <c:pt idx="394">
                  <c:v>15.604349882934319</c:v>
                </c:pt>
                <c:pt idx="395">
                  <c:v>11.673122855156535</c:v>
                </c:pt>
                <c:pt idx="396">
                  <c:v>10.502782302934353</c:v>
                </c:pt>
                <c:pt idx="397">
                  <c:v>9.2110480005814619</c:v>
                </c:pt>
                <c:pt idx="398">
                  <c:v>8.1359654729343429</c:v>
                </c:pt>
                <c:pt idx="399">
                  <c:v>7.0699886129344085</c:v>
                </c:pt>
                <c:pt idx="400">
                  <c:v>6.3246536129343127</c:v>
                </c:pt>
                <c:pt idx="401">
                  <c:v>5.4356482629342873</c:v>
                </c:pt>
                <c:pt idx="402">
                  <c:v>4.858920932317055</c:v>
                </c:pt>
                <c:pt idx="403">
                  <c:v>4.4286430192979083</c:v>
                </c:pt>
                <c:pt idx="404">
                  <c:v>-0.90524651180244475</c:v>
                </c:pt>
                <c:pt idx="405">
                  <c:v>-2.5224866770656575</c:v>
                </c:pt>
                <c:pt idx="406">
                  <c:v>-4.1391857670656886</c:v>
                </c:pt>
                <c:pt idx="407">
                  <c:v>-5.9607659370658297</c:v>
                </c:pt>
                <c:pt idx="408">
                  <c:v>-8.5017464429082565</c:v>
                </c:pt>
                <c:pt idx="409">
                  <c:v>-10.195639827065785</c:v>
                </c:pt>
                <c:pt idx="410">
                  <c:v>-11.060262117065674</c:v>
                </c:pt>
                <c:pt idx="411">
                  <c:v>-12.8845745401425</c:v>
                </c:pt>
                <c:pt idx="412">
                  <c:v>-12.576176557065825</c:v>
                </c:pt>
                <c:pt idx="413">
                  <c:v>-11.912614207065609</c:v>
                </c:pt>
                <c:pt idx="414">
                  <c:v>-11.545586561510326</c:v>
                </c:pt>
                <c:pt idx="415">
                  <c:v>-11.29383847706579</c:v>
                </c:pt>
                <c:pt idx="416">
                  <c:v>-10.86841086706557</c:v>
                </c:pt>
                <c:pt idx="417">
                  <c:v>-10.320500497065723</c:v>
                </c:pt>
                <c:pt idx="418">
                  <c:v>-9.8586827963108448</c:v>
                </c:pt>
                <c:pt idx="419">
                  <c:v>-7.6367880391435694</c:v>
                </c:pt>
                <c:pt idx="420">
                  <c:v>-6.9460430337322183</c:v>
                </c:pt>
                <c:pt idx="421">
                  <c:v>-6.2247893170656052</c:v>
                </c:pt>
                <c:pt idx="422">
                  <c:v>-5.2770645670656435</c:v>
                </c:pt>
                <c:pt idx="423">
                  <c:v>-4.4064654770656517</c:v>
                </c:pt>
                <c:pt idx="424">
                  <c:v>-3.6505731574696232</c:v>
                </c:pt>
                <c:pt idx="425">
                  <c:v>-2.8705165670657635</c:v>
                </c:pt>
                <c:pt idx="426">
                  <c:v>-2.3821958503989742</c:v>
                </c:pt>
                <c:pt idx="427">
                  <c:v>-0.66073851491518265</c:v>
                </c:pt>
                <c:pt idx="428">
                  <c:v>-0.27001458706564668</c:v>
                </c:pt>
                <c:pt idx="429">
                  <c:v>0.15149300293424542</c:v>
                </c:pt>
                <c:pt idx="430">
                  <c:v>0.60951742838888479</c:v>
                </c:pt>
                <c:pt idx="431">
                  <c:v>1.419494502934423</c:v>
                </c:pt>
                <c:pt idx="432">
                  <c:v>2.3264263029343653</c:v>
                </c:pt>
                <c:pt idx="433">
                  <c:v>2.9583808204343001</c:v>
                </c:pt>
                <c:pt idx="434">
                  <c:v>7.685046632934359</c:v>
                </c:pt>
                <c:pt idx="435">
                  <c:v>8.732393731419176</c:v>
                </c:pt>
                <c:pt idx="436">
                  <c:v>9.3826642029343681</c:v>
                </c:pt>
                <c:pt idx="437">
                  <c:v>9.9499528329344002</c:v>
                </c:pt>
                <c:pt idx="438">
                  <c:v>10.665116600106105</c:v>
                </c:pt>
                <c:pt idx="439">
                  <c:v>11.372520762934229</c:v>
                </c:pt>
                <c:pt idx="440">
                  <c:v>12.275650438489876</c:v>
                </c:pt>
                <c:pt idx="441">
                  <c:v>12.634152882934318</c:v>
                </c:pt>
                <c:pt idx="442">
                  <c:v>13.369637926412612</c:v>
                </c:pt>
                <c:pt idx="443">
                  <c:v>13.418487592934301</c:v>
                </c:pt>
                <c:pt idx="444">
                  <c:v>13.909728622934338</c:v>
                </c:pt>
                <c:pt idx="445">
                  <c:v>14.414074972934358</c:v>
                </c:pt>
                <c:pt idx="446">
                  <c:v>14.633177127832298</c:v>
                </c:pt>
                <c:pt idx="447">
                  <c:v>14.769407892934339</c:v>
                </c:pt>
                <c:pt idx="448">
                  <c:v>14.81455999293437</c:v>
                </c:pt>
                <c:pt idx="449">
                  <c:v>14.84121695293436</c:v>
                </c:pt>
                <c:pt idx="450">
                  <c:v>14.830984882934334</c:v>
                </c:pt>
                <c:pt idx="451">
                  <c:v>14.550134882934346</c:v>
                </c:pt>
                <c:pt idx="452">
                  <c:v>14.352684923338417</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4.4434503529343292</c:v>
                </c:pt>
                <c:pt idx="461">
                  <c:v>3.4232358929342581</c:v>
                </c:pt>
                <c:pt idx="462">
                  <c:v>2.9206213529343397</c:v>
                </c:pt>
                <c:pt idx="463">
                  <c:v>2.3596961229342761</c:v>
                </c:pt>
                <c:pt idx="464">
                  <c:v>2.0336199840580167</c:v>
                </c:pt>
                <c:pt idx="465">
                  <c:v>1.9380073729343081</c:v>
                </c:pt>
                <c:pt idx="466">
                  <c:v>1.9789830929342997</c:v>
                </c:pt>
                <c:pt idx="467">
                  <c:v>2.0146996102070598</c:v>
                </c:pt>
                <c:pt idx="468">
                  <c:v>-0.68755932918693818</c:v>
                </c:pt>
                <c:pt idx="469">
                  <c:v>-1.5549656170657318</c:v>
                </c:pt>
                <c:pt idx="470">
                  <c:v>-2.7494922670656492</c:v>
                </c:pt>
                <c:pt idx="471">
                  <c:v>-3.3421562180756732</c:v>
                </c:pt>
                <c:pt idx="472">
                  <c:v>-3.4888247370657162</c:v>
                </c:pt>
                <c:pt idx="473">
                  <c:v>-3.7065894770658048</c:v>
                </c:pt>
                <c:pt idx="474">
                  <c:v>-4.0336092526589784</c:v>
                </c:pt>
                <c:pt idx="475">
                  <c:v>-6.5111562003990375</c:v>
                </c:pt>
                <c:pt idx="476">
                  <c:v>-6.7060721270655961</c:v>
                </c:pt>
                <c:pt idx="477">
                  <c:v>-7.1198503570657437</c:v>
                </c:pt>
                <c:pt idx="478">
                  <c:v>-7.5992997670657729</c:v>
                </c:pt>
                <c:pt idx="479">
                  <c:v>-8.0777638925757316</c:v>
                </c:pt>
                <c:pt idx="480">
                  <c:v>-8.2939054027799699</c:v>
                </c:pt>
                <c:pt idx="481">
                  <c:v>-7.7500071464774365</c:v>
                </c:pt>
                <c:pt idx="482">
                  <c:v>-7.7136480170656307</c:v>
                </c:pt>
                <c:pt idx="483">
                  <c:v>-7.8238598570656448</c:v>
                </c:pt>
                <c:pt idx="484">
                  <c:v>-8.156658217065786</c:v>
                </c:pt>
                <c:pt idx="485">
                  <c:v>-8.519288484881713</c:v>
                </c:pt>
                <c:pt idx="486">
                  <c:v>-8.9949966870656368</c:v>
                </c:pt>
                <c:pt idx="487">
                  <c:v>-9.5301230270657413</c:v>
                </c:pt>
                <c:pt idx="488">
                  <c:v>-9.6893351170657027</c:v>
                </c:pt>
                <c:pt idx="489">
                  <c:v>-10.034491974208564</c:v>
                </c:pt>
                <c:pt idx="490">
                  <c:v>-10.397123941807934</c:v>
                </c:pt>
                <c:pt idx="491">
                  <c:v>-10.528056817065721</c:v>
                </c:pt>
                <c:pt idx="492">
                  <c:v>-10.336811617065672</c:v>
                </c:pt>
                <c:pt idx="493">
                  <c:v>-9.9384702970654786</c:v>
                </c:pt>
                <c:pt idx="494">
                  <c:v>-9.6890588039343442</c:v>
                </c:pt>
                <c:pt idx="495">
                  <c:v>-9.5995138270656515</c:v>
                </c:pt>
                <c:pt idx="496">
                  <c:v>-9.6485251170656685</c:v>
                </c:pt>
                <c:pt idx="497">
                  <c:v>-9.7451535732059824</c:v>
                </c:pt>
                <c:pt idx="498">
                  <c:v>-9.7969063170656536</c:v>
                </c:pt>
                <c:pt idx="499">
                  <c:v>-9.8166442070656412</c:v>
                </c:pt>
                <c:pt idx="500">
                  <c:v>-9.9217717503989959</c:v>
                </c:pt>
                <c:pt idx="501">
                  <c:v>-10.025059027065668</c:v>
                </c:pt>
                <c:pt idx="502">
                  <c:v>-9.8572253670656096</c:v>
                </c:pt>
                <c:pt idx="503">
                  <c:v>-9.4186093470656544</c:v>
                </c:pt>
                <c:pt idx="504">
                  <c:v>-9.1347051170656925</c:v>
                </c:pt>
                <c:pt idx="505">
                  <c:v>-6.7453462475004216</c:v>
                </c:pt>
                <c:pt idx="506">
                  <c:v>-5.9548721578819785</c:v>
                </c:pt>
                <c:pt idx="507">
                  <c:v>-4.3831585470656815</c:v>
                </c:pt>
                <c:pt idx="508">
                  <c:v>-2.8216341170655994</c:v>
                </c:pt>
                <c:pt idx="509">
                  <c:v>-1.3612621470654878</c:v>
                </c:pt>
                <c:pt idx="510">
                  <c:v>0.39696737731630177</c:v>
                </c:pt>
                <c:pt idx="511">
                  <c:v>2.1710093629343592</c:v>
                </c:pt>
                <c:pt idx="512">
                  <c:v>3.9468338611951879</c:v>
                </c:pt>
                <c:pt idx="513">
                  <c:v>8.9494399123461417</c:v>
                </c:pt>
                <c:pt idx="514">
                  <c:v>9.7307427929344019</c:v>
                </c:pt>
                <c:pt idx="515">
                  <c:v>11.722489966267664</c:v>
                </c:pt>
                <c:pt idx="516">
                  <c:v>13.05679101424751</c:v>
                </c:pt>
                <c:pt idx="517">
                  <c:v>13.86427395293417</c:v>
                </c:pt>
                <c:pt idx="518">
                  <c:v>14.511691622934348</c:v>
                </c:pt>
                <c:pt idx="519">
                  <c:v>14.999260662934361</c:v>
                </c:pt>
                <c:pt idx="520">
                  <c:v>15.437350331913962</c:v>
                </c:pt>
                <c:pt idx="521">
                  <c:v>15.703394882934333</c:v>
                </c:pt>
                <c:pt idx="522">
                  <c:v>15.797390007934338</c:v>
                </c:pt>
                <c:pt idx="523">
                  <c:v>15.858850142934344</c:v>
                </c:pt>
                <c:pt idx="524">
                  <c:v>16.016046002934289</c:v>
                </c:pt>
                <c:pt idx="525">
                  <c:v>16.038819377883787</c:v>
                </c:pt>
                <c:pt idx="526">
                  <c:v>15.973983589456084</c:v>
                </c:pt>
                <c:pt idx="527">
                  <c:v>15.996162642934308</c:v>
                </c:pt>
                <c:pt idx="528">
                  <c:v>16.020784082934298</c:v>
                </c:pt>
                <c:pt idx="529">
                  <c:v>15.928949782934353</c:v>
                </c:pt>
                <c:pt idx="530">
                  <c:v>15.86828488293432</c:v>
                </c:pt>
                <c:pt idx="531">
                  <c:v>13.883704882934357</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-4.1582629333922414</c:v>
                </c:pt>
                <c:pt idx="541">
                  <c:v>-5.9217920570657157</c:v>
                </c:pt>
                <c:pt idx="542">
                  <c:v>-7.3622205670656538</c:v>
                </c:pt>
                <c:pt idx="543">
                  <c:v>-8.8577077270656748</c:v>
                </c:pt>
                <c:pt idx="544">
                  <c:v>-10.23807904635869</c:v>
                </c:pt>
                <c:pt idx="545">
                  <c:v>-11.355429097065796</c:v>
                </c:pt>
                <c:pt idx="546">
                  <c:v>-12.31968082817686</c:v>
                </c:pt>
                <c:pt idx="547">
                  <c:v>-15.21857503373235</c:v>
                </c:pt>
                <c:pt idx="548">
                  <c:v>-15.469015729310499</c:v>
                </c:pt>
                <c:pt idx="549">
                  <c:v>-16.544616697065649</c:v>
                </c:pt>
                <c:pt idx="550">
                  <c:v>-17.351549917065821</c:v>
                </c:pt>
                <c:pt idx="551">
                  <c:v>-17.853421277065536</c:v>
                </c:pt>
                <c:pt idx="552">
                  <c:v>-18.524456763530296</c:v>
                </c:pt>
                <c:pt idx="553">
                  <c:v>-19.003459457065702</c:v>
                </c:pt>
                <c:pt idx="554">
                  <c:v>-19.240223117065803</c:v>
                </c:pt>
                <c:pt idx="555">
                  <c:v>-19.403085117065714</c:v>
                </c:pt>
                <c:pt idx="556">
                  <c:v>-19.827269732450247</c:v>
                </c:pt>
                <c:pt idx="557">
                  <c:v>-19.358882545637059</c:v>
                </c:pt>
                <c:pt idx="558">
                  <c:v>-18.154373187065545</c:v>
                </c:pt>
                <c:pt idx="559">
                  <c:v>-17.034403917065561</c:v>
                </c:pt>
                <c:pt idx="560">
                  <c:v>-15.63099220706567</c:v>
                </c:pt>
                <c:pt idx="561">
                  <c:v>-14.499767402779923</c:v>
                </c:pt>
                <c:pt idx="562">
                  <c:v>-13.452614107065724</c:v>
                </c:pt>
                <c:pt idx="563">
                  <c:v>-12.158174237944777</c:v>
                </c:pt>
                <c:pt idx="564">
                  <c:v>-4.6441665716111977</c:v>
                </c:pt>
                <c:pt idx="565">
                  <c:v>-2.9784920470657141</c:v>
                </c:pt>
                <c:pt idx="566">
                  <c:v>-1.6302941986983512</c:v>
                </c:pt>
                <c:pt idx="567">
                  <c:v>0.1233748729342496</c:v>
                </c:pt>
                <c:pt idx="568">
                  <c:v>1.460820152934259</c:v>
                </c:pt>
                <c:pt idx="569">
                  <c:v>2.9417240829342441</c:v>
                </c:pt>
                <c:pt idx="570">
                  <c:v>4.5987971890567394</c:v>
                </c:pt>
                <c:pt idx="571">
                  <c:v>5.6108399829343725</c:v>
                </c:pt>
                <c:pt idx="572">
                  <c:v>6.4904830423546134</c:v>
                </c:pt>
                <c:pt idx="573">
                  <c:v>11.6036015954343</c:v>
                </c:pt>
                <c:pt idx="574">
                  <c:v>12.895239152934327</c:v>
                </c:pt>
                <c:pt idx="575">
                  <c:v>14.159690112934324</c:v>
                </c:pt>
                <c:pt idx="576">
                  <c:v>14.72000622384347</c:v>
                </c:pt>
                <c:pt idx="577">
                  <c:v>14.60470546293436</c:v>
                </c:pt>
                <c:pt idx="578">
                  <c:v>14.716266202934278</c:v>
                </c:pt>
                <c:pt idx="579">
                  <c:v>15.330326942934292</c:v>
                </c:pt>
                <c:pt idx="580">
                  <c:v>15.717474882934319</c:v>
                </c:pt>
                <c:pt idx="581">
                  <c:v>16.736252514513229</c:v>
                </c:pt>
                <c:pt idx="582">
                  <c:v>16.7286568829342</c:v>
                </c:pt>
                <c:pt idx="583">
                  <c:v>16.556322678852652</c:v>
                </c:pt>
                <c:pt idx="584">
                  <c:v>16.413391982934289</c:v>
                </c:pt>
                <c:pt idx="585">
                  <c:v>16.386277692934343</c:v>
                </c:pt>
                <c:pt idx="586">
                  <c:v>16.479836562934352</c:v>
                </c:pt>
                <c:pt idx="587">
                  <c:v>16.541703642934262</c:v>
                </c:pt>
                <c:pt idx="588">
                  <c:v>16.571910656743853</c:v>
                </c:pt>
                <c:pt idx="589">
                  <c:v>16.604216516737122</c:v>
                </c:pt>
                <c:pt idx="590">
                  <c:v>16.055961927052067</c:v>
                </c:pt>
                <c:pt idx="591">
                  <c:v>15.694795232934354</c:v>
                </c:pt>
                <c:pt idx="592">
                  <c:v>15.097331012934461</c:v>
                </c:pt>
                <c:pt idx="593">
                  <c:v>14.18814668293426</c:v>
                </c:pt>
                <c:pt idx="594">
                  <c:v>13.301714005383264</c:v>
                </c:pt>
                <c:pt idx="595">
                  <c:v>12.455008332934273</c:v>
                </c:pt>
                <c:pt idx="596">
                  <c:v>11.514790705156598</c:v>
                </c:pt>
                <c:pt idx="597">
                  <c:v>7.894419806011177</c:v>
                </c:pt>
                <c:pt idx="598">
                  <c:v>6.5283230445505334</c:v>
                </c:pt>
                <c:pt idx="599">
                  <c:v>5.3669723829342715</c:v>
                </c:pt>
                <c:pt idx="600">
                  <c:v>4.3506645053833104</c:v>
                </c:pt>
                <c:pt idx="601">
                  <c:v>4.0738446829343582</c:v>
                </c:pt>
                <c:pt idx="602">
                  <c:v>3.9379358829343691</c:v>
                </c:pt>
                <c:pt idx="603">
                  <c:v>3.7720463529343542</c:v>
                </c:pt>
                <c:pt idx="604">
                  <c:v>3.6494124129342107</c:v>
                </c:pt>
                <c:pt idx="605">
                  <c:v>3.59853488293435</c:v>
                </c:pt>
                <c:pt idx="606">
                  <c:v>2.8279115815644413</c:v>
                </c:pt>
                <c:pt idx="607">
                  <c:v>2.2559288029342355</c:v>
                </c:pt>
                <c:pt idx="608">
                  <c:v>1.2639176329343922</c:v>
                </c:pt>
                <c:pt idx="609">
                  <c:v>-0.26267441706563982</c:v>
                </c:pt>
                <c:pt idx="610">
                  <c:v>-1.5057781970655932</c:v>
                </c:pt>
                <c:pt idx="611">
                  <c:v>-2.7613197770655438</c:v>
                </c:pt>
                <c:pt idx="612">
                  <c:v>-3.6901166277040152</c:v>
                </c:pt>
                <c:pt idx="613">
                  <c:v>-7.3421225632195117</c:v>
                </c:pt>
                <c:pt idx="614">
                  <c:v>-8.7868793470656925</c:v>
                </c:pt>
                <c:pt idx="615">
                  <c:v>-10.264055517065756</c:v>
                </c:pt>
                <c:pt idx="616">
                  <c:v>-11.696732247065812</c:v>
                </c:pt>
                <c:pt idx="617">
                  <c:v>-12.739657107065653</c:v>
                </c:pt>
                <c:pt idx="618">
                  <c:v>-14.054922300739149</c:v>
                </c:pt>
                <c:pt idx="619">
                  <c:v>-15.194456277065626</c:v>
                </c:pt>
                <c:pt idx="620">
                  <c:v>-16.032400910544027</c:v>
                </c:pt>
                <c:pt idx="621">
                  <c:v>-17.590164450398987</c:v>
                </c:pt>
                <c:pt idx="622">
                  <c:v>-17.655107587065672</c:v>
                </c:pt>
                <c:pt idx="623">
                  <c:v>-17.791480517065523</c:v>
                </c:pt>
                <c:pt idx="624">
                  <c:v>-17.71635273951469</c:v>
                </c:pt>
                <c:pt idx="625">
                  <c:v>-17.358248077065689</c:v>
                </c:pt>
                <c:pt idx="626">
                  <c:v>-17.020747657065773</c:v>
                </c:pt>
                <c:pt idx="627">
                  <c:v>-16.822206117065626</c:v>
                </c:pt>
                <c:pt idx="628">
                  <c:v>-16.699214487065603</c:v>
                </c:pt>
                <c:pt idx="629">
                  <c:v>-16.63415828373229</c:v>
                </c:pt>
                <c:pt idx="630">
                  <c:v>-15.516285980702149</c:v>
                </c:pt>
                <c:pt idx="631">
                  <c:v>-15.127612997065714</c:v>
                </c:pt>
                <c:pt idx="632">
                  <c:v>-14.506403417065661</c:v>
                </c:pt>
                <c:pt idx="633">
                  <c:v>-14.016993237065764</c:v>
                </c:pt>
                <c:pt idx="634">
                  <c:v>-13.724643277065653</c:v>
                </c:pt>
                <c:pt idx="635">
                  <c:v>-13.464607775293459</c:v>
                </c:pt>
                <c:pt idx="636">
                  <c:v>-13.045027321147302</c:v>
                </c:pt>
                <c:pt idx="637">
                  <c:v>-9.7421945570656732</c:v>
                </c:pt>
                <c:pt idx="638">
                  <c:v>-8.8469545970656913</c:v>
                </c:pt>
                <c:pt idx="639">
                  <c:v>-8.2326217270657089</c:v>
                </c:pt>
                <c:pt idx="640">
                  <c:v>-7.5735927970657144</c:v>
                </c:pt>
                <c:pt idx="641">
                  <c:v>-6.8405673415555555</c:v>
                </c:pt>
                <c:pt idx="642">
                  <c:v>-5.8451315970656088</c:v>
                </c:pt>
                <c:pt idx="643">
                  <c:v>-4.6722116670657714</c:v>
                </c:pt>
                <c:pt idx="644">
                  <c:v>-3.4261347270656346</c:v>
                </c:pt>
                <c:pt idx="645">
                  <c:v>-2.8196675244730707</c:v>
                </c:pt>
                <c:pt idx="646">
                  <c:v>1.1010552675496958</c:v>
                </c:pt>
                <c:pt idx="647">
                  <c:v>2.3231949928243605</c:v>
                </c:pt>
                <c:pt idx="648">
                  <c:v>3.862590274686998</c:v>
                </c:pt>
                <c:pt idx="649">
                  <c:v>5.2540622029342794</c:v>
                </c:pt>
                <c:pt idx="650">
                  <c:v>6.6579525229343766</c:v>
                </c:pt>
                <c:pt idx="651">
                  <c:v>7.8628243879848299</c:v>
                </c:pt>
                <c:pt idx="652">
                  <c:v>8.8799749229343092</c:v>
                </c:pt>
                <c:pt idx="653">
                  <c:v>9.3656018727302843</c:v>
                </c:pt>
                <c:pt idx="654">
                  <c:v>9.5894115496010048</c:v>
                </c:pt>
                <c:pt idx="655">
                  <c:v>10.004874395129464</c:v>
                </c:pt>
                <c:pt idx="656">
                  <c:v>10.129965462934292</c:v>
                </c:pt>
                <c:pt idx="657">
                  <c:v>10.289864552934192</c:v>
                </c:pt>
                <c:pt idx="658">
                  <c:v>10.315788472934372</c:v>
                </c:pt>
                <c:pt idx="659">
                  <c:v>10.25061831771697</c:v>
                </c:pt>
                <c:pt idx="660">
                  <c:v>10.241241002499411</c:v>
                </c:pt>
                <c:pt idx="661">
                  <c:v>10.75347005293435</c:v>
                </c:pt>
                <c:pt idx="662">
                  <c:v>11.199824882934323</c:v>
                </c:pt>
                <c:pt idx="663">
                  <c:v>11.687870768648635</c:v>
                </c:pt>
                <c:pt idx="664">
                  <c:v>11.509489262934341</c:v>
                </c:pt>
                <c:pt idx="665">
                  <c:v>11.027174502934344</c:v>
                </c:pt>
                <c:pt idx="666">
                  <c:v>10.449707178852568</c:v>
                </c:pt>
                <c:pt idx="667">
                  <c:v>10.004908242934391</c:v>
                </c:pt>
                <c:pt idx="668">
                  <c:v>9.7992924929343559</c:v>
                </c:pt>
                <c:pt idx="669">
                  <c:v>9.5906661129343291</c:v>
                </c:pt>
                <c:pt idx="670">
                  <c:v>9.4018074329342056</c:v>
                </c:pt>
                <c:pt idx="671">
                  <c:v>9.2162181329342889</c:v>
                </c:pt>
                <c:pt idx="672">
                  <c:v>8.4946218060112813</c:v>
                </c:pt>
                <c:pt idx="673">
                  <c:v>8.2788816561301086</c:v>
                </c:pt>
                <c:pt idx="674">
                  <c:v>7.8550774829343135</c:v>
                </c:pt>
                <c:pt idx="675">
                  <c:v>7.5327729529343834</c:v>
                </c:pt>
                <c:pt idx="676">
                  <c:v>6.9707649029342988</c:v>
                </c:pt>
                <c:pt idx="677">
                  <c:v>6.6434738217098896</c:v>
                </c:pt>
                <c:pt idx="678">
                  <c:v>6.3815101229343014</c:v>
                </c:pt>
                <c:pt idx="679">
                  <c:v>6.123578662934321</c:v>
                </c:pt>
                <c:pt idx="680">
                  <c:v>5.9362710367805471</c:v>
                </c:pt>
                <c:pt idx="681">
                  <c:v>4.6737524763409075</c:v>
                </c:pt>
                <c:pt idx="682">
                  <c:v>4.6113669129343373</c:v>
                </c:pt>
                <c:pt idx="683">
                  <c:v>4.6217649543629555</c:v>
                </c:pt>
                <c:pt idx="684">
                  <c:v>4.6127733529342825</c:v>
                </c:pt>
                <c:pt idx="685">
                  <c:v>4.4493454629341613</c:v>
                </c:pt>
                <c:pt idx="686">
                  <c:v>4.2177009929343994</c:v>
                </c:pt>
                <c:pt idx="687">
                  <c:v>4.0816701556616248</c:v>
                </c:pt>
                <c:pt idx="688">
                  <c:v>3.5790904662676732</c:v>
                </c:pt>
                <c:pt idx="689">
                  <c:v>3.3720328616577149</c:v>
                </c:pt>
                <c:pt idx="690">
                  <c:v>3.218991292934311</c:v>
                </c:pt>
                <c:pt idx="691">
                  <c:v>3.1944647429343918</c:v>
                </c:pt>
                <c:pt idx="692">
                  <c:v>3.1742788429341715</c:v>
                </c:pt>
                <c:pt idx="693">
                  <c:v>3.1249809829342894</c:v>
                </c:pt>
                <c:pt idx="694">
                  <c:v>3.0238122604853452</c:v>
                </c:pt>
                <c:pt idx="695">
                  <c:v>2.9152834350176526</c:v>
                </c:pt>
                <c:pt idx="696">
                  <c:v>2.4150367748262909</c:v>
                </c:pt>
                <c:pt idx="697">
                  <c:v>2.3471542129343206</c:v>
                </c:pt>
                <c:pt idx="698">
                  <c:v>2.3721272229343682</c:v>
                </c:pt>
                <c:pt idx="699">
                  <c:v>2.459497016954856</c:v>
                </c:pt>
                <c:pt idx="700">
                  <c:v>2.5751055829343272</c:v>
                </c:pt>
                <c:pt idx="701">
                  <c:v>2.6773042729342986</c:v>
                </c:pt>
                <c:pt idx="702">
                  <c:v>2.7625070729343877</c:v>
                </c:pt>
                <c:pt idx="703">
                  <c:v>2.8628024829342777</c:v>
                </c:pt>
                <c:pt idx="704">
                  <c:v>2.8668953454343007</c:v>
                </c:pt>
                <c:pt idx="705">
                  <c:v>1.6204913720647198</c:v>
                </c:pt>
                <c:pt idx="706">
                  <c:v>1.1598771329343549</c:v>
                </c:pt>
                <c:pt idx="707">
                  <c:v>0.72059347293443965</c:v>
                </c:pt>
                <c:pt idx="708">
                  <c:v>0.4490941992608275</c:v>
                </c:pt>
                <c:pt idx="709">
                  <c:v>0.21875387293442841</c:v>
                </c:pt>
                <c:pt idx="710">
                  <c:v>4.1830662934330687E-2</c:v>
                </c:pt>
                <c:pt idx="711">
                  <c:v>-0.1379025532358753</c:v>
                </c:pt>
                <c:pt idx="712">
                  <c:v>1.4513287883398336</c:v>
                </c:pt>
                <c:pt idx="713">
                  <c:v>2.1285896355116449</c:v>
                </c:pt>
                <c:pt idx="714">
                  <c:v>3.5370897829343062</c:v>
                </c:pt>
                <c:pt idx="715">
                  <c:v>4.6758093229343594</c:v>
                </c:pt>
                <c:pt idx="716">
                  <c:v>5.8431257929342504</c:v>
                </c:pt>
                <c:pt idx="717">
                  <c:v>6.9180708229343111</c:v>
                </c:pt>
                <c:pt idx="718">
                  <c:v>8.3913938625261686</c:v>
                </c:pt>
                <c:pt idx="719">
                  <c:v>9.6169996329342666</c:v>
                </c:pt>
                <c:pt idx="720">
                  <c:v>10.109383471169622</c:v>
                </c:pt>
                <c:pt idx="721">
                  <c:v>12.612923329362914</c:v>
                </c:pt>
                <c:pt idx="722">
                  <c:v>13.243753312934269</c:v>
                </c:pt>
                <c:pt idx="723">
                  <c:v>13.998613122934358</c:v>
                </c:pt>
                <c:pt idx="724">
                  <c:v>14.170876189056798</c:v>
                </c:pt>
                <c:pt idx="725">
                  <c:v>13.742904202934342</c:v>
                </c:pt>
                <c:pt idx="726">
                  <c:v>12.989645422934416</c:v>
                </c:pt>
                <c:pt idx="727">
                  <c:v>11.849185132934339</c:v>
                </c:pt>
                <c:pt idx="728">
                  <c:v>10.492114242934434</c:v>
                </c:pt>
                <c:pt idx="729">
                  <c:v>8.8938177524995687</c:v>
                </c:pt>
                <c:pt idx="730">
                  <c:v>6.9370498829343754</c:v>
                </c:pt>
                <c:pt idx="731">
                  <c:v>-0.9996738670657096</c:v>
                </c:pt>
                <c:pt idx="732">
                  <c:v>-2.949535267065674</c:v>
                </c:pt>
                <c:pt idx="733">
                  <c:v>-4.7817815670656989</c:v>
                </c:pt>
                <c:pt idx="734">
                  <c:v>-6.2252193700777454</c:v>
                </c:pt>
                <c:pt idx="735">
                  <c:v>-7.9311385603646807</c:v>
                </c:pt>
                <c:pt idx="736">
                  <c:v>-9.3146296822832166</c:v>
                </c:pt>
                <c:pt idx="737">
                  <c:v>-15.566936517065638</c:v>
                </c:pt>
                <c:pt idx="738">
                  <c:v>-17.10728075706573</c:v>
                </c:pt>
                <c:pt idx="739">
                  <c:v>-18.460304453800504</c:v>
                </c:pt>
                <c:pt idx="740">
                  <c:v>-20.122992357065652</c:v>
                </c:pt>
                <c:pt idx="741">
                  <c:v>-21.478786297065763</c:v>
                </c:pt>
                <c:pt idx="742">
                  <c:v>-22.533557667065693</c:v>
                </c:pt>
                <c:pt idx="743">
                  <c:v>-22.90539435706577</c:v>
                </c:pt>
                <c:pt idx="744">
                  <c:v>-23.023062178921283</c:v>
                </c:pt>
                <c:pt idx="745">
                  <c:v>-23.244135117065653</c:v>
                </c:pt>
                <c:pt idx="746">
                  <c:v>-24.564170371611127</c:v>
                </c:pt>
                <c:pt idx="747">
                  <c:v>-24.199386337065686</c:v>
                </c:pt>
                <c:pt idx="748">
                  <c:v>-23.318993507065628</c:v>
                </c:pt>
                <c:pt idx="749">
                  <c:v>-21.83207131706569</c:v>
                </c:pt>
                <c:pt idx="750">
                  <c:v>-19.959118077065629</c:v>
                </c:pt>
                <c:pt idx="751">
                  <c:v>-18.329208861963586</c:v>
                </c:pt>
                <c:pt idx="752">
                  <c:v>-16.066708917065711</c:v>
                </c:pt>
                <c:pt idx="753">
                  <c:v>-14.579681847065745</c:v>
                </c:pt>
                <c:pt idx="754">
                  <c:v>-13.343481259922765</c:v>
                </c:pt>
                <c:pt idx="755">
                  <c:v>-10.024599021827569</c:v>
                </c:pt>
                <c:pt idx="756">
                  <c:v>-9.0371546070656468</c:v>
                </c:pt>
                <c:pt idx="757">
                  <c:v>-7.731270137065728</c:v>
                </c:pt>
                <c:pt idx="758">
                  <c:v>-6.6097907905351594</c:v>
                </c:pt>
                <c:pt idx="759">
                  <c:v>-5.030929877065538</c:v>
                </c:pt>
                <c:pt idx="760">
                  <c:v>-3.4486963670656512</c:v>
                </c:pt>
                <c:pt idx="761">
                  <c:v>-1.9570568770655967</c:v>
                </c:pt>
                <c:pt idx="762">
                  <c:v>-5.1864772979612894E-2</c:v>
                </c:pt>
                <c:pt idx="763">
                  <c:v>5.0547523374797754</c:v>
                </c:pt>
                <c:pt idx="764">
                  <c:v>5.7845864246011018</c:v>
                </c:pt>
                <c:pt idx="765">
                  <c:v>6.4094143029342954</c:v>
                </c:pt>
                <c:pt idx="766">
                  <c:v>7.35622000293443</c:v>
                </c:pt>
                <c:pt idx="767">
                  <c:v>8.4541587329343457</c:v>
                </c:pt>
                <c:pt idx="768">
                  <c:v>9.2403824229343119</c:v>
                </c:pt>
                <c:pt idx="769">
                  <c:v>9.8432627429342716</c:v>
                </c:pt>
                <c:pt idx="770">
                  <c:v>10.421218101325136</c:v>
                </c:pt>
                <c:pt idx="771">
                  <c:v>9.9790794662677005</c:v>
                </c:pt>
                <c:pt idx="772">
                  <c:v>9.6824805829343745</c:v>
                </c:pt>
                <c:pt idx="773">
                  <c:v>9.4945828329343609</c:v>
                </c:pt>
                <c:pt idx="774">
                  <c:v>9.6547406629343158</c:v>
                </c:pt>
                <c:pt idx="775">
                  <c:v>9.8877636229342869</c:v>
                </c:pt>
                <c:pt idx="776">
                  <c:v>9.9321874508355688</c:v>
                </c:pt>
                <c:pt idx="777">
                  <c:v>9.4577885729343247</c:v>
                </c:pt>
                <c:pt idx="778">
                  <c:v>8.6552812266842984</c:v>
                </c:pt>
                <c:pt idx="779">
                  <c:v>5.7577757645133314</c:v>
                </c:pt>
                <c:pt idx="780">
                  <c:v>5.3847823229343303</c:v>
                </c:pt>
                <c:pt idx="781">
                  <c:v>4.8775757229344086</c:v>
                </c:pt>
                <c:pt idx="782">
                  <c:v>4.0196169241714728</c:v>
                </c:pt>
                <c:pt idx="783">
                  <c:v>2.7874443929343395</c:v>
                </c:pt>
                <c:pt idx="784">
                  <c:v>1.7154728929343981</c:v>
                </c:pt>
                <c:pt idx="785">
                  <c:v>-0.2613559570657033</c:v>
                </c:pt>
                <c:pt idx="786">
                  <c:v>-1.6567058170657281</c:v>
                </c:pt>
                <c:pt idx="787">
                  <c:v>-2.6574481765895537</c:v>
                </c:pt>
                <c:pt idx="788">
                  <c:v>-7.8477630273220171</c:v>
                </c:pt>
                <c:pt idx="789">
                  <c:v>-8.9955562570655854</c:v>
                </c:pt>
                <c:pt idx="790">
                  <c:v>-9.8248146870657678</c:v>
                </c:pt>
                <c:pt idx="791">
                  <c:v>-10.24975580706565</c:v>
                </c:pt>
                <c:pt idx="792">
                  <c:v>-10.294211737065547</c:v>
                </c:pt>
                <c:pt idx="793">
                  <c:v>-10.075742188494402</c:v>
                </c:pt>
                <c:pt idx="794">
                  <c:v>-9.8265941822830367</c:v>
                </c:pt>
                <c:pt idx="795">
                  <c:v>-8.1824330118026047</c:v>
                </c:pt>
                <c:pt idx="796">
                  <c:v>-7.6847834570657785</c:v>
                </c:pt>
                <c:pt idx="797">
                  <c:v>-7.3701968470656896</c:v>
                </c:pt>
                <c:pt idx="798">
                  <c:v>-7.0050583170656751</c:v>
                </c:pt>
                <c:pt idx="799">
                  <c:v>-6.6204363851069896</c:v>
                </c:pt>
                <c:pt idx="800">
                  <c:v>-6.1403650570656225</c:v>
                </c:pt>
                <c:pt idx="801">
                  <c:v>-5.8395822040222916</c:v>
                </c:pt>
                <c:pt idx="802">
                  <c:v>-4.9170802927412751</c:v>
                </c:pt>
                <c:pt idx="803">
                  <c:v>-4.5952156970656262</c:v>
                </c:pt>
                <c:pt idx="804">
                  <c:v>-3.7553663619636382</c:v>
                </c:pt>
                <c:pt idx="805">
                  <c:v>-3.1105218170655924</c:v>
                </c:pt>
                <c:pt idx="806">
                  <c:v>-2.6133041970658581</c:v>
                </c:pt>
                <c:pt idx="807">
                  <c:v>-1.9567713470655974</c:v>
                </c:pt>
                <c:pt idx="808">
                  <c:v>-1.1938835870655851</c:v>
                </c:pt>
                <c:pt idx="809">
                  <c:v>-0.50705285933374</c:v>
                </c:pt>
                <c:pt idx="810">
                  <c:v>-0.10323183581560613</c:v>
                </c:pt>
                <c:pt idx="811">
                  <c:v>2.1706936102070671</c:v>
                </c:pt>
                <c:pt idx="812">
                  <c:v>2.6186095729343202</c:v>
                </c:pt>
                <c:pt idx="813">
                  <c:v>3.2692267329343037</c:v>
                </c:pt>
                <c:pt idx="814">
                  <c:v>4.0025290829343261</c:v>
                </c:pt>
                <c:pt idx="815">
                  <c:v>4.8082522029343124</c:v>
                </c:pt>
                <c:pt idx="816">
                  <c:v>5.3490563468518388</c:v>
                </c:pt>
                <c:pt idx="817">
                  <c:v>5.7199209529344159</c:v>
                </c:pt>
                <c:pt idx="818">
                  <c:v>5.8276345329343044</c:v>
                </c:pt>
                <c:pt idx="819">
                  <c:v>5.7696751003256423</c:v>
                </c:pt>
                <c:pt idx="820">
                  <c:v>5.2294804875854295</c:v>
                </c:pt>
                <c:pt idx="821">
                  <c:v>5.0734776229342282</c:v>
                </c:pt>
                <c:pt idx="822">
                  <c:v>4.8858325579342843</c:v>
                </c:pt>
                <c:pt idx="823">
                  <c:v>4.7927679429343701</c:v>
                </c:pt>
                <c:pt idx="824">
                  <c:v>4.8574958829342876</c:v>
                </c:pt>
                <c:pt idx="825">
                  <c:v>4.9299782329343884</c:v>
                </c:pt>
                <c:pt idx="826">
                  <c:v>4.8149801629342681</c:v>
                </c:pt>
                <c:pt idx="827">
                  <c:v>4.6406330891197793</c:v>
                </c:pt>
                <c:pt idx="828">
                  <c:v>4.4994228829343417</c:v>
                </c:pt>
                <c:pt idx="829">
                  <c:v>3.9072522043629352</c:v>
                </c:pt>
                <c:pt idx="830">
                  <c:v>3.8443769529342982</c:v>
                </c:pt>
                <c:pt idx="831">
                  <c:v>3.7999405829343282</c:v>
                </c:pt>
                <c:pt idx="832">
                  <c:v>3.8026533029343437</c:v>
                </c:pt>
                <c:pt idx="833">
                  <c:v>3.8197480243485189</c:v>
                </c:pt>
                <c:pt idx="834">
                  <c:v>3.7773169951793202</c:v>
                </c:pt>
                <c:pt idx="835">
                  <c:v>3.6928040529343953</c:v>
                </c:pt>
                <c:pt idx="836">
                  <c:v>3.606110912934227</c:v>
                </c:pt>
                <c:pt idx="837">
                  <c:v>3.513098454362904</c:v>
                </c:pt>
                <c:pt idx="838">
                  <c:v>2.7235901124424733</c:v>
                </c:pt>
                <c:pt idx="839">
                  <c:v>2.4955040636571511</c:v>
                </c:pt>
                <c:pt idx="840">
                  <c:v>1.8381644635793606</c:v>
                </c:pt>
                <c:pt idx="841">
                  <c:v>0.47743072293427302</c:v>
                </c:pt>
                <c:pt idx="842">
                  <c:v>-0.67056966706570664</c:v>
                </c:pt>
                <c:pt idx="843">
                  <c:v>-1.7577707270656318</c:v>
                </c:pt>
                <c:pt idx="844">
                  <c:v>-2.7433322304677343</c:v>
                </c:pt>
                <c:pt idx="845">
                  <c:v>-3.3914016476779252</c:v>
                </c:pt>
                <c:pt idx="846">
                  <c:v>-3.8475239900814699</c:v>
                </c:pt>
                <c:pt idx="847">
                  <c:v>-3.6619536070656551</c:v>
                </c:pt>
                <c:pt idx="848">
                  <c:v>-3.5268318970656911</c:v>
                </c:pt>
                <c:pt idx="849">
                  <c:v>-3.3558661370657119</c:v>
                </c:pt>
                <c:pt idx="850">
                  <c:v>-3.0916958387152667</c:v>
                </c:pt>
                <c:pt idx="851">
                  <c:v>-2.7431065470656293</c:v>
                </c:pt>
                <c:pt idx="852">
                  <c:v>-2.5074843170656784</c:v>
                </c:pt>
                <c:pt idx="853">
                  <c:v>-2.2738661570656262</c:v>
                </c:pt>
                <c:pt idx="854">
                  <c:v>-2.092563024042434</c:v>
                </c:pt>
                <c:pt idx="855">
                  <c:v>-0.96591422517381964</c:v>
                </c:pt>
                <c:pt idx="856">
                  <c:v>-0.36519253706578081</c:v>
                </c:pt>
                <c:pt idx="857">
                  <c:v>0.3323584629342391</c:v>
                </c:pt>
                <c:pt idx="858">
                  <c:v>0.77306902293430924</c:v>
                </c:pt>
                <c:pt idx="859">
                  <c:v>0.95181304202520778</c:v>
                </c:pt>
                <c:pt idx="860">
                  <c:v>3.1895446607120612</c:v>
                </c:pt>
                <c:pt idx="861">
                  <c:v>3.9764080529342842</c:v>
                </c:pt>
                <c:pt idx="862">
                  <c:v>5.0146815329342305</c:v>
                </c:pt>
                <c:pt idx="863">
                  <c:v>6.1663397229342714</c:v>
                </c:pt>
                <c:pt idx="864">
                  <c:v>7.5750900287675762</c:v>
                </c:pt>
                <c:pt idx="865">
                  <c:v>8.2398641963672645</c:v>
                </c:pt>
                <c:pt idx="866">
                  <c:v>10.062004257934346</c:v>
                </c:pt>
                <c:pt idx="867">
                  <c:v>10.113468122934348</c:v>
                </c:pt>
                <c:pt idx="868">
                  <c:v>9.8142464629343493</c:v>
                </c:pt>
                <c:pt idx="869">
                  <c:v>9.3840501729343107</c:v>
                </c:pt>
                <c:pt idx="870">
                  <c:v>8.8997409138622086</c:v>
                </c:pt>
                <c:pt idx="871">
                  <c:v>8.0625283475807237</c:v>
                </c:pt>
                <c:pt idx="872">
                  <c:v>5.4230820759168505</c:v>
                </c:pt>
                <c:pt idx="873">
                  <c:v>4.5019705729342547</c:v>
                </c:pt>
                <c:pt idx="874">
                  <c:v>3.4700901229343515</c:v>
                </c:pt>
                <c:pt idx="875">
                  <c:v>2.2199336973672956</c:v>
                </c:pt>
                <c:pt idx="876">
                  <c:v>0.8773884829343076</c:v>
                </c:pt>
                <c:pt idx="877">
                  <c:v>-0.30787951706565869</c:v>
                </c:pt>
                <c:pt idx="878">
                  <c:v>-2.4913149770656702</c:v>
                </c:pt>
                <c:pt idx="879">
                  <c:v>-4.4601424362145394</c:v>
                </c:pt>
                <c:pt idx="880">
                  <c:v>-8.9485244321340982</c:v>
                </c:pt>
                <c:pt idx="881">
                  <c:v>-9.0261567670656877</c:v>
                </c:pt>
                <c:pt idx="882">
                  <c:v>-9.0214001870657086</c:v>
                </c:pt>
                <c:pt idx="883">
                  <c:v>-9.1571186325294462</c:v>
                </c:pt>
                <c:pt idx="884">
                  <c:v>-8.967146824757954</c:v>
                </c:pt>
                <c:pt idx="885">
                  <c:v>-8.8722166570657581</c:v>
                </c:pt>
                <c:pt idx="886">
                  <c:v>-9.2901696370656897</c:v>
                </c:pt>
                <c:pt idx="887">
                  <c:v>-9.5670778170656394</c:v>
                </c:pt>
                <c:pt idx="888">
                  <c:v>-9.0268270131696511</c:v>
                </c:pt>
                <c:pt idx="889">
                  <c:v>-7.2881356670656903</c:v>
                </c:pt>
                <c:pt idx="890">
                  <c:v>-5.3919224670657462</c:v>
                </c:pt>
                <c:pt idx="891">
                  <c:v>-4.1532239470656691</c:v>
                </c:pt>
                <c:pt idx="892">
                  <c:v>-3.4118072313513332</c:v>
                </c:pt>
                <c:pt idx="893">
                  <c:v>-0.1142137670656497</c:v>
                </c:pt>
                <c:pt idx="894">
                  <c:v>1.2774050513554578</c:v>
                </c:pt>
                <c:pt idx="895">
                  <c:v>3.4087427329342574</c:v>
                </c:pt>
                <c:pt idx="896">
                  <c:v>4.9420822929344013</c:v>
                </c:pt>
                <c:pt idx="897">
                  <c:v>6.6763723429342594</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4.9425075091968935</c:v>
                </c:pt>
                <c:pt idx="2">
                  <c:v>4.9425438429343433</c:v>
                </c:pt>
                <c:pt idx="3">
                  <c:v>4.9425547229345028</c:v>
                </c:pt>
                <c:pt idx="4">
                  <c:v>4.9425586429344435</c:v>
                </c:pt>
                <c:pt idx="5">
                  <c:v>4.9431305429342274</c:v>
                </c:pt>
                <c:pt idx="6">
                  <c:v>4.943112602934292</c:v>
                </c:pt>
                <c:pt idx="7">
                  <c:v>4.9432484329344835</c:v>
                </c:pt>
                <c:pt idx="8">
                  <c:v>4.9433431929343143</c:v>
                </c:pt>
                <c:pt idx="9">
                  <c:v>4.9434030929343189</c:v>
                </c:pt>
                <c:pt idx="10">
                  <c:v>4.9435372263685551</c:v>
                </c:pt>
                <c:pt idx="11">
                  <c:v>4.9460965729342519</c:v>
                </c:pt>
                <c:pt idx="12">
                  <c:v>4.9494184029343531</c:v>
                </c:pt>
                <c:pt idx="13">
                  <c:v>4.9631589629343438</c:v>
                </c:pt>
                <c:pt idx="14">
                  <c:v>5.2743071029342694</c:v>
                </c:pt>
                <c:pt idx="15">
                  <c:v>6.1835639729343725</c:v>
                </c:pt>
                <c:pt idx="16">
                  <c:v>7.3960037729342814</c:v>
                </c:pt>
                <c:pt idx="17">
                  <c:v>8.239485402934319</c:v>
                </c:pt>
                <c:pt idx="18">
                  <c:v>8.4293260029343884</c:v>
                </c:pt>
                <c:pt idx="19">
                  <c:v>8.11045593395467</c:v>
                </c:pt>
                <c:pt idx="20">
                  <c:v>8.1751092229343527</c:v>
                </c:pt>
                <c:pt idx="21">
                  <c:v>8.8882705829342239</c:v>
                </c:pt>
                <c:pt idx="22">
                  <c:v>9.3790702529342713</c:v>
                </c:pt>
                <c:pt idx="23">
                  <c:v>9.2687160950555079</c:v>
                </c:pt>
                <c:pt idx="24">
                  <c:v>8.7337184429341992</c:v>
                </c:pt>
                <c:pt idx="25">
                  <c:v>8.1001670629342613</c:v>
                </c:pt>
                <c:pt idx="26">
                  <c:v>7.9371251029344174</c:v>
                </c:pt>
                <c:pt idx="27">
                  <c:v>8.0759973429342864</c:v>
                </c:pt>
                <c:pt idx="28">
                  <c:v>8.6119067415201673</c:v>
                </c:pt>
                <c:pt idx="29">
                  <c:v>10.032749692934416</c:v>
                </c:pt>
                <c:pt idx="30">
                  <c:v>12.109740872934312</c:v>
                </c:pt>
                <c:pt idx="31">
                  <c:v>14.679723432934281</c:v>
                </c:pt>
                <c:pt idx="32">
                  <c:v>16.744833728295248</c:v>
                </c:pt>
                <c:pt idx="33">
                  <c:v>18.414529902934316</c:v>
                </c:pt>
                <c:pt idx="34">
                  <c:v>19.325018542934316</c:v>
                </c:pt>
                <c:pt idx="35">
                  <c:v>19.394994962934391</c:v>
                </c:pt>
                <c:pt idx="36">
                  <c:v>18.06649583293428</c:v>
                </c:pt>
                <c:pt idx="37">
                  <c:v>15.896912832934364</c:v>
                </c:pt>
                <c:pt idx="38">
                  <c:v>12.820532782934336</c:v>
                </c:pt>
                <c:pt idx="39">
                  <c:v>9.5263991229343219</c:v>
                </c:pt>
                <c:pt idx="40">
                  <c:v>5.840205042934258</c:v>
                </c:pt>
                <c:pt idx="41">
                  <c:v>2.4213974929343363</c:v>
                </c:pt>
                <c:pt idx="42">
                  <c:v>-0.79548029706583634</c:v>
                </c:pt>
                <c:pt idx="43">
                  <c:v>-3.1265126670657395</c:v>
                </c:pt>
                <c:pt idx="44">
                  <c:v>-4.9279904870655855</c:v>
                </c:pt>
                <c:pt idx="45">
                  <c:v>-6.6106766270657866</c:v>
                </c:pt>
                <c:pt idx="46">
                  <c:v>-8.4248609970656236</c:v>
                </c:pt>
                <c:pt idx="47">
                  <c:v>-9.562536027065681</c:v>
                </c:pt>
                <c:pt idx="48">
                  <c:v>-9.8491165670656535</c:v>
                </c:pt>
                <c:pt idx="49">
                  <c:v>-9.7296297089024488</c:v>
                </c:pt>
                <c:pt idx="50">
                  <c:v>-9.4988947970657165</c:v>
                </c:pt>
                <c:pt idx="51">
                  <c:v>-8.9068131670656214</c:v>
                </c:pt>
                <c:pt idx="52">
                  <c:v>-7.8806191570656949</c:v>
                </c:pt>
                <c:pt idx="53">
                  <c:v>-6.4966430770655563</c:v>
                </c:pt>
                <c:pt idx="54">
                  <c:v>-5.2709391170656694</c:v>
                </c:pt>
                <c:pt idx="55">
                  <c:v>-4.0520788770655143</c:v>
                </c:pt>
                <c:pt idx="56">
                  <c:v>-3.4067508970655922</c:v>
                </c:pt>
                <c:pt idx="57">
                  <c:v>-2.9303069870655487</c:v>
                </c:pt>
                <c:pt idx="58">
                  <c:v>-2.318939557065594</c:v>
                </c:pt>
                <c:pt idx="59">
                  <c:v>-1.3876552170656975</c:v>
                </c:pt>
                <c:pt idx="60">
                  <c:v>7.03277129343719E-2</c:v>
                </c:pt>
                <c:pt idx="61">
                  <c:v>2.7538711929344002</c:v>
                </c:pt>
                <c:pt idx="62">
                  <c:v>5.140469712721619</c:v>
                </c:pt>
                <c:pt idx="63">
                  <c:v>7.2912966929343419</c:v>
                </c:pt>
                <c:pt idx="64">
                  <c:v>9.1982304229342589</c:v>
                </c:pt>
                <c:pt idx="65">
                  <c:v>10.110934882934458</c:v>
                </c:pt>
                <c:pt idx="66">
                  <c:v>11.40894621283117</c:v>
                </c:pt>
                <c:pt idx="67">
                  <c:v>12.360087572934246</c:v>
                </c:pt>
                <c:pt idx="68">
                  <c:v>12.835121352934223</c:v>
                </c:pt>
                <c:pt idx="69">
                  <c:v>12.865779892934441</c:v>
                </c:pt>
                <c:pt idx="70">
                  <c:v>12.488565712934331</c:v>
                </c:pt>
                <c:pt idx="71">
                  <c:v>11.542610759222924</c:v>
                </c:pt>
                <c:pt idx="72">
                  <c:v>10.576371362934392</c:v>
                </c:pt>
                <c:pt idx="73">
                  <c:v>8.5968038029343603</c:v>
                </c:pt>
                <c:pt idx="74">
                  <c:v>6.3885200929343791</c:v>
                </c:pt>
                <c:pt idx="75">
                  <c:v>3.9973357489137453</c:v>
                </c:pt>
                <c:pt idx="76">
                  <c:v>1.6348520629343581</c:v>
                </c:pt>
                <c:pt idx="77">
                  <c:v>-0.38768128706563304</c:v>
                </c:pt>
                <c:pt idx="78">
                  <c:v>-3.1244905070656892</c:v>
                </c:pt>
                <c:pt idx="79">
                  <c:v>-5.3484535706737546</c:v>
                </c:pt>
                <c:pt idx="80">
                  <c:v>-7.2751270070656489</c:v>
                </c:pt>
                <c:pt idx="81">
                  <c:v>-9.2204633470657313</c:v>
                </c:pt>
                <c:pt idx="82">
                  <c:v>-10.491249167065675</c:v>
                </c:pt>
                <c:pt idx="83">
                  <c:v>-11.428461497065568</c:v>
                </c:pt>
                <c:pt idx="84">
                  <c:v>-12.312365117065672</c:v>
                </c:pt>
                <c:pt idx="85">
                  <c:v>-2.7031663362437257</c:v>
                </c:pt>
                <c:pt idx="86">
                  <c:v>-5.1376657065645835E-2</c:v>
                </c:pt>
                <c:pt idx="87">
                  <c:v>1.6110446029344252</c:v>
                </c:pt>
                <c:pt idx="88">
                  <c:v>2.4916627959778168</c:v>
                </c:pt>
                <c:pt idx="89">
                  <c:v>8.4858143611952208</c:v>
                </c:pt>
                <c:pt idx="90">
                  <c:v>8.9782571929344179</c:v>
                </c:pt>
                <c:pt idx="91">
                  <c:v>9.3055665929342819</c:v>
                </c:pt>
                <c:pt idx="92">
                  <c:v>9.7686546229342497</c:v>
                </c:pt>
                <c:pt idx="93">
                  <c:v>10.669166152934366</c:v>
                </c:pt>
                <c:pt idx="94">
                  <c:v>11.624340992934348</c:v>
                </c:pt>
                <c:pt idx="95">
                  <c:v>12.294370422934243</c:v>
                </c:pt>
                <c:pt idx="96">
                  <c:v>12.420384882934329</c:v>
                </c:pt>
                <c:pt idx="97">
                  <c:v>9.4799893480506228</c:v>
                </c:pt>
                <c:pt idx="98">
                  <c:v>9.1974213029341989</c:v>
                </c:pt>
                <c:pt idx="99">
                  <c:v>8.8520465118004577</c:v>
                </c:pt>
                <c:pt idx="100">
                  <c:v>8.299534272934368</c:v>
                </c:pt>
                <c:pt idx="101">
                  <c:v>7.9259232529343704</c:v>
                </c:pt>
                <c:pt idx="102">
                  <c:v>7.5061317604853155</c:v>
                </c:pt>
                <c:pt idx="103">
                  <c:v>3.2470275048855282</c:v>
                </c:pt>
                <c:pt idx="104">
                  <c:v>2.0011817829343306</c:v>
                </c:pt>
                <c:pt idx="105">
                  <c:v>1.3694177529344518</c:v>
                </c:pt>
                <c:pt idx="106">
                  <c:v>0.64349906293433989</c:v>
                </c:pt>
                <c:pt idx="107">
                  <c:v>0.42701095436275777</c:v>
                </c:pt>
                <c:pt idx="108">
                  <c:v>0.57529135293422962</c:v>
                </c:pt>
                <c:pt idx="109">
                  <c:v>1.0787464329342669</c:v>
                </c:pt>
                <c:pt idx="110">
                  <c:v>1.0525512465706868</c:v>
                </c:pt>
                <c:pt idx="111">
                  <c:v>-2.4352610570656026</c:v>
                </c:pt>
                <c:pt idx="112">
                  <c:v>-2.3878914670655189</c:v>
                </c:pt>
                <c:pt idx="113">
                  <c:v>-2.2147067370657112</c:v>
                </c:pt>
                <c:pt idx="114">
                  <c:v>-2.2661138070656115</c:v>
                </c:pt>
                <c:pt idx="115">
                  <c:v>-2.2941854770655832</c:v>
                </c:pt>
                <c:pt idx="116">
                  <c:v>-2.2559357381183411</c:v>
                </c:pt>
                <c:pt idx="117">
                  <c:v>-2.213694244725279</c:v>
                </c:pt>
                <c:pt idx="118">
                  <c:v>-2.1347918503990435</c:v>
                </c:pt>
                <c:pt idx="119">
                  <c:v>-2.185080087065618</c:v>
                </c:pt>
                <c:pt idx="120">
                  <c:v>-2.0926738670657548</c:v>
                </c:pt>
                <c:pt idx="121">
                  <c:v>-1.3904780867626281</c:v>
                </c:pt>
                <c:pt idx="122">
                  <c:v>-0.55022914706579262</c:v>
                </c:pt>
                <c:pt idx="123">
                  <c:v>0.44650366293429089</c:v>
                </c:pt>
                <c:pt idx="124">
                  <c:v>1.0957585329342265</c:v>
                </c:pt>
                <c:pt idx="125">
                  <c:v>1.6133184543628971</c:v>
                </c:pt>
                <c:pt idx="126">
                  <c:v>3.6292775218230702</c:v>
                </c:pt>
                <c:pt idx="127">
                  <c:v>3.6515448829340755</c:v>
                </c:pt>
                <c:pt idx="128">
                  <c:v>3.6490281929341961</c:v>
                </c:pt>
                <c:pt idx="129">
                  <c:v>3.2299798529342651</c:v>
                </c:pt>
                <c:pt idx="130">
                  <c:v>2.9023862683511252</c:v>
                </c:pt>
                <c:pt idx="131">
                  <c:v>2.8426033329341727</c:v>
                </c:pt>
                <c:pt idx="132">
                  <c:v>2.8561915229343242</c:v>
                </c:pt>
                <c:pt idx="133">
                  <c:v>2.7931301003256412</c:v>
                </c:pt>
                <c:pt idx="134">
                  <c:v>2.1500962675496442</c:v>
                </c:pt>
                <c:pt idx="135">
                  <c:v>2.1634257829344437</c:v>
                </c:pt>
                <c:pt idx="136">
                  <c:v>2.2849209429342405</c:v>
                </c:pt>
                <c:pt idx="137">
                  <c:v>2.3165331329342775</c:v>
                </c:pt>
                <c:pt idx="138">
                  <c:v>2.3044089129343628</c:v>
                </c:pt>
                <c:pt idx="139">
                  <c:v>2.3153085818590569</c:v>
                </c:pt>
                <c:pt idx="140">
                  <c:v>2.6501514729343256</c:v>
                </c:pt>
                <c:pt idx="141">
                  <c:v>3.1194337829342942</c:v>
                </c:pt>
                <c:pt idx="142">
                  <c:v>5.3727182829343194</c:v>
                </c:pt>
                <c:pt idx="143">
                  <c:v>4.9704529637423827</c:v>
                </c:pt>
                <c:pt idx="144">
                  <c:v>4.5401391329343594</c:v>
                </c:pt>
                <c:pt idx="145">
                  <c:v>4.8859165129343296</c:v>
                </c:pt>
                <c:pt idx="146">
                  <c:v>5.382898222934358</c:v>
                </c:pt>
                <c:pt idx="147">
                  <c:v>5.4917893778838094</c:v>
                </c:pt>
                <c:pt idx="148">
                  <c:v>5.6392722629342584</c:v>
                </c:pt>
                <c:pt idx="149">
                  <c:v>5.6956548829343214</c:v>
                </c:pt>
                <c:pt idx="150">
                  <c:v>7.7564423259722934</c:v>
                </c:pt>
                <c:pt idx="151">
                  <c:v>8.5712490529343217</c:v>
                </c:pt>
                <c:pt idx="152">
                  <c:v>8.6829169042109147</c:v>
                </c:pt>
                <c:pt idx="153">
                  <c:v>8.311878642934218</c:v>
                </c:pt>
                <c:pt idx="154">
                  <c:v>7.8950188329342268</c:v>
                </c:pt>
                <c:pt idx="155">
                  <c:v>7.469200285108208</c:v>
                </c:pt>
                <c:pt idx="156">
                  <c:v>7.1394865229343774</c:v>
                </c:pt>
                <c:pt idx="157">
                  <c:v>6.9071587829343732</c:v>
                </c:pt>
                <c:pt idx="158">
                  <c:v>6.9635348129342276</c:v>
                </c:pt>
                <c:pt idx="159">
                  <c:v>7.4247858076654136</c:v>
                </c:pt>
                <c:pt idx="160">
                  <c:v>8.1546317329343623</c:v>
                </c:pt>
                <c:pt idx="161">
                  <c:v>9.0198669129343667</c:v>
                </c:pt>
                <c:pt idx="162">
                  <c:v>9.7230736329342449</c:v>
                </c:pt>
                <c:pt idx="163">
                  <c:v>9.9445330647525179</c:v>
                </c:pt>
                <c:pt idx="164">
                  <c:v>8.7452548829343719</c:v>
                </c:pt>
                <c:pt idx="165">
                  <c:v>8.3964376129344149</c:v>
                </c:pt>
                <c:pt idx="166">
                  <c:v>7.9959368029343239</c:v>
                </c:pt>
                <c:pt idx="167">
                  <c:v>7.6808042446364055</c:v>
                </c:pt>
                <c:pt idx="168">
                  <c:v>7.2598125429344407</c:v>
                </c:pt>
                <c:pt idx="169">
                  <c:v>7.0206673472199697</c:v>
                </c:pt>
                <c:pt idx="170">
                  <c:v>8.3898648829343347</c:v>
                </c:pt>
                <c:pt idx="171">
                  <c:v>8.6100819237506681</c:v>
                </c:pt>
                <c:pt idx="172">
                  <c:v>9.2955309404055004</c:v>
                </c:pt>
                <c:pt idx="173">
                  <c:v>9.8135805529342921</c:v>
                </c:pt>
                <c:pt idx="174">
                  <c:v>10.140400292934332</c:v>
                </c:pt>
                <c:pt idx="175">
                  <c:v>10.205715782934368</c:v>
                </c:pt>
                <c:pt idx="176">
                  <c:v>10.052895882934379</c:v>
                </c:pt>
                <c:pt idx="177">
                  <c:v>8.7955159983189048</c:v>
                </c:pt>
                <c:pt idx="178">
                  <c:v>8.9621677229343106</c:v>
                </c:pt>
                <c:pt idx="179">
                  <c:v>9.5101968629343787</c:v>
                </c:pt>
                <c:pt idx="180">
                  <c:v>10.618228102934296</c:v>
                </c:pt>
                <c:pt idx="181">
                  <c:v>11.595615502934422</c:v>
                </c:pt>
                <c:pt idx="182">
                  <c:v>12.552548830302765</c:v>
                </c:pt>
                <c:pt idx="183">
                  <c:v>13.324243422934343</c:v>
                </c:pt>
                <c:pt idx="184">
                  <c:v>13.648628808466214</c:v>
                </c:pt>
                <c:pt idx="185">
                  <c:v>13.248321986382589</c:v>
                </c:pt>
                <c:pt idx="186">
                  <c:v>12.9812420429343</c:v>
                </c:pt>
                <c:pt idx="187">
                  <c:v>12.710286202934229</c:v>
                </c:pt>
                <c:pt idx="188">
                  <c:v>12.80523364293447</c:v>
                </c:pt>
                <c:pt idx="189">
                  <c:v>13.403020063785462</c:v>
                </c:pt>
                <c:pt idx="190">
                  <c:v>14.467276152934332</c:v>
                </c:pt>
                <c:pt idx="191">
                  <c:v>15.604701192934318</c:v>
                </c:pt>
                <c:pt idx="192">
                  <c:v>16.49612469543429</c:v>
                </c:pt>
                <c:pt idx="193">
                  <c:v>18.705166581047489</c:v>
                </c:pt>
                <c:pt idx="194">
                  <c:v>18.834345412934368</c:v>
                </c:pt>
                <c:pt idx="195">
                  <c:v>18.986093860956245</c:v>
                </c:pt>
                <c:pt idx="196">
                  <c:v>19.162285072934289</c:v>
                </c:pt>
                <c:pt idx="197">
                  <c:v>19.116706682934289</c:v>
                </c:pt>
                <c:pt idx="198">
                  <c:v>18.502406882934217</c:v>
                </c:pt>
                <c:pt idx="199">
                  <c:v>17.235054562934288</c:v>
                </c:pt>
                <c:pt idx="200">
                  <c:v>16.224457296727437</c:v>
                </c:pt>
                <c:pt idx="201">
                  <c:v>10.647280632934297</c:v>
                </c:pt>
                <c:pt idx="202">
                  <c:v>10.011057482934298</c:v>
                </c:pt>
                <c:pt idx="203">
                  <c:v>9.2766126429342393</c:v>
                </c:pt>
                <c:pt idx="204">
                  <c:v>8.6785512229343489</c:v>
                </c:pt>
                <c:pt idx="205">
                  <c:v>7.6658066929343818</c:v>
                </c:pt>
                <c:pt idx="206">
                  <c:v>6.4934622765512975</c:v>
                </c:pt>
                <c:pt idx="207">
                  <c:v>4.8687146929343044</c:v>
                </c:pt>
                <c:pt idx="208">
                  <c:v>3.3976335496010002</c:v>
                </c:pt>
                <c:pt idx="209">
                  <c:v>-8.933051346232368</c:v>
                </c:pt>
                <c:pt idx="210">
                  <c:v>-9.766116537065745</c:v>
                </c:pt>
                <c:pt idx="211">
                  <c:v>-10.740293167065442</c:v>
                </c:pt>
                <c:pt idx="212">
                  <c:v>-11.830514977065681</c:v>
                </c:pt>
                <c:pt idx="213">
                  <c:v>-12.595629992065668</c:v>
                </c:pt>
                <c:pt idx="214">
                  <c:v>-14.316570900570937</c:v>
                </c:pt>
                <c:pt idx="215">
                  <c:v>-13.890902167065654</c:v>
                </c:pt>
                <c:pt idx="216">
                  <c:v>-12.980512017065566</c:v>
                </c:pt>
                <c:pt idx="217">
                  <c:v>-11.974497667065764</c:v>
                </c:pt>
                <c:pt idx="218">
                  <c:v>-11.079080257065739</c:v>
                </c:pt>
                <c:pt idx="219">
                  <c:v>-10.129069751474219</c:v>
                </c:pt>
                <c:pt idx="220">
                  <c:v>-9.3523412770657028</c:v>
                </c:pt>
                <c:pt idx="221">
                  <c:v>-8.4590624328551627</c:v>
                </c:pt>
                <c:pt idx="222">
                  <c:v>-3.6236191170656742</c:v>
                </c:pt>
                <c:pt idx="223">
                  <c:v>-2.5504424870657023</c:v>
                </c:pt>
                <c:pt idx="224">
                  <c:v>0.66084157293423262</c:v>
                </c:pt>
                <c:pt idx="225">
                  <c:v>2.8068595929344724</c:v>
                </c:pt>
                <c:pt idx="226">
                  <c:v>4.406220159530136</c:v>
                </c:pt>
                <c:pt idx="227">
                  <c:v>4.8257023429343784</c:v>
                </c:pt>
                <c:pt idx="228">
                  <c:v>5.150543562934331</c:v>
                </c:pt>
                <c:pt idx="229">
                  <c:v>6.1519087029342234</c:v>
                </c:pt>
                <c:pt idx="230">
                  <c:v>7.2452046191979775</c:v>
                </c:pt>
                <c:pt idx="231">
                  <c:v>8.066051454362869</c:v>
                </c:pt>
                <c:pt idx="232">
                  <c:v>7.5870002667726766</c:v>
                </c:pt>
                <c:pt idx="233">
                  <c:v>6.8059060529342865</c:v>
                </c:pt>
                <c:pt idx="234">
                  <c:v>6.0958597629342819</c:v>
                </c:pt>
                <c:pt idx="235">
                  <c:v>5.1305906629343951</c:v>
                </c:pt>
                <c:pt idx="236">
                  <c:v>4.1675796029343957</c:v>
                </c:pt>
                <c:pt idx="237">
                  <c:v>3.2907097851083051</c:v>
                </c:pt>
                <c:pt idx="238">
                  <c:v>2.9080146855659041</c:v>
                </c:pt>
                <c:pt idx="239">
                  <c:v>4.1591619031365212</c:v>
                </c:pt>
                <c:pt idx="240">
                  <c:v>3.7810069529342631</c:v>
                </c:pt>
                <c:pt idx="241">
                  <c:v>3.5971711051565642</c:v>
                </c:pt>
                <c:pt idx="242">
                  <c:v>3.4104722162676353</c:v>
                </c:pt>
                <c:pt idx="243">
                  <c:v>-3.4290192837323312</c:v>
                </c:pt>
                <c:pt idx="244">
                  <c:v>-4.0834661270655204</c:v>
                </c:pt>
                <c:pt idx="245">
                  <c:v>-4.9552266170654775</c:v>
                </c:pt>
                <c:pt idx="246">
                  <c:v>-5.8988362570656276</c:v>
                </c:pt>
                <c:pt idx="247">
                  <c:v>-7.0061697270656964</c:v>
                </c:pt>
                <c:pt idx="248">
                  <c:v>-7.8574394807018724</c:v>
                </c:pt>
                <c:pt idx="249">
                  <c:v>-8.2043694070656539</c:v>
                </c:pt>
                <c:pt idx="250">
                  <c:v>-8.0488800316999232</c:v>
                </c:pt>
                <c:pt idx="251">
                  <c:v>-5.5330984466111293</c:v>
                </c:pt>
                <c:pt idx="252">
                  <c:v>-4.6303739370657775</c:v>
                </c:pt>
                <c:pt idx="253">
                  <c:v>-3.8681252433813467</c:v>
                </c:pt>
                <c:pt idx="254">
                  <c:v>-3.0035497170656682</c:v>
                </c:pt>
                <c:pt idx="255">
                  <c:v>-2.6692603470656882</c:v>
                </c:pt>
                <c:pt idx="256">
                  <c:v>-2.7148862770657018</c:v>
                </c:pt>
                <c:pt idx="257">
                  <c:v>-2.9189884670656308</c:v>
                </c:pt>
                <c:pt idx="258">
                  <c:v>-3.3241125735873442</c:v>
                </c:pt>
                <c:pt idx="259">
                  <c:v>-3.4924213751302347</c:v>
                </c:pt>
                <c:pt idx="260">
                  <c:v>5.5372036780468724E-2</c:v>
                </c:pt>
                <c:pt idx="261">
                  <c:v>0.73495224293441264</c:v>
                </c:pt>
                <c:pt idx="262">
                  <c:v>1.804614152934235</c:v>
                </c:pt>
                <c:pt idx="263">
                  <c:v>2.5092765942744961</c:v>
                </c:pt>
                <c:pt idx="264">
                  <c:v>9.6892829446627928</c:v>
                </c:pt>
                <c:pt idx="265">
                  <c:v>10.97829598293437</c:v>
                </c:pt>
                <c:pt idx="266">
                  <c:v>12.578066822934275</c:v>
                </c:pt>
                <c:pt idx="267">
                  <c:v>14.142718262934318</c:v>
                </c:pt>
                <c:pt idx="268">
                  <c:v>15.329233242934322</c:v>
                </c:pt>
                <c:pt idx="269">
                  <c:v>16.287430775242029</c:v>
                </c:pt>
                <c:pt idx="270">
                  <c:v>18.573313948868403</c:v>
                </c:pt>
                <c:pt idx="271">
                  <c:v>19.118249402934282</c:v>
                </c:pt>
                <c:pt idx="272">
                  <c:v>19.483571852934304</c:v>
                </c:pt>
                <c:pt idx="273">
                  <c:v>19.550319522934402</c:v>
                </c:pt>
                <c:pt idx="274">
                  <c:v>19.245517740077165</c:v>
                </c:pt>
                <c:pt idx="275">
                  <c:v>18.632962042934167</c:v>
                </c:pt>
                <c:pt idx="276">
                  <c:v>17.425504562934204</c:v>
                </c:pt>
                <c:pt idx="277">
                  <c:v>15.749166632934461</c:v>
                </c:pt>
                <c:pt idx="278">
                  <c:v>7.6882849257913906</c:v>
                </c:pt>
                <c:pt idx="279">
                  <c:v>4.9056580629344921</c:v>
                </c:pt>
                <c:pt idx="280">
                  <c:v>0.95862255293440168</c:v>
                </c:pt>
                <c:pt idx="281">
                  <c:v>-3.1014270370656192</c:v>
                </c:pt>
                <c:pt idx="282">
                  <c:v>-6.5222249270655821</c:v>
                </c:pt>
                <c:pt idx="283">
                  <c:v>-9.510637998786196</c:v>
                </c:pt>
                <c:pt idx="284">
                  <c:v>-11.751012697065832</c:v>
                </c:pt>
                <c:pt idx="285">
                  <c:v>-14.457405637065676</c:v>
                </c:pt>
                <c:pt idx="286">
                  <c:v>-15.928109013617252</c:v>
                </c:pt>
                <c:pt idx="287">
                  <c:v>-21.841700926589485</c:v>
                </c:pt>
                <c:pt idx="288">
                  <c:v>-22.400995237065686</c:v>
                </c:pt>
                <c:pt idx="289">
                  <c:v>-22.866634606427318</c:v>
                </c:pt>
                <c:pt idx="290">
                  <c:v>-23.148052357065652</c:v>
                </c:pt>
                <c:pt idx="291">
                  <c:v>-23.059728837065531</c:v>
                </c:pt>
                <c:pt idx="292">
                  <c:v>-22.279436763530317</c:v>
                </c:pt>
                <c:pt idx="293">
                  <c:v>-20.157951117065764</c:v>
                </c:pt>
                <c:pt idx="294">
                  <c:v>-19.342448218075745</c:v>
                </c:pt>
                <c:pt idx="295">
                  <c:v>-17.589929587065463</c:v>
                </c:pt>
                <c:pt idx="296">
                  <c:v>-16.12513109706579</c:v>
                </c:pt>
                <c:pt idx="297">
                  <c:v>-14.561439247065806</c:v>
                </c:pt>
                <c:pt idx="298">
                  <c:v>-13.51034305706567</c:v>
                </c:pt>
                <c:pt idx="299">
                  <c:v>-11.445999612015216</c:v>
                </c:pt>
                <c:pt idx="300">
                  <c:v>-8.787647847065756</c:v>
                </c:pt>
                <c:pt idx="301">
                  <c:v>-6.9668283970656972</c:v>
                </c:pt>
                <c:pt idx="302">
                  <c:v>11.178959765912948</c:v>
                </c:pt>
                <c:pt idx="303">
                  <c:v>13.778130742934321</c:v>
                </c:pt>
                <c:pt idx="304">
                  <c:v>16.080088091725656</c:v>
                </c:pt>
                <c:pt idx="305">
                  <c:v>17.88199472293433</c:v>
                </c:pt>
                <c:pt idx="306">
                  <c:v>19.621504329742891</c:v>
                </c:pt>
                <c:pt idx="307">
                  <c:v>22.694808882934325</c:v>
                </c:pt>
                <c:pt idx="308">
                  <c:v>21.376464452934233</c:v>
                </c:pt>
                <c:pt idx="309">
                  <c:v>17.324938590004891</c:v>
                </c:pt>
                <c:pt idx="310">
                  <c:v>12.538365832934318</c:v>
                </c:pt>
                <c:pt idx="311">
                  <c:v>8.1642512429342702</c:v>
                </c:pt>
                <c:pt idx="312">
                  <c:v>4.4155602529342701</c:v>
                </c:pt>
                <c:pt idx="313">
                  <c:v>2.6904857011161032</c:v>
                </c:pt>
                <c:pt idx="314">
                  <c:v>1.2816043229343399</c:v>
                </c:pt>
                <c:pt idx="315">
                  <c:v>-4.6018396279350844</c:v>
                </c:pt>
                <c:pt idx="316">
                  <c:v>-5.3576103270656343</c:v>
                </c:pt>
                <c:pt idx="317">
                  <c:v>-6.6647706270656801</c:v>
                </c:pt>
                <c:pt idx="318">
                  <c:v>-7.9165671270656688</c:v>
                </c:pt>
                <c:pt idx="319">
                  <c:v>-9.8528369235173585</c:v>
                </c:pt>
                <c:pt idx="320">
                  <c:v>-11.367995657065711</c:v>
                </c:pt>
                <c:pt idx="321">
                  <c:v>-12.231897725761369</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-12.509557026156656</c:v>
                </c:pt>
                <c:pt idx="331">
                  <c:v>-9.0521943045656386</c:v>
                </c:pt>
                <c:pt idx="332">
                  <c:v>-8.2351253070657187</c:v>
                </c:pt>
                <c:pt idx="333">
                  <c:v>-7.3226514270656367</c:v>
                </c:pt>
                <c:pt idx="334">
                  <c:v>-5.8774495301091036</c:v>
                </c:pt>
                <c:pt idx="335">
                  <c:v>-4.2655162570656557</c:v>
                </c:pt>
                <c:pt idx="336">
                  <c:v>-3.0153707837323549</c:v>
                </c:pt>
                <c:pt idx="337">
                  <c:v>6.2256193336386474</c:v>
                </c:pt>
                <c:pt idx="338">
                  <c:v>8.0933752229344389</c:v>
                </c:pt>
                <c:pt idx="339">
                  <c:v>9.6282737400772156</c:v>
                </c:pt>
                <c:pt idx="340">
                  <c:v>10.805245092934356</c:v>
                </c:pt>
                <c:pt idx="341">
                  <c:v>11.781640592934266</c:v>
                </c:pt>
                <c:pt idx="342">
                  <c:v>12.253130012934294</c:v>
                </c:pt>
                <c:pt idx="343">
                  <c:v>12.772567644839057</c:v>
                </c:pt>
                <c:pt idx="344">
                  <c:v>11.344722116267732</c:v>
                </c:pt>
                <c:pt idx="345">
                  <c:v>11.301818552934321</c:v>
                </c:pt>
                <c:pt idx="346">
                  <c:v>11.116948662934291</c:v>
                </c:pt>
                <c:pt idx="347">
                  <c:v>10.303046402934324</c:v>
                </c:pt>
                <c:pt idx="348">
                  <c:v>9.3760761758637052</c:v>
                </c:pt>
                <c:pt idx="349">
                  <c:v>8.564980663154131</c:v>
                </c:pt>
                <c:pt idx="350">
                  <c:v>6.2278345671448943</c:v>
                </c:pt>
                <c:pt idx="351">
                  <c:v>5.6432466629343034</c:v>
                </c:pt>
                <c:pt idx="352">
                  <c:v>5.0383838229344384</c:v>
                </c:pt>
                <c:pt idx="353">
                  <c:v>4.185154762934296</c:v>
                </c:pt>
                <c:pt idx="354">
                  <c:v>3.7048023529342515</c:v>
                </c:pt>
                <c:pt idx="355">
                  <c:v>3.2221509237506467</c:v>
                </c:pt>
                <c:pt idx="356">
                  <c:v>2.5107635929341541</c:v>
                </c:pt>
                <c:pt idx="357">
                  <c:v>1.5923253329343652</c:v>
                </c:pt>
                <c:pt idx="358">
                  <c:v>1.0090680829343321</c:v>
                </c:pt>
                <c:pt idx="359">
                  <c:v>-3.3060001170656612</c:v>
                </c:pt>
                <c:pt idx="360">
                  <c:v>-4.0998805170657739</c:v>
                </c:pt>
                <c:pt idx="361">
                  <c:v>-5.8406339470657676</c:v>
                </c:pt>
                <c:pt idx="362">
                  <c:v>-7.7606364402979695</c:v>
                </c:pt>
                <c:pt idx="363">
                  <c:v>-10.630017327065644</c:v>
                </c:pt>
                <c:pt idx="364">
                  <c:v>-12.599307137065654</c:v>
                </c:pt>
                <c:pt idx="365">
                  <c:v>-13.903768708463517</c:v>
                </c:pt>
                <c:pt idx="366">
                  <c:v>-16.178644094077086</c:v>
                </c:pt>
                <c:pt idx="367">
                  <c:v>-16.349428872167771</c:v>
                </c:pt>
                <c:pt idx="368">
                  <c:v>-16.253246587065703</c:v>
                </c:pt>
                <c:pt idx="369">
                  <c:v>-15.976334477065809</c:v>
                </c:pt>
                <c:pt idx="370">
                  <c:v>-15.375867157065622</c:v>
                </c:pt>
                <c:pt idx="371">
                  <c:v>-14.917215517065786</c:v>
                </c:pt>
                <c:pt idx="372">
                  <c:v>-14.665225117065654</c:v>
                </c:pt>
                <c:pt idx="373">
                  <c:v>-14.271871345135809</c:v>
                </c:pt>
                <c:pt idx="374">
                  <c:v>-13.965772947065677</c:v>
                </c:pt>
                <c:pt idx="375">
                  <c:v>-13.735145527065654</c:v>
                </c:pt>
                <c:pt idx="376">
                  <c:v>-13.564102037065823</c:v>
                </c:pt>
                <c:pt idx="377">
                  <c:v>-13.001821247065768</c:v>
                </c:pt>
                <c:pt idx="378">
                  <c:v>-12.364973857065664</c:v>
                </c:pt>
                <c:pt idx="379">
                  <c:v>-11.275360267065736</c:v>
                </c:pt>
                <c:pt idx="380">
                  <c:v>-4.8697497024314709</c:v>
                </c:pt>
                <c:pt idx="381">
                  <c:v>-3.5574238470656496</c:v>
                </c:pt>
                <c:pt idx="382">
                  <c:v>-1.8026414470657386</c:v>
                </c:pt>
                <c:pt idx="383">
                  <c:v>0.43019501293430551</c:v>
                </c:pt>
                <c:pt idx="384">
                  <c:v>3.0015621629344906</c:v>
                </c:pt>
                <c:pt idx="385">
                  <c:v>5.1796775250396871</c:v>
                </c:pt>
                <c:pt idx="386">
                  <c:v>8.0012733713063682</c:v>
                </c:pt>
                <c:pt idx="387">
                  <c:v>13.357947109124765</c:v>
                </c:pt>
                <c:pt idx="388">
                  <c:v>14.228072332934318</c:v>
                </c:pt>
                <c:pt idx="389">
                  <c:v>15.074675162934241</c:v>
                </c:pt>
                <c:pt idx="390">
                  <c:v>15.698211130125301</c:v>
                </c:pt>
                <c:pt idx="391">
                  <c:v>16.053184702934342</c:v>
                </c:pt>
                <c:pt idx="392">
                  <c:v>16.121561542934327</c:v>
                </c:pt>
                <c:pt idx="393">
                  <c:v>15.928692362934257</c:v>
                </c:pt>
                <c:pt idx="394">
                  <c:v>15.437568882934318</c:v>
                </c:pt>
                <c:pt idx="395">
                  <c:v>11.588554605156489</c:v>
                </c:pt>
                <c:pt idx="396">
                  <c:v>10.744981812934318</c:v>
                </c:pt>
                <c:pt idx="397">
                  <c:v>9.3618930711695647</c:v>
                </c:pt>
                <c:pt idx="398">
                  <c:v>8.0897237029344069</c:v>
                </c:pt>
                <c:pt idx="399">
                  <c:v>7.0569501329344462</c:v>
                </c:pt>
                <c:pt idx="400">
                  <c:v>6.3316611629345525</c:v>
                </c:pt>
                <c:pt idx="401">
                  <c:v>5.3990102029343214</c:v>
                </c:pt>
                <c:pt idx="402">
                  <c:v>4.8215938212059433</c:v>
                </c:pt>
                <c:pt idx="403">
                  <c:v>4.5203790761160665</c:v>
                </c:pt>
                <c:pt idx="404">
                  <c:v>-0.85723463022346036</c:v>
                </c:pt>
                <c:pt idx="405">
                  <c:v>-2.6272740470657023</c:v>
                </c:pt>
                <c:pt idx="406">
                  <c:v>-4.2747573070656415</c:v>
                </c:pt>
                <c:pt idx="407">
                  <c:v>-6.157612007065584</c:v>
                </c:pt>
                <c:pt idx="408">
                  <c:v>-8.6011037687510257</c:v>
                </c:pt>
                <c:pt idx="409">
                  <c:v>-10.308972587065639</c:v>
                </c:pt>
                <c:pt idx="410">
                  <c:v>-11.025602617065696</c:v>
                </c:pt>
                <c:pt idx="411">
                  <c:v>-12.93710582860416</c:v>
                </c:pt>
                <c:pt idx="412">
                  <c:v>-12.609069897065629</c:v>
                </c:pt>
                <c:pt idx="413">
                  <c:v>-12.143690437065629</c:v>
                </c:pt>
                <c:pt idx="414">
                  <c:v>-11.571986197873656</c:v>
                </c:pt>
                <c:pt idx="415">
                  <c:v>-11.346572527065902</c:v>
                </c:pt>
                <c:pt idx="416">
                  <c:v>-10.910884077065464</c:v>
                </c:pt>
                <c:pt idx="417">
                  <c:v>-10.289816597065672</c:v>
                </c:pt>
                <c:pt idx="418">
                  <c:v>-9.8550144378204774</c:v>
                </c:pt>
                <c:pt idx="419">
                  <c:v>-7.6429911430397368</c:v>
                </c:pt>
                <c:pt idx="420">
                  <c:v>-6.9513280545657414</c:v>
                </c:pt>
                <c:pt idx="421">
                  <c:v>-6.2867793570655284</c:v>
                </c:pt>
                <c:pt idx="422">
                  <c:v>-5.2848641870656223</c:v>
                </c:pt>
                <c:pt idx="423">
                  <c:v>-4.4471513370658755</c:v>
                </c:pt>
                <c:pt idx="424">
                  <c:v>-3.6344641271667513</c:v>
                </c:pt>
                <c:pt idx="425">
                  <c:v>-2.8614560170654477</c:v>
                </c:pt>
                <c:pt idx="426">
                  <c:v>-2.4114936948433972</c:v>
                </c:pt>
                <c:pt idx="427">
                  <c:v>-0.63831984824847321</c:v>
                </c:pt>
                <c:pt idx="428">
                  <c:v>-0.25767918706577581</c:v>
                </c:pt>
                <c:pt idx="429">
                  <c:v>0.18614398293426887</c:v>
                </c:pt>
                <c:pt idx="430">
                  <c:v>0.51593222384335036</c:v>
                </c:pt>
                <c:pt idx="431">
                  <c:v>1.4532516429342743</c:v>
                </c:pt>
                <c:pt idx="432">
                  <c:v>2.1653304629342216</c:v>
                </c:pt>
                <c:pt idx="433">
                  <c:v>2.9720061954343566</c:v>
                </c:pt>
                <c:pt idx="434">
                  <c:v>7.899179146092294</c:v>
                </c:pt>
                <c:pt idx="435">
                  <c:v>8.9201615496009907</c:v>
                </c:pt>
                <c:pt idx="436">
                  <c:v>9.560834682934356</c:v>
                </c:pt>
                <c:pt idx="437">
                  <c:v>10.020303072934418</c:v>
                </c:pt>
                <c:pt idx="438">
                  <c:v>10.88880929707585</c:v>
                </c:pt>
                <c:pt idx="439">
                  <c:v>11.577846492934356</c:v>
                </c:pt>
                <c:pt idx="440">
                  <c:v>12.495332579904018</c:v>
                </c:pt>
                <c:pt idx="441">
                  <c:v>12.87982408293435</c:v>
                </c:pt>
                <c:pt idx="442">
                  <c:v>13.606948795977768</c:v>
                </c:pt>
                <c:pt idx="443">
                  <c:v>13.620741332934216</c:v>
                </c:pt>
                <c:pt idx="444">
                  <c:v>14.097726232934304</c:v>
                </c:pt>
                <c:pt idx="445">
                  <c:v>14.624993052934215</c:v>
                </c:pt>
                <c:pt idx="446">
                  <c:v>14.829296617628126</c:v>
                </c:pt>
                <c:pt idx="447">
                  <c:v>14.978900612934282</c:v>
                </c:pt>
                <c:pt idx="448">
                  <c:v>15.021090162934298</c:v>
                </c:pt>
                <c:pt idx="449">
                  <c:v>15.041139562934219</c:v>
                </c:pt>
                <c:pt idx="450">
                  <c:v>15.023894882934329</c:v>
                </c:pt>
                <c:pt idx="451">
                  <c:v>14.644126782934299</c:v>
                </c:pt>
                <c:pt idx="452">
                  <c:v>14.464295044550518</c:v>
                </c:pt>
                <c:pt idx="453">
                  <c:v>14.006051336422654</c:v>
                </c:pt>
                <c:pt idx="454">
                  <c:v>13.146543202934367</c:v>
                </c:pt>
                <c:pt idx="455">
                  <c:v>12.108989762934298</c:v>
                </c:pt>
                <c:pt idx="456">
                  <c:v>10.907833402934315</c:v>
                </c:pt>
                <c:pt idx="457">
                  <c:v>9.7926493629343838</c:v>
                </c:pt>
                <c:pt idx="458">
                  <c:v>9.1230148829343207</c:v>
                </c:pt>
                <c:pt idx="459">
                  <c:v>5.3144266220648007</c:v>
                </c:pt>
                <c:pt idx="460">
                  <c:v>4.4652483929342699</c:v>
                </c:pt>
                <c:pt idx="461">
                  <c:v>3.4456779229342507</c:v>
                </c:pt>
                <c:pt idx="462">
                  <c:v>2.9355717529343575</c:v>
                </c:pt>
                <c:pt idx="463">
                  <c:v>2.3303736029343298</c:v>
                </c:pt>
                <c:pt idx="464">
                  <c:v>1.9607594222602267</c:v>
                </c:pt>
                <c:pt idx="465">
                  <c:v>1.8086299629342619</c:v>
                </c:pt>
                <c:pt idx="466">
                  <c:v>1.8265125829343141</c:v>
                </c:pt>
                <c:pt idx="467">
                  <c:v>1.8417266647525419</c:v>
                </c:pt>
                <c:pt idx="468">
                  <c:v>-1.1483051170656609</c:v>
                </c:pt>
                <c:pt idx="469">
                  <c:v>-1.9307105099228354</c:v>
                </c:pt>
                <c:pt idx="470">
                  <c:v>-3.1164918870656635</c:v>
                </c:pt>
                <c:pt idx="471">
                  <c:v>-3.5761017635302608</c:v>
                </c:pt>
                <c:pt idx="472">
                  <c:v>-3.6993426770657267</c:v>
                </c:pt>
                <c:pt idx="473">
                  <c:v>-3.9042255970657878</c:v>
                </c:pt>
                <c:pt idx="474">
                  <c:v>-4.2222205407945097</c:v>
                </c:pt>
                <c:pt idx="475">
                  <c:v>-6.617723346232288</c:v>
                </c:pt>
                <c:pt idx="476">
                  <c:v>-6.7907501970656909</c:v>
                </c:pt>
                <c:pt idx="477">
                  <c:v>-7.1998654070656585</c:v>
                </c:pt>
                <c:pt idx="478">
                  <c:v>-7.6472592370657013</c:v>
                </c:pt>
                <c:pt idx="479">
                  <c:v>-8.143917208902435</c:v>
                </c:pt>
                <c:pt idx="480">
                  <c:v>-8.3620417837323107</c:v>
                </c:pt>
                <c:pt idx="481">
                  <c:v>-7.7547531170656185</c:v>
                </c:pt>
                <c:pt idx="482">
                  <c:v>-7.7456028570657116</c:v>
                </c:pt>
                <c:pt idx="483">
                  <c:v>-7.8321686670655675</c:v>
                </c:pt>
                <c:pt idx="484">
                  <c:v>-8.1525747870657597</c:v>
                </c:pt>
                <c:pt idx="485">
                  <c:v>-8.443201473387461</c:v>
                </c:pt>
                <c:pt idx="486">
                  <c:v>-8.9154981370656863</c:v>
                </c:pt>
                <c:pt idx="487">
                  <c:v>-9.4995778070657568</c:v>
                </c:pt>
                <c:pt idx="488">
                  <c:v>-9.633304003858143</c:v>
                </c:pt>
                <c:pt idx="489">
                  <c:v>-9.9649563368458178</c:v>
                </c:pt>
                <c:pt idx="490">
                  <c:v>-10.324189354178884</c:v>
                </c:pt>
                <c:pt idx="491">
                  <c:v>-10.447207927065435</c:v>
                </c:pt>
                <c:pt idx="492">
                  <c:v>-10.232915577065652</c:v>
                </c:pt>
                <c:pt idx="493">
                  <c:v>-9.8543442470656188</c:v>
                </c:pt>
                <c:pt idx="494">
                  <c:v>-9.6203210160554224</c:v>
                </c:pt>
                <c:pt idx="495">
                  <c:v>-9.5152703170656565</c:v>
                </c:pt>
                <c:pt idx="496">
                  <c:v>-9.5721239170656958</c:v>
                </c:pt>
                <c:pt idx="497">
                  <c:v>-9.661822871451605</c:v>
                </c:pt>
                <c:pt idx="498">
                  <c:v>-9.7190617070655563</c:v>
                </c:pt>
                <c:pt idx="499">
                  <c:v>-9.7407840170656232</c:v>
                </c:pt>
                <c:pt idx="500">
                  <c:v>-9.8360700392879234</c:v>
                </c:pt>
                <c:pt idx="501">
                  <c:v>-9.9083282970657329</c:v>
                </c:pt>
                <c:pt idx="502">
                  <c:v>-9.750438187065523</c:v>
                </c:pt>
                <c:pt idx="503">
                  <c:v>-9.297948377065735</c:v>
                </c:pt>
                <c:pt idx="504">
                  <c:v>-9.0306411170656702</c:v>
                </c:pt>
                <c:pt idx="505">
                  <c:v>-6.6103284214134854</c:v>
                </c:pt>
                <c:pt idx="506">
                  <c:v>-5.840267035432924</c:v>
                </c:pt>
                <c:pt idx="507">
                  <c:v>-4.2914101770657265</c:v>
                </c:pt>
                <c:pt idx="508">
                  <c:v>-2.7166732870659311</c:v>
                </c:pt>
                <c:pt idx="509">
                  <c:v>-1.3005095870656898</c:v>
                </c:pt>
                <c:pt idx="510">
                  <c:v>0.51567887169838578</c:v>
                </c:pt>
                <c:pt idx="511">
                  <c:v>2.2513229229342198</c:v>
                </c:pt>
                <c:pt idx="512">
                  <c:v>4.1663566003255665</c:v>
                </c:pt>
                <c:pt idx="513">
                  <c:v>8.990174882934383</c:v>
                </c:pt>
                <c:pt idx="514">
                  <c:v>9.9635490529342672</c:v>
                </c:pt>
                <c:pt idx="515">
                  <c:v>11.916794570434424</c:v>
                </c:pt>
                <c:pt idx="516">
                  <c:v>13.294573367782647</c:v>
                </c:pt>
                <c:pt idx="517">
                  <c:v>14.082272902934401</c:v>
                </c:pt>
                <c:pt idx="518">
                  <c:v>14.752607282934306</c:v>
                </c:pt>
                <c:pt idx="519">
                  <c:v>15.205927102934325</c:v>
                </c:pt>
                <c:pt idx="520">
                  <c:v>15.582478515587406</c:v>
                </c:pt>
                <c:pt idx="521">
                  <c:v>15.883374882934334</c:v>
                </c:pt>
                <c:pt idx="522">
                  <c:v>15.950506882934398</c:v>
                </c:pt>
                <c:pt idx="523">
                  <c:v>16.01288053293429</c:v>
                </c:pt>
                <c:pt idx="524">
                  <c:v>16.167423232934244</c:v>
                </c:pt>
                <c:pt idx="525">
                  <c:v>16.184696923338493</c:v>
                </c:pt>
                <c:pt idx="526">
                  <c:v>16.110342491630007</c:v>
                </c:pt>
                <c:pt idx="527">
                  <c:v>16.11727961293423</c:v>
                </c:pt>
                <c:pt idx="528">
                  <c:v>16.129361492934308</c:v>
                </c:pt>
                <c:pt idx="529">
                  <c:v>16.028093012934235</c:v>
                </c:pt>
                <c:pt idx="530">
                  <c:v>15.91749894543436</c:v>
                </c:pt>
                <c:pt idx="531">
                  <c:v>13.943791632934335</c:v>
                </c:pt>
                <c:pt idx="532">
                  <c:v>13.290184282934264</c:v>
                </c:pt>
                <c:pt idx="533">
                  <c:v>11.793437252934245</c:v>
                </c:pt>
                <c:pt idx="534">
                  <c:v>10.409220242934438</c:v>
                </c:pt>
                <c:pt idx="535">
                  <c:v>9.0530790229344404</c:v>
                </c:pt>
                <c:pt idx="536">
                  <c:v>7.8439126506110846</c:v>
                </c:pt>
                <c:pt idx="537">
                  <c:v>6.2325554329344754</c:v>
                </c:pt>
                <c:pt idx="538">
                  <c:v>3.6524965420252897</c:v>
                </c:pt>
                <c:pt idx="539">
                  <c:v>-2.3159760386342847</c:v>
                </c:pt>
                <c:pt idx="540">
                  <c:v>-4.1848112497186261</c:v>
                </c:pt>
                <c:pt idx="541">
                  <c:v>-5.9316450470657713</c:v>
                </c:pt>
                <c:pt idx="542">
                  <c:v>-7.3744600970655227</c:v>
                </c:pt>
                <c:pt idx="543">
                  <c:v>-8.7488657870658244</c:v>
                </c:pt>
                <c:pt idx="544">
                  <c:v>-10.29465293524737</c:v>
                </c:pt>
                <c:pt idx="545">
                  <c:v>-11.408551787065605</c:v>
                </c:pt>
                <c:pt idx="546">
                  <c:v>-12.213058261510241</c:v>
                </c:pt>
                <c:pt idx="547">
                  <c:v>-15.133318061510163</c:v>
                </c:pt>
                <c:pt idx="548">
                  <c:v>-15.688225933392131</c:v>
                </c:pt>
                <c:pt idx="549">
                  <c:v>-16.518877397065733</c:v>
                </c:pt>
                <c:pt idx="550">
                  <c:v>-17.330089707065923</c:v>
                </c:pt>
                <c:pt idx="551">
                  <c:v>-17.901991967065655</c:v>
                </c:pt>
                <c:pt idx="552">
                  <c:v>-18.517121187772791</c:v>
                </c:pt>
                <c:pt idx="553">
                  <c:v>-18.990191667065488</c:v>
                </c:pt>
                <c:pt idx="554">
                  <c:v>-19.225498137065873</c:v>
                </c:pt>
                <c:pt idx="555">
                  <c:v>-19.364585417065655</c:v>
                </c:pt>
                <c:pt idx="556">
                  <c:v>-19.786176578604042</c:v>
                </c:pt>
                <c:pt idx="557">
                  <c:v>-19.361725698698294</c:v>
                </c:pt>
                <c:pt idx="558">
                  <c:v>-18.129856117065735</c:v>
                </c:pt>
                <c:pt idx="559">
                  <c:v>-16.985785437065577</c:v>
                </c:pt>
                <c:pt idx="560">
                  <c:v>-15.582479097065708</c:v>
                </c:pt>
                <c:pt idx="561">
                  <c:v>-14.403688596657418</c:v>
                </c:pt>
                <c:pt idx="562">
                  <c:v>-13.384390987065657</c:v>
                </c:pt>
                <c:pt idx="563">
                  <c:v>-12.022514237944856</c:v>
                </c:pt>
                <c:pt idx="564">
                  <c:v>-4.5099504625202664</c:v>
                </c:pt>
                <c:pt idx="565">
                  <c:v>-2.9304490070658273</c:v>
                </c:pt>
                <c:pt idx="566">
                  <c:v>-1.4350230252288438</c:v>
                </c:pt>
                <c:pt idx="567">
                  <c:v>0.29135490293433075</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14.980939417025253</c:v>
                </c:pt>
                <c:pt idx="577">
                  <c:v>14.865296372934365</c:v>
                </c:pt>
                <c:pt idx="578">
                  <c:v>14.976055712934425</c:v>
                </c:pt>
                <c:pt idx="579">
                  <c:v>15.380576202934336</c:v>
                </c:pt>
                <c:pt idx="580">
                  <c:v>15.952677382934326</c:v>
                </c:pt>
                <c:pt idx="581">
                  <c:v>16.926221093460569</c:v>
                </c:pt>
                <c:pt idx="582">
                  <c:v>16.93720742293435</c:v>
                </c:pt>
                <c:pt idx="583">
                  <c:v>16.748311882934264</c:v>
                </c:pt>
                <c:pt idx="584">
                  <c:v>16.587669172934319</c:v>
                </c:pt>
                <c:pt idx="585">
                  <c:v>16.541766472934189</c:v>
                </c:pt>
                <c:pt idx="586">
                  <c:v>16.621677012934342</c:v>
                </c:pt>
                <c:pt idx="587">
                  <c:v>16.669440382934219</c:v>
                </c:pt>
                <c:pt idx="588">
                  <c:v>16.685414525791586</c:v>
                </c:pt>
                <c:pt idx="589">
                  <c:v>16.702030573075103</c:v>
                </c:pt>
                <c:pt idx="590">
                  <c:v>16.140585912345983</c:v>
                </c:pt>
                <c:pt idx="591">
                  <c:v>15.739022582934281</c:v>
                </c:pt>
                <c:pt idx="592">
                  <c:v>15.13476105293449</c:v>
                </c:pt>
                <c:pt idx="593">
                  <c:v>14.233241082934297</c:v>
                </c:pt>
                <c:pt idx="594">
                  <c:v>13.315060301301699</c:v>
                </c:pt>
                <c:pt idx="595">
                  <c:v>12.455094752934377</c:v>
                </c:pt>
                <c:pt idx="596">
                  <c:v>11.497846127378779</c:v>
                </c:pt>
                <c:pt idx="597">
                  <c:v>7.8500346983189706</c:v>
                </c:pt>
                <c:pt idx="598">
                  <c:v>6.7242423172775858</c:v>
                </c:pt>
                <c:pt idx="599">
                  <c:v>5.2187855929343314</c:v>
                </c:pt>
                <c:pt idx="600">
                  <c:v>4.3241011788526498</c:v>
                </c:pt>
                <c:pt idx="601">
                  <c:v>4.0588103329345095</c:v>
                </c:pt>
                <c:pt idx="602">
                  <c:v>3.9185668429343412</c:v>
                </c:pt>
                <c:pt idx="603">
                  <c:v>3.7541963029342789</c:v>
                </c:pt>
                <c:pt idx="604">
                  <c:v>3.6241968629343475</c:v>
                </c:pt>
                <c:pt idx="605">
                  <c:v>3.5269748829343293</c:v>
                </c:pt>
                <c:pt idx="606">
                  <c:v>2.8466028144412774</c:v>
                </c:pt>
                <c:pt idx="607">
                  <c:v>2.2323518229342771</c:v>
                </c:pt>
                <c:pt idx="608">
                  <c:v>1.2761446229343818</c:v>
                </c:pt>
                <c:pt idx="609">
                  <c:v>-0.29019778706569382</c:v>
                </c:pt>
                <c:pt idx="610">
                  <c:v>-1.5474359970658178</c:v>
                </c:pt>
                <c:pt idx="611">
                  <c:v>-2.7011286570658548</c:v>
                </c:pt>
                <c:pt idx="612">
                  <c:v>-3.7530021915336667</c:v>
                </c:pt>
                <c:pt idx="613">
                  <c:v>-7.4123949786041976</c:v>
                </c:pt>
                <c:pt idx="614">
                  <c:v>-8.9220840070657292</c:v>
                </c:pt>
                <c:pt idx="615">
                  <c:v>-10.377368167065653</c:v>
                </c:pt>
                <c:pt idx="616">
                  <c:v>-11.860138877065692</c:v>
                </c:pt>
                <c:pt idx="617">
                  <c:v>-12.986766377065772</c:v>
                </c:pt>
                <c:pt idx="618">
                  <c:v>-14.235797117065816</c:v>
                </c:pt>
                <c:pt idx="619">
                  <c:v>-15.373940647065668</c:v>
                </c:pt>
                <c:pt idx="620">
                  <c:v>-16.18888701923953</c:v>
                </c:pt>
                <c:pt idx="621">
                  <c:v>-17.705635117065629</c:v>
                </c:pt>
                <c:pt idx="622">
                  <c:v>-17.814827967065725</c:v>
                </c:pt>
                <c:pt idx="623">
                  <c:v>-17.933982467065533</c:v>
                </c:pt>
                <c:pt idx="624">
                  <c:v>-17.861171586453455</c:v>
                </c:pt>
                <c:pt idx="625">
                  <c:v>-17.486332917065702</c:v>
                </c:pt>
                <c:pt idx="626">
                  <c:v>-17.141394427065595</c:v>
                </c:pt>
                <c:pt idx="627">
                  <c:v>-16.92632151706562</c:v>
                </c:pt>
                <c:pt idx="628">
                  <c:v>-16.81188447706581</c:v>
                </c:pt>
                <c:pt idx="629">
                  <c:v>-16.714624783732319</c:v>
                </c:pt>
                <c:pt idx="630">
                  <c:v>-15.5805574049445</c:v>
                </c:pt>
                <c:pt idx="631">
                  <c:v>-15.226891167065718</c:v>
                </c:pt>
                <c:pt idx="632">
                  <c:v>-14.548518087065645</c:v>
                </c:pt>
                <c:pt idx="633">
                  <c:v>-14.042098737065672</c:v>
                </c:pt>
                <c:pt idx="634">
                  <c:v>-13.739639097065655</c:v>
                </c:pt>
                <c:pt idx="635">
                  <c:v>-13.511048319597379</c:v>
                </c:pt>
                <c:pt idx="636">
                  <c:v>-12.981441198698406</c:v>
                </c:pt>
                <c:pt idx="637">
                  <c:v>-9.5144850570657287</c:v>
                </c:pt>
                <c:pt idx="638">
                  <c:v>-8.888980827065625</c:v>
                </c:pt>
                <c:pt idx="639">
                  <c:v>-8.2648469270657507</c:v>
                </c:pt>
                <c:pt idx="640">
                  <c:v>-7.5627004670657296</c:v>
                </c:pt>
                <c:pt idx="641">
                  <c:v>-6.8006428517595623</c:v>
                </c:pt>
                <c:pt idx="642">
                  <c:v>-5.8216248270655804</c:v>
                </c:pt>
                <c:pt idx="643">
                  <c:v>-4.6799487370654855</c:v>
                </c:pt>
                <c:pt idx="644">
                  <c:v>-3.3637437870656592</c:v>
                </c:pt>
                <c:pt idx="645">
                  <c:v>-2.7101851170657199</c:v>
                </c:pt>
                <c:pt idx="646">
                  <c:v>1.1121889213958736</c:v>
                </c:pt>
                <c:pt idx="647">
                  <c:v>2.2931872675497038</c:v>
                </c:pt>
                <c:pt idx="648">
                  <c:v>4.0088513880889405</c:v>
                </c:pt>
                <c:pt idx="649">
                  <c:v>5.3937359829343174</c:v>
                </c:pt>
                <c:pt idx="650">
                  <c:v>6.8346754929343172</c:v>
                </c:pt>
                <c:pt idx="651">
                  <c:v>7.9330199637425327</c:v>
                </c:pt>
                <c:pt idx="652">
                  <c:v>9.1191303729342224</c:v>
                </c:pt>
                <c:pt idx="653">
                  <c:v>9.6147644135465207</c:v>
                </c:pt>
                <c:pt idx="654">
                  <c:v>9.8514408829343267</c:v>
                </c:pt>
                <c:pt idx="655">
                  <c:v>10.292826346348972</c:v>
                </c:pt>
                <c:pt idx="656">
                  <c:v>10.403832812934308</c:v>
                </c:pt>
                <c:pt idx="657">
                  <c:v>10.564973062934268</c:v>
                </c:pt>
                <c:pt idx="658">
                  <c:v>10.582896612934423</c:v>
                </c:pt>
                <c:pt idx="659">
                  <c:v>10.508139154673515</c:v>
                </c:pt>
                <c:pt idx="660">
                  <c:v>10.4958703720648</c:v>
                </c:pt>
                <c:pt idx="661">
                  <c:v>10.977428722934301</c:v>
                </c:pt>
                <c:pt idx="662">
                  <c:v>11.430839882934322</c:v>
                </c:pt>
                <c:pt idx="663">
                  <c:v>11.888262882934285</c:v>
                </c:pt>
                <c:pt idx="664">
                  <c:v>11.701952772934263</c:v>
                </c:pt>
                <c:pt idx="665">
                  <c:v>11.202149402934323</c:v>
                </c:pt>
                <c:pt idx="666">
                  <c:v>10.602444954362937</c:v>
                </c:pt>
                <c:pt idx="667">
                  <c:v>10.136872282934398</c:v>
                </c:pt>
                <c:pt idx="668">
                  <c:v>9.9284659629343999</c:v>
                </c:pt>
                <c:pt idx="669">
                  <c:v>9.6958322329342721</c:v>
                </c:pt>
                <c:pt idx="670">
                  <c:v>9.4876379529343211</c:v>
                </c:pt>
                <c:pt idx="671">
                  <c:v>9.3419168829343811</c:v>
                </c:pt>
                <c:pt idx="672">
                  <c:v>8.4761976521650979</c:v>
                </c:pt>
                <c:pt idx="673">
                  <c:v>8.3159811922127602</c:v>
                </c:pt>
                <c:pt idx="674">
                  <c:v>7.8668851729342748</c:v>
                </c:pt>
                <c:pt idx="675">
                  <c:v>7.4263691129343972</c:v>
                </c:pt>
                <c:pt idx="676">
                  <c:v>6.9284973329342714</c:v>
                </c:pt>
                <c:pt idx="677">
                  <c:v>6.5861864645668895</c:v>
                </c:pt>
                <c:pt idx="678">
                  <c:v>6.3009422329343892</c:v>
                </c:pt>
                <c:pt idx="679">
                  <c:v>6.0200857429342847</c:v>
                </c:pt>
                <c:pt idx="680">
                  <c:v>5.850825767549714</c:v>
                </c:pt>
                <c:pt idx="681">
                  <c:v>4.3959920038134186</c:v>
                </c:pt>
                <c:pt idx="682">
                  <c:v>4.3043651229342714</c:v>
                </c:pt>
                <c:pt idx="683">
                  <c:v>4.2928560564036475</c:v>
                </c:pt>
                <c:pt idx="684">
                  <c:v>4.2596261429343807</c:v>
                </c:pt>
                <c:pt idx="685">
                  <c:v>4.0790635329342662</c:v>
                </c:pt>
                <c:pt idx="686">
                  <c:v>3.833391762934188</c:v>
                </c:pt>
                <c:pt idx="687">
                  <c:v>3.6754075192979059</c:v>
                </c:pt>
                <c:pt idx="688">
                  <c:v>3.1143031607121832</c:v>
                </c:pt>
                <c:pt idx="689">
                  <c:v>2.9190007871896739</c:v>
                </c:pt>
                <c:pt idx="690">
                  <c:v>2.7663004329341589</c:v>
                </c:pt>
                <c:pt idx="691">
                  <c:v>2.7241724829343652</c:v>
                </c:pt>
                <c:pt idx="692">
                  <c:v>2.7133219129342945</c:v>
                </c:pt>
                <c:pt idx="693">
                  <c:v>2.6934475229343953</c:v>
                </c:pt>
                <c:pt idx="694">
                  <c:v>2.6422971278323679</c:v>
                </c:pt>
                <c:pt idx="695">
                  <c:v>2.5849784662676711</c:v>
                </c:pt>
                <c:pt idx="696">
                  <c:v>2.3418153423938137</c:v>
                </c:pt>
                <c:pt idx="697">
                  <c:v>2.3528720829342924</c:v>
                </c:pt>
                <c:pt idx="698">
                  <c:v>2.4486877229344413</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1.3090384829343678</c:v>
                </c:pt>
                <c:pt idx="707">
                  <c:v>0.8914331929342425</c:v>
                </c:pt>
                <c:pt idx="708">
                  <c:v>0.59326236252614595</c:v>
                </c:pt>
                <c:pt idx="709">
                  <c:v>0.32968264293430216</c:v>
                </c:pt>
                <c:pt idx="710">
                  <c:v>0.1333207729342118</c:v>
                </c:pt>
                <c:pt idx="711">
                  <c:v>-6.5989840469953265E-2</c:v>
                </c:pt>
                <c:pt idx="712">
                  <c:v>1.2948907613126295</c:v>
                </c:pt>
                <c:pt idx="713">
                  <c:v>2.2645139035529156</c:v>
                </c:pt>
                <c:pt idx="714">
                  <c:v>3.5470946729343837</c:v>
                </c:pt>
                <c:pt idx="715">
                  <c:v>4.6507241829343471</c:v>
                </c:pt>
                <c:pt idx="716">
                  <c:v>5.8570929729344785</c:v>
                </c:pt>
                <c:pt idx="717">
                  <c:v>6.8844916929343514</c:v>
                </c:pt>
                <c:pt idx="718">
                  <c:v>8.4372299849751311</c:v>
                </c:pt>
                <c:pt idx="719">
                  <c:v>9.6523972029344662</c:v>
                </c:pt>
                <c:pt idx="720">
                  <c:v>9.9411388829343359</c:v>
                </c:pt>
                <c:pt idx="721">
                  <c:v>12.733684811505798</c:v>
                </c:pt>
                <c:pt idx="722">
                  <c:v>13.366586352934407</c:v>
                </c:pt>
                <c:pt idx="723">
                  <c:v>14.118178232934383</c:v>
                </c:pt>
                <c:pt idx="724">
                  <c:v>14.286438607424218</c:v>
                </c:pt>
                <c:pt idx="725">
                  <c:v>13.857308462934348</c:v>
                </c:pt>
                <c:pt idx="726">
                  <c:v>13.183301802934182</c:v>
                </c:pt>
                <c:pt idx="727">
                  <c:v>11.969109572934288</c:v>
                </c:pt>
                <c:pt idx="728">
                  <c:v>10.649415972934335</c:v>
                </c:pt>
                <c:pt idx="729">
                  <c:v>9.4195747380068546</c:v>
                </c:pt>
                <c:pt idx="730">
                  <c:v>7.9541175752419839</c:v>
                </c:pt>
                <c:pt idx="731">
                  <c:v>-0.77316222956572744</c:v>
                </c:pt>
                <c:pt idx="732">
                  <c:v>-2.8877061370657344</c:v>
                </c:pt>
                <c:pt idx="733">
                  <c:v>-4.3609178070657837</c:v>
                </c:pt>
                <c:pt idx="734">
                  <c:v>-6.2079002375475785</c:v>
                </c:pt>
                <c:pt idx="735">
                  <c:v>-7.9287969727358085</c:v>
                </c:pt>
                <c:pt idx="736">
                  <c:v>-9.1530679866308109</c:v>
                </c:pt>
                <c:pt idx="737">
                  <c:v>-15.573318729565718</c:v>
                </c:pt>
                <c:pt idx="738">
                  <c:v>-16.984674457065729</c:v>
                </c:pt>
                <c:pt idx="739">
                  <c:v>-18.481755392575792</c:v>
                </c:pt>
                <c:pt idx="740">
                  <c:v>-20.011011537065784</c:v>
                </c:pt>
                <c:pt idx="741">
                  <c:v>-21.39912478706556</c:v>
                </c:pt>
                <c:pt idx="742">
                  <c:v>-22.432928397065709</c:v>
                </c:pt>
                <c:pt idx="743">
                  <c:v>-22.815862637065788</c:v>
                </c:pt>
                <c:pt idx="744">
                  <c:v>-22.906223189230516</c:v>
                </c:pt>
                <c:pt idx="745">
                  <c:v>-23.07342661706565</c:v>
                </c:pt>
                <c:pt idx="746">
                  <c:v>-24.507794280701887</c:v>
                </c:pt>
                <c:pt idx="747">
                  <c:v>-24.147744817065643</c:v>
                </c:pt>
                <c:pt idx="748">
                  <c:v>-23.267178267065628</c:v>
                </c:pt>
                <c:pt idx="749">
                  <c:v>-21.790000017065736</c:v>
                </c:pt>
                <c:pt idx="750">
                  <c:v>-19.939829307065686</c:v>
                </c:pt>
                <c:pt idx="751">
                  <c:v>-18.056461984412365</c:v>
                </c:pt>
                <c:pt idx="752">
                  <c:v>-16.041772687065887</c:v>
                </c:pt>
                <c:pt idx="753">
                  <c:v>-14.494350497065669</c:v>
                </c:pt>
                <c:pt idx="754">
                  <c:v>-13.490657867065638</c:v>
                </c:pt>
                <c:pt idx="755">
                  <c:v>-9.9426922599228043</c:v>
                </c:pt>
                <c:pt idx="756">
                  <c:v>-9.0593414270655614</c:v>
                </c:pt>
                <c:pt idx="757">
                  <c:v>-7.5858175170656281</c:v>
                </c:pt>
                <c:pt idx="758">
                  <c:v>-6.4742218007391088</c:v>
                </c:pt>
                <c:pt idx="759">
                  <c:v>-4.851997577065732</c:v>
                </c:pt>
                <c:pt idx="760">
                  <c:v>-3.2433545370657186</c:v>
                </c:pt>
                <c:pt idx="761">
                  <c:v>-1.8585975070656815</c:v>
                </c:pt>
                <c:pt idx="762">
                  <c:v>0.15395197970838126</c:v>
                </c:pt>
                <c:pt idx="763">
                  <c:v>5.0709145647525773</c:v>
                </c:pt>
                <c:pt idx="764">
                  <c:v>5.9243117996008863</c:v>
                </c:pt>
                <c:pt idx="765">
                  <c:v>6.6198814829343258</c:v>
                </c:pt>
                <c:pt idx="766">
                  <c:v>7.3712805029343471</c:v>
                </c:pt>
                <c:pt idx="767">
                  <c:v>8.5274585229343529</c:v>
                </c:pt>
                <c:pt idx="768">
                  <c:v>9.2246710629342541</c:v>
                </c:pt>
                <c:pt idx="769">
                  <c:v>9.8584996629342534</c:v>
                </c:pt>
                <c:pt idx="770">
                  <c:v>10.465051124313746</c:v>
                </c:pt>
                <c:pt idx="771">
                  <c:v>10.01460054960107</c:v>
                </c:pt>
                <c:pt idx="772">
                  <c:v>9.7175533329343153</c:v>
                </c:pt>
                <c:pt idx="773">
                  <c:v>9.5208491229343331</c:v>
                </c:pt>
                <c:pt idx="774">
                  <c:v>9.6710164029344199</c:v>
                </c:pt>
                <c:pt idx="775">
                  <c:v>9.9007143929343524</c:v>
                </c:pt>
                <c:pt idx="776">
                  <c:v>9.9487099199712787</c:v>
                </c:pt>
                <c:pt idx="777">
                  <c:v>9.5435509229343438</c:v>
                </c:pt>
                <c:pt idx="778">
                  <c:v>8.6622467058509347</c:v>
                </c:pt>
                <c:pt idx="779">
                  <c:v>5.7561455671446851</c:v>
                </c:pt>
                <c:pt idx="780">
                  <c:v>5.3328241029343326</c:v>
                </c:pt>
                <c:pt idx="781">
                  <c:v>4.7872433229343736</c:v>
                </c:pt>
                <c:pt idx="782">
                  <c:v>3.8930822643775982</c:v>
                </c:pt>
                <c:pt idx="783">
                  <c:v>2.5809879529343855</c:v>
                </c:pt>
                <c:pt idx="784">
                  <c:v>1.4670943829343024</c:v>
                </c:pt>
                <c:pt idx="785">
                  <c:v>-0.48017745706562232</c:v>
                </c:pt>
                <c:pt idx="786">
                  <c:v>-1.7993815370655852</c:v>
                </c:pt>
                <c:pt idx="787">
                  <c:v>-3.2215067837324272</c:v>
                </c:pt>
                <c:pt idx="788">
                  <c:v>-8.151924937578551</c:v>
                </c:pt>
                <c:pt idx="789">
                  <c:v>-9.1841151970656654</c:v>
                </c:pt>
                <c:pt idx="790">
                  <c:v>-10.028594417065802</c:v>
                </c:pt>
                <c:pt idx="791">
                  <c:v>-10.47188314706565</c:v>
                </c:pt>
                <c:pt idx="792">
                  <c:v>-10.441862767065668</c:v>
                </c:pt>
                <c:pt idx="793">
                  <c:v>-10.218045759922868</c:v>
                </c:pt>
                <c:pt idx="794">
                  <c:v>-9.9425781822830999</c:v>
                </c:pt>
                <c:pt idx="795">
                  <c:v>-8.3033643802233854</c:v>
                </c:pt>
                <c:pt idx="796">
                  <c:v>-7.7626654570656886</c:v>
                </c:pt>
                <c:pt idx="797">
                  <c:v>-7.4403749470657745</c:v>
                </c:pt>
                <c:pt idx="798">
                  <c:v>-7.0492866170656754</c:v>
                </c:pt>
                <c:pt idx="799">
                  <c:v>-6.6970403541791796</c:v>
                </c:pt>
                <c:pt idx="800">
                  <c:v>-6.1688921070655809</c:v>
                </c:pt>
                <c:pt idx="801">
                  <c:v>-5.8384167909787408</c:v>
                </c:pt>
                <c:pt idx="802">
                  <c:v>-4.8650963873360444</c:v>
                </c:pt>
                <c:pt idx="803">
                  <c:v>-4.2828974870656538</c:v>
                </c:pt>
                <c:pt idx="804">
                  <c:v>-3.5263901272697069</c:v>
                </c:pt>
                <c:pt idx="805">
                  <c:v>-2.8635545970656602</c:v>
                </c:pt>
                <c:pt idx="806">
                  <c:v>-2.3454355970656025</c:v>
                </c:pt>
                <c:pt idx="807">
                  <c:v>-1.6058719670656099</c:v>
                </c:pt>
                <c:pt idx="808">
                  <c:v>-0.73283742706561861</c:v>
                </c:pt>
                <c:pt idx="809">
                  <c:v>-9.7077096446994943E-2</c:v>
                </c:pt>
                <c:pt idx="810">
                  <c:v>0.50932232043437853</c:v>
                </c:pt>
                <c:pt idx="811">
                  <c:v>2.6941908829342651</c:v>
                </c:pt>
                <c:pt idx="812">
                  <c:v>3.1154581829342716</c:v>
                </c:pt>
                <c:pt idx="813">
                  <c:v>3.8808231829342787</c:v>
                </c:pt>
                <c:pt idx="814">
                  <c:v>4.5486242329343174</c:v>
                </c:pt>
                <c:pt idx="815">
                  <c:v>5.4090404729343602</c:v>
                </c:pt>
                <c:pt idx="816">
                  <c:v>5.9435258107694855</c:v>
                </c:pt>
                <c:pt idx="817">
                  <c:v>6.3230697929342439</c:v>
                </c:pt>
                <c:pt idx="818">
                  <c:v>6.4356105229343337</c:v>
                </c:pt>
                <c:pt idx="819">
                  <c:v>6.3731557524995566</c:v>
                </c:pt>
                <c:pt idx="820">
                  <c:v>5.8190089527017674</c:v>
                </c:pt>
                <c:pt idx="821">
                  <c:v>5.6571489829343022</c:v>
                </c:pt>
                <c:pt idx="822">
                  <c:v>5.4684257454343097</c:v>
                </c:pt>
                <c:pt idx="823">
                  <c:v>5.309668192934244</c:v>
                </c:pt>
                <c:pt idx="824">
                  <c:v>5.3345444929342989</c:v>
                </c:pt>
                <c:pt idx="825">
                  <c:v>5.3772946229342011</c:v>
                </c:pt>
                <c:pt idx="826">
                  <c:v>5.2502415029344434</c:v>
                </c:pt>
                <c:pt idx="827">
                  <c:v>5.0090831097385324</c:v>
                </c:pt>
                <c:pt idx="828">
                  <c:v>4.8680238829343327</c:v>
                </c:pt>
                <c:pt idx="829">
                  <c:v>4.1517996150771328</c:v>
                </c:pt>
                <c:pt idx="830">
                  <c:v>4.0533969029343524</c:v>
                </c:pt>
                <c:pt idx="831">
                  <c:v>3.9689802329343462</c:v>
                </c:pt>
                <c:pt idx="832">
                  <c:v>3.941987642934297</c:v>
                </c:pt>
                <c:pt idx="833">
                  <c:v>3.9299216102070602</c:v>
                </c:pt>
                <c:pt idx="834">
                  <c:v>3.8646014135464948</c:v>
                </c:pt>
                <c:pt idx="835">
                  <c:v>3.7628942729343393</c:v>
                </c:pt>
                <c:pt idx="836">
                  <c:v>3.6607335729343689</c:v>
                </c:pt>
                <c:pt idx="837">
                  <c:v>3.5465037400771755</c:v>
                </c:pt>
                <c:pt idx="838">
                  <c:v>2.7211439321147837</c:v>
                </c:pt>
                <c:pt idx="839">
                  <c:v>2.4584891238981261</c:v>
                </c:pt>
                <c:pt idx="840">
                  <c:v>1.9239284205686289</c:v>
                </c:pt>
                <c:pt idx="841">
                  <c:v>0.38902578293428397</c:v>
                </c:pt>
                <c:pt idx="842">
                  <c:v>-0.77616284706569161</c:v>
                </c:pt>
                <c:pt idx="843">
                  <c:v>-1.8821836870656479</c:v>
                </c:pt>
                <c:pt idx="844">
                  <c:v>-2.9905601273749625</c:v>
                </c:pt>
                <c:pt idx="845">
                  <c:v>-3.6682645558411808</c:v>
                </c:pt>
                <c:pt idx="846">
                  <c:v>-4.1633563392878914</c:v>
                </c:pt>
                <c:pt idx="847">
                  <c:v>-3.96902944706558</c:v>
                </c:pt>
                <c:pt idx="848">
                  <c:v>-3.8249368370656498</c:v>
                </c:pt>
                <c:pt idx="849">
                  <c:v>-3.6449863370657192</c:v>
                </c:pt>
                <c:pt idx="850">
                  <c:v>-3.3602430345914769</c:v>
                </c:pt>
                <c:pt idx="851">
                  <c:v>-3.0187400170655962</c:v>
                </c:pt>
                <c:pt idx="852">
                  <c:v>-2.7704891370658373</c:v>
                </c:pt>
                <c:pt idx="853">
                  <c:v>-2.5369235170656448</c:v>
                </c:pt>
                <c:pt idx="854">
                  <c:v>-2.3237886519494744</c:v>
                </c:pt>
                <c:pt idx="855">
                  <c:v>-1.0095246305791323</c:v>
                </c:pt>
                <c:pt idx="856">
                  <c:v>-0.60145636706550931</c:v>
                </c:pt>
                <c:pt idx="857">
                  <c:v>0.35816797293421204</c:v>
                </c:pt>
                <c:pt idx="858">
                  <c:v>0.84538231293426236</c:v>
                </c:pt>
                <c:pt idx="859">
                  <c:v>1.0778342465707298</c:v>
                </c:pt>
                <c:pt idx="860">
                  <c:v>3.2235848829342659</c:v>
                </c:pt>
                <c:pt idx="861">
                  <c:v>4.257011182934491</c:v>
                </c:pt>
                <c:pt idx="862">
                  <c:v>5.3116803929344094</c:v>
                </c:pt>
                <c:pt idx="863">
                  <c:v>6.3976431229342783</c:v>
                </c:pt>
                <c:pt idx="864">
                  <c:v>7.8669202266842655</c:v>
                </c:pt>
                <c:pt idx="865">
                  <c:v>8.3581927486059868</c:v>
                </c:pt>
                <c:pt idx="866">
                  <c:v>10.379306914184392</c:v>
                </c:pt>
                <c:pt idx="867">
                  <c:v>10.456450682934459</c:v>
                </c:pt>
                <c:pt idx="868">
                  <c:v>10.126730932934272</c:v>
                </c:pt>
                <c:pt idx="869">
                  <c:v>9.6838231329343039</c:v>
                </c:pt>
                <c:pt idx="870">
                  <c:v>9.2024832025218348</c:v>
                </c:pt>
                <c:pt idx="871">
                  <c:v>8.3580096809142237</c:v>
                </c:pt>
                <c:pt idx="872">
                  <c:v>5.8479301460922306</c:v>
                </c:pt>
                <c:pt idx="873">
                  <c:v>4.7103049729344377</c:v>
                </c:pt>
                <c:pt idx="874">
                  <c:v>3.8544728029343531</c:v>
                </c:pt>
                <c:pt idx="875">
                  <c:v>2.3524923777796367</c:v>
                </c:pt>
                <c:pt idx="876">
                  <c:v>0.98894558293434898</c:v>
                </c:pt>
                <c:pt idx="877">
                  <c:v>-0.2622143970655913</c:v>
                </c:pt>
                <c:pt idx="878">
                  <c:v>-2.4530940470656226</c:v>
                </c:pt>
                <c:pt idx="879">
                  <c:v>-4.4126649362146324</c:v>
                </c:pt>
                <c:pt idx="880">
                  <c:v>-9.0568823910381706</c:v>
                </c:pt>
                <c:pt idx="881">
                  <c:v>-9.1188396170655608</c:v>
                </c:pt>
                <c:pt idx="882">
                  <c:v>-9.1026522970655179</c:v>
                </c:pt>
                <c:pt idx="883">
                  <c:v>-9.2235507562409147</c:v>
                </c:pt>
                <c:pt idx="884">
                  <c:v>-9.0467337324501624</c:v>
                </c:pt>
                <c:pt idx="885">
                  <c:v>-8.9574900770658061</c:v>
                </c:pt>
                <c:pt idx="886">
                  <c:v>-9.3746859070655262</c:v>
                </c:pt>
                <c:pt idx="887">
                  <c:v>-9.6523749570655628</c:v>
                </c:pt>
                <c:pt idx="888">
                  <c:v>-9.2064561170657591</c:v>
                </c:pt>
                <c:pt idx="889">
                  <c:v>-7.558449467065671</c:v>
                </c:pt>
                <c:pt idx="890">
                  <c:v>-5.4706320870656597</c:v>
                </c:pt>
                <c:pt idx="891">
                  <c:v>-4.5339546870656307</c:v>
                </c:pt>
                <c:pt idx="892">
                  <c:v>-3.3289406027799799</c:v>
                </c:pt>
                <c:pt idx="893">
                  <c:v>-3.5588442065645182E-2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5.0314405458555784</c:v>
                </c:pt>
                <c:pt idx="1">
                  <c:v>5.0305211455605994</c:v>
                </c:pt>
                <c:pt idx="2">
                  <c:v>5.0283269229341983</c:v>
                </c:pt>
                <c:pt idx="3">
                  <c:v>5.0242295029342614</c:v>
                </c:pt>
                <c:pt idx="4">
                  <c:v>5.0234757629343694</c:v>
                </c:pt>
                <c:pt idx="5">
                  <c:v>5.0248894029343214</c:v>
                </c:pt>
                <c:pt idx="6">
                  <c:v>5.0309786629342028</c:v>
                </c:pt>
                <c:pt idx="7">
                  <c:v>5.0109449829342907</c:v>
                </c:pt>
                <c:pt idx="8">
                  <c:v>5.0093974729342472</c:v>
                </c:pt>
                <c:pt idx="9">
                  <c:v>5.0162790629343412</c:v>
                </c:pt>
                <c:pt idx="10">
                  <c:v>5.0063660546514512</c:v>
                </c:pt>
                <c:pt idx="11">
                  <c:v>5.0203300929343371</c:v>
                </c:pt>
                <c:pt idx="12">
                  <c:v>5.0572577329343389</c:v>
                </c:pt>
                <c:pt idx="13">
                  <c:v>5.0493689129344803</c:v>
                </c:pt>
                <c:pt idx="14">
                  <c:v>5.2731485429342424</c:v>
                </c:pt>
                <c:pt idx="15">
                  <c:v>6.1093044829342009</c:v>
                </c:pt>
                <c:pt idx="16">
                  <c:v>7.2861787029343184</c:v>
                </c:pt>
                <c:pt idx="17">
                  <c:v>8.1658124829341485</c:v>
                </c:pt>
                <c:pt idx="18">
                  <c:v>8.4651946629342554</c:v>
                </c:pt>
                <c:pt idx="19">
                  <c:v>8.3364102400771447</c:v>
                </c:pt>
                <c:pt idx="20">
                  <c:v>8.336195712934412</c:v>
                </c:pt>
                <c:pt idx="21">
                  <c:v>8.8961698629342205</c:v>
                </c:pt>
                <c:pt idx="22">
                  <c:v>9.2411040829344024</c:v>
                </c:pt>
                <c:pt idx="23">
                  <c:v>8.9429516304090448</c:v>
                </c:pt>
                <c:pt idx="24">
                  <c:v>8.4265107929342378</c:v>
                </c:pt>
                <c:pt idx="25">
                  <c:v>7.8385108929343801</c:v>
                </c:pt>
                <c:pt idx="26">
                  <c:v>7.7257055829344097</c:v>
                </c:pt>
                <c:pt idx="27">
                  <c:v>7.9252713629343434</c:v>
                </c:pt>
                <c:pt idx="28">
                  <c:v>8.5278288223282033</c:v>
                </c:pt>
                <c:pt idx="29">
                  <c:v>9.939239382934403</c:v>
                </c:pt>
                <c:pt idx="30">
                  <c:v>11.927860002934281</c:v>
                </c:pt>
                <c:pt idx="31">
                  <c:v>14.436928682934319</c:v>
                </c:pt>
                <c:pt idx="32">
                  <c:v>16.427593955099312</c:v>
                </c:pt>
                <c:pt idx="33">
                  <c:v>18.033215762934375</c:v>
                </c:pt>
                <c:pt idx="34">
                  <c:v>18.901974042934327</c:v>
                </c:pt>
                <c:pt idx="35">
                  <c:v>19.030546932934278</c:v>
                </c:pt>
                <c:pt idx="36">
                  <c:v>17.949496442934215</c:v>
                </c:pt>
                <c:pt idx="37">
                  <c:v>15.991131982934291</c:v>
                </c:pt>
                <c:pt idx="38">
                  <c:v>13.153183492934431</c:v>
                </c:pt>
                <c:pt idx="39">
                  <c:v>10.167573822934358</c:v>
                </c:pt>
                <c:pt idx="40">
                  <c:v>6.8142627829343603</c:v>
                </c:pt>
                <c:pt idx="41">
                  <c:v>3.6191106329342517</c:v>
                </c:pt>
                <c:pt idx="42">
                  <c:v>0.67371130293432302</c:v>
                </c:pt>
                <c:pt idx="43">
                  <c:v>-1.5539581370656634</c:v>
                </c:pt>
                <c:pt idx="44">
                  <c:v>-3.5107648770655686</c:v>
                </c:pt>
                <c:pt idx="45">
                  <c:v>-5.283050057065485</c:v>
                </c:pt>
                <c:pt idx="46">
                  <c:v>-7.2820766170658375</c:v>
                </c:pt>
                <c:pt idx="47">
                  <c:v>-8.590166707065535</c:v>
                </c:pt>
                <c:pt idx="48">
                  <c:v>-9.0338394670656754</c:v>
                </c:pt>
                <c:pt idx="49">
                  <c:v>-8.9979190762493175</c:v>
                </c:pt>
                <c:pt idx="50">
                  <c:v>-8.8567425170658574</c:v>
                </c:pt>
                <c:pt idx="51">
                  <c:v>-8.391083967065839</c:v>
                </c:pt>
                <c:pt idx="52">
                  <c:v>-7.5478801570655962</c:v>
                </c:pt>
                <c:pt idx="53">
                  <c:v>-6.3717461170655127</c:v>
                </c:pt>
                <c:pt idx="54">
                  <c:v>-5.2442861884941232</c:v>
                </c:pt>
                <c:pt idx="55">
                  <c:v>-4.160029177065816</c:v>
                </c:pt>
                <c:pt idx="56">
                  <c:v>-3.5647253670656056</c:v>
                </c:pt>
                <c:pt idx="57">
                  <c:v>-3.2745214270656082</c:v>
                </c:pt>
                <c:pt idx="58">
                  <c:v>-3.0995066170657566</c:v>
                </c:pt>
                <c:pt idx="59">
                  <c:v>-2.6802202470655137</c:v>
                </c:pt>
                <c:pt idx="60">
                  <c:v>-1.6202944270656159</c:v>
                </c:pt>
                <c:pt idx="61">
                  <c:v>0.84045178293443712</c:v>
                </c:pt>
                <c:pt idx="62">
                  <c:v>3.1951847127216046</c:v>
                </c:pt>
                <c:pt idx="63">
                  <c:v>5.5547496329343682</c:v>
                </c:pt>
                <c:pt idx="64">
                  <c:v>7.4441394629344018</c:v>
                </c:pt>
                <c:pt idx="65">
                  <c:v>8.328874382934341</c:v>
                </c:pt>
                <c:pt idx="66">
                  <c:v>9.7693682025219033</c:v>
                </c:pt>
                <c:pt idx="67">
                  <c:v>11.068561602934338</c:v>
                </c:pt>
                <c:pt idx="68">
                  <c:v>12.02341903293437</c:v>
                </c:pt>
                <c:pt idx="69">
                  <c:v>12.389871582934333</c:v>
                </c:pt>
                <c:pt idx="70">
                  <c:v>12.226302322934368</c:v>
                </c:pt>
                <c:pt idx="71">
                  <c:v>11.616225295305512</c:v>
                </c:pt>
                <c:pt idx="72">
                  <c:v>10.876684052934241</c:v>
                </c:pt>
                <c:pt idx="73">
                  <c:v>9.2087961329343813</c:v>
                </c:pt>
                <c:pt idx="74">
                  <c:v>7.1869971629343894</c:v>
                </c:pt>
                <c:pt idx="75">
                  <c:v>4.896342800460169</c:v>
                </c:pt>
                <c:pt idx="76">
                  <c:v>2.6049547829343487</c:v>
                </c:pt>
                <c:pt idx="77">
                  <c:v>0.61195583293428713</c:v>
                </c:pt>
                <c:pt idx="78">
                  <c:v>-2.0928245670655059</c:v>
                </c:pt>
                <c:pt idx="79">
                  <c:v>-4.1185810139728005</c:v>
                </c:pt>
                <c:pt idx="80">
                  <c:v>-6.17134546706572</c:v>
                </c:pt>
                <c:pt idx="81">
                  <c:v>-8.0131047770656227</c:v>
                </c:pt>
                <c:pt idx="82">
                  <c:v>-9.2247854170657462</c:v>
                </c:pt>
                <c:pt idx="83">
                  <c:v>-10.331342837065751</c:v>
                </c:pt>
                <c:pt idx="84">
                  <c:v>-11.507950117065675</c:v>
                </c:pt>
                <c:pt idx="85">
                  <c:v>-2.3568035554220037</c:v>
                </c:pt>
                <c:pt idx="86">
                  <c:v>-0.28511227706567943</c:v>
                </c:pt>
                <c:pt idx="87">
                  <c:v>1.1972849829341357</c:v>
                </c:pt>
                <c:pt idx="88">
                  <c:v>2.5312179264125803</c:v>
                </c:pt>
                <c:pt idx="89">
                  <c:v>7.2538919843836123</c:v>
                </c:pt>
                <c:pt idx="90">
                  <c:v>7.6464850529342465</c:v>
                </c:pt>
                <c:pt idx="91">
                  <c:v>8.0032140529343128</c:v>
                </c:pt>
                <c:pt idx="92">
                  <c:v>8.6219121829342065</c:v>
                </c:pt>
                <c:pt idx="93">
                  <c:v>9.6989936829342689</c:v>
                </c:pt>
                <c:pt idx="94">
                  <c:v>10.83704861293441</c:v>
                </c:pt>
                <c:pt idx="95">
                  <c:v>11.874055642934451</c:v>
                </c:pt>
                <c:pt idx="96">
                  <c:v>12.123584882934324</c:v>
                </c:pt>
                <c:pt idx="97">
                  <c:v>9.8514092085157383</c:v>
                </c:pt>
                <c:pt idx="98">
                  <c:v>9.5389416229343489</c:v>
                </c:pt>
                <c:pt idx="99">
                  <c:v>9.1712909860270457</c:v>
                </c:pt>
                <c:pt idx="100">
                  <c:v>8.5364288829342989</c:v>
                </c:pt>
                <c:pt idx="101">
                  <c:v>8.1115604429342199</c:v>
                </c:pt>
                <c:pt idx="102">
                  <c:v>7.6890640666076848</c:v>
                </c:pt>
                <c:pt idx="103">
                  <c:v>3.9127248829343166</c:v>
                </c:pt>
                <c:pt idx="104">
                  <c:v>2.50613158293435</c:v>
                </c:pt>
                <c:pt idx="105">
                  <c:v>2.2004403529342085</c:v>
                </c:pt>
                <c:pt idx="106">
                  <c:v>2.2498566529343589</c:v>
                </c:pt>
                <c:pt idx="107">
                  <c:v>2.7617649067438919</c:v>
                </c:pt>
                <c:pt idx="108">
                  <c:v>3.7490250329342838</c:v>
                </c:pt>
                <c:pt idx="109">
                  <c:v>4.680884262934474</c:v>
                </c:pt>
                <c:pt idx="110">
                  <c:v>4.7102761556616128</c:v>
                </c:pt>
                <c:pt idx="111">
                  <c:v>-4.7923677065767827E-2</c:v>
                </c:pt>
                <c:pt idx="112">
                  <c:v>-0.19745481706554813</c:v>
                </c:pt>
                <c:pt idx="113">
                  <c:v>-0.35272011706575818</c:v>
                </c:pt>
                <c:pt idx="114">
                  <c:v>-0.62952115706576761</c:v>
                </c:pt>
                <c:pt idx="115">
                  <c:v>-0.89111646706559999</c:v>
                </c:pt>
                <c:pt idx="116">
                  <c:v>-1.0952683802235299</c:v>
                </c:pt>
                <c:pt idx="117">
                  <c:v>-1.2308522447252983</c:v>
                </c:pt>
                <c:pt idx="118">
                  <c:v>-1.6236061392878867</c:v>
                </c:pt>
                <c:pt idx="119">
                  <c:v>-1.8275911170658619</c:v>
                </c:pt>
                <c:pt idx="120">
                  <c:v>-1.8045640670657548</c:v>
                </c:pt>
                <c:pt idx="121">
                  <c:v>-1.3283275009040949</c:v>
                </c:pt>
                <c:pt idx="122">
                  <c:v>-0.6095736170656636</c:v>
                </c:pt>
                <c:pt idx="123">
                  <c:v>0.36879966293429384</c:v>
                </c:pt>
                <c:pt idx="124">
                  <c:v>1.0861028329343867</c:v>
                </c:pt>
                <c:pt idx="125">
                  <c:v>1.5830848829343012</c:v>
                </c:pt>
                <c:pt idx="126">
                  <c:v>3.3337652440454519</c:v>
                </c:pt>
                <c:pt idx="127">
                  <c:v>3.2168112329344472</c:v>
                </c:pt>
                <c:pt idx="128">
                  <c:v>3.1484036929343979</c:v>
                </c:pt>
                <c:pt idx="129">
                  <c:v>2.861963232934329</c:v>
                </c:pt>
                <c:pt idx="130">
                  <c:v>2.5807873829341941</c:v>
                </c:pt>
                <c:pt idx="131">
                  <c:v>2.5776912329343316</c:v>
                </c:pt>
                <c:pt idx="132">
                  <c:v>2.6629871429343019</c:v>
                </c:pt>
                <c:pt idx="133">
                  <c:v>2.6336753177169641</c:v>
                </c:pt>
                <c:pt idx="134">
                  <c:v>1.8512312162676614</c:v>
                </c:pt>
                <c:pt idx="135">
                  <c:v>1.9693708729342347</c:v>
                </c:pt>
                <c:pt idx="136">
                  <c:v>2.1625252429342652</c:v>
                </c:pt>
                <c:pt idx="137">
                  <c:v>2.0394158529342397</c:v>
                </c:pt>
                <c:pt idx="138">
                  <c:v>1.8995878829342561</c:v>
                </c:pt>
                <c:pt idx="139">
                  <c:v>1.6533395173429124</c:v>
                </c:pt>
                <c:pt idx="140">
                  <c:v>1.6356980129343393</c:v>
                </c:pt>
                <c:pt idx="141">
                  <c:v>1.9694222829343442</c:v>
                </c:pt>
                <c:pt idx="142">
                  <c:v>3.7565186283887577</c:v>
                </c:pt>
                <c:pt idx="143">
                  <c:v>3.0560710445504213</c:v>
                </c:pt>
                <c:pt idx="144">
                  <c:v>2.3778929929343064</c:v>
                </c:pt>
                <c:pt idx="145">
                  <c:v>2.7001562829342882</c:v>
                </c:pt>
                <c:pt idx="146">
                  <c:v>3.2421119829343232</c:v>
                </c:pt>
                <c:pt idx="147">
                  <c:v>3.6195770041464641</c:v>
                </c:pt>
                <c:pt idx="148">
                  <c:v>4.4222490329342534</c:v>
                </c:pt>
                <c:pt idx="149">
                  <c:v>4.5189048829343079</c:v>
                </c:pt>
                <c:pt idx="150">
                  <c:v>7.2068835664786786</c:v>
                </c:pt>
                <c:pt idx="151">
                  <c:v>8.1315028529343465</c:v>
                </c:pt>
                <c:pt idx="152">
                  <c:v>8.4545713084663507</c:v>
                </c:pt>
                <c:pt idx="153">
                  <c:v>8.4609085829342945</c:v>
                </c:pt>
                <c:pt idx="154">
                  <c:v>8.2098146229342888</c:v>
                </c:pt>
                <c:pt idx="155">
                  <c:v>7.9090523177169558</c:v>
                </c:pt>
                <c:pt idx="156">
                  <c:v>7.5963918829343093</c:v>
                </c:pt>
                <c:pt idx="157">
                  <c:v>7.2512512729342724</c:v>
                </c:pt>
                <c:pt idx="158">
                  <c:v>7.212500522934377</c:v>
                </c:pt>
                <c:pt idx="159">
                  <c:v>7.5395588291707867</c:v>
                </c:pt>
                <c:pt idx="160">
                  <c:v>8.2080784029342801</c:v>
                </c:pt>
                <c:pt idx="161">
                  <c:v>8.9623268829343061</c:v>
                </c:pt>
                <c:pt idx="162">
                  <c:v>9.5709664264126229</c:v>
                </c:pt>
                <c:pt idx="163">
                  <c:v>9.7448085192979637</c:v>
                </c:pt>
                <c:pt idx="164">
                  <c:v>8.3851714213958619</c:v>
                </c:pt>
                <c:pt idx="165">
                  <c:v>7.9464566429342938</c:v>
                </c:pt>
                <c:pt idx="166">
                  <c:v>7.6686097429343736</c:v>
                </c:pt>
                <c:pt idx="167">
                  <c:v>7.4643309467640009</c:v>
                </c:pt>
                <c:pt idx="168">
                  <c:v>7.0660367829343125</c:v>
                </c:pt>
                <c:pt idx="169">
                  <c:v>6.8280605972200155</c:v>
                </c:pt>
                <c:pt idx="170">
                  <c:v>8.060537282934364</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11.829104392934241</c:v>
                </c:pt>
                <c:pt idx="182">
                  <c:v>12.860497019776354</c:v>
                </c:pt>
                <c:pt idx="183">
                  <c:v>13.823513062934214</c:v>
                </c:pt>
                <c:pt idx="184">
                  <c:v>14.201194882934217</c:v>
                </c:pt>
                <c:pt idx="185">
                  <c:v>14.04980708983085</c:v>
                </c:pt>
                <c:pt idx="186">
                  <c:v>13.830294722934481</c:v>
                </c:pt>
                <c:pt idx="187">
                  <c:v>13.578337142934231</c:v>
                </c:pt>
                <c:pt idx="188">
                  <c:v>13.650150242934316</c:v>
                </c:pt>
                <c:pt idx="189">
                  <c:v>14.067969829742779</c:v>
                </c:pt>
                <c:pt idx="190">
                  <c:v>15.043694382934461</c:v>
                </c:pt>
                <c:pt idx="191">
                  <c:v>16.098388832934369</c:v>
                </c:pt>
                <c:pt idx="192">
                  <c:v>16.885163424600933</c:v>
                </c:pt>
                <c:pt idx="193">
                  <c:v>19.082787750858952</c:v>
                </c:pt>
                <c:pt idx="194">
                  <c:v>19.252177742934286</c:v>
                </c:pt>
                <c:pt idx="195">
                  <c:v>19.39593395985753</c:v>
                </c:pt>
                <c:pt idx="196">
                  <c:v>19.513618802934346</c:v>
                </c:pt>
                <c:pt idx="197">
                  <c:v>19.450341642934198</c:v>
                </c:pt>
                <c:pt idx="198">
                  <c:v>18.859536622934389</c:v>
                </c:pt>
                <c:pt idx="199">
                  <c:v>17.618858862934221</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-14.020974230467701</c:v>
                </c:pt>
                <c:pt idx="215">
                  <c:v>-13.706907377065704</c:v>
                </c:pt>
                <c:pt idx="216">
                  <c:v>-13.004045737065724</c:v>
                </c:pt>
                <c:pt idx="217">
                  <c:v>-11.98031949706548</c:v>
                </c:pt>
                <c:pt idx="218">
                  <c:v>-11.150599717065754</c:v>
                </c:pt>
                <c:pt idx="219">
                  <c:v>-10.281754988033441</c:v>
                </c:pt>
                <c:pt idx="220">
                  <c:v>-9.5828908170655893</c:v>
                </c:pt>
                <c:pt idx="221">
                  <c:v>-8.864586432855134</c:v>
                </c:pt>
                <c:pt idx="222">
                  <c:v>-5.0061151170656757</c:v>
                </c:pt>
                <c:pt idx="223">
                  <c:v>-3.3843876370656432</c:v>
                </c:pt>
                <c:pt idx="224">
                  <c:v>-0.60810491706556158</c:v>
                </c:pt>
                <c:pt idx="225">
                  <c:v>1.4309581729343108</c:v>
                </c:pt>
                <c:pt idx="226">
                  <c:v>2.8289812233599352</c:v>
                </c:pt>
                <c:pt idx="227">
                  <c:v>3.2087664329342398</c:v>
                </c:pt>
                <c:pt idx="228">
                  <c:v>3.4775438929342357</c:v>
                </c:pt>
                <c:pt idx="229">
                  <c:v>4.2987778429342995</c:v>
                </c:pt>
                <c:pt idx="230">
                  <c:v>5.4338013115058033</c:v>
                </c:pt>
                <c:pt idx="231">
                  <c:v>6.7701962400771976</c:v>
                </c:pt>
                <c:pt idx="232">
                  <c:v>6.3625871960657348</c:v>
                </c:pt>
                <c:pt idx="233">
                  <c:v>5.6774773829343133</c:v>
                </c:pt>
                <c:pt idx="234">
                  <c:v>5.1169682729344146</c:v>
                </c:pt>
                <c:pt idx="235">
                  <c:v>4.3379269829342491</c:v>
                </c:pt>
                <c:pt idx="236">
                  <c:v>3.6205073429342804</c:v>
                </c:pt>
                <c:pt idx="237">
                  <c:v>2.9811574590213192</c:v>
                </c:pt>
                <c:pt idx="238">
                  <c:v>2.6674156460921137</c:v>
                </c:pt>
                <c:pt idx="239">
                  <c:v>4.3133205293991068</c:v>
                </c:pt>
                <c:pt idx="240">
                  <c:v>4.1762063729341534</c:v>
                </c:pt>
                <c:pt idx="241">
                  <c:v>4.0749420546514585</c:v>
                </c:pt>
                <c:pt idx="242">
                  <c:v>4.0629060829343473</c:v>
                </c:pt>
                <c:pt idx="243">
                  <c:v>-1.6115470059545345</c:v>
                </c:pt>
                <c:pt idx="244">
                  <c:v>-2.2128228670656678</c:v>
                </c:pt>
                <c:pt idx="245">
                  <c:v>-3.0964175270657237</c:v>
                </c:pt>
                <c:pt idx="246">
                  <c:v>-4.1952951170656805</c:v>
                </c:pt>
                <c:pt idx="247">
                  <c:v>-5.3955484370656555</c:v>
                </c:pt>
                <c:pt idx="248">
                  <c:v>-6.4090250362575887</c:v>
                </c:pt>
                <c:pt idx="249">
                  <c:v>-6.9140972170657466</c:v>
                </c:pt>
                <c:pt idx="250">
                  <c:v>-6.9260662877973971</c:v>
                </c:pt>
                <c:pt idx="251">
                  <c:v>-4.9341602420658006</c:v>
                </c:pt>
                <c:pt idx="252">
                  <c:v>-4.2463208870657354</c:v>
                </c:pt>
                <c:pt idx="253">
                  <c:v>-3.5776545802236508</c:v>
                </c:pt>
                <c:pt idx="254">
                  <c:v>-2.8398235370657221</c:v>
                </c:pt>
                <c:pt idx="255">
                  <c:v>-2.5245414270656994</c:v>
                </c:pt>
                <c:pt idx="256">
                  <c:v>-2.5712390170656079</c:v>
                </c:pt>
                <c:pt idx="257">
                  <c:v>-2.7887956170657602</c:v>
                </c:pt>
                <c:pt idx="258">
                  <c:v>-3.111589443152539</c:v>
                </c:pt>
                <c:pt idx="259">
                  <c:v>-3.4460676170657365</c:v>
                </c:pt>
                <c:pt idx="260">
                  <c:v>-0.72727511706563064</c:v>
                </c:pt>
                <c:pt idx="261">
                  <c:v>-0.1545937170656515</c:v>
                </c:pt>
                <c:pt idx="262">
                  <c:v>0.97787620293439781</c:v>
                </c:pt>
                <c:pt idx="263">
                  <c:v>1.5994586355115121</c:v>
                </c:pt>
                <c:pt idx="264">
                  <c:v>8.3663787718233209</c:v>
                </c:pt>
                <c:pt idx="265">
                  <c:v>9.7663460829344739</c:v>
                </c:pt>
                <c:pt idx="266">
                  <c:v>11.25213426293428</c:v>
                </c:pt>
                <c:pt idx="267">
                  <c:v>12.969430322934226</c:v>
                </c:pt>
                <c:pt idx="268">
                  <c:v>14.211291802934298</c:v>
                </c:pt>
                <c:pt idx="269">
                  <c:v>15.259754482934383</c:v>
                </c:pt>
                <c:pt idx="270">
                  <c:v>18.080052784033224</c:v>
                </c:pt>
                <c:pt idx="271">
                  <c:v>18.856935372934405</c:v>
                </c:pt>
                <c:pt idx="272">
                  <c:v>19.374056142934336</c:v>
                </c:pt>
                <c:pt idx="273">
                  <c:v>19.597744602934185</c:v>
                </c:pt>
                <c:pt idx="274">
                  <c:v>19.541296168648657</c:v>
                </c:pt>
                <c:pt idx="275">
                  <c:v>19.186129682934403</c:v>
                </c:pt>
                <c:pt idx="276">
                  <c:v>18.321638392934272</c:v>
                </c:pt>
                <c:pt idx="277">
                  <c:v>16.803400022934227</c:v>
                </c:pt>
                <c:pt idx="278">
                  <c:v>9.090676740077118</c:v>
                </c:pt>
                <c:pt idx="279">
                  <c:v>6.2236344329343334</c:v>
                </c:pt>
                <c:pt idx="280">
                  <c:v>2.2472885229343604</c:v>
                </c:pt>
                <c:pt idx="281">
                  <c:v>-1.7809271170656438</c:v>
                </c:pt>
                <c:pt idx="282">
                  <c:v>-5.0196490770656403</c:v>
                </c:pt>
                <c:pt idx="283">
                  <c:v>-7.8496097407215846</c:v>
                </c:pt>
                <c:pt idx="284">
                  <c:v>-10.1230941970658</c:v>
                </c:pt>
                <c:pt idx="285">
                  <c:v>-12.884724787065863</c:v>
                </c:pt>
                <c:pt idx="286">
                  <c:v>-14.402272358445122</c:v>
                </c:pt>
                <c:pt idx="287">
                  <c:v>-21.273288831351422</c:v>
                </c:pt>
                <c:pt idx="288">
                  <c:v>-21.796504987065429</c:v>
                </c:pt>
                <c:pt idx="289">
                  <c:v>-22.473632010682604</c:v>
                </c:pt>
                <c:pt idx="290">
                  <c:v>-22.889666477065706</c:v>
                </c:pt>
                <c:pt idx="291">
                  <c:v>-22.957415757065704</c:v>
                </c:pt>
                <c:pt idx="292">
                  <c:v>-22.412799713025237</c:v>
                </c:pt>
                <c:pt idx="293">
                  <c:v>-20.786975117065651</c:v>
                </c:pt>
                <c:pt idx="294">
                  <c:v>-19.681206995853373</c:v>
                </c:pt>
                <c:pt idx="295">
                  <c:v>-18.031211967065545</c:v>
                </c:pt>
                <c:pt idx="296">
                  <c:v>-16.571215897065585</c:v>
                </c:pt>
                <c:pt idx="297">
                  <c:v>-14.98005276706567</c:v>
                </c:pt>
                <c:pt idx="298">
                  <c:v>-13.828347967065653</c:v>
                </c:pt>
                <c:pt idx="299">
                  <c:v>-12.021999935247422</c:v>
                </c:pt>
                <c:pt idx="300">
                  <c:v>-9.5392918370656208</c:v>
                </c:pt>
                <c:pt idx="301">
                  <c:v>-7.7252035170657045</c:v>
                </c:pt>
                <c:pt idx="302">
                  <c:v>9.8228041382535167</c:v>
                </c:pt>
                <c:pt idx="303">
                  <c:v>12.611561172934298</c:v>
                </c:pt>
                <c:pt idx="304">
                  <c:v>14.805121432384851</c:v>
                </c:pt>
                <c:pt idx="305">
                  <c:v>16.742743042934222</c:v>
                </c:pt>
                <c:pt idx="306">
                  <c:v>18.593995265913037</c:v>
                </c:pt>
                <c:pt idx="307">
                  <c:v>22.256874132934342</c:v>
                </c:pt>
                <c:pt idx="308">
                  <c:v>20.956978652934431</c:v>
                </c:pt>
                <c:pt idx="309">
                  <c:v>17.153952256671591</c:v>
                </c:pt>
                <c:pt idx="310">
                  <c:v>12.667654202934344</c:v>
                </c:pt>
                <c:pt idx="311">
                  <c:v>8.7970472329343217</c:v>
                </c:pt>
                <c:pt idx="312">
                  <c:v>5.6058831429343794</c:v>
                </c:pt>
                <c:pt idx="313">
                  <c:v>3.7539875900049591</c:v>
                </c:pt>
                <c:pt idx="314">
                  <c:v>2.7166468829342802</c:v>
                </c:pt>
                <c:pt idx="315">
                  <c:v>-2.7146601170656197</c:v>
                </c:pt>
                <c:pt idx="316">
                  <c:v>-4.3128599170657118</c:v>
                </c:pt>
                <c:pt idx="317">
                  <c:v>-5.4638911370657866</c:v>
                </c:pt>
                <c:pt idx="318">
                  <c:v>-6.6336343070656145</c:v>
                </c:pt>
                <c:pt idx="319">
                  <c:v>-8.5679502138398362</c:v>
                </c:pt>
                <c:pt idx="320">
                  <c:v>-10.201362837065632</c:v>
                </c:pt>
                <c:pt idx="321">
                  <c:v>-11.204044682283023</c:v>
                </c:pt>
                <c:pt idx="322">
                  <c:v>-13.956615117065684</c:v>
                </c:pt>
                <c:pt idx="323">
                  <c:v>-13.916919167065501</c:v>
                </c:pt>
                <c:pt idx="324">
                  <c:v>-13.453117417065856</c:v>
                </c:pt>
                <c:pt idx="325">
                  <c:v>-13.042906994616686</c:v>
                </c:pt>
                <c:pt idx="326">
                  <c:v>-12.774152317065672</c:v>
                </c:pt>
                <c:pt idx="327">
                  <c:v>-12.484276707065662</c:v>
                </c:pt>
                <c:pt idx="328">
                  <c:v>-12.414231077065722</c:v>
                </c:pt>
                <c:pt idx="329">
                  <c:v>-12.577365167570658</c:v>
                </c:pt>
                <c:pt idx="330">
                  <c:v>-12.555986935247523</c:v>
                </c:pt>
                <c:pt idx="331">
                  <c:v>-10.058037419149077</c:v>
                </c:pt>
                <c:pt idx="332">
                  <c:v>-9.3780790170658506</c:v>
                </c:pt>
                <c:pt idx="333">
                  <c:v>-8.5904709170657867</c:v>
                </c:pt>
                <c:pt idx="334">
                  <c:v>-7.3274788127178665</c:v>
                </c:pt>
                <c:pt idx="335">
                  <c:v>-5.8526273170658065</c:v>
                </c:pt>
                <c:pt idx="336">
                  <c:v>-4.7257971170656674</c:v>
                </c:pt>
                <c:pt idx="337">
                  <c:v>4.2284708547651615</c:v>
                </c:pt>
                <c:pt idx="338">
                  <c:v>6.3559830429343274</c:v>
                </c:pt>
                <c:pt idx="339">
                  <c:v>7.9185988609562017</c:v>
                </c:pt>
                <c:pt idx="340">
                  <c:v>9.3667385429343728</c:v>
                </c:pt>
                <c:pt idx="341">
                  <c:v>10.469014202934295</c:v>
                </c:pt>
                <c:pt idx="342">
                  <c:v>10.983966182934395</c:v>
                </c:pt>
                <c:pt idx="343">
                  <c:v>11.769156216267703</c:v>
                </c:pt>
                <c:pt idx="344">
                  <c:v>11.029887882934364</c:v>
                </c:pt>
                <c:pt idx="345">
                  <c:v>11.076475782934418</c:v>
                </c:pt>
                <c:pt idx="346">
                  <c:v>11.020186692934246</c:v>
                </c:pt>
                <c:pt idx="347">
                  <c:v>10.300754442934405</c:v>
                </c:pt>
                <c:pt idx="348">
                  <c:v>9.4968077112171301</c:v>
                </c:pt>
                <c:pt idx="349">
                  <c:v>8.7500943334838048</c:v>
                </c:pt>
                <c:pt idx="350">
                  <c:v>6.7476256724079855</c:v>
                </c:pt>
                <c:pt idx="351">
                  <c:v>6.1392003229342231</c:v>
                </c:pt>
                <c:pt idx="352">
                  <c:v>5.461273192934363</c:v>
                </c:pt>
                <c:pt idx="353">
                  <c:v>4.6858160929343597</c:v>
                </c:pt>
                <c:pt idx="354">
                  <c:v>4.2145966129342565</c:v>
                </c:pt>
                <c:pt idx="355">
                  <c:v>3.7457637604853939</c:v>
                </c:pt>
                <c:pt idx="356">
                  <c:v>3.0351772329343052</c:v>
                </c:pt>
                <c:pt idx="357">
                  <c:v>2.1258622629342199</c:v>
                </c:pt>
                <c:pt idx="358">
                  <c:v>1.5299848829343268</c:v>
                </c:pt>
                <c:pt idx="359">
                  <c:v>-2.0036451170656413</c:v>
                </c:pt>
                <c:pt idx="360">
                  <c:v>-3.20304681706574</c:v>
                </c:pt>
                <c:pt idx="361">
                  <c:v>-4.7856600170657373</c:v>
                </c:pt>
                <c:pt idx="362">
                  <c:v>-6.5211716221162375</c:v>
                </c:pt>
                <c:pt idx="363">
                  <c:v>-9.4301578770656569</c:v>
                </c:pt>
                <c:pt idx="364">
                  <c:v>-11.531714847065828</c:v>
                </c:pt>
                <c:pt idx="365">
                  <c:v>-12.930352966527977</c:v>
                </c:pt>
                <c:pt idx="366">
                  <c:v>-15.875132680284018</c:v>
                </c:pt>
                <c:pt idx="367">
                  <c:v>-16.176560994616704</c:v>
                </c:pt>
                <c:pt idx="368">
                  <c:v>-16.161626617065629</c:v>
                </c:pt>
                <c:pt idx="369">
                  <c:v>-15.974618247065806</c:v>
                </c:pt>
                <c:pt idx="370">
                  <c:v>-15.335686857065873</c:v>
                </c:pt>
                <c:pt idx="371">
                  <c:v>-14.938165117065623</c:v>
                </c:pt>
                <c:pt idx="372">
                  <c:v>-14.791489886296432</c:v>
                </c:pt>
                <c:pt idx="373">
                  <c:v>-14.32025423987287</c:v>
                </c:pt>
                <c:pt idx="374">
                  <c:v>-14.145636687065748</c:v>
                </c:pt>
                <c:pt idx="375">
                  <c:v>-13.827236557065591</c:v>
                </c:pt>
                <c:pt idx="376">
                  <c:v>-13.650906357065718</c:v>
                </c:pt>
                <c:pt idx="377">
                  <c:v>-13.135300937065679</c:v>
                </c:pt>
                <c:pt idx="378">
                  <c:v>-12.536057697065502</c:v>
                </c:pt>
                <c:pt idx="379">
                  <c:v>-11.453641392065764</c:v>
                </c:pt>
                <c:pt idx="380">
                  <c:v>-5.4443786780413177</c:v>
                </c:pt>
                <c:pt idx="381">
                  <c:v>-4.2292628970657802</c:v>
                </c:pt>
                <c:pt idx="382">
                  <c:v>-2.9284077570657852</c:v>
                </c:pt>
                <c:pt idx="383">
                  <c:v>-0.58945742706569559</c:v>
                </c:pt>
                <c:pt idx="384">
                  <c:v>1.9617694829343701</c:v>
                </c:pt>
                <c:pt idx="385">
                  <c:v>4.1158874092500843</c:v>
                </c:pt>
                <c:pt idx="386">
                  <c:v>6.8348728364225755</c:v>
                </c:pt>
                <c:pt idx="387">
                  <c:v>12.344507025791458</c:v>
                </c:pt>
                <c:pt idx="388">
                  <c:v>13.398693682934294</c:v>
                </c:pt>
                <c:pt idx="389">
                  <c:v>14.414311652934368</c:v>
                </c:pt>
                <c:pt idx="390">
                  <c:v>15.169728141361148</c:v>
                </c:pt>
                <c:pt idx="391">
                  <c:v>15.669618682934383</c:v>
                </c:pt>
                <c:pt idx="392">
                  <c:v>15.902795562934344</c:v>
                </c:pt>
                <c:pt idx="393">
                  <c:v>15.81349134293437</c:v>
                </c:pt>
                <c:pt idx="394">
                  <c:v>15.478614882934323</c:v>
                </c:pt>
                <c:pt idx="395">
                  <c:v>11.994514882934354</c:v>
                </c:pt>
                <c:pt idx="396">
                  <c:v>10.916353322934318</c:v>
                </c:pt>
                <c:pt idx="397">
                  <c:v>9.6931658241107819</c:v>
                </c:pt>
                <c:pt idx="398">
                  <c:v>8.6596338429343724</c:v>
                </c:pt>
                <c:pt idx="399">
                  <c:v>7.7283469929344406</c:v>
                </c:pt>
                <c:pt idx="400">
                  <c:v>6.9670604329344599</c:v>
                </c:pt>
                <c:pt idx="401">
                  <c:v>6.0947952829342427</c:v>
                </c:pt>
                <c:pt idx="402">
                  <c:v>5.5117268088603026</c:v>
                </c:pt>
                <c:pt idx="403">
                  <c:v>5.2563878942980304</c:v>
                </c:pt>
                <c:pt idx="404">
                  <c:v>0.15450560661858487</c:v>
                </c:pt>
                <c:pt idx="405">
                  <c:v>-1.6642575170657943</c:v>
                </c:pt>
                <c:pt idx="406">
                  <c:v>-3.3581610670655806</c:v>
                </c:pt>
                <c:pt idx="407">
                  <c:v>-5.2136300470656778</c:v>
                </c:pt>
                <c:pt idx="408">
                  <c:v>-7.5581953867285385</c:v>
                </c:pt>
                <c:pt idx="409">
                  <c:v>-9.2917676070656086</c:v>
                </c:pt>
                <c:pt idx="410">
                  <c:v>-10.139219617065702</c:v>
                </c:pt>
                <c:pt idx="411">
                  <c:v>-12.477832617065609</c:v>
                </c:pt>
                <c:pt idx="412">
                  <c:v>-12.198817317065869</c:v>
                </c:pt>
                <c:pt idx="413">
                  <c:v>-11.626079457065742</c:v>
                </c:pt>
                <c:pt idx="414">
                  <c:v>-11.201001894843483</c:v>
                </c:pt>
                <c:pt idx="415">
                  <c:v>-11.009849337065754</c:v>
                </c:pt>
                <c:pt idx="416">
                  <c:v>-10.685846677065788</c:v>
                </c:pt>
                <c:pt idx="417">
                  <c:v>-10.182791617065636</c:v>
                </c:pt>
                <c:pt idx="418">
                  <c:v>-9.8446767208391659</c:v>
                </c:pt>
                <c:pt idx="419">
                  <c:v>-7.8473872729097245</c:v>
                </c:pt>
                <c:pt idx="420">
                  <c:v>-7.10781454414888</c:v>
                </c:pt>
                <c:pt idx="421">
                  <c:v>-6.3857275170657672</c:v>
                </c:pt>
                <c:pt idx="422">
                  <c:v>-5.4419305970657765</c:v>
                </c:pt>
                <c:pt idx="423">
                  <c:v>-4.5628513670658348</c:v>
                </c:pt>
                <c:pt idx="424">
                  <c:v>-3.7561024402980365</c:v>
                </c:pt>
                <c:pt idx="425">
                  <c:v>-3.0560703570655932</c:v>
                </c:pt>
                <c:pt idx="426">
                  <c:v>-2.6007974059545402</c:v>
                </c:pt>
                <c:pt idx="427">
                  <c:v>-1.0139336116894491</c:v>
                </c:pt>
                <c:pt idx="428">
                  <c:v>-0.6286754670655933</c:v>
                </c:pt>
                <c:pt idx="429">
                  <c:v>-0.21955453706564754</c:v>
                </c:pt>
                <c:pt idx="430">
                  <c:v>9.9379894298053412E-2</c:v>
                </c:pt>
                <c:pt idx="431">
                  <c:v>0.93702321293440716</c:v>
                </c:pt>
                <c:pt idx="432">
                  <c:v>1.7358371129342338</c:v>
                </c:pt>
                <c:pt idx="433">
                  <c:v>2.2931295704343384</c:v>
                </c:pt>
                <c:pt idx="434">
                  <c:v>6.3109048829344045</c:v>
                </c:pt>
                <c:pt idx="435">
                  <c:v>7.8004872263686664</c:v>
                </c:pt>
                <c:pt idx="436">
                  <c:v>8.5088906629343484</c:v>
                </c:pt>
                <c:pt idx="437">
                  <c:v>9.1245085829343999</c:v>
                </c:pt>
                <c:pt idx="438">
                  <c:v>9.9165329940454345</c:v>
                </c:pt>
                <c:pt idx="439">
                  <c:v>10.662677132934192</c:v>
                </c:pt>
                <c:pt idx="440">
                  <c:v>11.691082236469731</c:v>
                </c:pt>
                <c:pt idx="441">
                  <c:v>12.071736082934336</c:v>
                </c:pt>
                <c:pt idx="442">
                  <c:v>13.034848795977791</c:v>
                </c:pt>
                <c:pt idx="443">
                  <c:v>13.123146802934386</c:v>
                </c:pt>
                <c:pt idx="444">
                  <c:v>13.751201082934298</c:v>
                </c:pt>
                <c:pt idx="445">
                  <c:v>14.390572542934336</c:v>
                </c:pt>
                <c:pt idx="446">
                  <c:v>14.580740770689436</c:v>
                </c:pt>
                <c:pt idx="447">
                  <c:v>14.615482222934364</c:v>
                </c:pt>
                <c:pt idx="448">
                  <c:v>14.666240232934399</c:v>
                </c:pt>
                <c:pt idx="449">
                  <c:v>14.722901942934298</c:v>
                </c:pt>
                <c:pt idx="450">
                  <c:v>14.739224882934318</c:v>
                </c:pt>
                <c:pt idx="451">
                  <c:v>14.533504882934309</c:v>
                </c:pt>
                <c:pt idx="452">
                  <c:v>14.371934802126395</c:v>
                </c:pt>
                <c:pt idx="453">
                  <c:v>13.996884952701809</c:v>
                </c:pt>
                <c:pt idx="454">
                  <c:v>13.195011132934351</c:v>
                </c:pt>
                <c:pt idx="455">
                  <c:v>12.20722773293434</c:v>
                </c:pt>
                <c:pt idx="456">
                  <c:v>11.036184682934373</c:v>
                </c:pt>
                <c:pt idx="457">
                  <c:v>9.9494035029343024</c:v>
                </c:pt>
                <c:pt idx="458">
                  <c:v>9.2008208829343179</c:v>
                </c:pt>
                <c:pt idx="459">
                  <c:v>5.5721555351082745</c:v>
                </c:pt>
                <c:pt idx="460">
                  <c:v>4.7229691429343248</c:v>
                </c:pt>
                <c:pt idx="461">
                  <c:v>3.727504132934389</c:v>
                </c:pt>
                <c:pt idx="462">
                  <c:v>3.2752002329343401</c:v>
                </c:pt>
                <c:pt idx="463">
                  <c:v>3.0833509329343252</c:v>
                </c:pt>
                <c:pt idx="464">
                  <c:v>2.973452343608439</c:v>
                </c:pt>
                <c:pt idx="465">
                  <c:v>2.8452704729343736</c:v>
                </c:pt>
                <c:pt idx="466">
                  <c:v>2.7886402429344246</c:v>
                </c:pt>
                <c:pt idx="467">
                  <c:v>2.756572482934331</c:v>
                </c:pt>
                <c:pt idx="468">
                  <c:v>1.1834882934365982E-2</c:v>
                </c:pt>
                <c:pt idx="469">
                  <c:v>-0.78844856944667152</c:v>
                </c:pt>
                <c:pt idx="470">
                  <c:v>-1.8770279670656009</c:v>
                </c:pt>
                <c:pt idx="471">
                  <c:v>-2.5938725413082153</c:v>
                </c:pt>
                <c:pt idx="472">
                  <c:v>-2.8371248370657582</c:v>
                </c:pt>
                <c:pt idx="473">
                  <c:v>-3.1289090670655972</c:v>
                </c:pt>
                <c:pt idx="474">
                  <c:v>-3.4998384729978227</c:v>
                </c:pt>
                <c:pt idx="475">
                  <c:v>-6.3110709503990075</c:v>
                </c:pt>
                <c:pt idx="476">
                  <c:v>-6.5442136670656845</c:v>
                </c:pt>
                <c:pt idx="477">
                  <c:v>-7.0630788570656264</c:v>
                </c:pt>
                <c:pt idx="478">
                  <c:v>-7.5811452770653931</c:v>
                </c:pt>
                <c:pt idx="479">
                  <c:v>-8.0831844027799367</c:v>
                </c:pt>
                <c:pt idx="480">
                  <c:v>-8.3259322599228316</c:v>
                </c:pt>
                <c:pt idx="481">
                  <c:v>-7.8534753523598653</c:v>
                </c:pt>
                <c:pt idx="482">
                  <c:v>-7.8444432570657252</c:v>
                </c:pt>
                <c:pt idx="483">
                  <c:v>-8.0281904170657583</c:v>
                </c:pt>
                <c:pt idx="484">
                  <c:v>-8.6450114670656983</c:v>
                </c:pt>
                <c:pt idx="485">
                  <c:v>-9.038907898674978</c:v>
                </c:pt>
                <c:pt idx="486">
                  <c:v>-9.4857708770656686</c:v>
                </c:pt>
                <c:pt idx="487">
                  <c:v>-9.9991585870658781</c:v>
                </c:pt>
                <c:pt idx="488">
                  <c:v>-10.123888343480758</c:v>
                </c:pt>
                <c:pt idx="489">
                  <c:v>-10.421934897285468</c:v>
                </c:pt>
                <c:pt idx="490">
                  <c:v>-10.727122024282139</c:v>
                </c:pt>
                <c:pt idx="491">
                  <c:v>-10.819921127065481</c:v>
                </c:pt>
                <c:pt idx="492">
                  <c:v>-10.596882267065796</c:v>
                </c:pt>
                <c:pt idx="493">
                  <c:v>-10.157130797065651</c:v>
                </c:pt>
                <c:pt idx="494">
                  <c:v>-9.8654525615101676</c:v>
                </c:pt>
                <c:pt idx="495">
                  <c:v>-9.7324709170657258</c:v>
                </c:pt>
                <c:pt idx="496">
                  <c:v>-9.7623151170656701</c:v>
                </c:pt>
                <c:pt idx="497">
                  <c:v>-9.7864549591708396</c:v>
                </c:pt>
                <c:pt idx="498">
                  <c:v>-9.8083542270657667</c:v>
                </c:pt>
                <c:pt idx="499">
                  <c:v>-9.9473183870656499</c:v>
                </c:pt>
                <c:pt idx="500">
                  <c:v>-10.457610583732404</c:v>
                </c:pt>
                <c:pt idx="501">
                  <c:v>-10.604622477065675</c:v>
                </c:pt>
                <c:pt idx="502">
                  <c:v>-10.450948217065696</c:v>
                </c:pt>
                <c:pt idx="503">
                  <c:v>-10.038851217065725</c:v>
                </c:pt>
                <c:pt idx="504">
                  <c:v>-9.7916011170656674</c:v>
                </c:pt>
                <c:pt idx="505">
                  <c:v>-7.6918159866308855</c:v>
                </c:pt>
                <c:pt idx="506">
                  <c:v>-6.8580364946166714</c:v>
                </c:pt>
                <c:pt idx="507">
                  <c:v>-5.3954778970655948</c:v>
                </c:pt>
                <c:pt idx="508">
                  <c:v>-3.9546542970656589</c:v>
                </c:pt>
                <c:pt idx="509">
                  <c:v>-2.7029205770655307</c:v>
                </c:pt>
                <c:pt idx="510">
                  <c:v>-0.98040590358249369</c:v>
                </c:pt>
                <c:pt idx="511">
                  <c:v>0.74104095293429983</c:v>
                </c:pt>
                <c:pt idx="512">
                  <c:v>2.7177118829342852</c:v>
                </c:pt>
                <c:pt idx="513">
                  <c:v>7.5271834123460835</c:v>
                </c:pt>
                <c:pt idx="514">
                  <c:v>9.0465247729344682</c:v>
                </c:pt>
                <c:pt idx="515">
                  <c:v>10.975612882934275</c:v>
                </c:pt>
                <c:pt idx="516">
                  <c:v>12.70734493343933</c:v>
                </c:pt>
                <c:pt idx="517">
                  <c:v>13.660689682934304</c:v>
                </c:pt>
                <c:pt idx="518">
                  <c:v>14.488449332934325</c:v>
                </c:pt>
                <c:pt idx="519">
                  <c:v>15.106612312934416</c:v>
                </c:pt>
                <c:pt idx="520">
                  <c:v>15.598167944158867</c:v>
                </c:pt>
                <c:pt idx="521">
                  <c:v>15.993484882934345</c:v>
                </c:pt>
                <c:pt idx="522">
                  <c:v>16.373693282934319</c:v>
                </c:pt>
                <c:pt idx="523">
                  <c:v>16.586360872934289</c:v>
                </c:pt>
                <c:pt idx="524">
                  <c:v>16.808786752934282</c:v>
                </c:pt>
                <c:pt idx="525">
                  <c:v>16.817238923338486</c:v>
                </c:pt>
                <c:pt idx="526">
                  <c:v>16.67159407858643</c:v>
                </c:pt>
                <c:pt idx="527">
                  <c:v>16.63250714293433</c:v>
                </c:pt>
                <c:pt idx="528">
                  <c:v>16.612501832934356</c:v>
                </c:pt>
                <c:pt idx="529">
                  <c:v>16.507202732934324</c:v>
                </c:pt>
                <c:pt idx="530">
                  <c:v>16.454474882934289</c:v>
                </c:pt>
                <c:pt idx="531">
                  <c:v>14.44437488293431</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-1.3020592347127311</c:v>
                </c:pt>
                <c:pt idx="540">
                  <c:v>-3.2481449129840891</c:v>
                </c:pt>
                <c:pt idx="541">
                  <c:v>-5.0601670170655444</c:v>
                </c:pt>
                <c:pt idx="542">
                  <c:v>-6.3467734070656734</c:v>
                </c:pt>
                <c:pt idx="543">
                  <c:v>-7.1668212970656775</c:v>
                </c:pt>
                <c:pt idx="544">
                  <c:v>-9.4724115817121657</c:v>
                </c:pt>
                <c:pt idx="545">
                  <c:v>-10.651959467065595</c:v>
                </c:pt>
                <c:pt idx="546">
                  <c:v>-11.652090339287906</c:v>
                </c:pt>
                <c:pt idx="547">
                  <c:v>-14.769646492065576</c:v>
                </c:pt>
                <c:pt idx="548">
                  <c:v>-15.325334759922526</c:v>
                </c:pt>
                <c:pt idx="549">
                  <c:v>-16.200633607065555</c:v>
                </c:pt>
                <c:pt idx="550">
                  <c:v>-17.090943277065666</c:v>
                </c:pt>
                <c:pt idx="551">
                  <c:v>-17.739413867065636</c:v>
                </c:pt>
                <c:pt idx="552">
                  <c:v>-18.457826884742516</c:v>
                </c:pt>
                <c:pt idx="553">
                  <c:v>-19.015142457065579</c:v>
                </c:pt>
                <c:pt idx="554">
                  <c:v>-19.289417077065469</c:v>
                </c:pt>
                <c:pt idx="555">
                  <c:v>-19.567263117065664</c:v>
                </c:pt>
                <c:pt idx="556">
                  <c:v>-20.163162963219591</c:v>
                </c:pt>
                <c:pt idx="557">
                  <c:v>-19.891028953800244</c:v>
                </c:pt>
                <c:pt idx="558">
                  <c:v>-18.894839437065642</c:v>
                </c:pt>
                <c:pt idx="559">
                  <c:v>-17.706581237065564</c:v>
                </c:pt>
                <c:pt idx="560">
                  <c:v>-16.388046707065804</c:v>
                </c:pt>
                <c:pt idx="561">
                  <c:v>-15.239852484412499</c:v>
                </c:pt>
                <c:pt idx="562">
                  <c:v>-14.212540437065684</c:v>
                </c:pt>
                <c:pt idx="563">
                  <c:v>-12.874694886296611</c:v>
                </c:pt>
                <c:pt idx="564">
                  <c:v>-5.5409380261565016</c:v>
                </c:pt>
                <c:pt idx="565">
                  <c:v>-3.8577570170656088</c:v>
                </c:pt>
                <c:pt idx="566">
                  <c:v>-2.4768656476779114</c:v>
                </c:pt>
                <c:pt idx="567">
                  <c:v>-0.58781211706563741</c:v>
                </c:pt>
                <c:pt idx="568">
                  <c:v>0.79159532293446944</c:v>
                </c:pt>
                <c:pt idx="569">
                  <c:v>2.3814101229342657</c:v>
                </c:pt>
                <c:pt idx="570">
                  <c:v>4.0790700666078274</c:v>
                </c:pt>
                <c:pt idx="571">
                  <c:v>5.1112987829343437</c:v>
                </c:pt>
                <c:pt idx="572">
                  <c:v>5.8224536365575004</c:v>
                </c:pt>
                <c:pt idx="573">
                  <c:v>11.060253070434355</c:v>
                </c:pt>
                <c:pt idx="574">
                  <c:v>12.442680592934304</c:v>
                </c:pt>
                <c:pt idx="575">
                  <c:v>13.53723922293425</c:v>
                </c:pt>
                <c:pt idx="576">
                  <c:v>14.070669655661707</c:v>
                </c:pt>
                <c:pt idx="577">
                  <c:v>14.024927162934215</c:v>
                </c:pt>
                <c:pt idx="578">
                  <c:v>14.243062542934465</c:v>
                </c:pt>
                <c:pt idx="579">
                  <c:v>14.837727262934365</c:v>
                </c:pt>
                <c:pt idx="580">
                  <c:v>15.451584882934348</c:v>
                </c:pt>
                <c:pt idx="581">
                  <c:v>16.63017472503957</c:v>
                </c:pt>
                <c:pt idx="582">
                  <c:v>16.707390232934234</c:v>
                </c:pt>
                <c:pt idx="583">
                  <c:v>16.568814270689359</c:v>
                </c:pt>
                <c:pt idx="584">
                  <c:v>16.424796452934402</c:v>
                </c:pt>
                <c:pt idx="585">
                  <c:v>16.378181292934126</c:v>
                </c:pt>
                <c:pt idx="586">
                  <c:v>16.483395652934419</c:v>
                </c:pt>
                <c:pt idx="587">
                  <c:v>16.65301531293429</c:v>
                </c:pt>
                <c:pt idx="588">
                  <c:v>16.73916776388673</c:v>
                </c:pt>
                <c:pt idx="589">
                  <c:v>16.821518573075231</c:v>
                </c:pt>
                <c:pt idx="590">
                  <c:v>16.375689471169647</c:v>
                </c:pt>
                <c:pt idx="591">
                  <c:v>16.062010942934283</c:v>
                </c:pt>
                <c:pt idx="592">
                  <c:v>15.552994082934434</c:v>
                </c:pt>
                <c:pt idx="593">
                  <c:v>14.680632272934417</c:v>
                </c:pt>
                <c:pt idx="594">
                  <c:v>13.768069372730253</c:v>
                </c:pt>
                <c:pt idx="595">
                  <c:v>12.918696222934329</c:v>
                </c:pt>
                <c:pt idx="596">
                  <c:v>12.000005649600936</c:v>
                </c:pt>
                <c:pt idx="597">
                  <c:v>8.3895622675497208</c:v>
                </c:pt>
                <c:pt idx="598">
                  <c:v>7.0828723273787055</c:v>
                </c:pt>
                <c:pt idx="599">
                  <c:v>5.7945738829342304</c:v>
                </c:pt>
                <c:pt idx="600">
                  <c:v>4.7178800870159634</c:v>
                </c:pt>
                <c:pt idx="601">
                  <c:v>4.4211818029344272</c:v>
                </c:pt>
                <c:pt idx="602">
                  <c:v>4.2742688029345519</c:v>
                </c:pt>
                <c:pt idx="603">
                  <c:v>4.0236915229343353</c:v>
                </c:pt>
                <c:pt idx="604">
                  <c:v>3.8877201829343484</c:v>
                </c:pt>
                <c:pt idx="605">
                  <c:v>3.8236248829343293</c:v>
                </c:pt>
                <c:pt idx="606">
                  <c:v>3.1360550747151552</c:v>
                </c:pt>
                <c:pt idx="607">
                  <c:v>2.5841900429344187</c:v>
                </c:pt>
                <c:pt idx="608">
                  <c:v>1.655798122934371</c:v>
                </c:pt>
                <c:pt idx="609">
                  <c:v>0.16742903293439354</c:v>
                </c:pt>
                <c:pt idx="610">
                  <c:v>-1.0728678070658475</c:v>
                </c:pt>
                <c:pt idx="611">
                  <c:v>-2.1867926670657312</c:v>
                </c:pt>
                <c:pt idx="612">
                  <c:v>-3.1479549255762862</c:v>
                </c:pt>
                <c:pt idx="613">
                  <c:v>-6.8144079170656946</c:v>
                </c:pt>
                <c:pt idx="614">
                  <c:v>-8.2674337670658407</c:v>
                </c:pt>
                <c:pt idx="615">
                  <c:v>-9.8366365670657849</c:v>
                </c:pt>
                <c:pt idx="616">
                  <c:v>-11.316641717065638</c:v>
                </c:pt>
                <c:pt idx="617">
                  <c:v>-12.410533037065646</c:v>
                </c:pt>
                <c:pt idx="618">
                  <c:v>-13.605872770126823</c:v>
                </c:pt>
                <c:pt idx="619">
                  <c:v>-14.729878377065669</c:v>
                </c:pt>
                <c:pt idx="620">
                  <c:v>-15.609820573587402</c:v>
                </c:pt>
                <c:pt idx="621">
                  <c:v>-17.329390742065652</c:v>
                </c:pt>
                <c:pt idx="622">
                  <c:v>-17.498404517065552</c:v>
                </c:pt>
                <c:pt idx="623">
                  <c:v>-17.68737611706559</c:v>
                </c:pt>
                <c:pt idx="624">
                  <c:v>-17.679834994616776</c:v>
                </c:pt>
                <c:pt idx="625">
                  <c:v>-17.355280097065503</c:v>
                </c:pt>
                <c:pt idx="626">
                  <c:v>-17.015544447065636</c:v>
                </c:pt>
                <c:pt idx="627">
                  <c:v>-16.825676517065666</c:v>
                </c:pt>
                <c:pt idx="628">
                  <c:v>-16.730930227065713</c:v>
                </c:pt>
                <c:pt idx="629">
                  <c:v>-16.671713005954558</c:v>
                </c:pt>
                <c:pt idx="630">
                  <c:v>-15.68520323827777</c:v>
                </c:pt>
                <c:pt idx="631">
                  <c:v>-15.352898517065649</c:v>
                </c:pt>
                <c:pt idx="632">
                  <c:v>-14.729606247065679</c:v>
                </c:pt>
                <c:pt idx="633">
                  <c:v>-14.23900839706566</c:v>
                </c:pt>
                <c:pt idx="634">
                  <c:v>-13.944577247065865</c:v>
                </c:pt>
                <c:pt idx="635">
                  <c:v>-13.708983572761865</c:v>
                </c:pt>
                <c:pt idx="636">
                  <c:v>-13.367625627269724</c:v>
                </c:pt>
                <c:pt idx="637">
                  <c:v>-10.045955117065702</c:v>
                </c:pt>
                <c:pt idx="638">
                  <c:v>-9.223479317065852</c:v>
                </c:pt>
                <c:pt idx="639">
                  <c:v>-8.5808790970657007</c:v>
                </c:pt>
                <c:pt idx="640">
                  <c:v>-7.8730732270657455</c:v>
                </c:pt>
                <c:pt idx="641">
                  <c:v>-7.1345951578819067</c:v>
                </c:pt>
                <c:pt idx="642">
                  <c:v>-6.2256350170655761</c:v>
                </c:pt>
                <c:pt idx="643">
                  <c:v>-5.1581249670658602</c:v>
                </c:pt>
                <c:pt idx="644">
                  <c:v>-3.919957567065623</c:v>
                </c:pt>
                <c:pt idx="645">
                  <c:v>-3.4345251170656597</c:v>
                </c:pt>
                <c:pt idx="646">
                  <c:v>0.35477219062667587</c:v>
                </c:pt>
                <c:pt idx="647">
                  <c:v>1.289968520296938</c:v>
                </c:pt>
                <c:pt idx="648">
                  <c:v>3.0777528210786862</c:v>
                </c:pt>
                <c:pt idx="649">
                  <c:v>4.5159313029343906</c:v>
                </c:pt>
                <c:pt idx="650">
                  <c:v>5.9901834529342484</c:v>
                </c:pt>
                <c:pt idx="651">
                  <c:v>7.1320116506111875</c:v>
                </c:pt>
                <c:pt idx="652">
                  <c:v>8.2938226629343159</c:v>
                </c:pt>
                <c:pt idx="653">
                  <c:v>8.7715032502813006</c:v>
                </c:pt>
                <c:pt idx="654">
                  <c:v>8.9819932162676679</c:v>
                </c:pt>
                <c:pt idx="655">
                  <c:v>9.5524216634221801</c:v>
                </c:pt>
                <c:pt idx="656">
                  <c:v>9.7324566529344008</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10.127721292934318</c:v>
                </c:pt>
                <c:pt idx="668">
                  <c:v>9.9543754029343159</c:v>
                </c:pt>
                <c:pt idx="669">
                  <c:v>9.8198108929342567</c:v>
                </c:pt>
                <c:pt idx="670">
                  <c:v>9.7066346929342266</c:v>
                </c:pt>
                <c:pt idx="671">
                  <c:v>9.5838156329343036</c:v>
                </c:pt>
                <c:pt idx="672">
                  <c:v>8.839377190626605</c:v>
                </c:pt>
                <c:pt idx="673">
                  <c:v>8.6735191715941209</c:v>
                </c:pt>
                <c:pt idx="674">
                  <c:v>8.2353914829342632</c:v>
                </c:pt>
                <c:pt idx="675">
                  <c:v>7.8430411829343578</c:v>
                </c:pt>
                <c:pt idx="676">
                  <c:v>7.3029461429342604</c:v>
                </c:pt>
                <c:pt idx="677">
                  <c:v>6.9633922094647884</c:v>
                </c:pt>
                <c:pt idx="678">
                  <c:v>6.7545070929343813</c:v>
                </c:pt>
                <c:pt idx="679">
                  <c:v>6.5575524329342016</c:v>
                </c:pt>
                <c:pt idx="680">
                  <c:v>6.4893445175496538</c:v>
                </c:pt>
                <c:pt idx="681">
                  <c:v>5.1829938609563255</c:v>
                </c:pt>
                <c:pt idx="682">
                  <c:v>5.0265279029343901</c:v>
                </c:pt>
                <c:pt idx="683">
                  <c:v>5.0650831686484468</c:v>
                </c:pt>
                <c:pt idx="684">
                  <c:v>5.0612976829344598</c:v>
                </c:pt>
                <c:pt idx="685">
                  <c:v>4.8695524429342498</c:v>
                </c:pt>
                <c:pt idx="686">
                  <c:v>4.6513139829343189</c:v>
                </c:pt>
                <c:pt idx="687">
                  <c:v>4.4561262465706619</c:v>
                </c:pt>
                <c:pt idx="688">
                  <c:v>3.8339543273788581</c:v>
                </c:pt>
                <c:pt idx="689">
                  <c:v>3.6565727978279092</c:v>
                </c:pt>
                <c:pt idx="690">
                  <c:v>3.4928761429343922</c:v>
                </c:pt>
                <c:pt idx="691">
                  <c:v>3.296189762934294</c:v>
                </c:pt>
                <c:pt idx="692">
                  <c:v>3.0178667329342375</c:v>
                </c:pt>
                <c:pt idx="693">
                  <c:v>2.7298804829343912</c:v>
                </c:pt>
                <c:pt idx="694">
                  <c:v>2.5369864033424108</c:v>
                </c:pt>
                <c:pt idx="695">
                  <c:v>2.3186470912676187</c:v>
                </c:pt>
                <c:pt idx="696">
                  <c:v>1.2876470450963211</c:v>
                </c:pt>
                <c:pt idx="697">
                  <c:v>1.2940093029343978</c:v>
                </c:pt>
                <c:pt idx="698">
                  <c:v>1.4316460229344561</c:v>
                </c:pt>
                <c:pt idx="699">
                  <c:v>1.6933418726250977</c:v>
                </c:pt>
                <c:pt idx="700">
                  <c:v>2.0289080429343396</c:v>
                </c:pt>
                <c:pt idx="701">
                  <c:v>2.2792336229342847</c:v>
                </c:pt>
                <c:pt idx="702">
                  <c:v>2.4210699829344122</c:v>
                </c:pt>
                <c:pt idx="703">
                  <c:v>2.5154328829341921</c:v>
                </c:pt>
                <c:pt idx="704">
                  <c:v>2.5340780579342663</c:v>
                </c:pt>
                <c:pt idx="705">
                  <c:v>1.7382591764124982</c:v>
                </c:pt>
                <c:pt idx="706">
                  <c:v>1.2997072529341802</c:v>
                </c:pt>
                <c:pt idx="707">
                  <c:v>0.8386269629344848</c:v>
                </c:pt>
                <c:pt idx="708">
                  <c:v>0.50279718905672066</c:v>
                </c:pt>
                <c:pt idx="709">
                  <c:v>0.17977514293437491</c:v>
                </c:pt>
                <c:pt idx="710">
                  <c:v>-3.8777667065673496E-2</c:v>
                </c:pt>
                <c:pt idx="711">
                  <c:v>-0.2132973511082672</c:v>
                </c:pt>
                <c:pt idx="712">
                  <c:v>1.2831754234746882</c:v>
                </c:pt>
                <c:pt idx="713">
                  <c:v>2.1105078107693802</c:v>
                </c:pt>
                <c:pt idx="714">
                  <c:v>3.4624903829342344</c:v>
                </c:pt>
                <c:pt idx="715">
                  <c:v>4.5519293229343365</c:v>
                </c:pt>
                <c:pt idx="716">
                  <c:v>5.6911572329343159</c:v>
                </c:pt>
                <c:pt idx="717">
                  <c:v>6.6248376929342854</c:v>
                </c:pt>
                <c:pt idx="718">
                  <c:v>8.0516631890567485</c:v>
                </c:pt>
                <c:pt idx="719">
                  <c:v>9.1442996829342409</c:v>
                </c:pt>
                <c:pt idx="720">
                  <c:v>9.3973388829342923</c:v>
                </c:pt>
                <c:pt idx="721">
                  <c:v>12.199330150791448</c:v>
                </c:pt>
                <c:pt idx="722">
                  <c:v>12.803608042934329</c:v>
                </c:pt>
                <c:pt idx="723">
                  <c:v>13.609771082934314</c:v>
                </c:pt>
                <c:pt idx="724">
                  <c:v>13.825333556403615</c:v>
                </c:pt>
                <c:pt idx="725">
                  <c:v>13.440114392934234</c:v>
                </c:pt>
                <c:pt idx="726">
                  <c:v>12.893975962934448</c:v>
                </c:pt>
                <c:pt idx="727">
                  <c:v>11.676882562934352</c:v>
                </c:pt>
                <c:pt idx="728">
                  <c:v>10.410604642934416</c:v>
                </c:pt>
                <c:pt idx="729">
                  <c:v>9.5612401727895229</c:v>
                </c:pt>
                <c:pt idx="730">
                  <c:v>7.1200848829343215</c:v>
                </c:pt>
                <c:pt idx="731">
                  <c:v>-0.33230242956568745</c:v>
                </c:pt>
                <c:pt idx="732">
                  <c:v>-2.277290277065763</c:v>
                </c:pt>
                <c:pt idx="733">
                  <c:v>-3.9714557270657402</c:v>
                </c:pt>
                <c:pt idx="734">
                  <c:v>-5.4438563098368036</c:v>
                </c:pt>
                <c:pt idx="735">
                  <c:v>-7.0016874469627339</c:v>
                </c:pt>
                <c:pt idx="736">
                  <c:v>-8.3042448996743072</c:v>
                </c:pt>
                <c:pt idx="737">
                  <c:v>-14.745107992065599</c:v>
                </c:pt>
                <c:pt idx="738">
                  <c:v>-16.300995427065697</c:v>
                </c:pt>
                <c:pt idx="739">
                  <c:v>-17.800670586453229</c:v>
                </c:pt>
                <c:pt idx="740">
                  <c:v>-19.419605657065588</c:v>
                </c:pt>
                <c:pt idx="741">
                  <c:v>-20.741221517065707</c:v>
                </c:pt>
                <c:pt idx="742">
                  <c:v>-22.001407117065625</c:v>
                </c:pt>
                <c:pt idx="743">
                  <c:v>-22.486769157065858</c:v>
                </c:pt>
                <c:pt idx="744">
                  <c:v>-22.651697106756188</c:v>
                </c:pt>
                <c:pt idx="745">
                  <c:v>-22.916625117065678</c:v>
                </c:pt>
                <c:pt idx="746">
                  <c:v>-24.553350280701959</c:v>
                </c:pt>
                <c:pt idx="747">
                  <c:v>-24.307539807065623</c:v>
                </c:pt>
                <c:pt idx="748">
                  <c:v>-23.568411677065658</c:v>
                </c:pt>
                <c:pt idx="749">
                  <c:v>-22.213047027065684</c:v>
                </c:pt>
                <c:pt idx="750">
                  <c:v>-20.481323877065524</c:v>
                </c:pt>
                <c:pt idx="751">
                  <c:v>-18.854328535432956</c:v>
                </c:pt>
                <c:pt idx="752">
                  <c:v>-16.710224967065727</c:v>
                </c:pt>
                <c:pt idx="753">
                  <c:v>-15.204720577065569</c:v>
                </c:pt>
                <c:pt idx="754">
                  <c:v>-14.22872295635136</c:v>
                </c:pt>
                <c:pt idx="755">
                  <c:v>-10.651387974208546</c:v>
                </c:pt>
                <c:pt idx="756">
                  <c:v>-9.8101571170655877</c:v>
                </c:pt>
                <c:pt idx="757">
                  <c:v>-8.3835953670657251</c:v>
                </c:pt>
                <c:pt idx="758">
                  <c:v>-7.2680554538004705</c:v>
                </c:pt>
                <c:pt idx="759">
                  <c:v>-5.7023063670656455</c:v>
                </c:pt>
                <c:pt idx="760">
                  <c:v>-4.1279755570656622</c:v>
                </c:pt>
                <c:pt idx="761">
                  <c:v>-2.6263405270655653</c:v>
                </c:pt>
                <c:pt idx="762">
                  <c:v>-0.77579092351724965</c:v>
                </c:pt>
                <c:pt idx="763">
                  <c:v>4.3739307314193212</c:v>
                </c:pt>
                <c:pt idx="764">
                  <c:v>5.1633280079343704</c:v>
                </c:pt>
                <c:pt idx="765">
                  <c:v>5.9086691629344443</c:v>
                </c:pt>
                <c:pt idx="766">
                  <c:v>6.7439193929342904</c:v>
                </c:pt>
                <c:pt idx="767">
                  <c:v>8.0648487929343133</c:v>
                </c:pt>
                <c:pt idx="768">
                  <c:v>8.8559607829344991</c:v>
                </c:pt>
                <c:pt idx="769">
                  <c:v>9.3091923429344234</c:v>
                </c:pt>
                <c:pt idx="770">
                  <c:v>10.252967767991768</c:v>
                </c:pt>
                <c:pt idx="771">
                  <c:v>9.8929687371009578</c:v>
                </c:pt>
                <c:pt idx="772">
                  <c:v>9.6171750329342682</c:v>
                </c:pt>
                <c:pt idx="773">
                  <c:v>9.4682326829342571</c:v>
                </c:pt>
                <c:pt idx="774">
                  <c:v>9.6935453429343141</c:v>
                </c:pt>
                <c:pt idx="775">
                  <c:v>9.9722217329343152</c:v>
                </c:pt>
                <c:pt idx="776">
                  <c:v>10.054619561946668</c:v>
                </c:pt>
                <c:pt idx="777">
                  <c:v>9.6044656629341691</c:v>
                </c:pt>
                <c:pt idx="778">
                  <c:v>8.8238200391843549</c:v>
                </c:pt>
                <c:pt idx="779">
                  <c:v>6.0307094092501163</c:v>
                </c:pt>
                <c:pt idx="780">
                  <c:v>5.7695999329342413</c:v>
                </c:pt>
                <c:pt idx="781">
                  <c:v>5.6170662229343815</c:v>
                </c:pt>
                <c:pt idx="782">
                  <c:v>4.958862666439444</c:v>
                </c:pt>
                <c:pt idx="783">
                  <c:v>3.8042954129344224</c:v>
                </c:pt>
                <c:pt idx="784">
                  <c:v>2.7151066329344786</c:v>
                </c:pt>
                <c:pt idx="785">
                  <c:v>0.78345203293443433</c:v>
                </c:pt>
                <c:pt idx="786">
                  <c:v>-0.57732219706558463</c:v>
                </c:pt>
                <c:pt idx="787">
                  <c:v>-1.4689179146848801</c:v>
                </c:pt>
                <c:pt idx="788">
                  <c:v>-6.7339400914244383</c:v>
                </c:pt>
                <c:pt idx="789">
                  <c:v>-7.955020737065567</c:v>
                </c:pt>
                <c:pt idx="790">
                  <c:v>-8.9004902870654963</c:v>
                </c:pt>
                <c:pt idx="791">
                  <c:v>-9.4778971570656587</c:v>
                </c:pt>
                <c:pt idx="792">
                  <c:v>-9.6062710370657989</c:v>
                </c:pt>
                <c:pt idx="793">
                  <c:v>-9.522105647677801</c:v>
                </c:pt>
                <c:pt idx="794">
                  <c:v>-9.4125810953265159</c:v>
                </c:pt>
                <c:pt idx="795">
                  <c:v>-8.120869180223556</c:v>
                </c:pt>
                <c:pt idx="796">
                  <c:v>-7.6967942370658653</c:v>
                </c:pt>
                <c:pt idx="797">
                  <c:v>-7.4588753170656048</c:v>
                </c:pt>
                <c:pt idx="798">
                  <c:v>-7.2012356370656221</c:v>
                </c:pt>
                <c:pt idx="799">
                  <c:v>-6.9055161995399885</c:v>
                </c:pt>
                <c:pt idx="800">
                  <c:v>-6.4299605070658288</c:v>
                </c:pt>
                <c:pt idx="801">
                  <c:v>-6.1413888888046904</c:v>
                </c:pt>
                <c:pt idx="802">
                  <c:v>-5.7753245494981229</c:v>
                </c:pt>
                <c:pt idx="803">
                  <c:v>-5.4225608070657385</c:v>
                </c:pt>
                <c:pt idx="804">
                  <c:v>-4.7133699640044213</c:v>
                </c:pt>
                <c:pt idx="805">
                  <c:v>-4.1153662170656276</c:v>
                </c:pt>
                <c:pt idx="806">
                  <c:v>-3.6586362970655841</c:v>
                </c:pt>
                <c:pt idx="807">
                  <c:v>-2.8952685170657824</c:v>
                </c:pt>
                <c:pt idx="808">
                  <c:v>-2.0896919370656093</c:v>
                </c:pt>
                <c:pt idx="809">
                  <c:v>-1.4118166531482197</c:v>
                </c:pt>
                <c:pt idx="810">
                  <c:v>-1.0959463670656628</c:v>
                </c:pt>
                <c:pt idx="811">
                  <c:v>1.3716848829342894</c:v>
                </c:pt>
                <c:pt idx="812">
                  <c:v>1.9018118229341496</c:v>
                </c:pt>
                <c:pt idx="813">
                  <c:v>2.6721179029343052</c:v>
                </c:pt>
                <c:pt idx="814">
                  <c:v>3.4575748929344212</c:v>
                </c:pt>
                <c:pt idx="815">
                  <c:v>4.3320171329343724</c:v>
                </c:pt>
                <c:pt idx="816">
                  <c:v>4.9118369447901102</c:v>
                </c:pt>
                <c:pt idx="817">
                  <c:v>5.3208834429342744</c:v>
                </c:pt>
                <c:pt idx="818">
                  <c:v>5.4763085029343994</c:v>
                </c:pt>
                <c:pt idx="819">
                  <c:v>5.4648718394560403</c:v>
                </c:pt>
                <c:pt idx="820">
                  <c:v>5.0474238131668985</c:v>
                </c:pt>
                <c:pt idx="821">
                  <c:v>5.0066666229342545</c:v>
                </c:pt>
                <c:pt idx="822">
                  <c:v>5.0508800079344454</c:v>
                </c:pt>
                <c:pt idx="823">
                  <c:v>5.1436882029343138</c:v>
                </c:pt>
                <c:pt idx="824">
                  <c:v>5.1673251829342632</c:v>
                </c:pt>
                <c:pt idx="825">
                  <c:v>5.1936531529343108</c:v>
                </c:pt>
                <c:pt idx="826">
                  <c:v>5.1304288529341884</c:v>
                </c:pt>
                <c:pt idx="827">
                  <c:v>5.0202262025220392</c:v>
                </c:pt>
                <c:pt idx="828">
                  <c:v>4.9405248829343344</c:v>
                </c:pt>
                <c:pt idx="829">
                  <c:v>4.4065539543628729</c:v>
                </c:pt>
                <c:pt idx="830">
                  <c:v>4.3408944729343384</c:v>
                </c:pt>
                <c:pt idx="831">
                  <c:v>4.2304003629342484</c:v>
                </c:pt>
                <c:pt idx="832">
                  <c:v>4.1620262929344065</c:v>
                </c:pt>
                <c:pt idx="833">
                  <c:v>4.115466448590837</c:v>
                </c:pt>
                <c:pt idx="834">
                  <c:v>4.0323350359954855</c:v>
                </c:pt>
                <c:pt idx="835">
                  <c:v>3.9316182829343518</c:v>
                </c:pt>
                <c:pt idx="836">
                  <c:v>3.8410636229342816</c:v>
                </c:pt>
                <c:pt idx="837">
                  <c:v>3.7369648829343451</c:v>
                </c:pt>
                <c:pt idx="838">
                  <c:v>3.1530095714590232</c:v>
                </c:pt>
                <c:pt idx="839">
                  <c:v>3.1222494853440104</c:v>
                </c:pt>
                <c:pt idx="840">
                  <c:v>2.5140243022890019</c:v>
                </c:pt>
                <c:pt idx="841">
                  <c:v>1.3000899029343742</c:v>
                </c:pt>
                <c:pt idx="842">
                  <c:v>0.11858556293434218</c:v>
                </c:pt>
                <c:pt idx="843">
                  <c:v>-0.96766669706556763</c:v>
                </c:pt>
                <c:pt idx="844">
                  <c:v>-2.0946643335605266</c:v>
                </c:pt>
                <c:pt idx="845">
                  <c:v>-2.8092824129840426</c:v>
                </c:pt>
                <c:pt idx="846">
                  <c:v>-3.49721375198637</c:v>
                </c:pt>
                <c:pt idx="847">
                  <c:v>-3.3469010770656809</c:v>
                </c:pt>
                <c:pt idx="848">
                  <c:v>-3.2649303670656646</c:v>
                </c:pt>
                <c:pt idx="849">
                  <c:v>-3.1452863270656621</c:v>
                </c:pt>
                <c:pt idx="850">
                  <c:v>-2.9034839624265651</c:v>
                </c:pt>
                <c:pt idx="851">
                  <c:v>-2.6289132170655796</c:v>
                </c:pt>
                <c:pt idx="852">
                  <c:v>-2.5579538170656235</c:v>
                </c:pt>
                <c:pt idx="853">
                  <c:v>-2.4470351170658087</c:v>
                </c:pt>
                <c:pt idx="854">
                  <c:v>-2.2683696286936055</c:v>
                </c:pt>
                <c:pt idx="855">
                  <c:v>-1.4697739684172149</c:v>
                </c:pt>
                <c:pt idx="856">
                  <c:v>-1.0596010970656913</c:v>
                </c:pt>
                <c:pt idx="857">
                  <c:v>-0.25841186706557601</c:v>
                </c:pt>
                <c:pt idx="858">
                  <c:v>0.27099528293432235</c:v>
                </c:pt>
                <c:pt idx="859">
                  <c:v>0.47293492838889556</c:v>
                </c:pt>
                <c:pt idx="860">
                  <c:v>2.3040406236749602</c:v>
                </c:pt>
                <c:pt idx="861">
                  <c:v>3.3595714929342777</c:v>
                </c:pt>
                <c:pt idx="862">
                  <c:v>4.3992597229343984</c:v>
                </c:pt>
                <c:pt idx="863">
                  <c:v>5.4793889729343261</c:v>
                </c:pt>
                <c:pt idx="864">
                  <c:v>7.1279740079344265</c:v>
                </c:pt>
                <c:pt idx="865">
                  <c:v>7.6710440620387015</c:v>
                </c:pt>
                <c:pt idx="866">
                  <c:v>9.7942545704343029</c:v>
                </c:pt>
                <c:pt idx="867">
                  <c:v>9.8895596329344944</c:v>
                </c:pt>
                <c:pt idx="868">
                  <c:v>9.646735522934236</c:v>
                </c:pt>
                <c:pt idx="869">
                  <c:v>9.2131411829343701</c:v>
                </c:pt>
                <c:pt idx="870">
                  <c:v>8.7768486148931686</c:v>
                </c:pt>
                <c:pt idx="871">
                  <c:v>8.0448174687929939</c:v>
                </c:pt>
                <c:pt idx="872">
                  <c:v>5.78860183030271</c:v>
                </c:pt>
                <c:pt idx="873">
                  <c:v>4.8911475629344352</c:v>
                </c:pt>
                <c:pt idx="874">
                  <c:v>4.0022251429342006</c:v>
                </c:pt>
                <c:pt idx="875">
                  <c:v>2.7407713880890059</c:v>
                </c:pt>
                <c:pt idx="876">
                  <c:v>1.4845462329344179</c:v>
                </c:pt>
                <c:pt idx="877">
                  <c:v>0.22563842293436664</c:v>
                </c:pt>
                <c:pt idx="878">
                  <c:v>-1.755149397065805</c:v>
                </c:pt>
                <c:pt idx="879">
                  <c:v>-3.60842191493794</c:v>
                </c:pt>
                <c:pt idx="880">
                  <c:v>-8.3284257198054377</c:v>
                </c:pt>
                <c:pt idx="881">
                  <c:v>-8.4872289170656376</c:v>
                </c:pt>
                <c:pt idx="882">
                  <c:v>-8.560549167065675</c:v>
                </c:pt>
                <c:pt idx="883">
                  <c:v>-8.7092821995399277</c:v>
                </c:pt>
                <c:pt idx="884">
                  <c:v>-8.6592626555271508</c:v>
                </c:pt>
                <c:pt idx="885">
                  <c:v>-8.5525879470655219</c:v>
                </c:pt>
                <c:pt idx="886">
                  <c:v>-8.9619462370659342</c:v>
                </c:pt>
                <c:pt idx="887">
                  <c:v>-9.2882296070655439</c:v>
                </c:pt>
                <c:pt idx="888">
                  <c:v>-8.9673603118709195</c:v>
                </c:pt>
                <c:pt idx="889">
                  <c:v>-7.7519499170658435</c:v>
                </c:pt>
                <c:pt idx="890">
                  <c:v>-5.7209561970655445</c:v>
                </c:pt>
                <c:pt idx="891">
                  <c:v>-4.8321000170656481</c:v>
                </c:pt>
                <c:pt idx="892">
                  <c:v>-4.2786852884942324</c:v>
                </c:pt>
                <c:pt idx="893">
                  <c:v>-1.4256151170656022</c:v>
                </c:pt>
                <c:pt idx="894">
                  <c:v>-0.44483927496038689</c:v>
                </c:pt>
                <c:pt idx="895">
                  <c:v>1.4686804329343914</c:v>
                </c:pt>
                <c:pt idx="896">
                  <c:v>3.0719456329341557</c:v>
                </c:pt>
                <c:pt idx="897">
                  <c:v>4.7824457829343432</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4.602073207436935</c:v>
                </c:pt>
                <c:pt idx="5">
                  <c:v>4.6013021359979014</c:v>
                </c:pt>
                <c:pt idx="6">
                  <c:v>4.5943989017492575</c:v>
                </c:pt>
                <c:pt idx="7">
                  <c:v>4.6071004922845464</c:v>
                </c:pt>
                <c:pt idx="8">
                  <c:v>4.6082451750712039</c:v>
                </c:pt>
                <c:pt idx="9">
                  <c:v>4.602976329199949</c:v>
                </c:pt>
                <c:pt idx="10">
                  <c:v>4.6043864407268469</c:v>
                </c:pt>
                <c:pt idx="11">
                  <c:v>4.6008970678346373</c:v>
                </c:pt>
                <c:pt idx="12">
                  <c:v>4.5952588605112465</c:v>
                </c:pt>
                <c:pt idx="13">
                  <c:v>4.5808550540255615</c:v>
                </c:pt>
                <c:pt idx="14">
                  <c:v>4.6064536354246659</c:v>
                </c:pt>
                <c:pt idx="15">
                  <c:v>4.6068774107171624</c:v>
                </c:pt>
                <c:pt idx="16">
                  <c:v>4.7230486642425564</c:v>
                </c:pt>
                <c:pt idx="17">
                  <c:v>5.3968117106433908</c:v>
                </c:pt>
                <c:pt idx="18">
                  <c:v>6.5518744462775658</c:v>
                </c:pt>
                <c:pt idx="19">
                  <c:v>7.559859648263739</c:v>
                </c:pt>
                <c:pt idx="20">
                  <c:v>8.0099672552383208</c:v>
                </c:pt>
                <c:pt idx="21">
                  <c:v>7.7825786085015238</c:v>
                </c:pt>
                <c:pt idx="22">
                  <c:v>7.6290291637159395</c:v>
                </c:pt>
                <c:pt idx="23">
                  <c:v>8.193284409919583</c:v>
                </c:pt>
                <c:pt idx="24">
                  <c:v>8.8743791108496737</c:v>
                </c:pt>
                <c:pt idx="25">
                  <c:v>9.080384066951467</c:v>
                </c:pt>
                <c:pt idx="26">
                  <c:v>8.707681741639318</c:v>
                </c:pt>
                <c:pt idx="27">
                  <c:v>8.1400785643774931</c:v>
                </c:pt>
                <c:pt idx="28">
                  <c:v>7.8846092644699866</c:v>
                </c:pt>
                <c:pt idx="29">
                  <c:v>8.0302605820633186</c:v>
                </c:pt>
                <c:pt idx="30">
                  <c:v>8.5073082765081836</c:v>
                </c:pt>
                <c:pt idx="31">
                  <c:v>9.6388706492185801</c:v>
                </c:pt>
                <c:pt idx="32">
                  <c:v>11.565171294127452</c:v>
                </c:pt>
                <c:pt idx="33">
                  <c:v>13.868197245769579</c:v>
                </c:pt>
                <c:pt idx="34">
                  <c:v>16.199678676185826</c:v>
                </c:pt>
                <c:pt idx="35">
                  <c:v>18.010551097287205</c:v>
                </c:pt>
                <c:pt idx="36">
                  <c:v>19.213583582889729</c:v>
                </c:pt>
                <c:pt idx="37">
                  <c:v>19.668297810950026</c:v>
                </c:pt>
                <c:pt idx="38">
                  <c:v>18.9689960265314</c:v>
                </c:pt>
                <c:pt idx="39">
                  <c:v>17.153027828963229</c:v>
                </c:pt>
                <c:pt idx="40">
                  <c:v>14.446842979590002</c:v>
                </c:pt>
                <c:pt idx="41">
                  <c:v>11.147790576506496</c:v>
                </c:pt>
                <c:pt idx="42">
                  <c:v>7.6197692675579276</c:v>
                </c:pt>
                <c:pt idx="43">
                  <c:v>3.9782715064175282</c:v>
                </c:pt>
                <c:pt idx="44">
                  <c:v>0.45780246332871938</c:v>
                </c:pt>
                <c:pt idx="45">
                  <c:v>-2.4311749442520791</c:v>
                </c:pt>
                <c:pt idx="46">
                  <c:v>-4.5801027212998306</c:v>
                </c:pt>
                <c:pt idx="47">
                  <c:v>-6.4860219299433313</c:v>
                </c:pt>
                <c:pt idx="48">
                  <c:v>-8.4900962693293387</c:v>
                </c:pt>
                <c:pt idx="49">
                  <c:v>-10.134001073402143</c:v>
                </c:pt>
                <c:pt idx="50">
                  <c:v>-10.8922901928768</c:v>
                </c:pt>
                <c:pt idx="51">
                  <c:v>-10.970976097063074</c:v>
                </c:pt>
                <c:pt idx="52">
                  <c:v>-10.92185762644786</c:v>
                </c:pt>
                <c:pt idx="53">
                  <c:v>-10.59357262843622</c:v>
                </c:pt>
                <c:pt idx="54">
                  <c:v>-9.7850257627927615</c:v>
                </c:pt>
                <c:pt idx="55">
                  <c:v>-8.5952972714375164</c:v>
                </c:pt>
                <c:pt idx="56">
                  <c:v>-7.2895235625198493</c:v>
                </c:pt>
                <c:pt idx="57">
                  <c:v>-6.0797862596640897</c:v>
                </c:pt>
                <c:pt idx="58">
                  <c:v>-5.2742285883653892</c:v>
                </c:pt>
                <c:pt idx="59">
                  <c:v>-4.7790079993233396</c:v>
                </c:pt>
                <c:pt idx="60">
                  <c:v>-4.2870924629296923</c:v>
                </c:pt>
                <c:pt idx="61">
                  <c:v>-3.5638683203980577</c:v>
                </c:pt>
                <c:pt idx="62">
                  <c:v>-2.1337865346239653</c:v>
                </c:pt>
                <c:pt idx="63">
                  <c:v>0.19683095275331652</c:v>
                </c:pt>
                <c:pt idx="64">
                  <c:v>3.014024665868078</c:v>
                </c:pt>
                <c:pt idx="65">
                  <c:v>5.7404697452938214</c:v>
                </c:pt>
                <c:pt idx="66">
                  <c:v>7.9489291558840289</c:v>
                </c:pt>
                <c:pt idx="67">
                  <c:v>9.5148968721765925</c:v>
                </c:pt>
                <c:pt idx="68">
                  <c:v>10.817802432879802</c:v>
                </c:pt>
                <c:pt idx="69">
                  <c:v>12.146902603850918</c:v>
                </c:pt>
                <c:pt idx="70">
                  <c:v>13.086658465924188</c:v>
                </c:pt>
                <c:pt idx="71">
                  <c:v>13.539204488377933</c:v>
                </c:pt>
                <c:pt idx="72">
                  <c:v>13.439123547853498</c:v>
                </c:pt>
                <c:pt idx="73">
                  <c:v>12.847792179578622</c:v>
                </c:pt>
                <c:pt idx="74">
                  <c:v>11.902647753596156</c:v>
                </c:pt>
                <c:pt idx="75">
                  <c:v>10.38719884848067</c:v>
                </c:pt>
                <c:pt idx="76">
                  <c:v>8.2192941497339405</c:v>
                </c:pt>
                <c:pt idx="77">
                  <c:v>0.99283576969682452</c:v>
                </c:pt>
                <c:pt idx="78">
                  <c:v>-8.4794293352295451</c:v>
                </c:pt>
                <c:pt idx="79">
                  <c:v>-10.291894404663367</c:v>
                </c:pt>
                <c:pt idx="80">
                  <c:v>-11.861683156450624</c:v>
                </c:pt>
                <c:pt idx="81">
                  <c:v>-13.296616653265152</c:v>
                </c:pt>
                <c:pt idx="82">
                  <c:v>-12.129639066689302</c:v>
                </c:pt>
                <c:pt idx="83">
                  <c:v>-9.8370320373891253</c:v>
                </c:pt>
                <c:pt idx="84">
                  <c:v>-7.1669854153503785</c:v>
                </c:pt>
                <c:pt idx="85">
                  <c:v>-4.5495723828377974</c:v>
                </c:pt>
                <c:pt idx="86">
                  <c:v>-2.2495746335097087</c:v>
                </c:pt>
                <c:pt idx="87">
                  <c:v>-0.17638743129614937</c:v>
                </c:pt>
                <c:pt idx="88">
                  <c:v>1.734602965133164</c:v>
                </c:pt>
                <c:pt idx="89">
                  <c:v>3.4960002659081368</c:v>
                </c:pt>
                <c:pt idx="90">
                  <c:v>8.3337242552306776</c:v>
                </c:pt>
                <c:pt idx="91">
                  <c:v>8.8975660852620528</c:v>
                </c:pt>
                <c:pt idx="92">
                  <c:v>9.8873493643471022</c:v>
                </c:pt>
                <c:pt idx="93">
                  <c:v>11.097954177118481</c:v>
                </c:pt>
                <c:pt idx="94">
                  <c:v>12.182270385847119</c:v>
                </c:pt>
                <c:pt idx="95">
                  <c:v>12.662942671957056</c:v>
                </c:pt>
                <c:pt idx="96">
                  <c:v>10.60604729229777</c:v>
                </c:pt>
                <c:pt idx="97">
                  <c:v>10.26682260796548</c:v>
                </c:pt>
                <c:pt idx="98">
                  <c:v>10.006634671869868</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1.9939478282122163</c:v>
                </c:pt>
                <c:pt idx="110">
                  <c:v>1.1466255991956729</c:v>
                </c:pt>
                <c:pt idx="111">
                  <c:v>-2.5670070680581212</c:v>
                </c:pt>
                <c:pt idx="112">
                  <c:v>-3.1511963351909316</c:v>
                </c:pt>
                <c:pt idx="113">
                  <c:v>-3.3057358917876631</c:v>
                </c:pt>
                <c:pt idx="114">
                  <c:v>-3.5523318273259452</c:v>
                </c:pt>
                <c:pt idx="115">
                  <c:v>-3.821859591765616</c:v>
                </c:pt>
                <c:pt idx="116">
                  <c:v>-3.984096467993</c:v>
                </c:pt>
                <c:pt idx="117">
                  <c:v>-4.0574590745221712</c:v>
                </c:pt>
                <c:pt idx="118">
                  <c:v>-4.1102470263235062</c:v>
                </c:pt>
                <c:pt idx="119">
                  <c:v>-4.29776789682046</c:v>
                </c:pt>
                <c:pt idx="120">
                  <c:v>-4.1851081763565645</c:v>
                </c:pt>
                <c:pt idx="121">
                  <c:v>-3.7024096007928762</c:v>
                </c:pt>
                <c:pt idx="122">
                  <c:v>-2.8568248960101772</c:v>
                </c:pt>
                <c:pt idx="123">
                  <c:v>-1.9042083948577206</c:v>
                </c:pt>
                <c:pt idx="124">
                  <c:v>-1.0472274435538793</c:v>
                </c:pt>
                <c:pt idx="125">
                  <c:v>-0.28980287424617807</c:v>
                </c:pt>
                <c:pt idx="126">
                  <c:v>0.51822869156987528</c:v>
                </c:pt>
                <c:pt idx="127">
                  <c:v>1.8338072888230954</c:v>
                </c:pt>
                <c:pt idx="128">
                  <c:v>1.8363592751699958</c:v>
                </c:pt>
                <c:pt idx="129">
                  <c:v>1.5845852214399381</c:v>
                </c:pt>
                <c:pt idx="130">
                  <c:v>1.2468562726449033</c:v>
                </c:pt>
                <c:pt idx="131">
                  <c:v>1.0927014833713997</c:v>
                </c:pt>
                <c:pt idx="132">
                  <c:v>1.1241350764056661</c:v>
                </c:pt>
                <c:pt idx="133">
                  <c:v>1.0514670242241095</c:v>
                </c:pt>
                <c:pt idx="134">
                  <c:v>0.96856454069920517</c:v>
                </c:pt>
                <c:pt idx="135">
                  <c:v>0.37724888185937377</c:v>
                </c:pt>
                <c:pt idx="136">
                  <c:v>0.46390250527645177</c:v>
                </c:pt>
                <c:pt idx="137">
                  <c:v>0.5423466207661245</c:v>
                </c:pt>
                <c:pt idx="138">
                  <c:v>0.52307660806076228</c:v>
                </c:pt>
                <c:pt idx="139">
                  <c:v>0.51157069905794006</c:v>
                </c:pt>
                <c:pt idx="140">
                  <c:v>0.69528480156647365</c:v>
                </c:pt>
                <c:pt idx="141">
                  <c:v>1.3692372495724638</c:v>
                </c:pt>
                <c:pt idx="142">
                  <c:v>2.427520040497646</c:v>
                </c:pt>
                <c:pt idx="143">
                  <c:v>3.2049778202594452</c:v>
                </c:pt>
                <c:pt idx="144">
                  <c:v>3.4468940896333877</c:v>
                </c:pt>
                <c:pt idx="145">
                  <c:v>4.1780466588353375</c:v>
                </c:pt>
                <c:pt idx="146">
                  <c:v>4.457334118525516</c:v>
                </c:pt>
                <c:pt idx="147">
                  <c:v>4.6712678238343699</c:v>
                </c:pt>
                <c:pt idx="148">
                  <c:v>4.794662305971011</c:v>
                </c:pt>
                <c:pt idx="149">
                  <c:v>4.2686579594759664</c:v>
                </c:pt>
                <c:pt idx="150">
                  <c:v>4.3727099340383564</c:v>
                </c:pt>
                <c:pt idx="151">
                  <c:v>5.4398235737767493</c:v>
                </c:pt>
                <c:pt idx="152">
                  <c:v>6.7929116513325685</c:v>
                </c:pt>
                <c:pt idx="153">
                  <c:v>7.8710008335131736</c:v>
                </c:pt>
                <c:pt idx="154">
                  <c:v>8.2459641411680682</c:v>
                </c:pt>
                <c:pt idx="155">
                  <c:v>8.0309614733086487</c:v>
                </c:pt>
                <c:pt idx="156">
                  <c:v>7.5966019299394274</c:v>
                </c:pt>
                <c:pt idx="157">
                  <c:v>6.3565601022646776</c:v>
                </c:pt>
                <c:pt idx="158">
                  <c:v>6.1937276525143972</c:v>
                </c:pt>
                <c:pt idx="159">
                  <c:v>6.4422497772896277</c:v>
                </c:pt>
                <c:pt idx="160">
                  <c:v>7.1082610489388571</c:v>
                </c:pt>
                <c:pt idx="161">
                  <c:v>7.9589768953900384</c:v>
                </c:pt>
                <c:pt idx="162">
                  <c:v>8.7538184552269058</c:v>
                </c:pt>
                <c:pt idx="163">
                  <c:v>8.3051605559037078</c:v>
                </c:pt>
                <c:pt idx="164">
                  <c:v>7.9918113602230694</c:v>
                </c:pt>
                <c:pt idx="165">
                  <c:v>7.7114474247742031</c:v>
                </c:pt>
                <c:pt idx="166">
                  <c:v>7.5214146383734759</c:v>
                </c:pt>
                <c:pt idx="167">
                  <c:v>7.2333154377985664</c:v>
                </c:pt>
                <c:pt idx="168">
                  <c:v>6.8971759499143763</c:v>
                </c:pt>
                <c:pt idx="169">
                  <c:v>6.7878341835673304</c:v>
                </c:pt>
                <c:pt idx="170">
                  <c:v>7.7544394054313983</c:v>
                </c:pt>
                <c:pt idx="171">
                  <c:v>8.6429298028147983</c:v>
                </c:pt>
                <c:pt idx="172">
                  <c:v>9.343799267429965</c:v>
                </c:pt>
                <c:pt idx="173">
                  <c:v>9.833727522339073</c:v>
                </c:pt>
                <c:pt idx="174">
                  <c:v>10.20965475941337</c:v>
                </c:pt>
                <c:pt idx="175">
                  <c:v>10.413160169842914</c:v>
                </c:pt>
                <c:pt idx="176">
                  <c:v>10.322246102094567</c:v>
                </c:pt>
                <c:pt idx="177">
                  <c:v>9.90334096214184</c:v>
                </c:pt>
                <c:pt idx="178">
                  <c:v>9.2934802013405857</c:v>
                </c:pt>
                <c:pt idx="179">
                  <c:v>9.7645874905368188</c:v>
                </c:pt>
                <c:pt idx="180">
                  <c:v>10.68289473723245</c:v>
                </c:pt>
                <c:pt idx="181">
                  <c:v>11.800038428822972</c:v>
                </c:pt>
                <c:pt idx="182">
                  <c:v>12.78545547153562</c:v>
                </c:pt>
                <c:pt idx="183">
                  <c:v>13.603854657383806</c:v>
                </c:pt>
                <c:pt idx="184">
                  <c:v>14.108516085678644</c:v>
                </c:pt>
                <c:pt idx="185">
                  <c:v>14.23193912180056</c:v>
                </c:pt>
                <c:pt idx="186">
                  <c:v>13.530150086050213</c:v>
                </c:pt>
                <c:pt idx="187">
                  <c:v>13.141628890838318</c:v>
                </c:pt>
                <c:pt idx="188">
                  <c:v>13.11201425307102</c:v>
                </c:pt>
                <c:pt idx="189">
                  <c:v>13.525060380862699</c:v>
                </c:pt>
                <c:pt idx="190">
                  <c:v>14.350155125263301</c:v>
                </c:pt>
                <c:pt idx="191">
                  <c:v>15.497111757780003</c:v>
                </c:pt>
                <c:pt idx="192">
                  <c:v>16.701138870707613</c:v>
                </c:pt>
                <c:pt idx="193">
                  <c:v>17.747808594550992</c:v>
                </c:pt>
                <c:pt idx="194">
                  <c:v>19.291997797329032</c:v>
                </c:pt>
                <c:pt idx="195">
                  <c:v>19.485176492970453</c:v>
                </c:pt>
                <c:pt idx="196">
                  <c:v>19.737905634819509</c:v>
                </c:pt>
                <c:pt idx="197">
                  <c:v>19.863328853894327</c:v>
                </c:pt>
                <c:pt idx="198">
                  <c:v>19.536021331843926</c:v>
                </c:pt>
                <c:pt idx="199">
                  <c:v>18.562636805719077</c:v>
                </c:pt>
                <c:pt idx="200">
                  <c:v>17.135245052004191</c:v>
                </c:pt>
                <c:pt idx="201">
                  <c:v>15.602708000168221</c:v>
                </c:pt>
                <c:pt idx="202">
                  <c:v>8.949910757786256</c:v>
                </c:pt>
                <c:pt idx="203">
                  <c:v>7.7620538141546334</c:v>
                </c:pt>
                <c:pt idx="204">
                  <c:v>6.1485700394295497</c:v>
                </c:pt>
                <c:pt idx="205">
                  <c:v>3.947328200014415</c:v>
                </c:pt>
                <c:pt idx="206">
                  <c:v>1.3648105280803993</c:v>
                </c:pt>
                <c:pt idx="207">
                  <c:v>-5.9233230182330834</c:v>
                </c:pt>
                <c:pt idx="208">
                  <c:v>-7.6272075079573414</c:v>
                </c:pt>
                <c:pt idx="209">
                  <c:v>-9.0690868518118268</c:v>
                </c:pt>
                <c:pt idx="210">
                  <c:v>-10.472726850361077</c:v>
                </c:pt>
                <c:pt idx="211">
                  <c:v>-11.658974070187314</c:v>
                </c:pt>
                <c:pt idx="212">
                  <c:v>-12.920588329391165</c:v>
                </c:pt>
                <c:pt idx="213">
                  <c:v>-14.201951245779156</c:v>
                </c:pt>
                <c:pt idx="214">
                  <c:v>-15.408161438947568</c:v>
                </c:pt>
                <c:pt idx="215">
                  <c:v>-16.566058820258831</c:v>
                </c:pt>
                <c:pt idx="216">
                  <c:v>-16.289616475867362</c:v>
                </c:pt>
                <c:pt idx="217">
                  <c:v>-15.6461531575154</c:v>
                </c:pt>
                <c:pt idx="218">
                  <c:v>-14.75708595065662</c:v>
                </c:pt>
                <c:pt idx="219">
                  <c:v>-13.860690406164368</c:v>
                </c:pt>
                <c:pt idx="220">
                  <c:v>-12.973882625883002</c:v>
                </c:pt>
                <c:pt idx="221">
                  <c:v>-12.074624169654568</c:v>
                </c:pt>
                <c:pt idx="222">
                  <c:v>-11.052083834547121</c:v>
                </c:pt>
                <c:pt idx="223">
                  <c:v>-9.6897601056331819</c:v>
                </c:pt>
                <c:pt idx="224">
                  <c:v>-2.7245003020159317</c:v>
                </c:pt>
                <c:pt idx="225">
                  <c:v>-8.4397532862524813E-2</c:v>
                </c:pt>
                <c:pt idx="226">
                  <c:v>1.8578824155005549</c:v>
                </c:pt>
                <c:pt idx="227">
                  <c:v>2.747186478141606</c:v>
                </c:pt>
                <c:pt idx="228">
                  <c:v>3.1845626504487399</c:v>
                </c:pt>
                <c:pt idx="229">
                  <c:v>4.0266606195511434</c:v>
                </c:pt>
                <c:pt idx="230">
                  <c:v>5.4467314610917583</c:v>
                </c:pt>
                <c:pt idx="231">
                  <c:v>6.974926725312308</c:v>
                </c:pt>
                <c:pt idx="232">
                  <c:v>4.9898976664352546</c:v>
                </c:pt>
                <c:pt idx="233">
                  <c:v>4.1837526557862077</c:v>
                </c:pt>
                <c:pt idx="234">
                  <c:v>3.6956915469231442</c:v>
                </c:pt>
                <c:pt idx="235">
                  <c:v>3.8093085183992037</c:v>
                </c:pt>
                <c:pt idx="236">
                  <c:v>6.4197766619956127</c:v>
                </c:pt>
                <c:pt idx="237">
                  <c:v>6.807488679004698</c:v>
                </c:pt>
                <c:pt idx="238">
                  <c:v>6.2549081233673975</c:v>
                </c:pt>
                <c:pt idx="239">
                  <c:v>5.5378757352671704</c:v>
                </c:pt>
                <c:pt idx="240">
                  <c:v>5.1302195581739465</c:v>
                </c:pt>
                <c:pt idx="241">
                  <c:v>4.9139317902221933</c:v>
                </c:pt>
                <c:pt idx="242">
                  <c:v>4.4922384911592914</c:v>
                </c:pt>
                <c:pt idx="243">
                  <c:v>3.2900312821359488</c:v>
                </c:pt>
                <c:pt idx="244">
                  <c:v>-3.1065947445647892</c:v>
                </c:pt>
                <c:pt idx="245">
                  <c:v>-4.4302700757330991</c:v>
                </c:pt>
                <c:pt idx="246">
                  <c:v>-5.6332536875375814</c:v>
                </c:pt>
                <c:pt idx="247">
                  <c:v>-6.9662935116219584</c:v>
                </c:pt>
                <c:pt idx="248">
                  <c:v>-8.1912669933502684</c:v>
                </c:pt>
                <c:pt idx="249">
                  <c:v>-8.9840212473767984</c:v>
                </c:pt>
                <c:pt idx="250">
                  <c:v>-9.0913572148376005</c:v>
                </c:pt>
                <c:pt idx="251">
                  <c:v>-8.5892347955302206</c:v>
                </c:pt>
                <c:pt idx="252">
                  <c:v>-7.8182463812227923</c:v>
                </c:pt>
                <c:pt idx="253">
                  <c:v>-4.2076194173870674</c:v>
                </c:pt>
                <c:pt idx="254">
                  <c:v>-4.4501179983332406</c:v>
                </c:pt>
                <c:pt idx="255">
                  <c:v>-4.8510815214831382</c:v>
                </c:pt>
                <c:pt idx="256">
                  <c:v>-5.1635688990724518</c:v>
                </c:pt>
                <c:pt idx="257">
                  <c:v>-1.7194686256088398</c:v>
                </c:pt>
                <c:pt idx="258">
                  <c:v>-1.6222515075124022</c:v>
                </c:pt>
                <c:pt idx="259">
                  <c:v>-1.1539159090813647</c:v>
                </c:pt>
                <c:pt idx="260">
                  <c:v>9.3519740832732727E-3</c:v>
                </c:pt>
                <c:pt idx="261">
                  <c:v>0.93392667825230569</c:v>
                </c:pt>
                <c:pt idx="262">
                  <c:v>2.0442544481791032</c:v>
                </c:pt>
                <c:pt idx="263">
                  <c:v>6.4309309870109095</c:v>
                </c:pt>
                <c:pt idx="264">
                  <c:v>8.0894860251029108</c:v>
                </c:pt>
                <c:pt idx="265">
                  <c:v>9.7327994865756153</c:v>
                </c:pt>
                <c:pt idx="266">
                  <c:v>11.36776334535196</c:v>
                </c:pt>
                <c:pt idx="267">
                  <c:v>13.05719986003392</c:v>
                </c:pt>
                <c:pt idx="268">
                  <c:v>14.656526599687822</c:v>
                </c:pt>
                <c:pt idx="269">
                  <c:v>15.981163014363275</c:v>
                </c:pt>
                <c:pt idx="270">
                  <c:v>17.110078385206378</c:v>
                </c:pt>
                <c:pt idx="271">
                  <c:v>19.841134988987289</c:v>
                </c:pt>
                <c:pt idx="272">
                  <c:v>20.461326183235187</c:v>
                </c:pt>
                <c:pt idx="273">
                  <c:v>20.770796286813184</c:v>
                </c:pt>
                <c:pt idx="274">
                  <c:v>20.752413971026911</c:v>
                </c:pt>
                <c:pt idx="275">
                  <c:v>20.31689318166239</c:v>
                </c:pt>
                <c:pt idx="276">
                  <c:v>19.328132533678012</c:v>
                </c:pt>
                <c:pt idx="277">
                  <c:v>17.927702116910787</c:v>
                </c:pt>
                <c:pt idx="278">
                  <c:v>16.128420830394859</c:v>
                </c:pt>
                <c:pt idx="279">
                  <c:v>13.746294761538833</c:v>
                </c:pt>
                <c:pt idx="280">
                  <c:v>-0.95661989951727922</c:v>
                </c:pt>
                <c:pt idx="281">
                  <c:v>-4.9913192690858068</c:v>
                </c:pt>
                <c:pt idx="282">
                  <c:v>-8.2024642536936359</c:v>
                </c:pt>
                <c:pt idx="283">
                  <c:v>-10.973982594553748</c:v>
                </c:pt>
                <c:pt idx="284">
                  <c:v>-13.661507215332566</c:v>
                </c:pt>
                <c:pt idx="285">
                  <c:v>-16.055586874146034</c:v>
                </c:pt>
                <c:pt idx="286">
                  <c:v>-21.03486702730865</c:v>
                </c:pt>
                <c:pt idx="287">
                  <c:v>-22.469852129996891</c:v>
                </c:pt>
                <c:pt idx="288">
                  <c:v>-23.688579479620159</c:v>
                </c:pt>
                <c:pt idx="289">
                  <c:v>-24.445264870677651</c:v>
                </c:pt>
                <c:pt idx="290">
                  <c:v>-24.870708550722863</c:v>
                </c:pt>
                <c:pt idx="291">
                  <c:v>-24.99744104117066</c:v>
                </c:pt>
                <c:pt idx="292">
                  <c:v>-24.522985137897336</c:v>
                </c:pt>
                <c:pt idx="293">
                  <c:v>-23.684772787522746</c:v>
                </c:pt>
                <c:pt idx="294">
                  <c:v>-23.045277050168689</c:v>
                </c:pt>
                <c:pt idx="295">
                  <c:v>-17.109916731034591</c:v>
                </c:pt>
                <c:pt idx="296">
                  <c:v>-15.734053745801999</c:v>
                </c:pt>
                <c:pt idx="297">
                  <c:v>-14.178675478907593</c:v>
                </c:pt>
                <c:pt idx="298">
                  <c:v>-11.866168617569622</c:v>
                </c:pt>
                <c:pt idx="299">
                  <c:v>-8.3691791537228557</c:v>
                </c:pt>
                <c:pt idx="300">
                  <c:v>5.725755524497294</c:v>
                </c:pt>
                <c:pt idx="301">
                  <c:v>8.9708079112794028</c:v>
                </c:pt>
                <c:pt idx="302">
                  <c:v>12.220296629250271</c:v>
                </c:pt>
                <c:pt idx="303">
                  <c:v>14.776832792818482</c:v>
                </c:pt>
                <c:pt idx="304">
                  <c:v>16.759852391068932</c:v>
                </c:pt>
                <c:pt idx="305">
                  <c:v>18.664202325805149</c:v>
                </c:pt>
                <c:pt idx="306">
                  <c:v>20.748109434030017</c:v>
                </c:pt>
                <c:pt idx="307">
                  <c:v>22.658066195164977</c:v>
                </c:pt>
                <c:pt idx="308">
                  <c:v>19.865213378977323</c:v>
                </c:pt>
                <c:pt idx="309">
                  <c:v>15.474961150737668</c:v>
                </c:pt>
                <c:pt idx="310">
                  <c:v>10.72523788786402</c:v>
                </c:pt>
                <c:pt idx="311">
                  <c:v>6.7278618836508484</c:v>
                </c:pt>
                <c:pt idx="312">
                  <c:v>3.9990966701911197</c:v>
                </c:pt>
                <c:pt idx="313">
                  <c:v>2.2062231256450797</c:v>
                </c:pt>
                <c:pt idx="314">
                  <c:v>0.97365045133717998</c:v>
                </c:pt>
                <c:pt idx="315">
                  <c:v>-1.9635792829811294</c:v>
                </c:pt>
                <c:pt idx="316">
                  <c:v>-3.9025767942110434</c:v>
                </c:pt>
                <c:pt idx="317">
                  <c:v>-5.1915104440570845</c:v>
                </c:pt>
                <c:pt idx="318">
                  <c:v>-6.1198342390615057</c:v>
                </c:pt>
                <c:pt idx="319">
                  <c:v>-7.6277281201540603</c:v>
                </c:pt>
                <c:pt idx="320">
                  <c:v>-9.5542707055415139</c:v>
                </c:pt>
                <c:pt idx="321">
                  <c:v>-11.522706028530306</c:v>
                </c:pt>
                <c:pt idx="322">
                  <c:v>-13.412648514013277</c:v>
                </c:pt>
                <c:pt idx="323">
                  <c:v>-14.95480049903486</c:v>
                </c:pt>
                <c:pt idx="324">
                  <c:v>-15.40496551754396</c:v>
                </c:pt>
                <c:pt idx="325">
                  <c:v>-15.065506937178117</c:v>
                </c:pt>
                <c:pt idx="326">
                  <c:v>-14.785803101566984</c:v>
                </c:pt>
                <c:pt idx="327">
                  <c:v>-14.902601157758006</c:v>
                </c:pt>
                <c:pt idx="328">
                  <c:v>-14.8772593345535</c:v>
                </c:pt>
                <c:pt idx="329">
                  <c:v>-14.523380555247918</c:v>
                </c:pt>
                <c:pt idx="330">
                  <c:v>-11.76830384575784</c:v>
                </c:pt>
                <c:pt idx="331">
                  <c:v>-10.936291182201913</c:v>
                </c:pt>
                <c:pt idx="332">
                  <c:v>-10.026819012870646</c:v>
                </c:pt>
                <c:pt idx="333">
                  <c:v>-8.7972875182361729</c:v>
                </c:pt>
                <c:pt idx="334">
                  <c:v>-7.0455227953022126</c:v>
                </c:pt>
                <c:pt idx="335">
                  <c:v>-4.9345899945694214</c:v>
                </c:pt>
                <c:pt idx="336">
                  <c:v>-3.0906108876511098</c:v>
                </c:pt>
                <c:pt idx="337">
                  <c:v>6.0108250760861699</c:v>
                </c:pt>
                <c:pt idx="338">
                  <c:v>8.0633366458655047</c:v>
                </c:pt>
                <c:pt idx="339">
                  <c:v>9.6996154678390383</c:v>
                </c:pt>
                <c:pt idx="340">
                  <c:v>10.860451044749276</c:v>
                </c:pt>
                <c:pt idx="341">
                  <c:v>11.791197431961319</c:v>
                </c:pt>
                <c:pt idx="342">
                  <c:v>12.527896627033499</c:v>
                </c:pt>
                <c:pt idx="343">
                  <c:v>12.048351473918592</c:v>
                </c:pt>
                <c:pt idx="344">
                  <c:v>11.791343294445593</c:v>
                </c:pt>
                <c:pt idx="345">
                  <c:v>11.802310149740936</c:v>
                </c:pt>
                <c:pt idx="346">
                  <c:v>11.752489080333056</c:v>
                </c:pt>
                <c:pt idx="347">
                  <c:v>11.268643336552771</c:v>
                </c:pt>
                <c:pt idx="348">
                  <c:v>10.425502473455104</c:v>
                </c:pt>
                <c:pt idx="349">
                  <c:v>9.5877532857972625</c:v>
                </c:pt>
                <c:pt idx="350">
                  <c:v>8.802624482633135</c:v>
                </c:pt>
                <c:pt idx="351">
                  <c:v>8.0719441261485372</c:v>
                </c:pt>
                <c:pt idx="352">
                  <c:v>5.9633825204498407</c:v>
                </c:pt>
                <c:pt idx="353">
                  <c:v>5.2523984012262872</c:v>
                </c:pt>
                <c:pt idx="354">
                  <c:v>4.6966856328933773</c:v>
                </c:pt>
                <c:pt idx="355">
                  <c:v>4.2210453748179875</c:v>
                </c:pt>
                <c:pt idx="356">
                  <c:v>3.6099392808035446</c:v>
                </c:pt>
                <c:pt idx="357">
                  <c:v>2.7169654334124642</c:v>
                </c:pt>
                <c:pt idx="358">
                  <c:v>1.6164584509837876</c:v>
                </c:pt>
                <c:pt idx="359">
                  <c:v>-4.7394109641930982</c:v>
                </c:pt>
                <c:pt idx="360">
                  <c:v>-6.9039375272672938</c:v>
                </c:pt>
                <c:pt idx="361">
                  <c:v>-9.4855963408586987</c:v>
                </c:pt>
                <c:pt idx="362">
                  <c:v>-11.930337789475848</c:v>
                </c:pt>
                <c:pt idx="363">
                  <c:v>-13.699052916982126</c:v>
                </c:pt>
                <c:pt idx="364">
                  <c:v>-14.782782336570056</c:v>
                </c:pt>
                <c:pt idx="365">
                  <c:v>-15.624060379408107</c:v>
                </c:pt>
                <c:pt idx="366">
                  <c:v>-16.967199169417285</c:v>
                </c:pt>
                <c:pt idx="367">
                  <c:v>-17.351268902674121</c:v>
                </c:pt>
                <c:pt idx="368">
                  <c:v>-17.457274652848593</c:v>
                </c:pt>
                <c:pt idx="369">
                  <c:v>-17.304085348759731</c:v>
                </c:pt>
                <c:pt idx="370">
                  <c:v>-16.892198835307067</c:v>
                </c:pt>
                <c:pt idx="371">
                  <c:v>-16.393646024641964</c:v>
                </c:pt>
                <c:pt idx="372">
                  <c:v>-16.045558942188663</c:v>
                </c:pt>
                <c:pt idx="373">
                  <c:v>-15.543584358531364</c:v>
                </c:pt>
                <c:pt idx="374">
                  <c:v>-15.309299763081016</c:v>
                </c:pt>
                <c:pt idx="375">
                  <c:v>-15.1507027705533</c:v>
                </c:pt>
                <c:pt idx="376">
                  <c:v>-14.774349329674799</c:v>
                </c:pt>
                <c:pt idx="377">
                  <c:v>-14.118558885908797</c:v>
                </c:pt>
                <c:pt idx="378">
                  <c:v>-13.217869429158318</c:v>
                </c:pt>
                <c:pt idx="379">
                  <c:v>-11.971995872133704</c:v>
                </c:pt>
                <c:pt idx="380">
                  <c:v>-5.7340220486564277</c:v>
                </c:pt>
                <c:pt idx="381">
                  <c:v>-3.7928519301425467</c:v>
                </c:pt>
                <c:pt idx="382">
                  <c:v>-1.6321297824360099</c:v>
                </c:pt>
                <c:pt idx="383">
                  <c:v>0.73133279451299416</c:v>
                </c:pt>
                <c:pt idx="384">
                  <c:v>3.3482508280382577</c:v>
                </c:pt>
                <c:pt idx="385">
                  <c:v>6.1077609469139675</c:v>
                </c:pt>
                <c:pt idx="386">
                  <c:v>8.4472915181077752</c:v>
                </c:pt>
                <c:pt idx="387">
                  <c:v>10.144717950135313</c:v>
                </c:pt>
                <c:pt idx="388">
                  <c:v>12.596426495269945</c:v>
                </c:pt>
                <c:pt idx="389">
                  <c:v>13.725052873220109</c:v>
                </c:pt>
                <c:pt idx="390">
                  <c:v>14.777841991213833</c:v>
                </c:pt>
                <c:pt idx="391">
                  <c:v>15.656364752031973</c:v>
                </c:pt>
                <c:pt idx="392">
                  <c:v>16.235281720253493</c:v>
                </c:pt>
                <c:pt idx="393">
                  <c:v>16.4775673510795</c:v>
                </c:pt>
                <c:pt idx="394">
                  <c:v>16.399250884236292</c:v>
                </c:pt>
                <c:pt idx="395">
                  <c:v>15.815855285085076</c:v>
                </c:pt>
                <c:pt idx="396">
                  <c:v>14.632325114510698</c:v>
                </c:pt>
                <c:pt idx="397">
                  <c:v>9.07260167352017</c:v>
                </c:pt>
                <c:pt idx="398">
                  <c:v>8.0231717943422289</c:v>
                </c:pt>
                <c:pt idx="399">
                  <c:v>7.0804491257664921</c:v>
                </c:pt>
                <c:pt idx="400">
                  <c:v>6.2795002858786502</c:v>
                </c:pt>
                <c:pt idx="401">
                  <c:v>5.5561546234909045</c:v>
                </c:pt>
                <c:pt idx="402">
                  <c:v>5.0306207009389023</c:v>
                </c:pt>
                <c:pt idx="403">
                  <c:v>4.4469986383279805</c:v>
                </c:pt>
                <c:pt idx="404">
                  <c:v>0.21735126953173303</c:v>
                </c:pt>
                <c:pt idx="405">
                  <c:v>-1.5530358882833042</c:v>
                </c:pt>
                <c:pt idx="406">
                  <c:v>-3.3445595977219154</c:v>
                </c:pt>
                <c:pt idx="407">
                  <c:v>-5.2759009222381694</c:v>
                </c:pt>
                <c:pt idx="408">
                  <c:v>-7.5951702779824242</c:v>
                </c:pt>
                <c:pt idx="409">
                  <c:v>-9.6598727156450508</c:v>
                </c:pt>
                <c:pt idx="410">
                  <c:v>-11.29193943584845</c:v>
                </c:pt>
                <c:pt idx="411">
                  <c:v>-12.653438077910579</c:v>
                </c:pt>
                <c:pt idx="412">
                  <c:v>-13.449707602629914</c:v>
                </c:pt>
                <c:pt idx="413">
                  <c:v>-12.893115790729553</c:v>
                </c:pt>
                <c:pt idx="414">
                  <c:v>-12.483024858118767</c:v>
                </c:pt>
                <c:pt idx="415">
                  <c:v>-12.333403037724437</c:v>
                </c:pt>
                <c:pt idx="416">
                  <c:v>-12.058193163023191</c:v>
                </c:pt>
                <c:pt idx="417">
                  <c:v>-11.600199229905456</c:v>
                </c:pt>
                <c:pt idx="418">
                  <c:v>-10.925376843472169</c:v>
                </c:pt>
                <c:pt idx="419">
                  <c:v>-10.253084662671425</c:v>
                </c:pt>
                <c:pt idx="420">
                  <c:v>-7.7190714273463072</c:v>
                </c:pt>
                <c:pt idx="421">
                  <c:v>-6.8355211919530845</c:v>
                </c:pt>
                <c:pt idx="422">
                  <c:v>-5.9502716054943372</c:v>
                </c:pt>
                <c:pt idx="423">
                  <c:v>-5.1026897533983515</c:v>
                </c:pt>
                <c:pt idx="424">
                  <c:v>-4.3926269300514065</c:v>
                </c:pt>
                <c:pt idx="425">
                  <c:v>-3.6372247038659857</c:v>
                </c:pt>
                <c:pt idx="426">
                  <c:v>-2.9881782371044494</c:v>
                </c:pt>
                <c:pt idx="427">
                  <c:v>-2.0244757318011466</c:v>
                </c:pt>
                <c:pt idx="428">
                  <c:v>-1.6305221076873977</c:v>
                </c:pt>
                <c:pt idx="429">
                  <c:v>-1.2048084074970118</c:v>
                </c:pt>
                <c:pt idx="430">
                  <c:v>-0.77182677890185403</c:v>
                </c:pt>
                <c:pt idx="431">
                  <c:v>-0.12650731869743506</c:v>
                </c:pt>
                <c:pt idx="432">
                  <c:v>0.79266538885701621</c:v>
                </c:pt>
                <c:pt idx="433">
                  <c:v>1.8887329380526701</c:v>
                </c:pt>
                <c:pt idx="434">
                  <c:v>3.3521955658479072</c:v>
                </c:pt>
                <c:pt idx="435">
                  <c:v>6.3357962512968271</c:v>
                </c:pt>
                <c:pt idx="436">
                  <c:v>7.4475290670268777</c:v>
                </c:pt>
                <c:pt idx="437">
                  <c:v>8.2598257065246514</c:v>
                </c:pt>
                <c:pt idx="438">
                  <c:v>8.949018279734716</c:v>
                </c:pt>
                <c:pt idx="439">
                  <c:v>9.6716944134219727</c:v>
                </c:pt>
                <c:pt idx="440">
                  <c:v>10.509270190165863</c:v>
                </c:pt>
                <c:pt idx="441">
                  <c:v>11.457923663779908</c:v>
                </c:pt>
                <c:pt idx="442">
                  <c:v>12.292586288951824</c:v>
                </c:pt>
                <c:pt idx="443">
                  <c:v>12.885115065279226</c:v>
                </c:pt>
                <c:pt idx="444">
                  <c:v>13.604008564313105</c:v>
                </c:pt>
                <c:pt idx="445">
                  <c:v>14.227225684145338</c:v>
                </c:pt>
                <c:pt idx="446">
                  <c:v>14.565474410336238</c:v>
                </c:pt>
                <c:pt idx="447">
                  <c:v>14.740805062766468</c:v>
                </c:pt>
                <c:pt idx="448">
                  <c:v>14.830853366092043</c:v>
                </c:pt>
                <c:pt idx="449">
                  <c:v>14.91869597366165</c:v>
                </c:pt>
                <c:pt idx="450">
                  <c:v>14.961671068573398</c:v>
                </c:pt>
                <c:pt idx="451">
                  <c:v>14.953129689343356</c:v>
                </c:pt>
                <c:pt idx="452">
                  <c:v>14.90425467702652</c:v>
                </c:pt>
                <c:pt idx="453">
                  <c:v>14.759431595761065</c:v>
                </c:pt>
                <c:pt idx="454">
                  <c:v>14.40176904343727</c:v>
                </c:pt>
                <c:pt idx="455">
                  <c:v>13.774324340072745</c:v>
                </c:pt>
                <c:pt idx="456">
                  <c:v>12.847068634872512</c:v>
                </c:pt>
                <c:pt idx="457">
                  <c:v>11.70814066205214</c:v>
                </c:pt>
                <c:pt idx="458">
                  <c:v>10.484576627804557</c:v>
                </c:pt>
                <c:pt idx="459">
                  <c:v>9.2256474677454463</c:v>
                </c:pt>
                <c:pt idx="460">
                  <c:v>7.9350879293129708</c:v>
                </c:pt>
                <c:pt idx="461">
                  <c:v>3.5339346432669498</c:v>
                </c:pt>
                <c:pt idx="462">
                  <c:v>2.9702017926983366</c:v>
                </c:pt>
                <c:pt idx="463">
                  <c:v>2.4574651835297709</c:v>
                </c:pt>
                <c:pt idx="464">
                  <c:v>2.1986835833842626</c:v>
                </c:pt>
                <c:pt idx="465">
                  <c:v>2.1478289545729763</c:v>
                </c:pt>
                <c:pt idx="466">
                  <c:v>2.1394769233649056</c:v>
                </c:pt>
                <c:pt idx="467">
                  <c:v>2.0643141066435082</c:v>
                </c:pt>
                <c:pt idx="468">
                  <c:v>-3.1625705733247571</c:v>
                </c:pt>
                <c:pt idx="469">
                  <c:v>-3.8632050035414238</c:v>
                </c:pt>
                <c:pt idx="470">
                  <c:v>-4.1604103640997776</c:v>
                </c:pt>
                <c:pt idx="471">
                  <c:v>-4.4052957167059219</c:v>
                </c:pt>
                <c:pt idx="472">
                  <c:v>-4.8439237867969211</c:v>
                </c:pt>
                <c:pt idx="473">
                  <c:v>-5.6159751303212087</c:v>
                </c:pt>
                <c:pt idx="474">
                  <c:v>-7.6498272731046484</c:v>
                </c:pt>
                <c:pt idx="475">
                  <c:v>-7.6313648164321819</c:v>
                </c:pt>
                <c:pt idx="476">
                  <c:v>-7.7804341504136403</c:v>
                </c:pt>
                <c:pt idx="477">
                  <c:v>-8.1448350638085429</c:v>
                </c:pt>
                <c:pt idx="478">
                  <c:v>-8.6418181452203982</c:v>
                </c:pt>
                <c:pt idx="479">
                  <c:v>-9.1333780564312939</c:v>
                </c:pt>
                <c:pt idx="480">
                  <c:v>-9.5180928631097572</c:v>
                </c:pt>
                <c:pt idx="481">
                  <c:v>-9.5054512454299456</c:v>
                </c:pt>
                <c:pt idx="482">
                  <c:v>-8.8990843540621452</c:v>
                </c:pt>
                <c:pt idx="483">
                  <c:v>-9.0073419417149019</c:v>
                </c:pt>
                <c:pt idx="484">
                  <c:v>-9.2834200093506496</c:v>
                </c:pt>
                <c:pt idx="485">
                  <c:v>-9.6005951734403006</c:v>
                </c:pt>
                <c:pt idx="486">
                  <c:v>-10.025208606046364</c:v>
                </c:pt>
                <c:pt idx="487">
                  <c:v>-10.52036939298765</c:v>
                </c:pt>
                <c:pt idx="488">
                  <c:v>-10.763477985717753</c:v>
                </c:pt>
                <c:pt idx="489">
                  <c:v>-10.748561459698337</c:v>
                </c:pt>
                <c:pt idx="490">
                  <c:v>-11.218137875828624</c:v>
                </c:pt>
                <c:pt idx="491">
                  <c:v>-11.426730335261006</c:v>
                </c:pt>
                <c:pt idx="492">
                  <c:v>-11.270155989419493</c:v>
                </c:pt>
                <c:pt idx="493">
                  <c:v>-10.891201005377141</c:v>
                </c:pt>
                <c:pt idx="494">
                  <c:v>-10.562137365800124</c:v>
                </c:pt>
                <c:pt idx="495">
                  <c:v>-10.377763846472719</c:v>
                </c:pt>
                <c:pt idx="496">
                  <c:v>-10.417814254381929</c:v>
                </c:pt>
                <c:pt idx="497">
                  <c:v>-10.481540222902106</c:v>
                </c:pt>
                <c:pt idx="498">
                  <c:v>-10.33293564534817</c:v>
                </c:pt>
                <c:pt idx="499">
                  <c:v>-10.446144664803299</c:v>
                </c:pt>
                <c:pt idx="500">
                  <c:v>-10.438687312485456</c:v>
                </c:pt>
                <c:pt idx="501">
                  <c:v>-10.489538222638235</c:v>
                </c:pt>
                <c:pt idx="502">
                  <c:v>-10.571247320333118</c:v>
                </c:pt>
                <c:pt idx="503">
                  <c:v>-10.4852515959151</c:v>
                </c:pt>
                <c:pt idx="504">
                  <c:v>-10.130654280708853</c:v>
                </c:pt>
                <c:pt idx="505">
                  <c:v>-9.5828248426037277</c:v>
                </c:pt>
                <c:pt idx="506">
                  <c:v>-6.8680790341247189</c:v>
                </c:pt>
                <c:pt idx="507">
                  <c:v>-5.447318938747884</c:v>
                </c:pt>
                <c:pt idx="508">
                  <c:v>-3.8749684106759577</c:v>
                </c:pt>
                <c:pt idx="509">
                  <c:v>-2.2874075066683375</c:v>
                </c:pt>
                <c:pt idx="510">
                  <c:v>-0.56276303641675463</c:v>
                </c:pt>
                <c:pt idx="511">
                  <c:v>1.3911482687569081</c:v>
                </c:pt>
                <c:pt idx="512">
                  <c:v>3.2703017115359581</c:v>
                </c:pt>
                <c:pt idx="513">
                  <c:v>4.8819510350023734</c:v>
                </c:pt>
                <c:pt idx="514">
                  <c:v>6.4282256059989038</c:v>
                </c:pt>
                <c:pt idx="515">
                  <c:v>9.8706445430210525</c:v>
                </c:pt>
                <c:pt idx="516">
                  <c:v>11.643680524087218</c:v>
                </c:pt>
                <c:pt idx="517">
                  <c:v>13.105067647121146</c:v>
                </c:pt>
                <c:pt idx="518">
                  <c:v>14.190311699103049</c:v>
                </c:pt>
                <c:pt idx="519">
                  <c:v>14.996886765024101</c:v>
                </c:pt>
                <c:pt idx="520">
                  <c:v>15.568597428325264</c:v>
                </c:pt>
                <c:pt idx="521">
                  <c:v>16.058433855135476</c:v>
                </c:pt>
                <c:pt idx="522">
                  <c:v>16.551235342955525</c:v>
                </c:pt>
                <c:pt idx="523">
                  <c:v>16.809430153960363</c:v>
                </c:pt>
                <c:pt idx="524">
                  <c:v>16.751386902829626</c:v>
                </c:pt>
                <c:pt idx="525">
                  <c:v>16.909932896611529</c:v>
                </c:pt>
                <c:pt idx="526">
                  <c:v>16.984585649983899</c:v>
                </c:pt>
                <c:pt idx="527">
                  <c:v>16.902893248306953</c:v>
                </c:pt>
                <c:pt idx="528">
                  <c:v>16.872827362708531</c:v>
                </c:pt>
                <c:pt idx="529">
                  <c:v>16.89882852684093</c:v>
                </c:pt>
                <c:pt idx="530">
                  <c:v>16.858486697527113</c:v>
                </c:pt>
                <c:pt idx="531">
                  <c:v>16.686140989546146</c:v>
                </c:pt>
                <c:pt idx="532">
                  <c:v>14.534245115849131</c:v>
                </c:pt>
                <c:pt idx="533">
                  <c:v>13.165992934517689</c:v>
                </c:pt>
                <c:pt idx="534">
                  <c:v>11.653866916433374</c:v>
                </c:pt>
                <c:pt idx="535">
                  <c:v>10.28219356923765</c:v>
                </c:pt>
                <c:pt idx="536">
                  <c:v>9.1181944763768499</c:v>
                </c:pt>
                <c:pt idx="537">
                  <c:v>7.6204753383633745</c:v>
                </c:pt>
                <c:pt idx="538">
                  <c:v>5.2523801073472205</c:v>
                </c:pt>
                <c:pt idx="539">
                  <c:v>2.6695742796928252</c:v>
                </c:pt>
                <c:pt idx="540">
                  <c:v>-3.1691222425586045</c:v>
                </c:pt>
                <c:pt idx="541">
                  <c:v>-5.1015104074016762</c:v>
                </c:pt>
                <c:pt idx="542">
                  <c:v>-6.9623040740187285</c:v>
                </c:pt>
                <c:pt idx="543">
                  <c:v>-8.6596364391632541</c:v>
                </c:pt>
                <c:pt idx="544">
                  <c:v>-10.031605002313068</c:v>
                </c:pt>
                <c:pt idx="545">
                  <c:v>-11.29773356121234</c:v>
                </c:pt>
                <c:pt idx="546">
                  <c:v>-12.517213749464176</c:v>
                </c:pt>
                <c:pt idx="547">
                  <c:v>-13.675566476720164</c:v>
                </c:pt>
                <c:pt idx="548">
                  <c:v>-14.834125020343038</c:v>
                </c:pt>
                <c:pt idx="549">
                  <c:v>-16.61194554892279</c:v>
                </c:pt>
                <c:pt idx="550">
                  <c:v>-17.437185396897775</c:v>
                </c:pt>
                <c:pt idx="551">
                  <c:v>-18.307850556312761</c:v>
                </c:pt>
                <c:pt idx="552">
                  <c:v>-19.000757765848444</c:v>
                </c:pt>
                <c:pt idx="553">
                  <c:v>-19.628157086400478</c:v>
                </c:pt>
                <c:pt idx="554">
                  <c:v>-20.248051091528492</c:v>
                </c:pt>
                <c:pt idx="555">
                  <c:v>-20.632480851645553</c:v>
                </c:pt>
                <c:pt idx="556">
                  <c:v>-20.901547805989143</c:v>
                </c:pt>
                <c:pt idx="557">
                  <c:v>-21.123475526757133</c:v>
                </c:pt>
                <c:pt idx="558">
                  <c:v>-20.11631708122443</c:v>
                </c:pt>
                <c:pt idx="559">
                  <c:v>-18.780386721083289</c:v>
                </c:pt>
                <c:pt idx="560">
                  <c:v>-17.458094882676889</c:v>
                </c:pt>
                <c:pt idx="561">
                  <c:v>-16.226311854127999</c:v>
                </c:pt>
                <c:pt idx="562">
                  <c:v>-15.136126236172629</c:v>
                </c:pt>
                <c:pt idx="563">
                  <c:v>-13.911292393867306</c:v>
                </c:pt>
                <c:pt idx="564">
                  <c:v>-12.158568408809868</c:v>
                </c:pt>
                <c:pt idx="565">
                  <c:v>-9.7813280501580557</c:v>
                </c:pt>
                <c:pt idx="566">
                  <c:v>-2.7036087265106232</c:v>
                </c:pt>
                <c:pt idx="567">
                  <c:v>-1.1482378969333402</c:v>
                </c:pt>
                <c:pt idx="568">
                  <c:v>0.25690481912428775</c:v>
                </c:pt>
                <c:pt idx="569">
                  <c:v>1.8813769760985661</c:v>
                </c:pt>
                <c:pt idx="570">
                  <c:v>3.4780320493130827</c:v>
                </c:pt>
                <c:pt idx="571">
                  <c:v>4.8774036065178725</c:v>
                </c:pt>
                <c:pt idx="572">
                  <c:v>5.9628399852431748</c:v>
                </c:pt>
                <c:pt idx="573">
                  <c:v>7.0848241465210933</c:v>
                </c:pt>
                <c:pt idx="574">
                  <c:v>10.638811861528295</c:v>
                </c:pt>
                <c:pt idx="575">
                  <c:v>12.185826485893003</c:v>
                </c:pt>
                <c:pt idx="576">
                  <c:v>13.494134498556734</c:v>
                </c:pt>
                <c:pt idx="577">
                  <c:v>14.449673561764058</c:v>
                </c:pt>
                <c:pt idx="578">
                  <c:v>14.607176357986702</c:v>
                </c:pt>
                <c:pt idx="579">
                  <c:v>14.621172174505968</c:v>
                </c:pt>
                <c:pt idx="580">
                  <c:v>15.170185512067285</c:v>
                </c:pt>
                <c:pt idx="581">
                  <c:v>15.925227711392408</c:v>
                </c:pt>
                <c:pt idx="582">
                  <c:v>16.45260134006125</c:v>
                </c:pt>
                <c:pt idx="583">
                  <c:v>16.978361678048227</c:v>
                </c:pt>
                <c:pt idx="584">
                  <c:v>16.835068862720817</c:v>
                </c:pt>
                <c:pt idx="585">
                  <c:v>16.789562803266559</c:v>
                </c:pt>
                <c:pt idx="586">
                  <c:v>16.895240704360866</c:v>
                </c:pt>
                <c:pt idx="587">
                  <c:v>17.015019455105673</c:v>
                </c:pt>
                <c:pt idx="588">
                  <c:v>17.079196823239027</c:v>
                </c:pt>
                <c:pt idx="589">
                  <c:v>17.138966746191898</c:v>
                </c:pt>
                <c:pt idx="590">
                  <c:v>16.793779913842126</c:v>
                </c:pt>
                <c:pt idx="591">
                  <c:v>16.429070579460689</c:v>
                </c:pt>
                <c:pt idx="592">
                  <c:v>15.930768057283146</c:v>
                </c:pt>
                <c:pt idx="593">
                  <c:v>15.11583693793157</c:v>
                </c:pt>
                <c:pt idx="594">
                  <c:v>14.218389696089075</c:v>
                </c:pt>
                <c:pt idx="595">
                  <c:v>13.338282331383496</c:v>
                </c:pt>
                <c:pt idx="596">
                  <c:v>12.397422407176407</c:v>
                </c:pt>
                <c:pt idx="597">
                  <c:v>11.395235580449611</c:v>
                </c:pt>
                <c:pt idx="598">
                  <c:v>10.377797244870123</c:v>
                </c:pt>
                <c:pt idx="599">
                  <c:v>6.0033297874629259</c:v>
                </c:pt>
                <c:pt idx="600">
                  <c:v>4.9598005279781461</c:v>
                </c:pt>
                <c:pt idx="601">
                  <c:v>4.5158687638215484</c:v>
                </c:pt>
                <c:pt idx="602">
                  <c:v>4.3297786282282473</c:v>
                </c:pt>
                <c:pt idx="603">
                  <c:v>4.1924761354486435</c:v>
                </c:pt>
                <c:pt idx="604">
                  <c:v>4.0647445401072586</c:v>
                </c:pt>
                <c:pt idx="605">
                  <c:v>3.9059219616094976</c:v>
                </c:pt>
                <c:pt idx="606">
                  <c:v>3.3190178081180903</c:v>
                </c:pt>
                <c:pt idx="607">
                  <c:v>2.9077745087578295</c:v>
                </c:pt>
                <c:pt idx="608">
                  <c:v>2.0481174513916809</c:v>
                </c:pt>
                <c:pt idx="609">
                  <c:v>0.72253103329357971</c:v>
                </c:pt>
                <c:pt idx="610">
                  <c:v>-0.71235040230128366</c:v>
                </c:pt>
                <c:pt idx="611">
                  <c:v>-2.0009111238186534</c:v>
                </c:pt>
                <c:pt idx="612">
                  <c:v>-3.0325445656591787</c:v>
                </c:pt>
                <c:pt idx="613">
                  <c:v>-3.8823952548154792</c:v>
                </c:pt>
                <c:pt idx="614">
                  <c:v>-7.9660753528509787</c:v>
                </c:pt>
                <c:pt idx="615">
                  <c:v>-9.6310593349583371</c:v>
                </c:pt>
                <c:pt idx="616">
                  <c:v>-11.108865473847088</c:v>
                </c:pt>
                <c:pt idx="617">
                  <c:v>-12.426724974828176</c:v>
                </c:pt>
                <c:pt idx="618">
                  <c:v>-13.65455317206562</c:v>
                </c:pt>
                <c:pt idx="619">
                  <c:v>-14.857614192680686</c:v>
                </c:pt>
                <c:pt idx="620">
                  <c:v>-15.919580504625261</c:v>
                </c:pt>
                <c:pt idx="621">
                  <c:v>-16.821649963152026</c:v>
                </c:pt>
                <c:pt idx="622">
                  <c:v>-17.44274790295777</c:v>
                </c:pt>
                <c:pt idx="623">
                  <c:v>-18.198623385361696</c:v>
                </c:pt>
                <c:pt idx="624">
                  <c:v>-18.269490392550122</c:v>
                </c:pt>
                <c:pt idx="625">
                  <c:v>-18.041515677637079</c:v>
                </c:pt>
                <c:pt idx="626">
                  <c:v>-17.684786129153906</c:v>
                </c:pt>
                <c:pt idx="627">
                  <c:v>-17.489516788498577</c:v>
                </c:pt>
                <c:pt idx="628">
                  <c:v>-17.397595191956693</c:v>
                </c:pt>
                <c:pt idx="629">
                  <c:v>-17.323376231487529</c:v>
                </c:pt>
                <c:pt idx="630">
                  <c:v>-16.554879773753271</c:v>
                </c:pt>
                <c:pt idx="631">
                  <c:v>-16.1407948500798</c:v>
                </c:pt>
                <c:pt idx="632">
                  <c:v>-15.642721670476405</c:v>
                </c:pt>
                <c:pt idx="633">
                  <c:v>-15.13008531330672</c:v>
                </c:pt>
                <c:pt idx="634">
                  <c:v>-14.817244131918372</c:v>
                </c:pt>
                <c:pt idx="635">
                  <c:v>-14.578513842228247</c:v>
                </c:pt>
                <c:pt idx="636">
                  <c:v>-14.199911295947103</c:v>
                </c:pt>
                <c:pt idx="637">
                  <c:v>-13.468758062698953</c:v>
                </c:pt>
                <c:pt idx="638">
                  <c:v>-12.305643934681653</c:v>
                </c:pt>
                <c:pt idx="639">
                  <c:v>-10.220092724032483</c:v>
                </c:pt>
                <c:pt idx="640">
                  <c:v>-9.6075786624116635</c:v>
                </c:pt>
                <c:pt idx="641">
                  <c:v>-9.0042222148660205</c:v>
                </c:pt>
                <c:pt idx="642">
                  <c:v>-8.3317469849954904</c:v>
                </c:pt>
                <c:pt idx="643">
                  <c:v>-7.4456143309680698</c:v>
                </c:pt>
                <c:pt idx="644">
                  <c:v>-6.3760501165908474</c:v>
                </c:pt>
                <c:pt idx="645">
                  <c:v>-5.1122624911930759</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9.0788506894827989</c:v>
                </c:pt>
                <c:pt idx="655">
                  <c:v>9.4451003833040801</c:v>
                </c:pt>
                <c:pt idx="656">
                  <c:v>9.700181386957281</c:v>
                </c:pt>
                <c:pt idx="657">
                  <c:v>9.8831102453842483</c:v>
                </c:pt>
                <c:pt idx="658">
                  <c:v>10.145677667604701</c:v>
                </c:pt>
                <c:pt idx="659">
                  <c:v>10.284291120331718</c:v>
                </c:pt>
                <c:pt idx="660">
                  <c:v>10.301785359743908</c:v>
                </c:pt>
                <c:pt idx="661">
                  <c:v>10.314043727920279</c:v>
                </c:pt>
                <c:pt idx="662">
                  <c:v>10.630602277709922</c:v>
                </c:pt>
                <c:pt idx="663">
                  <c:v>11.41351969329375</c:v>
                </c:pt>
                <c:pt idx="664">
                  <c:v>11.900828342983246</c:v>
                </c:pt>
                <c:pt idx="665">
                  <c:v>11.92414918910336</c:v>
                </c:pt>
                <c:pt idx="666">
                  <c:v>11.612752516833504</c:v>
                </c:pt>
                <c:pt idx="667">
                  <c:v>11.08003601063187</c:v>
                </c:pt>
                <c:pt idx="668">
                  <c:v>10.600163084327788</c:v>
                </c:pt>
                <c:pt idx="669">
                  <c:v>10.342470975245874</c:v>
                </c:pt>
                <c:pt idx="670">
                  <c:v>10.186531836997242</c:v>
                </c:pt>
                <c:pt idx="671">
                  <c:v>10.00502092584197</c:v>
                </c:pt>
                <c:pt idx="672">
                  <c:v>9.7752888791464247</c:v>
                </c:pt>
                <c:pt idx="673">
                  <c:v>9.4801260487138421</c:v>
                </c:pt>
                <c:pt idx="674">
                  <c:v>8.0393713334516939</c:v>
                </c:pt>
                <c:pt idx="675">
                  <c:v>7.5883148234739455</c:v>
                </c:pt>
                <c:pt idx="676">
                  <c:v>7.1706413943015823</c:v>
                </c:pt>
                <c:pt idx="677">
                  <c:v>6.878478231170476</c:v>
                </c:pt>
                <c:pt idx="678">
                  <c:v>6.5914816318278326</c:v>
                </c:pt>
                <c:pt idx="679">
                  <c:v>6.2646710060395208</c:v>
                </c:pt>
                <c:pt idx="680">
                  <c:v>5.8431459051281394</c:v>
                </c:pt>
                <c:pt idx="681">
                  <c:v>5.0766316394388173</c:v>
                </c:pt>
                <c:pt idx="682">
                  <c:v>4.8767881116099119</c:v>
                </c:pt>
                <c:pt idx="683">
                  <c:v>4.7308017447786934</c:v>
                </c:pt>
                <c:pt idx="684">
                  <c:v>4.6795909785204355</c:v>
                </c:pt>
                <c:pt idx="685">
                  <c:v>4.6647149213718704</c:v>
                </c:pt>
                <c:pt idx="686">
                  <c:v>4.5269657342205694</c:v>
                </c:pt>
                <c:pt idx="687">
                  <c:v>4.2499596146314094</c:v>
                </c:pt>
                <c:pt idx="688">
                  <c:v>4.0035403153741598</c:v>
                </c:pt>
                <c:pt idx="689">
                  <c:v>3.309441199882821</c:v>
                </c:pt>
                <c:pt idx="690">
                  <c:v>3.1036532161236465</c:v>
                </c:pt>
                <c:pt idx="691">
                  <c:v>2.9604261982852336</c:v>
                </c:pt>
                <c:pt idx="692">
                  <c:v>2.75561455212243</c:v>
                </c:pt>
                <c:pt idx="693">
                  <c:v>2.4761430947250838</c:v>
                </c:pt>
                <c:pt idx="694">
                  <c:v>2.1868023175410372</c:v>
                </c:pt>
                <c:pt idx="695">
                  <c:v>1.9438061952593118</c:v>
                </c:pt>
                <c:pt idx="696">
                  <c:v>1.6537151597404431</c:v>
                </c:pt>
                <c:pt idx="697">
                  <c:v>1.4170961574137786</c:v>
                </c:pt>
                <c:pt idx="698">
                  <c:v>1.3473898270383131</c:v>
                </c:pt>
                <c:pt idx="699">
                  <c:v>1.5355600967433378</c:v>
                </c:pt>
                <c:pt idx="700">
                  <c:v>1.7295762494679936</c:v>
                </c:pt>
                <c:pt idx="701">
                  <c:v>1.9193296811316418</c:v>
                </c:pt>
                <c:pt idx="702">
                  <c:v>2.0593695809213592</c:v>
                </c:pt>
                <c:pt idx="703">
                  <c:v>2.1861378919167898</c:v>
                </c:pt>
                <c:pt idx="704">
                  <c:v>2.2605055228368252</c:v>
                </c:pt>
                <c:pt idx="705">
                  <c:v>1.2542934379591468</c:v>
                </c:pt>
                <c:pt idx="706">
                  <c:v>0.75411147539499368</c:v>
                </c:pt>
                <c:pt idx="707">
                  <c:v>0.26938812819733482</c:v>
                </c:pt>
                <c:pt idx="708">
                  <c:v>-8.6667432396695027E-2</c:v>
                </c:pt>
                <c:pt idx="709">
                  <c:v>-0.32762041742468379</c:v>
                </c:pt>
                <c:pt idx="710">
                  <c:v>-0.52488811964920501</c:v>
                </c:pt>
                <c:pt idx="711">
                  <c:v>-0.74730776581935643</c:v>
                </c:pt>
                <c:pt idx="712">
                  <c:v>-0.75544419072264157</c:v>
                </c:pt>
                <c:pt idx="713">
                  <c:v>-0.33926224719199638</c:v>
                </c:pt>
                <c:pt idx="714">
                  <c:v>1.3096061312417098</c:v>
                </c:pt>
                <c:pt idx="715">
                  <c:v>2.4024634915274397</c:v>
                </c:pt>
                <c:pt idx="716">
                  <c:v>3.5713896931279976</c:v>
                </c:pt>
                <c:pt idx="717">
                  <c:v>4.7086088949136409</c:v>
                </c:pt>
                <c:pt idx="718">
                  <c:v>5.9175811821942714</c:v>
                </c:pt>
                <c:pt idx="719">
                  <c:v>7.213164387608515</c:v>
                </c:pt>
                <c:pt idx="720">
                  <c:v>8.5179279684662106</c:v>
                </c:pt>
                <c:pt idx="721">
                  <c:v>9.72589097790312</c:v>
                </c:pt>
                <c:pt idx="722">
                  <c:v>10.691402344971635</c:v>
                </c:pt>
                <c:pt idx="723">
                  <c:v>11.599890511716454</c:v>
                </c:pt>
                <c:pt idx="724">
                  <c:v>13.9840421111164</c:v>
                </c:pt>
                <c:pt idx="725">
                  <c:v>13.902117786571637</c:v>
                </c:pt>
                <c:pt idx="726">
                  <c:v>13.322509147860234</c:v>
                </c:pt>
                <c:pt idx="727">
                  <c:v>12.444020234423952</c:v>
                </c:pt>
                <c:pt idx="728">
                  <c:v>11.233158985994733</c:v>
                </c:pt>
                <c:pt idx="729">
                  <c:v>9.3894977864367668</c:v>
                </c:pt>
                <c:pt idx="730">
                  <c:v>2.3503710427110938</c:v>
                </c:pt>
                <c:pt idx="731">
                  <c:v>9.710169108015515E-2</c:v>
                </c:pt>
                <c:pt idx="732">
                  <c:v>-1.858631301436134</c:v>
                </c:pt>
                <c:pt idx="733">
                  <c:v>-3.749178941679578</c:v>
                </c:pt>
                <c:pt idx="734">
                  <c:v>-5.5467725643425334</c:v>
                </c:pt>
                <c:pt idx="735">
                  <c:v>-7.0379625348008972</c:v>
                </c:pt>
                <c:pt idx="736">
                  <c:v>-8.5447241223110364</c:v>
                </c:pt>
                <c:pt idx="737">
                  <c:v>-10.360442183173648</c:v>
                </c:pt>
                <c:pt idx="738">
                  <c:v>-12.555173815923414</c:v>
                </c:pt>
                <c:pt idx="739">
                  <c:v>-16.803182953020126</c:v>
                </c:pt>
                <c:pt idx="740">
                  <c:v>-18.46043576811492</c:v>
                </c:pt>
                <c:pt idx="741">
                  <c:v>-20.079608912549162</c:v>
                </c:pt>
                <c:pt idx="742">
                  <c:v>-21.721781277084546</c:v>
                </c:pt>
                <c:pt idx="743">
                  <c:v>-23.06913839192508</c:v>
                </c:pt>
                <c:pt idx="744">
                  <c:v>-23.782724378627893</c:v>
                </c:pt>
                <c:pt idx="745">
                  <c:v>-24.01701929525305</c:v>
                </c:pt>
                <c:pt idx="746">
                  <c:v>-24.461960888648846</c:v>
                </c:pt>
                <c:pt idx="747">
                  <c:v>-25.255263379192769</c:v>
                </c:pt>
                <c:pt idx="748">
                  <c:v>-25.711822972584788</c:v>
                </c:pt>
                <c:pt idx="749">
                  <c:v>-25.032902169085531</c:v>
                </c:pt>
                <c:pt idx="750">
                  <c:v>-23.774828072819531</c:v>
                </c:pt>
                <c:pt idx="751">
                  <c:v>-22.026090793289598</c:v>
                </c:pt>
                <c:pt idx="752">
                  <c:v>-20.00557573322547</c:v>
                </c:pt>
                <c:pt idx="753">
                  <c:v>-18.031989840474608</c:v>
                </c:pt>
                <c:pt idx="754">
                  <c:v>-16.261237495211912</c:v>
                </c:pt>
                <c:pt idx="755">
                  <c:v>-14.672628081275747</c:v>
                </c:pt>
                <c:pt idx="756">
                  <c:v>-10.591646211526296</c:v>
                </c:pt>
                <c:pt idx="757">
                  <c:v>-9.1307491925107911</c:v>
                </c:pt>
                <c:pt idx="758">
                  <c:v>-7.8613272681757245</c:v>
                </c:pt>
                <c:pt idx="759">
                  <c:v>-6.4747642603713302</c:v>
                </c:pt>
                <c:pt idx="760">
                  <c:v>-4.8529754570490002</c:v>
                </c:pt>
                <c:pt idx="761">
                  <c:v>-3.118814560117869</c:v>
                </c:pt>
                <c:pt idx="762">
                  <c:v>-1.3251159666655665</c:v>
                </c:pt>
                <c:pt idx="763">
                  <c:v>0.60731947826478572</c:v>
                </c:pt>
                <c:pt idx="764">
                  <c:v>5.2330332206255861</c:v>
                </c:pt>
                <c:pt idx="765">
                  <c:v>6.0735288498788274</c:v>
                </c:pt>
                <c:pt idx="766">
                  <c:v>6.9826933713630197</c:v>
                </c:pt>
                <c:pt idx="767">
                  <c:v>8.1157732982705184</c:v>
                </c:pt>
                <c:pt idx="768">
                  <c:v>9.1355726025731059</c:v>
                </c:pt>
                <c:pt idx="769">
                  <c:v>9.9895938052366269</c:v>
                </c:pt>
                <c:pt idx="770">
                  <c:v>10.625191705413368</c:v>
                </c:pt>
                <c:pt idx="771">
                  <c:v>10.984356747572548</c:v>
                </c:pt>
                <c:pt idx="772">
                  <c:v>10.394675553001122</c:v>
                </c:pt>
                <c:pt idx="773">
                  <c:v>10.131688833056581</c:v>
                </c:pt>
                <c:pt idx="774">
                  <c:v>10.215096902362054</c:v>
                </c:pt>
                <c:pt idx="775">
                  <c:v>10.491629405250519</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3.7884393117634292</c:v>
                </c:pt>
                <c:pt idx="784">
                  <c:v>2.3088939980117678</c:v>
                </c:pt>
                <c:pt idx="785">
                  <c:v>0.67158275499967601</c:v>
                </c:pt>
                <c:pt idx="786">
                  <c:v>-1.0078822147309836</c:v>
                </c:pt>
                <c:pt idx="787">
                  <c:v>-2.5729437167026958</c:v>
                </c:pt>
                <c:pt idx="788">
                  <c:v>-8.9881223965184187</c:v>
                </c:pt>
                <c:pt idx="789">
                  <c:v>-10.106479053814581</c:v>
                </c:pt>
                <c:pt idx="790">
                  <c:v>-10.905549563221584</c:v>
                </c:pt>
                <c:pt idx="791">
                  <c:v>-11.198869456834068</c:v>
                </c:pt>
                <c:pt idx="792">
                  <c:v>-11.134391256813299</c:v>
                </c:pt>
                <c:pt idx="793">
                  <c:v>-11.008647170629402</c:v>
                </c:pt>
                <c:pt idx="794">
                  <c:v>-10.829534111218772</c:v>
                </c:pt>
                <c:pt idx="795">
                  <c:v>-9.708727692740311</c:v>
                </c:pt>
                <c:pt idx="796">
                  <c:v>-9.2441892241418184</c:v>
                </c:pt>
                <c:pt idx="797">
                  <c:v>-8.9050232794364508</c:v>
                </c:pt>
                <c:pt idx="798">
                  <c:v>-8.5858831458135114</c:v>
                </c:pt>
                <c:pt idx="799">
                  <c:v>-8.1829633047033212</c:v>
                </c:pt>
                <c:pt idx="800">
                  <c:v>-7.7469671341724737</c:v>
                </c:pt>
                <c:pt idx="801">
                  <c:v>-7.3549361324190645</c:v>
                </c:pt>
                <c:pt idx="802">
                  <c:v>-7.1295128726159325</c:v>
                </c:pt>
                <c:pt idx="803">
                  <c:v>-6.9029418374682541</c:v>
                </c:pt>
                <c:pt idx="804">
                  <c:v>-5.8485081617043733</c:v>
                </c:pt>
                <c:pt idx="805">
                  <c:v>-5.1394583313023299</c:v>
                </c:pt>
                <c:pt idx="806">
                  <c:v>-4.4230787972289525</c:v>
                </c:pt>
                <c:pt idx="807">
                  <c:v>-3.6918713778134418</c:v>
                </c:pt>
                <c:pt idx="808">
                  <c:v>-2.9893301105624954</c:v>
                </c:pt>
                <c:pt idx="809">
                  <c:v>-2.2757078479660517</c:v>
                </c:pt>
                <c:pt idx="810">
                  <c:v>-1.4641350567383142</c:v>
                </c:pt>
                <c:pt idx="811">
                  <c:v>-0.62520917926846664</c:v>
                </c:pt>
                <c:pt idx="812">
                  <c:v>0.24004555963198021</c:v>
                </c:pt>
                <c:pt idx="813">
                  <c:v>2.0254779545867772</c:v>
                </c:pt>
                <c:pt idx="814">
                  <c:v>2.7894746836958277</c:v>
                </c:pt>
                <c:pt idx="815">
                  <c:v>3.6107897911372082</c:v>
                </c:pt>
                <c:pt idx="816">
                  <c:v>4.4481635460636539</c:v>
                </c:pt>
                <c:pt idx="817">
                  <c:v>5.1493983024765324</c:v>
                </c:pt>
                <c:pt idx="818">
                  <c:v>5.6386088983816904</c:v>
                </c:pt>
                <c:pt idx="819">
                  <c:v>5.9094707843434406</c:v>
                </c:pt>
                <c:pt idx="820">
                  <c:v>5.9085812755268945</c:v>
                </c:pt>
                <c:pt idx="821">
                  <c:v>5.7667844376392372</c:v>
                </c:pt>
                <c:pt idx="822">
                  <c:v>5.4529219858519582</c:v>
                </c:pt>
                <c:pt idx="823">
                  <c:v>5.2583949308270785</c:v>
                </c:pt>
                <c:pt idx="824">
                  <c:v>5.1414036609167475</c:v>
                </c:pt>
                <c:pt idx="825">
                  <c:v>5.1391335052504985</c:v>
                </c:pt>
                <c:pt idx="826">
                  <c:v>5.2301242703313955</c:v>
                </c:pt>
                <c:pt idx="827">
                  <c:v>5.1728344886730611</c:v>
                </c:pt>
                <c:pt idx="828">
                  <c:v>4.9782578098337114</c:v>
                </c:pt>
                <c:pt idx="829">
                  <c:v>4.749494985954156</c:v>
                </c:pt>
                <c:pt idx="830">
                  <c:v>4.4169986261094865</c:v>
                </c:pt>
                <c:pt idx="831">
                  <c:v>4.073852862983955</c:v>
                </c:pt>
                <c:pt idx="832">
                  <c:v>3.9743357545755202</c:v>
                </c:pt>
                <c:pt idx="833">
                  <c:v>3.9301704233098702</c:v>
                </c:pt>
                <c:pt idx="834">
                  <c:v>3.9270006084070745</c:v>
                </c:pt>
                <c:pt idx="835">
                  <c:v>3.8959335309127709</c:v>
                </c:pt>
                <c:pt idx="836">
                  <c:v>3.8100068672963392</c:v>
                </c:pt>
                <c:pt idx="837">
                  <c:v>3.7186877693302192</c:v>
                </c:pt>
                <c:pt idx="838">
                  <c:v>3.5624851375615521</c:v>
                </c:pt>
                <c:pt idx="839">
                  <c:v>2.595785924705396</c:v>
                </c:pt>
                <c:pt idx="840">
                  <c:v>1.8602581829668481</c:v>
                </c:pt>
                <c:pt idx="841">
                  <c:v>0.74120196251772164</c:v>
                </c:pt>
                <c:pt idx="842">
                  <c:v>-0.44567128209145335</c:v>
                </c:pt>
                <c:pt idx="843">
                  <c:v>-1.6758483054934599</c:v>
                </c:pt>
                <c:pt idx="844">
                  <c:v>-2.7908030732369866</c:v>
                </c:pt>
                <c:pt idx="845">
                  <c:v>-3.6478567281100012</c:v>
                </c:pt>
                <c:pt idx="846">
                  <c:v>-4.272174874436435</c:v>
                </c:pt>
                <c:pt idx="847">
                  <c:v>-4.6728469761817077</c:v>
                </c:pt>
                <c:pt idx="848">
                  <c:v>-3.7121968065275612</c:v>
                </c:pt>
                <c:pt idx="849">
                  <c:v>-3.4990434503314134</c:v>
                </c:pt>
                <c:pt idx="850">
                  <c:v>-3.2537271886796226</c:v>
                </c:pt>
                <c:pt idx="851">
                  <c:v>-3.0265051606130804</c:v>
                </c:pt>
                <c:pt idx="852">
                  <c:v>-2.930755167150366</c:v>
                </c:pt>
                <c:pt idx="853">
                  <c:v>-2.0312441457046582</c:v>
                </c:pt>
                <c:pt idx="854">
                  <c:v>-1.3626697127601215</c:v>
                </c:pt>
                <c:pt idx="855">
                  <c:v>-0.6536780148569945</c:v>
                </c:pt>
                <c:pt idx="856">
                  <c:v>-7.2282750440678029E-2</c:v>
                </c:pt>
                <c:pt idx="857">
                  <c:v>0.31941964332264794</c:v>
                </c:pt>
                <c:pt idx="858">
                  <c:v>0.58600648008768863</c:v>
                </c:pt>
                <c:pt idx="859">
                  <c:v>2.2446950768370799</c:v>
                </c:pt>
                <c:pt idx="860">
                  <c:v>3.2416357870443484</c:v>
                </c:pt>
                <c:pt idx="861">
                  <c:v>4.2551696449847904</c:v>
                </c:pt>
                <c:pt idx="862">
                  <c:v>5.4252831113326128</c:v>
                </c:pt>
                <c:pt idx="863">
                  <c:v>6.8935945591958232</c:v>
                </c:pt>
                <c:pt idx="864">
                  <c:v>7.9804608759693574</c:v>
                </c:pt>
                <c:pt idx="865">
                  <c:v>9.5303409923638469</c:v>
                </c:pt>
                <c:pt idx="866">
                  <c:v>9.9733832619334759</c:v>
                </c:pt>
                <c:pt idx="867">
                  <c:v>10.342615623474302</c:v>
                </c:pt>
                <c:pt idx="868">
                  <c:v>10.286642830354001</c:v>
                </c:pt>
                <c:pt idx="869">
                  <c:v>9.9304619737341682</c:v>
                </c:pt>
                <c:pt idx="870">
                  <c:v>9.5520907431928759</c:v>
                </c:pt>
                <c:pt idx="871">
                  <c:v>8.9254280205973515</c:v>
                </c:pt>
                <c:pt idx="872">
                  <c:v>8.0970467030046507</c:v>
                </c:pt>
                <c:pt idx="873">
                  <c:v>0.54450154544926388</c:v>
                </c:pt>
                <c:pt idx="874">
                  <c:v>-1.2780617309994664</c:v>
                </c:pt>
                <c:pt idx="875">
                  <c:v>-3.3670192328786608</c:v>
                </c:pt>
                <c:pt idx="876">
                  <c:v>-5.1782694393321096</c:v>
                </c:pt>
                <c:pt idx="877">
                  <c:v>-8.025077562541183</c:v>
                </c:pt>
                <c:pt idx="878">
                  <c:v>-8.7011740069276851</c:v>
                </c:pt>
                <c:pt idx="879">
                  <c:v>-9.0205138856383087</c:v>
                </c:pt>
                <c:pt idx="880">
                  <c:v>-9.1273231696230859</c:v>
                </c:pt>
                <c:pt idx="881">
                  <c:v>-9.3491586069462205</c:v>
                </c:pt>
                <c:pt idx="882">
                  <c:v>-9.4557845382973493</c:v>
                </c:pt>
                <c:pt idx="883">
                  <c:v>-9.6220140395495548</c:v>
                </c:pt>
                <c:pt idx="884">
                  <c:v>-9.8778021954547928</c:v>
                </c:pt>
                <c:pt idx="885">
                  <c:v>-10.095074762848384</c:v>
                </c:pt>
                <c:pt idx="886">
                  <c:v>-9.8629670245775287</c:v>
                </c:pt>
                <c:pt idx="887">
                  <c:v>-10.352757461447467</c:v>
                </c:pt>
                <c:pt idx="888">
                  <c:v>-10.16952412836547</c:v>
                </c:pt>
                <c:pt idx="889">
                  <c:v>-8.7781978984159252</c:v>
                </c:pt>
                <c:pt idx="890">
                  <c:v>-6.9963982534076914</c:v>
                </c:pt>
                <c:pt idx="891">
                  <c:v>-5.4840334822664314</c:v>
                </c:pt>
                <c:pt idx="892">
                  <c:v>-4.2985058608147488</c:v>
                </c:pt>
                <c:pt idx="893">
                  <c:v>-3.1682630047610192</c:v>
                </c:pt>
                <c:pt idx="894">
                  <c:v>0.13889743999524762</c:v>
                </c:pt>
                <c:pt idx="895">
                  <c:v>2.212062406148485</c:v>
                </c:pt>
                <c:pt idx="896">
                  <c:v>4.3957081580702777</c:v>
                </c:pt>
                <c:pt idx="897">
                  <c:v>6.2756947700915804</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156755072"/>
        <c:axId val="156756608"/>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1567550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6756608"/>
        <c:crosses val="autoZero"/>
        <c:auto val="1"/>
        <c:lblAlgn val="ctr"/>
        <c:lblOffset val="100"/>
        <c:noMultiLvlLbl val="0"/>
      </c:catAx>
      <c:valAx>
        <c:axId val="15675660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675507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-1.321663498430359</c:v>
                </c:pt>
                <c:pt idx="5">
                  <c:v>-1.3199329984303598</c:v>
                </c:pt>
                <c:pt idx="6">
                  <c:v>-1.3079281330457135</c:v>
                </c:pt>
                <c:pt idx="7">
                  <c:v>-1.3048028884303449</c:v>
                </c:pt>
                <c:pt idx="8">
                  <c:v>-1.301394488430345</c:v>
                </c:pt>
                <c:pt idx="9">
                  <c:v>-1.2980908984303519</c:v>
                </c:pt>
                <c:pt idx="10">
                  <c:v>-1.2956518784303412</c:v>
                </c:pt>
                <c:pt idx="11">
                  <c:v>-1.294472898430286</c:v>
                </c:pt>
                <c:pt idx="12">
                  <c:v>-1.2939314667847768</c:v>
                </c:pt>
                <c:pt idx="13">
                  <c:v>-1.297590843791234</c:v>
                </c:pt>
                <c:pt idx="14">
                  <c:v>-1.29988758843038</c:v>
                </c:pt>
                <c:pt idx="15">
                  <c:v>-1.3018152584303575</c:v>
                </c:pt>
                <c:pt idx="16">
                  <c:v>-1.3037463584303788</c:v>
                </c:pt>
                <c:pt idx="17">
                  <c:v>-1.3063453249610184</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-1.3388606880855098</c:v>
                </c:pt>
                <c:pt idx="29">
                  <c:v>-1.3470401883038221</c:v>
                </c:pt>
                <c:pt idx="30">
                  <c:v>-1.3480428184303581</c:v>
                </c:pt>
                <c:pt idx="31">
                  <c:v>-1.3489659584303269</c:v>
                </c:pt>
                <c:pt idx="32">
                  <c:v>-1.3499253684303554</c:v>
                </c:pt>
                <c:pt idx="33">
                  <c:v>-1.3507006984303718</c:v>
                </c:pt>
                <c:pt idx="34">
                  <c:v>-1.3514566784303454</c:v>
                </c:pt>
                <c:pt idx="35">
                  <c:v>-1.3521080084303501</c:v>
                </c:pt>
                <c:pt idx="36">
                  <c:v>-1.3527211484303898</c:v>
                </c:pt>
                <c:pt idx="37">
                  <c:v>-1.3533004678181157</c:v>
                </c:pt>
                <c:pt idx="38">
                  <c:v>-1.353658198430395</c:v>
                </c:pt>
                <c:pt idx="39">
                  <c:v>-1.3538432084303758</c:v>
                </c:pt>
                <c:pt idx="40">
                  <c:v>-1.3539241184303259</c:v>
                </c:pt>
                <c:pt idx="41">
                  <c:v>-1.3538263216626938</c:v>
                </c:pt>
                <c:pt idx="42">
                  <c:v>-1.3537202884303574</c:v>
                </c:pt>
                <c:pt idx="43">
                  <c:v>-1.3536429870667281</c:v>
                </c:pt>
                <c:pt idx="44">
                  <c:v>-1.3527527213219659</c:v>
                </c:pt>
                <c:pt idx="45">
                  <c:v>-1.3522877584302737</c:v>
                </c:pt>
                <c:pt idx="46">
                  <c:v>-1.3518245135818958</c:v>
                </c:pt>
                <c:pt idx="47">
                  <c:v>-1.3511804984303311</c:v>
                </c:pt>
                <c:pt idx="48">
                  <c:v>-1.3505031384304047</c:v>
                </c:pt>
                <c:pt idx="49">
                  <c:v>-1.3494645884302998</c:v>
                </c:pt>
                <c:pt idx="50">
                  <c:v>-1.348677058430312</c:v>
                </c:pt>
                <c:pt idx="51">
                  <c:v>-1.347481735272444</c:v>
                </c:pt>
                <c:pt idx="52">
                  <c:v>-1.344735710551618</c:v>
                </c:pt>
                <c:pt idx="53">
                  <c:v>-1.3442195684303206</c:v>
                </c:pt>
                <c:pt idx="54">
                  <c:v>-1.3437942684303346</c:v>
                </c:pt>
                <c:pt idx="55">
                  <c:v>-1.3435666584303312</c:v>
                </c:pt>
                <c:pt idx="56">
                  <c:v>-1.3438950994404644</c:v>
                </c:pt>
                <c:pt idx="57">
                  <c:v>-1.3446079584303305</c:v>
                </c:pt>
                <c:pt idx="58">
                  <c:v>-1.3451252484302572</c:v>
                </c:pt>
                <c:pt idx="59">
                  <c:v>-1.3455699884303478</c:v>
                </c:pt>
                <c:pt idx="60">
                  <c:v>-1.3457939984303646</c:v>
                </c:pt>
                <c:pt idx="61">
                  <c:v>-1.3465269522765553</c:v>
                </c:pt>
                <c:pt idx="62">
                  <c:v>-1.3467406788426857</c:v>
                </c:pt>
                <c:pt idx="63">
                  <c:v>-1.3469730484303355</c:v>
                </c:pt>
                <c:pt idx="64">
                  <c:v>-1.3471964184303218</c:v>
                </c:pt>
                <c:pt idx="65">
                  <c:v>-1.3474491584304498</c:v>
                </c:pt>
                <c:pt idx="66">
                  <c:v>-1.3476939384303819</c:v>
                </c:pt>
                <c:pt idx="67">
                  <c:v>-1.3478902870901202</c:v>
                </c:pt>
                <c:pt idx="68">
                  <c:v>-1.3480894562616621</c:v>
                </c:pt>
                <c:pt idx="69">
                  <c:v>-1.3486709984303786</c:v>
                </c:pt>
                <c:pt idx="70">
                  <c:v>-1.3487781784302741</c:v>
                </c:pt>
                <c:pt idx="71">
                  <c:v>-1.348808938430416</c:v>
                </c:pt>
                <c:pt idx="72">
                  <c:v>-1.3488205392467403</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-1.3465108045528162</c:v>
                </c:pt>
                <c:pt idx="83">
                  <c:v>-1.3454832984303158</c:v>
                </c:pt>
                <c:pt idx="84">
                  <c:v>-1.3410596650970348</c:v>
                </c:pt>
                <c:pt idx="85">
                  <c:v>-1.3384795684303661</c:v>
                </c:pt>
                <c:pt idx="86">
                  <c:v>-1.3343409984302581</c:v>
                </c:pt>
                <c:pt idx="87">
                  <c:v>-1.3308494984304176</c:v>
                </c:pt>
                <c:pt idx="88">
                  <c:v>-1.3271224584303738</c:v>
                </c:pt>
                <c:pt idx="89">
                  <c:v>-1.3237268084302656</c:v>
                </c:pt>
                <c:pt idx="90">
                  <c:v>-1.3206882484303577</c:v>
                </c:pt>
                <c:pt idx="91">
                  <c:v>-1.3184464255137507</c:v>
                </c:pt>
                <c:pt idx="92">
                  <c:v>-1.315406468430389</c:v>
                </c:pt>
                <c:pt idx="93">
                  <c:v>-1.3130956184303793</c:v>
                </c:pt>
                <c:pt idx="94">
                  <c:v>-1.3109909284303995</c:v>
                </c:pt>
                <c:pt idx="95">
                  <c:v>-1.3092828584304144</c:v>
                </c:pt>
                <c:pt idx="96">
                  <c:v>-1.3074306891520058</c:v>
                </c:pt>
                <c:pt idx="97">
                  <c:v>-1.3059669884303258</c:v>
                </c:pt>
                <c:pt idx="98">
                  <c:v>-1.3045331684303541</c:v>
                </c:pt>
                <c:pt idx="99">
                  <c:v>-1.3033174984303599</c:v>
                </c:pt>
                <c:pt idx="100">
                  <c:v>-1.3021858368142554</c:v>
                </c:pt>
                <c:pt idx="101">
                  <c:v>-1.301107328430348</c:v>
                </c:pt>
                <c:pt idx="102">
                  <c:v>-1.3000807684304121</c:v>
                </c:pt>
                <c:pt idx="103">
                  <c:v>-1.2987473184303653</c:v>
                </c:pt>
                <c:pt idx="104">
                  <c:v>-1.2976352252344066</c:v>
                </c:pt>
                <c:pt idx="105">
                  <c:v>-1.2963679184303345</c:v>
                </c:pt>
                <c:pt idx="106">
                  <c:v>-1.295350358430305</c:v>
                </c:pt>
                <c:pt idx="107">
                  <c:v>-1.2944306584303138</c:v>
                </c:pt>
                <c:pt idx="108">
                  <c:v>-1.2935898084303332</c:v>
                </c:pt>
                <c:pt idx="109">
                  <c:v>-1.2929303759813777</c:v>
                </c:pt>
                <c:pt idx="110">
                  <c:v>-1.2922932884303702</c:v>
                </c:pt>
                <c:pt idx="111">
                  <c:v>-1.2917691884303772</c:v>
                </c:pt>
                <c:pt idx="112">
                  <c:v>-1.2914619984303621</c:v>
                </c:pt>
                <c:pt idx="113">
                  <c:v>-1.2902695215073123</c:v>
                </c:pt>
                <c:pt idx="114">
                  <c:v>-1.289960875981393</c:v>
                </c:pt>
                <c:pt idx="115">
                  <c:v>-1.2895859484304</c:v>
                </c:pt>
                <c:pt idx="116">
                  <c:v>-1.289265898430406</c:v>
                </c:pt>
                <c:pt idx="117">
                  <c:v>-1.2889728884303153</c:v>
                </c:pt>
                <c:pt idx="118">
                  <c:v>-1.2887177275969821</c:v>
                </c:pt>
                <c:pt idx="119">
                  <c:v>-1.2884719384303907</c:v>
                </c:pt>
                <c:pt idx="120">
                  <c:v>-1.2882730690185955</c:v>
                </c:pt>
                <c:pt idx="121">
                  <c:v>-1.2882635758951793</c:v>
                </c:pt>
                <c:pt idx="122">
                  <c:v>-1.2900299884303619</c:v>
                </c:pt>
                <c:pt idx="123">
                  <c:v>-1.2937853592551676</c:v>
                </c:pt>
                <c:pt idx="124">
                  <c:v>-1.2997263684303544</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-1.3759071284303781</c:v>
                </c:pt>
                <c:pt idx="135">
                  <c:v>-1.3796359884303513</c:v>
                </c:pt>
                <c:pt idx="136">
                  <c:v>-1.3828688284303481</c:v>
                </c:pt>
                <c:pt idx="137">
                  <c:v>-1.3846128734303582</c:v>
                </c:pt>
                <c:pt idx="138">
                  <c:v>-1.391199473840139</c:v>
                </c:pt>
                <c:pt idx="139">
                  <c:v>-1.392976908430434</c:v>
                </c:pt>
                <c:pt idx="140">
                  <c:v>-1.3949528484304221</c:v>
                </c:pt>
                <c:pt idx="141">
                  <c:v>-1.3966922684303782</c:v>
                </c:pt>
                <c:pt idx="142">
                  <c:v>-1.3983705184303621</c:v>
                </c:pt>
                <c:pt idx="143">
                  <c:v>-1.3997704255136725</c:v>
                </c:pt>
                <c:pt idx="144">
                  <c:v>-1.4011676584303998</c:v>
                </c:pt>
                <c:pt idx="145">
                  <c:v>-1.4022713707707695</c:v>
                </c:pt>
                <c:pt idx="146">
                  <c:v>-1.4078759698589423</c:v>
                </c:pt>
                <c:pt idx="147">
                  <c:v>-1.4095905757499496</c:v>
                </c:pt>
                <c:pt idx="148">
                  <c:v>-1.4114431884303538</c:v>
                </c:pt>
                <c:pt idx="149">
                  <c:v>-1.4137462884303218</c:v>
                </c:pt>
                <c:pt idx="150">
                  <c:v>-1.4157370084303538</c:v>
                </c:pt>
                <c:pt idx="151">
                  <c:v>-1.4175706376055128</c:v>
                </c:pt>
                <c:pt idx="152">
                  <c:v>-1.4192304084303218</c:v>
                </c:pt>
                <c:pt idx="153">
                  <c:v>-1.4210568084304498</c:v>
                </c:pt>
                <c:pt idx="154">
                  <c:v>-1.4219303873192461</c:v>
                </c:pt>
                <c:pt idx="155">
                  <c:v>-1.4268680539859329</c:v>
                </c:pt>
                <c:pt idx="156">
                  <c:v>-1.4283211668514184</c:v>
                </c:pt>
                <c:pt idx="157">
                  <c:v>-1.4310024004922679</c:v>
                </c:pt>
                <c:pt idx="158">
                  <c:v>-1.4339034884303365</c:v>
                </c:pt>
                <c:pt idx="159">
                  <c:v>-1.4362145984303318</c:v>
                </c:pt>
                <c:pt idx="160">
                  <c:v>-1.4385601546803386</c:v>
                </c:pt>
                <c:pt idx="161">
                  <c:v>-1.4411668873192809</c:v>
                </c:pt>
                <c:pt idx="162">
                  <c:v>-1.4433374300092219</c:v>
                </c:pt>
                <c:pt idx="163">
                  <c:v>-1.4490370247461275</c:v>
                </c:pt>
                <c:pt idx="164">
                  <c:v>-1.449686018430361</c:v>
                </c:pt>
                <c:pt idx="165">
                  <c:v>-1.4498880087396326</c:v>
                </c:pt>
                <c:pt idx="166">
                  <c:v>-1.4500646984302723</c:v>
                </c:pt>
                <c:pt idx="167">
                  <c:v>-1.4502288784303232</c:v>
                </c:pt>
                <c:pt idx="168">
                  <c:v>-1.4503676484302375</c:v>
                </c:pt>
                <c:pt idx="169">
                  <c:v>-1.4505024932757351</c:v>
                </c:pt>
                <c:pt idx="170">
                  <c:v>-1.4504510666122181</c:v>
                </c:pt>
                <c:pt idx="171">
                  <c:v>-1.4484121174779716</c:v>
                </c:pt>
                <c:pt idx="172">
                  <c:v>-1.4469521084304091</c:v>
                </c:pt>
                <c:pt idx="173">
                  <c:v>-1.4440582900971091</c:v>
                </c:pt>
                <c:pt idx="174">
                  <c:v>-1.4407698284303618</c:v>
                </c:pt>
                <c:pt idx="175">
                  <c:v>-1.4380003484304833</c:v>
                </c:pt>
                <c:pt idx="176">
                  <c:v>-1.435339948430352</c:v>
                </c:pt>
                <c:pt idx="177">
                  <c:v>-1.4329053773776987</c:v>
                </c:pt>
                <c:pt idx="178">
                  <c:v>-1.430545508430356</c:v>
                </c:pt>
                <c:pt idx="179">
                  <c:v>-1.4291269984303741</c:v>
                </c:pt>
                <c:pt idx="180">
                  <c:v>-1.4234858817636322</c:v>
                </c:pt>
                <c:pt idx="181">
                  <c:v>-1.4213631984304098</c:v>
                </c:pt>
                <c:pt idx="182">
                  <c:v>-1.4191193421803705</c:v>
                </c:pt>
                <c:pt idx="183">
                  <c:v>-1.4168817684303718</c:v>
                </c:pt>
                <c:pt idx="184">
                  <c:v>-1.4146115184304258</c:v>
                </c:pt>
                <c:pt idx="185">
                  <c:v>-1.4122819084303089</c:v>
                </c:pt>
                <c:pt idx="186">
                  <c:v>-1.4093564510620098</c:v>
                </c:pt>
                <c:pt idx="187">
                  <c:v>-1.4069653070723727</c:v>
                </c:pt>
                <c:pt idx="188">
                  <c:v>-1.4002369757031019</c:v>
                </c:pt>
                <c:pt idx="189">
                  <c:v>-1.3986247684303592</c:v>
                </c:pt>
                <c:pt idx="190">
                  <c:v>-1.3970113180179862</c:v>
                </c:pt>
                <c:pt idx="191">
                  <c:v>-1.3956342884303912</c:v>
                </c:pt>
                <c:pt idx="192">
                  <c:v>-1.3938512984304245</c:v>
                </c:pt>
                <c:pt idx="193">
                  <c:v>-1.3919845757499232</c:v>
                </c:pt>
                <c:pt idx="194">
                  <c:v>-1.3903147184303037</c:v>
                </c:pt>
                <c:pt idx="195">
                  <c:v>-1.3887888584303809</c:v>
                </c:pt>
                <c:pt idx="196">
                  <c:v>-1.3880134194829949</c:v>
                </c:pt>
                <c:pt idx="197">
                  <c:v>-1.384590339339504</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-1.3728962084304097</c:v>
                </c:pt>
                <c:pt idx="206">
                  <c:v>-1.3706268300092999</c:v>
                </c:pt>
                <c:pt idx="207">
                  <c:v>-1.3684472684303741</c:v>
                </c:pt>
                <c:pt idx="208">
                  <c:v>-1.3665783084303342</c:v>
                </c:pt>
                <c:pt idx="209">
                  <c:v>-1.364892278430311</c:v>
                </c:pt>
                <c:pt idx="210">
                  <c:v>-1.3633837317636903</c:v>
                </c:pt>
                <c:pt idx="211">
                  <c:v>-1.3619133284304179</c:v>
                </c:pt>
                <c:pt idx="212">
                  <c:v>-1.360672708430372</c:v>
                </c:pt>
                <c:pt idx="213">
                  <c:v>-1.3600209984303646</c:v>
                </c:pt>
                <c:pt idx="214">
                  <c:v>-1.3581575381129154</c:v>
                </c:pt>
                <c:pt idx="215">
                  <c:v>-1.355915947925368</c:v>
                </c:pt>
                <c:pt idx="216">
                  <c:v>-1.3550476584303226</c:v>
                </c:pt>
                <c:pt idx="217">
                  <c:v>-1.3534271784304011</c:v>
                </c:pt>
                <c:pt idx="218">
                  <c:v>-1.3525464784304688</c:v>
                </c:pt>
                <c:pt idx="219">
                  <c:v>-1.3516310973314676</c:v>
                </c:pt>
                <c:pt idx="220">
                  <c:v>-1.3507930784304198</c:v>
                </c:pt>
                <c:pt idx="221">
                  <c:v>-1.3501031539859061</c:v>
                </c:pt>
                <c:pt idx="222">
                  <c:v>-1.3497043260165995</c:v>
                </c:pt>
                <c:pt idx="223">
                  <c:v>-1.3504740931672288</c:v>
                </c:pt>
                <c:pt idx="224">
                  <c:v>-1.3520296784304038</c:v>
                </c:pt>
                <c:pt idx="225">
                  <c:v>-1.3533058184303712</c:v>
                </c:pt>
                <c:pt idx="226">
                  <c:v>-1.3552391563251476</c:v>
                </c:pt>
                <c:pt idx="227">
                  <c:v>-1.3574338684303129</c:v>
                </c:pt>
                <c:pt idx="228">
                  <c:v>-1.3599208084302878</c:v>
                </c:pt>
                <c:pt idx="229">
                  <c:v>-1.362010415097004</c:v>
                </c:pt>
                <c:pt idx="230">
                  <c:v>-1.3683064194830061</c:v>
                </c:pt>
                <c:pt idx="231">
                  <c:v>-1.3706962184303659</c:v>
                </c:pt>
                <c:pt idx="232">
                  <c:v>-1.373228668430329</c:v>
                </c:pt>
                <c:pt idx="233">
                  <c:v>-1.3753595284302753</c:v>
                </c:pt>
                <c:pt idx="234">
                  <c:v>-1.3779276184303466</c:v>
                </c:pt>
                <c:pt idx="235">
                  <c:v>-1.3808556684303641</c:v>
                </c:pt>
                <c:pt idx="236">
                  <c:v>-1.3841743584304138</c:v>
                </c:pt>
                <c:pt idx="237">
                  <c:v>-1.3869185539859785</c:v>
                </c:pt>
                <c:pt idx="238">
                  <c:v>-1.3886029984303647</c:v>
                </c:pt>
                <c:pt idx="239">
                  <c:v>-1.3942301749009567</c:v>
                </c:pt>
                <c:pt idx="240">
                  <c:v>-1.3967901884303728</c:v>
                </c:pt>
                <c:pt idx="241">
                  <c:v>-1.3988792584303749</c:v>
                </c:pt>
                <c:pt idx="242">
                  <c:v>-1.4007498263873539</c:v>
                </c:pt>
                <c:pt idx="243">
                  <c:v>-1.4025590384303968</c:v>
                </c:pt>
                <c:pt idx="244">
                  <c:v>-1.403594228430368</c:v>
                </c:pt>
                <c:pt idx="245">
                  <c:v>-1.4040886931672034</c:v>
                </c:pt>
                <c:pt idx="246">
                  <c:v>-1.4039274384303988</c:v>
                </c:pt>
                <c:pt idx="247">
                  <c:v>-1.40276726313622</c:v>
                </c:pt>
                <c:pt idx="248">
                  <c:v>-1.4014355184303398</c:v>
                </c:pt>
                <c:pt idx="249">
                  <c:v>-1.40013786206673</c:v>
                </c:pt>
                <c:pt idx="250">
                  <c:v>-1.3984301484303927</c:v>
                </c:pt>
                <c:pt idx="251">
                  <c:v>-1.3963739484302824</c:v>
                </c:pt>
                <c:pt idx="252">
                  <c:v>-1.3947054529758001</c:v>
                </c:pt>
                <c:pt idx="253">
                  <c:v>-1.3928339384303721</c:v>
                </c:pt>
                <c:pt idx="254">
                  <c:v>-1.3907509184303297</c:v>
                </c:pt>
                <c:pt idx="255">
                  <c:v>-1.3838557564948957</c:v>
                </c:pt>
                <c:pt idx="256">
                  <c:v>-1.3821487257030844</c:v>
                </c:pt>
                <c:pt idx="257">
                  <c:v>-1.3800087384303701</c:v>
                </c:pt>
                <c:pt idx="258">
                  <c:v>-1.3775313784303258</c:v>
                </c:pt>
                <c:pt idx="259">
                  <c:v>-1.3753212762081386</c:v>
                </c:pt>
                <c:pt idx="260">
                  <c:v>-1.3733612184303445</c:v>
                </c:pt>
                <c:pt idx="261">
                  <c:v>-1.3715013884303378</c:v>
                </c:pt>
                <c:pt idx="262">
                  <c:v>-1.3701483317636609</c:v>
                </c:pt>
                <c:pt idx="263">
                  <c:v>-1.369115704312714</c:v>
                </c:pt>
                <c:pt idx="264">
                  <c:v>-1.3651781802485501</c:v>
                </c:pt>
                <c:pt idx="265">
                  <c:v>-1.36420747843029</c:v>
                </c:pt>
                <c:pt idx="266">
                  <c:v>-1.3633711297434781</c:v>
                </c:pt>
                <c:pt idx="267">
                  <c:v>-1.3625429784304621</c:v>
                </c:pt>
                <c:pt idx="268">
                  <c:v>-1.3618019284303386</c:v>
                </c:pt>
                <c:pt idx="269">
                  <c:v>-1.3611534784302681</c:v>
                </c:pt>
                <c:pt idx="270">
                  <c:v>-1.3605149513716146</c:v>
                </c:pt>
                <c:pt idx="271">
                  <c:v>-1.3552270460494278</c:v>
                </c:pt>
                <c:pt idx="272">
                  <c:v>-1.3533124784303761</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-1.3360474308627803</c:v>
                </c:pt>
                <c:pt idx="281">
                  <c:v>-1.335163173688088</c:v>
                </c:pt>
                <c:pt idx="282">
                  <c:v>-1.334111638430258</c:v>
                </c:pt>
                <c:pt idx="283">
                  <c:v>-1.3331949684303339</c:v>
                </c:pt>
                <c:pt idx="284">
                  <c:v>-1.3323310521938154</c:v>
                </c:pt>
                <c:pt idx="285">
                  <c:v>-1.3314044284303392</c:v>
                </c:pt>
                <c:pt idx="286">
                  <c:v>-1.3322275684303637</c:v>
                </c:pt>
                <c:pt idx="287">
                  <c:v>-1.3342629130645141</c:v>
                </c:pt>
                <c:pt idx="288">
                  <c:v>-1.3461151484303802</c:v>
                </c:pt>
                <c:pt idx="289">
                  <c:v>-1.3510335184304196</c:v>
                </c:pt>
                <c:pt idx="290">
                  <c:v>-1.3564562900970856</c:v>
                </c:pt>
                <c:pt idx="291">
                  <c:v>-1.3614614984303566</c:v>
                </c:pt>
                <c:pt idx="292">
                  <c:v>-1.366081008430392</c:v>
                </c:pt>
                <c:pt idx="293">
                  <c:v>-1.3696869879040676</c:v>
                </c:pt>
                <c:pt idx="294">
                  <c:v>-1.3734661873192238</c:v>
                </c:pt>
                <c:pt idx="295">
                  <c:v>-1.3831912953053489</c:v>
                </c:pt>
                <c:pt idx="296">
                  <c:v>-1.3850942721145401</c:v>
                </c:pt>
                <c:pt idx="297">
                  <c:v>-1.3875096984303474</c:v>
                </c:pt>
                <c:pt idx="298">
                  <c:v>-1.3895358784303227</c:v>
                </c:pt>
                <c:pt idx="299">
                  <c:v>-1.3914182405356499</c:v>
                </c:pt>
                <c:pt idx="300">
                  <c:v>-1.3931146884303938</c:v>
                </c:pt>
                <c:pt idx="301">
                  <c:v>-1.3946317284303547</c:v>
                </c:pt>
                <c:pt idx="302">
                  <c:v>-1.3959286802484785</c:v>
                </c:pt>
                <c:pt idx="303">
                  <c:v>-1.3966355773777301</c:v>
                </c:pt>
                <c:pt idx="304">
                  <c:v>-1.3993826300093204</c:v>
                </c:pt>
                <c:pt idx="305">
                  <c:v>-1.4001035384303648</c:v>
                </c:pt>
                <c:pt idx="306">
                  <c:v>-1.4009086260898922</c:v>
                </c:pt>
                <c:pt idx="307">
                  <c:v>-1.4017653984303458</c:v>
                </c:pt>
                <c:pt idx="308">
                  <c:v>-1.4028414884303178</c:v>
                </c:pt>
                <c:pt idx="309">
                  <c:v>-1.4037952963026217</c:v>
                </c:pt>
                <c:pt idx="310">
                  <c:v>-1.4047067184303452</c:v>
                </c:pt>
                <c:pt idx="311">
                  <c:v>-1.4054407919085958</c:v>
                </c:pt>
                <c:pt idx="312">
                  <c:v>-1.4085529396068033</c:v>
                </c:pt>
                <c:pt idx="313">
                  <c:v>-1.4108353284303159</c:v>
                </c:pt>
                <c:pt idx="314">
                  <c:v>-1.4131581484304119</c:v>
                </c:pt>
                <c:pt idx="315">
                  <c:v>-1.4151581247461513</c:v>
                </c:pt>
                <c:pt idx="316">
                  <c:v>-1.4171617084303465</c:v>
                </c:pt>
                <c:pt idx="317">
                  <c:v>-1.4194998984303278</c:v>
                </c:pt>
                <c:pt idx="318">
                  <c:v>-1.4228563720567493</c:v>
                </c:pt>
                <c:pt idx="319">
                  <c:v>-1.4260792405356124</c:v>
                </c:pt>
                <c:pt idx="320">
                  <c:v>-1.4378752313070378</c:v>
                </c:pt>
                <c:pt idx="321">
                  <c:v>-1.4409516684304844</c:v>
                </c:pt>
                <c:pt idx="322">
                  <c:v>-1.444330324960966</c:v>
                </c:pt>
                <c:pt idx="323">
                  <c:v>-1.4475925884303318</c:v>
                </c:pt>
                <c:pt idx="324">
                  <c:v>-1.4508652349895144</c:v>
                </c:pt>
                <c:pt idx="325">
                  <c:v>-1.4544685084302955</c:v>
                </c:pt>
                <c:pt idx="326">
                  <c:v>-1.4576382884303993</c:v>
                </c:pt>
                <c:pt idx="327">
                  <c:v>-1.4604266973550923</c:v>
                </c:pt>
                <c:pt idx="328">
                  <c:v>-1.4622392841446561</c:v>
                </c:pt>
                <c:pt idx="329">
                  <c:v>-1.4688889349382739</c:v>
                </c:pt>
                <c:pt idx="330">
                  <c:v>-1.4723175684303504</c:v>
                </c:pt>
                <c:pt idx="331">
                  <c:v>-1.4763042405356241</c:v>
                </c:pt>
                <c:pt idx="332">
                  <c:v>-1.4822956884303675</c:v>
                </c:pt>
                <c:pt idx="333">
                  <c:v>-1.488808138430294</c:v>
                </c:pt>
                <c:pt idx="334">
                  <c:v>-1.4949959984303258</c:v>
                </c:pt>
                <c:pt idx="335">
                  <c:v>-1.5003719984303598</c:v>
                </c:pt>
                <c:pt idx="336">
                  <c:v>-1.5049250539859278</c:v>
                </c:pt>
                <c:pt idx="337">
                  <c:v>-1.5074834339142029</c:v>
                </c:pt>
                <c:pt idx="338">
                  <c:v>-1.5214408229918011</c:v>
                </c:pt>
                <c:pt idx="339">
                  <c:v>-1.5238853184303378</c:v>
                </c:pt>
                <c:pt idx="340">
                  <c:v>-1.5264328175793196</c:v>
                </c:pt>
                <c:pt idx="341">
                  <c:v>-1.5289698984302538</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-1.5437243784304577</c:v>
                </c:pt>
                <c:pt idx="350">
                  <c:v>-1.5445867184303737</c:v>
                </c:pt>
                <c:pt idx="351">
                  <c:v>-1.5453884006043026</c:v>
                </c:pt>
                <c:pt idx="352">
                  <c:v>-1.5460083317637465</c:v>
                </c:pt>
                <c:pt idx="353">
                  <c:v>-1.5477915881739273</c:v>
                </c:pt>
                <c:pt idx="354">
                  <c:v>-1.54816287843039</c:v>
                </c:pt>
                <c:pt idx="355">
                  <c:v>-1.548516268430383</c:v>
                </c:pt>
                <c:pt idx="356">
                  <c:v>-1.5487840629465186</c:v>
                </c:pt>
                <c:pt idx="357">
                  <c:v>-1.5491378184303244</c:v>
                </c:pt>
                <c:pt idx="358">
                  <c:v>-1.5493849773776478</c:v>
                </c:pt>
                <c:pt idx="359">
                  <c:v>-1.5496286347940318</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-1.5492062158216893</c:v>
                </c:pt>
                <c:pt idx="371">
                  <c:v>-1.5473568604993417</c:v>
                </c:pt>
                <c:pt idx="372">
                  <c:v>-1.5470521036935265</c:v>
                </c:pt>
                <c:pt idx="373">
                  <c:v>-1.546558118430412</c:v>
                </c:pt>
                <c:pt idx="374">
                  <c:v>-1.5461332884303818</c:v>
                </c:pt>
                <c:pt idx="375">
                  <c:v>-1.5457246686430659</c:v>
                </c:pt>
                <c:pt idx="376">
                  <c:v>-1.5452943984304106</c:v>
                </c:pt>
                <c:pt idx="377">
                  <c:v>-1.5449352537495138</c:v>
                </c:pt>
                <c:pt idx="378">
                  <c:v>-1.5445704615882601</c:v>
                </c:pt>
                <c:pt idx="379">
                  <c:v>-1.5437082581705801</c:v>
                </c:pt>
                <c:pt idx="380">
                  <c:v>-1.5435550844518762</c:v>
                </c:pt>
                <c:pt idx="381">
                  <c:v>-1.5433622384302899</c:v>
                </c:pt>
                <c:pt idx="382">
                  <c:v>-1.5431839352724808</c:v>
                </c:pt>
                <c:pt idx="383">
                  <c:v>-1.5431397784303358</c:v>
                </c:pt>
                <c:pt idx="384">
                  <c:v>-1.543161878430416</c:v>
                </c:pt>
                <c:pt idx="385">
                  <c:v>-1.5432241196424434</c:v>
                </c:pt>
                <c:pt idx="386">
                  <c:v>-1.543238668643113</c:v>
                </c:pt>
                <c:pt idx="387">
                  <c:v>-1.5408005625329082</c:v>
                </c:pt>
                <c:pt idx="388">
                  <c:v>-1.5391152684304146</c:v>
                </c:pt>
                <c:pt idx="389">
                  <c:v>-1.5355996615882574</c:v>
                </c:pt>
                <c:pt idx="390">
                  <c:v>-1.5323170884303681</c:v>
                </c:pt>
                <c:pt idx="391">
                  <c:v>-1.5281887431112386</c:v>
                </c:pt>
                <c:pt idx="392">
                  <c:v>-1.5243077584303322</c:v>
                </c:pt>
                <c:pt idx="393">
                  <c:v>-1.5202760199356646</c:v>
                </c:pt>
                <c:pt idx="394">
                  <c:v>-1.5167861007031007</c:v>
                </c:pt>
                <c:pt idx="395">
                  <c:v>-1.5075133702252259</c:v>
                </c:pt>
                <c:pt idx="396">
                  <c:v>-1.5051118084303918</c:v>
                </c:pt>
                <c:pt idx="397">
                  <c:v>-1.5018873984304104</c:v>
                </c:pt>
                <c:pt idx="398">
                  <c:v>-1.4993320721146031</c:v>
                </c:pt>
                <c:pt idx="399">
                  <c:v>-1.4958731584304183</c:v>
                </c:pt>
                <c:pt idx="400">
                  <c:v>-1.4934928371400034</c:v>
                </c:pt>
                <c:pt idx="401">
                  <c:v>-1.4910487984303895</c:v>
                </c:pt>
                <c:pt idx="402">
                  <c:v>-1.4893473940347306</c:v>
                </c:pt>
                <c:pt idx="403">
                  <c:v>-1.4877115063668711</c:v>
                </c:pt>
                <c:pt idx="404">
                  <c:v>-1.4763806234303729</c:v>
                </c:pt>
                <c:pt idx="405">
                  <c:v>-1.4738439984304017</c:v>
                </c:pt>
                <c:pt idx="406">
                  <c:v>-1.4690957637365401</c:v>
                </c:pt>
                <c:pt idx="407">
                  <c:v>-1.4650271984303838</c:v>
                </c:pt>
                <c:pt idx="408">
                  <c:v>-1.4611510186323695</c:v>
                </c:pt>
                <c:pt idx="409">
                  <c:v>-1.4578943284303676</c:v>
                </c:pt>
                <c:pt idx="410">
                  <c:v>-1.4547206367282679</c:v>
                </c:pt>
                <c:pt idx="411">
                  <c:v>-1.4517565684303477</c:v>
                </c:pt>
                <c:pt idx="412">
                  <c:v>-1.4502139984303639</c:v>
                </c:pt>
                <c:pt idx="413">
                  <c:v>-1.4431595145593898</c:v>
                </c:pt>
                <c:pt idx="414">
                  <c:v>-1.4412831984303978</c:v>
                </c:pt>
                <c:pt idx="415">
                  <c:v>-1.4393155247461371</c:v>
                </c:pt>
                <c:pt idx="416">
                  <c:v>-1.4373053384303558</c:v>
                </c:pt>
                <c:pt idx="417">
                  <c:v>-1.4357231048133199</c:v>
                </c:pt>
                <c:pt idx="418">
                  <c:v>-1.4341019384303593</c:v>
                </c:pt>
                <c:pt idx="419">
                  <c:v>-1.4327535668514617</c:v>
                </c:pt>
                <c:pt idx="420">
                  <c:v>-1.4315201792813639</c:v>
                </c:pt>
                <c:pt idx="421">
                  <c:v>-1.4282163864900284</c:v>
                </c:pt>
                <c:pt idx="422">
                  <c:v>-1.4274982884303675</c:v>
                </c:pt>
                <c:pt idx="423">
                  <c:v>-1.427499095204577</c:v>
                </c:pt>
                <c:pt idx="424">
                  <c:v>-1.4295856684303618</c:v>
                </c:pt>
                <c:pt idx="425">
                  <c:v>-1.4316723962797988</c:v>
                </c:pt>
                <c:pt idx="426">
                  <c:v>-1.4340768084303899</c:v>
                </c:pt>
                <c:pt idx="427">
                  <c:v>-1.4367076473665459</c:v>
                </c:pt>
                <c:pt idx="428">
                  <c:v>-1.4390968284303014</c:v>
                </c:pt>
                <c:pt idx="429">
                  <c:v>-1.4403865539859169</c:v>
                </c:pt>
                <c:pt idx="430">
                  <c:v>-1.4471135949215821</c:v>
                </c:pt>
                <c:pt idx="431">
                  <c:v>-1.4505480484303699</c:v>
                </c:pt>
                <c:pt idx="432">
                  <c:v>-1.4542452242367951</c:v>
                </c:pt>
                <c:pt idx="433">
                  <c:v>-1.4579413884303676</c:v>
                </c:pt>
                <c:pt idx="434">
                  <c:v>-1.4617249984304017</c:v>
                </c:pt>
                <c:pt idx="435">
                  <c:v>-1.4665136784304018</c:v>
                </c:pt>
                <c:pt idx="436">
                  <c:v>-1.4723937570510495</c:v>
                </c:pt>
                <c:pt idx="437">
                  <c:v>-1.4778304709578258</c:v>
                </c:pt>
                <c:pt idx="438">
                  <c:v>-1.4819279656434778</c:v>
                </c:pt>
                <c:pt idx="439">
                  <c:v>-1.4986279203054167</c:v>
                </c:pt>
                <c:pt idx="440">
                  <c:v>-1.5013775188385523</c:v>
                </c:pt>
                <c:pt idx="441">
                  <c:v>-1.504950648430345</c:v>
                </c:pt>
                <c:pt idx="442">
                  <c:v>-1.5081617127159654</c:v>
                </c:pt>
                <c:pt idx="443">
                  <c:v>-1.5117853184303556</c:v>
                </c:pt>
                <c:pt idx="444">
                  <c:v>-1.5144805211576458</c:v>
                </c:pt>
                <c:pt idx="445">
                  <c:v>-1.5229390539859704</c:v>
                </c:pt>
                <c:pt idx="446">
                  <c:v>-1.5246559239622532</c:v>
                </c:pt>
                <c:pt idx="447">
                  <c:v>-1.5265438284303841</c:v>
                </c:pt>
                <c:pt idx="448">
                  <c:v>-1.5282781154516627</c:v>
                </c:pt>
                <c:pt idx="449">
                  <c:v>-1.5297601398445195</c:v>
                </c:pt>
                <c:pt idx="450">
                  <c:v>-1.5311168284303989</c:v>
                </c:pt>
                <c:pt idx="451">
                  <c:v>-1.5322478267132209</c:v>
                </c:pt>
                <c:pt idx="452">
                  <c:v>-1.5333826575212086</c:v>
                </c:pt>
                <c:pt idx="453">
                  <c:v>-1.5362636517636679</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-1.5102709876776919</c:v>
                </c:pt>
                <c:pt idx="468">
                  <c:v>-1.5083085384303561</c:v>
                </c:pt>
                <c:pt idx="469">
                  <c:v>-1.5062448335952621</c:v>
                </c:pt>
                <c:pt idx="470">
                  <c:v>-1.5046002484303698</c:v>
                </c:pt>
                <c:pt idx="471">
                  <c:v>-1.4960262925480146</c:v>
                </c:pt>
                <c:pt idx="472">
                  <c:v>-1.4940285757499936</c:v>
                </c:pt>
                <c:pt idx="473">
                  <c:v>-1.4915703984303736</c:v>
                </c:pt>
                <c:pt idx="474">
                  <c:v>-1.4892430521939115</c:v>
                </c:pt>
                <c:pt idx="475">
                  <c:v>-1.4874170204083941</c:v>
                </c:pt>
                <c:pt idx="476">
                  <c:v>-1.4849847684302944</c:v>
                </c:pt>
                <c:pt idx="477">
                  <c:v>-1.4821685790754699</c:v>
                </c:pt>
                <c:pt idx="478">
                  <c:v>-1.4800078206525262</c:v>
                </c:pt>
                <c:pt idx="479">
                  <c:v>-1.4787618166121963</c:v>
                </c:pt>
                <c:pt idx="480">
                  <c:v>-1.4727381945088069</c:v>
                </c:pt>
                <c:pt idx="481">
                  <c:v>-1.4706717833765879</c:v>
                </c:pt>
                <c:pt idx="482">
                  <c:v>-1.467708638430407</c:v>
                </c:pt>
                <c:pt idx="483">
                  <c:v>-1.465230806940987</c:v>
                </c:pt>
                <c:pt idx="484">
                  <c:v>-1.4628107484304198</c:v>
                </c:pt>
                <c:pt idx="485">
                  <c:v>-1.4607808586454278</c:v>
                </c:pt>
                <c:pt idx="486">
                  <c:v>-1.4588122182105598</c:v>
                </c:pt>
                <c:pt idx="487">
                  <c:v>-1.457442232196577</c:v>
                </c:pt>
                <c:pt idx="488">
                  <c:v>-1.4519613171116492</c:v>
                </c:pt>
                <c:pt idx="489">
                  <c:v>-1.4478877284303664</c:v>
                </c:pt>
                <c:pt idx="490">
                  <c:v>-1.4427096940826136</c:v>
                </c:pt>
                <c:pt idx="491">
                  <c:v>-1.4380212841446649</c:v>
                </c:pt>
                <c:pt idx="492">
                  <c:v>-1.4334619984303716</c:v>
                </c:pt>
                <c:pt idx="493">
                  <c:v>-1.4299731397346758</c:v>
                </c:pt>
                <c:pt idx="494">
                  <c:v>-1.4256300188385318</c:v>
                </c:pt>
                <c:pt idx="495">
                  <c:v>-1.4225475460494295</c:v>
                </c:pt>
                <c:pt idx="496">
                  <c:v>-1.4098372650970015</c:v>
                </c:pt>
                <c:pt idx="497">
                  <c:v>-1.4076186179955648</c:v>
                </c:pt>
                <c:pt idx="498">
                  <c:v>-1.4047241184302572</c:v>
                </c:pt>
                <c:pt idx="499">
                  <c:v>-1.4017772025119211</c:v>
                </c:pt>
                <c:pt idx="500">
                  <c:v>-1.3989029580263281</c:v>
                </c:pt>
                <c:pt idx="501">
                  <c:v>-1.3957869036935071</c:v>
                </c:pt>
                <c:pt idx="502">
                  <c:v>-1.3932366260899656</c:v>
                </c:pt>
                <c:pt idx="503">
                  <c:v>-1.3909634075211912</c:v>
                </c:pt>
                <c:pt idx="504">
                  <c:v>-1.3895939215072701</c:v>
                </c:pt>
                <c:pt idx="505">
                  <c:v>-1.3846290817636984</c:v>
                </c:pt>
                <c:pt idx="506">
                  <c:v>-1.3833660800630412</c:v>
                </c:pt>
                <c:pt idx="507">
                  <c:v>-1.3820319684303761</c:v>
                </c:pt>
                <c:pt idx="508">
                  <c:v>-1.3806157943487229</c:v>
                </c:pt>
                <c:pt idx="509">
                  <c:v>-1.3794978282176231</c:v>
                </c:pt>
                <c:pt idx="510">
                  <c:v>-1.3784683734303229</c:v>
                </c:pt>
                <c:pt idx="511">
                  <c:v>-1.3775579534865325</c:v>
                </c:pt>
                <c:pt idx="512">
                  <c:v>-1.3767639359303345</c:v>
                </c:pt>
                <c:pt idx="513">
                  <c:v>-1.3743197484303593</c:v>
                </c:pt>
                <c:pt idx="514">
                  <c:v>-1.373679692547956</c:v>
                </c:pt>
                <c:pt idx="515">
                  <c:v>-1.3726650090686701</c:v>
                </c:pt>
                <c:pt idx="516">
                  <c:v>-1.3713463384303282</c:v>
                </c:pt>
                <c:pt idx="517">
                  <c:v>-1.3699588249609553</c:v>
                </c:pt>
                <c:pt idx="518">
                  <c:v>-1.3680401059572509</c:v>
                </c:pt>
                <c:pt idx="519">
                  <c:v>-1.3662761297434776</c:v>
                </c:pt>
                <c:pt idx="520">
                  <c:v>-1.3647670533753953</c:v>
                </c:pt>
                <c:pt idx="521">
                  <c:v>-1.3635065945842371</c:v>
                </c:pt>
                <c:pt idx="522">
                  <c:v>-1.3582464384303705</c:v>
                </c:pt>
                <c:pt idx="523">
                  <c:v>-1.3567084984303293</c:v>
                </c:pt>
                <c:pt idx="524">
                  <c:v>-1.3545817726239164</c:v>
                </c:pt>
                <c:pt idx="525">
                  <c:v>-1.3524605034808701</c:v>
                </c:pt>
                <c:pt idx="526">
                  <c:v>-1.3507481522765101</c:v>
                </c:pt>
                <c:pt idx="527">
                  <c:v>-1.3490294372058138</c:v>
                </c:pt>
                <c:pt idx="528">
                  <c:v>-1.3471132812586646</c:v>
                </c:pt>
                <c:pt idx="529">
                  <c:v>-1.3454413284303612</c:v>
                </c:pt>
                <c:pt idx="530">
                  <c:v>-1.3441985902671258</c:v>
                </c:pt>
                <c:pt idx="531">
                  <c:v>-1.3403089984303591</c:v>
                </c:pt>
                <c:pt idx="532">
                  <c:v>-1.3392784026857361</c:v>
                </c:pt>
                <c:pt idx="533">
                  <c:v>-1.3379109778118101</c:v>
                </c:pt>
                <c:pt idx="534">
                  <c:v>-1.3364688759814181</c:v>
                </c:pt>
                <c:pt idx="535">
                  <c:v>-1.3350930199357549</c:v>
                </c:pt>
                <c:pt idx="536">
                  <c:v>-1.3338104372058339</c:v>
                </c:pt>
                <c:pt idx="537">
                  <c:v>-1.331386324961026</c:v>
                </c:pt>
                <c:pt idx="538">
                  <c:v>-1.3279448555732498</c:v>
                </c:pt>
                <c:pt idx="539">
                  <c:v>-1.3240514984303573</c:v>
                </c:pt>
                <c:pt idx="540">
                  <c:v>-1.3144949984303758</c:v>
                </c:pt>
                <c:pt idx="541">
                  <c:v>-1.3127936081864444</c:v>
                </c:pt>
                <c:pt idx="542">
                  <c:v>-1.3094830419086361</c:v>
                </c:pt>
                <c:pt idx="543">
                  <c:v>-1.306537977597074</c:v>
                </c:pt>
                <c:pt idx="544">
                  <c:v>-1.3041004417292825</c:v>
                </c:pt>
                <c:pt idx="545">
                  <c:v>-1.3018421522765991</c:v>
                </c:pt>
                <c:pt idx="546">
                  <c:v>-1.2999047943487618</c:v>
                </c:pt>
                <c:pt idx="547">
                  <c:v>-1.297918836814155</c:v>
                </c:pt>
                <c:pt idx="548">
                  <c:v>-1.296508654996082</c:v>
                </c:pt>
                <c:pt idx="549">
                  <c:v>-1.2959439984303658</c:v>
                </c:pt>
                <c:pt idx="550">
                  <c:v>-1.2909725058930182</c:v>
                </c:pt>
                <c:pt idx="551">
                  <c:v>-1.290066390182927</c:v>
                </c:pt>
                <c:pt idx="552">
                  <c:v>-1.2890931025970218</c:v>
                </c:pt>
                <c:pt idx="553">
                  <c:v>-1.2883045290426201</c:v>
                </c:pt>
                <c:pt idx="554">
                  <c:v>-1.2875728206525849</c:v>
                </c:pt>
                <c:pt idx="555">
                  <c:v>-1.2869391546803826</c:v>
                </c:pt>
                <c:pt idx="556">
                  <c:v>-1.2864412698589547</c:v>
                </c:pt>
                <c:pt idx="557">
                  <c:v>-1.2849613457987838</c:v>
                </c:pt>
                <c:pt idx="558">
                  <c:v>-1.2845646048134178</c:v>
                </c:pt>
                <c:pt idx="559">
                  <c:v>-1.2842138279758064</c:v>
                </c:pt>
                <c:pt idx="560">
                  <c:v>-1.2839095035850292</c:v>
                </c:pt>
                <c:pt idx="561">
                  <c:v>-1.2835948635988998</c:v>
                </c:pt>
                <c:pt idx="562">
                  <c:v>-1.2833354780222095</c:v>
                </c:pt>
                <c:pt idx="563">
                  <c:v>-1.2830736473664199</c:v>
                </c:pt>
                <c:pt idx="564">
                  <c:v>-1.2829889114738595</c:v>
                </c:pt>
                <c:pt idx="565">
                  <c:v>-1.2842367127160579</c:v>
                </c:pt>
                <c:pt idx="566">
                  <c:v>-1.2845100094193995</c:v>
                </c:pt>
                <c:pt idx="567">
                  <c:v>-1.2849552943487061</c:v>
                </c:pt>
                <c:pt idx="568">
                  <c:v>-1.285358165097044</c:v>
                </c:pt>
                <c:pt idx="569">
                  <c:v>-1.2860811514916801</c:v>
                </c:pt>
                <c:pt idx="570">
                  <c:v>-1.2870644984303374</c:v>
                </c:pt>
                <c:pt idx="571">
                  <c:v>-1.2879684576139614</c:v>
                </c:pt>
                <c:pt idx="572">
                  <c:v>-1.2887880713470221</c:v>
                </c:pt>
                <c:pt idx="573">
                  <c:v>-1.2893413393394635</c:v>
                </c:pt>
                <c:pt idx="574">
                  <c:v>-1.2908753445841858</c:v>
                </c:pt>
                <c:pt idx="575">
                  <c:v>-1.291236987560815</c:v>
                </c:pt>
                <c:pt idx="576">
                  <c:v>-1.2916707739405382</c:v>
                </c:pt>
                <c:pt idx="577">
                  <c:v>-1.2921012458530896</c:v>
                </c:pt>
                <c:pt idx="578">
                  <c:v>-1.2924717796803762</c:v>
                </c:pt>
                <c:pt idx="579">
                  <c:v>-1.2929537941292395</c:v>
                </c:pt>
                <c:pt idx="580">
                  <c:v>-1.2935302433282274</c:v>
                </c:pt>
                <c:pt idx="581">
                  <c:v>-1.2945749247461669</c:v>
                </c:pt>
                <c:pt idx="582">
                  <c:v>-1.2954124678181671</c:v>
                </c:pt>
                <c:pt idx="583">
                  <c:v>-1.295943362066716</c:v>
                </c:pt>
                <c:pt idx="584">
                  <c:v>-1.2978941552930909</c:v>
                </c:pt>
                <c:pt idx="585">
                  <c:v>-1.298467431420038</c:v>
                </c:pt>
                <c:pt idx="586">
                  <c:v>-1.2991285284303729</c:v>
                </c:pt>
                <c:pt idx="587">
                  <c:v>-1.3000956284302987</c:v>
                </c:pt>
                <c:pt idx="588">
                  <c:v>-1.3013950284304339</c:v>
                </c:pt>
                <c:pt idx="589">
                  <c:v>-1.3025596284304228</c:v>
                </c:pt>
                <c:pt idx="590">
                  <c:v>-1.3035901584303726</c:v>
                </c:pt>
                <c:pt idx="591">
                  <c:v>-1.3042992597940124</c:v>
                </c:pt>
                <c:pt idx="592">
                  <c:v>-1.3048523830457561</c:v>
                </c:pt>
                <c:pt idx="593">
                  <c:v>-1.3072214984303701</c:v>
                </c:pt>
                <c:pt idx="594">
                  <c:v>-1.3079417384304062</c:v>
                </c:pt>
                <c:pt idx="595">
                  <c:v>-1.3086680384303762</c:v>
                </c:pt>
                <c:pt idx="596">
                  <c:v>-1.3094377584303758</c:v>
                </c:pt>
                <c:pt idx="597">
                  <c:v>-1.3104296484304334</c:v>
                </c:pt>
                <c:pt idx="598">
                  <c:v>-1.3114244576140837</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-1.321695788430423</c:v>
                </c:pt>
                <c:pt idx="608">
                  <c:v>-1.3223610460494564</c:v>
                </c:pt>
                <c:pt idx="609">
                  <c:v>-1.3243933513715263</c:v>
                </c:pt>
                <c:pt idx="610">
                  <c:v>-1.3247158571260087</c:v>
                </c:pt>
                <c:pt idx="611">
                  <c:v>-1.3253267984303228</c:v>
                </c:pt>
                <c:pt idx="612">
                  <c:v>-1.3259182484303118</c:v>
                </c:pt>
                <c:pt idx="613">
                  <c:v>-1.3269629084304384</c:v>
                </c:pt>
                <c:pt idx="614">
                  <c:v>-1.3283487184303624</c:v>
                </c:pt>
                <c:pt idx="615">
                  <c:v>-1.3306558784304201</c:v>
                </c:pt>
                <c:pt idx="616">
                  <c:v>-1.3330954416121579</c:v>
                </c:pt>
                <c:pt idx="617">
                  <c:v>-1.3347925817637103</c:v>
                </c:pt>
                <c:pt idx="618">
                  <c:v>-1.3406758513715309</c:v>
                </c:pt>
                <c:pt idx="619">
                  <c:v>-1.3420025284302743</c:v>
                </c:pt>
                <c:pt idx="620">
                  <c:v>-1.3436218584304287</c:v>
                </c:pt>
                <c:pt idx="621">
                  <c:v>-1.3453480684303685</c:v>
                </c:pt>
                <c:pt idx="622">
                  <c:v>-1.3466206916122019</c:v>
                </c:pt>
                <c:pt idx="623">
                  <c:v>-1.348084668430346</c:v>
                </c:pt>
                <c:pt idx="624">
                  <c:v>-1.3491877384303521</c:v>
                </c:pt>
                <c:pt idx="625">
                  <c:v>-1.3503037284303403</c:v>
                </c:pt>
                <c:pt idx="626">
                  <c:v>-1.3509298342511968</c:v>
                </c:pt>
                <c:pt idx="627">
                  <c:v>-1.3530994984303655</c:v>
                </c:pt>
                <c:pt idx="628">
                  <c:v>-1.3533848684303891</c:v>
                </c:pt>
                <c:pt idx="629">
                  <c:v>-1.3540459675025101</c:v>
                </c:pt>
                <c:pt idx="630">
                  <c:v>-1.3546148284303501</c:v>
                </c:pt>
                <c:pt idx="631">
                  <c:v>-1.3558936984303751</c:v>
                </c:pt>
                <c:pt idx="632">
                  <c:v>-1.3572856084303524</c:v>
                </c:pt>
                <c:pt idx="633">
                  <c:v>-1.3585494984302571</c:v>
                </c:pt>
                <c:pt idx="634">
                  <c:v>-1.3595467287674055</c:v>
                </c:pt>
                <c:pt idx="635">
                  <c:v>-1.3604277943487535</c:v>
                </c:pt>
                <c:pt idx="636">
                  <c:v>-1.3626479984303685</c:v>
                </c:pt>
                <c:pt idx="637">
                  <c:v>-1.3631543084303814</c:v>
                </c:pt>
                <c:pt idx="638">
                  <c:v>-1.3637693184303903</c:v>
                </c:pt>
                <c:pt idx="639">
                  <c:v>-1.3644385984303469</c:v>
                </c:pt>
                <c:pt idx="640">
                  <c:v>-1.3649034984304358</c:v>
                </c:pt>
                <c:pt idx="641">
                  <c:v>-1.3654573210110177</c:v>
                </c:pt>
                <c:pt idx="642">
                  <c:v>-1.3659315584303808</c:v>
                </c:pt>
                <c:pt idx="643">
                  <c:v>-1.3662548884303831</c:v>
                </c:pt>
                <c:pt idx="644">
                  <c:v>-1.3664844270017602</c:v>
                </c:pt>
                <c:pt idx="645">
                  <c:v>-1.3672034122235033</c:v>
                </c:pt>
                <c:pt idx="646">
                  <c:v>-1.367359978430372</c:v>
                </c:pt>
                <c:pt idx="647">
                  <c:v>-1.3675904050238117</c:v>
                </c:pt>
                <c:pt idx="648">
                  <c:v>-1.3677960284304476</c:v>
                </c:pt>
                <c:pt idx="649">
                  <c:v>-1.3679880184303528</c:v>
                </c:pt>
                <c:pt idx="650">
                  <c:v>-1.3681448284303821</c:v>
                </c:pt>
                <c:pt idx="651">
                  <c:v>-1.3682914584303978</c:v>
                </c:pt>
                <c:pt idx="652">
                  <c:v>-1.3683987384303862</c:v>
                </c:pt>
                <c:pt idx="653">
                  <c:v>-1.3685073662464282</c:v>
                </c:pt>
                <c:pt idx="654">
                  <c:v>-1.3687730406838281</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-1.3695583684302981</c:v>
                </c:pt>
                <c:pt idx="665">
                  <c:v>-1.3695780684304</c:v>
                </c:pt>
                <c:pt idx="666">
                  <c:v>-1.3695935584303098</c:v>
                </c:pt>
                <c:pt idx="667">
                  <c:v>-1.3696150984304498</c:v>
                </c:pt>
                <c:pt idx="668">
                  <c:v>-1.3696228984304479</c:v>
                </c:pt>
                <c:pt idx="669">
                  <c:v>-1.369628522239843</c:v>
                </c:pt>
                <c:pt idx="670">
                  <c:v>-1.3696396650970168</c:v>
                </c:pt>
                <c:pt idx="671">
                  <c:v>-1.3699160341446515</c:v>
                </c:pt>
                <c:pt idx="672">
                  <c:v>-1.3699433684304259</c:v>
                </c:pt>
                <c:pt idx="673">
                  <c:v>-1.3699802784303898</c:v>
                </c:pt>
                <c:pt idx="674">
                  <c:v>-1.37001960843034</c:v>
                </c:pt>
                <c:pt idx="675">
                  <c:v>-1.3699998005137175</c:v>
                </c:pt>
                <c:pt idx="676">
                  <c:v>-1.3699729984303275</c:v>
                </c:pt>
                <c:pt idx="677">
                  <c:v>-1.3698669984303873</c:v>
                </c:pt>
                <c:pt idx="678">
                  <c:v>-1.3698587084303853</c:v>
                </c:pt>
                <c:pt idx="679">
                  <c:v>-1.3698415884304038</c:v>
                </c:pt>
                <c:pt idx="680">
                  <c:v>-1.3698366684304286</c:v>
                </c:pt>
                <c:pt idx="681">
                  <c:v>-1.3698247762081599</c:v>
                </c:pt>
                <c:pt idx="682">
                  <c:v>-1.3698027784303548</c:v>
                </c:pt>
                <c:pt idx="683">
                  <c:v>-1.3697746184303599</c:v>
                </c:pt>
                <c:pt idx="684">
                  <c:v>-1.3697455884304048</c:v>
                </c:pt>
                <c:pt idx="685">
                  <c:v>-1.3697107331242862</c:v>
                </c:pt>
                <c:pt idx="686">
                  <c:v>-1.3696606650970438</c:v>
                </c:pt>
                <c:pt idx="687">
                  <c:v>-1.3696546725876697</c:v>
                </c:pt>
                <c:pt idx="688">
                  <c:v>-1.3696436684302995</c:v>
                </c:pt>
                <c:pt idx="689">
                  <c:v>-1.3696209984303978</c:v>
                </c:pt>
                <c:pt idx="690">
                  <c:v>-1.3696077984302659</c:v>
                </c:pt>
                <c:pt idx="691">
                  <c:v>-1.3696155084304493</c:v>
                </c:pt>
                <c:pt idx="692">
                  <c:v>-1.3696292184303513</c:v>
                </c:pt>
                <c:pt idx="693">
                  <c:v>-1.369640441729246</c:v>
                </c:pt>
                <c:pt idx="694">
                  <c:v>-1.3695257827440817</c:v>
                </c:pt>
                <c:pt idx="695">
                  <c:v>-1.3689461984303364</c:v>
                </c:pt>
                <c:pt idx="696">
                  <c:v>-1.3688370784303681</c:v>
                </c:pt>
                <c:pt idx="697">
                  <c:v>-1.3686712784303552</c:v>
                </c:pt>
                <c:pt idx="698">
                  <c:v>-1.3685200392467558</c:v>
                </c:pt>
                <c:pt idx="699">
                  <c:v>-1.3683700884304031</c:v>
                </c:pt>
                <c:pt idx="700">
                  <c:v>-1.3682446184304791</c:v>
                </c:pt>
                <c:pt idx="701">
                  <c:v>-1.368122898430407</c:v>
                </c:pt>
                <c:pt idx="702">
                  <c:v>-1.3680315584303528</c:v>
                </c:pt>
                <c:pt idx="703">
                  <c:v>-1.3679482822141691</c:v>
                </c:pt>
                <c:pt idx="704">
                  <c:v>-1.3678474865255623</c:v>
                </c:pt>
                <c:pt idx="705">
                  <c:v>-1.3678399284302361</c:v>
                </c:pt>
                <c:pt idx="706">
                  <c:v>-1.3678284584303158</c:v>
                </c:pt>
                <c:pt idx="707">
                  <c:v>-1.3678285584302472</c:v>
                </c:pt>
                <c:pt idx="708">
                  <c:v>-1.3678142456214371</c:v>
                </c:pt>
                <c:pt idx="709">
                  <c:v>-1.3676034484303579</c:v>
                </c:pt>
                <c:pt idx="710">
                  <c:v>-1.3671895584303613</c:v>
                </c:pt>
                <c:pt idx="711">
                  <c:v>-1.3667480984304059</c:v>
                </c:pt>
                <c:pt idx="712">
                  <c:v>-1.3653027230680281</c:v>
                </c:pt>
                <c:pt idx="713">
                  <c:v>-1.364872284144667</c:v>
                </c:pt>
                <c:pt idx="714">
                  <c:v>-1.3643959084303401</c:v>
                </c:pt>
                <c:pt idx="715">
                  <c:v>-1.3639574884304011</c:v>
                </c:pt>
                <c:pt idx="716">
                  <c:v>-1.3635803984303294</c:v>
                </c:pt>
                <c:pt idx="717">
                  <c:v>-1.3632107084303584</c:v>
                </c:pt>
                <c:pt idx="718">
                  <c:v>-1.3629265438848959</c:v>
                </c:pt>
                <c:pt idx="719">
                  <c:v>-1.3626965941750342</c:v>
                </c:pt>
                <c:pt idx="720">
                  <c:v>-1.3621702067637025</c:v>
                </c:pt>
                <c:pt idx="721">
                  <c:v>-1.3620522229200935</c:v>
                </c:pt>
                <c:pt idx="722">
                  <c:v>-1.3619050884304178</c:v>
                </c:pt>
                <c:pt idx="723">
                  <c:v>-1.3617695184303278</c:v>
                </c:pt>
                <c:pt idx="724">
                  <c:v>-1.361667338636636</c:v>
                </c:pt>
                <c:pt idx="725">
                  <c:v>-1.3615557584303914</c:v>
                </c:pt>
                <c:pt idx="726">
                  <c:v>-1.3614426284303747</c:v>
                </c:pt>
                <c:pt idx="727">
                  <c:v>-1.3613307584302632</c:v>
                </c:pt>
                <c:pt idx="728">
                  <c:v>-1.3612657596244286</c:v>
                </c:pt>
                <c:pt idx="729">
                  <c:v>-1.3605270468174737</c:v>
                </c:pt>
                <c:pt idx="730">
                  <c:v>-1.3603007684303705</c:v>
                </c:pt>
                <c:pt idx="731">
                  <c:v>-1.3600629284303969</c:v>
                </c:pt>
                <c:pt idx="732">
                  <c:v>-1.3598768039858911</c:v>
                </c:pt>
                <c:pt idx="733">
                  <c:v>-1.3592719984303439</c:v>
                </c:pt>
                <c:pt idx="734">
                  <c:v>-1.3592095956525796</c:v>
                </c:pt>
                <c:pt idx="735">
                  <c:v>-1.359095968430438</c:v>
                </c:pt>
                <c:pt idx="736">
                  <c:v>-1.3590373084303593</c:v>
                </c:pt>
                <c:pt idx="737">
                  <c:v>-1.3589872284303881</c:v>
                </c:pt>
                <c:pt idx="738">
                  <c:v>-1.3588765884303839</c:v>
                </c:pt>
                <c:pt idx="739">
                  <c:v>-1.3587763620667361</c:v>
                </c:pt>
                <c:pt idx="740">
                  <c:v>-1.3587029984303811</c:v>
                </c:pt>
                <c:pt idx="741">
                  <c:v>-1.3584306234303725</c:v>
                </c:pt>
                <c:pt idx="742">
                  <c:v>-1.3583922184303248</c:v>
                </c:pt>
                <c:pt idx="743">
                  <c:v>-1.3583395184303839</c:v>
                </c:pt>
                <c:pt idx="744">
                  <c:v>-1.358296198430331</c:v>
                </c:pt>
                <c:pt idx="745">
                  <c:v>-1.3582534095414425</c:v>
                </c:pt>
                <c:pt idx="746">
                  <c:v>-1.3582179584303253</c:v>
                </c:pt>
                <c:pt idx="747">
                  <c:v>-1.3581845484303727</c:v>
                </c:pt>
                <c:pt idx="748">
                  <c:v>-1.3581432084302989</c:v>
                </c:pt>
                <c:pt idx="749">
                  <c:v>-1.3581193584303577</c:v>
                </c:pt>
                <c:pt idx="750">
                  <c:v>-1.357446870225232</c:v>
                </c:pt>
                <c:pt idx="751">
                  <c:v>-1.3572987005580046</c:v>
                </c:pt>
                <c:pt idx="752">
                  <c:v>-1.3570833484303506</c:v>
                </c:pt>
                <c:pt idx="753">
                  <c:v>-1.3569212984303476</c:v>
                </c:pt>
                <c:pt idx="754">
                  <c:v>-1.3568151384303366</c:v>
                </c:pt>
                <c:pt idx="755">
                  <c:v>-1.3567007423327908</c:v>
                </c:pt>
                <c:pt idx="756">
                  <c:v>-1.356563148430368</c:v>
                </c:pt>
                <c:pt idx="757">
                  <c:v>-1.3564400188385481</c:v>
                </c:pt>
                <c:pt idx="758">
                  <c:v>-1.3561807484303401</c:v>
                </c:pt>
                <c:pt idx="759">
                  <c:v>-1.3561425984303321</c:v>
                </c:pt>
                <c:pt idx="760">
                  <c:v>-1.3561045984303632</c:v>
                </c:pt>
                <c:pt idx="761">
                  <c:v>-1.3560777229201761</c:v>
                </c:pt>
                <c:pt idx="762">
                  <c:v>-1.3560074384302987</c:v>
                </c:pt>
                <c:pt idx="763">
                  <c:v>-1.3554011484303878</c:v>
                </c:pt>
                <c:pt idx="764">
                  <c:v>-1.3546796284304319</c:v>
                </c:pt>
                <c:pt idx="765">
                  <c:v>-1.3541624886263861</c:v>
                </c:pt>
                <c:pt idx="766">
                  <c:v>-1.3526008245173122</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-1.3496915584303206</c:v>
                </c:pt>
                <c:pt idx="775">
                  <c:v>-1.349545454570688</c:v>
                </c:pt>
                <c:pt idx="776">
                  <c:v>-1.3489924984303339</c:v>
                </c:pt>
                <c:pt idx="777">
                  <c:v>-1.3489149684303501</c:v>
                </c:pt>
                <c:pt idx="778">
                  <c:v>-1.348816888430342</c:v>
                </c:pt>
                <c:pt idx="779">
                  <c:v>-1.3487414984303854</c:v>
                </c:pt>
                <c:pt idx="780">
                  <c:v>-1.3486629496499141</c:v>
                </c:pt>
                <c:pt idx="781">
                  <c:v>-1.3487416084303376</c:v>
                </c:pt>
                <c:pt idx="782">
                  <c:v>-1.3498449684303253</c:v>
                </c:pt>
                <c:pt idx="783">
                  <c:v>-1.351204498430354</c:v>
                </c:pt>
                <c:pt idx="784">
                  <c:v>-1.3582206749009202</c:v>
                </c:pt>
                <c:pt idx="785">
                  <c:v>-1.3591514284303869</c:v>
                </c:pt>
                <c:pt idx="786">
                  <c:v>-1.360511734694086</c:v>
                </c:pt>
                <c:pt idx="787">
                  <c:v>-1.3617734584304184</c:v>
                </c:pt>
                <c:pt idx="788">
                  <c:v>-1.3629120884303205</c:v>
                </c:pt>
                <c:pt idx="789">
                  <c:v>-1.3638034884303838</c:v>
                </c:pt>
                <c:pt idx="790">
                  <c:v>-1.3645463601325081</c:v>
                </c:pt>
                <c:pt idx="791">
                  <c:v>-1.366623298430367</c:v>
                </c:pt>
                <c:pt idx="792">
                  <c:v>-1.3670798884303319</c:v>
                </c:pt>
                <c:pt idx="793">
                  <c:v>-1.3676898584304018</c:v>
                </c:pt>
                <c:pt idx="794">
                  <c:v>-1.3683227084303127</c:v>
                </c:pt>
                <c:pt idx="795">
                  <c:v>-1.3688249684303173</c:v>
                </c:pt>
                <c:pt idx="796">
                  <c:v>-1.3693376923079208</c:v>
                </c:pt>
                <c:pt idx="797">
                  <c:v>-1.3697385284303261</c:v>
                </c:pt>
                <c:pt idx="798">
                  <c:v>-1.3701565184304001</c:v>
                </c:pt>
                <c:pt idx="799">
                  <c:v>-1.3704258087751953</c:v>
                </c:pt>
                <c:pt idx="800">
                  <c:v>-1.3717329075212781</c:v>
                </c:pt>
                <c:pt idx="801">
                  <c:v>-1.3719494868024418</c:v>
                </c:pt>
                <c:pt idx="802">
                  <c:v>-1.3723191184303403</c:v>
                </c:pt>
                <c:pt idx="803">
                  <c:v>-1.3726439484303101</c:v>
                </c:pt>
                <c:pt idx="804">
                  <c:v>-1.3729442884303238</c:v>
                </c:pt>
                <c:pt idx="805">
                  <c:v>-1.3732037246208941</c:v>
                </c:pt>
                <c:pt idx="806">
                  <c:v>-1.3734651584303634</c:v>
                </c:pt>
                <c:pt idx="807">
                  <c:v>-1.3736963484303837</c:v>
                </c:pt>
                <c:pt idx="808">
                  <c:v>-1.3738671984303319</c:v>
                </c:pt>
                <c:pt idx="809">
                  <c:v>-1.3744357676611187</c:v>
                </c:pt>
                <c:pt idx="810">
                  <c:v>-1.3745799056468488</c:v>
                </c:pt>
                <c:pt idx="811">
                  <c:v>-1.3747610984304381</c:v>
                </c:pt>
                <c:pt idx="812">
                  <c:v>-1.3749472784303691</c:v>
                </c:pt>
                <c:pt idx="813">
                  <c:v>-1.3750985384304428</c:v>
                </c:pt>
                <c:pt idx="814">
                  <c:v>-1.375243616987099</c:v>
                </c:pt>
                <c:pt idx="815">
                  <c:v>-1.375560728430266</c:v>
                </c:pt>
                <c:pt idx="816">
                  <c:v>-1.376450238430394</c:v>
                </c:pt>
                <c:pt idx="817">
                  <c:v>-1.377346837139994</c:v>
                </c:pt>
                <c:pt idx="818">
                  <c:v>-1.3793872650970442</c:v>
                </c:pt>
                <c:pt idx="819">
                  <c:v>-1.3797875468174965</c:v>
                </c:pt>
                <c:pt idx="820">
                  <c:v>-1.380440788430342</c:v>
                </c:pt>
                <c:pt idx="821">
                  <c:v>-1.381032378430334</c:v>
                </c:pt>
                <c:pt idx="822">
                  <c:v>-1.3815419584303612</c:v>
                </c:pt>
                <c:pt idx="823">
                  <c:v>-1.3820070329130683</c:v>
                </c:pt>
                <c:pt idx="824">
                  <c:v>-1.382433478430386</c:v>
                </c:pt>
                <c:pt idx="825">
                  <c:v>-1.3828158784303721</c:v>
                </c:pt>
                <c:pt idx="826">
                  <c:v>-1.3830887739405657</c:v>
                </c:pt>
                <c:pt idx="827">
                  <c:v>-1.3838659984303519</c:v>
                </c:pt>
                <c:pt idx="828">
                  <c:v>-1.3840390552485573</c:v>
                </c:pt>
                <c:pt idx="829">
                  <c:v>-1.3842670984304277</c:v>
                </c:pt>
                <c:pt idx="830">
                  <c:v>-1.3844807684304721</c:v>
                </c:pt>
                <c:pt idx="831">
                  <c:v>-1.3846668206525481</c:v>
                </c:pt>
                <c:pt idx="832">
                  <c:v>-1.3848319036935663</c:v>
                </c:pt>
                <c:pt idx="833">
                  <c:v>-1.3849902784303296</c:v>
                </c:pt>
                <c:pt idx="834">
                  <c:v>-1.385138628430248</c:v>
                </c:pt>
                <c:pt idx="835">
                  <c:v>-1.3852841317637146</c:v>
                </c:pt>
                <c:pt idx="836">
                  <c:v>-1.3854263698589406</c:v>
                </c:pt>
                <c:pt idx="837">
                  <c:v>-1.3858471118325273</c:v>
                </c:pt>
                <c:pt idx="838">
                  <c:v>-1.3858731584303918</c:v>
                </c:pt>
                <c:pt idx="839">
                  <c:v>-1.3859096376056761</c:v>
                </c:pt>
                <c:pt idx="840">
                  <c:v>-1.3859409284302888</c:v>
                </c:pt>
                <c:pt idx="841">
                  <c:v>-1.3859708384303175</c:v>
                </c:pt>
                <c:pt idx="842">
                  <c:v>-1.3859928884304358</c:v>
                </c:pt>
                <c:pt idx="843">
                  <c:v>-1.3860223386365453</c:v>
                </c:pt>
                <c:pt idx="844">
                  <c:v>-1.386050998430358</c:v>
                </c:pt>
                <c:pt idx="845">
                  <c:v>-1.3861261274626386</c:v>
                </c:pt>
                <c:pt idx="846">
                  <c:v>-1.3861494184303922</c:v>
                </c:pt>
                <c:pt idx="847">
                  <c:v>-1.3861539184302905</c:v>
                </c:pt>
                <c:pt idx="848">
                  <c:v>-1.3861916376056258</c:v>
                </c:pt>
                <c:pt idx="849">
                  <c:v>-1.3862624684302978</c:v>
                </c:pt>
                <c:pt idx="850">
                  <c:v>-1.3863809084303278</c:v>
                </c:pt>
                <c:pt idx="851">
                  <c:v>-1.386591645489194</c:v>
                </c:pt>
                <c:pt idx="852">
                  <c:v>-1.3868245150970377</c:v>
                </c:pt>
                <c:pt idx="853">
                  <c:v>-1.387466057253901</c:v>
                </c:pt>
                <c:pt idx="854">
                  <c:v>-1.3876159684303477</c:v>
                </c:pt>
                <c:pt idx="855">
                  <c:v>-1.3877517784303208</c:v>
                </c:pt>
                <c:pt idx="856">
                  <c:v>-1.3878648953375694</c:v>
                </c:pt>
                <c:pt idx="857">
                  <c:v>-1.3879617184304014</c:v>
                </c:pt>
                <c:pt idx="858">
                  <c:v>-1.3880471484303341</c:v>
                </c:pt>
                <c:pt idx="859">
                  <c:v>-1.3881264703405101</c:v>
                </c:pt>
                <c:pt idx="860">
                  <c:v>-1.3881996616956727</c:v>
                </c:pt>
                <c:pt idx="861">
                  <c:v>-1.3882525119439078</c:v>
                </c:pt>
                <c:pt idx="862">
                  <c:v>-1.3884427317637287</c:v>
                </c:pt>
                <c:pt idx="863">
                  <c:v>-1.3884916184303702</c:v>
                </c:pt>
                <c:pt idx="864">
                  <c:v>-1.3885412597939959</c:v>
                </c:pt>
                <c:pt idx="865">
                  <c:v>-1.3885788484304129</c:v>
                </c:pt>
                <c:pt idx="866">
                  <c:v>-1.3886348584303778</c:v>
                </c:pt>
                <c:pt idx="867">
                  <c:v>-1.3886812637365458</c:v>
                </c:pt>
                <c:pt idx="868">
                  <c:v>-1.3887284884304298</c:v>
                </c:pt>
                <c:pt idx="869">
                  <c:v>-1.3887563984303384</c:v>
                </c:pt>
                <c:pt idx="870">
                  <c:v>-1.3887822615882504</c:v>
                </c:pt>
                <c:pt idx="871">
                  <c:v>-1.3889896650970073</c:v>
                </c:pt>
                <c:pt idx="872">
                  <c:v>-1.3890405386601761</c:v>
                </c:pt>
                <c:pt idx="873">
                  <c:v>-1.3893289084304139</c:v>
                </c:pt>
                <c:pt idx="874">
                  <c:v>-1.3897061984303318</c:v>
                </c:pt>
                <c:pt idx="875">
                  <c:v>-1.3900896612210285</c:v>
                </c:pt>
                <c:pt idx="876">
                  <c:v>-1.390290818430401</c:v>
                </c:pt>
                <c:pt idx="877">
                  <c:v>-1.3899381784303912</c:v>
                </c:pt>
                <c:pt idx="878">
                  <c:v>-1.389592447409951</c:v>
                </c:pt>
                <c:pt idx="879">
                  <c:v>-1.3893084811889622</c:v>
                </c:pt>
                <c:pt idx="880">
                  <c:v>-1.3891449984303677</c:v>
                </c:pt>
                <c:pt idx="881">
                  <c:v>-1.3884961650970382</c:v>
                </c:pt>
                <c:pt idx="882">
                  <c:v>-1.3882526284303671</c:v>
                </c:pt>
                <c:pt idx="883">
                  <c:v>-1.3880139984303741</c:v>
                </c:pt>
                <c:pt idx="884">
                  <c:v>-1.3877700784303357</c:v>
                </c:pt>
                <c:pt idx="885">
                  <c:v>-1.3875580784303807</c:v>
                </c:pt>
                <c:pt idx="886">
                  <c:v>-1.3873465984303899</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-1.3847088177074258</c:v>
                </c:pt>
                <c:pt idx="895">
                  <c:v>-1.3845169684303986</c:v>
                </c:pt>
                <c:pt idx="896">
                  <c:v>-1.3843506333510709</c:v>
                </c:pt>
                <c:pt idx="897">
                  <c:v>-1.3840702355437973</c:v>
                </c:pt>
                <c:pt idx="898">
                  <c:v>-1.3840229359303342</c:v>
                </c:pt>
                <c:pt idx="899">
                  <c:v>-1.3839663418647277</c:v>
                </c:pt>
                <c:pt idx="900">
                  <c:v>-1.3839234084303398</c:v>
                </c:pt>
                <c:pt idx="901">
                  <c:v>-1.3839015035849718</c:v>
                </c:pt>
                <c:pt idx="902">
                  <c:v>-1.3838707184303938</c:v>
                </c:pt>
                <c:pt idx="903">
                  <c:v>-1.3838342384303299</c:v>
                </c:pt>
                <c:pt idx="904">
                  <c:v>-1.3838094567636778</c:v>
                </c:pt>
                <c:pt idx="905">
                  <c:v>-1.3837384467062401</c:v>
                </c:pt>
                <c:pt idx="906">
                  <c:v>-1.3837292984303993</c:v>
                </c:pt>
                <c:pt idx="907">
                  <c:v>-1.3836747784304178</c:v>
                </c:pt>
                <c:pt idx="908">
                  <c:v>-1.3835767229202602</c:v>
                </c:pt>
                <c:pt idx="909">
                  <c:v>-1.3835097584304046</c:v>
                </c:pt>
                <c:pt idx="910">
                  <c:v>-1.3834332884303659</c:v>
                </c:pt>
                <c:pt idx="911">
                  <c:v>-1.383406865097129</c:v>
                </c:pt>
                <c:pt idx="912">
                  <c:v>-1.3834129778118671</c:v>
                </c:pt>
                <c:pt idx="913">
                  <c:v>-1.3834252303144274</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-1.3833500684303541</c:v>
                </c:pt>
                <c:pt idx="928">
                  <c:v>-1.3833567144797385</c:v>
                </c:pt>
                <c:pt idx="929">
                  <c:v>-1.3833084084302461</c:v>
                </c:pt>
                <c:pt idx="930">
                  <c:v>-1.3832468097511081</c:v>
                </c:pt>
                <c:pt idx="931">
                  <c:v>-1.38315566509705</c:v>
                </c:pt>
                <c:pt idx="932">
                  <c:v>-1.3831099346006059</c:v>
                </c:pt>
                <c:pt idx="933">
                  <c:v>-1.3833379513715252</c:v>
                </c:pt>
                <c:pt idx="934">
                  <c:v>-1.3840700684303631</c:v>
                </c:pt>
                <c:pt idx="935">
                  <c:v>-1.3849828884303661</c:v>
                </c:pt>
                <c:pt idx="936">
                  <c:v>-1.3856780809046114</c:v>
                </c:pt>
                <c:pt idx="937">
                  <c:v>-1.3862980584303486</c:v>
                </c:pt>
                <c:pt idx="938">
                  <c:v>-1.3868231755137481</c:v>
                </c:pt>
                <c:pt idx="939">
                  <c:v>-1.3872186984303938</c:v>
                </c:pt>
                <c:pt idx="940">
                  <c:v>-1.3874558931672221</c:v>
                </c:pt>
                <c:pt idx="941">
                  <c:v>-1.3884860529758285</c:v>
                </c:pt>
                <c:pt idx="942">
                  <c:v>-1.3888482484303211</c:v>
                </c:pt>
                <c:pt idx="943">
                  <c:v>-1.3891255584303999</c:v>
                </c:pt>
                <c:pt idx="944">
                  <c:v>-1.3894543384304114</c:v>
                </c:pt>
                <c:pt idx="945">
                  <c:v>-1.3897330684303597</c:v>
                </c:pt>
                <c:pt idx="946">
                  <c:v>-1.3899872355437441</c:v>
                </c:pt>
                <c:pt idx="947">
                  <c:v>-1.3901328784303801</c:v>
                </c:pt>
                <c:pt idx="948">
                  <c:v>-1.3902201779175485</c:v>
                </c:pt>
                <c:pt idx="949">
                  <c:v>-1.3908304984303959</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-1.3931487384302921</c:v>
                </c:pt>
                <c:pt idx="959">
                  <c:v>-1.3940500384303598</c:v>
                </c:pt>
                <c:pt idx="960">
                  <c:v>-1.3949343489458457</c:v>
                </c:pt>
                <c:pt idx="961">
                  <c:v>-1.3955806384303528</c:v>
                </c:pt>
                <c:pt idx="962">
                  <c:v>-1.3963917584303818</c:v>
                </c:pt>
                <c:pt idx="963">
                  <c:v>-1.3969654184304539</c:v>
                </c:pt>
                <c:pt idx="964">
                  <c:v>-1.3974060156717485</c:v>
                </c:pt>
                <c:pt idx="965">
                  <c:v>-1.4027833984303706</c:v>
                </c:pt>
                <c:pt idx="966">
                  <c:v>-1.4038229477973774</c:v>
                </c:pt>
                <c:pt idx="967">
                  <c:v>-1.4051729084304299</c:v>
                </c:pt>
                <c:pt idx="968">
                  <c:v>-1.4076551984303758</c:v>
                </c:pt>
                <c:pt idx="969">
                  <c:v>-1.4091334084303409</c:v>
                </c:pt>
                <c:pt idx="970">
                  <c:v>-1.4105798884304244</c:v>
                </c:pt>
                <c:pt idx="971">
                  <c:v>-1.4118736284304112</c:v>
                </c:pt>
                <c:pt idx="972">
                  <c:v>-1.4130137922448156</c:v>
                </c:pt>
                <c:pt idx="973">
                  <c:v>-1.4142588671172831</c:v>
                </c:pt>
                <c:pt idx="974">
                  <c:v>-1.4206353150970279</c:v>
                </c:pt>
                <c:pt idx="975">
                  <c:v>-1.42201847843031</c:v>
                </c:pt>
                <c:pt idx="976">
                  <c:v>-1.4240692384303326</c:v>
                </c:pt>
                <c:pt idx="977">
                  <c:v>-1.4261227584303864</c:v>
                </c:pt>
                <c:pt idx="978">
                  <c:v>-1.4289050784303896</c:v>
                </c:pt>
                <c:pt idx="979">
                  <c:v>-1.4320400602860281</c:v>
                </c:pt>
                <c:pt idx="980">
                  <c:v>-1.4348338084304038</c:v>
                </c:pt>
                <c:pt idx="981">
                  <c:v>-1.4367676174779727</c:v>
                </c:pt>
                <c:pt idx="982">
                  <c:v>-1.443052032913116</c:v>
                </c:pt>
                <c:pt idx="983">
                  <c:v>-1.4444170484303953</c:v>
                </c:pt>
                <c:pt idx="984">
                  <c:v>-1.4464297984303487</c:v>
                </c:pt>
                <c:pt idx="985">
                  <c:v>-1.4481510948159126</c:v>
                </c:pt>
                <c:pt idx="986">
                  <c:v>-1.4498337284303258</c:v>
                </c:pt>
                <c:pt idx="987">
                  <c:v>-1.4513418184303344</c:v>
                </c:pt>
                <c:pt idx="988">
                  <c:v>-1.4524113519656368</c:v>
                </c:pt>
                <c:pt idx="989">
                  <c:v>-1.4538436184303594</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-1.4659095278421201</c:v>
                </c:pt>
                <c:pt idx="1000">
                  <c:v>-1.4692001050970438</c:v>
                </c:pt>
                <c:pt idx="1001">
                  <c:v>-1.4697180884304029</c:v>
                </c:pt>
                <c:pt idx="1002">
                  <c:v>-1.4702871584303381</c:v>
                </c:pt>
                <c:pt idx="1003">
                  <c:v>-1.470784428430342</c:v>
                </c:pt>
                <c:pt idx="1004">
                  <c:v>-1.4712548025540411</c:v>
                </c:pt>
                <c:pt idx="1005">
                  <c:v>-1.4716632684303457</c:v>
                </c:pt>
                <c:pt idx="1006">
                  <c:v>-1.4720193784303319</c:v>
                </c:pt>
                <c:pt idx="1007">
                  <c:v>-1.4722269984303638</c:v>
                </c:pt>
                <c:pt idx="1008">
                  <c:v>-1.4731098555732478</c:v>
                </c:pt>
                <c:pt idx="1009">
                  <c:v>-1.4733777084303412</c:v>
                </c:pt>
                <c:pt idx="1010">
                  <c:v>-1.4736289159561398</c:v>
                </c:pt>
                <c:pt idx="1011">
                  <c:v>-1.4738288284303698</c:v>
                </c:pt>
                <c:pt idx="1012">
                  <c:v>-1.4734584784303095</c:v>
                </c:pt>
                <c:pt idx="1013">
                  <c:v>-1.472348628430332</c:v>
                </c:pt>
                <c:pt idx="1014">
                  <c:v>-1.4709246184303488</c:v>
                </c:pt>
                <c:pt idx="1015">
                  <c:v>-1.4696553317637273</c:v>
                </c:pt>
                <c:pt idx="1016">
                  <c:v>-1.466227998430405</c:v>
                </c:pt>
                <c:pt idx="1017">
                  <c:v>-1.4652227911133338</c:v>
                </c:pt>
                <c:pt idx="1018">
                  <c:v>-1.4624796484303229</c:v>
                </c:pt>
                <c:pt idx="1019">
                  <c:v>-1.4594001584303058</c:v>
                </c:pt>
                <c:pt idx="1020">
                  <c:v>-1.4562416184303666</c:v>
                </c:pt>
                <c:pt idx="1021">
                  <c:v>-1.4524706884303378</c:v>
                </c:pt>
                <c:pt idx="1022">
                  <c:v>-1.4495806109303455</c:v>
                </c:pt>
                <c:pt idx="1023">
                  <c:v>-1.4452957084303488</c:v>
                </c:pt>
                <c:pt idx="1024">
                  <c:v>-1.442185096256374</c:v>
                </c:pt>
                <c:pt idx="1025">
                  <c:v>-1.4335054784303398</c:v>
                </c:pt>
                <c:pt idx="1026">
                  <c:v>-1.4311562084303358</c:v>
                </c:pt>
                <c:pt idx="1027">
                  <c:v>-1.4288305784304138</c:v>
                </c:pt>
                <c:pt idx="1028">
                  <c:v>-1.4268044984304038</c:v>
                </c:pt>
                <c:pt idx="1029">
                  <c:v>-1.4251958384303398</c:v>
                </c:pt>
                <c:pt idx="1030">
                  <c:v>-1.4235185684303815</c:v>
                </c:pt>
                <c:pt idx="1031">
                  <c:v>-1.4222260284303658</c:v>
                </c:pt>
                <c:pt idx="1032">
                  <c:v>-1.420860523020508</c:v>
                </c:pt>
                <c:pt idx="1033">
                  <c:v>-1.4134413402025083</c:v>
                </c:pt>
                <c:pt idx="1034">
                  <c:v>-1.4101831484303133</c:v>
                </c:pt>
                <c:pt idx="1035">
                  <c:v>-1.406844628430411</c:v>
                </c:pt>
                <c:pt idx="1036">
                  <c:v>-1.404059118430375</c:v>
                </c:pt>
                <c:pt idx="1037">
                  <c:v>-1.4015020084303618</c:v>
                </c:pt>
                <c:pt idx="1038">
                  <c:v>-1.3992379262654655</c:v>
                </c:pt>
                <c:pt idx="1039">
                  <c:v>-1.3969626684303833</c:v>
                </c:pt>
                <c:pt idx="1040">
                  <c:v>-1.3948784896584321</c:v>
                </c:pt>
                <c:pt idx="1041">
                  <c:v>-1.3860869075212703</c:v>
                </c:pt>
                <c:pt idx="1042">
                  <c:v>-1.3846292984304016</c:v>
                </c:pt>
                <c:pt idx="1043">
                  <c:v>-1.3817834884303792</c:v>
                </c:pt>
                <c:pt idx="1044">
                  <c:v>-1.379218038430388</c:v>
                </c:pt>
                <c:pt idx="1045">
                  <c:v>-1.377637185930326</c:v>
                </c:pt>
                <c:pt idx="1046">
                  <c:v>-1.3750946884303707</c:v>
                </c:pt>
                <c:pt idx="1047">
                  <c:v>-1.3733573484302901</c:v>
                </c:pt>
                <c:pt idx="1048">
                  <c:v>-1.3716955384303731</c:v>
                </c:pt>
                <c:pt idx="1049">
                  <c:v>-1.3704346428748178</c:v>
                </c:pt>
                <c:pt idx="1050">
                  <c:v>-1.3663004671803662</c:v>
                </c:pt>
                <c:pt idx="1051">
                  <c:v>-1.3654256128882736</c:v>
                </c:pt>
                <c:pt idx="1052">
                  <c:v>-1.3641137684303306</c:v>
                </c:pt>
                <c:pt idx="1053">
                  <c:v>-1.3629744384304274</c:v>
                </c:pt>
                <c:pt idx="1054">
                  <c:v>-1.3618013284303458</c:v>
                </c:pt>
                <c:pt idx="1055">
                  <c:v>-1.360599948430341</c:v>
                </c:pt>
                <c:pt idx="1056">
                  <c:v>-1.3597152426164314</c:v>
                </c:pt>
                <c:pt idx="1057">
                  <c:v>-1.3586077584303453</c:v>
                </c:pt>
                <c:pt idx="1058">
                  <c:v>-1.357802128430422</c:v>
                </c:pt>
                <c:pt idx="1059">
                  <c:v>-1.3570059984303668</c:v>
                </c:pt>
                <c:pt idx="1060">
                  <c:v>-1.3540635156717844</c:v>
                </c:pt>
                <c:pt idx="1061">
                  <c:v>-1.3531543384303291</c:v>
                </c:pt>
                <c:pt idx="1062">
                  <c:v>-1.3522884868023941</c:v>
                </c:pt>
                <c:pt idx="1063">
                  <c:v>-1.3513693484303158</c:v>
                </c:pt>
                <c:pt idx="1064">
                  <c:v>-1.3506279584303655</c:v>
                </c:pt>
                <c:pt idx="1065">
                  <c:v>-1.3499284884304126</c:v>
                </c:pt>
                <c:pt idx="1066">
                  <c:v>-1.3493069884303353</c:v>
                </c:pt>
                <c:pt idx="1067">
                  <c:v>-1.3487567036935548</c:v>
                </c:pt>
                <c:pt idx="1068">
                  <c:v>-1.3473494721145578</c:v>
                </c:pt>
                <c:pt idx="1069">
                  <c:v>-1.3470194384303085</c:v>
                </c:pt>
                <c:pt idx="1070">
                  <c:v>-1.3466823784303881</c:v>
                </c:pt>
                <c:pt idx="1071">
                  <c:v>-1.3463818984303444</c:v>
                </c:pt>
                <c:pt idx="1072">
                  <c:v>-1.3461524678180044</c:v>
                </c:pt>
                <c:pt idx="1073">
                  <c:v>-1.3459443278420959</c:v>
                </c:pt>
                <c:pt idx="1074">
                  <c:v>-1.3457869084303979</c:v>
                </c:pt>
                <c:pt idx="1075">
                  <c:v>-1.3456747784303638</c:v>
                </c:pt>
                <c:pt idx="1076">
                  <c:v>-1.3453312841446536</c:v>
                </c:pt>
                <c:pt idx="1077">
                  <c:v>-1.3452558884303381</c:v>
                </c:pt>
                <c:pt idx="1078">
                  <c:v>-1.3451358484304798</c:v>
                </c:pt>
                <c:pt idx="1079">
                  <c:v>-1.344987892548076</c:v>
                </c:pt>
                <c:pt idx="1080">
                  <c:v>-1.3448499584303946</c:v>
                </c:pt>
                <c:pt idx="1081">
                  <c:v>-1.3447385684303381</c:v>
                </c:pt>
                <c:pt idx="1082">
                  <c:v>-1.3446197884303639</c:v>
                </c:pt>
                <c:pt idx="1083">
                  <c:v>-1.3445205184303717</c:v>
                </c:pt>
                <c:pt idx="1084">
                  <c:v>-1.3444483493076262</c:v>
                </c:pt>
                <c:pt idx="1085">
                  <c:v>-1.3442881234303203</c:v>
                </c:pt>
                <c:pt idx="1086">
                  <c:v>-1.3442935684302117</c:v>
                </c:pt>
                <c:pt idx="1087">
                  <c:v>-1.3442945384302689</c:v>
                </c:pt>
                <c:pt idx="1088">
                  <c:v>-1.3442851684304054</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-1.3439578284303841</c:v>
                </c:pt>
                <c:pt idx="1098">
                  <c:v>-1.3438861284303421</c:v>
                </c:pt>
                <c:pt idx="1099">
                  <c:v>-1.3438394384302859</c:v>
                </c:pt>
                <c:pt idx="1100">
                  <c:v>-1.3437898219598321</c:v>
                </c:pt>
                <c:pt idx="1101">
                  <c:v>-1.343754578430314</c:v>
                </c:pt>
                <c:pt idx="1102">
                  <c:v>-1.3437437603351439</c:v>
                </c:pt>
                <c:pt idx="1103">
                  <c:v>-1.3438042384304199</c:v>
                </c:pt>
                <c:pt idx="1104">
                  <c:v>-1.3438648484303977</c:v>
                </c:pt>
                <c:pt idx="1105">
                  <c:v>-1.3439002584303359</c:v>
                </c:pt>
                <c:pt idx="1106">
                  <c:v>-1.3439903237315747</c:v>
                </c:pt>
                <c:pt idx="1107">
                  <c:v>-1.3442258684303567</c:v>
                </c:pt>
                <c:pt idx="1108">
                  <c:v>-1.3444912784303114</c:v>
                </c:pt>
                <c:pt idx="1109">
                  <c:v>-1.3447266684303756</c:v>
                </c:pt>
                <c:pt idx="1110">
                  <c:v>-1.3448975773777301</c:v>
                </c:pt>
                <c:pt idx="1111">
                  <c:v>-1.3453599984303679</c:v>
                </c:pt>
                <c:pt idx="1112">
                  <c:v>-1.345375895489189</c:v>
                </c:pt>
                <c:pt idx="1113">
                  <c:v>-1.3467712184303888</c:v>
                </c:pt>
                <c:pt idx="1114">
                  <c:v>-1.3493971884303946</c:v>
                </c:pt>
                <c:pt idx="1115">
                  <c:v>-1.3519242984303435</c:v>
                </c:pt>
                <c:pt idx="1116">
                  <c:v>-1.3541728045527985</c:v>
                </c:pt>
                <c:pt idx="1117">
                  <c:v>-1.3566612454891187</c:v>
                </c:pt>
                <c:pt idx="1118">
                  <c:v>-1.3593137884303699</c:v>
                </c:pt>
                <c:pt idx="1119">
                  <c:v>-1.3614172077327211</c:v>
                </c:pt>
                <c:pt idx="1120">
                  <c:v>-1.3713992067636758</c:v>
                </c:pt>
                <c:pt idx="1121">
                  <c:v>-1.3738200984303768</c:v>
                </c:pt>
                <c:pt idx="1122">
                  <c:v>-1.3776483484303839</c:v>
                </c:pt>
                <c:pt idx="1123">
                  <c:v>-1.3811400809046219</c:v>
                </c:pt>
                <c:pt idx="1124">
                  <c:v>-1.3841488484303159</c:v>
                </c:pt>
                <c:pt idx="1125">
                  <c:v>-1.387089048430298</c:v>
                </c:pt>
                <c:pt idx="1126">
                  <c:v>-1.3896272584303784</c:v>
                </c:pt>
                <c:pt idx="1127">
                  <c:v>-1.3915902870900796</c:v>
                </c:pt>
                <c:pt idx="1128">
                  <c:v>-1.3934221584303472</c:v>
                </c:pt>
                <c:pt idx="1129">
                  <c:v>-1.3980725400970277</c:v>
                </c:pt>
                <c:pt idx="1130">
                  <c:v>-1.3993436484303388</c:v>
                </c:pt>
                <c:pt idx="1131">
                  <c:v>-1.4010833384303318</c:v>
                </c:pt>
                <c:pt idx="1132">
                  <c:v>-1.403176058430359</c:v>
                </c:pt>
                <c:pt idx="1133">
                  <c:v>-1.4048327796804259</c:v>
                </c:pt>
                <c:pt idx="1134">
                  <c:v>-1.4065694384303018</c:v>
                </c:pt>
                <c:pt idx="1135">
                  <c:v>-1.4079770184303078</c:v>
                </c:pt>
                <c:pt idx="1136">
                  <c:v>-1.4093581584303219</c:v>
                </c:pt>
                <c:pt idx="1137">
                  <c:v>-1.4103508884303082</c:v>
                </c:pt>
                <c:pt idx="1138">
                  <c:v>-1.4110246454891868</c:v>
                </c:pt>
                <c:pt idx="1139">
                  <c:v>-1.4132525565699012</c:v>
                </c:pt>
                <c:pt idx="1140">
                  <c:v>-1.4134181784304118</c:v>
                </c:pt>
                <c:pt idx="1141">
                  <c:v>-1.4135603684303018</c:v>
                </c:pt>
                <c:pt idx="1142">
                  <c:v>-1.4136177884304058</c:v>
                </c:pt>
                <c:pt idx="1143">
                  <c:v>-1.4138428572539021</c:v>
                </c:pt>
                <c:pt idx="1144">
                  <c:v>-1.4146673884303518</c:v>
                </c:pt>
                <c:pt idx="1145">
                  <c:v>-1.4163121084303121</c:v>
                </c:pt>
                <c:pt idx="1146">
                  <c:v>-1.4177022667230332</c:v>
                </c:pt>
                <c:pt idx="1147">
                  <c:v>-1.4221825317636765</c:v>
                </c:pt>
                <c:pt idx="1148">
                  <c:v>-1.4236393784303634</c:v>
                </c:pt>
                <c:pt idx="1149">
                  <c:v>-1.4257072149251098</c:v>
                </c:pt>
                <c:pt idx="1150">
                  <c:v>-1.4279018984303249</c:v>
                </c:pt>
                <c:pt idx="1151">
                  <c:v>-1.4299243984303398</c:v>
                </c:pt>
                <c:pt idx="1152">
                  <c:v>-1.4319112484303993</c:v>
                </c:pt>
                <c:pt idx="1153">
                  <c:v>-1.4341160784303568</c:v>
                </c:pt>
                <c:pt idx="1154">
                  <c:v>-1.4363844010277305</c:v>
                </c:pt>
                <c:pt idx="1155">
                  <c:v>-1.4379812179425393</c:v>
                </c:pt>
                <c:pt idx="1156">
                  <c:v>-1.4376511884303718</c:v>
                </c:pt>
                <c:pt idx="1157">
                  <c:v>-1.4358835084304138</c:v>
                </c:pt>
                <c:pt idx="1158">
                  <c:v>-1.4339837884303586</c:v>
                </c:pt>
                <c:pt idx="1159">
                  <c:v>-1.4323442275970615</c:v>
                </c:pt>
                <c:pt idx="1160">
                  <c:v>-1.4308126784303419</c:v>
                </c:pt>
                <c:pt idx="1161">
                  <c:v>-1.4294538984303238</c:v>
                </c:pt>
                <c:pt idx="1162">
                  <c:v>-1.4283107484304678</c:v>
                </c:pt>
                <c:pt idx="1163">
                  <c:v>-1.4250206300093318</c:v>
                </c:pt>
                <c:pt idx="1164">
                  <c:v>-1.4244836184303704</c:v>
                </c:pt>
                <c:pt idx="1165">
                  <c:v>-1.4238242184303493</c:v>
                </c:pt>
                <c:pt idx="1166">
                  <c:v>-1.4231622284303918</c:v>
                </c:pt>
                <c:pt idx="1167">
                  <c:v>-1.4226681650970359</c:v>
                </c:pt>
                <c:pt idx="1168">
                  <c:v>-1.4221122046159707</c:v>
                </c:pt>
                <c:pt idx="1169">
                  <c:v>-1.4216548084303735</c:v>
                </c:pt>
                <c:pt idx="1170">
                  <c:v>-1.4212613000176721</c:v>
                </c:pt>
                <c:pt idx="1171">
                  <c:v>-1.4203719984303678</c:v>
                </c:pt>
                <c:pt idx="1172">
                  <c:v>-1.4201771284304385</c:v>
                </c:pt>
                <c:pt idx="1173">
                  <c:v>-1.4198955296802893</c:v>
                </c:pt>
                <c:pt idx="1174">
                  <c:v>-1.4196262184303694</c:v>
                </c:pt>
                <c:pt idx="1175">
                  <c:v>-1.4194146484304078</c:v>
                </c:pt>
                <c:pt idx="1176">
                  <c:v>-1.4191800884303376</c:v>
                </c:pt>
                <c:pt idx="1177">
                  <c:v>-1.4190075035849716</c:v>
                </c:pt>
                <c:pt idx="1178">
                  <c:v>-1.4188075484303369</c:v>
                </c:pt>
                <c:pt idx="1179">
                  <c:v>-1.4186736490327192</c:v>
                </c:pt>
                <c:pt idx="1180">
                  <c:v>-1.4180687400032994</c:v>
                </c:pt>
                <c:pt idx="1181">
                  <c:v>-1.4179233884303493</c:v>
                </c:pt>
                <c:pt idx="1182">
                  <c:v>-1.4177836546802918</c:v>
                </c:pt>
                <c:pt idx="1183">
                  <c:v>-1.4176576884303798</c:v>
                </c:pt>
                <c:pt idx="1184">
                  <c:v>-1.4175669784303349</c:v>
                </c:pt>
                <c:pt idx="1185">
                  <c:v>-1.4174796384304611</c:v>
                </c:pt>
                <c:pt idx="1186">
                  <c:v>-1.4173917257031241</c:v>
                </c:pt>
                <c:pt idx="1187">
                  <c:v>-1.4173230846372378</c:v>
                </c:pt>
                <c:pt idx="1188">
                  <c:v>-1.4173280650970363</c:v>
                </c:pt>
                <c:pt idx="1189">
                  <c:v>-1.4173419684304338</c:v>
                </c:pt>
                <c:pt idx="1190">
                  <c:v>-1.4173362384301917</c:v>
                </c:pt>
                <c:pt idx="1191">
                  <c:v>-1.4173198337245054</c:v>
                </c:pt>
                <c:pt idx="1192">
                  <c:v>-1.4173153684304078</c:v>
                </c:pt>
                <c:pt idx="1193">
                  <c:v>-1.4173195484303918</c:v>
                </c:pt>
                <c:pt idx="1194">
                  <c:v>-1.4173203584304406</c:v>
                </c:pt>
                <c:pt idx="1195">
                  <c:v>-1.4173243148860362</c:v>
                </c:pt>
                <c:pt idx="1196">
                  <c:v>-1.4173174829665101</c:v>
                </c:pt>
                <c:pt idx="1197">
                  <c:v>-1.4173094984303458</c:v>
                </c:pt>
                <c:pt idx="1198">
                  <c:v>-1.4172897711576478</c:v>
                </c:pt>
                <c:pt idx="1199">
                  <c:v>-1.4172916984303359</c:v>
                </c:pt>
                <c:pt idx="1200">
                  <c:v>-1.4172899584303718</c:v>
                </c:pt>
                <c:pt idx="1201">
                  <c:v>-1.4172335749009759</c:v>
                </c:pt>
                <c:pt idx="1202">
                  <c:v>-1.4171617384303565</c:v>
                </c:pt>
                <c:pt idx="1203">
                  <c:v>-1.4170980084303419</c:v>
                </c:pt>
                <c:pt idx="1204">
                  <c:v>-1.4170536384303318</c:v>
                </c:pt>
                <c:pt idx="1205">
                  <c:v>-1.4170286849975238</c:v>
                </c:pt>
                <c:pt idx="1206">
                  <c:v>-1.41711131801792</c:v>
                </c:pt>
                <c:pt idx="1207">
                  <c:v>-1.4171404384303514</c:v>
                </c:pt>
                <c:pt idx="1208">
                  <c:v>-1.4171468684302653</c:v>
                </c:pt>
                <c:pt idx="1209">
                  <c:v>-1.4171447380136382</c:v>
                </c:pt>
                <c:pt idx="1210">
                  <c:v>-1.4170993284303515</c:v>
                </c:pt>
                <c:pt idx="1211">
                  <c:v>-1.4170304184304476</c:v>
                </c:pt>
                <c:pt idx="1212">
                  <c:v>-1.4169734184303788</c:v>
                </c:pt>
                <c:pt idx="1213">
                  <c:v>-1.4169178768087558</c:v>
                </c:pt>
                <c:pt idx="1214">
                  <c:v>-1.4165135817637609</c:v>
                </c:pt>
                <c:pt idx="1215">
                  <c:v>-1.4128306347940054</c:v>
                </c:pt>
                <c:pt idx="1216">
                  <c:v>-1.4124332684303056</c:v>
                </c:pt>
                <c:pt idx="1217">
                  <c:v>-1.4111775484303379</c:v>
                </c:pt>
                <c:pt idx="1218">
                  <c:v>-1.4102168884303552</c:v>
                </c:pt>
                <c:pt idx="1219">
                  <c:v>-1.4093554150970871</c:v>
                </c:pt>
                <c:pt idx="1220">
                  <c:v>-1.4086140384303858</c:v>
                </c:pt>
                <c:pt idx="1221">
                  <c:v>-1.4078871684304204</c:v>
                </c:pt>
                <c:pt idx="1222">
                  <c:v>-1.4073858751426498</c:v>
                </c:pt>
                <c:pt idx="1223">
                  <c:v>-1.4054455160773698</c:v>
                </c:pt>
                <c:pt idx="1224">
                  <c:v>-1.4049045584303437</c:v>
                </c:pt>
                <c:pt idx="1225">
                  <c:v>-1.4044449284302942</c:v>
                </c:pt>
                <c:pt idx="1226">
                  <c:v>-1.4040698484303871</c:v>
                </c:pt>
                <c:pt idx="1227">
                  <c:v>-1.4036884108015639</c:v>
                </c:pt>
                <c:pt idx="1228">
                  <c:v>-1.4032756884303248</c:v>
                </c:pt>
                <c:pt idx="1229">
                  <c:v>-1.4025560984304075</c:v>
                </c:pt>
                <c:pt idx="1230">
                  <c:v>-1.4022702275969934</c:v>
                </c:pt>
                <c:pt idx="1231">
                  <c:v>-1.402064998430381</c:v>
                </c:pt>
                <c:pt idx="1232">
                  <c:v>-1.4013186412875172</c:v>
                </c:pt>
                <c:pt idx="1233">
                  <c:v>-1.4011390284303418</c:v>
                </c:pt>
                <c:pt idx="1234">
                  <c:v>-1.4008969784302598</c:v>
                </c:pt>
                <c:pt idx="1235">
                  <c:v>-1.4007039880137384</c:v>
                </c:pt>
                <c:pt idx="1236">
                  <c:v>-1.4005225684303397</c:v>
                </c:pt>
                <c:pt idx="1237">
                  <c:v>-1.4003577484303875</c:v>
                </c:pt>
                <c:pt idx="1238">
                  <c:v>-1.40022485843036</c:v>
                </c:pt>
                <c:pt idx="1239">
                  <c:v>-1.4001284545707264</c:v>
                </c:pt>
                <c:pt idx="1240">
                  <c:v>-1.39974995004323</c:v>
                </c:pt>
                <c:pt idx="1241">
                  <c:v>-1.3997489464822621</c:v>
                </c:pt>
                <c:pt idx="1242">
                  <c:v>-1.3997409884304799</c:v>
                </c:pt>
                <c:pt idx="1243">
                  <c:v>-1.3997205484304232</c:v>
                </c:pt>
                <c:pt idx="1244">
                  <c:v>-1.3997017384303234</c:v>
                </c:pt>
                <c:pt idx="1245">
                  <c:v>-1.3996823830457441</c:v>
                </c:pt>
                <c:pt idx="1246">
                  <c:v>-1.3996247615882424</c:v>
                </c:pt>
                <c:pt idx="1247">
                  <c:v>-1.3996234184303658</c:v>
                </c:pt>
                <c:pt idx="1248">
                  <c:v>-1.3996921247461056</c:v>
                </c:pt>
                <c:pt idx="1249">
                  <c:v>-1.3998612884303134</c:v>
                </c:pt>
                <c:pt idx="1250">
                  <c:v>-1.3999917584303649</c:v>
                </c:pt>
                <c:pt idx="1251">
                  <c:v>-1.400114068430355</c:v>
                </c:pt>
                <c:pt idx="1252">
                  <c:v>-1.4002403684304028</c:v>
                </c:pt>
                <c:pt idx="1253">
                  <c:v>-1.4003626284304418</c:v>
                </c:pt>
                <c:pt idx="1254">
                  <c:v>-1.400412706763682</c:v>
                </c:pt>
                <c:pt idx="1255">
                  <c:v>-1.4005318772182058</c:v>
                </c:pt>
                <c:pt idx="1256">
                  <c:v>-1.4008544270017964</c:v>
                </c:pt>
                <c:pt idx="1257">
                  <c:v>-1.4011849884304137</c:v>
                </c:pt>
                <c:pt idx="1258">
                  <c:v>-1.4016003884303856</c:v>
                </c:pt>
                <c:pt idx="1259">
                  <c:v>-1.4019320984303056</c:v>
                </c:pt>
                <c:pt idx="1260">
                  <c:v>-1.4022818184303176</c:v>
                </c:pt>
                <c:pt idx="1261">
                  <c:v>-1.4025497667230482</c:v>
                </c:pt>
                <c:pt idx="1262">
                  <c:v>-1.4028742384303261</c:v>
                </c:pt>
                <c:pt idx="1263">
                  <c:v>-1.4031216399397743</c:v>
                </c:pt>
                <c:pt idx="1264">
                  <c:v>-1.4037569984303797</c:v>
                </c:pt>
                <c:pt idx="1265">
                  <c:v>-1.4038890084304021</c:v>
                </c:pt>
                <c:pt idx="1266">
                  <c:v>-1.4040677084303397</c:v>
                </c:pt>
                <c:pt idx="1267">
                  <c:v>-1.4042561684302741</c:v>
                </c:pt>
                <c:pt idx="1268">
                  <c:v>-1.4043967796803398</c:v>
                </c:pt>
                <c:pt idx="1269">
                  <c:v>-1.4045473184303674</c:v>
                </c:pt>
                <c:pt idx="1270">
                  <c:v>-1.4046607384304561</c:v>
                </c:pt>
                <c:pt idx="1271">
                  <c:v>-1.4047656184303579</c:v>
                </c:pt>
                <c:pt idx="1272">
                  <c:v>-1.404852384793962</c:v>
                </c:pt>
                <c:pt idx="1273">
                  <c:v>-1.4050729984303698</c:v>
                </c:pt>
                <c:pt idx="1274">
                  <c:v>-1.4051259984303481</c:v>
                </c:pt>
                <c:pt idx="1275">
                  <c:v>-1.4051915090686631</c:v>
                </c:pt>
                <c:pt idx="1276">
                  <c:v>-1.4052327784302958</c:v>
                </c:pt>
                <c:pt idx="1277">
                  <c:v>-1.4052586484304519</c:v>
                </c:pt>
                <c:pt idx="1278">
                  <c:v>-1.4052400684303308</c:v>
                </c:pt>
                <c:pt idx="1279">
                  <c:v>-1.4052104584304579</c:v>
                </c:pt>
                <c:pt idx="1280">
                  <c:v>-1.405101121718026</c:v>
                </c:pt>
                <c:pt idx="1281">
                  <c:v>-1.4041333077087399</c:v>
                </c:pt>
                <c:pt idx="1282">
                  <c:v>-1.4010825463755701</c:v>
                </c:pt>
                <c:pt idx="1283">
                  <c:v>-1.4004619484303318</c:v>
                </c:pt>
                <c:pt idx="1284">
                  <c:v>-1.3997742784303975</c:v>
                </c:pt>
                <c:pt idx="1285">
                  <c:v>-1.399141348430355</c:v>
                </c:pt>
                <c:pt idx="1286">
                  <c:v>-1.3988014457988669</c:v>
                </c:pt>
                <c:pt idx="1287">
                  <c:v>-1.3983868784303441</c:v>
                </c:pt>
                <c:pt idx="1288">
                  <c:v>-1.3975720284303961</c:v>
                </c:pt>
                <c:pt idx="1289">
                  <c:v>-1.3972221884303693</c:v>
                </c:pt>
                <c:pt idx="1290">
                  <c:v>-1.3970875296803664</c:v>
                </c:pt>
                <c:pt idx="1291">
                  <c:v>-1.3959260716011173</c:v>
                </c:pt>
                <c:pt idx="1292">
                  <c:v>-1.395688548430372</c:v>
                </c:pt>
                <c:pt idx="1293">
                  <c:v>-1.395376040983564</c:v>
                </c:pt>
                <c:pt idx="1294">
                  <c:v>-1.3951124484303821</c:v>
                </c:pt>
                <c:pt idx="1295">
                  <c:v>-1.3948698584303472</c:v>
                </c:pt>
                <c:pt idx="1296">
                  <c:v>-1.3946843984303712</c:v>
                </c:pt>
                <c:pt idx="1297">
                  <c:v>-1.3945115984304337</c:v>
                </c:pt>
                <c:pt idx="1298">
                  <c:v>-1.3943366744866665</c:v>
                </c:pt>
                <c:pt idx="1299">
                  <c:v>-1.3942131522765158</c:v>
                </c:pt>
                <c:pt idx="1300">
                  <c:v>-1.3937117827440895</c:v>
                </c:pt>
                <c:pt idx="1301">
                  <c:v>-1.393650418430284</c:v>
                </c:pt>
                <c:pt idx="1302">
                  <c:v>-1.3935183584303559</c:v>
                </c:pt>
                <c:pt idx="1303">
                  <c:v>-1.3933201084304299</c:v>
                </c:pt>
                <c:pt idx="1304">
                  <c:v>-1.3931141584303859</c:v>
                </c:pt>
                <c:pt idx="1305">
                  <c:v>-1.3929479567637166</c:v>
                </c:pt>
                <c:pt idx="1306">
                  <c:v>-1.392783198430422</c:v>
                </c:pt>
                <c:pt idx="1307">
                  <c:v>-1.3926705539859381</c:v>
                </c:pt>
                <c:pt idx="1308">
                  <c:v>-1.3919283317636939</c:v>
                </c:pt>
                <c:pt idx="1309">
                  <c:v>-1.3910187884303511</c:v>
                </c:pt>
                <c:pt idx="1310">
                  <c:v>-1.3895562484303454</c:v>
                </c:pt>
                <c:pt idx="1311">
                  <c:v>-1.3882462384303125</c:v>
                </c:pt>
                <c:pt idx="1312">
                  <c:v>-1.3870955036935881</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-1.3789606317637129</c:v>
                </c:pt>
                <c:pt idx="1326">
                  <c:v>-1.3778339984303538</c:v>
                </c:pt>
                <c:pt idx="1327">
                  <c:v>-1.3776391004711215</c:v>
                </c:pt>
                <c:pt idx="1328">
                  <c:v>-1.3772883484304188</c:v>
                </c:pt>
                <c:pt idx="1329">
                  <c:v>-1.3769038184303639</c:v>
                </c:pt>
                <c:pt idx="1330">
                  <c:v>-1.3766057244577496</c:v>
                </c:pt>
                <c:pt idx="1331">
                  <c:v>-1.3763426684303541</c:v>
                </c:pt>
                <c:pt idx="1332">
                  <c:v>-1.3759684484303918</c:v>
                </c:pt>
                <c:pt idx="1333">
                  <c:v>-1.3757537784303082</c:v>
                </c:pt>
                <c:pt idx="1334">
                  <c:v>-1.3755627950405638</c:v>
                </c:pt>
                <c:pt idx="1335">
                  <c:v>-1.375256543884916</c:v>
                </c:pt>
                <c:pt idx="1336">
                  <c:v>-1.3751886884304412</c:v>
                </c:pt>
                <c:pt idx="1337">
                  <c:v>-1.3750906721145721</c:v>
                </c:pt>
                <c:pt idx="1338">
                  <c:v>-1.375008578430404</c:v>
                </c:pt>
                <c:pt idx="1339">
                  <c:v>-1.3749278784303627</c:v>
                </c:pt>
                <c:pt idx="1340">
                  <c:v>-1.374841178430394</c:v>
                </c:pt>
                <c:pt idx="1341">
                  <c:v>-1.3747650784303929</c:v>
                </c:pt>
                <c:pt idx="1342">
                  <c:v>-1.3746349984303938</c:v>
                </c:pt>
                <c:pt idx="1343">
                  <c:v>-1.374535148430404</c:v>
                </c:pt>
                <c:pt idx="1344">
                  <c:v>-1.3744499984303644</c:v>
                </c:pt>
                <c:pt idx="1345">
                  <c:v>-1.37420483970017</c:v>
                </c:pt>
                <c:pt idx="1346">
                  <c:v>-1.3741527784304015</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-1.3738367537495701</c:v>
                </c:pt>
                <c:pt idx="1355">
                  <c:v>-1.373840028430358</c:v>
                </c:pt>
                <c:pt idx="1356">
                  <c:v>-1.3738840384304318</c:v>
                </c:pt>
                <c:pt idx="1357">
                  <c:v>-1.3739036484304188</c:v>
                </c:pt>
                <c:pt idx="1358">
                  <c:v>-1.3739411984303374</c:v>
                </c:pt>
                <c:pt idx="1359">
                  <c:v>-1.3739656650970518</c:v>
                </c:pt>
                <c:pt idx="1360">
                  <c:v>-1.3739921084304214</c:v>
                </c:pt>
                <c:pt idx="1361">
                  <c:v>-1.374011998430376</c:v>
                </c:pt>
                <c:pt idx="1362">
                  <c:v>-1.3731536317637372</c:v>
                </c:pt>
                <c:pt idx="1363">
                  <c:v>-1.3728845184302827</c:v>
                </c:pt>
                <c:pt idx="1364">
                  <c:v>-1.3725975784303881</c:v>
                </c:pt>
                <c:pt idx="1365">
                  <c:v>-1.3723367884303812</c:v>
                </c:pt>
                <c:pt idx="1366">
                  <c:v>-1.3720806300092363</c:v>
                </c:pt>
                <c:pt idx="1367">
                  <c:v>-1.371878958430429</c:v>
                </c:pt>
                <c:pt idx="1368">
                  <c:v>-1.3717024584303772</c:v>
                </c:pt>
                <c:pt idx="1369">
                  <c:v>-1.3714818229918058</c:v>
                </c:pt>
                <c:pt idx="1370">
                  <c:v>-1.3708208984303738</c:v>
                </c:pt>
                <c:pt idx="1371">
                  <c:v>-1.3706989678181081</c:v>
                </c:pt>
                <c:pt idx="1372">
                  <c:v>-1.3705223781772489</c:v>
                </c:pt>
                <c:pt idx="1373">
                  <c:v>-1.3703207084303557</c:v>
                </c:pt>
                <c:pt idx="1374">
                  <c:v>-1.3701576284303441</c:v>
                </c:pt>
                <c:pt idx="1375">
                  <c:v>-1.3699505384303741</c:v>
                </c:pt>
                <c:pt idx="1376">
                  <c:v>-1.3695757384304272</c:v>
                </c:pt>
                <c:pt idx="1377">
                  <c:v>-1.3692844510619295</c:v>
                </c:pt>
                <c:pt idx="1378">
                  <c:v>-1.368960337140031</c:v>
                </c:pt>
                <c:pt idx="1379">
                  <c:v>-1.3680747061226839</c:v>
                </c:pt>
                <c:pt idx="1380">
                  <c:v>-1.3679253684303838</c:v>
                </c:pt>
                <c:pt idx="1381">
                  <c:v>-1.367804078430261</c:v>
                </c:pt>
                <c:pt idx="1382">
                  <c:v>-1.3677037961831697</c:v>
                </c:pt>
                <c:pt idx="1383">
                  <c:v>-1.367617464339496</c:v>
                </c:pt>
                <c:pt idx="1384">
                  <c:v>-1.3675031384304359</c:v>
                </c:pt>
                <c:pt idx="1385">
                  <c:v>-1.3674205884304198</c:v>
                </c:pt>
                <c:pt idx="1386">
                  <c:v>-1.3673607257030582</c:v>
                </c:pt>
                <c:pt idx="1387">
                  <c:v>-1.3670688734303837</c:v>
                </c:pt>
                <c:pt idx="1388">
                  <c:v>-1.3670103879041018</c:v>
                </c:pt>
                <c:pt idx="1389">
                  <c:v>-1.3669383984303978</c:v>
                </c:pt>
                <c:pt idx="1390">
                  <c:v>-1.3668516284304388</c:v>
                </c:pt>
                <c:pt idx="1391">
                  <c:v>-1.3668220184304474</c:v>
                </c:pt>
                <c:pt idx="1392">
                  <c:v>-1.3668106246929821</c:v>
                </c:pt>
                <c:pt idx="1393">
                  <c:v>-1.3667944517636315</c:v>
                </c:pt>
                <c:pt idx="1394">
                  <c:v>-1.3667830384303201</c:v>
                </c:pt>
                <c:pt idx="1395">
                  <c:v>-1.3667806252960109</c:v>
                </c:pt>
                <c:pt idx="1396">
                  <c:v>-1.3665199133240264</c:v>
                </c:pt>
                <c:pt idx="1397">
                  <c:v>-1.3664715284303821</c:v>
                </c:pt>
                <c:pt idx="1398">
                  <c:v>-1.3664471036935768</c:v>
                </c:pt>
                <c:pt idx="1399">
                  <c:v>-1.3664624184304017</c:v>
                </c:pt>
                <c:pt idx="1400">
                  <c:v>-1.3664866184303719</c:v>
                </c:pt>
                <c:pt idx="1401">
                  <c:v>-1.3665225084302861</c:v>
                </c:pt>
                <c:pt idx="1402">
                  <c:v>-1.3665430484302803</c:v>
                </c:pt>
                <c:pt idx="1403">
                  <c:v>-1.366555153360034</c:v>
                </c:pt>
                <c:pt idx="1404">
                  <c:v>-1.3665673219598367</c:v>
                </c:pt>
                <c:pt idx="1405">
                  <c:v>-1.3664513620667356</c:v>
                </c:pt>
                <c:pt idx="1406">
                  <c:v>-1.3664038684304041</c:v>
                </c:pt>
                <c:pt idx="1407">
                  <c:v>-1.3663474784303014</c:v>
                </c:pt>
                <c:pt idx="1408">
                  <c:v>-1.3663053457987733</c:v>
                </c:pt>
                <c:pt idx="1409">
                  <c:v>-1.3662325284304038</c:v>
                </c:pt>
                <c:pt idx="1410">
                  <c:v>-1.366163878430406</c:v>
                </c:pt>
                <c:pt idx="1411">
                  <c:v>-1.3661468245173742</c:v>
                </c:pt>
                <c:pt idx="1412">
                  <c:v>-1.3662339984303671</c:v>
                </c:pt>
                <c:pt idx="1413">
                  <c:v>-1.3662533014606613</c:v>
                </c:pt>
                <c:pt idx="1414">
                  <c:v>-1.3662848421804412</c:v>
                </c:pt>
                <c:pt idx="1415">
                  <c:v>-1.3663321499455305</c:v>
                </c:pt>
                <c:pt idx="1416">
                  <c:v>-1.3663528484303618</c:v>
                </c:pt>
                <c:pt idx="1417">
                  <c:v>-1.3663863584303826</c:v>
                </c:pt>
                <c:pt idx="1418">
                  <c:v>-1.3664192484303115</c:v>
                </c:pt>
                <c:pt idx="1419">
                  <c:v>-1.3664300609302649</c:v>
                </c:pt>
                <c:pt idx="1420">
                  <c:v>-1.36644841509699</c:v>
                </c:pt>
                <c:pt idx="1421">
                  <c:v>-1.3663126071260123</c:v>
                </c:pt>
                <c:pt idx="1422">
                  <c:v>-1.3662840484304226</c:v>
                </c:pt>
                <c:pt idx="1423">
                  <c:v>-1.3662524484303609</c:v>
                </c:pt>
                <c:pt idx="1424">
                  <c:v>-1.3662232784303538</c:v>
                </c:pt>
                <c:pt idx="1425">
                  <c:v>-1.3662338421803142</c:v>
                </c:pt>
                <c:pt idx="1426">
                  <c:v>-1.3662731284303735</c:v>
                </c:pt>
                <c:pt idx="1427">
                  <c:v>-1.3663043284302603</c:v>
                </c:pt>
                <c:pt idx="1428">
                  <c:v>-1.3663471784303547</c:v>
                </c:pt>
                <c:pt idx="1429">
                  <c:v>-1.3663666049877463</c:v>
                </c:pt>
                <c:pt idx="1430">
                  <c:v>-1.3664453843952151</c:v>
                </c:pt>
                <c:pt idx="1431">
                  <c:v>-1.3664464384303101</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-1.3661484384303382</c:v>
                </c:pt>
                <c:pt idx="1440">
                  <c:v>-1.3661038984303531</c:v>
                </c:pt>
                <c:pt idx="1441">
                  <c:v>-1.3660749684303541</c:v>
                </c:pt>
                <c:pt idx="1442">
                  <c:v>-1.3660540510620021</c:v>
                </c:pt>
                <c:pt idx="1443">
                  <c:v>-1.3660236084303818</c:v>
                </c:pt>
                <c:pt idx="1444">
                  <c:v>-1.3660110384303223</c:v>
                </c:pt>
                <c:pt idx="1445">
                  <c:v>-1.3659940384302938</c:v>
                </c:pt>
                <c:pt idx="1446">
                  <c:v>-1.365991579511423</c:v>
                </c:pt>
                <c:pt idx="1447">
                  <c:v>-1.3661069749010188</c:v>
                </c:pt>
                <c:pt idx="1448">
                  <c:v>-1.366130392796578</c:v>
                </c:pt>
                <c:pt idx="1449">
                  <c:v>-1.366170558430376</c:v>
                </c:pt>
                <c:pt idx="1450">
                  <c:v>-1.3662007784303825</c:v>
                </c:pt>
                <c:pt idx="1451">
                  <c:v>-1.3662298584303578</c:v>
                </c:pt>
                <c:pt idx="1452">
                  <c:v>-1.3662622784304399</c:v>
                </c:pt>
                <c:pt idx="1453">
                  <c:v>-1.3662224384304125</c:v>
                </c:pt>
                <c:pt idx="1454">
                  <c:v>-1.36616470676362</c:v>
                </c:pt>
                <c:pt idx="1455">
                  <c:v>-1.3661423317637085</c:v>
                </c:pt>
                <c:pt idx="1456">
                  <c:v>-1.3660423532690515</c:v>
                </c:pt>
                <c:pt idx="1457">
                  <c:v>-1.3660272610566526</c:v>
                </c:pt>
                <c:pt idx="1458">
                  <c:v>-1.3658346784303439</c:v>
                </c:pt>
                <c:pt idx="1459">
                  <c:v>-1.365037618430307</c:v>
                </c:pt>
                <c:pt idx="1460">
                  <c:v>-1.3642082284304351</c:v>
                </c:pt>
                <c:pt idx="1461">
                  <c:v>-1.3637277668513761</c:v>
                </c:pt>
                <c:pt idx="1462">
                  <c:v>-1.3628077584304634</c:v>
                </c:pt>
                <c:pt idx="1463">
                  <c:v>-1.3623075145593901</c:v>
                </c:pt>
                <c:pt idx="1464">
                  <c:v>-1.3607240438848998</c:v>
                </c:pt>
                <c:pt idx="1465">
                  <c:v>-1.3604118166121919</c:v>
                </c:pt>
                <c:pt idx="1466">
                  <c:v>-1.3600337984303579</c:v>
                </c:pt>
                <c:pt idx="1467">
                  <c:v>-1.3597240184303816</c:v>
                </c:pt>
                <c:pt idx="1468">
                  <c:v>-1.3594257184303711</c:v>
                </c:pt>
                <c:pt idx="1469">
                  <c:v>-1.3591784721145856</c:v>
                </c:pt>
                <c:pt idx="1470">
                  <c:v>-1.3589215884303838</c:v>
                </c:pt>
                <c:pt idx="1471">
                  <c:v>-1.3587227431112521</c:v>
                </c:pt>
                <c:pt idx="1472">
                  <c:v>-1.3578862742924318</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-11.456346998430378</c:v>
                </c:pt>
                <c:pt idx="1">
                  <c:v>-11.422125513581921</c:v>
                </c:pt>
                <c:pt idx="2">
                  <c:v>-11.412263248430378</c:v>
                </c:pt>
                <c:pt idx="3">
                  <c:v>-11.405026008430356</c:v>
                </c:pt>
                <c:pt idx="4">
                  <c:v>-11.396577878430358</c:v>
                </c:pt>
                <c:pt idx="5">
                  <c:v>-11.393475331763712</c:v>
                </c:pt>
                <c:pt idx="6">
                  <c:v>-11.363198229199654</c:v>
                </c:pt>
                <c:pt idx="7">
                  <c:v>-11.356516568430408</c:v>
                </c:pt>
                <c:pt idx="8">
                  <c:v>-11.348475008430368</c:v>
                </c:pt>
                <c:pt idx="9">
                  <c:v>-11.340685198430336</c:v>
                </c:pt>
                <c:pt idx="10">
                  <c:v>-11.332084238430385</c:v>
                </c:pt>
                <c:pt idx="11">
                  <c:v>-11.324668028430271</c:v>
                </c:pt>
                <c:pt idx="12">
                  <c:v>-11.318058909822739</c:v>
                </c:pt>
                <c:pt idx="13">
                  <c:v>-11.287979668533467</c:v>
                </c:pt>
                <c:pt idx="14">
                  <c:v>-11.28142124843037</c:v>
                </c:pt>
                <c:pt idx="15">
                  <c:v>-11.274515048430331</c:v>
                </c:pt>
                <c:pt idx="16">
                  <c:v>-11.268396638430403</c:v>
                </c:pt>
                <c:pt idx="17">
                  <c:v>-11.263681641287492</c:v>
                </c:pt>
                <c:pt idx="18">
                  <c:v>-11.256199478430403</c:v>
                </c:pt>
                <c:pt idx="19">
                  <c:v>-11.250821104312722</c:v>
                </c:pt>
                <c:pt idx="20">
                  <c:v>-11.227818415096968</c:v>
                </c:pt>
                <c:pt idx="21">
                  <c:v>-11.220844488430368</c:v>
                </c:pt>
                <c:pt idx="22">
                  <c:v>-11.212836341864724</c:v>
                </c:pt>
                <c:pt idx="23">
                  <c:v>-11.204322288430346</c:v>
                </c:pt>
                <c:pt idx="24">
                  <c:v>-11.196590488430381</c:v>
                </c:pt>
                <c:pt idx="25">
                  <c:v>-11.18654599843037</c:v>
                </c:pt>
                <c:pt idx="26">
                  <c:v>-11.176975028430368</c:v>
                </c:pt>
                <c:pt idx="27">
                  <c:v>-11.165760712716036</c:v>
                </c:pt>
                <c:pt idx="28">
                  <c:v>-11.158350412223449</c:v>
                </c:pt>
                <c:pt idx="29">
                  <c:v>-11.111570150329094</c:v>
                </c:pt>
                <c:pt idx="30">
                  <c:v>-11.103928898430333</c:v>
                </c:pt>
                <c:pt idx="31">
                  <c:v>-11.096197708430369</c:v>
                </c:pt>
                <c:pt idx="32">
                  <c:v>-11.08565292843037</c:v>
                </c:pt>
                <c:pt idx="33">
                  <c:v>-11.075237538430329</c:v>
                </c:pt>
                <c:pt idx="34">
                  <c:v>-11.064406238430365</c:v>
                </c:pt>
                <c:pt idx="35">
                  <c:v>-11.055825398430386</c:v>
                </c:pt>
                <c:pt idx="36">
                  <c:v>-11.047744998430382</c:v>
                </c:pt>
                <c:pt idx="37">
                  <c:v>-11.039841131083453</c:v>
                </c:pt>
                <c:pt idx="38">
                  <c:v>-11.031732658430396</c:v>
                </c:pt>
                <c:pt idx="39">
                  <c:v>-11.025261628430298</c:v>
                </c:pt>
                <c:pt idx="40">
                  <c:v>-11.01784617843037</c:v>
                </c:pt>
                <c:pt idx="41">
                  <c:v>-11.011563038834446</c:v>
                </c:pt>
                <c:pt idx="42">
                  <c:v>-11.00524218843038</c:v>
                </c:pt>
                <c:pt idx="43">
                  <c:v>-11.000017430248519</c:v>
                </c:pt>
                <c:pt idx="44">
                  <c:v>-10.978110636984525</c:v>
                </c:pt>
                <c:pt idx="45">
                  <c:v>-10.970218068430391</c:v>
                </c:pt>
                <c:pt idx="46">
                  <c:v>-10.963836139844549</c:v>
                </c:pt>
                <c:pt idx="47">
                  <c:v>-10.956085738430406</c:v>
                </c:pt>
                <c:pt idx="48">
                  <c:v>-10.949398458430373</c:v>
                </c:pt>
                <c:pt idx="49">
                  <c:v>-10.941690888430401</c:v>
                </c:pt>
                <c:pt idx="50">
                  <c:v>-10.93561350843035</c:v>
                </c:pt>
                <c:pt idx="51">
                  <c:v>-10.928521577377765</c:v>
                </c:pt>
                <c:pt idx="52">
                  <c:v>-10.903935225703075</c:v>
                </c:pt>
                <c:pt idx="53">
                  <c:v>-10.897675988430343</c:v>
                </c:pt>
                <c:pt idx="54">
                  <c:v>-10.891291048430311</c:v>
                </c:pt>
                <c:pt idx="55">
                  <c:v>-10.88596398843039</c:v>
                </c:pt>
                <c:pt idx="56">
                  <c:v>-10.881712493379887</c:v>
                </c:pt>
                <c:pt idx="57">
                  <c:v>-10.875541938430354</c:v>
                </c:pt>
                <c:pt idx="58">
                  <c:v>-10.869709638430374</c:v>
                </c:pt>
                <c:pt idx="59">
                  <c:v>-10.862959838430374</c:v>
                </c:pt>
                <c:pt idx="60">
                  <c:v>-10.859676998430382</c:v>
                </c:pt>
                <c:pt idx="61">
                  <c:v>-10.841348290737997</c:v>
                </c:pt>
                <c:pt idx="62">
                  <c:v>-10.836282627296304</c:v>
                </c:pt>
                <c:pt idx="63">
                  <c:v>-10.827523218430429</c:v>
                </c:pt>
                <c:pt idx="64">
                  <c:v>-10.820401688430344</c:v>
                </c:pt>
                <c:pt idx="65">
                  <c:v>-10.815027378430386</c:v>
                </c:pt>
                <c:pt idx="66">
                  <c:v>-10.809007408430389</c:v>
                </c:pt>
                <c:pt idx="67">
                  <c:v>-10.804120513894302</c:v>
                </c:pt>
                <c:pt idx="68">
                  <c:v>-10.797346685177317</c:v>
                </c:pt>
                <c:pt idx="69">
                  <c:v>-10.774037762475317</c:v>
                </c:pt>
                <c:pt idx="70">
                  <c:v>-10.766887008430309</c:v>
                </c:pt>
                <c:pt idx="71">
                  <c:v>-10.759542498430379</c:v>
                </c:pt>
                <c:pt idx="72">
                  <c:v>-10.753254069858922</c:v>
                </c:pt>
                <c:pt idx="73">
                  <c:v>-10.745357888430313</c:v>
                </c:pt>
                <c:pt idx="74">
                  <c:v>-10.73887738843036</c:v>
                </c:pt>
                <c:pt idx="75">
                  <c:v>-10.731801698430379</c:v>
                </c:pt>
                <c:pt idx="76">
                  <c:v>-10.729078527842118</c:v>
                </c:pt>
                <c:pt idx="77">
                  <c:v>-10.704708062946473</c:v>
                </c:pt>
                <c:pt idx="78">
                  <c:v>-10.700872598430401</c:v>
                </c:pt>
                <c:pt idx="79">
                  <c:v>-10.694428588430418</c:v>
                </c:pt>
                <c:pt idx="80">
                  <c:v>-10.687790068430338</c:v>
                </c:pt>
                <c:pt idx="81">
                  <c:v>-10.680824738430353</c:v>
                </c:pt>
                <c:pt idx="82">
                  <c:v>-10.673314120879397</c:v>
                </c:pt>
                <c:pt idx="83">
                  <c:v>-10.66800308593038</c:v>
                </c:pt>
                <c:pt idx="84">
                  <c:v>-10.645830177001756</c:v>
                </c:pt>
                <c:pt idx="85">
                  <c:v>-10.640050958430308</c:v>
                </c:pt>
                <c:pt idx="86">
                  <c:v>-10.632480868430386</c:v>
                </c:pt>
                <c:pt idx="87">
                  <c:v>-10.626529457614062</c:v>
                </c:pt>
                <c:pt idx="88">
                  <c:v>-10.620036978430306</c:v>
                </c:pt>
                <c:pt idx="89">
                  <c:v>-10.6140366584304</c:v>
                </c:pt>
                <c:pt idx="90">
                  <c:v>-10.608397048430367</c:v>
                </c:pt>
                <c:pt idx="91">
                  <c:v>-10.604315467180335</c:v>
                </c:pt>
                <c:pt idx="92">
                  <c:v>-10.598086598430349</c:v>
                </c:pt>
                <c:pt idx="93">
                  <c:v>-10.593104748430385</c:v>
                </c:pt>
                <c:pt idx="94">
                  <c:v>-10.588145658430378</c:v>
                </c:pt>
                <c:pt idx="95">
                  <c:v>-10.583764858430371</c:v>
                </c:pt>
                <c:pt idx="96">
                  <c:v>-10.575891885028359</c:v>
                </c:pt>
                <c:pt idx="97">
                  <c:v>-10.570587308430397</c:v>
                </c:pt>
                <c:pt idx="98">
                  <c:v>-10.564338378430371</c:v>
                </c:pt>
                <c:pt idx="99">
                  <c:v>-10.558510988430349</c:v>
                </c:pt>
                <c:pt idx="100">
                  <c:v>-10.5524892913597</c:v>
                </c:pt>
                <c:pt idx="101">
                  <c:v>-10.545250238430377</c:v>
                </c:pt>
                <c:pt idx="102">
                  <c:v>-10.53783381843035</c:v>
                </c:pt>
                <c:pt idx="103">
                  <c:v>-10.530868448430338</c:v>
                </c:pt>
                <c:pt idx="104">
                  <c:v>-10.525088575750052</c:v>
                </c:pt>
                <c:pt idx="105">
                  <c:v>-10.518640878430332</c:v>
                </c:pt>
                <c:pt idx="106">
                  <c:v>-10.512720658430354</c:v>
                </c:pt>
                <c:pt idx="107">
                  <c:v>-10.506846978430318</c:v>
                </c:pt>
                <c:pt idx="108">
                  <c:v>-10.50013010843035</c:v>
                </c:pt>
                <c:pt idx="109">
                  <c:v>-10.494982039246786</c:v>
                </c:pt>
                <c:pt idx="110">
                  <c:v>-10.488099448430319</c:v>
                </c:pt>
                <c:pt idx="111">
                  <c:v>-10.48291769843035</c:v>
                </c:pt>
                <c:pt idx="112">
                  <c:v>-10.47992699843037</c:v>
                </c:pt>
                <c:pt idx="113">
                  <c:v>-10.463376844584211</c:v>
                </c:pt>
                <c:pt idx="114">
                  <c:v>-10.458948008634469</c:v>
                </c:pt>
                <c:pt idx="115">
                  <c:v>-10.45316602843042</c:v>
                </c:pt>
                <c:pt idx="116">
                  <c:v>-10.447876128430345</c:v>
                </c:pt>
                <c:pt idx="117">
                  <c:v>-10.4424291784303</c:v>
                </c:pt>
                <c:pt idx="118">
                  <c:v>-10.43705109218034</c:v>
                </c:pt>
                <c:pt idx="119">
                  <c:v>-10.430608558430329</c:v>
                </c:pt>
                <c:pt idx="120">
                  <c:v>-10.42389373960677</c:v>
                </c:pt>
                <c:pt idx="121">
                  <c:v>-10.403576350543053</c:v>
                </c:pt>
                <c:pt idx="122">
                  <c:v>-10.398783148430351</c:v>
                </c:pt>
                <c:pt idx="123">
                  <c:v>-10.393555544822172</c:v>
                </c:pt>
                <c:pt idx="124">
                  <c:v>-10.388092698430384</c:v>
                </c:pt>
                <c:pt idx="125">
                  <c:v>-10.382642518430369</c:v>
                </c:pt>
                <c:pt idx="126">
                  <c:v>-10.37680180843032</c:v>
                </c:pt>
                <c:pt idx="127">
                  <c:v>-10.370270602597023</c:v>
                </c:pt>
                <c:pt idx="128">
                  <c:v>-10.364221358430353</c:v>
                </c:pt>
                <c:pt idx="129">
                  <c:v>-10.360985053985935</c:v>
                </c:pt>
                <c:pt idx="130">
                  <c:v>-10.333361598430365</c:v>
                </c:pt>
                <c:pt idx="131">
                  <c:v>-10.329707938430396</c:v>
                </c:pt>
                <c:pt idx="132">
                  <c:v>-10.323710208430384</c:v>
                </c:pt>
                <c:pt idx="133">
                  <c:v>-10.317743513894294</c:v>
                </c:pt>
                <c:pt idx="134">
                  <c:v>-10.311047448430337</c:v>
                </c:pt>
                <c:pt idx="135">
                  <c:v>-10.303529618430357</c:v>
                </c:pt>
                <c:pt idx="136">
                  <c:v>-10.297157348430348</c:v>
                </c:pt>
                <c:pt idx="137">
                  <c:v>-10.293345248430368</c:v>
                </c:pt>
                <c:pt idx="138">
                  <c:v>-10.275061736135244</c:v>
                </c:pt>
                <c:pt idx="139">
                  <c:v>-10.263679498430342</c:v>
                </c:pt>
                <c:pt idx="140">
                  <c:v>-10.254278218430381</c:v>
                </c:pt>
                <c:pt idx="141">
                  <c:v>-10.247778718430363</c:v>
                </c:pt>
                <c:pt idx="142">
                  <c:v>-10.23977480843039</c:v>
                </c:pt>
                <c:pt idx="143">
                  <c:v>-10.232819613013682</c:v>
                </c:pt>
                <c:pt idx="144">
                  <c:v>-10.224762928430351</c:v>
                </c:pt>
                <c:pt idx="145">
                  <c:v>-10.218240423962298</c:v>
                </c:pt>
                <c:pt idx="146">
                  <c:v>-10.199703198430392</c:v>
                </c:pt>
                <c:pt idx="147">
                  <c:v>-10.193007761316968</c:v>
                </c:pt>
                <c:pt idx="148">
                  <c:v>-10.187645738430362</c:v>
                </c:pt>
                <c:pt idx="149">
                  <c:v>-10.181228718430368</c:v>
                </c:pt>
                <c:pt idx="150">
                  <c:v>-10.175874148430401</c:v>
                </c:pt>
                <c:pt idx="151">
                  <c:v>-10.169977534512846</c:v>
                </c:pt>
                <c:pt idx="152">
                  <c:v>-10.163980698430302</c:v>
                </c:pt>
                <c:pt idx="153">
                  <c:v>-10.158163998430368</c:v>
                </c:pt>
                <c:pt idx="154">
                  <c:v>-10.154911387319268</c:v>
                </c:pt>
                <c:pt idx="155">
                  <c:v>-10.138458461393338</c:v>
                </c:pt>
                <c:pt idx="156">
                  <c:v>-10.134061745798743</c:v>
                </c:pt>
                <c:pt idx="157">
                  <c:v>-10.128266864409781</c:v>
                </c:pt>
                <c:pt idx="158">
                  <c:v>-10.121678378430389</c:v>
                </c:pt>
                <c:pt idx="159">
                  <c:v>-10.116133188430338</c:v>
                </c:pt>
                <c:pt idx="160">
                  <c:v>-10.108971758847048</c:v>
                </c:pt>
                <c:pt idx="161">
                  <c:v>-10.102867240854644</c:v>
                </c:pt>
                <c:pt idx="162">
                  <c:v>-10.097886735272462</c:v>
                </c:pt>
                <c:pt idx="163">
                  <c:v>-10.081415590535599</c:v>
                </c:pt>
                <c:pt idx="164">
                  <c:v>-10.076824328430327</c:v>
                </c:pt>
                <c:pt idx="165">
                  <c:v>-10.070368101523149</c:v>
                </c:pt>
                <c:pt idx="166">
                  <c:v>-10.064006348430382</c:v>
                </c:pt>
                <c:pt idx="167">
                  <c:v>-10.057767178430353</c:v>
                </c:pt>
                <c:pt idx="168">
                  <c:v>-10.053062618430374</c:v>
                </c:pt>
                <c:pt idx="169">
                  <c:v>-10.04440066853352</c:v>
                </c:pt>
                <c:pt idx="170">
                  <c:v>-10.038810737066711</c:v>
                </c:pt>
                <c:pt idx="171">
                  <c:v>-10.018612307954221</c:v>
                </c:pt>
                <c:pt idx="172">
                  <c:v>-10.013521368430347</c:v>
                </c:pt>
                <c:pt idx="173">
                  <c:v>-10.008294185930318</c:v>
                </c:pt>
                <c:pt idx="174">
                  <c:v>-10.001830028430355</c:v>
                </c:pt>
                <c:pt idx="175">
                  <c:v>-9.9971279984303685</c:v>
                </c:pt>
                <c:pt idx="176">
                  <c:v>-9.9920515484303891</c:v>
                </c:pt>
                <c:pt idx="177">
                  <c:v>-9.9868847984304008</c:v>
                </c:pt>
                <c:pt idx="178">
                  <c:v>-9.9820450984303495</c:v>
                </c:pt>
                <c:pt idx="179">
                  <c:v>-9.9793843734303724</c:v>
                </c:pt>
                <c:pt idx="180">
                  <c:v>-9.96424649843037</c:v>
                </c:pt>
                <c:pt idx="181">
                  <c:v>-9.9589154184303759</c:v>
                </c:pt>
                <c:pt idx="182">
                  <c:v>-9.9527968005137719</c:v>
                </c:pt>
                <c:pt idx="183">
                  <c:v>-9.9464642984303708</c:v>
                </c:pt>
                <c:pt idx="184">
                  <c:v>-9.9407352884303961</c:v>
                </c:pt>
                <c:pt idx="185">
                  <c:v>-9.9342792984303685</c:v>
                </c:pt>
                <c:pt idx="186">
                  <c:v>-9.9282370405356311</c:v>
                </c:pt>
                <c:pt idx="187">
                  <c:v>-9.922908874973551</c:v>
                </c:pt>
                <c:pt idx="188">
                  <c:v>-9.9040988620667605</c:v>
                </c:pt>
                <c:pt idx="189">
                  <c:v>-9.8992053984304462</c:v>
                </c:pt>
                <c:pt idx="190">
                  <c:v>-9.8933458334820106</c:v>
                </c:pt>
                <c:pt idx="191">
                  <c:v>-9.8882674684303602</c:v>
                </c:pt>
                <c:pt idx="192">
                  <c:v>-9.8830156084303695</c:v>
                </c:pt>
                <c:pt idx="193">
                  <c:v>-9.8778803798736572</c:v>
                </c:pt>
                <c:pt idx="194">
                  <c:v>-9.8726785484303718</c:v>
                </c:pt>
                <c:pt idx="195">
                  <c:v>-9.8668142084304016</c:v>
                </c:pt>
                <c:pt idx="196">
                  <c:v>-9.8639089457987623</c:v>
                </c:pt>
                <c:pt idx="197">
                  <c:v>-9.8483915666121611</c:v>
                </c:pt>
                <c:pt idx="198">
                  <c:v>-9.8445728421803729</c:v>
                </c:pt>
                <c:pt idx="199">
                  <c:v>-9.8384308684303505</c:v>
                </c:pt>
                <c:pt idx="200">
                  <c:v>-9.8311212484303159</c:v>
                </c:pt>
                <c:pt idx="201">
                  <c:v>-9.8260455984303547</c:v>
                </c:pt>
                <c:pt idx="202">
                  <c:v>-9.8189700921803684</c:v>
                </c:pt>
                <c:pt idx="203">
                  <c:v>-9.8130385284303276</c:v>
                </c:pt>
                <c:pt idx="204">
                  <c:v>-9.8087506016050003</c:v>
                </c:pt>
                <c:pt idx="205">
                  <c:v>-9.7908907584303186</c:v>
                </c:pt>
                <c:pt idx="206">
                  <c:v>-9.7856811247461124</c:v>
                </c:pt>
                <c:pt idx="207">
                  <c:v>-9.7796468784303734</c:v>
                </c:pt>
                <c:pt idx="208">
                  <c:v>-9.7736614184303683</c:v>
                </c:pt>
                <c:pt idx="209">
                  <c:v>-9.767117988430341</c:v>
                </c:pt>
                <c:pt idx="210">
                  <c:v>-9.7618862317637145</c:v>
                </c:pt>
                <c:pt idx="211">
                  <c:v>-9.7552171884304499</c:v>
                </c:pt>
                <c:pt idx="212">
                  <c:v>-9.7498731484303391</c:v>
                </c:pt>
                <c:pt idx="213">
                  <c:v>-9.7464619984303589</c:v>
                </c:pt>
                <c:pt idx="214">
                  <c:v>-9.7316552047795</c:v>
                </c:pt>
                <c:pt idx="215">
                  <c:v>-9.7306292711575839</c:v>
                </c:pt>
                <c:pt idx="216">
                  <c:v>-9.7202105684303159</c:v>
                </c:pt>
                <c:pt idx="217">
                  <c:v>-9.7131559684303639</c:v>
                </c:pt>
                <c:pt idx="218">
                  <c:v>-9.7080636184303479</c:v>
                </c:pt>
                <c:pt idx="219">
                  <c:v>-9.702254185243568</c:v>
                </c:pt>
                <c:pt idx="220">
                  <c:v>-9.6966281984303482</c:v>
                </c:pt>
                <c:pt idx="221">
                  <c:v>-9.6912493650969829</c:v>
                </c:pt>
                <c:pt idx="222">
                  <c:v>-9.676791998430323</c:v>
                </c:pt>
                <c:pt idx="223">
                  <c:v>-9.6727369984303344</c:v>
                </c:pt>
                <c:pt idx="224">
                  <c:v>-9.6665066584303752</c:v>
                </c:pt>
                <c:pt idx="225">
                  <c:v>-9.6611193384303178</c:v>
                </c:pt>
                <c:pt idx="226">
                  <c:v>-9.6546732089567087</c:v>
                </c:pt>
                <c:pt idx="227">
                  <c:v>-9.6490616784303622</c:v>
                </c:pt>
                <c:pt idx="228">
                  <c:v>-9.6443714884303233</c:v>
                </c:pt>
                <c:pt idx="229">
                  <c:v>-9.638669438906561</c:v>
                </c:pt>
                <c:pt idx="230">
                  <c:v>-9.6197347177286261</c:v>
                </c:pt>
                <c:pt idx="231">
                  <c:v>-9.6161981284303959</c:v>
                </c:pt>
                <c:pt idx="232">
                  <c:v>-9.6091913884303519</c:v>
                </c:pt>
                <c:pt idx="233">
                  <c:v>-9.6039522284303516</c:v>
                </c:pt>
                <c:pt idx="234">
                  <c:v>-9.598099078430419</c:v>
                </c:pt>
                <c:pt idx="235">
                  <c:v>-9.5928803084303027</c:v>
                </c:pt>
                <c:pt idx="236">
                  <c:v>-9.5881068784303505</c:v>
                </c:pt>
                <c:pt idx="237">
                  <c:v>-9.582914276208145</c:v>
                </c:pt>
                <c:pt idx="238">
                  <c:v>-9.5793803317637227</c:v>
                </c:pt>
                <c:pt idx="239">
                  <c:v>-9.5660105866656728</c:v>
                </c:pt>
                <c:pt idx="240">
                  <c:v>-9.5604106284303505</c:v>
                </c:pt>
                <c:pt idx="241">
                  <c:v>-9.5548778384303574</c:v>
                </c:pt>
                <c:pt idx="242">
                  <c:v>-9.5505731167099288</c:v>
                </c:pt>
                <c:pt idx="243">
                  <c:v>-9.5453166584304512</c:v>
                </c:pt>
                <c:pt idx="244">
                  <c:v>-9.5410693684303851</c:v>
                </c:pt>
                <c:pt idx="245">
                  <c:v>-9.5348932300093097</c:v>
                </c:pt>
                <c:pt idx="246">
                  <c:v>-9.5306145384303704</c:v>
                </c:pt>
                <c:pt idx="247">
                  <c:v>-9.5127945719598248</c:v>
                </c:pt>
                <c:pt idx="248">
                  <c:v>-9.5068297984303669</c:v>
                </c:pt>
                <c:pt idx="249">
                  <c:v>-9.5017936688848934</c:v>
                </c:pt>
                <c:pt idx="250">
                  <c:v>-9.495991448430388</c:v>
                </c:pt>
                <c:pt idx="251">
                  <c:v>-9.4900008784303527</c:v>
                </c:pt>
                <c:pt idx="252">
                  <c:v>-9.4843647762082028</c:v>
                </c:pt>
                <c:pt idx="253">
                  <c:v>-9.4780817284304089</c:v>
                </c:pt>
                <c:pt idx="254">
                  <c:v>-9.4724599484303518</c:v>
                </c:pt>
                <c:pt idx="255">
                  <c:v>-9.4537324016561897</c:v>
                </c:pt>
                <c:pt idx="256">
                  <c:v>-9.4490808772182575</c:v>
                </c:pt>
                <c:pt idx="257">
                  <c:v>-9.4441454284303727</c:v>
                </c:pt>
                <c:pt idx="258">
                  <c:v>-9.4381110284303489</c:v>
                </c:pt>
                <c:pt idx="259">
                  <c:v>-9.4324868984303691</c:v>
                </c:pt>
                <c:pt idx="260">
                  <c:v>-9.4265554284303974</c:v>
                </c:pt>
                <c:pt idx="261">
                  <c:v>-9.4201933184303641</c:v>
                </c:pt>
                <c:pt idx="262">
                  <c:v>-9.4163640903844428</c:v>
                </c:pt>
                <c:pt idx="263">
                  <c:v>-9.4133074690186191</c:v>
                </c:pt>
                <c:pt idx="264">
                  <c:v>-9.3956559378243458</c:v>
                </c:pt>
                <c:pt idx="265">
                  <c:v>-9.3905054484303321</c:v>
                </c:pt>
                <c:pt idx="266">
                  <c:v>-9.3848856954000706</c:v>
                </c:pt>
                <c:pt idx="267">
                  <c:v>-9.3794901784304248</c:v>
                </c:pt>
                <c:pt idx="268">
                  <c:v>-9.3738247384303737</c:v>
                </c:pt>
                <c:pt idx="269">
                  <c:v>-9.3685961784303657</c:v>
                </c:pt>
                <c:pt idx="270">
                  <c:v>-9.3644385160774117</c:v>
                </c:pt>
                <c:pt idx="271">
                  <c:v>-9.3483193079541529</c:v>
                </c:pt>
                <c:pt idx="272">
                  <c:v>-9.3433437684303389</c:v>
                </c:pt>
                <c:pt idx="273">
                  <c:v>-9.3383247584303639</c:v>
                </c:pt>
                <c:pt idx="274">
                  <c:v>-9.3337360384303416</c:v>
                </c:pt>
                <c:pt idx="275">
                  <c:v>-9.3287710184303734</c:v>
                </c:pt>
                <c:pt idx="276">
                  <c:v>-9.3241674463470687</c:v>
                </c:pt>
                <c:pt idx="277">
                  <c:v>-9.3184437684303489</c:v>
                </c:pt>
                <c:pt idx="278">
                  <c:v>-9.3137511684303487</c:v>
                </c:pt>
                <c:pt idx="279">
                  <c:v>-9.3096938555732347</c:v>
                </c:pt>
                <c:pt idx="280">
                  <c:v>-9.2968099984303407</c:v>
                </c:pt>
                <c:pt idx="281">
                  <c:v>-9.2930767819354596</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-9.194667728430348</c:v>
                </c:pt>
                <c:pt idx="298">
                  <c:v>-9.1885488784304172</c:v>
                </c:pt>
                <c:pt idx="299">
                  <c:v>-9.1816882405355909</c:v>
                </c:pt>
                <c:pt idx="300">
                  <c:v>-9.1751096184303762</c:v>
                </c:pt>
                <c:pt idx="301">
                  <c:v>-9.1685069584303047</c:v>
                </c:pt>
                <c:pt idx="302">
                  <c:v>-9.1630973052485203</c:v>
                </c:pt>
                <c:pt idx="303">
                  <c:v>-9.1594699984303549</c:v>
                </c:pt>
                <c:pt idx="304">
                  <c:v>-9.1469181387812384</c:v>
                </c:pt>
                <c:pt idx="305">
                  <c:v>-9.1431742884303233</c:v>
                </c:pt>
                <c:pt idx="306">
                  <c:v>-9.1388749558771583</c:v>
                </c:pt>
                <c:pt idx="307">
                  <c:v>-9.1341352084303153</c:v>
                </c:pt>
                <c:pt idx="308">
                  <c:v>-9.1292152084303719</c:v>
                </c:pt>
                <c:pt idx="309">
                  <c:v>-9.1251400728984731</c:v>
                </c:pt>
                <c:pt idx="310">
                  <c:v>-9.1209602784303687</c:v>
                </c:pt>
                <c:pt idx="311">
                  <c:v>-9.1165096614738559</c:v>
                </c:pt>
                <c:pt idx="312">
                  <c:v>-9.1026458219597703</c:v>
                </c:pt>
                <c:pt idx="313">
                  <c:v>-9.0978611984303939</c:v>
                </c:pt>
                <c:pt idx="314">
                  <c:v>-9.0920316084304034</c:v>
                </c:pt>
                <c:pt idx="315">
                  <c:v>-9.0873193668514389</c:v>
                </c:pt>
                <c:pt idx="316">
                  <c:v>-9.0818979284304149</c:v>
                </c:pt>
                <c:pt idx="317">
                  <c:v>-9.0763733484303959</c:v>
                </c:pt>
                <c:pt idx="318">
                  <c:v>-9.0710889105182275</c:v>
                </c:pt>
                <c:pt idx="319">
                  <c:v>-9.065546398430385</c:v>
                </c:pt>
                <c:pt idx="320">
                  <c:v>-9.0464082176084748</c:v>
                </c:pt>
                <c:pt idx="321">
                  <c:v>-9.040294428430391</c:v>
                </c:pt>
                <c:pt idx="322">
                  <c:v>-9.0344182535323299</c:v>
                </c:pt>
                <c:pt idx="323">
                  <c:v>-9.0281361484303488</c:v>
                </c:pt>
                <c:pt idx="324">
                  <c:v>-9.0242639339142219</c:v>
                </c:pt>
                <c:pt idx="325">
                  <c:v>-9.020088628430365</c:v>
                </c:pt>
                <c:pt idx="326">
                  <c:v>-9.0154495884303731</c:v>
                </c:pt>
                <c:pt idx="327">
                  <c:v>-9.0114778263873507</c:v>
                </c:pt>
                <c:pt idx="328">
                  <c:v>-9.0080624984303679</c:v>
                </c:pt>
                <c:pt idx="329">
                  <c:v>-8.9974903793827288</c:v>
                </c:pt>
                <c:pt idx="330">
                  <c:v>-8.9941512384303692</c:v>
                </c:pt>
                <c:pt idx="331">
                  <c:v>-8.9897915457987807</c:v>
                </c:pt>
                <c:pt idx="332">
                  <c:v>-8.9853621184303663</c:v>
                </c:pt>
                <c:pt idx="333">
                  <c:v>-8.9807275084303555</c:v>
                </c:pt>
                <c:pt idx="334">
                  <c:v>-8.9759689773777698</c:v>
                </c:pt>
                <c:pt idx="335">
                  <c:v>-8.9708787684303228</c:v>
                </c:pt>
                <c:pt idx="336">
                  <c:v>-8.9667415095415706</c:v>
                </c:pt>
                <c:pt idx="337">
                  <c:v>-8.9633090790755503</c:v>
                </c:pt>
                <c:pt idx="338">
                  <c:v>-8.9443003317637135</c:v>
                </c:pt>
                <c:pt idx="339">
                  <c:v>-8.9398163884304189</c:v>
                </c:pt>
                <c:pt idx="340">
                  <c:v>-8.9360008707708332</c:v>
                </c:pt>
                <c:pt idx="341">
                  <c:v>-8.930984068430277</c:v>
                </c:pt>
                <c:pt idx="342">
                  <c:v>-8.9276820384303708</c:v>
                </c:pt>
                <c:pt idx="343">
                  <c:v>-8.9224648219597924</c:v>
                </c:pt>
                <c:pt idx="344">
                  <c:v>-8.9184103920474005</c:v>
                </c:pt>
                <c:pt idx="345">
                  <c:v>-8.9039133956906849</c:v>
                </c:pt>
                <c:pt idx="346">
                  <c:v>-8.9001647684303649</c:v>
                </c:pt>
                <c:pt idx="347">
                  <c:v>-8.8953711384304839</c:v>
                </c:pt>
                <c:pt idx="348">
                  <c:v>-8.8916317726239242</c:v>
                </c:pt>
                <c:pt idx="349">
                  <c:v>-8.8842076584303058</c:v>
                </c:pt>
                <c:pt idx="350">
                  <c:v>-8.8782549184303647</c:v>
                </c:pt>
                <c:pt idx="351">
                  <c:v>-8.8721898897347362</c:v>
                </c:pt>
                <c:pt idx="352">
                  <c:v>-8.8670887188604706</c:v>
                </c:pt>
                <c:pt idx="353">
                  <c:v>-8.8488116266354364</c:v>
                </c:pt>
                <c:pt idx="354">
                  <c:v>-8.8441312284303937</c:v>
                </c:pt>
                <c:pt idx="355">
                  <c:v>-8.8393424684304183</c:v>
                </c:pt>
                <c:pt idx="356">
                  <c:v>-8.8349416113335764</c:v>
                </c:pt>
                <c:pt idx="357">
                  <c:v>-8.8309958584303505</c:v>
                </c:pt>
                <c:pt idx="358">
                  <c:v>-8.8273796300092702</c:v>
                </c:pt>
                <c:pt idx="359">
                  <c:v>-8.8232382812586465</c:v>
                </c:pt>
                <c:pt idx="360">
                  <c:v>-8.8190373884303241</c:v>
                </c:pt>
                <c:pt idx="361">
                  <c:v>-8.8169974529758477</c:v>
                </c:pt>
                <c:pt idx="362">
                  <c:v>-8.8046048189432273</c:v>
                </c:pt>
                <c:pt idx="363">
                  <c:v>-8.8010985184303578</c:v>
                </c:pt>
                <c:pt idx="364">
                  <c:v>-8.7953565145594048</c:v>
                </c:pt>
                <c:pt idx="365">
                  <c:v>-8.7883894084303407</c:v>
                </c:pt>
                <c:pt idx="366">
                  <c:v>-8.7822892484303594</c:v>
                </c:pt>
                <c:pt idx="367">
                  <c:v>-8.7761522905652161</c:v>
                </c:pt>
                <c:pt idx="368">
                  <c:v>-8.7705923784303668</c:v>
                </c:pt>
                <c:pt idx="369">
                  <c:v>-8.765609487792112</c:v>
                </c:pt>
                <c:pt idx="370">
                  <c:v>-8.7632053897347184</c:v>
                </c:pt>
                <c:pt idx="371">
                  <c:v>-8.7516772053269065</c:v>
                </c:pt>
                <c:pt idx="372">
                  <c:v>-8.7491424405356639</c:v>
                </c:pt>
                <c:pt idx="373">
                  <c:v>-8.7440762484303232</c:v>
                </c:pt>
                <c:pt idx="374">
                  <c:v>-8.7395634284303494</c:v>
                </c:pt>
                <c:pt idx="375">
                  <c:v>-8.7357661367282962</c:v>
                </c:pt>
                <c:pt idx="376">
                  <c:v>-8.7313524984303985</c:v>
                </c:pt>
                <c:pt idx="377">
                  <c:v>-8.7266122643878461</c:v>
                </c:pt>
                <c:pt idx="378">
                  <c:v>-8.7214886826408442</c:v>
                </c:pt>
                <c:pt idx="379">
                  <c:v>-8.7066594919368612</c:v>
                </c:pt>
                <c:pt idx="380">
                  <c:v>-8.7032751812260489</c:v>
                </c:pt>
                <c:pt idx="381">
                  <c:v>-8.6973781584302756</c:v>
                </c:pt>
                <c:pt idx="382">
                  <c:v>-8.6921358615882767</c:v>
                </c:pt>
                <c:pt idx="383">
                  <c:v>-8.6868031284304159</c:v>
                </c:pt>
                <c:pt idx="384">
                  <c:v>-8.6838369584303567</c:v>
                </c:pt>
                <c:pt idx="385">
                  <c:v>-8.6763860489354006</c:v>
                </c:pt>
                <c:pt idx="386">
                  <c:v>-8.6720977431112942</c:v>
                </c:pt>
                <c:pt idx="387">
                  <c:v>-8.6567146394560268</c:v>
                </c:pt>
                <c:pt idx="388">
                  <c:v>-8.6528252784303668</c:v>
                </c:pt>
                <c:pt idx="389">
                  <c:v>-8.6476697247461516</c:v>
                </c:pt>
                <c:pt idx="390">
                  <c:v>-8.6427796484303698</c:v>
                </c:pt>
                <c:pt idx="391">
                  <c:v>-8.638084062260118</c:v>
                </c:pt>
                <c:pt idx="392">
                  <c:v>-8.6340521284303406</c:v>
                </c:pt>
                <c:pt idx="393">
                  <c:v>-8.6298169876776853</c:v>
                </c:pt>
                <c:pt idx="394">
                  <c:v>-8.6252869643394234</c:v>
                </c:pt>
                <c:pt idx="395">
                  <c:v>-8.6114622291996028</c:v>
                </c:pt>
                <c:pt idx="396">
                  <c:v>-8.6070034284303443</c:v>
                </c:pt>
                <c:pt idx="397">
                  <c:v>-8.6010465284303876</c:v>
                </c:pt>
                <c:pt idx="398">
                  <c:v>-8.5964349879040363</c:v>
                </c:pt>
                <c:pt idx="399">
                  <c:v>-8.5914042884303505</c:v>
                </c:pt>
                <c:pt idx="400">
                  <c:v>-8.5882472995055821</c:v>
                </c:pt>
                <c:pt idx="401">
                  <c:v>-8.5822355484303028</c:v>
                </c:pt>
                <c:pt idx="402">
                  <c:v>-8.5784101083205186</c:v>
                </c:pt>
                <c:pt idx="403">
                  <c:v>-8.5752311889064998</c:v>
                </c:pt>
                <c:pt idx="404">
                  <c:v>-8.5611369984303725</c:v>
                </c:pt>
                <c:pt idx="405">
                  <c:v>-8.5591807584303723</c:v>
                </c:pt>
                <c:pt idx="406">
                  <c:v>-8.5539953759814047</c:v>
                </c:pt>
                <c:pt idx="407">
                  <c:v>-8.5497865384303768</c:v>
                </c:pt>
                <c:pt idx="408">
                  <c:v>-8.5445962711576726</c:v>
                </c:pt>
                <c:pt idx="409">
                  <c:v>-8.540851768430306</c:v>
                </c:pt>
                <c:pt idx="410">
                  <c:v>-8.5347201686431085</c:v>
                </c:pt>
                <c:pt idx="411">
                  <c:v>-8.5298775384303696</c:v>
                </c:pt>
                <c:pt idx="412">
                  <c:v>-8.5274492484303668</c:v>
                </c:pt>
                <c:pt idx="413">
                  <c:v>-8.5149403371400254</c:v>
                </c:pt>
                <c:pt idx="414">
                  <c:v>-8.5112021984303539</c:v>
                </c:pt>
                <c:pt idx="415">
                  <c:v>-8.5077588721146071</c:v>
                </c:pt>
                <c:pt idx="416">
                  <c:v>-8.5019109484303499</c:v>
                </c:pt>
                <c:pt idx="417">
                  <c:v>-8.4978333175793068</c:v>
                </c:pt>
                <c:pt idx="418">
                  <c:v>-8.4922142184303748</c:v>
                </c:pt>
                <c:pt idx="419">
                  <c:v>-8.4873399668514153</c:v>
                </c:pt>
                <c:pt idx="420">
                  <c:v>-8.4822573494942262</c:v>
                </c:pt>
                <c:pt idx="421">
                  <c:v>-8.4696739835049701</c:v>
                </c:pt>
                <c:pt idx="422">
                  <c:v>-8.4646173884303337</c:v>
                </c:pt>
                <c:pt idx="423">
                  <c:v>-8.4600199876777147</c:v>
                </c:pt>
                <c:pt idx="424">
                  <c:v>-8.4548390984303747</c:v>
                </c:pt>
                <c:pt idx="425">
                  <c:v>-8.4502192995056422</c:v>
                </c:pt>
                <c:pt idx="426">
                  <c:v>-8.4457287484303176</c:v>
                </c:pt>
                <c:pt idx="427">
                  <c:v>-8.4409121367282296</c:v>
                </c:pt>
                <c:pt idx="428">
                  <c:v>-8.4356730584304387</c:v>
                </c:pt>
                <c:pt idx="429">
                  <c:v>-8.432759220652585</c:v>
                </c:pt>
                <c:pt idx="430">
                  <c:v>-8.4190806124655211</c:v>
                </c:pt>
                <c:pt idx="431">
                  <c:v>-8.4158916984303644</c:v>
                </c:pt>
                <c:pt idx="432">
                  <c:v>-8.4117974285379447</c:v>
                </c:pt>
                <c:pt idx="433">
                  <c:v>-8.4067550784303027</c:v>
                </c:pt>
                <c:pt idx="434">
                  <c:v>-8.4026408762081157</c:v>
                </c:pt>
                <c:pt idx="435">
                  <c:v>-8.3982215284302999</c:v>
                </c:pt>
                <c:pt idx="436">
                  <c:v>-8.3941440673958283</c:v>
                </c:pt>
                <c:pt idx="437">
                  <c:v>-8.3897016138149727</c:v>
                </c:pt>
                <c:pt idx="438">
                  <c:v>-8.3870667361353028</c:v>
                </c:pt>
                <c:pt idx="439">
                  <c:v>-8.3668698734303746</c:v>
                </c:pt>
                <c:pt idx="440">
                  <c:v>-8.3632084270018279</c:v>
                </c:pt>
                <c:pt idx="441">
                  <c:v>-8.3585804884302846</c:v>
                </c:pt>
                <c:pt idx="442">
                  <c:v>-8.3547117896391683</c:v>
                </c:pt>
                <c:pt idx="443">
                  <c:v>-8.3500111584303998</c:v>
                </c:pt>
                <c:pt idx="444">
                  <c:v>-8.3459393052485442</c:v>
                </c:pt>
                <c:pt idx="445">
                  <c:v>-8.3299031095414904</c:v>
                </c:pt>
                <c:pt idx="446">
                  <c:v>-8.3255957324729568</c:v>
                </c:pt>
                <c:pt idx="447">
                  <c:v>-8.3206930884303176</c:v>
                </c:pt>
                <c:pt idx="448">
                  <c:v>-8.3160926792814021</c:v>
                </c:pt>
                <c:pt idx="449">
                  <c:v>-8.3117680287333471</c:v>
                </c:pt>
                <c:pt idx="450">
                  <c:v>-8.3067107384303824</c:v>
                </c:pt>
                <c:pt idx="451">
                  <c:v>-8.3016484226727485</c:v>
                </c:pt>
                <c:pt idx="452">
                  <c:v>-8.2967764416121526</c:v>
                </c:pt>
                <c:pt idx="453">
                  <c:v>-8.2837554784303649</c:v>
                </c:pt>
                <c:pt idx="454">
                  <c:v>-8.2805031718997313</c:v>
                </c:pt>
                <c:pt idx="455">
                  <c:v>-8.2763308510620028</c:v>
                </c:pt>
                <c:pt idx="456">
                  <c:v>-8.2725740636477347</c:v>
                </c:pt>
                <c:pt idx="457">
                  <c:v>-8.2680143484304089</c:v>
                </c:pt>
                <c:pt idx="458">
                  <c:v>-8.2645315438848925</c:v>
                </c:pt>
                <c:pt idx="459">
                  <c:v>-8.2606870584303227</c:v>
                </c:pt>
                <c:pt idx="460">
                  <c:v>-8.2563442206525739</c:v>
                </c:pt>
                <c:pt idx="461">
                  <c:v>-8.2536924484303711</c:v>
                </c:pt>
                <c:pt idx="462">
                  <c:v>-8.2395023198589232</c:v>
                </c:pt>
                <c:pt idx="463">
                  <c:v>-8.2368402584303997</c:v>
                </c:pt>
                <c:pt idx="464">
                  <c:v>-8.2324511704732739</c:v>
                </c:pt>
                <c:pt idx="465">
                  <c:v>-8.2265961084303854</c:v>
                </c:pt>
                <c:pt idx="466">
                  <c:v>-8.2219111499455035</c:v>
                </c:pt>
                <c:pt idx="467">
                  <c:v>-8.2169692887529493</c:v>
                </c:pt>
                <c:pt idx="468">
                  <c:v>-8.2125762384304046</c:v>
                </c:pt>
                <c:pt idx="469">
                  <c:v>-8.2071520313973849</c:v>
                </c:pt>
                <c:pt idx="470">
                  <c:v>-8.2043484984303419</c:v>
                </c:pt>
                <c:pt idx="471">
                  <c:v>-8.1931534690185668</c:v>
                </c:pt>
                <c:pt idx="472">
                  <c:v>-8.1897658128633708</c:v>
                </c:pt>
                <c:pt idx="473">
                  <c:v>-8.1852769984303961</c:v>
                </c:pt>
                <c:pt idx="474">
                  <c:v>-8.181310579075511</c:v>
                </c:pt>
                <c:pt idx="475">
                  <c:v>-8.1777244379907987</c:v>
                </c:pt>
                <c:pt idx="476">
                  <c:v>-8.1737803884303304</c:v>
                </c:pt>
                <c:pt idx="477">
                  <c:v>-8.1697048478926959</c:v>
                </c:pt>
                <c:pt idx="478">
                  <c:v>-8.1660853317637248</c:v>
                </c:pt>
                <c:pt idx="479">
                  <c:v>-8.1628097257031005</c:v>
                </c:pt>
                <c:pt idx="480">
                  <c:v>-8.1507002925480219</c:v>
                </c:pt>
                <c:pt idx="481">
                  <c:v>-8.1463001489679669</c:v>
                </c:pt>
                <c:pt idx="482">
                  <c:v>-8.1412207284304063</c:v>
                </c:pt>
                <c:pt idx="483">
                  <c:v>-8.1362953707707639</c:v>
                </c:pt>
                <c:pt idx="484">
                  <c:v>-8.1316922284304081</c:v>
                </c:pt>
                <c:pt idx="485">
                  <c:v>-8.1278172349894948</c:v>
                </c:pt>
                <c:pt idx="486">
                  <c:v>-8.1236677127161183</c:v>
                </c:pt>
                <c:pt idx="487">
                  <c:v>-8.1200958036251549</c:v>
                </c:pt>
                <c:pt idx="488">
                  <c:v>-8.1061610973315155</c:v>
                </c:pt>
                <c:pt idx="489">
                  <c:v>-8.1018001384303133</c:v>
                </c:pt>
                <c:pt idx="490">
                  <c:v>-8.0973669984303385</c:v>
                </c:pt>
                <c:pt idx="491">
                  <c:v>-8.0931864065935315</c:v>
                </c:pt>
                <c:pt idx="492">
                  <c:v>-8.0893288284303679</c:v>
                </c:pt>
                <c:pt idx="493">
                  <c:v>-8.0852115636477127</c:v>
                </c:pt>
                <c:pt idx="494">
                  <c:v>-8.0801136004711989</c:v>
                </c:pt>
                <c:pt idx="495">
                  <c:v>-8.0767248555732643</c:v>
                </c:pt>
                <c:pt idx="496">
                  <c:v>-8.0620811984303646</c:v>
                </c:pt>
                <c:pt idx="497">
                  <c:v>-8.0585035636477027</c:v>
                </c:pt>
                <c:pt idx="498">
                  <c:v>-8.0547899584304048</c:v>
                </c:pt>
                <c:pt idx="499">
                  <c:v>-8.0495903249610006</c:v>
                </c:pt>
                <c:pt idx="500">
                  <c:v>-8.0455304832788688</c:v>
                </c:pt>
                <c:pt idx="501">
                  <c:v>-8.0410471563251686</c:v>
                </c:pt>
                <c:pt idx="502">
                  <c:v>-8.0371396686431282</c:v>
                </c:pt>
                <c:pt idx="503">
                  <c:v>-8.0327569188849708</c:v>
                </c:pt>
                <c:pt idx="504">
                  <c:v>-8.0310433061226689</c:v>
                </c:pt>
                <c:pt idx="505">
                  <c:v>-8.0194252275970896</c:v>
                </c:pt>
                <c:pt idx="506">
                  <c:v>-8.0162719372058611</c:v>
                </c:pt>
                <c:pt idx="507">
                  <c:v>-8.0123715284302932</c:v>
                </c:pt>
                <c:pt idx="508">
                  <c:v>-8.0078726718997331</c:v>
                </c:pt>
                <c:pt idx="509">
                  <c:v>-8.0040427431112029</c:v>
                </c:pt>
                <c:pt idx="510">
                  <c:v>-7.9998746755136816</c:v>
                </c:pt>
                <c:pt idx="511">
                  <c:v>-7.9952473692168553</c:v>
                </c:pt>
                <c:pt idx="512">
                  <c:v>-7.9921033317636736</c:v>
                </c:pt>
                <c:pt idx="513">
                  <c:v>-7.9794085817637006</c:v>
                </c:pt>
                <c:pt idx="514">
                  <c:v>-7.9759209396067705</c:v>
                </c:pt>
                <c:pt idx="515">
                  <c:v>-7.9721173601324864</c:v>
                </c:pt>
                <c:pt idx="516">
                  <c:v>-7.9664670084303353</c:v>
                </c:pt>
                <c:pt idx="517">
                  <c:v>-7.9619044065936464</c:v>
                </c:pt>
                <c:pt idx="518">
                  <c:v>-7.9568584500432404</c:v>
                </c:pt>
                <c:pt idx="519">
                  <c:v>-7.9521717358040727</c:v>
                </c:pt>
                <c:pt idx="520">
                  <c:v>-7.9483201852435545</c:v>
                </c:pt>
                <c:pt idx="521">
                  <c:v>-7.9447068445842177</c:v>
                </c:pt>
                <c:pt idx="522">
                  <c:v>-7.932700998430378</c:v>
                </c:pt>
                <c:pt idx="523">
                  <c:v>-7.9287253282175785</c:v>
                </c:pt>
                <c:pt idx="524">
                  <c:v>-7.9234781382152875</c:v>
                </c:pt>
                <c:pt idx="525">
                  <c:v>-7.9176425842889415</c:v>
                </c:pt>
                <c:pt idx="526">
                  <c:v>-7.9134071742545808</c:v>
                </c:pt>
                <c:pt idx="527">
                  <c:v>-7.9089551718996987</c:v>
                </c:pt>
                <c:pt idx="528">
                  <c:v>-7.9047821095414292</c:v>
                </c:pt>
                <c:pt idx="529">
                  <c:v>-7.9012969284303924</c:v>
                </c:pt>
                <c:pt idx="530">
                  <c:v>-7.8983653045528115</c:v>
                </c:pt>
                <c:pt idx="531">
                  <c:v>-7.8887087352724814</c:v>
                </c:pt>
                <c:pt idx="532">
                  <c:v>-7.8868384558772284</c:v>
                </c:pt>
                <c:pt idx="533">
                  <c:v>-7.8818031324509903</c:v>
                </c:pt>
                <c:pt idx="534">
                  <c:v>-7.8768954270018314</c:v>
                </c:pt>
                <c:pt idx="535">
                  <c:v>-7.8717301919787364</c:v>
                </c:pt>
                <c:pt idx="536">
                  <c:v>-7.8667908045528234</c:v>
                </c:pt>
                <c:pt idx="537">
                  <c:v>-7.8615607025120164</c:v>
                </c:pt>
                <c:pt idx="538">
                  <c:v>-7.8567502433283281</c:v>
                </c:pt>
                <c:pt idx="539">
                  <c:v>-7.8530233132451883</c:v>
                </c:pt>
                <c:pt idx="540">
                  <c:v>-7.8406829984303599</c:v>
                </c:pt>
                <c:pt idx="541">
                  <c:v>-7.8384386935522103</c:v>
                </c:pt>
                <c:pt idx="542">
                  <c:v>-7.8339859006043753</c:v>
                </c:pt>
                <c:pt idx="543">
                  <c:v>-7.8293238630136814</c:v>
                </c:pt>
                <c:pt idx="544">
                  <c:v>-7.8239123695644244</c:v>
                </c:pt>
                <c:pt idx="545">
                  <c:v>-7.8189027127160386</c:v>
                </c:pt>
                <c:pt idx="546">
                  <c:v>-7.8150248657773442</c:v>
                </c:pt>
                <c:pt idx="547">
                  <c:v>-7.8107799277233525</c:v>
                </c:pt>
                <c:pt idx="548">
                  <c:v>-7.8077888065112253</c:v>
                </c:pt>
                <c:pt idx="549">
                  <c:v>-7.8051769984303618</c:v>
                </c:pt>
                <c:pt idx="550">
                  <c:v>-7.7889366252960386</c:v>
                </c:pt>
                <c:pt idx="551">
                  <c:v>-7.7853486582242013</c:v>
                </c:pt>
                <c:pt idx="552">
                  <c:v>-7.7803372588470117</c:v>
                </c:pt>
                <c:pt idx="553">
                  <c:v>-7.7765324474099975</c:v>
                </c:pt>
                <c:pt idx="554">
                  <c:v>-7.7724391873192324</c:v>
                </c:pt>
                <c:pt idx="555">
                  <c:v>-7.7684164463470733</c:v>
                </c:pt>
                <c:pt idx="556">
                  <c:v>-7.7650768555732057</c:v>
                </c:pt>
                <c:pt idx="557">
                  <c:v>-7.752791019482963</c:v>
                </c:pt>
                <c:pt idx="558">
                  <c:v>-7.7480240941750722</c:v>
                </c:pt>
                <c:pt idx="559">
                  <c:v>-7.7434944984303371</c:v>
                </c:pt>
                <c:pt idx="560">
                  <c:v>-7.7385396994613433</c:v>
                </c:pt>
                <c:pt idx="561">
                  <c:v>-7.7343592006775506</c:v>
                </c:pt>
                <c:pt idx="562">
                  <c:v>-7.7294497127161117</c:v>
                </c:pt>
                <c:pt idx="563">
                  <c:v>-7.7249446899197345</c:v>
                </c:pt>
                <c:pt idx="564">
                  <c:v>-7.7213055419086416</c:v>
                </c:pt>
                <c:pt idx="565">
                  <c:v>-7.710064784144671</c:v>
                </c:pt>
                <c:pt idx="566">
                  <c:v>-7.7077266907380784</c:v>
                </c:pt>
                <c:pt idx="567">
                  <c:v>-7.7031846310834355</c:v>
                </c:pt>
                <c:pt idx="568">
                  <c:v>-7.6990286650970106</c:v>
                </c:pt>
                <c:pt idx="569">
                  <c:v>-7.6943383249609445</c:v>
                </c:pt>
                <c:pt idx="570">
                  <c:v>-7.6896392963026807</c:v>
                </c:pt>
                <c:pt idx="571">
                  <c:v>-7.6850301106753349</c:v>
                </c:pt>
                <c:pt idx="572">
                  <c:v>-7.6801527275970107</c:v>
                </c:pt>
                <c:pt idx="573">
                  <c:v>-7.6766004302485724</c:v>
                </c:pt>
                <c:pt idx="574">
                  <c:v>-7.6657063445842297</c:v>
                </c:pt>
                <c:pt idx="575">
                  <c:v>-7.6625915092999302</c:v>
                </c:pt>
                <c:pt idx="576">
                  <c:v>-7.6583692025119987</c:v>
                </c:pt>
                <c:pt idx="577">
                  <c:v>-7.6532190602860126</c:v>
                </c:pt>
                <c:pt idx="578">
                  <c:v>-7.648688165097056</c:v>
                </c:pt>
                <c:pt idx="579">
                  <c:v>-7.6441626328390075</c:v>
                </c:pt>
                <c:pt idx="580">
                  <c:v>-7.6400449065935865</c:v>
                </c:pt>
                <c:pt idx="581">
                  <c:v>-7.6346187773777485</c:v>
                </c:pt>
                <c:pt idx="582">
                  <c:v>-7.6309639576141137</c:v>
                </c:pt>
                <c:pt idx="583">
                  <c:v>-7.6290233620667305</c:v>
                </c:pt>
                <c:pt idx="584">
                  <c:v>-7.6171217827441104</c:v>
                </c:pt>
                <c:pt idx="585">
                  <c:v>-7.6144857819354614</c:v>
                </c:pt>
                <c:pt idx="586">
                  <c:v>-7.6102792384303726</c:v>
                </c:pt>
                <c:pt idx="587">
                  <c:v>-7.6060548984303935</c:v>
                </c:pt>
                <c:pt idx="588">
                  <c:v>-7.6015550484303347</c:v>
                </c:pt>
                <c:pt idx="589">
                  <c:v>-7.5978869784303136</c:v>
                </c:pt>
                <c:pt idx="590">
                  <c:v>-7.5931637284303104</c:v>
                </c:pt>
                <c:pt idx="591">
                  <c:v>-7.5905671802484918</c:v>
                </c:pt>
                <c:pt idx="592">
                  <c:v>-7.5875429984303722</c:v>
                </c:pt>
                <c:pt idx="593">
                  <c:v>-7.5755446465784759</c:v>
                </c:pt>
                <c:pt idx="594">
                  <c:v>-7.5716246984304094</c:v>
                </c:pt>
                <c:pt idx="595">
                  <c:v>-7.5674762584303661</c:v>
                </c:pt>
                <c:pt idx="596">
                  <c:v>-7.5629510384303273</c:v>
                </c:pt>
                <c:pt idx="597">
                  <c:v>-7.558942498430433</c:v>
                </c:pt>
                <c:pt idx="598">
                  <c:v>-7.5558201821038677</c:v>
                </c:pt>
                <c:pt idx="599">
                  <c:v>-7.5506685084303724</c:v>
                </c:pt>
                <c:pt idx="600">
                  <c:v>-7.5473243472676055</c:v>
                </c:pt>
                <c:pt idx="601">
                  <c:v>-7.5328166694830765</c:v>
                </c:pt>
                <c:pt idx="602">
                  <c:v>-7.5290291784303234</c:v>
                </c:pt>
                <c:pt idx="603">
                  <c:v>-7.5246284684303664</c:v>
                </c:pt>
                <c:pt idx="604">
                  <c:v>-7.5203952621666055</c:v>
                </c:pt>
                <c:pt idx="605">
                  <c:v>-7.5166946584303602</c:v>
                </c:pt>
                <c:pt idx="606">
                  <c:v>-7.5125296184303352</c:v>
                </c:pt>
                <c:pt idx="607">
                  <c:v>-7.5090748584303455</c:v>
                </c:pt>
                <c:pt idx="608">
                  <c:v>-7.5062229746207993</c:v>
                </c:pt>
                <c:pt idx="609">
                  <c:v>-7.4945572337244775</c:v>
                </c:pt>
                <c:pt idx="610">
                  <c:v>-7.4916688897348118</c:v>
                </c:pt>
                <c:pt idx="611">
                  <c:v>-7.4866772984303935</c:v>
                </c:pt>
                <c:pt idx="612">
                  <c:v>-7.4824182184303805</c:v>
                </c:pt>
                <c:pt idx="613">
                  <c:v>-7.4783353284303473</c:v>
                </c:pt>
                <c:pt idx="614">
                  <c:v>-7.474736508430361</c:v>
                </c:pt>
                <c:pt idx="615">
                  <c:v>-7.4709155484303897</c:v>
                </c:pt>
                <c:pt idx="616">
                  <c:v>-7.4672145666121645</c:v>
                </c:pt>
                <c:pt idx="617">
                  <c:v>-7.4636978873192632</c:v>
                </c:pt>
                <c:pt idx="618">
                  <c:v>-7.454669027842133</c:v>
                </c:pt>
                <c:pt idx="619">
                  <c:v>-7.4510789784304237</c:v>
                </c:pt>
                <c:pt idx="620">
                  <c:v>-7.4472150484304365</c:v>
                </c:pt>
                <c:pt idx="621">
                  <c:v>-7.4432847684303383</c:v>
                </c:pt>
                <c:pt idx="622">
                  <c:v>-7.4400202711576497</c:v>
                </c:pt>
                <c:pt idx="623">
                  <c:v>-7.4358342284304149</c:v>
                </c:pt>
                <c:pt idx="624">
                  <c:v>-7.4316510184303164</c:v>
                </c:pt>
                <c:pt idx="625">
                  <c:v>-7.4267647584304157</c:v>
                </c:pt>
                <c:pt idx="626">
                  <c:v>-7.4234430282811514</c:v>
                </c:pt>
                <c:pt idx="627">
                  <c:v>-7.4130169984303684</c:v>
                </c:pt>
                <c:pt idx="628">
                  <c:v>-7.4112230184304346</c:v>
                </c:pt>
                <c:pt idx="629">
                  <c:v>-7.4071113386365743</c:v>
                </c:pt>
                <c:pt idx="630">
                  <c:v>-7.4036365184303392</c:v>
                </c:pt>
                <c:pt idx="631">
                  <c:v>-7.3999263384303546</c:v>
                </c:pt>
                <c:pt idx="632">
                  <c:v>-7.3958374584303499</c:v>
                </c:pt>
                <c:pt idx="633">
                  <c:v>-7.3915878684303449</c:v>
                </c:pt>
                <c:pt idx="634">
                  <c:v>-7.3879433242730173</c:v>
                </c:pt>
                <c:pt idx="635">
                  <c:v>-7.3848243861854259</c:v>
                </c:pt>
                <c:pt idx="636">
                  <c:v>-7.37531859843034</c:v>
                </c:pt>
                <c:pt idx="637">
                  <c:v>-7.3721493284304005</c:v>
                </c:pt>
                <c:pt idx="638">
                  <c:v>-7.3685947684303459</c:v>
                </c:pt>
                <c:pt idx="639">
                  <c:v>-7.3639129584303742</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-7.3267005918369454</c:v>
                </c:pt>
                <c:pt idx="648">
                  <c:v>-7.3230947484303917</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-7.2847461484303704</c:v>
                </c:pt>
                <c:pt idx="657">
                  <c:v>-7.2809428484304455</c:v>
                </c:pt>
                <c:pt idx="658">
                  <c:v>-7.2780737484303524</c:v>
                </c:pt>
                <c:pt idx="659">
                  <c:v>-7.2743162484303685</c:v>
                </c:pt>
                <c:pt idx="660">
                  <c:v>-7.2704337584304364</c:v>
                </c:pt>
                <c:pt idx="661">
                  <c:v>-7.2673978353869373</c:v>
                </c:pt>
                <c:pt idx="662">
                  <c:v>-7.2542766412874755</c:v>
                </c:pt>
                <c:pt idx="663">
                  <c:v>-7.2508771083205517</c:v>
                </c:pt>
                <c:pt idx="664">
                  <c:v>-7.2475608184303395</c:v>
                </c:pt>
                <c:pt idx="665">
                  <c:v>-7.2437731084303847</c:v>
                </c:pt>
                <c:pt idx="666">
                  <c:v>-7.2404766284303435</c:v>
                </c:pt>
                <c:pt idx="667">
                  <c:v>-7.2370550884303881</c:v>
                </c:pt>
                <c:pt idx="668">
                  <c:v>-7.2334816284303969</c:v>
                </c:pt>
                <c:pt idx="669">
                  <c:v>-7.2304766531923121</c:v>
                </c:pt>
                <c:pt idx="670">
                  <c:v>-7.2290448502822073</c:v>
                </c:pt>
                <c:pt idx="671">
                  <c:v>-7.2073476770017706</c:v>
                </c:pt>
                <c:pt idx="672">
                  <c:v>-7.2046695784303294</c:v>
                </c:pt>
                <c:pt idx="673">
                  <c:v>-7.2001557284303601</c:v>
                </c:pt>
                <c:pt idx="674">
                  <c:v>-7.1952046284303606</c:v>
                </c:pt>
                <c:pt idx="675">
                  <c:v>-7.1913830921803514</c:v>
                </c:pt>
                <c:pt idx="676">
                  <c:v>-7.1886668942637044</c:v>
                </c:pt>
                <c:pt idx="677">
                  <c:v>-7.1786113734303783</c:v>
                </c:pt>
                <c:pt idx="678">
                  <c:v>-7.1767563984303884</c:v>
                </c:pt>
                <c:pt idx="679">
                  <c:v>-7.173490038430387</c:v>
                </c:pt>
                <c:pt idx="680">
                  <c:v>-7.1700903184302955</c:v>
                </c:pt>
                <c:pt idx="681">
                  <c:v>-7.1668596984303576</c:v>
                </c:pt>
                <c:pt idx="682">
                  <c:v>-7.1632603184303525</c:v>
                </c:pt>
                <c:pt idx="683">
                  <c:v>-7.159688768430307</c:v>
                </c:pt>
                <c:pt idx="684">
                  <c:v>-7.1560445384303435</c:v>
                </c:pt>
                <c:pt idx="685">
                  <c:v>-7.1525626923079244</c:v>
                </c:pt>
                <c:pt idx="686">
                  <c:v>-7.1436165400970131</c:v>
                </c:pt>
                <c:pt idx="687">
                  <c:v>-7.1414801220258495</c:v>
                </c:pt>
                <c:pt idx="688">
                  <c:v>-7.1386023984303932</c:v>
                </c:pt>
                <c:pt idx="689">
                  <c:v>-7.1342960884302968</c:v>
                </c:pt>
                <c:pt idx="690">
                  <c:v>-7.1315213684303487</c:v>
                </c:pt>
                <c:pt idx="691">
                  <c:v>-7.1282581284303959</c:v>
                </c:pt>
                <c:pt idx="692">
                  <c:v>-7.1247111784302568</c:v>
                </c:pt>
                <c:pt idx="693">
                  <c:v>-7.1217346788426772</c:v>
                </c:pt>
                <c:pt idx="694">
                  <c:v>-7.1191834494107766</c:v>
                </c:pt>
                <c:pt idx="695">
                  <c:v>-7.1107138384303559</c:v>
                </c:pt>
                <c:pt idx="696">
                  <c:v>-7.1089606284303555</c:v>
                </c:pt>
                <c:pt idx="697">
                  <c:v>-7.1059974084303805</c:v>
                </c:pt>
                <c:pt idx="698">
                  <c:v>-7.102686600471209</c:v>
                </c:pt>
                <c:pt idx="699">
                  <c:v>-7.0990265184303567</c:v>
                </c:pt>
                <c:pt idx="700">
                  <c:v>-7.0956877984303901</c:v>
                </c:pt>
                <c:pt idx="701">
                  <c:v>-7.0923635084303527</c:v>
                </c:pt>
                <c:pt idx="702">
                  <c:v>-7.0896559884303381</c:v>
                </c:pt>
                <c:pt idx="703">
                  <c:v>-7.0867404443762538</c:v>
                </c:pt>
                <c:pt idx="704">
                  <c:v>-7.0750881055732373</c:v>
                </c:pt>
                <c:pt idx="705">
                  <c:v>-7.0709952984303541</c:v>
                </c:pt>
                <c:pt idx="706">
                  <c:v>-7.0667036784303576</c:v>
                </c:pt>
                <c:pt idx="707">
                  <c:v>-7.0627385184303648</c:v>
                </c:pt>
                <c:pt idx="708">
                  <c:v>-7.0587608074191763</c:v>
                </c:pt>
                <c:pt idx="709">
                  <c:v>-7.0535270384303459</c:v>
                </c:pt>
                <c:pt idx="710">
                  <c:v>-7.0484157684304147</c:v>
                </c:pt>
                <c:pt idx="711">
                  <c:v>-7.0449195609303246</c:v>
                </c:pt>
                <c:pt idx="712">
                  <c:v>-7.0343020419086812</c:v>
                </c:pt>
                <c:pt idx="713">
                  <c:v>-7.0315111412875027</c:v>
                </c:pt>
                <c:pt idx="714">
                  <c:v>-7.0282345784303937</c:v>
                </c:pt>
                <c:pt idx="715">
                  <c:v>-7.0248232484303657</c:v>
                </c:pt>
                <c:pt idx="716">
                  <c:v>-7.0221743184304373</c:v>
                </c:pt>
                <c:pt idx="717">
                  <c:v>-7.0189708884303741</c:v>
                </c:pt>
                <c:pt idx="718">
                  <c:v>-7.0164914870667019</c:v>
                </c:pt>
                <c:pt idx="719">
                  <c:v>-7.0145357218346476</c:v>
                </c:pt>
                <c:pt idx="720">
                  <c:v>-7.0041464567636975</c:v>
                </c:pt>
                <c:pt idx="721">
                  <c:v>-7.0015506412874942</c:v>
                </c:pt>
                <c:pt idx="722">
                  <c:v>-6.9974469884304185</c:v>
                </c:pt>
                <c:pt idx="723">
                  <c:v>-6.9932505484303391</c:v>
                </c:pt>
                <c:pt idx="724">
                  <c:v>-6.9901731221416643</c:v>
                </c:pt>
                <c:pt idx="725">
                  <c:v>-6.9855464484303553</c:v>
                </c:pt>
                <c:pt idx="726">
                  <c:v>-6.9816121584303747</c:v>
                </c:pt>
                <c:pt idx="727">
                  <c:v>-6.9772016884304104</c:v>
                </c:pt>
                <c:pt idx="728">
                  <c:v>-6.9734932223109363</c:v>
                </c:pt>
                <c:pt idx="729">
                  <c:v>-6.9453499661722944</c:v>
                </c:pt>
                <c:pt idx="730">
                  <c:v>-6.9413404684303481</c:v>
                </c:pt>
                <c:pt idx="731">
                  <c:v>-6.9376521784304543</c:v>
                </c:pt>
                <c:pt idx="732">
                  <c:v>-6.9339066928748361</c:v>
                </c:pt>
                <c:pt idx="733">
                  <c:v>-6.9173675278421314</c:v>
                </c:pt>
                <c:pt idx="734">
                  <c:v>-6.9160798456525834</c:v>
                </c:pt>
                <c:pt idx="735">
                  <c:v>-6.9148393184303671</c:v>
                </c:pt>
                <c:pt idx="736">
                  <c:v>-6.9069622484303634</c:v>
                </c:pt>
                <c:pt idx="737">
                  <c:v>-6.9017653384303381</c:v>
                </c:pt>
                <c:pt idx="738">
                  <c:v>-6.8981761784303766</c:v>
                </c:pt>
                <c:pt idx="739">
                  <c:v>-6.8952308815471905</c:v>
                </c:pt>
                <c:pt idx="740">
                  <c:v>-6.8938832650970241</c:v>
                </c:pt>
                <c:pt idx="741">
                  <c:v>-6.8828721859303963</c:v>
                </c:pt>
                <c:pt idx="742">
                  <c:v>-6.8808550384304255</c:v>
                </c:pt>
                <c:pt idx="743">
                  <c:v>-6.8775247784304065</c:v>
                </c:pt>
                <c:pt idx="744">
                  <c:v>-6.8743339884303873</c:v>
                </c:pt>
                <c:pt idx="745">
                  <c:v>-6.8709897650970078</c:v>
                </c:pt>
                <c:pt idx="746">
                  <c:v>-6.8682084384303721</c:v>
                </c:pt>
                <c:pt idx="747">
                  <c:v>-6.8648777684303326</c:v>
                </c:pt>
                <c:pt idx="748">
                  <c:v>-6.8614985684304273</c:v>
                </c:pt>
                <c:pt idx="749">
                  <c:v>-6.8600771584303644</c:v>
                </c:pt>
                <c:pt idx="750">
                  <c:v>-6.8506114086867855</c:v>
                </c:pt>
                <c:pt idx="751">
                  <c:v>-6.8489207324729549</c:v>
                </c:pt>
                <c:pt idx="752">
                  <c:v>-6.8455327084303548</c:v>
                </c:pt>
                <c:pt idx="753">
                  <c:v>-6.8420718984303548</c:v>
                </c:pt>
                <c:pt idx="754">
                  <c:v>-6.8383082284304066</c:v>
                </c:pt>
                <c:pt idx="755">
                  <c:v>-6.8351345350157606</c:v>
                </c:pt>
                <c:pt idx="756">
                  <c:v>-6.8317952084303704</c:v>
                </c:pt>
                <c:pt idx="757">
                  <c:v>-6.8283371821038381</c:v>
                </c:pt>
                <c:pt idx="758">
                  <c:v>-6.8166648317637311</c:v>
                </c:pt>
                <c:pt idx="759">
                  <c:v>-6.8139934784304259</c:v>
                </c:pt>
                <c:pt idx="760">
                  <c:v>-6.8101620484303069</c:v>
                </c:pt>
                <c:pt idx="761">
                  <c:v>-6.8067211514915984</c:v>
                </c:pt>
                <c:pt idx="762">
                  <c:v>-6.8027696584303214</c:v>
                </c:pt>
                <c:pt idx="763">
                  <c:v>-6.7980063584303636</c:v>
                </c:pt>
                <c:pt idx="764">
                  <c:v>-6.7935549884304072</c:v>
                </c:pt>
                <c:pt idx="765">
                  <c:v>-6.7903821356852774</c:v>
                </c:pt>
                <c:pt idx="766">
                  <c:v>-6.7818245201694856</c:v>
                </c:pt>
                <c:pt idx="767">
                  <c:v>-6.7798823384303804</c:v>
                </c:pt>
                <c:pt idx="768">
                  <c:v>-6.7768144484303905</c:v>
                </c:pt>
                <c:pt idx="769">
                  <c:v>-6.7727545784303205</c:v>
                </c:pt>
                <c:pt idx="770">
                  <c:v>-6.7699838405356445</c:v>
                </c:pt>
                <c:pt idx="771">
                  <c:v>-6.7664009984303632</c:v>
                </c:pt>
                <c:pt idx="772">
                  <c:v>-6.7634907584303363</c:v>
                </c:pt>
                <c:pt idx="773">
                  <c:v>-6.7605550184303675</c:v>
                </c:pt>
                <c:pt idx="774">
                  <c:v>-6.7592269984303934</c:v>
                </c:pt>
                <c:pt idx="775">
                  <c:v>-6.7568324019391364</c:v>
                </c:pt>
                <c:pt idx="776">
                  <c:v>-6.7398188198589253</c:v>
                </c:pt>
                <c:pt idx="777">
                  <c:v>-6.7370799984303504</c:v>
                </c:pt>
                <c:pt idx="778">
                  <c:v>-6.7328821584303684</c:v>
                </c:pt>
                <c:pt idx="779">
                  <c:v>-6.7283683684303464</c:v>
                </c:pt>
                <c:pt idx="780">
                  <c:v>-6.7239025837961961</c:v>
                </c:pt>
                <c:pt idx="781">
                  <c:v>-6.7201985984303292</c:v>
                </c:pt>
                <c:pt idx="782">
                  <c:v>-6.7180173284303777</c:v>
                </c:pt>
                <c:pt idx="783">
                  <c:v>-6.7156239984303765</c:v>
                </c:pt>
                <c:pt idx="784">
                  <c:v>-6.7015453219597854</c:v>
                </c:pt>
                <c:pt idx="785">
                  <c:v>-6.7000915884303334</c:v>
                </c:pt>
                <c:pt idx="786">
                  <c:v>-6.696407844584229</c:v>
                </c:pt>
                <c:pt idx="787">
                  <c:v>-6.6932667984303658</c:v>
                </c:pt>
                <c:pt idx="788">
                  <c:v>-6.6905608184304031</c:v>
                </c:pt>
                <c:pt idx="789">
                  <c:v>-6.6878429584303705</c:v>
                </c:pt>
                <c:pt idx="790">
                  <c:v>-6.6849060409835417</c:v>
                </c:pt>
                <c:pt idx="791">
                  <c:v>-6.676313048430373</c:v>
                </c:pt>
                <c:pt idx="792">
                  <c:v>-6.6733396484302885</c:v>
                </c:pt>
                <c:pt idx="793">
                  <c:v>-6.6699692784304414</c:v>
                </c:pt>
                <c:pt idx="794">
                  <c:v>-6.6663233184304289</c:v>
                </c:pt>
                <c:pt idx="795">
                  <c:v>-6.6627199184303745</c:v>
                </c:pt>
                <c:pt idx="796">
                  <c:v>-6.6587323351650545</c:v>
                </c:pt>
                <c:pt idx="797">
                  <c:v>-6.6551442184303715</c:v>
                </c:pt>
                <c:pt idx="798">
                  <c:v>-6.650799808430385</c:v>
                </c:pt>
                <c:pt idx="799">
                  <c:v>-6.6477328260165267</c:v>
                </c:pt>
                <c:pt idx="800">
                  <c:v>-6.6382562711576441</c:v>
                </c:pt>
                <c:pt idx="801">
                  <c:v>-6.6369008472675315</c:v>
                </c:pt>
                <c:pt idx="802">
                  <c:v>-6.6331249784303932</c:v>
                </c:pt>
                <c:pt idx="803">
                  <c:v>-6.6294758384302801</c:v>
                </c:pt>
                <c:pt idx="804">
                  <c:v>-6.6261080284304006</c:v>
                </c:pt>
                <c:pt idx="805">
                  <c:v>-6.6234260460494214</c:v>
                </c:pt>
                <c:pt idx="806">
                  <c:v>-6.6196196484304215</c:v>
                </c:pt>
                <c:pt idx="807">
                  <c:v>-6.6163594384304005</c:v>
                </c:pt>
                <c:pt idx="808">
                  <c:v>-6.6140525150970415</c:v>
                </c:pt>
                <c:pt idx="809">
                  <c:v>-6.605001613814963</c:v>
                </c:pt>
                <c:pt idx="810">
                  <c:v>-6.6026746994612751</c:v>
                </c:pt>
                <c:pt idx="811">
                  <c:v>-6.5984359084303454</c:v>
                </c:pt>
                <c:pt idx="812">
                  <c:v>-6.5936810084303694</c:v>
                </c:pt>
                <c:pt idx="813">
                  <c:v>-6.5896644284304671</c:v>
                </c:pt>
                <c:pt idx="814">
                  <c:v>-6.5852593077087604</c:v>
                </c:pt>
                <c:pt idx="815">
                  <c:v>-6.5811813984303029</c:v>
                </c:pt>
                <c:pt idx="816">
                  <c:v>-6.5774171084303505</c:v>
                </c:pt>
                <c:pt idx="817">
                  <c:v>-6.5747177887529631</c:v>
                </c:pt>
                <c:pt idx="818">
                  <c:v>-6.5668643317636892</c:v>
                </c:pt>
                <c:pt idx="819">
                  <c:v>-6.5654929984304005</c:v>
                </c:pt>
                <c:pt idx="820">
                  <c:v>-6.561709468430351</c:v>
                </c:pt>
                <c:pt idx="821">
                  <c:v>-6.5588830684303066</c:v>
                </c:pt>
                <c:pt idx="822">
                  <c:v>-6.5554242984303954</c:v>
                </c:pt>
                <c:pt idx="823">
                  <c:v>-6.5530585616487045</c:v>
                </c:pt>
                <c:pt idx="824">
                  <c:v>-6.5498312884303402</c:v>
                </c:pt>
                <c:pt idx="825">
                  <c:v>-6.5468733984303222</c:v>
                </c:pt>
                <c:pt idx="826">
                  <c:v>-6.5445586310834365</c:v>
                </c:pt>
                <c:pt idx="827">
                  <c:v>-6.5368419984303712</c:v>
                </c:pt>
                <c:pt idx="828">
                  <c:v>-6.5352409416121819</c:v>
                </c:pt>
                <c:pt idx="829">
                  <c:v>-6.5324876684303845</c:v>
                </c:pt>
                <c:pt idx="830">
                  <c:v>-6.5290012684303846</c:v>
                </c:pt>
                <c:pt idx="831">
                  <c:v>-6.5261829762081449</c:v>
                </c:pt>
                <c:pt idx="832">
                  <c:v>-6.5236051984303103</c:v>
                </c:pt>
                <c:pt idx="833">
                  <c:v>-6.5193115584303545</c:v>
                </c:pt>
                <c:pt idx="834">
                  <c:v>-6.5169569984304445</c:v>
                </c:pt>
                <c:pt idx="835">
                  <c:v>-6.5139699584303674</c:v>
                </c:pt>
                <c:pt idx="836">
                  <c:v>-6.5112701698589035</c:v>
                </c:pt>
                <c:pt idx="837">
                  <c:v>-6.4988576788426684</c:v>
                </c:pt>
                <c:pt idx="838">
                  <c:v>-6.495268648430411</c:v>
                </c:pt>
                <c:pt idx="839">
                  <c:v>-6.49226779224482</c:v>
                </c:pt>
                <c:pt idx="840">
                  <c:v>-6.4889957384303898</c:v>
                </c:pt>
                <c:pt idx="841">
                  <c:v>-6.485649318430343</c:v>
                </c:pt>
                <c:pt idx="842">
                  <c:v>-6.4824951384303731</c:v>
                </c:pt>
                <c:pt idx="843">
                  <c:v>-6.4802980602860103</c:v>
                </c:pt>
                <c:pt idx="844">
                  <c:v>-6.4777897127160804</c:v>
                </c:pt>
                <c:pt idx="845">
                  <c:v>-6.4697217726239415</c:v>
                </c:pt>
                <c:pt idx="846">
                  <c:v>-6.4666555884304096</c:v>
                </c:pt>
                <c:pt idx="847">
                  <c:v>-6.4632772184304272</c:v>
                </c:pt>
                <c:pt idx="848">
                  <c:v>-6.4598001324509511</c:v>
                </c:pt>
                <c:pt idx="849">
                  <c:v>-6.4566382984304074</c:v>
                </c:pt>
                <c:pt idx="850">
                  <c:v>-6.4532419684304294</c:v>
                </c:pt>
                <c:pt idx="851">
                  <c:v>-6.4506605160774058</c:v>
                </c:pt>
                <c:pt idx="852">
                  <c:v>-6.4482805317636434</c:v>
                </c:pt>
                <c:pt idx="853">
                  <c:v>-6.4394771749009809</c:v>
                </c:pt>
                <c:pt idx="854">
                  <c:v>-6.4364889184303919</c:v>
                </c:pt>
                <c:pt idx="855">
                  <c:v>-6.4323195684303371</c:v>
                </c:pt>
                <c:pt idx="856">
                  <c:v>-6.4293270293582623</c:v>
                </c:pt>
                <c:pt idx="857">
                  <c:v>-6.4259050684303807</c:v>
                </c:pt>
                <c:pt idx="858">
                  <c:v>-6.4227075984304207</c:v>
                </c:pt>
                <c:pt idx="859">
                  <c:v>-6.4193737737112571</c:v>
                </c:pt>
                <c:pt idx="860">
                  <c:v>-6.4164343045528014</c:v>
                </c:pt>
                <c:pt idx="861">
                  <c:v>-6.4138040254573809</c:v>
                </c:pt>
                <c:pt idx="862">
                  <c:v>-6.4062577317637261</c:v>
                </c:pt>
                <c:pt idx="863">
                  <c:v>-6.4044679584303026</c:v>
                </c:pt>
                <c:pt idx="864">
                  <c:v>-6.4016319984303962</c:v>
                </c:pt>
                <c:pt idx="865">
                  <c:v>-6.3984749584303273</c:v>
                </c:pt>
                <c:pt idx="866">
                  <c:v>-6.3952370784303785</c:v>
                </c:pt>
                <c:pt idx="867">
                  <c:v>-6.3923310494507248</c:v>
                </c:pt>
                <c:pt idx="868">
                  <c:v>-6.3895099484303728</c:v>
                </c:pt>
                <c:pt idx="869">
                  <c:v>-6.3867568284303147</c:v>
                </c:pt>
                <c:pt idx="870">
                  <c:v>-6.3840991300092815</c:v>
                </c:pt>
                <c:pt idx="871">
                  <c:v>-6.3758092408546174</c:v>
                </c:pt>
                <c:pt idx="872">
                  <c:v>-6.3737128260166358</c:v>
                </c:pt>
                <c:pt idx="873">
                  <c:v>-6.3694603184303631</c:v>
                </c:pt>
                <c:pt idx="874">
                  <c:v>-6.3661987184303115</c:v>
                </c:pt>
                <c:pt idx="875">
                  <c:v>-6.3625274868024846</c:v>
                </c:pt>
                <c:pt idx="876">
                  <c:v>-6.3589898184303433</c:v>
                </c:pt>
                <c:pt idx="877">
                  <c:v>-6.3538111584303865</c:v>
                </c:pt>
                <c:pt idx="878">
                  <c:v>-6.3497979576140438</c:v>
                </c:pt>
                <c:pt idx="879">
                  <c:v>-6.3468476650969805</c:v>
                </c:pt>
                <c:pt idx="880">
                  <c:v>-6.3436739984303712</c:v>
                </c:pt>
                <c:pt idx="881">
                  <c:v>-6.3331612560061359</c:v>
                </c:pt>
                <c:pt idx="882">
                  <c:v>-6.3297045884304026</c:v>
                </c:pt>
                <c:pt idx="883">
                  <c:v>-6.3273530807833724</c:v>
                </c:pt>
                <c:pt idx="884">
                  <c:v>-6.3243487084303425</c:v>
                </c:pt>
                <c:pt idx="885">
                  <c:v>-6.3214027184304342</c:v>
                </c:pt>
                <c:pt idx="886">
                  <c:v>-6.3184238284303476</c:v>
                </c:pt>
                <c:pt idx="887">
                  <c:v>-6.3158626721145907</c:v>
                </c:pt>
                <c:pt idx="888">
                  <c:v>-6.3137097281600703</c:v>
                </c:pt>
                <c:pt idx="889">
                  <c:v>-6.3041943166121746</c:v>
                </c:pt>
                <c:pt idx="890">
                  <c:v>-6.3009634884303916</c:v>
                </c:pt>
                <c:pt idx="891">
                  <c:v>-6.2984657613169865</c:v>
                </c:pt>
                <c:pt idx="892">
                  <c:v>-6.2953143684303452</c:v>
                </c:pt>
                <c:pt idx="893">
                  <c:v>-6.2926112084303227</c:v>
                </c:pt>
                <c:pt idx="894">
                  <c:v>-6.2898618538520816</c:v>
                </c:pt>
                <c:pt idx="895">
                  <c:v>-6.2875955384303444</c:v>
                </c:pt>
                <c:pt idx="896">
                  <c:v>-6.2853419825573393</c:v>
                </c:pt>
                <c:pt idx="897">
                  <c:v>-6.2748800912138591</c:v>
                </c:pt>
                <c:pt idx="898">
                  <c:v>-6.2704781650969474</c:v>
                </c:pt>
                <c:pt idx="899">
                  <c:v>-6.2669476852989803</c:v>
                </c:pt>
                <c:pt idx="900">
                  <c:v>-6.2630579484303786</c:v>
                </c:pt>
                <c:pt idx="901">
                  <c:v>-6.259831926265397</c:v>
                </c:pt>
                <c:pt idx="902">
                  <c:v>-6.2552380284303624</c:v>
                </c:pt>
                <c:pt idx="903">
                  <c:v>-6.2515362884303585</c:v>
                </c:pt>
                <c:pt idx="904">
                  <c:v>-6.2485010400970253</c:v>
                </c:pt>
                <c:pt idx="905">
                  <c:v>-6.2383049294648814</c:v>
                </c:pt>
                <c:pt idx="906">
                  <c:v>-6.2351398384304053</c:v>
                </c:pt>
                <c:pt idx="907">
                  <c:v>-6.2314595784303783</c:v>
                </c:pt>
                <c:pt idx="908">
                  <c:v>-6.2281084984302808</c:v>
                </c:pt>
                <c:pt idx="909">
                  <c:v>-6.226004888430424</c:v>
                </c:pt>
                <c:pt idx="910">
                  <c:v>-6.2226722984303109</c:v>
                </c:pt>
                <c:pt idx="911">
                  <c:v>-6.2207331050970494</c:v>
                </c:pt>
                <c:pt idx="912">
                  <c:v>-6.2174112973994138</c:v>
                </c:pt>
                <c:pt idx="913">
                  <c:v>-6.2137834332129964</c:v>
                </c:pt>
                <c:pt idx="914">
                  <c:v>-6.2032969984303765</c:v>
                </c:pt>
                <c:pt idx="915">
                  <c:v>-6.200920628430346</c:v>
                </c:pt>
                <c:pt idx="916">
                  <c:v>-6.1968108213469852</c:v>
                </c:pt>
                <c:pt idx="917">
                  <c:v>-6.1935950684303398</c:v>
                </c:pt>
                <c:pt idx="918">
                  <c:v>-6.1895513784304255</c:v>
                </c:pt>
                <c:pt idx="919">
                  <c:v>-6.1851400602859714</c:v>
                </c:pt>
                <c:pt idx="920">
                  <c:v>-6.1810297484303733</c:v>
                </c:pt>
                <c:pt idx="921">
                  <c:v>-6.1772292584304465</c:v>
                </c:pt>
                <c:pt idx="922">
                  <c:v>-6.1748987234303474</c:v>
                </c:pt>
                <c:pt idx="923">
                  <c:v>-6.1650960090686375</c:v>
                </c:pt>
                <c:pt idx="924">
                  <c:v>-6.1610620284303437</c:v>
                </c:pt>
                <c:pt idx="925">
                  <c:v>-6.1554095963684645</c:v>
                </c:pt>
                <c:pt idx="926">
                  <c:v>-6.1517133484303885</c:v>
                </c:pt>
                <c:pt idx="927">
                  <c:v>-6.1473887984304545</c:v>
                </c:pt>
                <c:pt idx="928">
                  <c:v>-6.1441574181835108</c:v>
                </c:pt>
                <c:pt idx="929">
                  <c:v>-6.1399163184303696</c:v>
                </c:pt>
                <c:pt idx="930">
                  <c:v>-6.1372164323926128</c:v>
                </c:pt>
                <c:pt idx="931">
                  <c:v>-6.1307099984303699</c:v>
                </c:pt>
                <c:pt idx="932">
                  <c:v>-6.1293756580048395</c:v>
                </c:pt>
                <c:pt idx="933">
                  <c:v>-6.1260182219596855</c:v>
                </c:pt>
                <c:pt idx="934">
                  <c:v>-6.1210289484303999</c:v>
                </c:pt>
                <c:pt idx="935">
                  <c:v>-6.1178623384304345</c:v>
                </c:pt>
                <c:pt idx="936">
                  <c:v>-6.1149904314200345</c:v>
                </c:pt>
                <c:pt idx="937">
                  <c:v>-6.1115799984304076</c:v>
                </c:pt>
                <c:pt idx="938">
                  <c:v>-6.1081229255137117</c:v>
                </c:pt>
                <c:pt idx="939">
                  <c:v>-6.1057557984303372</c:v>
                </c:pt>
                <c:pt idx="940">
                  <c:v>-6.1034841036935319</c:v>
                </c:pt>
                <c:pt idx="941">
                  <c:v>-6.0960867438848814</c:v>
                </c:pt>
                <c:pt idx="942">
                  <c:v>-6.0938870184303005</c:v>
                </c:pt>
                <c:pt idx="943">
                  <c:v>-6.0914079584303975</c:v>
                </c:pt>
                <c:pt idx="944">
                  <c:v>-6.0880506284303095</c:v>
                </c:pt>
                <c:pt idx="945">
                  <c:v>-6.0846904684303595</c:v>
                </c:pt>
                <c:pt idx="946">
                  <c:v>-6.0809668025541423</c:v>
                </c:pt>
                <c:pt idx="947">
                  <c:v>-6.0778022084303975</c:v>
                </c:pt>
                <c:pt idx="948">
                  <c:v>-6.0750106138149604</c:v>
                </c:pt>
                <c:pt idx="949">
                  <c:v>-6.0621826859303454</c:v>
                </c:pt>
                <c:pt idx="950">
                  <c:v>-6.0594214884303259</c:v>
                </c:pt>
                <c:pt idx="951">
                  <c:v>-6.056046548430345</c:v>
                </c:pt>
                <c:pt idx="952">
                  <c:v>-6.0523456984303721</c:v>
                </c:pt>
                <c:pt idx="953">
                  <c:v>-6.0490484314200366</c:v>
                </c:pt>
                <c:pt idx="954">
                  <c:v>-6.0460816884303314</c:v>
                </c:pt>
                <c:pt idx="955">
                  <c:v>-6.0435297331242914</c:v>
                </c:pt>
                <c:pt idx="956">
                  <c:v>-6.0364949984303706</c:v>
                </c:pt>
                <c:pt idx="957">
                  <c:v>-6.033771680248563</c:v>
                </c:pt>
                <c:pt idx="958">
                  <c:v>-6.0304074384302453</c:v>
                </c:pt>
                <c:pt idx="959">
                  <c:v>-6.0274005584303278</c:v>
                </c:pt>
                <c:pt idx="960">
                  <c:v>-6.0244169056468966</c:v>
                </c:pt>
                <c:pt idx="961">
                  <c:v>-6.0212570984302971</c:v>
                </c:pt>
                <c:pt idx="962">
                  <c:v>-6.0174725684304198</c:v>
                </c:pt>
                <c:pt idx="963">
                  <c:v>-6.0147157284303807</c:v>
                </c:pt>
                <c:pt idx="964">
                  <c:v>-6.0123994639475953</c:v>
                </c:pt>
                <c:pt idx="965">
                  <c:v>-6.003086998430355</c:v>
                </c:pt>
                <c:pt idx="966">
                  <c:v>-6.0012412262784238</c:v>
                </c:pt>
                <c:pt idx="967">
                  <c:v>-5.9976118184303289</c:v>
                </c:pt>
                <c:pt idx="968">
                  <c:v>-5.9944169084304297</c:v>
                </c:pt>
                <c:pt idx="969">
                  <c:v>-5.9912786684303763</c:v>
                </c:pt>
                <c:pt idx="970">
                  <c:v>-5.9885197384304085</c:v>
                </c:pt>
                <c:pt idx="971">
                  <c:v>-5.9857914484303771</c:v>
                </c:pt>
                <c:pt idx="972">
                  <c:v>-5.9835093798736327</c:v>
                </c:pt>
                <c:pt idx="973">
                  <c:v>-5.9808093721677054</c:v>
                </c:pt>
                <c:pt idx="974">
                  <c:v>-5.9715122317636613</c:v>
                </c:pt>
                <c:pt idx="975">
                  <c:v>-5.9691443984304229</c:v>
                </c:pt>
                <c:pt idx="976">
                  <c:v>-5.9656364584303603</c:v>
                </c:pt>
                <c:pt idx="977">
                  <c:v>-5.9625314584303766</c:v>
                </c:pt>
                <c:pt idx="978">
                  <c:v>-5.9594355884303596</c:v>
                </c:pt>
                <c:pt idx="979">
                  <c:v>-5.9565192561622808</c:v>
                </c:pt>
                <c:pt idx="980">
                  <c:v>-5.9530832384303878</c:v>
                </c:pt>
                <c:pt idx="981">
                  <c:v>-5.9509997127161114</c:v>
                </c:pt>
                <c:pt idx="982">
                  <c:v>-5.9433739984303902</c:v>
                </c:pt>
                <c:pt idx="983">
                  <c:v>-5.9410428384304481</c:v>
                </c:pt>
                <c:pt idx="984">
                  <c:v>-5.9377600884303412</c:v>
                </c:pt>
                <c:pt idx="985">
                  <c:v>-5.9354589261412443</c:v>
                </c:pt>
                <c:pt idx="986">
                  <c:v>-5.9327529584303562</c:v>
                </c:pt>
                <c:pt idx="987">
                  <c:v>-5.9301365184303485</c:v>
                </c:pt>
                <c:pt idx="988">
                  <c:v>-5.928021715602152</c:v>
                </c:pt>
                <c:pt idx="989">
                  <c:v>-5.9248454984304146</c:v>
                </c:pt>
                <c:pt idx="990">
                  <c:v>-5.9220372907380465</c:v>
                </c:pt>
                <c:pt idx="991">
                  <c:v>-5.913796998430378</c:v>
                </c:pt>
                <c:pt idx="992">
                  <c:v>-5.9124522484302906</c:v>
                </c:pt>
                <c:pt idx="993">
                  <c:v>-5.9093552084304335</c:v>
                </c:pt>
                <c:pt idx="994">
                  <c:v>-5.9063477884304048</c:v>
                </c:pt>
                <c:pt idx="995">
                  <c:v>-5.9027633284303471</c:v>
                </c:pt>
                <c:pt idx="996">
                  <c:v>-5.8999163984303209</c:v>
                </c:pt>
                <c:pt idx="997">
                  <c:v>-5.8963864984303394</c:v>
                </c:pt>
                <c:pt idx="998">
                  <c:v>-5.8936909262654416</c:v>
                </c:pt>
                <c:pt idx="999">
                  <c:v>-5.8904752337244375</c:v>
                </c:pt>
                <c:pt idx="1000">
                  <c:v>-5.8765869317637254</c:v>
                </c:pt>
                <c:pt idx="1001">
                  <c:v>-5.8738185484302665</c:v>
                </c:pt>
                <c:pt idx="1002">
                  <c:v>-5.8707876284303211</c:v>
                </c:pt>
                <c:pt idx="1003">
                  <c:v>-5.8677911784303465</c:v>
                </c:pt>
                <c:pt idx="1004">
                  <c:v>-5.8649996788427696</c:v>
                </c:pt>
                <c:pt idx="1005">
                  <c:v>-5.8619051484303242</c:v>
                </c:pt>
                <c:pt idx="1006">
                  <c:v>-5.859602408430483</c:v>
                </c:pt>
                <c:pt idx="1007">
                  <c:v>-5.8578529984303671</c:v>
                </c:pt>
                <c:pt idx="1008">
                  <c:v>-5.8509724270017385</c:v>
                </c:pt>
                <c:pt idx="1009">
                  <c:v>-5.8484280084303784</c:v>
                </c:pt>
                <c:pt idx="1010">
                  <c:v>-5.8458489159561182</c:v>
                </c:pt>
                <c:pt idx="1011">
                  <c:v>-5.8427511784303618</c:v>
                </c:pt>
                <c:pt idx="1012">
                  <c:v>-5.8397859584303546</c:v>
                </c:pt>
                <c:pt idx="1013">
                  <c:v>-5.8363485784303535</c:v>
                </c:pt>
                <c:pt idx="1014">
                  <c:v>-5.8337080784304325</c:v>
                </c:pt>
                <c:pt idx="1015">
                  <c:v>-5.8311127900969879</c:v>
                </c:pt>
                <c:pt idx="1016">
                  <c:v>-5.8242196650970275</c:v>
                </c:pt>
                <c:pt idx="1017">
                  <c:v>-5.8222069374546948</c:v>
                </c:pt>
                <c:pt idx="1018">
                  <c:v>-5.8193259884304567</c:v>
                </c:pt>
                <c:pt idx="1019">
                  <c:v>-5.8165137584303475</c:v>
                </c:pt>
                <c:pt idx="1020">
                  <c:v>-5.8137589784303385</c:v>
                </c:pt>
                <c:pt idx="1021">
                  <c:v>-5.8107354584303765</c:v>
                </c:pt>
                <c:pt idx="1022">
                  <c:v>-5.8087607234302823</c:v>
                </c:pt>
                <c:pt idx="1023">
                  <c:v>-5.8050510784303668</c:v>
                </c:pt>
                <c:pt idx="1024">
                  <c:v>-5.8021459223433851</c:v>
                </c:pt>
                <c:pt idx="1025">
                  <c:v>-5.794493545097005</c:v>
                </c:pt>
                <c:pt idx="1026">
                  <c:v>-5.7911256284302866</c:v>
                </c:pt>
                <c:pt idx="1027">
                  <c:v>-5.7877623184303815</c:v>
                </c:pt>
                <c:pt idx="1028">
                  <c:v>-5.7844350216861926</c:v>
                </c:pt>
                <c:pt idx="1029">
                  <c:v>-5.7815736084303291</c:v>
                </c:pt>
                <c:pt idx="1030">
                  <c:v>-5.7781392884303528</c:v>
                </c:pt>
                <c:pt idx="1031">
                  <c:v>-5.7754889684304365</c:v>
                </c:pt>
                <c:pt idx="1032">
                  <c:v>-5.7727703918729825</c:v>
                </c:pt>
                <c:pt idx="1033">
                  <c:v>-5.7638380364050033</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-5.7369251802485479</c:v>
                </c:pt>
                <c:pt idx="1042">
                  <c:v>-5.7353905284303925</c:v>
                </c:pt>
                <c:pt idx="1043">
                  <c:v>-5.7321479084303704</c:v>
                </c:pt>
                <c:pt idx="1044">
                  <c:v>-5.7289740284304207</c:v>
                </c:pt>
                <c:pt idx="1045">
                  <c:v>-5.7265812484303282</c:v>
                </c:pt>
                <c:pt idx="1046">
                  <c:v>-5.7244165884303788</c:v>
                </c:pt>
                <c:pt idx="1047">
                  <c:v>-5.7217761684304378</c:v>
                </c:pt>
                <c:pt idx="1048">
                  <c:v>-5.71903235843034</c:v>
                </c:pt>
                <c:pt idx="1049">
                  <c:v>-5.7165408873192476</c:v>
                </c:pt>
                <c:pt idx="1050">
                  <c:v>-5.7089381859303678</c:v>
                </c:pt>
                <c:pt idx="1051">
                  <c:v>-5.7075503719244045</c:v>
                </c:pt>
                <c:pt idx="1052">
                  <c:v>-5.704028728430373</c:v>
                </c:pt>
                <c:pt idx="1053">
                  <c:v>-5.7008338584302933</c:v>
                </c:pt>
                <c:pt idx="1054">
                  <c:v>-5.6980448484303547</c:v>
                </c:pt>
                <c:pt idx="1055">
                  <c:v>-5.6954205084303355</c:v>
                </c:pt>
                <c:pt idx="1056">
                  <c:v>-5.6927970914536292</c:v>
                </c:pt>
                <c:pt idx="1057">
                  <c:v>-5.6896014884304345</c:v>
                </c:pt>
                <c:pt idx="1058">
                  <c:v>-5.6866424284304316</c:v>
                </c:pt>
                <c:pt idx="1059">
                  <c:v>-5.6855769984303635</c:v>
                </c:pt>
                <c:pt idx="1060">
                  <c:v>-5.6773963604992845</c:v>
                </c:pt>
                <c:pt idx="1061">
                  <c:v>-5.6743399884302965</c:v>
                </c:pt>
                <c:pt idx="1062">
                  <c:v>-5.6716512193605979</c:v>
                </c:pt>
                <c:pt idx="1063">
                  <c:v>-5.6683933884303599</c:v>
                </c:pt>
                <c:pt idx="1064">
                  <c:v>-5.6656718484303275</c:v>
                </c:pt>
                <c:pt idx="1065">
                  <c:v>-5.6627173784303979</c:v>
                </c:pt>
                <c:pt idx="1066">
                  <c:v>-5.6599972884303327</c:v>
                </c:pt>
                <c:pt idx="1067">
                  <c:v>-5.6572797457987463</c:v>
                </c:pt>
                <c:pt idx="1068">
                  <c:v>-5.6484892879041197</c:v>
                </c:pt>
                <c:pt idx="1069">
                  <c:v>-5.6458503984303263</c:v>
                </c:pt>
                <c:pt idx="1070">
                  <c:v>-5.6428055084302979</c:v>
                </c:pt>
                <c:pt idx="1071">
                  <c:v>-5.6396276284303335</c:v>
                </c:pt>
                <c:pt idx="1072">
                  <c:v>-5.6373191106752643</c:v>
                </c:pt>
                <c:pt idx="1073">
                  <c:v>-5.6344595984303041</c:v>
                </c:pt>
                <c:pt idx="1074">
                  <c:v>-5.6318444984303753</c:v>
                </c:pt>
                <c:pt idx="1075">
                  <c:v>-5.6300190184303389</c:v>
                </c:pt>
                <c:pt idx="1076">
                  <c:v>-5.6234699984303802</c:v>
                </c:pt>
                <c:pt idx="1077">
                  <c:v>-5.6219488384304261</c:v>
                </c:pt>
                <c:pt idx="1078">
                  <c:v>-5.619311628430296</c:v>
                </c:pt>
                <c:pt idx="1079">
                  <c:v>-5.6172865043127365</c:v>
                </c:pt>
                <c:pt idx="1080">
                  <c:v>-5.6143295484303755</c:v>
                </c:pt>
                <c:pt idx="1081">
                  <c:v>-5.6119373384302715</c:v>
                </c:pt>
                <c:pt idx="1082">
                  <c:v>-5.6089728984303475</c:v>
                </c:pt>
                <c:pt idx="1083">
                  <c:v>-5.6060582184302765</c:v>
                </c:pt>
                <c:pt idx="1084">
                  <c:v>-5.603920507202325</c:v>
                </c:pt>
                <c:pt idx="1085">
                  <c:v>-5.5950819359303505</c:v>
                </c:pt>
                <c:pt idx="1086">
                  <c:v>-5.5928034984303716</c:v>
                </c:pt>
                <c:pt idx="1087">
                  <c:v>-5.5894891684303714</c:v>
                </c:pt>
                <c:pt idx="1088">
                  <c:v>-5.5868972084304076</c:v>
                </c:pt>
                <c:pt idx="1089">
                  <c:v>-5.5846427246208394</c:v>
                </c:pt>
                <c:pt idx="1090">
                  <c:v>-5.5815305384303375</c:v>
                </c:pt>
                <c:pt idx="1091">
                  <c:v>-5.5789675784303796</c:v>
                </c:pt>
                <c:pt idx="1092">
                  <c:v>-5.5764059384303764</c:v>
                </c:pt>
                <c:pt idx="1093">
                  <c:v>-5.5749462257030942</c:v>
                </c:pt>
                <c:pt idx="1094">
                  <c:v>-5.5667363873192075</c:v>
                </c:pt>
                <c:pt idx="1095">
                  <c:v>-5.564953349079679</c:v>
                </c:pt>
                <c:pt idx="1096">
                  <c:v>-5.5612095684303782</c:v>
                </c:pt>
                <c:pt idx="1097">
                  <c:v>-5.5564342084304057</c:v>
                </c:pt>
                <c:pt idx="1098">
                  <c:v>-5.5523040384303917</c:v>
                </c:pt>
                <c:pt idx="1099">
                  <c:v>-5.5490607184304483</c:v>
                </c:pt>
                <c:pt idx="1100">
                  <c:v>-5.5461154101950854</c:v>
                </c:pt>
                <c:pt idx="1101">
                  <c:v>-5.5435638584303888</c:v>
                </c:pt>
                <c:pt idx="1102">
                  <c:v>-5.5372349984303781</c:v>
                </c:pt>
                <c:pt idx="1103">
                  <c:v>-5.5354036084303928</c:v>
                </c:pt>
                <c:pt idx="1104">
                  <c:v>-5.532188418430465</c:v>
                </c:pt>
                <c:pt idx="1105">
                  <c:v>-5.5286860184303706</c:v>
                </c:pt>
                <c:pt idx="1106">
                  <c:v>-5.525845564695409</c:v>
                </c:pt>
                <c:pt idx="1107">
                  <c:v>-5.5225624284303976</c:v>
                </c:pt>
                <c:pt idx="1108">
                  <c:v>-5.5196417284303383</c:v>
                </c:pt>
                <c:pt idx="1109">
                  <c:v>-5.5164847984304259</c:v>
                </c:pt>
                <c:pt idx="1110">
                  <c:v>-5.5141464370268665</c:v>
                </c:pt>
                <c:pt idx="1111">
                  <c:v>-5.5055799984303633</c:v>
                </c:pt>
                <c:pt idx="1112">
                  <c:v>-5.5030595425479785</c:v>
                </c:pt>
                <c:pt idx="1113">
                  <c:v>-5.5002716484303384</c:v>
                </c:pt>
                <c:pt idx="1114">
                  <c:v>-5.4960038884303746</c:v>
                </c:pt>
                <c:pt idx="1115">
                  <c:v>-5.4922589084303404</c:v>
                </c:pt>
                <c:pt idx="1116">
                  <c:v>-5.4886841106751874</c:v>
                </c:pt>
                <c:pt idx="1117">
                  <c:v>-5.4850647396068339</c:v>
                </c:pt>
                <c:pt idx="1118">
                  <c:v>-5.4812099684303561</c:v>
                </c:pt>
                <c:pt idx="1119">
                  <c:v>-5.4778787658722194</c:v>
                </c:pt>
                <c:pt idx="1120">
                  <c:v>-5.4699649567636968</c:v>
                </c:pt>
                <c:pt idx="1121">
                  <c:v>-5.4669273784303343</c:v>
                </c:pt>
                <c:pt idx="1122">
                  <c:v>-5.4641989984304296</c:v>
                </c:pt>
                <c:pt idx="1123">
                  <c:v>-5.4608388953375684</c:v>
                </c:pt>
                <c:pt idx="1124">
                  <c:v>-5.4576723984303408</c:v>
                </c:pt>
                <c:pt idx="1125">
                  <c:v>-5.4535226984304304</c:v>
                </c:pt>
                <c:pt idx="1126">
                  <c:v>-5.4498344284303384</c:v>
                </c:pt>
                <c:pt idx="1127">
                  <c:v>-5.4462867200797973</c:v>
                </c:pt>
                <c:pt idx="1128">
                  <c:v>-5.4434756184303303</c:v>
                </c:pt>
                <c:pt idx="1129">
                  <c:v>-5.4344084567636894</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-5.4112909984302826</c:v>
                </c:pt>
                <c:pt idx="1138">
                  <c:v>-5.4092768219598071</c:v>
                </c:pt>
                <c:pt idx="1139">
                  <c:v>-5.4009590681978095</c:v>
                </c:pt>
                <c:pt idx="1140">
                  <c:v>-5.3987027284303224</c:v>
                </c:pt>
                <c:pt idx="1141">
                  <c:v>-5.3948018384303316</c:v>
                </c:pt>
                <c:pt idx="1142">
                  <c:v>-5.3888477184304096</c:v>
                </c:pt>
                <c:pt idx="1143">
                  <c:v>-5.3848196807832736</c:v>
                </c:pt>
                <c:pt idx="1144">
                  <c:v>-5.3810260384302779</c:v>
                </c:pt>
                <c:pt idx="1145">
                  <c:v>-5.3776045584303844</c:v>
                </c:pt>
                <c:pt idx="1146">
                  <c:v>-5.3751067301376878</c:v>
                </c:pt>
                <c:pt idx="1147">
                  <c:v>-5.3677991317636984</c:v>
                </c:pt>
                <c:pt idx="1148">
                  <c:v>-5.3658210984303736</c:v>
                </c:pt>
                <c:pt idx="1149">
                  <c:v>-5.3628610602859998</c:v>
                </c:pt>
                <c:pt idx="1150">
                  <c:v>-5.3591028984303506</c:v>
                </c:pt>
                <c:pt idx="1151">
                  <c:v>-5.3553817884302664</c:v>
                </c:pt>
                <c:pt idx="1152">
                  <c:v>-5.3521694484303453</c:v>
                </c:pt>
                <c:pt idx="1153">
                  <c:v>-5.3488467384303391</c:v>
                </c:pt>
                <c:pt idx="1154">
                  <c:v>-5.3459064010277615</c:v>
                </c:pt>
                <c:pt idx="1155">
                  <c:v>-5.3436443886742824</c:v>
                </c:pt>
                <c:pt idx="1156">
                  <c:v>-5.3294969084303654</c:v>
                </c:pt>
                <c:pt idx="1157">
                  <c:v>-5.3265011184303219</c:v>
                </c:pt>
                <c:pt idx="1158">
                  <c:v>-5.3230876384304331</c:v>
                </c:pt>
                <c:pt idx="1159">
                  <c:v>-5.3204174984303947</c:v>
                </c:pt>
                <c:pt idx="1160">
                  <c:v>-5.3175957484303265</c:v>
                </c:pt>
                <c:pt idx="1161">
                  <c:v>-5.3149945684303823</c:v>
                </c:pt>
                <c:pt idx="1162">
                  <c:v>-5.3123721614738484</c:v>
                </c:pt>
                <c:pt idx="1163">
                  <c:v>-5.3036534721145712</c:v>
                </c:pt>
                <c:pt idx="1164">
                  <c:v>-5.3015649384303458</c:v>
                </c:pt>
                <c:pt idx="1165">
                  <c:v>-5.2988611584303564</c:v>
                </c:pt>
                <c:pt idx="1166">
                  <c:v>-5.2964558584303347</c:v>
                </c:pt>
                <c:pt idx="1167">
                  <c:v>-5.2947163674779638</c:v>
                </c:pt>
                <c:pt idx="1168">
                  <c:v>-5.2920851427602695</c:v>
                </c:pt>
                <c:pt idx="1169">
                  <c:v>-5.2894601884303594</c:v>
                </c:pt>
                <c:pt idx="1170">
                  <c:v>-5.2870102682715778</c:v>
                </c:pt>
                <c:pt idx="1171">
                  <c:v>-5.2794269984303765</c:v>
                </c:pt>
                <c:pt idx="1172">
                  <c:v>-5.2776613384302991</c:v>
                </c:pt>
                <c:pt idx="1173">
                  <c:v>-5.2749331650969875</c:v>
                </c:pt>
                <c:pt idx="1174">
                  <c:v>-5.2718796284302893</c:v>
                </c:pt>
                <c:pt idx="1175">
                  <c:v>-5.2687964584303231</c:v>
                </c:pt>
                <c:pt idx="1176">
                  <c:v>-5.2659004984302955</c:v>
                </c:pt>
                <c:pt idx="1177">
                  <c:v>-5.2635273592551073</c:v>
                </c:pt>
                <c:pt idx="1178">
                  <c:v>-5.2603440384304099</c:v>
                </c:pt>
                <c:pt idx="1179">
                  <c:v>-5.2578022032496179</c:v>
                </c:pt>
                <c:pt idx="1180">
                  <c:v>-5.2486079197787063</c:v>
                </c:pt>
                <c:pt idx="1181">
                  <c:v>-5.246002798430343</c:v>
                </c:pt>
                <c:pt idx="1182">
                  <c:v>-5.2433776546803736</c:v>
                </c:pt>
                <c:pt idx="1183">
                  <c:v>-5.2405688984303538</c:v>
                </c:pt>
                <c:pt idx="1184">
                  <c:v>-5.2380026384303804</c:v>
                </c:pt>
                <c:pt idx="1185">
                  <c:v>-5.2356279684304425</c:v>
                </c:pt>
                <c:pt idx="1186">
                  <c:v>-5.2331582841446975</c:v>
                </c:pt>
                <c:pt idx="1187">
                  <c:v>-5.2307927398096821</c:v>
                </c:pt>
                <c:pt idx="1188">
                  <c:v>-5.2247469984303692</c:v>
                </c:pt>
                <c:pt idx="1189">
                  <c:v>-5.2225372784303854</c:v>
                </c:pt>
                <c:pt idx="1190">
                  <c:v>-5.2201269084303945</c:v>
                </c:pt>
                <c:pt idx="1191">
                  <c:v>-5.2178328337244055</c:v>
                </c:pt>
                <c:pt idx="1192">
                  <c:v>-5.2153611584303814</c:v>
                </c:pt>
                <c:pt idx="1193">
                  <c:v>-5.2125291584303213</c:v>
                </c:pt>
                <c:pt idx="1194">
                  <c:v>-5.2102864084303704</c:v>
                </c:pt>
                <c:pt idx="1195">
                  <c:v>-5.2082519224810504</c:v>
                </c:pt>
                <c:pt idx="1196">
                  <c:v>-5.2072108437912235</c:v>
                </c:pt>
                <c:pt idx="1197">
                  <c:v>-5.203736998430351</c:v>
                </c:pt>
                <c:pt idx="1198">
                  <c:v>-5.196867452975809</c:v>
                </c:pt>
                <c:pt idx="1199">
                  <c:v>-5.1945275884303106</c:v>
                </c:pt>
                <c:pt idx="1200">
                  <c:v>-5.1920708684303332</c:v>
                </c:pt>
                <c:pt idx="1201">
                  <c:v>-5.1898403631362795</c:v>
                </c:pt>
                <c:pt idx="1202">
                  <c:v>-5.1866941984303994</c:v>
                </c:pt>
                <c:pt idx="1203">
                  <c:v>-5.1841353684303142</c:v>
                </c:pt>
                <c:pt idx="1204">
                  <c:v>-5.1817084484303724</c:v>
                </c:pt>
                <c:pt idx="1205">
                  <c:v>-5.1799992969378508</c:v>
                </c:pt>
                <c:pt idx="1206">
                  <c:v>-5.1725638747190317</c:v>
                </c:pt>
                <c:pt idx="1207">
                  <c:v>-5.1700184384302945</c:v>
                </c:pt>
                <c:pt idx="1208">
                  <c:v>-5.1672642084303453</c:v>
                </c:pt>
                <c:pt idx="1209">
                  <c:v>-5.1647030609303375</c:v>
                </c:pt>
                <c:pt idx="1210">
                  <c:v>-5.1623109484303287</c:v>
                </c:pt>
                <c:pt idx="1211">
                  <c:v>-5.1593802984303849</c:v>
                </c:pt>
                <c:pt idx="1212">
                  <c:v>-5.1566599784304463</c:v>
                </c:pt>
                <c:pt idx="1213">
                  <c:v>-5.1541933092411565</c:v>
                </c:pt>
                <c:pt idx="1214">
                  <c:v>-5.1519129317636967</c:v>
                </c:pt>
                <c:pt idx="1215">
                  <c:v>-5.1444876347939879</c:v>
                </c:pt>
                <c:pt idx="1216">
                  <c:v>-5.1430470484303283</c:v>
                </c:pt>
                <c:pt idx="1217">
                  <c:v>-5.1403467184303722</c:v>
                </c:pt>
                <c:pt idx="1218">
                  <c:v>-5.1375653584303755</c:v>
                </c:pt>
                <c:pt idx="1219">
                  <c:v>-5.1352045817637384</c:v>
                </c:pt>
                <c:pt idx="1220">
                  <c:v>-5.1329302184303662</c:v>
                </c:pt>
                <c:pt idx="1221">
                  <c:v>-5.1298798684304101</c:v>
                </c:pt>
                <c:pt idx="1222">
                  <c:v>-5.1279645600741848</c:v>
                </c:pt>
                <c:pt idx="1223">
                  <c:v>-5.1197188337243986</c:v>
                </c:pt>
                <c:pt idx="1224">
                  <c:v>-5.1172413984303873</c:v>
                </c:pt>
                <c:pt idx="1225">
                  <c:v>-5.1148961584303461</c:v>
                </c:pt>
                <c:pt idx="1226">
                  <c:v>-5.1125958684303807</c:v>
                </c:pt>
                <c:pt idx="1227">
                  <c:v>-5.1102320087396151</c:v>
                </c:pt>
                <c:pt idx="1228">
                  <c:v>-5.1083903184303807</c:v>
                </c:pt>
                <c:pt idx="1229">
                  <c:v>-5.1055868284303658</c:v>
                </c:pt>
                <c:pt idx="1230">
                  <c:v>-5.1040764775971441</c:v>
                </c:pt>
                <c:pt idx="1231">
                  <c:v>-5.1030497762081382</c:v>
                </c:pt>
                <c:pt idx="1232">
                  <c:v>-5.0960896055732334</c:v>
                </c:pt>
                <c:pt idx="1233">
                  <c:v>-5.0939083284303965</c:v>
                </c:pt>
                <c:pt idx="1234">
                  <c:v>-5.0913458884304674</c:v>
                </c:pt>
                <c:pt idx="1235">
                  <c:v>-5.088956977597098</c:v>
                </c:pt>
                <c:pt idx="1236">
                  <c:v>-5.0867560784303691</c:v>
                </c:pt>
                <c:pt idx="1237">
                  <c:v>-5.0842379984303525</c:v>
                </c:pt>
                <c:pt idx="1238">
                  <c:v>-5.0820634884303466</c:v>
                </c:pt>
                <c:pt idx="1239">
                  <c:v>-5.0801918229917291</c:v>
                </c:pt>
                <c:pt idx="1240">
                  <c:v>-5.0683285952045916</c:v>
                </c:pt>
                <c:pt idx="1241">
                  <c:v>-5.0662055438848634</c:v>
                </c:pt>
                <c:pt idx="1242">
                  <c:v>-5.0637650784302854</c:v>
                </c:pt>
                <c:pt idx="1243">
                  <c:v>-5.0611665384303395</c:v>
                </c:pt>
                <c:pt idx="1244">
                  <c:v>-5.0589888084304198</c:v>
                </c:pt>
                <c:pt idx="1245">
                  <c:v>-5.0572466394560145</c:v>
                </c:pt>
                <c:pt idx="1246">
                  <c:v>-5.0510546826408671</c:v>
                </c:pt>
                <c:pt idx="1247">
                  <c:v>-5.0487404984303534</c:v>
                </c:pt>
                <c:pt idx="1248">
                  <c:v>-5.0460385668513785</c:v>
                </c:pt>
                <c:pt idx="1249">
                  <c:v>-5.0433050184304165</c:v>
                </c:pt>
                <c:pt idx="1250">
                  <c:v>-5.0411402384303088</c:v>
                </c:pt>
                <c:pt idx="1251">
                  <c:v>-5.0383780184303584</c:v>
                </c:pt>
                <c:pt idx="1252">
                  <c:v>-5.0360162284303875</c:v>
                </c:pt>
                <c:pt idx="1253">
                  <c:v>-5.0335630384303984</c:v>
                </c:pt>
                <c:pt idx="1254">
                  <c:v>-5.0316737588470524</c:v>
                </c:pt>
                <c:pt idx="1255">
                  <c:v>-5.030725392369753</c:v>
                </c:pt>
                <c:pt idx="1256">
                  <c:v>-5.0238680698589055</c:v>
                </c:pt>
                <c:pt idx="1257">
                  <c:v>-5.0225650184303481</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-5.0009446384303473</c:v>
                </c:pt>
                <c:pt idx="1266">
                  <c:v>-4.9985901084304416</c:v>
                </c:pt>
                <c:pt idx="1267">
                  <c:v>-4.9960648784304365</c:v>
                </c:pt>
                <c:pt idx="1268">
                  <c:v>-4.9939850921804005</c:v>
                </c:pt>
                <c:pt idx="1269">
                  <c:v>-4.9913424584303536</c:v>
                </c:pt>
                <c:pt idx="1270">
                  <c:v>-4.9894968984303434</c:v>
                </c:pt>
                <c:pt idx="1271">
                  <c:v>-4.9871747384303395</c:v>
                </c:pt>
                <c:pt idx="1272">
                  <c:v>-4.985290702975826</c:v>
                </c:pt>
                <c:pt idx="1273">
                  <c:v>-4.9781369984303439</c:v>
                </c:pt>
                <c:pt idx="1274">
                  <c:v>-4.9762968084302894</c:v>
                </c:pt>
                <c:pt idx="1275">
                  <c:v>-4.9731023069410334</c:v>
                </c:pt>
                <c:pt idx="1276">
                  <c:v>-4.9707005284304095</c:v>
                </c:pt>
                <c:pt idx="1277">
                  <c:v>-4.9680503884303917</c:v>
                </c:pt>
                <c:pt idx="1278">
                  <c:v>-4.9657632684303721</c:v>
                </c:pt>
                <c:pt idx="1279">
                  <c:v>-4.9632504084303823</c:v>
                </c:pt>
                <c:pt idx="1280">
                  <c:v>-4.9615088477454803</c:v>
                </c:pt>
                <c:pt idx="1281">
                  <c:v>-4.9593600809046121</c:v>
                </c:pt>
                <c:pt idx="1282">
                  <c:v>-4.9513252039098248</c:v>
                </c:pt>
                <c:pt idx="1283">
                  <c:v>-4.9491953984303514</c:v>
                </c:pt>
                <c:pt idx="1284">
                  <c:v>-4.9470502984304048</c:v>
                </c:pt>
                <c:pt idx="1285">
                  <c:v>-4.9435388584302755</c:v>
                </c:pt>
                <c:pt idx="1286">
                  <c:v>-4.9412737879040867</c:v>
                </c:pt>
                <c:pt idx="1287">
                  <c:v>-4.938879838430303</c:v>
                </c:pt>
                <c:pt idx="1288">
                  <c:v>-4.9356715084303504</c:v>
                </c:pt>
                <c:pt idx="1289">
                  <c:v>-4.9328124684303702</c:v>
                </c:pt>
                <c:pt idx="1290">
                  <c:v>-4.9309325609303301</c:v>
                </c:pt>
                <c:pt idx="1291">
                  <c:v>-4.9252088764791475</c:v>
                </c:pt>
                <c:pt idx="1292">
                  <c:v>-4.9232721384303524</c:v>
                </c:pt>
                <c:pt idx="1293">
                  <c:v>-4.9209401260899295</c:v>
                </c:pt>
                <c:pt idx="1294">
                  <c:v>-4.9189947984303828</c:v>
                </c:pt>
                <c:pt idx="1295">
                  <c:v>-4.9167051584303474</c:v>
                </c:pt>
                <c:pt idx="1296">
                  <c:v>-4.9146473584303436</c:v>
                </c:pt>
                <c:pt idx="1297">
                  <c:v>-4.9125522984302865</c:v>
                </c:pt>
                <c:pt idx="1298">
                  <c:v>-4.9105021956135202</c:v>
                </c:pt>
                <c:pt idx="1299">
                  <c:v>-4.9079244599688066</c:v>
                </c:pt>
                <c:pt idx="1300">
                  <c:v>-4.9019369984303713</c:v>
                </c:pt>
                <c:pt idx="1301">
                  <c:v>-4.8995508584303433</c:v>
                </c:pt>
                <c:pt idx="1302">
                  <c:v>-4.8967985184303373</c:v>
                </c:pt>
                <c:pt idx="1303">
                  <c:v>-4.8948194984302873</c:v>
                </c:pt>
                <c:pt idx="1304">
                  <c:v>-4.8925550284303059</c:v>
                </c:pt>
                <c:pt idx="1305">
                  <c:v>-4.8904741130137168</c:v>
                </c:pt>
                <c:pt idx="1306">
                  <c:v>-4.8882098084303784</c:v>
                </c:pt>
                <c:pt idx="1307">
                  <c:v>-4.8868719243563374</c:v>
                </c:pt>
                <c:pt idx="1308">
                  <c:v>-4.8811069984303543</c:v>
                </c:pt>
                <c:pt idx="1309">
                  <c:v>-4.8794131884304024</c:v>
                </c:pt>
                <c:pt idx="1310">
                  <c:v>-4.8765414584302604</c:v>
                </c:pt>
                <c:pt idx="1311">
                  <c:v>-4.8737961384303734</c:v>
                </c:pt>
                <c:pt idx="1312">
                  <c:v>-4.8712300510618514</c:v>
                </c:pt>
                <c:pt idx="1313">
                  <c:v>-4.8681975784303919</c:v>
                </c:pt>
                <c:pt idx="1314">
                  <c:v>-4.8655427584302942</c:v>
                </c:pt>
                <c:pt idx="1315">
                  <c:v>-4.8633468784303773</c:v>
                </c:pt>
                <c:pt idx="1316">
                  <c:v>-4.8610365670578037</c:v>
                </c:pt>
                <c:pt idx="1317">
                  <c:v>-4.8547596984303638</c:v>
                </c:pt>
                <c:pt idx="1318">
                  <c:v>-4.8532950359304152</c:v>
                </c:pt>
                <c:pt idx="1319">
                  <c:v>-4.8509586284303268</c:v>
                </c:pt>
                <c:pt idx="1320">
                  <c:v>-4.8482161384303453</c:v>
                </c:pt>
                <c:pt idx="1321">
                  <c:v>-4.8461373684303695</c:v>
                </c:pt>
                <c:pt idx="1322">
                  <c:v>-4.8444092184303642</c:v>
                </c:pt>
                <c:pt idx="1323">
                  <c:v>-4.8423893484303555</c:v>
                </c:pt>
                <c:pt idx="1324">
                  <c:v>-4.8404811668513315</c:v>
                </c:pt>
                <c:pt idx="1325">
                  <c:v>-4.8387088317637108</c:v>
                </c:pt>
                <c:pt idx="1326">
                  <c:v>-4.8326569984303731</c:v>
                </c:pt>
                <c:pt idx="1327">
                  <c:v>-4.8311591208793514</c:v>
                </c:pt>
                <c:pt idx="1328">
                  <c:v>-4.8286523284304366</c:v>
                </c:pt>
                <c:pt idx="1329">
                  <c:v>-4.826449348430387</c:v>
                </c:pt>
                <c:pt idx="1330">
                  <c:v>-4.8241023819920059</c:v>
                </c:pt>
                <c:pt idx="1331">
                  <c:v>-4.8216297484304107</c:v>
                </c:pt>
                <c:pt idx="1332">
                  <c:v>-4.8188484084304095</c:v>
                </c:pt>
                <c:pt idx="1333">
                  <c:v>-4.8167055684303781</c:v>
                </c:pt>
                <c:pt idx="1334">
                  <c:v>-4.8147764899557846</c:v>
                </c:pt>
                <c:pt idx="1335">
                  <c:v>-4.8094569984303561</c:v>
                </c:pt>
                <c:pt idx="1336">
                  <c:v>-4.8081920284303479</c:v>
                </c:pt>
                <c:pt idx="1337">
                  <c:v>-4.8062782300093554</c:v>
                </c:pt>
                <c:pt idx="1338">
                  <c:v>-4.804035898430377</c:v>
                </c:pt>
                <c:pt idx="1339">
                  <c:v>-4.8018564684303371</c:v>
                </c:pt>
                <c:pt idx="1340">
                  <c:v>-4.7993757184303698</c:v>
                </c:pt>
                <c:pt idx="1341">
                  <c:v>-4.7972569284303788</c:v>
                </c:pt>
                <c:pt idx="1342">
                  <c:v>-4.7946028250970159</c:v>
                </c:pt>
                <c:pt idx="1343">
                  <c:v>-4.7924161784302779</c:v>
                </c:pt>
                <c:pt idx="1344">
                  <c:v>-4.7910069984303698</c:v>
                </c:pt>
                <c:pt idx="1345">
                  <c:v>-4.7844862047795615</c:v>
                </c:pt>
                <c:pt idx="1346">
                  <c:v>-4.7823341584302872</c:v>
                </c:pt>
                <c:pt idx="1347">
                  <c:v>-4.7802989884303795</c:v>
                </c:pt>
                <c:pt idx="1348">
                  <c:v>-4.7782741984303359</c:v>
                </c:pt>
                <c:pt idx="1349">
                  <c:v>-4.7758584150970345</c:v>
                </c:pt>
                <c:pt idx="1350">
                  <c:v>-4.7737150384304385</c:v>
                </c:pt>
                <c:pt idx="1351">
                  <c:v>-4.7717365084303704</c:v>
                </c:pt>
                <c:pt idx="1352">
                  <c:v>-4.7689333279757653</c:v>
                </c:pt>
                <c:pt idx="1353">
                  <c:v>-4.7617837815628929</c:v>
                </c:pt>
                <c:pt idx="1354">
                  <c:v>-4.7594398707707875</c:v>
                </c:pt>
                <c:pt idx="1355">
                  <c:v>-4.7576404184302419</c:v>
                </c:pt>
                <c:pt idx="1356">
                  <c:v>-4.7552267684304041</c:v>
                </c:pt>
                <c:pt idx="1357">
                  <c:v>-4.7531998984303714</c:v>
                </c:pt>
                <c:pt idx="1358">
                  <c:v>-4.7512264484304083</c:v>
                </c:pt>
                <c:pt idx="1359">
                  <c:v>-4.7495797484304632</c:v>
                </c:pt>
                <c:pt idx="1360">
                  <c:v>-4.7475807684302849</c:v>
                </c:pt>
                <c:pt idx="1361">
                  <c:v>-4.7461857127160769</c:v>
                </c:pt>
                <c:pt idx="1362">
                  <c:v>-4.739020865097018</c:v>
                </c:pt>
                <c:pt idx="1363">
                  <c:v>-4.7371963484304205</c:v>
                </c:pt>
                <c:pt idx="1364">
                  <c:v>-4.73481117843032</c:v>
                </c:pt>
                <c:pt idx="1365">
                  <c:v>-4.7325435984303494</c:v>
                </c:pt>
                <c:pt idx="1366">
                  <c:v>-4.7300007668514397</c:v>
                </c:pt>
                <c:pt idx="1367">
                  <c:v>-4.7281142084304264</c:v>
                </c:pt>
                <c:pt idx="1368">
                  <c:v>-4.7259726884303106</c:v>
                </c:pt>
                <c:pt idx="1369">
                  <c:v>-4.7242429633426539</c:v>
                </c:pt>
                <c:pt idx="1370">
                  <c:v>-4.7187649984303732</c:v>
                </c:pt>
                <c:pt idx="1371">
                  <c:v>-4.7173212739405344</c:v>
                </c:pt>
                <c:pt idx="1372">
                  <c:v>-4.7149864541264757</c:v>
                </c:pt>
                <c:pt idx="1373">
                  <c:v>-4.7120634784303403</c:v>
                </c:pt>
                <c:pt idx="1374">
                  <c:v>-4.7095643684303283</c:v>
                </c:pt>
                <c:pt idx="1375">
                  <c:v>-4.7072250384303684</c:v>
                </c:pt>
                <c:pt idx="1376">
                  <c:v>-4.705003318430343</c:v>
                </c:pt>
                <c:pt idx="1377">
                  <c:v>-4.7028745563250354</c:v>
                </c:pt>
                <c:pt idx="1378">
                  <c:v>-4.7010784016561544</c:v>
                </c:pt>
                <c:pt idx="1379">
                  <c:v>-4.6933450291996408</c:v>
                </c:pt>
                <c:pt idx="1380">
                  <c:v>-4.6917703284303443</c:v>
                </c:pt>
                <c:pt idx="1381">
                  <c:v>-4.6896264484303964</c:v>
                </c:pt>
                <c:pt idx="1382">
                  <c:v>-4.6876033242729918</c:v>
                </c:pt>
                <c:pt idx="1383">
                  <c:v>-4.6851081120666791</c:v>
                </c:pt>
                <c:pt idx="1384">
                  <c:v>-4.6826402584303075</c:v>
                </c:pt>
                <c:pt idx="1385">
                  <c:v>-4.6802942584304414</c:v>
                </c:pt>
                <c:pt idx="1386">
                  <c:v>-4.678344034794037</c:v>
                </c:pt>
                <c:pt idx="1387">
                  <c:v>-4.6733018734303613</c:v>
                </c:pt>
                <c:pt idx="1388">
                  <c:v>-4.6717506194829639</c:v>
                </c:pt>
                <c:pt idx="1389">
                  <c:v>-4.6698456584304058</c:v>
                </c:pt>
                <c:pt idx="1390">
                  <c:v>-4.6672359284303289</c:v>
                </c:pt>
                <c:pt idx="1391">
                  <c:v>-4.6655152284302899</c:v>
                </c:pt>
                <c:pt idx="1392">
                  <c:v>-4.6634500388343945</c:v>
                </c:pt>
                <c:pt idx="1393">
                  <c:v>-4.6619217984303294</c:v>
                </c:pt>
                <c:pt idx="1394">
                  <c:v>-4.6590588384303615</c:v>
                </c:pt>
                <c:pt idx="1395">
                  <c:v>-4.6568448790273296</c:v>
                </c:pt>
                <c:pt idx="1396">
                  <c:v>-4.6497720516218735</c:v>
                </c:pt>
                <c:pt idx="1397">
                  <c:v>-4.6476594884303504</c:v>
                </c:pt>
                <c:pt idx="1398">
                  <c:v>-4.6457324194829397</c:v>
                </c:pt>
                <c:pt idx="1399">
                  <c:v>-4.6436764884303514</c:v>
                </c:pt>
                <c:pt idx="1400">
                  <c:v>-4.6421173284303299</c:v>
                </c:pt>
                <c:pt idx="1401">
                  <c:v>-4.6395865984303697</c:v>
                </c:pt>
                <c:pt idx="1402">
                  <c:v>-4.6373415184303264</c:v>
                </c:pt>
                <c:pt idx="1403">
                  <c:v>-4.6359666604022252</c:v>
                </c:pt>
                <c:pt idx="1404">
                  <c:v>-4.6338481454892024</c:v>
                </c:pt>
                <c:pt idx="1405">
                  <c:v>-4.6252016802485585</c:v>
                </c:pt>
                <c:pt idx="1406">
                  <c:v>-4.623304378430352</c:v>
                </c:pt>
                <c:pt idx="1407">
                  <c:v>-4.6210156684303403</c:v>
                </c:pt>
                <c:pt idx="1408">
                  <c:v>-4.6190052931671772</c:v>
                </c:pt>
                <c:pt idx="1409">
                  <c:v>-4.6162644584304005</c:v>
                </c:pt>
                <c:pt idx="1410">
                  <c:v>-4.6138307584303391</c:v>
                </c:pt>
                <c:pt idx="1411">
                  <c:v>-4.612120846256456</c:v>
                </c:pt>
                <c:pt idx="1412">
                  <c:v>-4.6069144567637164</c:v>
                </c:pt>
                <c:pt idx="1413">
                  <c:v>-4.605626089339431</c:v>
                </c:pt>
                <c:pt idx="1414">
                  <c:v>-4.6036381130137318</c:v>
                </c:pt>
                <c:pt idx="1415">
                  <c:v>-4.6014955135818383</c:v>
                </c:pt>
                <c:pt idx="1416">
                  <c:v>-4.5998403484303907</c:v>
                </c:pt>
                <c:pt idx="1417">
                  <c:v>-4.5979729884302865</c:v>
                </c:pt>
                <c:pt idx="1418">
                  <c:v>-4.5953972584303155</c:v>
                </c:pt>
                <c:pt idx="1419">
                  <c:v>-4.5934919255136784</c:v>
                </c:pt>
                <c:pt idx="1420">
                  <c:v>-4.5914951442637024</c:v>
                </c:pt>
                <c:pt idx="1421">
                  <c:v>-4.5855693027782038</c:v>
                </c:pt>
                <c:pt idx="1422">
                  <c:v>-4.5841676184303415</c:v>
                </c:pt>
                <c:pt idx="1423">
                  <c:v>-4.5817361784304085</c:v>
                </c:pt>
                <c:pt idx="1424">
                  <c:v>-4.5793813484303714</c:v>
                </c:pt>
                <c:pt idx="1425">
                  <c:v>-4.5773710192636807</c:v>
                </c:pt>
                <c:pt idx="1426">
                  <c:v>-4.5753933184303506</c:v>
                </c:pt>
                <c:pt idx="1427">
                  <c:v>-4.5737455184303428</c:v>
                </c:pt>
                <c:pt idx="1428">
                  <c:v>-4.5718830084303406</c:v>
                </c:pt>
                <c:pt idx="1429">
                  <c:v>-4.5704289492500223</c:v>
                </c:pt>
                <c:pt idx="1430">
                  <c:v>-4.5630713668513749</c:v>
                </c:pt>
                <c:pt idx="1431">
                  <c:v>-4.5615607384303587</c:v>
                </c:pt>
                <c:pt idx="1432">
                  <c:v>-4.5590831284303714</c:v>
                </c:pt>
                <c:pt idx="1433">
                  <c:v>-4.5567882684303527</c:v>
                </c:pt>
                <c:pt idx="1434">
                  <c:v>-4.5542925084304073</c:v>
                </c:pt>
                <c:pt idx="1435">
                  <c:v>-4.5521754931671978</c:v>
                </c:pt>
                <c:pt idx="1436">
                  <c:v>-4.5496018084303333</c:v>
                </c:pt>
                <c:pt idx="1437">
                  <c:v>-4.5474676258813433</c:v>
                </c:pt>
                <c:pt idx="1438">
                  <c:v>-4.5415450484303506</c:v>
                </c:pt>
                <c:pt idx="1439">
                  <c:v>-4.5393910484303994</c:v>
                </c:pt>
                <c:pt idx="1440">
                  <c:v>-4.5370084284304326</c:v>
                </c:pt>
                <c:pt idx="1441">
                  <c:v>-4.5343104784303545</c:v>
                </c:pt>
                <c:pt idx="1442">
                  <c:v>-4.5323223563251274</c:v>
                </c:pt>
                <c:pt idx="1443">
                  <c:v>-4.5294220784303905</c:v>
                </c:pt>
                <c:pt idx="1444">
                  <c:v>-4.5273611084304477</c:v>
                </c:pt>
                <c:pt idx="1445">
                  <c:v>-4.5248339584303698</c:v>
                </c:pt>
                <c:pt idx="1446">
                  <c:v>-4.5231805659979765</c:v>
                </c:pt>
                <c:pt idx="1447">
                  <c:v>-4.5169043984303885</c:v>
                </c:pt>
                <c:pt idx="1448">
                  <c:v>-4.5149795618106268</c:v>
                </c:pt>
                <c:pt idx="1449">
                  <c:v>-4.5129697584302946</c:v>
                </c:pt>
                <c:pt idx="1450">
                  <c:v>-4.5109187584304395</c:v>
                </c:pt>
                <c:pt idx="1451">
                  <c:v>-4.5087118884303274</c:v>
                </c:pt>
                <c:pt idx="1452">
                  <c:v>-4.5067196484304395</c:v>
                </c:pt>
                <c:pt idx="1453">
                  <c:v>-4.5042606384303312</c:v>
                </c:pt>
                <c:pt idx="1454">
                  <c:v>-4.5016864567637427</c:v>
                </c:pt>
                <c:pt idx="1455">
                  <c:v>-4.5002048317637176</c:v>
                </c:pt>
                <c:pt idx="1456">
                  <c:v>-4.4916116113335711</c:v>
                </c:pt>
                <c:pt idx="1457">
                  <c:v>-4.4901149378242255</c:v>
                </c:pt>
                <c:pt idx="1458">
                  <c:v>-4.4876035784303694</c:v>
                </c:pt>
                <c:pt idx="1459">
                  <c:v>-4.4862229284303696</c:v>
                </c:pt>
                <c:pt idx="1460">
                  <c:v>-4.4844239384302815</c:v>
                </c:pt>
                <c:pt idx="1461">
                  <c:v>-4.4823664510619023</c:v>
                </c:pt>
                <c:pt idx="1462">
                  <c:v>-4.4799111584303724</c:v>
                </c:pt>
                <c:pt idx="1463">
                  <c:v>-4.478301998430342</c:v>
                </c:pt>
                <c:pt idx="1464">
                  <c:v>-4.4712042711576325</c:v>
                </c:pt>
                <c:pt idx="1465">
                  <c:v>-4.4697439782283013</c:v>
                </c:pt>
                <c:pt idx="1466">
                  <c:v>-4.4674928384303945</c:v>
                </c:pt>
                <c:pt idx="1467">
                  <c:v>-4.465643598430411</c:v>
                </c:pt>
                <c:pt idx="1468">
                  <c:v>-4.4639563384303775</c:v>
                </c:pt>
                <c:pt idx="1469">
                  <c:v>-4.4620025773777652</c:v>
                </c:pt>
                <c:pt idx="1470">
                  <c:v>-4.4602394384303494</c:v>
                </c:pt>
                <c:pt idx="1471">
                  <c:v>-4.4587176154516408</c:v>
                </c:pt>
                <c:pt idx="1472">
                  <c:v>-4.4508607915337937</c:v>
                </c:pt>
                <c:pt idx="1473">
                  <c:v>-4.4494248484303816</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-1.2933009176222818</c:v>
                </c:pt>
                <c:pt idx="2">
                  <c:v>-1.2912292984303058</c:v>
                </c:pt>
                <c:pt idx="3">
                  <c:v>-1.2912625184304574</c:v>
                </c:pt>
                <c:pt idx="4">
                  <c:v>-1.289787308430391</c:v>
                </c:pt>
                <c:pt idx="5">
                  <c:v>-1.288583498430377</c:v>
                </c:pt>
                <c:pt idx="6">
                  <c:v>-1.2689319984303538</c:v>
                </c:pt>
                <c:pt idx="7">
                  <c:v>-1.2688715184303658</c:v>
                </c:pt>
                <c:pt idx="8">
                  <c:v>-1.2688865284303221</c:v>
                </c:pt>
                <c:pt idx="9">
                  <c:v>-1.2700818484303724</c:v>
                </c:pt>
                <c:pt idx="10">
                  <c:v>-1.2779773484304318</c:v>
                </c:pt>
                <c:pt idx="11">
                  <c:v>-1.2866208884302992</c:v>
                </c:pt>
                <c:pt idx="12">
                  <c:v>-1.2911663908354256</c:v>
                </c:pt>
                <c:pt idx="13">
                  <c:v>-1.3201939984302697</c:v>
                </c:pt>
                <c:pt idx="14">
                  <c:v>-1.3201939984302697</c:v>
                </c:pt>
                <c:pt idx="15">
                  <c:v>-1.3201902884304442</c:v>
                </c:pt>
                <c:pt idx="16">
                  <c:v>-1.3252156584303518</c:v>
                </c:pt>
                <c:pt idx="17">
                  <c:v>-1.34209912087934</c:v>
                </c:pt>
                <c:pt idx="18">
                  <c:v>-1.3470339984303759</c:v>
                </c:pt>
                <c:pt idx="19">
                  <c:v>-1.3470339984303337</c:v>
                </c:pt>
                <c:pt idx="20">
                  <c:v>-1.3470372603351422</c:v>
                </c:pt>
                <c:pt idx="21">
                  <c:v>-1.3470369984304178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-1.3588928384302941</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-1.3530821284303676</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-1.344574548430274</c:v>
                </c:pt>
                <c:pt idx="56">
                  <c:v>-1.3496569984303122</c:v>
                </c:pt>
                <c:pt idx="57">
                  <c:v>-1.3496555384302855</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-1.3496086923078514</c:v>
                </c:pt>
                <c:pt idx="73">
                  <c:v>-1.3496169984302213</c:v>
                </c:pt>
                <c:pt idx="74">
                  <c:v>-1.3496169984302213</c:v>
                </c:pt>
                <c:pt idx="75">
                  <c:v>-1.3496169984302213</c:v>
                </c:pt>
                <c:pt idx="76">
                  <c:v>-1.3496169984303634</c:v>
                </c:pt>
                <c:pt idx="77">
                  <c:v>-1.3472489984303877</c:v>
                </c:pt>
                <c:pt idx="78">
                  <c:v>-1.3469046584303732</c:v>
                </c:pt>
                <c:pt idx="79">
                  <c:v>-1.3469069984303772</c:v>
                </c:pt>
                <c:pt idx="80">
                  <c:v>-1.3465115084303747</c:v>
                </c:pt>
                <c:pt idx="81">
                  <c:v>-1.3355397184302884</c:v>
                </c:pt>
                <c:pt idx="82">
                  <c:v>-1.334346998430292</c:v>
                </c:pt>
                <c:pt idx="83">
                  <c:v>-1.3343469984302985</c:v>
                </c:pt>
                <c:pt idx="84">
                  <c:v>-1.3145599150969502</c:v>
                </c:pt>
                <c:pt idx="85">
                  <c:v>-1.3062503884302721</c:v>
                </c:pt>
                <c:pt idx="86">
                  <c:v>-1.2957990784304037</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-1.2859649984303634</c:v>
                </c:pt>
                <c:pt idx="113">
                  <c:v>-1.2859609984303315</c:v>
                </c:pt>
                <c:pt idx="114">
                  <c:v>-1.2859609984304448</c:v>
                </c:pt>
                <c:pt idx="115">
                  <c:v>-1.2859216784302607</c:v>
                </c:pt>
                <c:pt idx="116">
                  <c:v>-1.2859102084302299</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-1.3630173284303755</c:v>
                </c:pt>
                <c:pt idx="125">
                  <c:v>-1.3674148884304174</c:v>
                </c:pt>
                <c:pt idx="126">
                  <c:v>-1.3836064484303776</c:v>
                </c:pt>
                <c:pt idx="127">
                  <c:v>-1.4048439150970662</c:v>
                </c:pt>
                <c:pt idx="128">
                  <c:v>-1.4139589984304006</c:v>
                </c:pt>
                <c:pt idx="129">
                  <c:v>-1.4139589984303658</c:v>
                </c:pt>
                <c:pt idx="130">
                  <c:v>-1.4141030784303859</c:v>
                </c:pt>
                <c:pt idx="131">
                  <c:v>-1.4140185984303315</c:v>
                </c:pt>
                <c:pt idx="132">
                  <c:v>-1.413989998430315</c:v>
                </c:pt>
                <c:pt idx="133">
                  <c:v>-1.413989998430315</c:v>
                </c:pt>
                <c:pt idx="134">
                  <c:v>-1.413989998430315</c:v>
                </c:pt>
                <c:pt idx="135">
                  <c:v>-1.413989998430315</c:v>
                </c:pt>
                <c:pt idx="136">
                  <c:v>-1.413989998430315</c:v>
                </c:pt>
                <c:pt idx="137">
                  <c:v>-1.4139899984303577</c:v>
                </c:pt>
                <c:pt idx="138">
                  <c:v>-1.4139899984303221</c:v>
                </c:pt>
                <c:pt idx="139">
                  <c:v>-1.413989998430315</c:v>
                </c:pt>
                <c:pt idx="140">
                  <c:v>-1.413989998430315</c:v>
                </c:pt>
                <c:pt idx="141">
                  <c:v>-1.413989998430315</c:v>
                </c:pt>
                <c:pt idx="142">
                  <c:v>-1.4140052084302959</c:v>
                </c:pt>
                <c:pt idx="143">
                  <c:v>-1.4140894046802901</c:v>
                </c:pt>
                <c:pt idx="144">
                  <c:v>-1.41421511843037</c:v>
                </c:pt>
                <c:pt idx="145">
                  <c:v>-1.4144222005580918</c:v>
                </c:pt>
                <c:pt idx="146">
                  <c:v>-1.4266699984304525</c:v>
                </c:pt>
                <c:pt idx="147">
                  <c:v>-1.4267382870900573</c:v>
                </c:pt>
                <c:pt idx="148">
                  <c:v>-1.4318010784303234</c:v>
                </c:pt>
                <c:pt idx="149">
                  <c:v>-1.4346919984303506</c:v>
                </c:pt>
                <c:pt idx="150">
                  <c:v>-1.4346919984303506</c:v>
                </c:pt>
                <c:pt idx="151">
                  <c:v>-1.4346919984303577</c:v>
                </c:pt>
                <c:pt idx="152">
                  <c:v>-1.4348785484303477</c:v>
                </c:pt>
                <c:pt idx="153">
                  <c:v>-1.4421928384303371</c:v>
                </c:pt>
                <c:pt idx="154">
                  <c:v>-1.4426609984303538</c:v>
                </c:pt>
                <c:pt idx="155">
                  <c:v>-1.4427339984303618</c:v>
                </c:pt>
                <c:pt idx="156">
                  <c:v>-1.4498891247461785</c:v>
                </c:pt>
                <c:pt idx="157">
                  <c:v>-1.4604587613169306</c:v>
                </c:pt>
                <c:pt idx="158">
                  <c:v>-1.460856998430323</c:v>
                </c:pt>
                <c:pt idx="159">
                  <c:v>-1.460856998430323</c:v>
                </c:pt>
                <c:pt idx="160">
                  <c:v>-1.4630439880136379</c:v>
                </c:pt>
                <c:pt idx="161">
                  <c:v>-1.4645837964101658</c:v>
                </c:pt>
                <c:pt idx="162">
                  <c:v>-1.464676998430285</c:v>
                </c:pt>
                <c:pt idx="163">
                  <c:v>-1.4624541036935321</c:v>
                </c:pt>
                <c:pt idx="164">
                  <c:v>-1.4520431584304059</c:v>
                </c:pt>
                <c:pt idx="165">
                  <c:v>-1.4514119984303644</c:v>
                </c:pt>
                <c:pt idx="166">
                  <c:v>-1.4514119984303715</c:v>
                </c:pt>
                <c:pt idx="167">
                  <c:v>-1.4514119984303715</c:v>
                </c:pt>
                <c:pt idx="168">
                  <c:v>-1.4514119984303715</c:v>
                </c:pt>
                <c:pt idx="169">
                  <c:v>-1.4507230293581088</c:v>
                </c:pt>
                <c:pt idx="170">
                  <c:v>-1.4487369984303398</c:v>
                </c:pt>
                <c:pt idx="171">
                  <c:v>-1.4394632365256166</c:v>
                </c:pt>
                <c:pt idx="172">
                  <c:v>-1.4253917384303114</c:v>
                </c:pt>
                <c:pt idx="173">
                  <c:v>-1.4113910192638366</c:v>
                </c:pt>
                <c:pt idx="174">
                  <c:v>-1.4104499984305079</c:v>
                </c:pt>
                <c:pt idx="175">
                  <c:v>-1.4104499984305079</c:v>
                </c:pt>
                <c:pt idx="176">
                  <c:v>-1.4104499984305079</c:v>
                </c:pt>
                <c:pt idx="177">
                  <c:v>-1.408776261588379</c:v>
                </c:pt>
                <c:pt idx="178">
                  <c:v>-1.4051549984303957</c:v>
                </c:pt>
                <c:pt idx="179">
                  <c:v>-1.4051549984303673</c:v>
                </c:pt>
                <c:pt idx="180">
                  <c:v>-1.3996422317637587</c:v>
                </c:pt>
                <c:pt idx="181">
                  <c:v>-1.3971269984304358</c:v>
                </c:pt>
                <c:pt idx="182">
                  <c:v>-1.3971269984304358</c:v>
                </c:pt>
                <c:pt idx="183">
                  <c:v>-1.3940663484302647</c:v>
                </c:pt>
                <c:pt idx="184">
                  <c:v>-1.3918039984302339</c:v>
                </c:pt>
                <c:pt idx="185">
                  <c:v>-1.3861801484304281</c:v>
                </c:pt>
                <c:pt idx="186">
                  <c:v>-1.3819729984304199</c:v>
                </c:pt>
                <c:pt idx="187">
                  <c:v>-1.3819729984303635</c:v>
                </c:pt>
                <c:pt idx="188">
                  <c:v>-1.3819689984303158</c:v>
                </c:pt>
                <c:pt idx="189">
                  <c:v>-1.3819689984303158</c:v>
                </c:pt>
                <c:pt idx="190">
                  <c:v>-1.3819689984303158</c:v>
                </c:pt>
                <c:pt idx="191">
                  <c:v>-1.3806671884303161</c:v>
                </c:pt>
                <c:pt idx="192">
                  <c:v>-1.37401199843044</c:v>
                </c:pt>
                <c:pt idx="193">
                  <c:v>-1.3740073592552042</c:v>
                </c:pt>
                <c:pt idx="194">
                  <c:v>-1.3739669984304166</c:v>
                </c:pt>
                <c:pt idx="195">
                  <c:v>-1.3739669984304166</c:v>
                </c:pt>
                <c:pt idx="196">
                  <c:v>-1.3739669984303813</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-1.3717574111288489</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-1.3436969984304219</c:v>
                </c:pt>
                <c:pt idx="215">
                  <c:v>-1.3436697459051932</c:v>
                </c:pt>
                <c:pt idx="216">
                  <c:v>-1.3436539984304539</c:v>
                </c:pt>
                <c:pt idx="217">
                  <c:v>-1.3436539984304539</c:v>
                </c:pt>
                <c:pt idx="218">
                  <c:v>-1.3436539984304539</c:v>
                </c:pt>
                <c:pt idx="219">
                  <c:v>-1.3436539984304474</c:v>
                </c:pt>
                <c:pt idx="220">
                  <c:v>-1.3436528584304455</c:v>
                </c:pt>
                <c:pt idx="221">
                  <c:v>-1.3435969984303338</c:v>
                </c:pt>
                <c:pt idx="222">
                  <c:v>-1.3546340156717704</c:v>
                </c:pt>
                <c:pt idx="223">
                  <c:v>-1.3585969247462832</c:v>
                </c:pt>
                <c:pt idx="224">
                  <c:v>-1.3652169984304408</c:v>
                </c:pt>
                <c:pt idx="225">
                  <c:v>-1.3670409784303321</c:v>
                </c:pt>
                <c:pt idx="226">
                  <c:v>-1.3768171668514773</c:v>
                </c:pt>
                <c:pt idx="227">
                  <c:v>-1.3807105984304187</c:v>
                </c:pt>
                <c:pt idx="228">
                  <c:v>-1.3833269984304248</c:v>
                </c:pt>
                <c:pt idx="229">
                  <c:v>-1.3833269984303698</c:v>
                </c:pt>
                <c:pt idx="230">
                  <c:v>-1.3904669984304119</c:v>
                </c:pt>
                <c:pt idx="231">
                  <c:v>-1.3934420884302701</c:v>
                </c:pt>
                <c:pt idx="232">
                  <c:v>-1.3942569984302811</c:v>
                </c:pt>
                <c:pt idx="233">
                  <c:v>-1.397166338430381</c:v>
                </c:pt>
                <c:pt idx="234">
                  <c:v>-1.4065731484303399</c:v>
                </c:pt>
                <c:pt idx="235">
                  <c:v>-1.4115586484304268</c:v>
                </c:pt>
                <c:pt idx="236">
                  <c:v>-1.4157939984304202</c:v>
                </c:pt>
                <c:pt idx="237">
                  <c:v>-1.4157939984303849</c:v>
                </c:pt>
                <c:pt idx="238">
                  <c:v>-1.4157939984303638</c:v>
                </c:pt>
                <c:pt idx="239">
                  <c:v>-1.4177499984302935</c:v>
                </c:pt>
                <c:pt idx="240">
                  <c:v>-1.4185099984303928</c:v>
                </c:pt>
                <c:pt idx="241">
                  <c:v>-1.4185099984303928</c:v>
                </c:pt>
                <c:pt idx="242">
                  <c:v>-1.4187850306884471</c:v>
                </c:pt>
                <c:pt idx="243">
                  <c:v>-1.4199020684302255</c:v>
                </c:pt>
                <c:pt idx="244">
                  <c:v>-1.4131880484303698</c:v>
                </c:pt>
                <c:pt idx="245">
                  <c:v>-1.4039501773777516</c:v>
                </c:pt>
                <c:pt idx="246">
                  <c:v>-1.4017983984304325</c:v>
                </c:pt>
                <c:pt idx="247">
                  <c:v>-1.3925958807832481</c:v>
                </c:pt>
                <c:pt idx="248">
                  <c:v>-1.3881599984303961</c:v>
                </c:pt>
                <c:pt idx="249">
                  <c:v>-1.3873609870666779</c:v>
                </c:pt>
                <c:pt idx="250">
                  <c:v>-1.3791096384303638</c:v>
                </c:pt>
                <c:pt idx="251">
                  <c:v>-1.3782689984303573</c:v>
                </c:pt>
                <c:pt idx="252">
                  <c:v>-1.3782689984303573</c:v>
                </c:pt>
                <c:pt idx="253">
                  <c:v>-1.3723646584304396</c:v>
                </c:pt>
                <c:pt idx="254">
                  <c:v>-1.3654127784304535</c:v>
                </c:pt>
                <c:pt idx="255">
                  <c:v>-1.3648949984304135</c:v>
                </c:pt>
                <c:pt idx="256">
                  <c:v>-1.364558715602016</c:v>
                </c:pt>
                <c:pt idx="257">
                  <c:v>-1.3561022784302721</c:v>
                </c:pt>
                <c:pt idx="258">
                  <c:v>-1.3550257984302334</c:v>
                </c:pt>
                <c:pt idx="259">
                  <c:v>-1.355016998430238</c:v>
                </c:pt>
                <c:pt idx="260">
                  <c:v>-1.35501699843023</c:v>
                </c:pt>
                <c:pt idx="261">
                  <c:v>-1.35501699843023</c:v>
                </c:pt>
                <c:pt idx="262">
                  <c:v>-1.355016998430238</c:v>
                </c:pt>
                <c:pt idx="263">
                  <c:v>-1.355016998430365</c:v>
                </c:pt>
                <c:pt idx="264">
                  <c:v>-1.3550269984303538</c:v>
                </c:pt>
                <c:pt idx="265">
                  <c:v>-1.3550269984304728</c:v>
                </c:pt>
                <c:pt idx="266">
                  <c:v>-1.3550269984304657</c:v>
                </c:pt>
                <c:pt idx="267">
                  <c:v>-1.3550269984304728</c:v>
                </c:pt>
                <c:pt idx="268">
                  <c:v>-1.3550269984304728</c:v>
                </c:pt>
                <c:pt idx="269">
                  <c:v>-1.3550269984304728</c:v>
                </c:pt>
                <c:pt idx="270">
                  <c:v>-1.3503108219597841</c:v>
                </c:pt>
                <c:pt idx="271">
                  <c:v>-1.3402575936685284</c:v>
                </c:pt>
                <c:pt idx="272">
                  <c:v>-1.3271246084303434</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-1.324450998430408</c:v>
                </c:pt>
                <c:pt idx="281">
                  <c:v>-1.324450998430408</c:v>
                </c:pt>
                <c:pt idx="282">
                  <c:v>-1.324450998430422</c:v>
                </c:pt>
                <c:pt idx="283">
                  <c:v>-1.3244488284302796</c:v>
                </c:pt>
                <c:pt idx="284">
                  <c:v>-1.3218292672475906</c:v>
                </c:pt>
                <c:pt idx="285">
                  <c:v>-1.3292349484303818</c:v>
                </c:pt>
                <c:pt idx="286">
                  <c:v>-1.3496375884302765</c:v>
                </c:pt>
                <c:pt idx="287">
                  <c:v>-1.3565019984303177</c:v>
                </c:pt>
                <c:pt idx="288">
                  <c:v>-1.3915648109304239</c:v>
                </c:pt>
                <c:pt idx="289">
                  <c:v>-1.4073663384303758</c:v>
                </c:pt>
                <c:pt idx="290">
                  <c:v>-1.408633998430366</c:v>
                </c:pt>
                <c:pt idx="291">
                  <c:v>-1.4086339984303731</c:v>
                </c:pt>
                <c:pt idx="292">
                  <c:v>-1.4086339984303731</c:v>
                </c:pt>
                <c:pt idx="293">
                  <c:v>-1.4086339984303589</c:v>
                </c:pt>
                <c:pt idx="294">
                  <c:v>-1.4086339984303458</c:v>
                </c:pt>
                <c:pt idx="295">
                  <c:v>-1.4086339984302958</c:v>
                </c:pt>
                <c:pt idx="296">
                  <c:v>-1.4086339984303589</c:v>
                </c:pt>
                <c:pt idx="297">
                  <c:v>-1.4086339984303731</c:v>
                </c:pt>
                <c:pt idx="298">
                  <c:v>-1.4086339984303731</c:v>
                </c:pt>
                <c:pt idx="299">
                  <c:v>-1.4086339984303589</c:v>
                </c:pt>
                <c:pt idx="300">
                  <c:v>-1.4086339984303731</c:v>
                </c:pt>
                <c:pt idx="301">
                  <c:v>-1.4086339984303731</c:v>
                </c:pt>
                <c:pt idx="302">
                  <c:v>-1.4086339984303378</c:v>
                </c:pt>
                <c:pt idx="303">
                  <c:v>-1.4086339984303802</c:v>
                </c:pt>
                <c:pt idx="304">
                  <c:v>-1.4087139984303998</c:v>
                </c:pt>
                <c:pt idx="305">
                  <c:v>-1.4087139984304058</c:v>
                </c:pt>
                <c:pt idx="306">
                  <c:v>-1.4087139984304058</c:v>
                </c:pt>
                <c:pt idx="307">
                  <c:v>-1.4121154584302857</c:v>
                </c:pt>
                <c:pt idx="308">
                  <c:v>-1.4131969984302213</c:v>
                </c:pt>
                <c:pt idx="309">
                  <c:v>-1.4131969984302213</c:v>
                </c:pt>
                <c:pt idx="310">
                  <c:v>-1.4131969984302213</c:v>
                </c:pt>
                <c:pt idx="311">
                  <c:v>-1.4131969984302284</c:v>
                </c:pt>
                <c:pt idx="312">
                  <c:v>-1.4290983807833495</c:v>
                </c:pt>
                <c:pt idx="313">
                  <c:v>-1.433969058430367</c:v>
                </c:pt>
                <c:pt idx="314">
                  <c:v>-1.4340069984303758</c:v>
                </c:pt>
                <c:pt idx="315">
                  <c:v>-1.4340069984303898</c:v>
                </c:pt>
                <c:pt idx="316">
                  <c:v>-1.4372377084304429</c:v>
                </c:pt>
                <c:pt idx="317">
                  <c:v>-1.4470869984303778</c:v>
                </c:pt>
                <c:pt idx="318">
                  <c:v>-1.4599509874412959</c:v>
                </c:pt>
                <c:pt idx="319">
                  <c:v>-1.4642490615883121</c:v>
                </c:pt>
                <c:pt idx="320">
                  <c:v>-1.4700634504851338</c:v>
                </c:pt>
                <c:pt idx="321">
                  <c:v>-1.4760530984304197</c:v>
                </c:pt>
                <c:pt idx="322">
                  <c:v>-1.4770849984304117</c:v>
                </c:pt>
                <c:pt idx="323">
                  <c:v>-1.4777339984303788</c:v>
                </c:pt>
                <c:pt idx="324">
                  <c:v>-1.4862202564948721</c:v>
                </c:pt>
                <c:pt idx="325">
                  <c:v>-1.4877889984303394</c:v>
                </c:pt>
                <c:pt idx="326">
                  <c:v>-1.4881349484303712</c:v>
                </c:pt>
                <c:pt idx="327">
                  <c:v>-1.4904439984303153</c:v>
                </c:pt>
                <c:pt idx="328">
                  <c:v>-1.4904439984303579</c:v>
                </c:pt>
                <c:pt idx="329">
                  <c:v>-1.501930712716129</c:v>
                </c:pt>
                <c:pt idx="330">
                  <c:v>-1.5113716984304126</c:v>
                </c:pt>
                <c:pt idx="331">
                  <c:v>-1.5224954826408208</c:v>
                </c:pt>
                <c:pt idx="332">
                  <c:v>-1.5477814984303038</c:v>
                </c:pt>
                <c:pt idx="333">
                  <c:v>-1.552169998430287</c:v>
                </c:pt>
                <c:pt idx="334">
                  <c:v>-1.5521739457988435</c:v>
                </c:pt>
                <c:pt idx="335">
                  <c:v>-1.5521849984304268</c:v>
                </c:pt>
                <c:pt idx="336">
                  <c:v>-1.5521849984303913</c:v>
                </c:pt>
                <c:pt idx="337">
                  <c:v>-1.5521849984303202</c:v>
                </c:pt>
                <c:pt idx="338">
                  <c:v>-1.5521849984303202</c:v>
                </c:pt>
                <c:pt idx="339">
                  <c:v>-1.5521853484304131</c:v>
                </c:pt>
                <c:pt idx="340">
                  <c:v>-1.5521919984303798</c:v>
                </c:pt>
                <c:pt idx="341">
                  <c:v>-1.5521919984303798</c:v>
                </c:pt>
                <c:pt idx="342">
                  <c:v>-1.5521919984303798</c:v>
                </c:pt>
                <c:pt idx="343">
                  <c:v>-1.5521919984303736</c:v>
                </c:pt>
                <c:pt idx="344">
                  <c:v>-1.5521919984303798</c:v>
                </c:pt>
                <c:pt idx="345">
                  <c:v>-1.5521919984303798</c:v>
                </c:pt>
                <c:pt idx="346">
                  <c:v>-1.5521919984303798</c:v>
                </c:pt>
                <c:pt idx="347">
                  <c:v>-1.5521919984303798</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-1.5521948984302858</c:v>
                </c:pt>
                <c:pt idx="358">
                  <c:v>-1.5521969984302899</c:v>
                </c:pt>
                <c:pt idx="359">
                  <c:v>-1.5521771095415215</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-1.5416329984303578</c:v>
                </c:pt>
                <c:pt idx="369">
                  <c:v>-1.5416329984303718</c:v>
                </c:pt>
                <c:pt idx="370">
                  <c:v>-1.5416329984303858</c:v>
                </c:pt>
                <c:pt idx="371">
                  <c:v>-1.5416329984303438</c:v>
                </c:pt>
                <c:pt idx="372">
                  <c:v>-1.5416329984303718</c:v>
                </c:pt>
                <c:pt idx="373">
                  <c:v>-1.5416329984303578</c:v>
                </c:pt>
                <c:pt idx="374">
                  <c:v>-1.5416329984303578</c:v>
                </c:pt>
                <c:pt idx="375">
                  <c:v>-1.5416124771537483</c:v>
                </c:pt>
                <c:pt idx="376">
                  <c:v>-1.5416219984303274</c:v>
                </c:pt>
                <c:pt idx="377">
                  <c:v>-1.5416219984303416</c:v>
                </c:pt>
                <c:pt idx="378">
                  <c:v>-1.5416219984303416</c:v>
                </c:pt>
                <c:pt idx="379">
                  <c:v>-1.5414689984304015</c:v>
                </c:pt>
                <c:pt idx="380">
                  <c:v>-1.5414689984303458</c:v>
                </c:pt>
                <c:pt idx="381">
                  <c:v>-1.5414689984303238</c:v>
                </c:pt>
                <c:pt idx="382">
                  <c:v>-1.5424970405356717</c:v>
                </c:pt>
                <c:pt idx="383">
                  <c:v>-1.5433809984304219</c:v>
                </c:pt>
                <c:pt idx="384">
                  <c:v>-1.5433831484304292</c:v>
                </c:pt>
                <c:pt idx="385">
                  <c:v>-1.5433919984304414</c:v>
                </c:pt>
                <c:pt idx="386">
                  <c:v>-1.5423090728984334</c:v>
                </c:pt>
                <c:pt idx="387">
                  <c:v>-1.5308606650971281</c:v>
                </c:pt>
                <c:pt idx="388">
                  <c:v>-1.5109460184304577</c:v>
                </c:pt>
                <c:pt idx="389">
                  <c:v>-1.5017929984303731</c:v>
                </c:pt>
                <c:pt idx="390">
                  <c:v>-1.4955971384303268</c:v>
                </c:pt>
                <c:pt idx="391">
                  <c:v>-1.4846969984302376</c:v>
                </c:pt>
                <c:pt idx="392">
                  <c:v>-1.4846178584302341</c:v>
                </c:pt>
                <c:pt idx="393">
                  <c:v>-1.4821372780002449</c:v>
                </c:pt>
                <c:pt idx="394">
                  <c:v>-1.482138998430365</c:v>
                </c:pt>
                <c:pt idx="395">
                  <c:v>-1.4821389984304139</c:v>
                </c:pt>
                <c:pt idx="396">
                  <c:v>-1.4783276584304283</c:v>
                </c:pt>
                <c:pt idx="397">
                  <c:v>-1.4695809984304855</c:v>
                </c:pt>
                <c:pt idx="398">
                  <c:v>-1.4695809984304855</c:v>
                </c:pt>
                <c:pt idx="399">
                  <c:v>-1.4695809984304855</c:v>
                </c:pt>
                <c:pt idx="400">
                  <c:v>-1.4695809984304855</c:v>
                </c:pt>
                <c:pt idx="401">
                  <c:v>-1.4695809984304855</c:v>
                </c:pt>
                <c:pt idx="402">
                  <c:v>-1.4695809984304784</c:v>
                </c:pt>
                <c:pt idx="403">
                  <c:v>-1.4683195698590061</c:v>
                </c:pt>
                <c:pt idx="404">
                  <c:v>-1.4256369984303467</c:v>
                </c:pt>
                <c:pt idx="405">
                  <c:v>-1.4256369984304735</c:v>
                </c:pt>
                <c:pt idx="406">
                  <c:v>-1.4256369984304735</c:v>
                </c:pt>
                <c:pt idx="407">
                  <c:v>-1.4256369984304735</c:v>
                </c:pt>
                <c:pt idx="408">
                  <c:v>-1.4256369984304735</c:v>
                </c:pt>
                <c:pt idx="409">
                  <c:v>-1.4256369984304735</c:v>
                </c:pt>
                <c:pt idx="410">
                  <c:v>-1.4251127111962489</c:v>
                </c:pt>
                <c:pt idx="411">
                  <c:v>-1.4237439984303091</c:v>
                </c:pt>
                <c:pt idx="412">
                  <c:v>-1.4237439984303517</c:v>
                </c:pt>
                <c:pt idx="413">
                  <c:v>-1.4192069984303028</c:v>
                </c:pt>
                <c:pt idx="414">
                  <c:v>-1.4192069984302678</c:v>
                </c:pt>
                <c:pt idx="415">
                  <c:v>-1.4192069984302758</c:v>
                </c:pt>
                <c:pt idx="416">
                  <c:v>-1.4191705484304578</c:v>
                </c:pt>
                <c:pt idx="417">
                  <c:v>-1.4191067856644781</c:v>
                </c:pt>
                <c:pt idx="418">
                  <c:v>-1.4191469984304752</c:v>
                </c:pt>
                <c:pt idx="419">
                  <c:v>-1.4191469984304539</c:v>
                </c:pt>
                <c:pt idx="420">
                  <c:v>-1.4191469984304539</c:v>
                </c:pt>
                <c:pt idx="421">
                  <c:v>-1.4191319984303072</c:v>
                </c:pt>
                <c:pt idx="422">
                  <c:v>-1.4200227784303219</c:v>
                </c:pt>
                <c:pt idx="423">
                  <c:v>-1.4371762134840758</c:v>
                </c:pt>
                <c:pt idx="424">
                  <c:v>-1.451757198430343</c:v>
                </c:pt>
                <c:pt idx="425">
                  <c:v>-1.4524923747745433</c:v>
                </c:pt>
                <c:pt idx="426">
                  <c:v>-1.4604399184304651</c:v>
                </c:pt>
                <c:pt idx="427">
                  <c:v>-1.461676998430439</c:v>
                </c:pt>
                <c:pt idx="428">
                  <c:v>-1.4616769984304459</c:v>
                </c:pt>
                <c:pt idx="429">
                  <c:v>-1.4616769984303541</c:v>
                </c:pt>
                <c:pt idx="430">
                  <c:v>-1.477668314219853</c:v>
                </c:pt>
                <c:pt idx="431">
                  <c:v>-1.4885827984303504</c:v>
                </c:pt>
                <c:pt idx="432">
                  <c:v>-1.4909920629464324</c:v>
                </c:pt>
                <c:pt idx="433">
                  <c:v>-1.4925870584304799</c:v>
                </c:pt>
                <c:pt idx="434">
                  <c:v>-1.5054964873191874</c:v>
                </c:pt>
                <c:pt idx="435">
                  <c:v>-1.5234059584303938</c:v>
                </c:pt>
                <c:pt idx="436">
                  <c:v>-1.5273173892349658</c:v>
                </c:pt>
                <c:pt idx="437">
                  <c:v>-1.5299069984303681</c:v>
                </c:pt>
                <c:pt idx="438">
                  <c:v>-1.5299069984303681</c:v>
                </c:pt>
                <c:pt idx="439">
                  <c:v>-1.5298769984303238</c:v>
                </c:pt>
                <c:pt idx="440">
                  <c:v>-1.5324964576140281</c:v>
                </c:pt>
                <c:pt idx="441">
                  <c:v>-1.5389749984304038</c:v>
                </c:pt>
                <c:pt idx="442">
                  <c:v>-1.541998229199713</c:v>
                </c:pt>
                <c:pt idx="443">
                  <c:v>-1.5443719984304918</c:v>
                </c:pt>
                <c:pt idx="444">
                  <c:v>-1.5443719984304838</c:v>
                </c:pt>
                <c:pt idx="445">
                  <c:v>-1.5444175539859248</c:v>
                </c:pt>
                <c:pt idx="446">
                  <c:v>-1.5444347963026652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-1.5445262739403978</c:v>
                </c:pt>
                <c:pt idx="455">
                  <c:v>-1.5444829984303041</c:v>
                </c:pt>
                <c:pt idx="456">
                  <c:v>-1.5444829984303121</c:v>
                </c:pt>
                <c:pt idx="457">
                  <c:v>-1.543075808430423</c:v>
                </c:pt>
                <c:pt idx="458">
                  <c:v>-1.5207544984303918</c:v>
                </c:pt>
                <c:pt idx="459">
                  <c:v>-1.5082129984303601</c:v>
                </c:pt>
                <c:pt idx="460">
                  <c:v>-1.5019267257030278</c:v>
                </c:pt>
                <c:pt idx="461">
                  <c:v>-1.4949109984303419</c:v>
                </c:pt>
                <c:pt idx="462">
                  <c:v>-1.4922669984303658</c:v>
                </c:pt>
                <c:pt idx="463">
                  <c:v>-1.4922669984304715</c:v>
                </c:pt>
                <c:pt idx="464">
                  <c:v>-1.4922669984304502</c:v>
                </c:pt>
                <c:pt idx="465">
                  <c:v>-1.4904792484303877</c:v>
                </c:pt>
                <c:pt idx="466">
                  <c:v>-1.4885019984304138</c:v>
                </c:pt>
                <c:pt idx="467">
                  <c:v>-1.4885019984304138</c:v>
                </c:pt>
                <c:pt idx="468">
                  <c:v>-1.4885019984304138</c:v>
                </c:pt>
                <c:pt idx="469">
                  <c:v>-1.4845234270017968</c:v>
                </c:pt>
                <c:pt idx="470">
                  <c:v>-1.4720986650969998</c:v>
                </c:pt>
                <c:pt idx="471">
                  <c:v>-1.4679909984303214</c:v>
                </c:pt>
                <c:pt idx="472">
                  <c:v>-1.4679909984303994</c:v>
                </c:pt>
                <c:pt idx="473">
                  <c:v>-1.4679909984304058</c:v>
                </c:pt>
                <c:pt idx="474">
                  <c:v>-1.4679909984303852</c:v>
                </c:pt>
                <c:pt idx="475">
                  <c:v>-1.4674978116171218</c:v>
                </c:pt>
                <c:pt idx="476">
                  <c:v>-1.4574067984303876</c:v>
                </c:pt>
                <c:pt idx="477">
                  <c:v>-1.4563069984303778</c:v>
                </c:pt>
                <c:pt idx="478">
                  <c:v>-1.4563069984303698</c:v>
                </c:pt>
                <c:pt idx="479">
                  <c:v>-1.4563069984303638</c:v>
                </c:pt>
                <c:pt idx="480">
                  <c:v>-1.447178861175388</c:v>
                </c:pt>
                <c:pt idx="481">
                  <c:v>-1.4419808478927578</c:v>
                </c:pt>
                <c:pt idx="482">
                  <c:v>-1.4411119984303991</c:v>
                </c:pt>
                <c:pt idx="483">
                  <c:v>-1.4411119984303848</c:v>
                </c:pt>
                <c:pt idx="484">
                  <c:v>-1.4411119984303991</c:v>
                </c:pt>
                <c:pt idx="485">
                  <c:v>-1.4411119984303777</c:v>
                </c:pt>
                <c:pt idx="486">
                  <c:v>-1.4410372072214748</c:v>
                </c:pt>
                <c:pt idx="487">
                  <c:v>-1.4410209984303444</c:v>
                </c:pt>
                <c:pt idx="488">
                  <c:v>-1.4238773171117174</c:v>
                </c:pt>
                <c:pt idx="489">
                  <c:v>-1.398512518430346</c:v>
                </c:pt>
                <c:pt idx="490">
                  <c:v>-1.3920169984304001</c:v>
                </c:pt>
                <c:pt idx="491">
                  <c:v>-1.3920169984304001</c:v>
                </c:pt>
                <c:pt idx="492">
                  <c:v>-1.3920169984304001</c:v>
                </c:pt>
                <c:pt idx="493">
                  <c:v>-1.391528389734745</c:v>
                </c:pt>
                <c:pt idx="494">
                  <c:v>-1.386716998430338</c:v>
                </c:pt>
                <c:pt idx="495">
                  <c:v>-1.3867193793826686</c:v>
                </c:pt>
                <c:pt idx="496">
                  <c:v>-1.3761329984303361</c:v>
                </c:pt>
                <c:pt idx="497">
                  <c:v>-1.3761329984303361</c:v>
                </c:pt>
                <c:pt idx="498">
                  <c:v>-1.3761329984303081</c:v>
                </c:pt>
                <c:pt idx="499">
                  <c:v>-1.3755701923078538</c:v>
                </c:pt>
                <c:pt idx="500">
                  <c:v>-1.3688393216625983</c:v>
                </c:pt>
                <c:pt idx="501">
                  <c:v>-1.3681409984302861</c:v>
                </c:pt>
                <c:pt idx="502">
                  <c:v>-1.3681409984302861</c:v>
                </c:pt>
                <c:pt idx="503">
                  <c:v>-1.3681652029758169</c:v>
                </c:pt>
                <c:pt idx="504">
                  <c:v>-1.368170998430366</c:v>
                </c:pt>
                <c:pt idx="505">
                  <c:v>-1.368170998430366</c:v>
                </c:pt>
                <c:pt idx="506">
                  <c:v>-1.368170998430366</c:v>
                </c:pt>
                <c:pt idx="507">
                  <c:v>-1.368170998430366</c:v>
                </c:pt>
                <c:pt idx="508">
                  <c:v>-1.368170998430366</c:v>
                </c:pt>
                <c:pt idx="509">
                  <c:v>-1.368170998430366</c:v>
                </c:pt>
                <c:pt idx="510">
                  <c:v>-1.368170998430366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-1.3492929984303779</c:v>
                </c:pt>
                <c:pt idx="522">
                  <c:v>-1.3340949984303798</c:v>
                </c:pt>
                <c:pt idx="523">
                  <c:v>-1.3340949984304218</c:v>
                </c:pt>
                <c:pt idx="524">
                  <c:v>-1.3340949984304218</c:v>
                </c:pt>
                <c:pt idx="525">
                  <c:v>-1.3340949984304218</c:v>
                </c:pt>
                <c:pt idx="526">
                  <c:v>-1.3340949984304218</c:v>
                </c:pt>
                <c:pt idx="527">
                  <c:v>-1.3310491004712421</c:v>
                </c:pt>
                <c:pt idx="528">
                  <c:v>-1.3287999984304388</c:v>
                </c:pt>
                <c:pt idx="529">
                  <c:v>-1.3287999984304388</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-1.2837830698588579</c:v>
                </c:pt>
                <c:pt idx="539">
                  <c:v>-1.2824069984303959</c:v>
                </c:pt>
                <c:pt idx="540">
                  <c:v>-1.2824069984303677</c:v>
                </c:pt>
                <c:pt idx="541">
                  <c:v>-1.2806343155034532</c:v>
                </c:pt>
                <c:pt idx="542">
                  <c:v>-1.2805269984302678</c:v>
                </c:pt>
                <c:pt idx="543">
                  <c:v>-1.2805269984302612</c:v>
                </c:pt>
                <c:pt idx="544">
                  <c:v>-1.2805269984302612</c:v>
                </c:pt>
                <c:pt idx="545">
                  <c:v>-1.2805269984302678</c:v>
                </c:pt>
                <c:pt idx="546">
                  <c:v>-1.2805268963894509</c:v>
                </c:pt>
                <c:pt idx="547">
                  <c:v>-1.280504513581896</c:v>
                </c:pt>
                <c:pt idx="548">
                  <c:v>-1.2804916954000634</c:v>
                </c:pt>
                <c:pt idx="549">
                  <c:v>-1.280546998430367</c:v>
                </c:pt>
                <c:pt idx="550">
                  <c:v>-1.2805469984304594</c:v>
                </c:pt>
                <c:pt idx="551">
                  <c:v>-1.2805469984304938</c:v>
                </c:pt>
                <c:pt idx="552">
                  <c:v>-1.2805469984304938</c:v>
                </c:pt>
                <c:pt idx="553">
                  <c:v>-1.2805469984304938</c:v>
                </c:pt>
                <c:pt idx="554">
                  <c:v>-1.2805469984304878</c:v>
                </c:pt>
                <c:pt idx="555">
                  <c:v>-1.2805469984304938</c:v>
                </c:pt>
                <c:pt idx="556">
                  <c:v>-1.2805469984304658</c:v>
                </c:pt>
                <c:pt idx="557">
                  <c:v>-1.2805519984304254</c:v>
                </c:pt>
                <c:pt idx="558">
                  <c:v>-1.2805519984304254</c:v>
                </c:pt>
                <c:pt idx="559">
                  <c:v>-1.2805519984304254</c:v>
                </c:pt>
                <c:pt idx="560">
                  <c:v>-1.2805148025541566</c:v>
                </c:pt>
                <c:pt idx="561">
                  <c:v>-1.2804639984303698</c:v>
                </c:pt>
                <c:pt idx="562">
                  <c:v>-1.2804733045527641</c:v>
                </c:pt>
                <c:pt idx="563">
                  <c:v>-1.2805399984303198</c:v>
                </c:pt>
                <c:pt idx="564">
                  <c:v>-1.2855578462565043</c:v>
                </c:pt>
                <c:pt idx="565">
                  <c:v>-1.2884939984303958</c:v>
                </c:pt>
                <c:pt idx="566">
                  <c:v>-1.2884939984303614</c:v>
                </c:pt>
                <c:pt idx="567">
                  <c:v>-1.2884939984303756</c:v>
                </c:pt>
                <c:pt idx="568">
                  <c:v>-1.2905136650971438</c:v>
                </c:pt>
                <c:pt idx="569">
                  <c:v>-1.2943131821038001</c:v>
                </c:pt>
                <c:pt idx="570">
                  <c:v>-1.2965009984303606</c:v>
                </c:pt>
                <c:pt idx="571">
                  <c:v>-1.2965009984303535</c:v>
                </c:pt>
                <c:pt idx="572">
                  <c:v>-1.2965100609303741</c:v>
                </c:pt>
                <c:pt idx="573">
                  <c:v>-1.2965309984303839</c:v>
                </c:pt>
                <c:pt idx="574">
                  <c:v>-1.2965309984303914</c:v>
                </c:pt>
                <c:pt idx="575">
                  <c:v>-1.2965309984303133</c:v>
                </c:pt>
                <c:pt idx="576">
                  <c:v>-1.2965309984303062</c:v>
                </c:pt>
                <c:pt idx="577">
                  <c:v>-1.2965309984303062</c:v>
                </c:pt>
                <c:pt idx="578">
                  <c:v>-1.2965309984303062</c:v>
                </c:pt>
                <c:pt idx="579">
                  <c:v>-1.3003881382153057</c:v>
                </c:pt>
                <c:pt idx="580">
                  <c:v>-1.3018146821038223</c:v>
                </c:pt>
                <c:pt idx="581">
                  <c:v>-1.3044155142197715</c:v>
                </c:pt>
                <c:pt idx="582">
                  <c:v>-1.3044429984303041</c:v>
                </c:pt>
                <c:pt idx="583">
                  <c:v>-1.304442998430368</c:v>
                </c:pt>
                <c:pt idx="584">
                  <c:v>-1.3044319984303379</c:v>
                </c:pt>
                <c:pt idx="585">
                  <c:v>-1.3044319984302746</c:v>
                </c:pt>
                <c:pt idx="586">
                  <c:v>-1.3049820784302373</c:v>
                </c:pt>
                <c:pt idx="587">
                  <c:v>-1.3130242784303523</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-1.318744288430407</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-1.3346267584303373</c:v>
                </c:pt>
                <c:pt idx="613">
                  <c:v>-1.3395669984302998</c:v>
                </c:pt>
                <c:pt idx="614">
                  <c:v>-1.3454353484303698</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-1.3698869984304018</c:v>
                </c:pt>
                <c:pt idx="635">
                  <c:v>-1.3698869984304018</c:v>
                </c:pt>
                <c:pt idx="636">
                  <c:v>-1.3698869984303528</c:v>
                </c:pt>
                <c:pt idx="637">
                  <c:v>-1.3698869984303739</c:v>
                </c:pt>
                <c:pt idx="638">
                  <c:v>-1.3698869984303739</c:v>
                </c:pt>
                <c:pt idx="639">
                  <c:v>-1.3698869984303739</c:v>
                </c:pt>
                <c:pt idx="640">
                  <c:v>-1.3698509584304617</c:v>
                </c:pt>
                <c:pt idx="641">
                  <c:v>-1.3698189984304037</c:v>
                </c:pt>
                <c:pt idx="642">
                  <c:v>-1.3698236784304259</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-1.3699219984302278</c:v>
                </c:pt>
                <c:pt idx="657">
                  <c:v>-1.3699219984302278</c:v>
                </c:pt>
                <c:pt idx="658">
                  <c:v>-1.3699219984302358</c:v>
                </c:pt>
                <c:pt idx="659">
                  <c:v>-1.3699219984302278</c:v>
                </c:pt>
                <c:pt idx="660">
                  <c:v>-1.3699219984302278</c:v>
                </c:pt>
                <c:pt idx="661">
                  <c:v>-1.3699219984302358</c:v>
                </c:pt>
                <c:pt idx="662">
                  <c:v>-1.3698419984303518</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-1.3698806718997441</c:v>
                </c:pt>
                <c:pt idx="686">
                  <c:v>-1.3698369984303858</c:v>
                </c:pt>
                <c:pt idx="687">
                  <c:v>-1.3698334928123452</c:v>
                </c:pt>
                <c:pt idx="688">
                  <c:v>-1.3698309984302879</c:v>
                </c:pt>
                <c:pt idx="689">
                  <c:v>-1.3698309984302879</c:v>
                </c:pt>
                <c:pt idx="690">
                  <c:v>-1.3698307984303058</c:v>
                </c:pt>
                <c:pt idx="691">
                  <c:v>-1.3698269984304099</c:v>
                </c:pt>
                <c:pt idx="692">
                  <c:v>-1.3698269984304099</c:v>
                </c:pt>
                <c:pt idx="693">
                  <c:v>-1.3691854417293641</c:v>
                </c:pt>
                <c:pt idx="694">
                  <c:v>-1.3672099984303188</c:v>
                </c:pt>
                <c:pt idx="695">
                  <c:v>-1.3672099984303756</c:v>
                </c:pt>
                <c:pt idx="696">
                  <c:v>-1.3672099984303678</c:v>
                </c:pt>
                <c:pt idx="697">
                  <c:v>-1.3672099984303678</c:v>
                </c:pt>
                <c:pt idx="698">
                  <c:v>-1.3671990596548078</c:v>
                </c:pt>
                <c:pt idx="699">
                  <c:v>-1.3672069984304458</c:v>
                </c:pt>
                <c:pt idx="700">
                  <c:v>-1.3672069984304458</c:v>
                </c:pt>
                <c:pt idx="701">
                  <c:v>-1.3672069984304458</c:v>
                </c:pt>
                <c:pt idx="702">
                  <c:v>-1.3672069984304458</c:v>
                </c:pt>
                <c:pt idx="703">
                  <c:v>-1.3672069984304178</c:v>
                </c:pt>
                <c:pt idx="704">
                  <c:v>-1.3671697603351158</c:v>
                </c:pt>
                <c:pt idx="705">
                  <c:v>-1.367114998430317</c:v>
                </c:pt>
                <c:pt idx="706">
                  <c:v>-1.367114998430317</c:v>
                </c:pt>
                <c:pt idx="707">
                  <c:v>-1.367114998430317</c:v>
                </c:pt>
                <c:pt idx="708">
                  <c:v>-1.3668974141606121</c:v>
                </c:pt>
                <c:pt idx="709">
                  <c:v>-1.3638601984303438</c:v>
                </c:pt>
                <c:pt idx="710">
                  <c:v>-1.3618467584304008</c:v>
                </c:pt>
                <c:pt idx="711">
                  <c:v>-1.3618424984304056</c:v>
                </c:pt>
                <c:pt idx="712">
                  <c:v>-1.3618389984303998</c:v>
                </c:pt>
                <c:pt idx="713">
                  <c:v>-1.360043733124322</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-1.3599761984304219</c:v>
                </c:pt>
                <c:pt idx="727">
                  <c:v>-1.3599369984304255</c:v>
                </c:pt>
                <c:pt idx="728">
                  <c:v>-1.3599369984304186</c:v>
                </c:pt>
                <c:pt idx="729">
                  <c:v>-1.3585710306884664</c:v>
                </c:pt>
                <c:pt idx="730">
                  <c:v>-1.3580549984302981</c:v>
                </c:pt>
                <c:pt idx="731">
                  <c:v>-1.3580549984302981</c:v>
                </c:pt>
                <c:pt idx="732">
                  <c:v>-1.3580549984304042</c:v>
                </c:pt>
                <c:pt idx="733">
                  <c:v>-1.3580209984303764</c:v>
                </c:pt>
                <c:pt idx="734">
                  <c:v>-1.3580209984303195</c:v>
                </c:pt>
                <c:pt idx="735">
                  <c:v>-1.3580180984303221</c:v>
                </c:pt>
                <c:pt idx="736">
                  <c:v>-1.3580129984303204</c:v>
                </c:pt>
                <c:pt idx="737">
                  <c:v>-1.3580129984303204</c:v>
                </c:pt>
                <c:pt idx="738">
                  <c:v>-1.3580129984303204</c:v>
                </c:pt>
                <c:pt idx="739">
                  <c:v>-1.3580129984303273</c:v>
                </c:pt>
                <c:pt idx="740">
                  <c:v>-1.3579809095414603</c:v>
                </c:pt>
                <c:pt idx="741">
                  <c:v>-1.3580509984303941</c:v>
                </c:pt>
                <c:pt idx="742">
                  <c:v>-1.3580509984304221</c:v>
                </c:pt>
                <c:pt idx="743">
                  <c:v>-1.3580509984304221</c:v>
                </c:pt>
                <c:pt idx="744">
                  <c:v>-1.3580509984304221</c:v>
                </c:pt>
                <c:pt idx="745">
                  <c:v>-1.3580509984304221</c:v>
                </c:pt>
                <c:pt idx="746">
                  <c:v>-1.3580509984304221</c:v>
                </c:pt>
                <c:pt idx="747">
                  <c:v>-1.3580509984304221</c:v>
                </c:pt>
                <c:pt idx="748">
                  <c:v>-1.3579833984304184</c:v>
                </c:pt>
                <c:pt idx="749">
                  <c:v>-1.3579706784303696</c:v>
                </c:pt>
                <c:pt idx="750">
                  <c:v>-1.3553239984303778</c:v>
                </c:pt>
                <c:pt idx="751">
                  <c:v>-1.3553239984303858</c:v>
                </c:pt>
                <c:pt idx="752">
                  <c:v>-1.3553239984303858</c:v>
                </c:pt>
                <c:pt idx="753">
                  <c:v>-1.3553239984303858</c:v>
                </c:pt>
                <c:pt idx="754">
                  <c:v>-1.3553239984303858</c:v>
                </c:pt>
                <c:pt idx="755">
                  <c:v>-1.3553239984303778</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-1.3474155716011063</c:v>
                </c:pt>
                <c:pt idx="781">
                  <c:v>-1.3537479184304075</c:v>
                </c:pt>
                <c:pt idx="782">
                  <c:v>-1.3680757084303465</c:v>
                </c:pt>
                <c:pt idx="783">
                  <c:v>-1.3733099984303578</c:v>
                </c:pt>
                <c:pt idx="784">
                  <c:v>-1.3733099984303998</c:v>
                </c:pt>
                <c:pt idx="785">
                  <c:v>-1.3733595584304368</c:v>
                </c:pt>
                <c:pt idx="786">
                  <c:v>-1.3733939984304424</c:v>
                </c:pt>
                <c:pt idx="787">
                  <c:v>-1.3733939984304424</c:v>
                </c:pt>
                <c:pt idx="788">
                  <c:v>-1.3733939984304424</c:v>
                </c:pt>
                <c:pt idx="789">
                  <c:v>-1.3733939984304424</c:v>
                </c:pt>
                <c:pt idx="790">
                  <c:v>-1.3733859346006299</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-1.37607199843032</c:v>
                </c:pt>
                <c:pt idx="806">
                  <c:v>-1.3760719984303122</c:v>
                </c:pt>
                <c:pt idx="807">
                  <c:v>-1.3760719984303122</c:v>
                </c:pt>
                <c:pt idx="808">
                  <c:v>-1.37607199843032</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-1.3866569984303261</c:v>
                </c:pt>
                <c:pt idx="818">
                  <c:v>-1.3866969984303799</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-1.3866527819355341</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-1.3865669984304239</c:v>
                </c:pt>
                <c:pt idx="849">
                  <c:v>-1.3865669984304319</c:v>
                </c:pt>
                <c:pt idx="850">
                  <c:v>-1.3881074784302947</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-1.3895329064763704</c:v>
                </c:pt>
                <c:pt idx="873">
                  <c:v>-1.3927053384303747</c:v>
                </c:pt>
                <c:pt idx="874">
                  <c:v>-1.3929939984303559</c:v>
                </c:pt>
                <c:pt idx="875">
                  <c:v>-1.3929939984303978</c:v>
                </c:pt>
                <c:pt idx="876">
                  <c:v>-1.3887392984303357</c:v>
                </c:pt>
                <c:pt idx="877">
                  <c:v>-1.3857649984303038</c:v>
                </c:pt>
                <c:pt idx="878">
                  <c:v>-1.3857649984303038</c:v>
                </c:pt>
                <c:pt idx="879">
                  <c:v>-1.3857649984303038</c:v>
                </c:pt>
                <c:pt idx="880">
                  <c:v>-1.3857649984303659</c:v>
                </c:pt>
                <c:pt idx="881">
                  <c:v>-1.3857649984303098</c:v>
                </c:pt>
                <c:pt idx="882">
                  <c:v>-1.3857649984303038</c:v>
                </c:pt>
                <c:pt idx="883">
                  <c:v>-1.3857649984303098</c:v>
                </c:pt>
                <c:pt idx="884">
                  <c:v>-1.3857649984303038</c:v>
                </c:pt>
                <c:pt idx="885">
                  <c:v>-1.3857649984303038</c:v>
                </c:pt>
                <c:pt idx="886">
                  <c:v>-1.3857649984303038</c:v>
                </c:pt>
                <c:pt idx="887">
                  <c:v>-1.3857649984303038</c:v>
                </c:pt>
                <c:pt idx="888">
                  <c:v>-1.3857649984303375</c:v>
                </c:pt>
                <c:pt idx="889">
                  <c:v>-1.3829919984304464</c:v>
                </c:pt>
                <c:pt idx="890">
                  <c:v>-1.3829919984303698</c:v>
                </c:pt>
                <c:pt idx="891">
                  <c:v>-1.3829430293583251</c:v>
                </c:pt>
                <c:pt idx="892">
                  <c:v>-1.3828919984304715</c:v>
                </c:pt>
                <c:pt idx="893">
                  <c:v>-1.3828919984304715</c:v>
                </c:pt>
                <c:pt idx="894">
                  <c:v>-1.3828919984304018</c:v>
                </c:pt>
                <c:pt idx="895">
                  <c:v>-1.3828919984304715</c:v>
                </c:pt>
                <c:pt idx="896">
                  <c:v>-1.3828919984303658</c:v>
                </c:pt>
                <c:pt idx="897">
                  <c:v>-1.3828919984304644</c:v>
                </c:pt>
                <c:pt idx="898">
                  <c:v>-1.3828919984304573</c:v>
                </c:pt>
                <c:pt idx="899">
                  <c:v>-1.3828919984304715</c:v>
                </c:pt>
                <c:pt idx="900">
                  <c:v>-1.3829608484303222</c:v>
                </c:pt>
                <c:pt idx="901">
                  <c:v>-1.3829729984303327</c:v>
                </c:pt>
                <c:pt idx="902">
                  <c:v>-1.3829729984303185</c:v>
                </c:pt>
                <c:pt idx="903">
                  <c:v>-1.3829729984303185</c:v>
                </c:pt>
                <c:pt idx="904">
                  <c:v>-1.3829729984303682</c:v>
                </c:pt>
                <c:pt idx="905">
                  <c:v>-1.3830029984303707</c:v>
                </c:pt>
                <c:pt idx="906">
                  <c:v>-1.3830029984302721</c:v>
                </c:pt>
                <c:pt idx="907">
                  <c:v>-1.3830029984302721</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-1.3828969984304238</c:v>
                </c:pt>
                <c:pt idx="916">
                  <c:v>-1.3828969984304098</c:v>
                </c:pt>
                <c:pt idx="917">
                  <c:v>-1.3828969984304238</c:v>
                </c:pt>
                <c:pt idx="918">
                  <c:v>-1.3828969984304238</c:v>
                </c:pt>
                <c:pt idx="919">
                  <c:v>-1.3828969984304098</c:v>
                </c:pt>
                <c:pt idx="920">
                  <c:v>-1.3828981284303701</c:v>
                </c:pt>
                <c:pt idx="921">
                  <c:v>-1.3828919984304715</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-1.4026069984302998</c:v>
                </c:pt>
                <c:pt idx="959">
                  <c:v>-1.4026069984302998</c:v>
                </c:pt>
                <c:pt idx="960">
                  <c:v>-1.4026069984302998</c:v>
                </c:pt>
                <c:pt idx="961">
                  <c:v>-1.4026069984302998</c:v>
                </c:pt>
                <c:pt idx="962">
                  <c:v>-1.4026069984302998</c:v>
                </c:pt>
                <c:pt idx="963">
                  <c:v>-1.4026054984302898</c:v>
                </c:pt>
                <c:pt idx="964">
                  <c:v>-1.40513273980973</c:v>
                </c:pt>
                <c:pt idx="965">
                  <c:v>-1.4237709984303686</c:v>
                </c:pt>
                <c:pt idx="966">
                  <c:v>-1.4237709984303899</c:v>
                </c:pt>
                <c:pt idx="967">
                  <c:v>-1.423770998430312</c:v>
                </c:pt>
                <c:pt idx="968">
                  <c:v>-1.423770998430312</c:v>
                </c:pt>
                <c:pt idx="969">
                  <c:v>-1.423770998430312</c:v>
                </c:pt>
                <c:pt idx="970">
                  <c:v>-1.423770998430312</c:v>
                </c:pt>
                <c:pt idx="971">
                  <c:v>-1.423770998430312</c:v>
                </c:pt>
                <c:pt idx="972">
                  <c:v>-1.4237709984303262</c:v>
                </c:pt>
                <c:pt idx="973">
                  <c:v>-1.4293818671173124</c:v>
                </c:pt>
                <c:pt idx="974">
                  <c:v>-1.4381289984303918</c:v>
                </c:pt>
                <c:pt idx="975">
                  <c:v>-1.4396027784303618</c:v>
                </c:pt>
                <c:pt idx="976">
                  <c:v>-1.4458447984304672</c:v>
                </c:pt>
                <c:pt idx="977">
                  <c:v>-1.4477624284303579</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-1.4676929984303637</c:v>
                </c:pt>
                <c:pt idx="992">
                  <c:v>-1.4696500460493658</c:v>
                </c:pt>
                <c:pt idx="993">
                  <c:v>-1.4730639984303338</c:v>
                </c:pt>
                <c:pt idx="994">
                  <c:v>-1.4730612584303171</c:v>
                </c:pt>
                <c:pt idx="995">
                  <c:v>-1.4730363384302538</c:v>
                </c:pt>
                <c:pt idx="996">
                  <c:v>-1.4730339984302532</c:v>
                </c:pt>
                <c:pt idx="997">
                  <c:v>-1.4751877884303468</c:v>
                </c:pt>
                <c:pt idx="998">
                  <c:v>-1.475692998430338</c:v>
                </c:pt>
                <c:pt idx="999">
                  <c:v>-1.4756929984303098</c:v>
                </c:pt>
                <c:pt idx="1000">
                  <c:v>-1.4758069984304258</c:v>
                </c:pt>
                <c:pt idx="1001">
                  <c:v>-1.4758148184304123</c:v>
                </c:pt>
                <c:pt idx="1002">
                  <c:v>-1.4758529984302697</c:v>
                </c:pt>
                <c:pt idx="1003">
                  <c:v>-1.4758529984302697</c:v>
                </c:pt>
                <c:pt idx="1004">
                  <c:v>-1.4758529984302768</c:v>
                </c:pt>
                <c:pt idx="1005">
                  <c:v>-1.4758529984302697</c:v>
                </c:pt>
                <c:pt idx="1006">
                  <c:v>-1.4758529984302697</c:v>
                </c:pt>
                <c:pt idx="1007">
                  <c:v>-1.4758529984303619</c:v>
                </c:pt>
                <c:pt idx="1008">
                  <c:v>-1.4758626492239821</c:v>
                </c:pt>
                <c:pt idx="1009">
                  <c:v>-1.4758829984303574</c:v>
                </c:pt>
                <c:pt idx="1010">
                  <c:v>-1.4758829984303574</c:v>
                </c:pt>
                <c:pt idx="1011">
                  <c:v>-1.4735069384303539</c:v>
                </c:pt>
                <c:pt idx="1012">
                  <c:v>-1.466225408430283</c:v>
                </c:pt>
                <c:pt idx="1013">
                  <c:v>-1.4578526684303554</c:v>
                </c:pt>
                <c:pt idx="1014">
                  <c:v>-1.4558533184304256</c:v>
                </c:pt>
                <c:pt idx="1015">
                  <c:v>-1.4549099984303506</c:v>
                </c:pt>
                <c:pt idx="1016">
                  <c:v>-1.454909998430379</c:v>
                </c:pt>
                <c:pt idx="1017">
                  <c:v>-1.4481881935522907</c:v>
                </c:pt>
                <c:pt idx="1018">
                  <c:v>-1.4312384184303661</c:v>
                </c:pt>
                <c:pt idx="1019">
                  <c:v>-1.4306030284304179</c:v>
                </c:pt>
                <c:pt idx="1020">
                  <c:v>-1.4213311584303814</c:v>
                </c:pt>
                <c:pt idx="1021">
                  <c:v>-1.4140015784303939</c:v>
                </c:pt>
                <c:pt idx="1022">
                  <c:v>-1.4127309984303118</c:v>
                </c:pt>
                <c:pt idx="1023">
                  <c:v>-1.4127309984303758</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-1.4047068017090958</c:v>
                </c:pt>
                <c:pt idx="1033">
                  <c:v>-1.3806869984302423</c:v>
                </c:pt>
                <c:pt idx="1034">
                  <c:v>-1.3793815784302765</c:v>
                </c:pt>
                <c:pt idx="1035">
                  <c:v>-1.3769650184304179</c:v>
                </c:pt>
                <c:pt idx="1036">
                  <c:v>-1.3769669984304116</c:v>
                </c:pt>
                <c:pt idx="1037">
                  <c:v>-1.3770432284303737</c:v>
                </c:pt>
                <c:pt idx="1038">
                  <c:v>-1.3770411943067788</c:v>
                </c:pt>
                <c:pt idx="1039">
                  <c:v>-1.3712525384304062</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-1.3517949984303337</c:v>
                </c:pt>
                <c:pt idx="1051">
                  <c:v>-1.3517949984303761</c:v>
                </c:pt>
                <c:pt idx="1052">
                  <c:v>-1.3517949984304467</c:v>
                </c:pt>
                <c:pt idx="1053">
                  <c:v>-1.3517949984304467</c:v>
                </c:pt>
                <c:pt idx="1054">
                  <c:v>-1.349505158430226</c:v>
                </c:pt>
                <c:pt idx="1055">
                  <c:v>-1.3491629984302307</c:v>
                </c:pt>
                <c:pt idx="1056">
                  <c:v>-1.349162998430238</c:v>
                </c:pt>
                <c:pt idx="1057">
                  <c:v>-1.3491629984302307</c:v>
                </c:pt>
                <c:pt idx="1058">
                  <c:v>-1.3460394984303359</c:v>
                </c:pt>
                <c:pt idx="1059">
                  <c:v>-1.3439139984303659</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-1.343829998430335</c:v>
                </c:pt>
                <c:pt idx="1075">
                  <c:v>-1.3438299984303774</c:v>
                </c:pt>
                <c:pt idx="1076">
                  <c:v>-1.3438299984303632</c:v>
                </c:pt>
                <c:pt idx="1077">
                  <c:v>-1.343829998430335</c:v>
                </c:pt>
                <c:pt idx="1078">
                  <c:v>-1.343829998430335</c:v>
                </c:pt>
                <c:pt idx="1079">
                  <c:v>-1.3438299984303774</c:v>
                </c:pt>
                <c:pt idx="1080">
                  <c:v>-1.3438331384304258</c:v>
                </c:pt>
                <c:pt idx="1081">
                  <c:v>-1.3438069984304502</c:v>
                </c:pt>
                <c:pt idx="1082">
                  <c:v>-1.3438069984304502</c:v>
                </c:pt>
                <c:pt idx="1083">
                  <c:v>-1.3438069984304502</c:v>
                </c:pt>
                <c:pt idx="1084">
                  <c:v>-1.3438069984304359</c:v>
                </c:pt>
                <c:pt idx="1085">
                  <c:v>-1.3438109984303992</c:v>
                </c:pt>
                <c:pt idx="1086">
                  <c:v>-1.3438109984303279</c:v>
                </c:pt>
                <c:pt idx="1087">
                  <c:v>-1.3438129584303411</c:v>
                </c:pt>
                <c:pt idx="1088">
                  <c:v>-1.3438029984303057</c:v>
                </c:pt>
                <c:pt idx="1089">
                  <c:v>-1.3438029984303619</c:v>
                </c:pt>
                <c:pt idx="1090">
                  <c:v>-1.3438029984303057</c:v>
                </c:pt>
                <c:pt idx="1091">
                  <c:v>-1.3438029984303057</c:v>
                </c:pt>
                <c:pt idx="1092">
                  <c:v>-1.3438029984303057</c:v>
                </c:pt>
                <c:pt idx="1093">
                  <c:v>-1.3438029984303554</c:v>
                </c:pt>
                <c:pt idx="1094">
                  <c:v>-1.3438149984304157</c:v>
                </c:pt>
                <c:pt idx="1095">
                  <c:v>-1.3438149984304228</c:v>
                </c:pt>
                <c:pt idx="1096">
                  <c:v>-1.34381499843043</c:v>
                </c:pt>
                <c:pt idx="1097">
                  <c:v>-1.34381499843043</c:v>
                </c:pt>
                <c:pt idx="1098">
                  <c:v>-1.34381499843043</c:v>
                </c:pt>
                <c:pt idx="1099">
                  <c:v>-1.34381499843043</c:v>
                </c:pt>
                <c:pt idx="1100">
                  <c:v>-1.3438149984304228</c:v>
                </c:pt>
                <c:pt idx="1101">
                  <c:v>-1.3438149984304157</c:v>
                </c:pt>
                <c:pt idx="1102">
                  <c:v>-1.343890998430366</c:v>
                </c:pt>
                <c:pt idx="1103">
                  <c:v>-1.3438747984303325</c:v>
                </c:pt>
                <c:pt idx="1104">
                  <c:v>-1.3438869984303068</c:v>
                </c:pt>
                <c:pt idx="1105">
                  <c:v>-1.3438766784304457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-1.3756219984304301</c:v>
                </c:pt>
                <c:pt idx="1115">
                  <c:v>-1.3761194684303961</c:v>
                </c:pt>
                <c:pt idx="1116">
                  <c:v>-1.3775379167978561</c:v>
                </c:pt>
                <c:pt idx="1117">
                  <c:v>-1.3829908101950179</c:v>
                </c:pt>
                <c:pt idx="1118">
                  <c:v>-1.3889538784302875</c:v>
                </c:pt>
                <c:pt idx="1119">
                  <c:v>-1.3899523472675384</c:v>
                </c:pt>
                <c:pt idx="1120">
                  <c:v>-1.4104069984303678</c:v>
                </c:pt>
                <c:pt idx="1121">
                  <c:v>-1.4128500084304318</c:v>
                </c:pt>
                <c:pt idx="1122">
                  <c:v>-1.4132069084304655</c:v>
                </c:pt>
                <c:pt idx="1123">
                  <c:v>-1.4131775860591338</c:v>
                </c:pt>
                <c:pt idx="1124">
                  <c:v>-1.413190168430269</c:v>
                </c:pt>
                <c:pt idx="1125">
                  <c:v>-1.4131809984302635</c:v>
                </c:pt>
                <c:pt idx="1126">
                  <c:v>-1.4131809984302635</c:v>
                </c:pt>
                <c:pt idx="1127">
                  <c:v>-1.4131809984302635</c:v>
                </c:pt>
                <c:pt idx="1128">
                  <c:v>-1.4132131184303618</c:v>
                </c:pt>
                <c:pt idx="1129">
                  <c:v>-1.4176709984303721</c:v>
                </c:pt>
                <c:pt idx="1130">
                  <c:v>-1.4178079984303118</c:v>
                </c:pt>
                <c:pt idx="1131">
                  <c:v>-1.4211728284303788</c:v>
                </c:pt>
                <c:pt idx="1132">
                  <c:v>-1.4222650984302658</c:v>
                </c:pt>
                <c:pt idx="1133">
                  <c:v>-1.422256435930372</c:v>
                </c:pt>
                <c:pt idx="1134">
                  <c:v>-1.4222139584303974</c:v>
                </c:pt>
                <c:pt idx="1135">
                  <c:v>-1.4221673484304758</c:v>
                </c:pt>
                <c:pt idx="1136">
                  <c:v>-1.4222276084303118</c:v>
                </c:pt>
                <c:pt idx="1137">
                  <c:v>-1.4221969984302376</c:v>
                </c:pt>
                <c:pt idx="1138">
                  <c:v>-1.4221881160774004</c:v>
                </c:pt>
                <c:pt idx="1139">
                  <c:v>-1.4150729984303958</c:v>
                </c:pt>
                <c:pt idx="1140">
                  <c:v>-1.4150729984303958</c:v>
                </c:pt>
                <c:pt idx="1141">
                  <c:v>-1.4150344384303448</c:v>
                </c:pt>
                <c:pt idx="1142">
                  <c:v>-1.4159216984303971</c:v>
                </c:pt>
                <c:pt idx="1143">
                  <c:v>-1.4180903160774512</c:v>
                </c:pt>
                <c:pt idx="1144">
                  <c:v>-1.4269398984303314</c:v>
                </c:pt>
                <c:pt idx="1145">
                  <c:v>-1.4355693184303782</c:v>
                </c:pt>
                <c:pt idx="1146">
                  <c:v>-1.4373338276986658</c:v>
                </c:pt>
                <c:pt idx="1147">
                  <c:v>-1.4399669984303261</c:v>
                </c:pt>
                <c:pt idx="1148">
                  <c:v>-1.444177888430346</c:v>
                </c:pt>
                <c:pt idx="1149">
                  <c:v>-1.4463892149252473</c:v>
                </c:pt>
                <c:pt idx="1150">
                  <c:v>-1.4480583784303604</c:v>
                </c:pt>
                <c:pt idx="1151">
                  <c:v>-1.4490805884302844</c:v>
                </c:pt>
                <c:pt idx="1152">
                  <c:v>-1.4526592784304018</c:v>
                </c:pt>
                <c:pt idx="1153">
                  <c:v>-1.4569763584303439</c:v>
                </c:pt>
                <c:pt idx="1154">
                  <c:v>-1.4582169984302809</c:v>
                </c:pt>
                <c:pt idx="1155">
                  <c:v>-1.4581572423327742</c:v>
                </c:pt>
                <c:pt idx="1156">
                  <c:v>-1.4187808784303755</c:v>
                </c:pt>
                <c:pt idx="1157">
                  <c:v>-1.4182000084303752</c:v>
                </c:pt>
                <c:pt idx="1158">
                  <c:v>-1.4169570484302421</c:v>
                </c:pt>
                <c:pt idx="1159">
                  <c:v>-1.4169133109303258</c:v>
                </c:pt>
                <c:pt idx="1160">
                  <c:v>-1.4168699984303197</c:v>
                </c:pt>
                <c:pt idx="1161">
                  <c:v>-1.4169769984302292</c:v>
                </c:pt>
                <c:pt idx="1162">
                  <c:v>-1.4169769984302358</c:v>
                </c:pt>
                <c:pt idx="1163">
                  <c:v>-1.4169669984303801</c:v>
                </c:pt>
                <c:pt idx="1164">
                  <c:v>-1.4169669984303872</c:v>
                </c:pt>
                <c:pt idx="1165">
                  <c:v>-1.4169669984303872</c:v>
                </c:pt>
                <c:pt idx="1166">
                  <c:v>-1.4169669984303872</c:v>
                </c:pt>
                <c:pt idx="1167">
                  <c:v>-1.4169669984303801</c:v>
                </c:pt>
                <c:pt idx="1168">
                  <c:v>-1.4169051427602355</c:v>
                </c:pt>
                <c:pt idx="1169">
                  <c:v>-1.4168869984303418</c:v>
                </c:pt>
                <c:pt idx="1170">
                  <c:v>-1.4168869984302717</c:v>
                </c:pt>
                <c:pt idx="1171">
                  <c:v>-1.4168869984303638</c:v>
                </c:pt>
                <c:pt idx="1172">
                  <c:v>-1.4168869984303418</c:v>
                </c:pt>
                <c:pt idx="1173">
                  <c:v>-1.4168869984303356</c:v>
                </c:pt>
                <c:pt idx="1174">
                  <c:v>-1.4168819584303718</c:v>
                </c:pt>
                <c:pt idx="1175">
                  <c:v>-1.4168809984303792</c:v>
                </c:pt>
                <c:pt idx="1176">
                  <c:v>-1.4168809984303792</c:v>
                </c:pt>
                <c:pt idx="1177">
                  <c:v>-1.4168976582241475</c:v>
                </c:pt>
                <c:pt idx="1178">
                  <c:v>-1.416896998430351</c:v>
                </c:pt>
                <c:pt idx="1179">
                  <c:v>-1.4168969984303577</c:v>
                </c:pt>
                <c:pt idx="1180">
                  <c:v>-1.4169609984302758</c:v>
                </c:pt>
                <c:pt idx="1181">
                  <c:v>-1.4169609984302696</c:v>
                </c:pt>
                <c:pt idx="1182">
                  <c:v>-1.4169609984302696</c:v>
                </c:pt>
                <c:pt idx="1183">
                  <c:v>-1.4169609984302696</c:v>
                </c:pt>
                <c:pt idx="1184">
                  <c:v>-1.4169381984303158</c:v>
                </c:pt>
                <c:pt idx="1185">
                  <c:v>-1.4169309984303018</c:v>
                </c:pt>
                <c:pt idx="1186">
                  <c:v>-1.4169309984303862</c:v>
                </c:pt>
                <c:pt idx="1187">
                  <c:v>-1.4169309984303791</c:v>
                </c:pt>
                <c:pt idx="1188">
                  <c:v>-1.4169309984303649</c:v>
                </c:pt>
                <c:pt idx="1189">
                  <c:v>-1.4169309984303018</c:v>
                </c:pt>
                <c:pt idx="1190">
                  <c:v>-1.4169309984303018</c:v>
                </c:pt>
                <c:pt idx="1191">
                  <c:v>-1.4169309984303518</c:v>
                </c:pt>
                <c:pt idx="1192">
                  <c:v>-1.4169309984303018</c:v>
                </c:pt>
                <c:pt idx="1193">
                  <c:v>-1.4169309984303018</c:v>
                </c:pt>
                <c:pt idx="1194">
                  <c:v>-1.4169309984303018</c:v>
                </c:pt>
                <c:pt idx="1195">
                  <c:v>-1.4169309984303791</c:v>
                </c:pt>
                <c:pt idx="1196">
                  <c:v>-1.4169309984303158</c:v>
                </c:pt>
                <c:pt idx="1197">
                  <c:v>-1.4169309984303577</c:v>
                </c:pt>
                <c:pt idx="1198">
                  <c:v>-1.4169609984303602</c:v>
                </c:pt>
                <c:pt idx="1199">
                  <c:v>-1.4169722384304588</c:v>
                </c:pt>
                <c:pt idx="1200">
                  <c:v>-1.4169809984305033</c:v>
                </c:pt>
                <c:pt idx="1201">
                  <c:v>-1.4169809984304873</c:v>
                </c:pt>
                <c:pt idx="1202">
                  <c:v>-1.4169809984305033</c:v>
                </c:pt>
                <c:pt idx="1203">
                  <c:v>-1.4169809984305033</c:v>
                </c:pt>
                <c:pt idx="1204">
                  <c:v>-1.4169809984305033</c:v>
                </c:pt>
                <c:pt idx="1205">
                  <c:v>-1.4169809984304678</c:v>
                </c:pt>
                <c:pt idx="1206">
                  <c:v>-1.4169809984305033</c:v>
                </c:pt>
                <c:pt idx="1207">
                  <c:v>-1.4169226084302888</c:v>
                </c:pt>
                <c:pt idx="1208">
                  <c:v>-1.4169379884304818</c:v>
                </c:pt>
                <c:pt idx="1209">
                  <c:v>-1.4169839984304098</c:v>
                </c:pt>
                <c:pt idx="1210">
                  <c:v>-1.4169839984304238</c:v>
                </c:pt>
                <c:pt idx="1211">
                  <c:v>-1.4169839984304238</c:v>
                </c:pt>
                <c:pt idx="1212">
                  <c:v>-1.4169839984304238</c:v>
                </c:pt>
                <c:pt idx="1213">
                  <c:v>-1.4162078497816721</c:v>
                </c:pt>
                <c:pt idx="1214">
                  <c:v>-1.4049569650970568</c:v>
                </c:pt>
                <c:pt idx="1215">
                  <c:v>-1.4016969984303638</c:v>
                </c:pt>
                <c:pt idx="1216">
                  <c:v>-1.4016969984304486</c:v>
                </c:pt>
                <c:pt idx="1217">
                  <c:v>-1.4016969984304486</c:v>
                </c:pt>
                <c:pt idx="1218">
                  <c:v>-1.4016969984304486</c:v>
                </c:pt>
                <c:pt idx="1219">
                  <c:v>-1.4016969984304417</c:v>
                </c:pt>
                <c:pt idx="1220">
                  <c:v>-1.4016969984304486</c:v>
                </c:pt>
                <c:pt idx="1221">
                  <c:v>-1.4016969984304486</c:v>
                </c:pt>
                <c:pt idx="1222">
                  <c:v>-1.4016969984304275</c:v>
                </c:pt>
                <c:pt idx="1223">
                  <c:v>-1.3999099984303598</c:v>
                </c:pt>
                <c:pt idx="1224">
                  <c:v>-1.3999099984303658</c:v>
                </c:pt>
                <c:pt idx="1225">
                  <c:v>-1.3999099984303658</c:v>
                </c:pt>
                <c:pt idx="1226">
                  <c:v>-1.3999099984303658</c:v>
                </c:pt>
                <c:pt idx="1227">
                  <c:v>-1.3999099984303658</c:v>
                </c:pt>
                <c:pt idx="1228">
                  <c:v>-1.3975543684304199</c:v>
                </c:pt>
                <c:pt idx="1229">
                  <c:v>-1.3972163684302785</c:v>
                </c:pt>
                <c:pt idx="1230">
                  <c:v>-1.3991269984303039</c:v>
                </c:pt>
                <c:pt idx="1231">
                  <c:v>-1.3991269984303818</c:v>
                </c:pt>
                <c:pt idx="1232">
                  <c:v>-1.3991269984304038</c:v>
                </c:pt>
                <c:pt idx="1233">
                  <c:v>-1.3991269984302899</c:v>
                </c:pt>
                <c:pt idx="1234">
                  <c:v>-1.3991269984302899</c:v>
                </c:pt>
                <c:pt idx="1235">
                  <c:v>-1.3991269984303039</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-1.3991269984303958</c:v>
                </c:pt>
                <c:pt idx="1246">
                  <c:v>-1.3991269984303958</c:v>
                </c:pt>
                <c:pt idx="1247">
                  <c:v>-1.3991269984302899</c:v>
                </c:pt>
                <c:pt idx="1248">
                  <c:v>-1.401153745798851</c:v>
                </c:pt>
                <c:pt idx="1249">
                  <c:v>-1.4017289984304178</c:v>
                </c:pt>
                <c:pt idx="1250">
                  <c:v>-1.4017289984304178</c:v>
                </c:pt>
                <c:pt idx="1251">
                  <c:v>-1.4017289984304178</c:v>
                </c:pt>
                <c:pt idx="1252">
                  <c:v>-1.4017289984304178</c:v>
                </c:pt>
                <c:pt idx="1253">
                  <c:v>-1.4017289984304178</c:v>
                </c:pt>
                <c:pt idx="1254">
                  <c:v>-1.4017289984304178</c:v>
                </c:pt>
                <c:pt idx="1255">
                  <c:v>-1.4017289984303896</c:v>
                </c:pt>
                <c:pt idx="1256">
                  <c:v>-1.4055012841446446</c:v>
                </c:pt>
                <c:pt idx="1257">
                  <c:v>-1.4055069584304618</c:v>
                </c:pt>
                <c:pt idx="1258">
                  <c:v>-1.4054967484303207</c:v>
                </c:pt>
                <c:pt idx="1259">
                  <c:v>-1.4054869984303038</c:v>
                </c:pt>
                <c:pt idx="1260">
                  <c:v>-1.4054869984303038</c:v>
                </c:pt>
                <c:pt idx="1261">
                  <c:v>-1.4054869984303118</c:v>
                </c:pt>
                <c:pt idx="1262">
                  <c:v>-1.4054869984303038</c:v>
                </c:pt>
                <c:pt idx="1263">
                  <c:v>-1.4054869984303178</c:v>
                </c:pt>
                <c:pt idx="1264">
                  <c:v>-1.4054869984303604</c:v>
                </c:pt>
                <c:pt idx="1265">
                  <c:v>-1.4054434784303558</c:v>
                </c:pt>
                <c:pt idx="1266">
                  <c:v>-1.4054169984302898</c:v>
                </c:pt>
                <c:pt idx="1267">
                  <c:v>-1.4054169984302898</c:v>
                </c:pt>
                <c:pt idx="1268">
                  <c:v>-1.4054169984302898</c:v>
                </c:pt>
                <c:pt idx="1269">
                  <c:v>-1.4054169984302898</c:v>
                </c:pt>
                <c:pt idx="1270">
                  <c:v>-1.4054169984302898</c:v>
                </c:pt>
                <c:pt idx="1271">
                  <c:v>-1.4054310584302996</c:v>
                </c:pt>
                <c:pt idx="1272">
                  <c:v>-1.4054169984303666</c:v>
                </c:pt>
                <c:pt idx="1273">
                  <c:v>-1.4054169984303806</c:v>
                </c:pt>
                <c:pt idx="1274">
                  <c:v>-1.4054169984302898</c:v>
                </c:pt>
                <c:pt idx="1275">
                  <c:v>-1.405405466515504</c:v>
                </c:pt>
                <c:pt idx="1276">
                  <c:v>-1.4054139984303742</c:v>
                </c:pt>
                <c:pt idx="1277">
                  <c:v>-1.4054139984303742</c:v>
                </c:pt>
                <c:pt idx="1278">
                  <c:v>-1.4054139984303742</c:v>
                </c:pt>
                <c:pt idx="1279">
                  <c:v>-1.4054067984303877</c:v>
                </c:pt>
                <c:pt idx="1280">
                  <c:v>-1.4032787929508905</c:v>
                </c:pt>
                <c:pt idx="1281">
                  <c:v>-1.3947469778118153</c:v>
                </c:pt>
                <c:pt idx="1282">
                  <c:v>-1.3928569984304531</c:v>
                </c:pt>
                <c:pt idx="1283">
                  <c:v>-1.3928569984303607</c:v>
                </c:pt>
                <c:pt idx="1284">
                  <c:v>-1.3928569984303607</c:v>
                </c:pt>
                <c:pt idx="1285">
                  <c:v>-1.3928547184304838</c:v>
                </c:pt>
                <c:pt idx="1286">
                  <c:v>-1.3928529984304641</c:v>
                </c:pt>
                <c:pt idx="1287">
                  <c:v>-1.3928529984304845</c:v>
                </c:pt>
                <c:pt idx="1288">
                  <c:v>-1.3928529984304845</c:v>
                </c:pt>
                <c:pt idx="1289">
                  <c:v>-1.3928529984304845</c:v>
                </c:pt>
                <c:pt idx="1290">
                  <c:v>-1.3928529984303513</c:v>
                </c:pt>
                <c:pt idx="1291">
                  <c:v>-1.3928529984303721</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-1.3765169984302981</c:v>
                </c:pt>
                <c:pt idx="1311">
                  <c:v>-1.3765169984302981</c:v>
                </c:pt>
                <c:pt idx="1312">
                  <c:v>-1.3765169984303121</c:v>
                </c:pt>
                <c:pt idx="1313">
                  <c:v>-1.3765169984302981</c:v>
                </c:pt>
                <c:pt idx="1314">
                  <c:v>-1.3765169984302981</c:v>
                </c:pt>
                <c:pt idx="1315">
                  <c:v>-1.3765169984302981</c:v>
                </c:pt>
                <c:pt idx="1316">
                  <c:v>-1.3765169984303967</c:v>
                </c:pt>
                <c:pt idx="1317">
                  <c:v>-1.376516998430354</c:v>
                </c:pt>
                <c:pt idx="1318">
                  <c:v>-1.3765169984303753</c:v>
                </c:pt>
                <c:pt idx="1319">
                  <c:v>-1.3765169984302981</c:v>
                </c:pt>
                <c:pt idx="1320">
                  <c:v>-1.3765169984302981</c:v>
                </c:pt>
                <c:pt idx="1321">
                  <c:v>-1.3765169984302981</c:v>
                </c:pt>
                <c:pt idx="1322">
                  <c:v>-1.3765169984302981</c:v>
                </c:pt>
                <c:pt idx="1323">
                  <c:v>-1.3765169984302981</c:v>
                </c:pt>
                <c:pt idx="1324">
                  <c:v>-1.3759113563251315</c:v>
                </c:pt>
                <c:pt idx="1325">
                  <c:v>-1.3738939984304375</c:v>
                </c:pt>
                <c:pt idx="1326">
                  <c:v>-1.3738939984303538</c:v>
                </c:pt>
                <c:pt idx="1327">
                  <c:v>-1.373893998430487</c:v>
                </c:pt>
                <c:pt idx="1328">
                  <c:v>-1.373893998430487</c:v>
                </c:pt>
                <c:pt idx="1329">
                  <c:v>-1.373893998430487</c:v>
                </c:pt>
                <c:pt idx="1330">
                  <c:v>-1.3738939984304588</c:v>
                </c:pt>
                <c:pt idx="1331">
                  <c:v>-1.373893998430487</c:v>
                </c:pt>
                <c:pt idx="1332">
                  <c:v>-1.373893998430487</c:v>
                </c:pt>
                <c:pt idx="1333">
                  <c:v>-1.3738677884302959</c:v>
                </c:pt>
                <c:pt idx="1334">
                  <c:v>-1.3738408289388548</c:v>
                </c:pt>
                <c:pt idx="1335">
                  <c:v>-1.3738319984303811</c:v>
                </c:pt>
                <c:pt idx="1336">
                  <c:v>-1.3738319984304377</c:v>
                </c:pt>
                <c:pt idx="1337">
                  <c:v>-1.3738319984304377</c:v>
                </c:pt>
                <c:pt idx="1338">
                  <c:v>-1.3738319984304377</c:v>
                </c:pt>
                <c:pt idx="1339">
                  <c:v>-1.3738319984304377</c:v>
                </c:pt>
                <c:pt idx="1340">
                  <c:v>-1.3738319984304377</c:v>
                </c:pt>
                <c:pt idx="1341">
                  <c:v>-1.3738338584304142</c:v>
                </c:pt>
                <c:pt idx="1342">
                  <c:v>-1.3738613984304247</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-1.3738885325212442</c:v>
                </c:pt>
                <c:pt idx="1353">
                  <c:v>-1.373896998430352</c:v>
                </c:pt>
                <c:pt idx="1354">
                  <c:v>-1.3738969984303873</c:v>
                </c:pt>
                <c:pt idx="1355">
                  <c:v>-1.3738969984304086</c:v>
                </c:pt>
                <c:pt idx="1356">
                  <c:v>-1.3738969984304086</c:v>
                </c:pt>
                <c:pt idx="1357">
                  <c:v>-1.3738969984304086</c:v>
                </c:pt>
                <c:pt idx="1358">
                  <c:v>-1.3738969984304086</c:v>
                </c:pt>
                <c:pt idx="1359">
                  <c:v>-1.3738969984303944</c:v>
                </c:pt>
                <c:pt idx="1360">
                  <c:v>-1.3738969984304086</c:v>
                </c:pt>
                <c:pt idx="1361">
                  <c:v>-1.373896998430352</c:v>
                </c:pt>
                <c:pt idx="1362">
                  <c:v>-1.37018199843039</c:v>
                </c:pt>
                <c:pt idx="1363">
                  <c:v>-1.3701819984302701</c:v>
                </c:pt>
                <c:pt idx="1364">
                  <c:v>-1.3701819984302701</c:v>
                </c:pt>
                <c:pt idx="1365">
                  <c:v>-1.3701819984302701</c:v>
                </c:pt>
                <c:pt idx="1366">
                  <c:v>-1.3701819984302901</c:v>
                </c:pt>
                <c:pt idx="1367">
                  <c:v>-1.3701819984302701</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-1.3662969984304418</c:v>
                </c:pt>
                <c:pt idx="1377">
                  <c:v>-1.3662969984304212</c:v>
                </c:pt>
                <c:pt idx="1378">
                  <c:v>-1.3662969984303217</c:v>
                </c:pt>
                <c:pt idx="1379">
                  <c:v>-1.3662969984303217</c:v>
                </c:pt>
                <c:pt idx="1380">
                  <c:v>-1.3662969984304418</c:v>
                </c:pt>
                <c:pt idx="1381">
                  <c:v>-1.3662969984304418</c:v>
                </c:pt>
                <c:pt idx="1382">
                  <c:v>-1.3662969984303999</c:v>
                </c:pt>
                <c:pt idx="1383">
                  <c:v>-1.3662969984303999</c:v>
                </c:pt>
                <c:pt idx="1384">
                  <c:v>-1.3662969984304418</c:v>
                </c:pt>
                <c:pt idx="1385">
                  <c:v>-1.3662969984304418</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-1.3662869984303481</c:v>
                </c:pt>
                <c:pt idx="1413">
                  <c:v>-1.3662869984303683</c:v>
                </c:pt>
                <c:pt idx="1414">
                  <c:v>-1.366286998430376</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-1.366286998430376</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-1.3662744721146458</c:v>
                </c:pt>
                <c:pt idx="1436">
                  <c:v>-1.3662969984304418</c:v>
                </c:pt>
                <c:pt idx="1437">
                  <c:v>-1.3662969984303217</c:v>
                </c:pt>
                <c:pt idx="1438">
                  <c:v>-1.3662969984303359</c:v>
                </c:pt>
                <c:pt idx="1439">
                  <c:v>-1.3662969984304418</c:v>
                </c:pt>
                <c:pt idx="1440">
                  <c:v>-1.3662972984304318</c:v>
                </c:pt>
                <c:pt idx="1441">
                  <c:v>-1.3663019984303872</c:v>
                </c:pt>
                <c:pt idx="1442">
                  <c:v>-1.3662433036935318</c:v>
                </c:pt>
                <c:pt idx="1443">
                  <c:v>-1.3662508784304641</c:v>
                </c:pt>
                <c:pt idx="1444">
                  <c:v>-1.3662825984303186</c:v>
                </c:pt>
                <c:pt idx="1445">
                  <c:v>-1.3662216784303278</c:v>
                </c:pt>
                <c:pt idx="1446">
                  <c:v>-1.3662949984304318</c:v>
                </c:pt>
                <c:pt idx="1447">
                  <c:v>-1.3662949984303898</c:v>
                </c:pt>
                <c:pt idx="1448">
                  <c:v>-1.3662949984304398</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-1.3662733014605961</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-1.356411693167187</c:v>
                </c:pt>
                <c:pt idx="1470">
                  <c:v>-1.3564169984302765</c:v>
                </c:pt>
                <c:pt idx="1471">
                  <c:v>-1.3564169984302981</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11.432430820575272</c:v>
                </c:pt>
                <c:pt idx="1">
                  <c:v>11.430333800718032</c:v>
                </c:pt>
                <c:pt idx="2">
                  <c:v>11.435498030858486</c:v>
                </c:pt>
                <c:pt idx="3">
                  <c:v>11.432347036921422</c:v>
                </c:pt>
                <c:pt idx="4">
                  <c:v>11.429381824129734</c:v>
                </c:pt>
                <c:pt idx="5">
                  <c:v>11.42679667341987</c:v>
                </c:pt>
                <c:pt idx="6">
                  <c:v>11.417851250554932</c:v>
                </c:pt>
                <c:pt idx="7">
                  <c:v>11.413850277521108</c:v>
                </c:pt>
                <c:pt idx="8">
                  <c:v>11.412519453106825</c:v>
                </c:pt>
                <c:pt idx="9">
                  <c:v>11.415856228189357</c:v>
                </c:pt>
                <c:pt idx="10">
                  <c:v>11.41216367614205</c:v>
                </c:pt>
                <c:pt idx="11">
                  <c:v>11.4088499719207</c:v>
                </c:pt>
                <c:pt idx="12">
                  <c:v>11.406422674471656</c:v>
                </c:pt>
                <c:pt idx="13">
                  <c:v>11.404749429907024</c:v>
                </c:pt>
                <c:pt idx="14">
                  <c:v>11.403756168619704</c:v>
                </c:pt>
                <c:pt idx="15">
                  <c:v>11.401824287558469</c:v>
                </c:pt>
                <c:pt idx="16">
                  <c:v>11.401656720250813</c:v>
                </c:pt>
                <c:pt idx="17">
                  <c:v>11.408350912765357</c:v>
                </c:pt>
                <c:pt idx="18">
                  <c:v>11.405878687849778</c:v>
                </c:pt>
                <c:pt idx="19">
                  <c:v>11.401962712725634</c:v>
                </c:pt>
                <c:pt idx="20">
                  <c:v>11.400911167157403</c:v>
                </c:pt>
                <c:pt idx="21">
                  <c:v>11.40019111343689</c:v>
                </c:pt>
                <c:pt idx="22">
                  <c:v>11.387554352780514</c:v>
                </c:pt>
                <c:pt idx="23">
                  <c:v>11.391772677611916</c:v>
                </c:pt>
                <c:pt idx="24">
                  <c:v>11.387934414862324</c:v>
                </c:pt>
                <c:pt idx="25">
                  <c:v>11.384726350900152</c:v>
                </c:pt>
                <c:pt idx="26">
                  <c:v>11.382914681168332</c:v>
                </c:pt>
                <c:pt idx="27">
                  <c:v>11.382088987188659</c:v>
                </c:pt>
                <c:pt idx="28">
                  <c:v>11.379123774396959</c:v>
                </c:pt>
                <c:pt idx="29">
                  <c:v>11.37681304550977</c:v>
                </c:pt>
                <c:pt idx="30">
                  <c:v>11.373122921974169</c:v>
                </c:pt>
                <c:pt idx="31">
                  <c:v>11.369067307427011</c:v>
                </c:pt>
                <c:pt idx="32">
                  <c:v>11.364467706257924</c:v>
                </c:pt>
                <c:pt idx="33">
                  <c:v>11.368846312861852</c:v>
                </c:pt>
                <c:pt idx="34">
                  <c:v>11.365061477369776</c:v>
                </c:pt>
                <c:pt idx="35">
                  <c:v>11.359614325615727</c:v>
                </c:pt>
                <c:pt idx="36">
                  <c:v>11.355920559312555</c:v>
                </c:pt>
                <c:pt idx="37">
                  <c:v>11.344975257058607</c:v>
                </c:pt>
                <c:pt idx="38">
                  <c:v>11.342070757059545</c:v>
                </c:pt>
                <c:pt idx="39">
                  <c:v>11.339027831893304</c:v>
                </c:pt>
                <c:pt idx="40">
                  <c:v>11.337446870773451</c:v>
                </c:pt>
                <c:pt idx="41">
                  <c:v>11.343745215880078</c:v>
                </c:pt>
                <c:pt idx="42">
                  <c:v>11.341197707101642</c:v>
                </c:pt>
                <c:pt idx="43">
                  <c:v>11.340316157352731</c:v>
                </c:pt>
                <c:pt idx="44">
                  <c:v>11.338234922821655</c:v>
                </c:pt>
                <c:pt idx="45">
                  <c:v>11.331022243058143</c:v>
                </c:pt>
                <c:pt idx="46">
                  <c:v>11.330265761662019</c:v>
                </c:pt>
                <c:pt idx="47">
                  <c:v>11.326707992014406</c:v>
                </c:pt>
                <c:pt idx="48">
                  <c:v>11.323627424916737</c:v>
                </c:pt>
                <c:pt idx="49">
                  <c:v>11.328682372030457</c:v>
                </c:pt>
                <c:pt idx="50">
                  <c:v>11.325986724038026</c:v>
                </c:pt>
                <c:pt idx="51">
                  <c:v>11.322283243688124</c:v>
                </c:pt>
                <c:pt idx="52">
                  <c:v>11.317970206900185</c:v>
                </c:pt>
                <c:pt idx="53">
                  <c:v>11.314226656107095</c:v>
                </c:pt>
                <c:pt idx="54">
                  <c:v>11.307673317271409</c:v>
                </c:pt>
                <c:pt idx="55">
                  <c:v>11.305656438300554</c:v>
                </c:pt>
                <c:pt idx="56">
                  <c:v>11.302612298878469</c:v>
                </c:pt>
                <c:pt idx="57">
                  <c:v>11.298143837341414</c:v>
                </c:pt>
                <c:pt idx="58">
                  <c:v>11.299547517106877</c:v>
                </c:pt>
                <c:pt idx="59">
                  <c:v>11.298055196664208</c:v>
                </c:pt>
                <c:pt idx="60">
                  <c:v>11.294888417401021</c:v>
                </c:pt>
                <c:pt idx="61">
                  <c:v>11.291152152143018</c:v>
                </c:pt>
                <c:pt idx="62">
                  <c:v>11.279388441444523</c:v>
                </c:pt>
                <c:pt idx="63">
                  <c:v>11.279416369329141</c:v>
                </c:pt>
                <c:pt idx="64">
                  <c:v>11.27888573952167</c:v>
                </c:pt>
                <c:pt idx="65">
                  <c:v>11.282744644620692</c:v>
                </c:pt>
                <c:pt idx="66">
                  <c:v>11.28393704386778</c:v>
                </c:pt>
                <c:pt idx="67">
                  <c:v>11.280947545959066</c:v>
                </c:pt>
                <c:pt idx="68">
                  <c:v>11.277910692072098</c:v>
                </c:pt>
                <c:pt idx="69">
                  <c:v>11.274324994539853</c:v>
                </c:pt>
                <c:pt idx="70">
                  <c:v>11.262031868289704</c:v>
                </c:pt>
                <c:pt idx="71">
                  <c:v>11.260527405288485</c:v>
                </c:pt>
                <c:pt idx="72">
                  <c:v>11.259146796384279</c:v>
                </c:pt>
                <c:pt idx="73">
                  <c:v>11.263254623933094</c:v>
                </c:pt>
                <c:pt idx="74">
                  <c:v>11.26301420127427</c:v>
                </c:pt>
                <c:pt idx="75">
                  <c:v>11.260623331500838</c:v>
                </c:pt>
                <c:pt idx="76">
                  <c:v>11.258811661768968</c:v>
                </c:pt>
                <c:pt idx="77">
                  <c:v>11.247805646722398</c:v>
                </c:pt>
                <c:pt idx="78">
                  <c:v>11.242700915118704</c:v>
                </c:pt>
                <c:pt idx="79">
                  <c:v>11.238249453163647</c:v>
                </c:pt>
                <c:pt idx="80">
                  <c:v>11.235344953164622</c:v>
                </c:pt>
                <c:pt idx="81">
                  <c:v>11.237494186023397</c:v>
                </c:pt>
                <c:pt idx="82">
                  <c:v>11.235744443340067</c:v>
                </c:pt>
                <c:pt idx="83">
                  <c:v>11.232752516919621</c:v>
                </c:pt>
                <c:pt idx="84">
                  <c:v>11.229331958183266</c:v>
                </c:pt>
                <c:pt idx="85">
                  <c:v>11.224950923067651</c:v>
                </c:pt>
                <c:pt idx="86">
                  <c:v>11.220762954632576</c:v>
                </c:pt>
                <c:pt idx="87">
                  <c:v>11.216658769851298</c:v>
                </c:pt>
                <c:pt idx="88">
                  <c:v>11.212591012745577</c:v>
                </c:pt>
                <c:pt idx="89">
                  <c:v>11.208303475330581</c:v>
                </c:pt>
                <c:pt idx="90">
                  <c:v>11.206025531351443</c:v>
                </c:pt>
                <c:pt idx="91">
                  <c:v>11.209404805388807</c:v>
                </c:pt>
                <c:pt idx="92">
                  <c:v>11.209024743306955</c:v>
                </c:pt>
                <c:pt idx="93">
                  <c:v>11.205140338834994</c:v>
                </c:pt>
                <c:pt idx="94">
                  <c:v>11.201402859321172</c:v>
                </c:pt>
                <c:pt idx="95">
                  <c:v>11.198276150501098</c:v>
                </c:pt>
                <c:pt idx="96">
                  <c:v>11.195293938127454</c:v>
                </c:pt>
                <c:pt idx="97">
                  <c:v>11.191755596573485</c:v>
                </c:pt>
                <c:pt idx="98">
                  <c:v>11.191008829224169</c:v>
                </c:pt>
                <c:pt idx="99">
                  <c:v>11.189329513380272</c:v>
                </c:pt>
                <c:pt idx="100">
                  <c:v>11.187327205479605</c:v>
                </c:pt>
                <c:pt idx="101">
                  <c:v>11.18800597450111</c:v>
                </c:pt>
                <c:pt idx="102">
                  <c:v>11.18557139151693</c:v>
                </c:pt>
                <c:pt idx="103">
                  <c:v>11.180118168483617</c:v>
                </c:pt>
                <c:pt idx="104">
                  <c:v>11.175015865391646</c:v>
                </c:pt>
                <c:pt idx="105">
                  <c:v>11.171586806864365</c:v>
                </c:pt>
                <c:pt idx="106">
                  <c:v>11.16480397367252</c:v>
                </c:pt>
                <c:pt idx="107">
                  <c:v>11.162148396123275</c:v>
                </c:pt>
                <c:pt idx="108">
                  <c:v>11.159325251266306</c:v>
                </c:pt>
                <c:pt idx="109">
                  <c:v>11.154889574637359</c:v>
                </c:pt>
                <c:pt idx="110">
                  <c:v>11.154469442112401</c:v>
                </c:pt>
                <c:pt idx="111">
                  <c:v>11.150883744580099</c:v>
                </c:pt>
                <c:pt idx="112">
                  <c:v>11.146386140902663</c:v>
                </c:pt>
                <c:pt idx="113">
                  <c:v>11.142254028236792</c:v>
                </c:pt>
                <c:pt idx="114">
                  <c:v>11.130963877320719</c:v>
                </c:pt>
                <c:pt idx="115">
                  <c:v>11.126729767163255</c:v>
                </c:pt>
                <c:pt idx="116">
                  <c:v>11.122184807507574</c:v>
                </c:pt>
                <c:pt idx="117">
                  <c:v>11.118631894883302</c:v>
                </c:pt>
                <c:pt idx="118">
                  <c:v>11.120528562524797</c:v>
                </c:pt>
                <c:pt idx="119">
                  <c:v>11.11914066808545</c:v>
                </c:pt>
                <c:pt idx="120">
                  <c:v>11.114190146975048</c:v>
                </c:pt>
                <c:pt idx="121">
                  <c:v>11.10882313610716</c:v>
                </c:pt>
                <c:pt idx="122">
                  <c:v>11.103295843466853</c:v>
                </c:pt>
                <c:pt idx="123">
                  <c:v>11.087357521147666</c:v>
                </c:pt>
                <c:pt idx="124">
                  <c:v>11.082349930012157</c:v>
                </c:pt>
                <c:pt idx="125">
                  <c:v>11.079208650121885</c:v>
                </c:pt>
                <c:pt idx="126">
                  <c:v>11.083464616884735</c:v>
                </c:pt>
                <c:pt idx="127">
                  <c:v>11.082011152629336</c:v>
                </c:pt>
                <c:pt idx="128">
                  <c:v>11.080314837203503</c:v>
                </c:pt>
                <c:pt idx="129">
                  <c:v>11.078455811493356</c:v>
                </c:pt>
                <c:pt idx="130">
                  <c:v>11.075517312330447</c:v>
                </c:pt>
                <c:pt idx="131">
                  <c:v>11.069879522407534</c:v>
                </c:pt>
                <c:pt idx="132">
                  <c:v>11.066728528470435</c:v>
                </c:pt>
                <c:pt idx="133">
                  <c:v>11.063088189424803</c:v>
                </c:pt>
                <c:pt idx="134">
                  <c:v>11.059268140512998</c:v>
                </c:pt>
                <c:pt idx="135">
                  <c:v>11.062296494609011</c:v>
                </c:pt>
                <c:pt idx="136">
                  <c:v>11.061557012794864</c:v>
                </c:pt>
                <c:pt idx="137">
                  <c:v>11.059328853305654</c:v>
                </c:pt>
                <c:pt idx="138">
                  <c:v>11.055669086166381</c:v>
                </c:pt>
                <c:pt idx="139">
                  <c:v>11.045565263218137</c:v>
                </c:pt>
                <c:pt idx="140">
                  <c:v>11.042454339724179</c:v>
                </c:pt>
                <c:pt idx="141">
                  <c:v>11.039122421665049</c:v>
                </c:pt>
                <c:pt idx="142">
                  <c:v>11.036826263848084</c:v>
                </c:pt>
                <c:pt idx="143">
                  <c:v>11.039883760084548</c:v>
                </c:pt>
                <c:pt idx="144">
                  <c:v>11.038121874842631</c:v>
                </c:pt>
                <c:pt idx="145">
                  <c:v>11.034301825930813</c:v>
                </c:pt>
                <c:pt idx="146">
                  <c:v>11.030014288515858</c:v>
                </c:pt>
                <c:pt idx="147">
                  <c:v>11.027559063182224</c:v>
                </c:pt>
                <c:pt idx="148">
                  <c:v>11.022187195291012</c:v>
                </c:pt>
                <c:pt idx="149">
                  <c:v>11.018572355618264</c:v>
                </c:pt>
                <c:pt idx="150">
                  <c:v>11.014060180870532</c:v>
                </c:pt>
                <c:pt idx="151">
                  <c:v>11.010694263647579</c:v>
                </c:pt>
                <c:pt idx="152">
                  <c:v>11.013646119624868</c:v>
                </c:pt>
                <c:pt idx="153">
                  <c:v>11.012039659132103</c:v>
                </c:pt>
                <c:pt idx="154">
                  <c:v>11.009130302109659</c:v>
                </c:pt>
                <c:pt idx="155">
                  <c:v>11.003654008215102</c:v>
                </c:pt>
                <c:pt idx="156">
                  <c:v>10.991218814030191</c:v>
                </c:pt>
                <c:pt idx="157">
                  <c:v>10.987353837651838</c:v>
                </c:pt>
                <c:pt idx="158">
                  <c:v>10.983814281841973</c:v>
                </c:pt>
                <c:pt idx="159">
                  <c:v>10.982380245680226</c:v>
                </c:pt>
                <c:pt idx="160">
                  <c:v>10.984032847895406</c:v>
                </c:pt>
                <c:pt idx="161">
                  <c:v>10.984539192585922</c:v>
                </c:pt>
                <c:pt idx="162">
                  <c:v>10.979827879878375</c:v>
                </c:pt>
                <c:pt idx="163">
                  <c:v>10.975416488366481</c:v>
                </c:pt>
                <c:pt idx="164">
                  <c:v>10.959366454508856</c:v>
                </c:pt>
                <c:pt idx="165">
                  <c:v>10.954551930053839</c:v>
                </c:pt>
                <c:pt idx="166">
                  <c:v>10.950718524327673</c:v>
                </c:pt>
                <c:pt idx="167">
                  <c:v>10.946858404972748</c:v>
                </c:pt>
                <c:pt idx="168">
                  <c:v>10.947552959320372</c:v>
                </c:pt>
                <c:pt idx="169">
                  <c:v>10.946528127380871</c:v>
                </c:pt>
                <c:pt idx="170">
                  <c:v>10.94308085501577</c:v>
                </c:pt>
                <c:pt idx="171">
                  <c:v>10.94066691438112</c:v>
                </c:pt>
                <c:pt idx="172">
                  <c:v>10.9370132185211</c:v>
                </c:pt>
                <c:pt idx="173">
                  <c:v>10.926472263466056</c:v>
                </c:pt>
                <c:pt idx="174">
                  <c:v>10.922185940306875</c:v>
                </c:pt>
                <c:pt idx="175">
                  <c:v>10.920563694488052</c:v>
                </c:pt>
                <c:pt idx="176">
                  <c:v>10.917332559664688</c:v>
                </c:pt>
                <c:pt idx="177">
                  <c:v>10.917988257824977</c:v>
                </c:pt>
                <c:pt idx="178">
                  <c:v>10.917982186545714</c:v>
                </c:pt>
                <c:pt idx="179">
                  <c:v>10.914863977516632</c:v>
                </c:pt>
                <c:pt idx="180">
                  <c:v>10.912871383662761</c:v>
                </c:pt>
                <c:pt idx="181">
                  <c:v>10.900839322420866</c:v>
                </c:pt>
                <c:pt idx="182">
                  <c:v>10.896474072631351</c:v>
                </c:pt>
                <c:pt idx="183">
                  <c:v>10.891177488602963</c:v>
                </c:pt>
                <c:pt idx="184">
                  <c:v>10.886069114231702</c:v>
                </c:pt>
                <c:pt idx="185">
                  <c:v>10.885740050895711</c:v>
                </c:pt>
                <c:pt idx="186">
                  <c:v>10.885281062183466</c:v>
                </c:pt>
                <c:pt idx="187">
                  <c:v>10.879745269752172</c:v>
                </c:pt>
                <c:pt idx="188">
                  <c:v>10.87536180612485</c:v>
                </c:pt>
                <c:pt idx="189">
                  <c:v>10.872169527488788</c:v>
                </c:pt>
                <c:pt idx="190">
                  <c:v>10.86386766022558</c:v>
                </c:pt>
                <c:pt idx="191">
                  <c:v>10.858864926113512</c:v>
                </c:pt>
                <c:pt idx="192">
                  <c:v>10.856420629082523</c:v>
                </c:pt>
                <c:pt idx="193">
                  <c:v>10.852855573899758</c:v>
                </c:pt>
                <c:pt idx="194">
                  <c:v>10.85436125115676</c:v>
                </c:pt>
                <c:pt idx="195">
                  <c:v>10.854105043171916</c:v>
                </c:pt>
                <c:pt idx="196">
                  <c:v>10.848157618006622</c:v>
                </c:pt>
                <c:pt idx="197">
                  <c:v>10.844887626995984</c:v>
                </c:pt>
                <c:pt idx="198">
                  <c:v>10.834102606514548</c:v>
                </c:pt>
                <c:pt idx="199">
                  <c:v>10.830939470018922</c:v>
                </c:pt>
                <c:pt idx="200">
                  <c:v>10.829824783146407</c:v>
                </c:pt>
                <c:pt idx="201">
                  <c:v>10.828803593974451</c:v>
                </c:pt>
                <c:pt idx="202">
                  <c:v>10.829636573489298</c:v>
                </c:pt>
                <c:pt idx="203">
                  <c:v>10.827805475663737</c:v>
                </c:pt>
                <c:pt idx="204">
                  <c:v>10.822888953717182</c:v>
                </c:pt>
                <c:pt idx="205">
                  <c:v>10.81805014414519</c:v>
                </c:pt>
                <c:pt idx="206">
                  <c:v>10.811940008695686</c:v>
                </c:pt>
                <c:pt idx="207">
                  <c:v>10.80173418825585</c:v>
                </c:pt>
                <c:pt idx="208">
                  <c:v>10.796673169862848</c:v>
                </c:pt>
                <c:pt idx="209">
                  <c:v>10.791198090224198</c:v>
                </c:pt>
                <c:pt idx="210">
                  <c:v>10.787017407324242</c:v>
                </c:pt>
                <c:pt idx="211">
                  <c:v>10.786356852140486</c:v>
                </c:pt>
                <c:pt idx="212">
                  <c:v>10.785729081864787</c:v>
                </c:pt>
                <c:pt idx="213">
                  <c:v>10.779769514140982</c:v>
                </c:pt>
                <c:pt idx="214">
                  <c:v>10.774147509544136</c:v>
                </c:pt>
                <c:pt idx="215">
                  <c:v>10.75787890963305</c:v>
                </c:pt>
                <c:pt idx="216">
                  <c:v>10.754163286724561</c:v>
                </c:pt>
                <c:pt idx="217">
                  <c:v>10.749898820170783</c:v>
                </c:pt>
                <c:pt idx="218">
                  <c:v>10.745676852571805</c:v>
                </c:pt>
                <c:pt idx="219">
                  <c:v>10.746137055539904</c:v>
                </c:pt>
                <c:pt idx="220">
                  <c:v>10.745622211058432</c:v>
                </c:pt>
                <c:pt idx="221">
                  <c:v>10.743290839821782</c:v>
                </c:pt>
                <c:pt idx="222">
                  <c:v>10.736941495969273</c:v>
                </c:pt>
                <c:pt idx="223">
                  <c:v>10.723105050530691</c:v>
                </c:pt>
                <c:pt idx="224">
                  <c:v>10.719996555548423</c:v>
                </c:pt>
                <c:pt idx="225">
                  <c:v>10.71571994643611</c:v>
                </c:pt>
                <c:pt idx="226">
                  <c:v>10.713622926578935</c:v>
                </c:pt>
                <c:pt idx="227">
                  <c:v>10.715472238242238</c:v>
                </c:pt>
                <c:pt idx="228">
                  <c:v>10.716089080215255</c:v>
                </c:pt>
                <c:pt idx="229">
                  <c:v>10.714924608852755</c:v>
                </c:pt>
                <c:pt idx="230">
                  <c:v>10.71311293912089</c:v>
                </c:pt>
                <c:pt idx="231">
                  <c:v>10.708691833562153</c:v>
                </c:pt>
                <c:pt idx="232">
                  <c:v>10.703295680553845</c:v>
                </c:pt>
                <c:pt idx="233">
                  <c:v>10.700212684944518</c:v>
                </c:pt>
                <c:pt idx="234">
                  <c:v>10.697707675120952</c:v>
                </c:pt>
                <c:pt idx="235">
                  <c:v>10.694100120983308</c:v>
                </c:pt>
                <c:pt idx="236">
                  <c:v>10.693769843391408</c:v>
                </c:pt>
                <c:pt idx="237">
                  <c:v>10.693854841301089</c:v>
                </c:pt>
                <c:pt idx="238">
                  <c:v>10.689341452297565</c:v>
                </c:pt>
                <c:pt idx="239">
                  <c:v>10.685934250375629</c:v>
                </c:pt>
                <c:pt idx="240">
                  <c:v>10.681038370778548</c:v>
                </c:pt>
                <c:pt idx="241">
                  <c:v>10.678079229266119</c:v>
                </c:pt>
                <c:pt idx="242">
                  <c:v>10.675662860119759</c:v>
                </c:pt>
                <c:pt idx="243">
                  <c:v>10.673644766892966</c:v>
                </c:pt>
                <c:pt idx="244">
                  <c:v>10.673678766056836</c:v>
                </c:pt>
                <c:pt idx="245">
                  <c:v>10.672696433072225</c:v>
                </c:pt>
                <c:pt idx="246">
                  <c:v>10.668662675130392</c:v>
                </c:pt>
                <c:pt idx="247">
                  <c:v>10.664428564972908</c:v>
                </c:pt>
                <c:pt idx="248">
                  <c:v>10.657113887717768</c:v>
                </c:pt>
                <c:pt idx="249">
                  <c:v>10.655536569365458</c:v>
                </c:pt>
                <c:pt idx="250">
                  <c:v>10.653530618697218</c:v>
                </c:pt>
                <c:pt idx="251">
                  <c:v>10.649608572293785</c:v>
                </c:pt>
                <c:pt idx="252">
                  <c:v>10.649999562678289</c:v>
                </c:pt>
                <c:pt idx="253">
                  <c:v>10.649754282996085</c:v>
                </c:pt>
                <c:pt idx="254">
                  <c:v>10.644220919076472</c:v>
                </c:pt>
                <c:pt idx="255">
                  <c:v>10.640132519621309</c:v>
                </c:pt>
                <c:pt idx="256">
                  <c:v>10.636448467364986</c:v>
                </c:pt>
                <c:pt idx="257">
                  <c:v>10.625780015445379</c:v>
                </c:pt>
                <c:pt idx="258">
                  <c:v>10.6222659590084</c:v>
                </c:pt>
                <c:pt idx="259">
                  <c:v>10.616862520465006</c:v>
                </c:pt>
                <c:pt idx="260">
                  <c:v>10.615876544712833</c:v>
                </c:pt>
                <c:pt idx="261">
                  <c:v>10.619673522763405</c:v>
                </c:pt>
                <c:pt idx="262">
                  <c:v>10.617123585473268</c:v>
                </c:pt>
                <c:pt idx="263">
                  <c:v>10.614204514404022</c:v>
                </c:pt>
                <c:pt idx="264">
                  <c:v>10.601133050152413</c:v>
                </c:pt>
                <c:pt idx="265">
                  <c:v>10.598028197937706</c:v>
                </c:pt>
                <c:pt idx="266">
                  <c:v>10.59354395107462</c:v>
                </c:pt>
                <c:pt idx="267">
                  <c:v>10.590027466125932</c:v>
                </c:pt>
                <c:pt idx="268">
                  <c:v>10.588509646310385</c:v>
                </c:pt>
                <c:pt idx="269">
                  <c:v>10.593293814369023</c:v>
                </c:pt>
                <c:pt idx="270">
                  <c:v>10.58988904095875</c:v>
                </c:pt>
                <c:pt idx="271">
                  <c:v>10.587555241210396</c:v>
                </c:pt>
                <c:pt idx="272">
                  <c:v>10.585215370182709</c:v>
                </c:pt>
                <c:pt idx="273">
                  <c:v>10.580097281764651</c:v>
                </c:pt>
                <c:pt idx="274">
                  <c:v>10.576642723864452</c:v>
                </c:pt>
                <c:pt idx="275">
                  <c:v>10.574129214249851</c:v>
                </c:pt>
                <c:pt idx="276">
                  <c:v>10.570796081934859</c:v>
                </c:pt>
                <c:pt idx="277">
                  <c:v>10.570069956935114</c:v>
                </c:pt>
                <c:pt idx="278">
                  <c:v>10.571790557478026</c:v>
                </c:pt>
                <c:pt idx="279">
                  <c:v>10.567431378967786</c:v>
                </c:pt>
                <c:pt idx="280">
                  <c:v>10.565080579637435</c:v>
                </c:pt>
                <c:pt idx="281">
                  <c:v>10.552548244984346</c:v>
                </c:pt>
                <c:pt idx="282">
                  <c:v>10.549659530311336</c:v>
                </c:pt>
                <c:pt idx="283">
                  <c:v>10.545586916182277</c:v>
                </c:pt>
                <c:pt idx="284">
                  <c:v>10.545268781148872</c:v>
                </c:pt>
                <c:pt idx="285">
                  <c:v>10.550417225963312</c:v>
                </c:pt>
                <c:pt idx="286">
                  <c:v>10.548345705478962</c:v>
                </c:pt>
                <c:pt idx="287">
                  <c:v>10.546865527594868</c:v>
                </c:pt>
                <c:pt idx="288">
                  <c:v>10.538989864135871</c:v>
                </c:pt>
                <c:pt idx="289">
                  <c:v>10.536891630022868</c:v>
                </c:pt>
                <c:pt idx="290">
                  <c:v>10.533858418903463</c:v>
                </c:pt>
                <c:pt idx="291">
                  <c:v>10.531491834247049</c:v>
                </c:pt>
                <c:pt idx="292">
                  <c:v>10.530159795576907</c:v>
                </c:pt>
                <c:pt idx="293">
                  <c:v>10.532556736629672</c:v>
                </c:pt>
                <c:pt idx="294">
                  <c:v>10.52960973767575</c:v>
                </c:pt>
                <c:pt idx="295">
                  <c:v>10.52757464486703</c:v>
                </c:pt>
                <c:pt idx="296">
                  <c:v>10.524286440018598</c:v>
                </c:pt>
                <c:pt idx="297">
                  <c:v>10.517119901977518</c:v>
                </c:pt>
                <c:pt idx="298">
                  <c:v>10.514011406995195</c:v>
                </c:pt>
                <c:pt idx="299">
                  <c:v>10.510826413894236</c:v>
                </c:pt>
                <c:pt idx="300">
                  <c:v>10.507714276144426</c:v>
                </c:pt>
                <c:pt idx="301">
                  <c:v>10.50816233655398</c:v>
                </c:pt>
                <c:pt idx="302">
                  <c:v>10.513480777187704</c:v>
                </c:pt>
                <c:pt idx="303">
                  <c:v>10.511227118325548</c:v>
                </c:pt>
                <c:pt idx="304">
                  <c:v>10.50922723893656</c:v>
                </c:pt>
                <c:pt idx="305">
                  <c:v>10.507886700475467</c:v>
                </c:pt>
                <c:pt idx="306">
                  <c:v>10.506753799765136</c:v>
                </c:pt>
                <c:pt idx="307">
                  <c:v>10.503862656580466</c:v>
                </c:pt>
                <c:pt idx="308">
                  <c:v>10.502327837183007</c:v>
                </c:pt>
                <c:pt idx="309">
                  <c:v>10.502214911388711</c:v>
                </c:pt>
                <c:pt idx="310">
                  <c:v>10.505817608502927</c:v>
                </c:pt>
                <c:pt idx="311">
                  <c:v>10.503833514440034</c:v>
                </c:pt>
                <c:pt idx="312">
                  <c:v>10.501349146965921</c:v>
                </c:pt>
                <c:pt idx="313">
                  <c:v>10.490398987688565</c:v>
                </c:pt>
                <c:pt idx="314">
                  <c:v>10.487046427279953</c:v>
                </c:pt>
                <c:pt idx="315">
                  <c:v>10.483707223685705</c:v>
                </c:pt>
                <c:pt idx="316">
                  <c:v>10.482771032423457</c:v>
                </c:pt>
                <c:pt idx="317">
                  <c:v>10.482752818585716</c:v>
                </c:pt>
                <c:pt idx="318">
                  <c:v>10.488017831961855</c:v>
                </c:pt>
                <c:pt idx="319">
                  <c:v>10.486122378576226</c:v>
                </c:pt>
                <c:pt idx="320">
                  <c:v>10.484749055207121</c:v>
                </c:pt>
                <c:pt idx="321">
                  <c:v>10.483101310015329</c:v>
                </c:pt>
                <c:pt idx="322">
                  <c:v>10.476801750652838</c:v>
                </c:pt>
                <c:pt idx="323">
                  <c:v>10.473995605377809</c:v>
                </c:pt>
                <c:pt idx="324">
                  <c:v>10.472234934391794</c:v>
                </c:pt>
                <c:pt idx="325">
                  <c:v>10.469295220973009</c:v>
                </c:pt>
                <c:pt idx="326">
                  <c:v>10.46821574752016</c:v>
                </c:pt>
                <c:pt idx="327">
                  <c:v>10.469882920805604</c:v>
                </c:pt>
                <c:pt idx="328">
                  <c:v>10.466951707177753</c:v>
                </c:pt>
                <c:pt idx="329">
                  <c:v>10.464509838658552</c:v>
                </c:pt>
                <c:pt idx="330">
                  <c:v>10.462819594511931</c:v>
                </c:pt>
                <c:pt idx="331">
                  <c:v>10.453307114163866</c:v>
                </c:pt>
                <c:pt idx="332">
                  <c:v>10.450388043094563</c:v>
                </c:pt>
                <c:pt idx="333">
                  <c:v>10.446218288497263</c:v>
                </c:pt>
                <c:pt idx="334">
                  <c:v>10.44523716976852</c:v>
                </c:pt>
                <c:pt idx="335">
                  <c:v>10.448283737702283</c:v>
                </c:pt>
                <c:pt idx="336">
                  <c:v>10.444202623782203</c:v>
                </c:pt>
                <c:pt idx="337">
                  <c:v>10.441062558147754</c:v>
                </c:pt>
                <c:pt idx="338">
                  <c:v>10.433886306059804</c:v>
                </c:pt>
                <c:pt idx="339">
                  <c:v>10.433298606227225</c:v>
                </c:pt>
                <c:pt idx="340">
                  <c:v>10.432920972657119</c:v>
                </c:pt>
                <c:pt idx="341">
                  <c:v>10.431778357899987</c:v>
                </c:pt>
                <c:pt idx="342">
                  <c:v>10.432406128175675</c:v>
                </c:pt>
                <c:pt idx="343">
                  <c:v>10.436421672279735</c:v>
                </c:pt>
                <c:pt idx="344">
                  <c:v>10.434515290591378</c:v>
                </c:pt>
                <c:pt idx="345">
                  <c:v>10.433738166845814</c:v>
                </c:pt>
                <c:pt idx="346">
                  <c:v>10.433001113543355</c:v>
                </c:pt>
                <c:pt idx="347">
                  <c:v>10.432378200291041</c:v>
                </c:pt>
                <c:pt idx="348">
                  <c:v>10.430925950291506</c:v>
                </c:pt>
                <c:pt idx="349">
                  <c:v>10.429850119606307</c:v>
                </c:pt>
                <c:pt idx="350">
                  <c:v>10.4292976331934</c:v>
                </c:pt>
                <c:pt idx="351">
                  <c:v>10.432551838877975</c:v>
                </c:pt>
                <c:pt idx="352">
                  <c:v>10.432358772197443</c:v>
                </c:pt>
                <c:pt idx="353">
                  <c:v>10.431014590968786</c:v>
                </c:pt>
                <c:pt idx="354">
                  <c:v>10.42881435936417</c:v>
                </c:pt>
                <c:pt idx="355">
                  <c:v>10.426480559615753</c:v>
                </c:pt>
                <c:pt idx="356">
                  <c:v>10.425673079473881</c:v>
                </c:pt>
                <c:pt idx="357">
                  <c:v>10.423293138003046</c:v>
                </c:pt>
                <c:pt idx="358">
                  <c:v>10.422910647409552</c:v>
                </c:pt>
                <c:pt idx="359">
                  <c:v>10.420669131105925</c:v>
                </c:pt>
                <c:pt idx="360">
                  <c:v>10.426482988127454</c:v>
                </c:pt>
                <c:pt idx="361">
                  <c:v>10.424870456355393</c:v>
                </c:pt>
                <c:pt idx="362">
                  <c:v>10.424755102049403</c:v>
                </c:pt>
                <c:pt idx="363">
                  <c:v>10.423693842434389</c:v>
                </c:pt>
                <c:pt idx="364">
                  <c:v>10.42318628348808</c:v>
                </c:pt>
                <c:pt idx="365">
                  <c:v>10.422505085954812</c:v>
                </c:pt>
                <c:pt idx="366">
                  <c:v>10.420517349124395</c:v>
                </c:pt>
                <c:pt idx="367">
                  <c:v>10.419984290805164</c:v>
                </c:pt>
                <c:pt idx="368">
                  <c:v>10.4196248710728</c:v>
                </c:pt>
                <c:pt idx="369">
                  <c:v>10.425490941096001</c:v>
                </c:pt>
                <c:pt idx="370">
                  <c:v>10.423809196740352</c:v>
                </c:pt>
                <c:pt idx="371">
                  <c:v>10.422319304809402</c:v>
                </c:pt>
                <c:pt idx="372">
                  <c:v>10.415121196116118</c:v>
                </c:pt>
                <c:pt idx="373">
                  <c:v>10.41285053767206</c:v>
                </c:pt>
                <c:pt idx="374">
                  <c:v>10.409828254855316</c:v>
                </c:pt>
                <c:pt idx="375">
                  <c:v>10.407753091603453</c:v>
                </c:pt>
                <c:pt idx="376">
                  <c:v>10.405640286420235</c:v>
                </c:pt>
                <c:pt idx="377">
                  <c:v>10.41216326885953</c:v>
                </c:pt>
                <c:pt idx="378">
                  <c:v>10.408943062338878</c:v>
                </c:pt>
                <c:pt idx="379">
                  <c:v>10.406174558995279</c:v>
                </c:pt>
                <c:pt idx="380">
                  <c:v>10.397224279106929</c:v>
                </c:pt>
                <c:pt idx="381">
                  <c:v>10.396551581364674</c:v>
                </c:pt>
                <c:pt idx="382">
                  <c:v>10.39394578830532</c:v>
                </c:pt>
                <c:pt idx="383">
                  <c:v>10.391607131533473</c:v>
                </c:pt>
                <c:pt idx="384">
                  <c:v>10.388712345581254</c:v>
                </c:pt>
                <c:pt idx="385">
                  <c:v>10.394781196331763</c:v>
                </c:pt>
                <c:pt idx="386">
                  <c:v>10.393366588263675</c:v>
                </c:pt>
                <c:pt idx="387">
                  <c:v>10.392159617946389</c:v>
                </c:pt>
                <c:pt idx="388">
                  <c:v>10.390124525137622</c:v>
                </c:pt>
                <c:pt idx="389">
                  <c:v>10.387434948424477</c:v>
                </c:pt>
                <c:pt idx="390">
                  <c:v>10.384983365858389</c:v>
                </c:pt>
                <c:pt idx="391">
                  <c:v>10.382591281829084</c:v>
                </c:pt>
                <c:pt idx="392">
                  <c:v>10.379828849764749</c:v>
                </c:pt>
                <c:pt idx="393">
                  <c:v>10.38633726113386</c:v>
                </c:pt>
                <c:pt idx="394">
                  <c:v>10.385822416652434</c:v>
                </c:pt>
                <c:pt idx="395">
                  <c:v>10.384757514269829</c:v>
                </c:pt>
                <c:pt idx="396">
                  <c:v>10.383920891987502</c:v>
                </c:pt>
                <c:pt idx="397">
                  <c:v>10.378916943619558</c:v>
                </c:pt>
                <c:pt idx="398">
                  <c:v>10.377128344748916</c:v>
                </c:pt>
                <c:pt idx="399">
                  <c:v>10.37491232781818</c:v>
                </c:pt>
                <c:pt idx="400">
                  <c:v>10.37329858179028</c:v>
                </c:pt>
                <c:pt idx="401">
                  <c:v>10.373648287475802</c:v>
                </c:pt>
                <c:pt idx="402">
                  <c:v>10.380998178150634</c:v>
                </c:pt>
                <c:pt idx="403">
                  <c:v>10.381820229362759</c:v>
                </c:pt>
                <c:pt idx="404">
                  <c:v>10.380655758000264</c:v>
                </c:pt>
                <c:pt idx="405">
                  <c:v>10.377836255910866</c:v>
                </c:pt>
                <c:pt idx="406">
                  <c:v>10.373514719332027</c:v>
                </c:pt>
                <c:pt idx="407">
                  <c:v>10.371801404324232</c:v>
                </c:pt>
                <c:pt idx="408">
                  <c:v>10.370339440277888</c:v>
                </c:pt>
                <c:pt idx="409">
                  <c:v>10.369008615863574</c:v>
                </c:pt>
                <c:pt idx="410">
                  <c:v>10.368323775562772</c:v>
                </c:pt>
                <c:pt idx="411">
                  <c:v>10.373022945711782</c:v>
                </c:pt>
                <c:pt idx="412">
                  <c:v>10.370181587017029</c:v>
                </c:pt>
                <c:pt idx="413">
                  <c:v>10.368930903489026</c:v>
                </c:pt>
                <c:pt idx="414">
                  <c:v>10.366425893665484</c:v>
                </c:pt>
                <c:pt idx="415">
                  <c:v>10.364756291868376</c:v>
                </c:pt>
                <c:pt idx="416">
                  <c:v>10.364259661224652</c:v>
                </c:pt>
                <c:pt idx="417">
                  <c:v>10.362745484176656</c:v>
                </c:pt>
                <c:pt idx="418">
                  <c:v>10.359935696134126</c:v>
                </c:pt>
                <c:pt idx="419">
                  <c:v>10.363244543332026</c:v>
                </c:pt>
                <c:pt idx="420">
                  <c:v>10.359534991702803</c:v>
                </c:pt>
                <c:pt idx="421">
                  <c:v>10.355648158719156</c:v>
                </c:pt>
                <c:pt idx="422">
                  <c:v>10.353639779539185</c:v>
                </c:pt>
                <c:pt idx="423">
                  <c:v>10.349547737316422</c:v>
                </c:pt>
                <c:pt idx="424">
                  <c:v>10.347203009265385</c:v>
                </c:pt>
                <c:pt idx="425">
                  <c:v>10.346807161857448</c:v>
                </c:pt>
                <c:pt idx="426">
                  <c:v>10.34540348209201</c:v>
                </c:pt>
                <c:pt idx="427">
                  <c:v>10.343296748188024</c:v>
                </c:pt>
                <c:pt idx="428">
                  <c:v>10.349672805669234</c:v>
                </c:pt>
                <c:pt idx="429">
                  <c:v>10.346960158094848</c:v>
                </c:pt>
                <c:pt idx="430">
                  <c:v>10.344132156214513</c:v>
                </c:pt>
                <c:pt idx="431">
                  <c:v>10.34210799170847</c:v>
                </c:pt>
                <c:pt idx="432">
                  <c:v>10.330493634479822</c:v>
                </c:pt>
                <c:pt idx="433">
                  <c:v>10.326626229589781</c:v>
                </c:pt>
                <c:pt idx="434">
                  <c:v>10.323453379047402</c:v>
                </c:pt>
                <c:pt idx="435">
                  <c:v>10.329992146812755</c:v>
                </c:pt>
                <c:pt idx="436">
                  <c:v>10.328718392423568</c:v>
                </c:pt>
                <c:pt idx="437">
                  <c:v>10.32736206863639</c:v>
                </c:pt>
                <c:pt idx="438">
                  <c:v>10.320745588496402</c:v>
                </c:pt>
                <c:pt idx="439">
                  <c:v>10.31921198335472</c:v>
                </c:pt>
                <c:pt idx="440">
                  <c:v>10.31853807135667</c:v>
                </c:pt>
                <c:pt idx="441">
                  <c:v>10.316873326582936</c:v>
                </c:pt>
                <c:pt idx="442">
                  <c:v>10.315945635111705</c:v>
                </c:pt>
                <c:pt idx="443">
                  <c:v>10.31949126220082</c:v>
                </c:pt>
                <c:pt idx="444">
                  <c:v>10.317828945938812</c:v>
                </c:pt>
                <c:pt idx="445">
                  <c:v>10.317082178589573</c:v>
                </c:pt>
                <c:pt idx="446">
                  <c:v>10.309607219561931</c:v>
                </c:pt>
                <c:pt idx="447">
                  <c:v>10.308190182982058</c:v>
                </c:pt>
                <c:pt idx="448">
                  <c:v>10.30572888636917</c:v>
                </c:pt>
                <c:pt idx="449">
                  <c:v>10.303274875291422</c:v>
                </c:pt>
                <c:pt idx="450">
                  <c:v>10.303097593936961</c:v>
                </c:pt>
                <c:pt idx="451">
                  <c:v>10.306111376962702</c:v>
                </c:pt>
                <c:pt idx="452">
                  <c:v>10.30680835982206</c:v>
                </c:pt>
                <c:pt idx="453">
                  <c:v>10.305889168141709</c:v>
                </c:pt>
                <c:pt idx="454">
                  <c:v>10.305534605432806</c:v>
                </c:pt>
                <c:pt idx="455">
                  <c:v>10.302777030391866</c:v>
                </c:pt>
                <c:pt idx="456">
                  <c:v>10.302679889923704</c:v>
                </c:pt>
                <c:pt idx="457">
                  <c:v>10.300214950543236</c:v>
                </c:pt>
                <c:pt idx="458">
                  <c:v>10.296374259281947</c:v>
                </c:pt>
                <c:pt idx="459">
                  <c:v>10.293013199082367</c:v>
                </c:pt>
                <c:pt idx="460">
                  <c:v>10.29612169406461</c:v>
                </c:pt>
                <c:pt idx="461">
                  <c:v>10.296714250920624</c:v>
                </c:pt>
                <c:pt idx="462">
                  <c:v>10.295427139717034</c:v>
                </c:pt>
                <c:pt idx="463">
                  <c:v>10.295331213504667</c:v>
                </c:pt>
                <c:pt idx="464">
                  <c:v>10.29101696246093</c:v>
                </c:pt>
                <c:pt idx="465">
                  <c:v>10.287172628432089</c:v>
                </c:pt>
                <c:pt idx="466">
                  <c:v>10.286672355020883</c:v>
                </c:pt>
                <c:pt idx="467">
                  <c:v>10.285776234201776</c:v>
                </c:pt>
                <c:pt idx="468">
                  <c:v>10.284282699503251</c:v>
                </c:pt>
                <c:pt idx="469">
                  <c:v>10.285001538967972</c:v>
                </c:pt>
                <c:pt idx="470">
                  <c:v>10.282991945532116</c:v>
                </c:pt>
                <c:pt idx="471">
                  <c:v>10.281461983158023</c:v>
                </c:pt>
                <c:pt idx="472">
                  <c:v>10.278659480650562</c:v>
                </c:pt>
                <c:pt idx="473">
                  <c:v>10.273593605234169</c:v>
                </c:pt>
                <c:pt idx="474">
                  <c:v>10.270160903939299</c:v>
                </c:pt>
                <c:pt idx="475">
                  <c:v>10.268539872376323</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10.256989870707859</c:v>
                </c:pt>
                <c:pt idx="485">
                  <c:v>10.252861400809493</c:v>
                </c:pt>
                <c:pt idx="486">
                  <c:v>10.258349837262585</c:v>
                </c:pt>
                <c:pt idx="487">
                  <c:v>10.26099084374165</c:v>
                </c:pt>
                <c:pt idx="488">
                  <c:v>10.259638162722027</c:v>
                </c:pt>
                <c:pt idx="489">
                  <c:v>10.249977543159968</c:v>
                </c:pt>
                <c:pt idx="490">
                  <c:v>10.247311037307949</c:v>
                </c:pt>
                <c:pt idx="491">
                  <c:v>10.245377941990865</c:v>
                </c:pt>
                <c:pt idx="492">
                  <c:v>10.243373205578497</c:v>
                </c:pt>
                <c:pt idx="493">
                  <c:v>10.24008985775346</c:v>
                </c:pt>
                <c:pt idx="494">
                  <c:v>10.242384801314572</c:v>
                </c:pt>
                <c:pt idx="495">
                  <c:v>10.241846885971967</c:v>
                </c:pt>
                <c:pt idx="496">
                  <c:v>10.239556799434252</c:v>
                </c:pt>
                <c:pt idx="497">
                  <c:v>10.236097384510643</c:v>
                </c:pt>
                <c:pt idx="498">
                  <c:v>10.23063323317462</c:v>
                </c:pt>
                <c:pt idx="499">
                  <c:v>10.227415455165627</c:v>
                </c:pt>
                <c:pt idx="500">
                  <c:v>10.22265071520062</c:v>
                </c:pt>
                <c:pt idx="501">
                  <c:v>10.217997686774041</c:v>
                </c:pt>
                <c:pt idx="502">
                  <c:v>10.215493891206302</c:v>
                </c:pt>
                <c:pt idx="503">
                  <c:v>10.215417393087623</c:v>
                </c:pt>
                <c:pt idx="504">
                  <c:v>10.212554177787553</c:v>
                </c:pt>
                <c:pt idx="505">
                  <c:v>10.207896292337566</c:v>
                </c:pt>
                <c:pt idx="506">
                  <c:v>10.198512523109844</c:v>
                </c:pt>
                <c:pt idx="507">
                  <c:v>10.196886634523427</c:v>
                </c:pt>
                <c:pt idx="508">
                  <c:v>10.195705163578964</c:v>
                </c:pt>
                <c:pt idx="509">
                  <c:v>10.193838852333784</c:v>
                </c:pt>
                <c:pt idx="510">
                  <c:v>10.190549433229506</c:v>
                </c:pt>
                <c:pt idx="511">
                  <c:v>10.18742151015357</c:v>
                </c:pt>
                <c:pt idx="512">
                  <c:v>10.188567767678331</c:v>
                </c:pt>
                <c:pt idx="513">
                  <c:v>10.186586102127125</c:v>
                </c:pt>
                <c:pt idx="514">
                  <c:v>10.182740553842425</c:v>
                </c:pt>
                <c:pt idx="515">
                  <c:v>10.177896887247007</c:v>
                </c:pt>
                <c:pt idx="516">
                  <c:v>10.177842245733629</c:v>
                </c:pt>
                <c:pt idx="517">
                  <c:v>10.1752874514201</c:v>
                </c:pt>
                <c:pt idx="518">
                  <c:v>10.173013150208462</c:v>
                </c:pt>
                <c:pt idx="519">
                  <c:v>10.17063806576107</c:v>
                </c:pt>
                <c:pt idx="520">
                  <c:v>10.168820324749959</c:v>
                </c:pt>
                <c:pt idx="521">
                  <c:v>10.169982367600754</c:v>
                </c:pt>
                <c:pt idx="522">
                  <c:v>10.167763922158318</c:v>
                </c:pt>
                <c:pt idx="523">
                  <c:v>10.163838232987379</c:v>
                </c:pt>
                <c:pt idx="524">
                  <c:v>10.156415486961366</c:v>
                </c:pt>
                <c:pt idx="525">
                  <c:v>10.15408897274807</c:v>
                </c:pt>
                <c:pt idx="526">
                  <c:v>10.152289445574766</c:v>
                </c:pt>
                <c:pt idx="527">
                  <c:v>10.14980872086818</c:v>
                </c:pt>
                <c:pt idx="528">
                  <c:v>10.146033599422974</c:v>
                </c:pt>
                <c:pt idx="529">
                  <c:v>10.143952364891867</c:v>
                </c:pt>
                <c:pt idx="530">
                  <c:v>10.148344328310111</c:v>
                </c:pt>
                <c:pt idx="531">
                  <c:v>10.148519181152881</c:v>
                </c:pt>
                <c:pt idx="532">
                  <c:v>10.146945505568127</c:v>
                </c:pt>
                <c:pt idx="533">
                  <c:v>10.13987246522764</c:v>
                </c:pt>
                <c:pt idx="534">
                  <c:v>10.139962320160699</c:v>
                </c:pt>
                <c:pt idx="535">
                  <c:v>10.140301097543512</c:v>
                </c:pt>
                <c:pt idx="536">
                  <c:v>10.139355192234468</c:v>
                </c:pt>
                <c:pt idx="537">
                  <c:v>10.140848726932971</c:v>
                </c:pt>
                <c:pt idx="538">
                  <c:v>10.141335643529811</c:v>
                </c:pt>
                <c:pt idx="539">
                  <c:v>10.145991100468098</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10.149184593360047</c:v>
                </c:pt>
                <c:pt idx="549">
                  <c:v>10.148143976094509</c:v>
                </c:pt>
                <c:pt idx="550">
                  <c:v>10.145009981739335</c:v>
                </c:pt>
                <c:pt idx="551">
                  <c:v>10.14564139478262</c:v>
                </c:pt>
                <c:pt idx="552">
                  <c:v>10.146117383076765</c:v>
                </c:pt>
                <c:pt idx="553">
                  <c:v>10.145220048001798</c:v>
                </c:pt>
                <c:pt idx="554">
                  <c:v>10.144815700802921</c:v>
                </c:pt>
                <c:pt idx="555">
                  <c:v>10.148079620534309</c:v>
                </c:pt>
                <c:pt idx="556">
                  <c:v>10.150165712088835</c:v>
                </c:pt>
                <c:pt idx="557">
                  <c:v>10.150040643736</c:v>
                </c:pt>
                <c:pt idx="558">
                  <c:v>10.148746246997334</c:v>
                </c:pt>
                <c:pt idx="559">
                  <c:v>10.148587179480657</c:v>
                </c:pt>
                <c:pt idx="560">
                  <c:v>10.148288472540941</c:v>
                </c:pt>
                <c:pt idx="561">
                  <c:v>10.147482206654924</c:v>
                </c:pt>
                <c:pt idx="562">
                  <c:v>10.145192120117215</c:v>
                </c:pt>
                <c:pt idx="563">
                  <c:v>10.144508494072268</c:v>
                </c:pt>
                <c:pt idx="564">
                  <c:v>10.145552754105402</c:v>
                </c:pt>
                <c:pt idx="565">
                  <c:v>10.146515658996364</c:v>
                </c:pt>
                <c:pt idx="566">
                  <c:v>10.143290595452285</c:v>
                </c:pt>
                <c:pt idx="567">
                  <c:v>10.141861416313899</c:v>
                </c:pt>
                <c:pt idx="568">
                  <c:v>10.142415116982702</c:v>
                </c:pt>
                <c:pt idx="569">
                  <c:v>10.14208119662325</c:v>
                </c:pt>
                <c:pt idx="570">
                  <c:v>10.140475950386319</c:v>
                </c:pt>
                <c:pt idx="571">
                  <c:v>10.138775992192835</c:v>
                </c:pt>
                <c:pt idx="572">
                  <c:v>10.139106269784747</c:v>
                </c:pt>
                <c:pt idx="573">
                  <c:v>10.140885154608583</c:v>
                </c:pt>
                <c:pt idx="574">
                  <c:v>10.142134623880736</c:v>
                </c:pt>
                <c:pt idx="575">
                  <c:v>10.138244148129488</c:v>
                </c:pt>
                <c:pt idx="576">
                  <c:v>10.134673021667423</c:v>
                </c:pt>
                <c:pt idx="577">
                  <c:v>10.129372794871518</c:v>
                </c:pt>
                <c:pt idx="578">
                  <c:v>10.129466292572166</c:v>
                </c:pt>
                <c:pt idx="579">
                  <c:v>10.127188348592981</c:v>
                </c:pt>
                <c:pt idx="580">
                  <c:v>10.125876952272336</c:v>
                </c:pt>
                <c:pt idx="581">
                  <c:v>10.125574602565109</c:v>
                </c:pt>
                <c:pt idx="582">
                  <c:v>10.12768133646907</c:v>
                </c:pt>
                <c:pt idx="583">
                  <c:v>10.129936209587079</c:v>
                </c:pt>
                <c:pt idx="584">
                  <c:v>10.130083134545202</c:v>
                </c:pt>
                <c:pt idx="585">
                  <c:v>10.128171895833441</c:v>
                </c:pt>
                <c:pt idx="586">
                  <c:v>10.122342253485854</c:v>
                </c:pt>
                <c:pt idx="587">
                  <c:v>10.119817815568659</c:v>
                </c:pt>
                <c:pt idx="588">
                  <c:v>10.118633916112485</c:v>
                </c:pt>
                <c:pt idx="589">
                  <c:v>10.116100978404274</c:v>
                </c:pt>
                <c:pt idx="590">
                  <c:v>10.115062789650423</c:v>
                </c:pt>
                <c:pt idx="591">
                  <c:v>10.116576966698432</c:v>
                </c:pt>
                <c:pt idx="592">
                  <c:v>10.117847078320082</c:v>
                </c:pt>
                <c:pt idx="593">
                  <c:v>10.115299569541664</c:v>
                </c:pt>
                <c:pt idx="594">
                  <c:v>10.112692562226499</c:v>
                </c:pt>
                <c:pt idx="595">
                  <c:v>10.112209288397182</c:v>
                </c:pt>
                <c:pt idx="596">
                  <c:v>10.110353905454618</c:v>
                </c:pt>
                <c:pt idx="597">
                  <c:v>10.110077055120286</c:v>
                </c:pt>
                <c:pt idx="598">
                  <c:v>10.109560996383022</c:v>
                </c:pt>
                <c:pt idx="599">
                  <c:v>10.111548733213438</c:v>
                </c:pt>
                <c:pt idx="600">
                  <c:v>10.112265144166415</c:v>
                </c:pt>
                <c:pt idx="601">
                  <c:v>10.109846346508336</c:v>
                </c:pt>
                <c:pt idx="602">
                  <c:v>10.106258220464355</c:v>
                </c:pt>
                <c:pt idx="603">
                  <c:v>10.104625046342798</c:v>
                </c:pt>
                <c:pt idx="604">
                  <c:v>10.102972444127644</c:v>
                </c:pt>
                <c:pt idx="605">
                  <c:v>10.100349651486352</c:v>
                </c:pt>
                <c:pt idx="606">
                  <c:v>10.099114753284384</c:v>
                </c:pt>
                <c:pt idx="607">
                  <c:v>10.097686788401946</c:v>
                </c:pt>
                <c:pt idx="608">
                  <c:v>10.096882951027615</c:v>
                </c:pt>
                <c:pt idx="609">
                  <c:v>10.097537434932079</c:v>
                </c:pt>
                <c:pt idx="610">
                  <c:v>10.095564269171836</c:v>
                </c:pt>
                <c:pt idx="611">
                  <c:v>10.091582724231657</c:v>
                </c:pt>
                <c:pt idx="612">
                  <c:v>10.090421895636737</c:v>
                </c:pt>
                <c:pt idx="613">
                  <c:v>10.088945360520148</c:v>
                </c:pt>
                <c:pt idx="614">
                  <c:v>10.089762554708873</c:v>
                </c:pt>
                <c:pt idx="615">
                  <c:v>10.088968431381348</c:v>
                </c:pt>
                <c:pt idx="616">
                  <c:v>10.08971277021892</c:v>
                </c:pt>
                <c:pt idx="617">
                  <c:v>10.09072060257644</c:v>
                </c:pt>
                <c:pt idx="618">
                  <c:v>10.092811551154355</c:v>
                </c:pt>
                <c:pt idx="619">
                  <c:v>10.09298883250881</c:v>
                </c:pt>
                <c:pt idx="620">
                  <c:v>10.089843909850956</c:v>
                </c:pt>
                <c:pt idx="621">
                  <c:v>10.089308423020043</c:v>
                </c:pt>
                <c:pt idx="622">
                  <c:v>10.089761340452998</c:v>
                </c:pt>
                <c:pt idx="623">
                  <c:v>10.089930122016483</c:v>
                </c:pt>
                <c:pt idx="624">
                  <c:v>10.088643010812916</c:v>
                </c:pt>
                <c:pt idx="625">
                  <c:v>10.088332161314668</c:v>
                </c:pt>
                <c:pt idx="626">
                  <c:v>10.090833528370709</c:v>
                </c:pt>
                <c:pt idx="627">
                  <c:v>10.092911120134231</c:v>
                </c:pt>
                <c:pt idx="628">
                  <c:v>10.09075095897272</c:v>
                </c:pt>
                <c:pt idx="629">
                  <c:v>10.087029264785002</c:v>
                </c:pt>
                <c:pt idx="630">
                  <c:v>10.086661345261732</c:v>
                </c:pt>
                <c:pt idx="631">
                  <c:v>10.085420375780506</c:v>
                </c:pt>
                <c:pt idx="632">
                  <c:v>10.084576467963062</c:v>
                </c:pt>
                <c:pt idx="633">
                  <c:v>10.084795034016508</c:v>
                </c:pt>
                <c:pt idx="634">
                  <c:v>10.082259667796606</c:v>
                </c:pt>
                <c:pt idx="635">
                  <c:v>10.083131503498636</c:v>
                </c:pt>
                <c:pt idx="636">
                  <c:v>10.085396090663506</c:v>
                </c:pt>
                <c:pt idx="637">
                  <c:v>10.084274118255799</c:v>
                </c:pt>
                <c:pt idx="638">
                  <c:v>10.081596684101157</c:v>
                </c:pt>
                <c:pt idx="639">
                  <c:v>10.079284740958087</c:v>
                </c:pt>
                <c:pt idx="640">
                  <c:v>10.076455524821929</c:v>
                </c:pt>
                <c:pt idx="641">
                  <c:v>10.074188509145401</c:v>
                </c:pt>
                <c:pt idx="642">
                  <c:v>10.072573548861659</c:v>
                </c:pt>
                <c:pt idx="643">
                  <c:v>10.070732736989338</c:v>
                </c:pt>
                <c:pt idx="644">
                  <c:v>10.071574216295076</c:v>
                </c:pt>
                <c:pt idx="645">
                  <c:v>10.072764187030458</c:v>
                </c:pt>
                <c:pt idx="646">
                  <c:v>10.072613619304779</c:v>
                </c:pt>
                <c:pt idx="647">
                  <c:v>10.071241510191483</c:v>
                </c:pt>
                <c:pt idx="648">
                  <c:v>10.069287772524918</c:v>
                </c:pt>
                <c:pt idx="649">
                  <c:v>10.066188991589456</c:v>
                </c:pt>
                <c:pt idx="650">
                  <c:v>10.064808382685229</c:v>
                </c:pt>
                <c:pt idx="651">
                  <c:v>10.062829145645722</c:v>
                </c:pt>
                <c:pt idx="652">
                  <c:v>10.062202589625924</c:v>
                </c:pt>
                <c:pt idx="653">
                  <c:v>10.063784765001644</c:v>
                </c:pt>
                <c:pt idx="654">
                  <c:v>10.062475797192675</c:v>
                </c:pt>
                <c:pt idx="655">
                  <c:v>10.058976311825946</c:v>
                </c:pt>
                <c:pt idx="656">
                  <c:v>10.058474824158864</c:v>
                </c:pt>
                <c:pt idx="657">
                  <c:v>10.057139142721146</c:v>
                </c:pt>
                <c:pt idx="658">
                  <c:v>10.057400207729481</c:v>
                </c:pt>
                <c:pt idx="659">
                  <c:v>10.056965504134254</c:v>
                </c:pt>
                <c:pt idx="660">
                  <c:v>10.058148189334512</c:v>
                </c:pt>
                <c:pt idx="661">
                  <c:v>10.061426680136151</c:v>
                </c:pt>
                <c:pt idx="662">
                  <c:v>10.05992828841427</c:v>
                </c:pt>
                <c:pt idx="663">
                  <c:v>10.058767459819336</c:v>
                </c:pt>
                <c:pt idx="664">
                  <c:v>10.05515504865831</c:v>
                </c:pt>
                <c:pt idx="665">
                  <c:v>10.054036719018205</c:v>
                </c:pt>
                <c:pt idx="666">
                  <c:v>10.053928650247316</c:v>
                </c:pt>
                <c:pt idx="667">
                  <c:v>10.052641539043732</c:v>
                </c:pt>
                <c:pt idx="668">
                  <c:v>10.055383328758539</c:v>
                </c:pt>
                <c:pt idx="669">
                  <c:v>10.053654228424689</c:v>
                </c:pt>
                <c:pt idx="670">
                  <c:v>10.047188316010368</c:v>
                </c:pt>
                <c:pt idx="671">
                  <c:v>10.045159294480957</c:v>
                </c:pt>
                <c:pt idx="672">
                  <c:v>10.044175747240459</c:v>
                </c:pt>
                <c:pt idx="673">
                  <c:v>10.04376775727404</c:v>
                </c:pt>
                <c:pt idx="674">
                  <c:v>10.043495763963094</c:v>
                </c:pt>
                <c:pt idx="675">
                  <c:v>10.042406576463474</c:v>
                </c:pt>
                <c:pt idx="676">
                  <c:v>10.041548097575753</c:v>
                </c:pt>
                <c:pt idx="677">
                  <c:v>10.045337790091239</c:v>
                </c:pt>
                <c:pt idx="678">
                  <c:v>10.0436171895483</c:v>
                </c:pt>
                <c:pt idx="679">
                  <c:v>10.040451624540992</c:v>
                </c:pt>
                <c:pt idx="680">
                  <c:v>10.038513672200493</c:v>
                </c:pt>
                <c:pt idx="681">
                  <c:v>10.036768786540488</c:v>
                </c:pt>
                <c:pt idx="682">
                  <c:v>10.036417866599166</c:v>
                </c:pt>
                <c:pt idx="683">
                  <c:v>10.035276466097898</c:v>
                </c:pt>
                <c:pt idx="684">
                  <c:v>10.032726528807745</c:v>
                </c:pt>
                <c:pt idx="685">
                  <c:v>10.031304635204535</c:v>
                </c:pt>
                <c:pt idx="686">
                  <c:v>10.032327038632289</c:v>
                </c:pt>
                <c:pt idx="687">
                  <c:v>10.030957358030705</c:v>
                </c:pt>
                <c:pt idx="688">
                  <c:v>10.025002647330314</c:v>
                </c:pt>
                <c:pt idx="689">
                  <c:v>10.02276963081767</c:v>
                </c:pt>
                <c:pt idx="690">
                  <c:v>10.021542018150853</c:v>
                </c:pt>
                <c:pt idx="691">
                  <c:v>10.020743037799946</c:v>
                </c:pt>
                <c:pt idx="692">
                  <c:v>10.018416523586666</c:v>
                </c:pt>
                <c:pt idx="693">
                  <c:v>10.01789560782597</c:v>
                </c:pt>
                <c:pt idx="694">
                  <c:v>10.017657613678864</c:v>
                </c:pt>
                <c:pt idx="695">
                  <c:v>10.016782135209278</c:v>
                </c:pt>
                <c:pt idx="696">
                  <c:v>10.013960204608182</c:v>
                </c:pt>
                <c:pt idx="697">
                  <c:v>10.007024375178972</c:v>
                </c:pt>
                <c:pt idx="698">
                  <c:v>10.003878238265354</c:v>
                </c:pt>
                <c:pt idx="699">
                  <c:v>10.00270769562357</c:v>
                </c:pt>
                <c:pt idx="700">
                  <c:v>9.9993684920293049</c:v>
                </c:pt>
                <c:pt idx="701">
                  <c:v>9.998160307456148</c:v>
                </c:pt>
                <c:pt idx="702">
                  <c:v>9.9987407217535722</c:v>
                </c:pt>
                <c:pt idx="703">
                  <c:v>10.002644554319266</c:v>
                </c:pt>
                <c:pt idx="704">
                  <c:v>10.000182043450465</c:v>
                </c:pt>
                <c:pt idx="705">
                  <c:v>9.9929147221735679</c:v>
                </c:pt>
                <c:pt idx="706">
                  <c:v>9.9910010549500985</c:v>
                </c:pt>
                <c:pt idx="707">
                  <c:v>9.9891286724256361</c:v>
                </c:pt>
                <c:pt idx="708">
                  <c:v>9.9870328668243555</c:v>
                </c:pt>
                <c:pt idx="709">
                  <c:v>9.9861476743078867</c:v>
                </c:pt>
                <c:pt idx="710">
                  <c:v>9.9863480265235189</c:v>
                </c:pt>
                <c:pt idx="711">
                  <c:v>9.988931962977512</c:v>
                </c:pt>
                <c:pt idx="712">
                  <c:v>9.9883139067486457</c:v>
                </c:pt>
                <c:pt idx="713">
                  <c:v>9.9818249234731677</c:v>
                </c:pt>
                <c:pt idx="714">
                  <c:v>9.9781797274041111</c:v>
                </c:pt>
                <c:pt idx="715">
                  <c:v>9.9744446764020118</c:v>
                </c:pt>
                <c:pt idx="716">
                  <c:v>9.9720477353493084</c:v>
                </c:pt>
                <c:pt idx="717">
                  <c:v>9.9682713996481489</c:v>
                </c:pt>
                <c:pt idx="718">
                  <c:v>9.9658878154098467</c:v>
                </c:pt>
                <c:pt idx="719">
                  <c:v>9.9652685449250527</c:v>
                </c:pt>
                <c:pt idx="720">
                  <c:v>9.9675307035781771</c:v>
                </c:pt>
                <c:pt idx="721">
                  <c:v>9.9640688601428309</c:v>
                </c:pt>
                <c:pt idx="722">
                  <c:v>9.9543293139503231</c:v>
                </c:pt>
                <c:pt idx="723">
                  <c:v>9.9551610792092973</c:v>
                </c:pt>
                <c:pt idx="724">
                  <c:v>9.9602779533715129</c:v>
                </c:pt>
                <c:pt idx="725">
                  <c:v>9.9592166937565008</c:v>
                </c:pt>
                <c:pt idx="726">
                  <c:v>9.9579575104374527</c:v>
                </c:pt>
                <c:pt idx="727">
                  <c:v>9.9550542246942886</c:v>
                </c:pt>
                <c:pt idx="728">
                  <c:v>9.9545272376543643</c:v>
                </c:pt>
                <c:pt idx="729">
                  <c:v>9.9506428331823855</c:v>
                </c:pt>
                <c:pt idx="730">
                  <c:v>9.9496204297545479</c:v>
                </c:pt>
                <c:pt idx="731">
                  <c:v>9.9525285725212047</c:v>
                </c:pt>
                <c:pt idx="732">
                  <c:v>9.9521837238591004</c:v>
                </c:pt>
                <c:pt idx="733">
                  <c:v>9.9524496458907823</c:v>
                </c:pt>
                <c:pt idx="734">
                  <c:v>9.9496859995706046</c:v>
                </c:pt>
                <c:pt idx="735">
                  <c:v>9.9479350426313697</c:v>
                </c:pt>
                <c:pt idx="736">
                  <c:v>9.9446079815956487</c:v>
                </c:pt>
                <c:pt idx="737">
                  <c:v>9.9405535813043571</c:v>
                </c:pt>
                <c:pt idx="738">
                  <c:v>9.9387722679688189</c:v>
                </c:pt>
                <c:pt idx="739">
                  <c:v>9.9379016465226329</c:v>
                </c:pt>
                <c:pt idx="740">
                  <c:v>9.9410817826001114</c:v>
                </c:pt>
                <c:pt idx="741">
                  <c:v>9.9399003116557338</c:v>
                </c:pt>
                <c:pt idx="742">
                  <c:v>9.9379623593152644</c:v>
                </c:pt>
                <c:pt idx="743">
                  <c:v>9.9327859866162527</c:v>
                </c:pt>
                <c:pt idx="744">
                  <c:v>9.9292257884568524</c:v>
                </c:pt>
                <c:pt idx="745">
                  <c:v>9.9258999416770024</c:v>
                </c:pt>
                <c:pt idx="746">
                  <c:v>9.9243347658832306</c:v>
                </c:pt>
                <c:pt idx="747">
                  <c:v>9.9232807918032968</c:v>
                </c:pt>
                <c:pt idx="748">
                  <c:v>9.9218200420127989</c:v>
                </c:pt>
                <c:pt idx="749">
                  <c:v>9.9259982964010725</c:v>
                </c:pt>
                <c:pt idx="750">
                  <c:v>9.92502932023082</c:v>
                </c:pt>
                <c:pt idx="751">
                  <c:v>9.9189616837361427</c:v>
                </c:pt>
                <c:pt idx="752">
                  <c:v>9.9155714813960998</c:v>
                </c:pt>
                <c:pt idx="753">
                  <c:v>9.9141617303514131</c:v>
                </c:pt>
                <c:pt idx="754">
                  <c:v>9.9134246770490186</c:v>
                </c:pt>
                <c:pt idx="755">
                  <c:v>9.9102943254614004</c:v>
                </c:pt>
                <c:pt idx="756">
                  <c:v>9.9074262531379311</c:v>
                </c:pt>
                <c:pt idx="757">
                  <c:v>9.9133676070239467</c:v>
                </c:pt>
                <c:pt idx="758">
                  <c:v>9.91079338461671</c:v>
                </c:pt>
                <c:pt idx="759">
                  <c:v>9.9047901036822594</c:v>
                </c:pt>
                <c:pt idx="760">
                  <c:v>9.9028023668517875</c:v>
                </c:pt>
                <c:pt idx="761">
                  <c:v>9.8995469469113733</c:v>
                </c:pt>
                <c:pt idx="762">
                  <c:v>9.8969314398052326</c:v>
                </c:pt>
                <c:pt idx="763">
                  <c:v>9.8950299151403058</c:v>
                </c:pt>
                <c:pt idx="764">
                  <c:v>9.8911722242970654</c:v>
                </c:pt>
                <c:pt idx="765">
                  <c:v>9.8868604017650501</c:v>
                </c:pt>
                <c:pt idx="766">
                  <c:v>9.8901133931937153</c:v>
                </c:pt>
                <c:pt idx="767">
                  <c:v>9.886403841564503</c:v>
                </c:pt>
                <c:pt idx="768">
                  <c:v>9.8836511235469828</c:v>
                </c:pt>
                <c:pt idx="769">
                  <c:v>9.8784031097527105</c:v>
                </c:pt>
                <c:pt idx="770">
                  <c:v>9.8789798812826461</c:v>
                </c:pt>
                <c:pt idx="771">
                  <c:v>9.8777595541509324</c:v>
                </c:pt>
                <c:pt idx="772">
                  <c:v>9.8755896789426547</c:v>
                </c:pt>
                <c:pt idx="773">
                  <c:v>9.874040288474859</c:v>
                </c:pt>
                <c:pt idx="774">
                  <c:v>9.8744980629312664</c:v>
                </c:pt>
                <c:pt idx="775">
                  <c:v>9.8719930531076727</c:v>
                </c:pt>
                <c:pt idx="776">
                  <c:v>9.8699263896468068</c:v>
                </c:pt>
                <c:pt idx="777">
                  <c:v>9.8641635313710623</c:v>
                </c:pt>
                <c:pt idx="778">
                  <c:v>9.8616099513133868</c:v>
                </c:pt>
                <c:pt idx="779">
                  <c:v>9.8591668685382849</c:v>
                </c:pt>
                <c:pt idx="780">
                  <c:v>9.856462720754875</c:v>
                </c:pt>
                <c:pt idx="781">
                  <c:v>9.8531040890670116</c:v>
                </c:pt>
                <c:pt idx="782">
                  <c:v>9.8562417261897206</c:v>
                </c:pt>
                <c:pt idx="783">
                  <c:v>9.8541811340081225</c:v>
                </c:pt>
                <c:pt idx="784">
                  <c:v>9.8511600654472478</c:v>
                </c:pt>
                <c:pt idx="785">
                  <c:v>9.8473473020705402</c:v>
                </c:pt>
                <c:pt idx="786">
                  <c:v>9.8432504028244079</c:v>
                </c:pt>
                <c:pt idx="787">
                  <c:v>9.8411412404086906</c:v>
                </c:pt>
                <c:pt idx="788">
                  <c:v>9.8411169552916391</c:v>
                </c:pt>
                <c:pt idx="789">
                  <c:v>9.8396052067553708</c:v>
                </c:pt>
                <c:pt idx="790">
                  <c:v>9.8371062682109898</c:v>
                </c:pt>
                <c:pt idx="791">
                  <c:v>9.8388402255683225</c:v>
                </c:pt>
                <c:pt idx="792">
                  <c:v>9.8353565255276774</c:v>
                </c:pt>
                <c:pt idx="793">
                  <c:v>9.8317161864820122</c:v>
                </c:pt>
                <c:pt idx="794">
                  <c:v>9.8301242970594505</c:v>
                </c:pt>
                <c:pt idx="795">
                  <c:v>9.8285591212656556</c:v>
                </c:pt>
                <c:pt idx="796">
                  <c:v>9.8262022506560704</c:v>
                </c:pt>
                <c:pt idx="797">
                  <c:v>9.825429983933887</c:v>
                </c:pt>
                <c:pt idx="798">
                  <c:v>9.8241610865680506</c:v>
                </c:pt>
                <c:pt idx="799">
                  <c:v>9.8216767190939862</c:v>
                </c:pt>
                <c:pt idx="800">
                  <c:v>9.8278524243595289</c:v>
                </c:pt>
                <c:pt idx="801">
                  <c:v>9.8257493332231185</c:v>
                </c:pt>
                <c:pt idx="802">
                  <c:v>9.819016284521302</c:v>
                </c:pt>
                <c:pt idx="803">
                  <c:v>9.8178093142039184</c:v>
                </c:pt>
                <c:pt idx="804">
                  <c:v>9.8153443748234768</c:v>
                </c:pt>
                <c:pt idx="805">
                  <c:v>9.8134853491133747</c:v>
                </c:pt>
                <c:pt idx="806">
                  <c:v>9.8112656894150643</c:v>
                </c:pt>
                <c:pt idx="807">
                  <c:v>9.8085833982370758</c:v>
                </c:pt>
                <c:pt idx="808">
                  <c:v>9.8060383179703212</c:v>
                </c:pt>
                <c:pt idx="809">
                  <c:v>9.8095839450594298</c:v>
                </c:pt>
                <c:pt idx="810">
                  <c:v>9.8048835606546305</c:v>
                </c:pt>
                <c:pt idx="811">
                  <c:v>9.7971268942691978</c:v>
                </c:pt>
                <c:pt idx="812">
                  <c:v>9.7950140890859245</c:v>
                </c:pt>
                <c:pt idx="813">
                  <c:v>9.7891953750410323</c:v>
                </c:pt>
                <c:pt idx="814">
                  <c:v>9.7849199801845472</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9.7635830763454035</c:v>
                </c:pt>
                <c:pt idx="826">
                  <c:v>9.7611667071989814</c:v>
                </c:pt>
                <c:pt idx="827">
                  <c:v>9.763640146370431</c:v>
                </c:pt>
                <c:pt idx="828">
                  <c:v>9.7615382694898347</c:v>
                </c:pt>
                <c:pt idx="829">
                  <c:v>9.7609311415636455</c:v>
                </c:pt>
                <c:pt idx="830">
                  <c:v>9.7575797954108605</c:v>
                </c:pt>
                <c:pt idx="831">
                  <c:v>9.7539746697849505</c:v>
                </c:pt>
                <c:pt idx="832">
                  <c:v>9.7510495274364075</c:v>
                </c:pt>
                <c:pt idx="833">
                  <c:v>9.7481158852968512</c:v>
                </c:pt>
                <c:pt idx="834">
                  <c:v>9.7458707262257089</c:v>
                </c:pt>
                <c:pt idx="835">
                  <c:v>9.7503707584148689</c:v>
                </c:pt>
                <c:pt idx="836">
                  <c:v>9.7489379365090088</c:v>
                </c:pt>
                <c:pt idx="837">
                  <c:v>9.7466733493441726</c:v>
                </c:pt>
                <c:pt idx="838">
                  <c:v>9.7452113852978393</c:v>
                </c:pt>
                <c:pt idx="839">
                  <c:v>9.7439619160256683</c:v>
                </c:pt>
                <c:pt idx="840">
                  <c:v>9.743838061928713</c:v>
                </c:pt>
                <c:pt idx="841">
                  <c:v>9.7418648961684688</c:v>
                </c:pt>
                <c:pt idx="842">
                  <c:v>9.7407064960852523</c:v>
                </c:pt>
                <c:pt idx="843">
                  <c:v>9.7389081831677498</c:v>
                </c:pt>
                <c:pt idx="844">
                  <c:v>9.7437882774387958</c:v>
                </c:pt>
                <c:pt idx="845">
                  <c:v>9.7424185968372168</c:v>
                </c:pt>
                <c:pt idx="846">
                  <c:v>9.7422643863439617</c:v>
                </c:pt>
                <c:pt idx="847">
                  <c:v>9.7419280374728174</c:v>
                </c:pt>
                <c:pt idx="848">
                  <c:v>9.7403980750987387</c:v>
                </c:pt>
                <c:pt idx="849">
                  <c:v>9.7379185646480479</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9.7412711250566222</c:v>
                </c:pt>
                <c:pt idx="858">
                  <c:v>9.7387819005591094</c:v>
                </c:pt>
                <c:pt idx="859">
                  <c:v>9.7377400690377414</c:v>
                </c:pt>
                <c:pt idx="860">
                  <c:v>9.7373952203756158</c:v>
                </c:pt>
                <c:pt idx="861">
                  <c:v>9.7361166089630018</c:v>
                </c:pt>
                <c:pt idx="862">
                  <c:v>9.7384759080843111</c:v>
                </c:pt>
                <c:pt idx="863">
                  <c:v>9.7396306654000142</c:v>
                </c:pt>
                <c:pt idx="864">
                  <c:v>9.73741950549271</c:v>
                </c:pt>
                <c:pt idx="865">
                  <c:v>9.7362951045733119</c:v>
                </c:pt>
                <c:pt idx="866">
                  <c:v>9.7355361946655528</c:v>
                </c:pt>
                <c:pt idx="867">
                  <c:v>9.7325758388972758</c:v>
                </c:pt>
                <c:pt idx="868">
                  <c:v>9.7306548861387085</c:v>
                </c:pt>
                <c:pt idx="869">
                  <c:v>9.7299518320001539</c:v>
                </c:pt>
                <c:pt idx="870">
                  <c:v>9.728862644500472</c:v>
                </c:pt>
                <c:pt idx="871">
                  <c:v>9.7315085080029888</c:v>
                </c:pt>
                <c:pt idx="872">
                  <c:v>9.7295620558715239</c:v>
                </c:pt>
                <c:pt idx="873">
                  <c:v>9.7260249285733185</c:v>
                </c:pt>
                <c:pt idx="874">
                  <c:v>9.7219887421197662</c:v>
                </c:pt>
                <c:pt idx="875">
                  <c:v>9.7212759739343557</c:v>
                </c:pt>
                <c:pt idx="876">
                  <c:v>9.7185487552898309</c:v>
                </c:pt>
                <c:pt idx="877">
                  <c:v>9.716618088484438</c:v>
                </c:pt>
                <c:pt idx="878">
                  <c:v>9.7152314083009657</c:v>
                </c:pt>
                <c:pt idx="879">
                  <c:v>9.7152034804162959</c:v>
                </c:pt>
                <c:pt idx="880">
                  <c:v>9.7188037490187931</c:v>
                </c:pt>
                <c:pt idx="881">
                  <c:v>9.7201600728060384</c:v>
                </c:pt>
                <c:pt idx="882">
                  <c:v>9.7144069285771337</c:v>
                </c:pt>
                <c:pt idx="883">
                  <c:v>9.7101303194648008</c:v>
                </c:pt>
                <c:pt idx="884">
                  <c:v>9.7079191595574983</c:v>
                </c:pt>
                <c:pt idx="885">
                  <c:v>9.7061378462219707</c:v>
                </c:pt>
                <c:pt idx="886">
                  <c:v>9.7048191643662136</c:v>
                </c:pt>
                <c:pt idx="887">
                  <c:v>9.702990495052445</c:v>
                </c:pt>
                <c:pt idx="888">
                  <c:v>9.7067231175428219</c:v>
                </c:pt>
                <c:pt idx="889">
                  <c:v>9.7063041992737489</c:v>
                </c:pt>
                <c:pt idx="890">
                  <c:v>9.7001964923359338</c:v>
                </c:pt>
                <c:pt idx="891">
                  <c:v>9.6986021744016853</c:v>
                </c:pt>
                <c:pt idx="892">
                  <c:v>9.6973842757816708</c:v>
                </c:pt>
                <c:pt idx="893">
                  <c:v>9.696338801492713</c:v>
                </c:pt>
                <c:pt idx="894">
                  <c:v>9.695247185481378</c:v>
                </c:pt>
                <c:pt idx="895">
                  <c:v>9.6954560374880199</c:v>
                </c:pt>
                <c:pt idx="896">
                  <c:v>9.6996889333896572</c:v>
                </c:pt>
                <c:pt idx="897">
                  <c:v>9.7007878349360794</c:v>
                </c:pt>
                <c:pt idx="898">
                  <c:v>9.6984431068850085</c:v>
                </c:pt>
                <c:pt idx="899">
                  <c:v>9.6974862732733058</c:v>
                </c:pt>
                <c:pt idx="900">
                  <c:v>9.6946157724380999</c:v>
                </c:pt>
                <c:pt idx="901">
                  <c:v>9.6919723374473108</c:v>
                </c:pt>
                <c:pt idx="902">
                  <c:v>9.6911806426315064</c:v>
                </c:pt>
                <c:pt idx="903">
                  <c:v>9.6904897310514713</c:v>
                </c:pt>
                <c:pt idx="904">
                  <c:v>9.689722321352761</c:v>
                </c:pt>
                <c:pt idx="905">
                  <c:v>9.6931137379485719</c:v>
                </c:pt>
                <c:pt idx="906">
                  <c:v>9.6944494193863342</c:v>
                </c:pt>
                <c:pt idx="907">
                  <c:v>9.6920026938436479</c:v>
                </c:pt>
                <c:pt idx="908">
                  <c:v>9.6919941940526488</c:v>
                </c:pt>
                <c:pt idx="909">
                  <c:v>9.6922674016194499</c:v>
                </c:pt>
                <c:pt idx="910">
                  <c:v>9.6927676750306677</c:v>
                </c:pt>
                <c:pt idx="911">
                  <c:v>9.6931647366944134</c:v>
                </c:pt>
                <c:pt idx="912">
                  <c:v>9.6926413924220327</c:v>
                </c:pt>
                <c:pt idx="913">
                  <c:v>9.6925600372798897</c:v>
                </c:pt>
                <c:pt idx="914">
                  <c:v>9.6964772266599208</c:v>
                </c:pt>
                <c:pt idx="915">
                  <c:v>9.6968682170443827</c:v>
                </c:pt>
                <c:pt idx="916">
                  <c:v>9.7020494467667646</c:v>
                </c:pt>
                <c:pt idx="917">
                  <c:v>9.7052052977272893</c:v>
                </c:pt>
                <c:pt idx="918">
                  <c:v>9.7057164994411806</c:v>
                </c:pt>
                <c:pt idx="919">
                  <c:v>9.7061888449677696</c:v>
                </c:pt>
                <c:pt idx="920">
                  <c:v>9.7062216298757633</c:v>
                </c:pt>
                <c:pt idx="921">
                  <c:v>9.7066502621917152</c:v>
                </c:pt>
                <c:pt idx="922">
                  <c:v>9.710771446554892</c:v>
                </c:pt>
                <c:pt idx="923">
                  <c:v>9.7121484126915689</c:v>
                </c:pt>
                <c:pt idx="924">
                  <c:v>9.7118837049157154</c:v>
                </c:pt>
                <c:pt idx="925">
                  <c:v>9.7099858230183997</c:v>
                </c:pt>
                <c:pt idx="926">
                  <c:v>9.7091188443397183</c:v>
                </c:pt>
                <c:pt idx="927">
                  <c:v>9.7085323587630228</c:v>
                </c:pt>
                <c:pt idx="928">
                  <c:v>9.7070060391564397</c:v>
                </c:pt>
                <c:pt idx="929">
                  <c:v>9.7072792467232603</c:v>
                </c:pt>
                <c:pt idx="930">
                  <c:v>9.7075961675007676</c:v>
                </c:pt>
                <c:pt idx="931">
                  <c:v>9.711802349773631</c:v>
                </c:pt>
                <c:pt idx="932">
                  <c:v>9.7118897761949938</c:v>
                </c:pt>
                <c:pt idx="933">
                  <c:v>9.7114259304593489</c:v>
                </c:pt>
                <c:pt idx="934">
                  <c:v>9.71265354312618</c:v>
                </c:pt>
                <c:pt idx="935">
                  <c:v>9.7133881679169161</c:v>
                </c:pt>
                <c:pt idx="936">
                  <c:v>9.7124434768637258</c:v>
                </c:pt>
                <c:pt idx="937">
                  <c:v>9.710688877156926</c:v>
                </c:pt>
                <c:pt idx="938">
                  <c:v>9.7071226077182899</c:v>
                </c:pt>
                <c:pt idx="939">
                  <c:v>9.7022850124021573</c:v>
                </c:pt>
                <c:pt idx="940">
                  <c:v>9.7028581411645227</c:v>
                </c:pt>
                <c:pt idx="941">
                  <c:v>9.7009821158724634</c:v>
                </c:pt>
                <c:pt idx="942">
                  <c:v>9.6854214271233587</c:v>
                </c:pt>
                <c:pt idx="943">
                  <c:v>9.6851421482773077</c:v>
                </c:pt>
                <c:pt idx="944">
                  <c:v>9.683941249239254</c:v>
                </c:pt>
                <c:pt idx="945">
                  <c:v>9.683108269724455</c:v>
                </c:pt>
                <c:pt idx="946">
                  <c:v>9.680912895143253</c:v>
                </c:pt>
                <c:pt idx="947">
                  <c:v>9.6834409758280557</c:v>
                </c:pt>
                <c:pt idx="948">
                  <c:v>9.6838890362375878</c:v>
                </c:pt>
                <c:pt idx="949">
                  <c:v>9.6840408182191346</c:v>
                </c:pt>
                <c:pt idx="950">
                  <c:v>9.6816888046329694</c:v>
                </c:pt>
                <c:pt idx="951">
                  <c:v>9.6809371802602584</c:v>
                </c:pt>
                <c:pt idx="952">
                  <c:v>9.6811083903354689</c:v>
                </c:pt>
                <c:pt idx="953">
                  <c:v>9.6795602141236614</c:v>
                </c:pt>
                <c:pt idx="954">
                  <c:v>9.6787733763311934</c:v>
                </c:pt>
                <c:pt idx="955">
                  <c:v>9.6798577068074678</c:v>
                </c:pt>
                <c:pt idx="956">
                  <c:v>9.6828168483198596</c:v>
                </c:pt>
                <c:pt idx="957">
                  <c:v>9.6844961641638037</c:v>
                </c:pt>
                <c:pt idx="958">
                  <c:v>9.6833122647076522</c:v>
                </c:pt>
                <c:pt idx="959">
                  <c:v>9.6814277396246968</c:v>
                </c:pt>
                <c:pt idx="960">
                  <c:v>9.679991274951206</c:v>
                </c:pt>
                <c:pt idx="961">
                  <c:v>9.6795820707289923</c:v>
                </c:pt>
                <c:pt idx="962">
                  <c:v>9.6770515615324086</c:v>
                </c:pt>
                <c:pt idx="963">
                  <c:v>9.6742830581888928</c:v>
                </c:pt>
                <c:pt idx="964">
                  <c:v>9.6731987277126219</c:v>
                </c:pt>
                <c:pt idx="965">
                  <c:v>9.6735848610737367</c:v>
                </c:pt>
                <c:pt idx="966">
                  <c:v>9.6738920678044025</c:v>
                </c:pt>
                <c:pt idx="967">
                  <c:v>9.6647839346551709</c:v>
                </c:pt>
                <c:pt idx="968">
                  <c:v>9.662293495901805</c:v>
                </c:pt>
                <c:pt idx="969">
                  <c:v>9.658078813837971</c:v>
                </c:pt>
                <c:pt idx="970">
                  <c:v>9.6559004388387013</c:v>
                </c:pt>
                <c:pt idx="971">
                  <c:v>9.6527530876691507</c:v>
                </c:pt>
                <c:pt idx="972">
                  <c:v>9.649395670237098</c:v>
                </c:pt>
                <c:pt idx="973">
                  <c:v>9.6509195613319321</c:v>
                </c:pt>
                <c:pt idx="974">
                  <c:v>9.6520221056459867</c:v>
                </c:pt>
                <c:pt idx="975">
                  <c:v>9.6477952810236189</c:v>
                </c:pt>
                <c:pt idx="976">
                  <c:v>9.6447147139259073</c:v>
                </c:pt>
                <c:pt idx="977">
                  <c:v>9.6429795423127587</c:v>
                </c:pt>
                <c:pt idx="978">
                  <c:v>9.6390198539779561</c:v>
                </c:pt>
                <c:pt idx="979">
                  <c:v>9.6344238955764219</c:v>
                </c:pt>
                <c:pt idx="980">
                  <c:v>9.6324021595821296</c:v>
                </c:pt>
                <c:pt idx="981">
                  <c:v>9.6301193585795009</c:v>
                </c:pt>
                <c:pt idx="982">
                  <c:v>9.6309001250926602</c:v>
                </c:pt>
                <c:pt idx="983">
                  <c:v>9.6317379616308489</c:v>
                </c:pt>
                <c:pt idx="984">
                  <c:v>9.6254833297348927</c:v>
                </c:pt>
                <c:pt idx="985">
                  <c:v>9.6244329984225203</c:v>
                </c:pt>
                <c:pt idx="986">
                  <c:v>9.6234615937405685</c:v>
                </c:pt>
                <c:pt idx="987">
                  <c:v>9.6226893270184348</c:v>
                </c:pt>
                <c:pt idx="988">
                  <c:v>9.6227998243009747</c:v>
                </c:pt>
                <c:pt idx="989">
                  <c:v>9.6227791819514934</c:v>
                </c:pt>
                <c:pt idx="990">
                  <c:v>9.6219522737159906</c:v>
                </c:pt>
                <c:pt idx="991">
                  <c:v>9.6248409883889678</c:v>
                </c:pt>
                <c:pt idx="992">
                  <c:v>9.6247669187819724</c:v>
                </c:pt>
                <c:pt idx="993">
                  <c:v>9.6179840855901659</c:v>
                </c:pt>
                <c:pt idx="994">
                  <c:v>9.6166386901056597</c:v>
                </c:pt>
                <c:pt idx="995">
                  <c:v>9.6161894154402727</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9.6194861200796442</c:v>
                </c:pt>
                <c:pt idx="1005">
                  <c:v>9.6207173755140332</c:v>
                </c:pt>
                <c:pt idx="1006">
                  <c:v>9.6224003341255298</c:v>
                </c:pt>
                <c:pt idx="1007">
                  <c:v>9.6260127452865181</c:v>
                </c:pt>
                <c:pt idx="1008">
                  <c:v>9.6294284469995119</c:v>
                </c:pt>
                <c:pt idx="1009">
                  <c:v>9.6288662465398289</c:v>
                </c:pt>
                <c:pt idx="1010">
                  <c:v>9.628619752601761</c:v>
                </c:pt>
                <c:pt idx="1011">
                  <c:v>9.6290459564059727</c:v>
                </c:pt>
                <c:pt idx="1012">
                  <c:v>9.6274710665653629</c:v>
                </c:pt>
                <c:pt idx="1013">
                  <c:v>9.6267097281458529</c:v>
                </c:pt>
                <c:pt idx="1014">
                  <c:v>9.6272318581624035</c:v>
                </c:pt>
                <c:pt idx="1015">
                  <c:v>9.6259605322849211</c:v>
                </c:pt>
                <c:pt idx="1016">
                  <c:v>9.6291005979193347</c:v>
                </c:pt>
                <c:pt idx="1017">
                  <c:v>9.6297781526850059</c:v>
                </c:pt>
                <c:pt idx="1018">
                  <c:v>9.6220421286490563</c:v>
                </c:pt>
                <c:pt idx="1019">
                  <c:v>9.6208254442848631</c:v>
                </c:pt>
                <c:pt idx="1020">
                  <c:v>9.6202426014757236</c:v>
                </c:pt>
                <c:pt idx="1021">
                  <c:v>9.6163666967947421</c:v>
                </c:pt>
                <c:pt idx="1022">
                  <c:v>9.6146473105076513</c:v>
                </c:pt>
                <c:pt idx="1023">
                  <c:v>9.6130505640616803</c:v>
                </c:pt>
                <c:pt idx="1024">
                  <c:v>9.6147493079992508</c:v>
                </c:pt>
                <c:pt idx="1025">
                  <c:v>9.6147590220461012</c:v>
                </c:pt>
                <c:pt idx="1026">
                  <c:v>9.6109948289034861</c:v>
                </c:pt>
                <c:pt idx="1027">
                  <c:v>9.6107495492213246</c:v>
                </c:pt>
                <c:pt idx="1028">
                  <c:v>9.6089730929091459</c:v>
                </c:pt>
                <c:pt idx="1029">
                  <c:v>9.6063308721742526</c:v>
                </c:pt>
                <c:pt idx="1030">
                  <c:v>9.6039691445412529</c:v>
                </c:pt>
                <c:pt idx="1031">
                  <c:v>9.6017992693329006</c:v>
                </c:pt>
                <c:pt idx="1032">
                  <c:v>9.6048045525677548</c:v>
                </c:pt>
                <c:pt idx="1033">
                  <c:v>9.6091418744726553</c:v>
                </c:pt>
                <c:pt idx="1034">
                  <c:v>9.6084558199160348</c:v>
                </c:pt>
                <c:pt idx="1035">
                  <c:v>9.607321704949813</c:v>
                </c:pt>
                <c:pt idx="1036">
                  <c:v>9.6047644821245939</c:v>
                </c:pt>
                <c:pt idx="1037">
                  <c:v>9.6017009146088554</c:v>
                </c:pt>
                <c:pt idx="1038">
                  <c:v>9.6009687183298649</c:v>
                </c:pt>
                <c:pt idx="1039">
                  <c:v>9.5984236380631103</c:v>
                </c:pt>
                <c:pt idx="1040">
                  <c:v>9.5957729175372179</c:v>
                </c:pt>
                <c:pt idx="1041">
                  <c:v>9.5972190962574899</c:v>
                </c:pt>
                <c:pt idx="1042">
                  <c:v>9.6000592406963534</c:v>
                </c:pt>
                <c:pt idx="1043">
                  <c:v>9.5974425193343595</c:v>
                </c:pt>
                <c:pt idx="1044">
                  <c:v>9.5980824321685816</c:v>
                </c:pt>
                <c:pt idx="1045">
                  <c:v>9.5982706418257067</c:v>
                </c:pt>
                <c:pt idx="1046">
                  <c:v>9.5980399332137551</c:v>
                </c:pt>
                <c:pt idx="1047">
                  <c:v>9.598412709760451</c:v>
                </c:pt>
                <c:pt idx="1048">
                  <c:v>9.5991133353873206</c:v>
                </c:pt>
                <c:pt idx="1049">
                  <c:v>9.5994059710477728</c:v>
                </c:pt>
                <c:pt idx="1050">
                  <c:v>9.6015612751858299</c:v>
                </c:pt>
                <c:pt idx="1051">
                  <c:v>9.6026868903610527</c:v>
                </c:pt>
                <c:pt idx="1052">
                  <c:v>9.6018369112643711</c:v>
                </c:pt>
                <c:pt idx="1053">
                  <c:v>9.59771086987773</c:v>
                </c:pt>
                <c:pt idx="1054">
                  <c:v>9.5960364110572609</c:v>
                </c:pt>
                <c:pt idx="1055">
                  <c:v>9.5939466767351167</c:v>
                </c:pt>
                <c:pt idx="1056">
                  <c:v>9.5922697894029216</c:v>
                </c:pt>
                <c:pt idx="1057">
                  <c:v>9.5902261968032292</c:v>
                </c:pt>
                <c:pt idx="1058">
                  <c:v>9.5903731217613633</c:v>
                </c:pt>
                <c:pt idx="1059">
                  <c:v>9.5916068057075012</c:v>
                </c:pt>
                <c:pt idx="1060">
                  <c:v>9.5941506717183671</c:v>
                </c:pt>
                <c:pt idx="1061">
                  <c:v>9.5904617624386219</c:v>
                </c:pt>
                <c:pt idx="1062">
                  <c:v>9.5887703040361316</c:v>
                </c:pt>
                <c:pt idx="1063">
                  <c:v>9.5867109261103849</c:v>
                </c:pt>
                <c:pt idx="1064">
                  <c:v>9.5838246399491567</c:v>
                </c:pt>
                <c:pt idx="1065">
                  <c:v>9.5815005542475546</c:v>
                </c:pt>
                <c:pt idx="1066">
                  <c:v>9.5806007906609096</c:v>
                </c:pt>
                <c:pt idx="1067">
                  <c:v>9.5794278195074813</c:v>
                </c:pt>
                <c:pt idx="1068">
                  <c:v>9.583150727951061</c:v>
                </c:pt>
                <c:pt idx="1069">
                  <c:v>9.5823068201336206</c:v>
                </c:pt>
                <c:pt idx="1070">
                  <c:v>9.5797532400758882</c:v>
                </c:pt>
                <c:pt idx="1071">
                  <c:v>9.5779792122754657</c:v>
                </c:pt>
                <c:pt idx="1072">
                  <c:v>9.5779124282035859</c:v>
                </c:pt>
                <c:pt idx="1073">
                  <c:v>9.5774777246084142</c:v>
                </c:pt>
                <c:pt idx="1074">
                  <c:v>9.5777788600598193</c:v>
                </c:pt>
                <c:pt idx="1075">
                  <c:v>9.5790052584708008</c:v>
                </c:pt>
                <c:pt idx="1076">
                  <c:v>9.5807926430855872</c:v>
                </c:pt>
                <c:pt idx="1077">
                  <c:v>9.5852756756928414</c:v>
                </c:pt>
                <c:pt idx="1078">
                  <c:v>9.5876616884428625</c:v>
                </c:pt>
                <c:pt idx="1079">
                  <c:v>9.5896457825057837</c:v>
                </c:pt>
                <c:pt idx="1080">
                  <c:v>9.5921762917022768</c:v>
                </c:pt>
                <c:pt idx="1081">
                  <c:v>9.593192623850781</c:v>
                </c:pt>
                <c:pt idx="1082">
                  <c:v>9.5936394700045025</c:v>
                </c:pt>
                <c:pt idx="1083">
                  <c:v>9.5928842028642922</c:v>
                </c:pt>
                <c:pt idx="1084">
                  <c:v>9.5942174557902185</c:v>
                </c:pt>
                <c:pt idx="1085">
                  <c:v>9.5973453788661374</c:v>
                </c:pt>
                <c:pt idx="1086">
                  <c:v>9.596519684886502</c:v>
                </c:pt>
                <c:pt idx="1087">
                  <c:v>9.594111815531063</c:v>
                </c:pt>
                <c:pt idx="1088">
                  <c:v>9.5952981434989084</c:v>
                </c:pt>
                <c:pt idx="1089">
                  <c:v>9.5957911313750373</c:v>
                </c:pt>
                <c:pt idx="1090">
                  <c:v>9.5954341401544205</c:v>
                </c:pt>
                <c:pt idx="1091">
                  <c:v>9.5950783631896428</c:v>
                </c:pt>
                <c:pt idx="1092">
                  <c:v>9.5930299135665251</c:v>
                </c:pt>
                <c:pt idx="1093">
                  <c:v>9.5935872570028593</c:v>
                </c:pt>
                <c:pt idx="1094">
                  <c:v>9.5986118477202496</c:v>
                </c:pt>
                <c:pt idx="1095">
                  <c:v>9.5950686491428172</c:v>
                </c:pt>
                <c:pt idx="1096">
                  <c:v>9.5950492210491767</c:v>
                </c:pt>
                <c:pt idx="1097">
                  <c:v>9.5934087613925172</c:v>
                </c:pt>
                <c:pt idx="1098">
                  <c:v>9.5921629348879396</c:v>
                </c:pt>
                <c:pt idx="1099">
                  <c:v>9.5887678755244536</c:v>
                </c:pt>
                <c:pt idx="1100">
                  <c:v>9.5877600431669396</c:v>
                </c:pt>
                <c:pt idx="1101">
                  <c:v>9.5881012490614488</c:v>
                </c:pt>
                <c:pt idx="1102">
                  <c:v>9.5899663460508187</c:v>
                </c:pt>
                <c:pt idx="1103">
                  <c:v>9.5937876092184808</c:v>
                </c:pt>
                <c:pt idx="1104">
                  <c:v>9.5918156577140987</c:v>
                </c:pt>
                <c:pt idx="1105">
                  <c:v>9.5902492676644346</c:v>
                </c:pt>
                <c:pt idx="1106">
                  <c:v>9.5886622352653195</c:v>
                </c:pt>
                <c:pt idx="1107">
                  <c:v>9.587769757213735</c:v>
                </c:pt>
                <c:pt idx="1108">
                  <c:v>9.5863223642376312</c:v>
                </c:pt>
                <c:pt idx="1109">
                  <c:v>9.5865287877325134</c:v>
                </c:pt>
                <c:pt idx="1110">
                  <c:v>9.587275555081801</c:v>
                </c:pt>
                <c:pt idx="1111">
                  <c:v>9.5887970176649606</c:v>
                </c:pt>
                <c:pt idx="1112">
                  <c:v>9.592284360473144</c:v>
                </c:pt>
                <c:pt idx="1113">
                  <c:v>9.5894247879406578</c:v>
                </c:pt>
                <c:pt idx="1114">
                  <c:v>9.5869574200484351</c:v>
                </c:pt>
                <c:pt idx="1115">
                  <c:v>9.5833073669560029</c:v>
                </c:pt>
                <c:pt idx="1116">
                  <c:v>9.5791193985209464</c:v>
                </c:pt>
                <c:pt idx="1117">
                  <c:v>9.5759550477694226</c:v>
                </c:pt>
                <c:pt idx="1118">
                  <c:v>9.5744760841411818</c:v>
                </c:pt>
                <c:pt idx="1119">
                  <c:v>9.5716662960986287</c:v>
                </c:pt>
                <c:pt idx="1120">
                  <c:v>9.5724300630298309</c:v>
                </c:pt>
                <c:pt idx="1121">
                  <c:v>9.5767564566320527</c:v>
                </c:pt>
                <c:pt idx="1122">
                  <c:v>9.5747954334303671</c:v>
                </c:pt>
                <c:pt idx="1123">
                  <c:v>9.5728623381132767</c:v>
                </c:pt>
                <c:pt idx="1124">
                  <c:v>9.5715922264916227</c:v>
                </c:pt>
                <c:pt idx="1125">
                  <c:v>9.5697489861075695</c:v>
                </c:pt>
                <c:pt idx="1126">
                  <c:v>9.567588824946073</c:v>
                </c:pt>
                <c:pt idx="1127">
                  <c:v>9.5647086100640877</c:v>
                </c:pt>
                <c:pt idx="1128">
                  <c:v>9.5610136295050836</c:v>
                </c:pt>
                <c:pt idx="1129">
                  <c:v>9.5597896596058352</c:v>
                </c:pt>
                <c:pt idx="1130">
                  <c:v>9.5632017185512126</c:v>
                </c:pt>
                <c:pt idx="1131">
                  <c:v>9.5631859332251228</c:v>
                </c:pt>
                <c:pt idx="1132">
                  <c:v>9.5587368997817581</c:v>
                </c:pt>
                <c:pt idx="1133">
                  <c:v>9.5566022379931788</c:v>
                </c:pt>
                <c:pt idx="1134">
                  <c:v>9.5542696525006097</c:v>
                </c:pt>
                <c:pt idx="1135">
                  <c:v>9.5501278257878823</c:v>
                </c:pt>
                <c:pt idx="1136">
                  <c:v>9.5470023312237373</c:v>
                </c:pt>
                <c:pt idx="1137">
                  <c:v>9.5438197666344102</c:v>
                </c:pt>
                <c:pt idx="1138">
                  <c:v>9.5413645413007639</c:v>
                </c:pt>
                <c:pt idx="1139">
                  <c:v>9.5423517313088109</c:v>
                </c:pt>
                <c:pt idx="1140">
                  <c:v>9.53867375033178</c:v>
                </c:pt>
                <c:pt idx="1141">
                  <c:v>9.5361177417623679</c:v>
                </c:pt>
                <c:pt idx="1142">
                  <c:v>9.5324944022987097</c:v>
                </c:pt>
                <c:pt idx="1143">
                  <c:v>9.5303706688127434</c:v>
                </c:pt>
                <c:pt idx="1144">
                  <c:v>9.528509214590926</c:v>
                </c:pt>
                <c:pt idx="1145">
                  <c:v>9.5271237486632696</c:v>
                </c:pt>
                <c:pt idx="1146">
                  <c:v>9.523811258697803</c:v>
                </c:pt>
                <c:pt idx="1147">
                  <c:v>9.5219230908472809</c:v>
                </c:pt>
                <c:pt idx="1148">
                  <c:v>9.5255185024263547</c:v>
                </c:pt>
                <c:pt idx="1149">
                  <c:v>9.5227402850360008</c:v>
                </c:pt>
                <c:pt idx="1150">
                  <c:v>9.5219655898020985</c:v>
                </c:pt>
                <c:pt idx="1151">
                  <c:v>9.5210427553542303</c:v>
                </c:pt>
                <c:pt idx="1152">
                  <c:v>9.519478793816301</c:v>
                </c:pt>
                <c:pt idx="1153">
                  <c:v>9.5178735475793239</c:v>
                </c:pt>
                <c:pt idx="1154">
                  <c:v>9.5166204355396644</c:v>
                </c:pt>
                <c:pt idx="1155">
                  <c:v>9.5186785992095349</c:v>
                </c:pt>
                <c:pt idx="1156">
                  <c:v>9.5158590971201527</c:v>
                </c:pt>
                <c:pt idx="1157">
                  <c:v>9.5148342651806868</c:v>
                </c:pt>
                <c:pt idx="1158">
                  <c:v>9.5139672865020088</c:v>
                </c:pt>
                <c:pt idx="1159">
                  <c:v>9.5132229476644881</c:v>
                </c:pt>
                <c:pt idx="1160">
                  <c:v>9.5126194625058407</c:v>
                </c:pt>
                <c:pt idx="1161">
                  <c:v>9.5098339595803214</c:v>
                </c:pt>
                <c:pt idx="1162">
                  <c:v>9.5077381539789947</c:v>
                </c:pt>
                <c:pt idx="1163">
                  <c:v>9.5127032461596368</c:v>
                </c:pt>
                <c:pt idx="1164">
                  <c:v>9.5095255385937776</c:v>
                </c:pt>
                <c:pt idx="1165">
                  <c:v>9.5075693724154888</c:v>
                </c:pt>
                <c:pt idx="1166">
                  <c:v>9.5051967164798441</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9.4968341364240487</c:v>
                </c:pt>
                <c:pt idx="1175">
                  <c:v>9.4958481606717999</c:v>
                </c:pt>
                <c:pt idx="1176">
                  <c:v>9.4964565028539063</c:v>
                </c:pt>
                <c:pt idx="1177">
                  <c:v>9.4962209372185207</c:v>
                </c:pt>
                <c:pt idx="1178">
                  <c:v>9.4959258730463745</c:v>
                </c:pt>
                <c:pt idx="1179">
                  <c:v>9.4952228189078109</c:v>
                </c:pt>
                <c:pt idx="1180">
                  <c:v>9.5004210482121589</c:v>
                </c:pt>
                <c:pt idx="1181">
                  <c:v>9.4996718523511809</c:v>
                </c:pt>
                <c:pt idx="1182">
                  <c:v>9.4971996274356201</c:v>
                </c:pt>
                <c:pt idx="1183">
                  <c:v>9.494576834794346</c:v>
                </c:pt>
                <c:pt idx="1184">
                  <c:v>9.491941899594508</c:v>
                </c:pt>
                <c:pt idx="1185">
                  <c:v>9.4897562390601564</c:v>
                </c:pt>
                <c:pt idx="1186">
                  <c:v>9.4877393600891793</c:v>
                </c:pt>
                <c:pt idx="1187">
                  <c:v>9.4850558546553181</c:v>
                </c:pt>
                <c:pt idx="1188">
                  <c:v>9.4815842971731463</c:v>
                </c:pt>
                <c:pt idx="1189">
                  <c:v>9.4848020751821327</c:v>
                </c:pt>
                <c:pt idx="1190">
                  <c:v>9.4843345866789548</c:v>
                </c:pt>
                <c:pt idx="1191">
                  <c:v>9.4807076044476748</c:v>
                </c:pt>
                <c:pt idx="1192">
                  <c:v>9.4784138751423797</c:v>
                </c:pt>
                <c:pt idx="1193">
                  <c:v>9.4763399261464532</c:v>
                </c:pt>
                <c:pt idx="1194">
                  <c:v>9.4734244978447215</c:v>
                </c:pt>
                <c:pt idx="1195">
                  <c:v>9.4712934788236396</c:v>
                </c:pt>
                <c:pt idx="1196">
                  <c:v>9.4671091531561018</c:v>
                </c:pt>
                <c:pt idx="1197">
                  <c:v>9.4626807620622575</c:v>
                </c:pt>
                <c:pt idx="1198">
                  <c:v>9.465771043206729</c:v>
                </c:pt>
                <c:pt idx="1199">
                  <c:v>9.4576816707177347</c:v>
                </c:pt>
                <c:pt idx="1200">
                  <c:v>9.4553587992720054</c:v>
                </c:pt>
                <c:pt idx="1201">
                  <c:v>9.4533710624415157</c:v>
                </c:pt>
                <c:pt idx="1202">
                  <c:v>9.4519066698835168</c:v>
                </c:pt>
                <c:pt idx="1203">
                  <c:v>9.4496833674176628</c:v>
                </c:pt>
                <c:pt idx="1204">
                  <c:v>9.4469537202613605</c:v>
                </c:pt>
                <c:pt idx="1205">
                  <c:v>9.4448287725195321</c:v>
                </c:pt>
                <c:pt idx="1206">
                  <c:v>9.447780628496858</c:v>
                </c:pt>
                <c:pt idx="1207">
                  <c:v>9.4440565057974055</c:v>
                </c:pt>
                <c:pt idx="1208">
                  <c:v>9.4428798918764176</c:v>
                </c:pt>
                <c:pt idx="1209">
                  <c:v>9.442921176575398</c:v>
                </c:pt>
                <c:pt idx="1210">
                  <c:v>9.4418927018683529</c:v>
                </c:pt>
                <c:pt idx="1211">
                  <c:v>9.4392771947621839</c:v>
                </c:pt>
                <c:pt idx="1212">
                  <c:v>9.4372360306742298</c:v>
                </c:pt>
                <c:pt idx="1213">
                  <c:v>9.4369798226893664</c:v>
                </c:pt>
                <c:pt idx="1214">
                  <c:v>9.4352130804240719</c:v>
                </c:pt>
                <c:pt idx="1215">
                  <c:v>9.4403627394942902</c:v>
                </c:pt>
                <c:pt idx="1216">
                  <c:v>9.4323765787527378</c:v>
                </c:pt>
                <c:pt idx="1217">
                  <c:v>9.4297404292970555</c:v>
                </c:pt>
                <c:pt idx="1218">
                  <c:v>9.4268820710204224</c:v>
                </c:pt>
                <c:pt idx="1219">
                  <c:v>9.4276749800920499</c:v>
                </c:pt>
                <c:pt idx="1220">
                  <c:v>9.4296675739459559</c:v>
                </c:pt>
                <c:pt idx="1221">
                  <c:v>9.4310384688033349</c:v>
                </c:pt>
                <c:pt idx="1222">
                  <c:v>9.4297756427168089</c:v>
                </c:pt>
                <c:pt idx="1223">
                  <c:v>9.4349860145796747</c:v>
                </c:pt>
                <c:pt idx="1224">
                  <c:v>9.4348900883672826</c:v>
                </c:pt>
                <c:pt idx="1225">
                  <c:v>9.4318593057595699</c:v>
                </c:pt>
                <c:pt idx="1226">
                  <c:v>9.4307458331428968</c:v>
                </c:pt>
                <c:pt idx="1227">
                  <c:v>9.4307349048402536</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9.4087884445630809</c:v>
                </c:pt>
                <c:pt idx="1236">
                  <c:v>9.4058645164704462</c:v>
                </c:pt>
                <c:pt idx="1237">
                  <c:v>9.4042908408856363</c:v>
                </c:pt>
                <c:pt idx="1238">
                  <c:v>9.4070666297643548</c:v>
                </c:pt>
                <c:pt idx="1239">
                  <c:v>9.4024160298494852</c:v>
                </c:pt>
                <c:pt idx="1240">
                  <c:v>9.3997094535543706</c:v>
                </c:pt>
                <c:pt idx="1241">
                  <c:v>9.396174754767884</c:v>
                </c:pt>
                <c:pt idx="1242">
                  <c:v>9.3939684518839925</c:v>
                </c:pt>
                <c:pt idx="1243">
                  <c:v>9.3907640306893718</c:v>
                </c:pt>
                <c:pt idx="1244">
                  <c:v>9.3887847936499362</c:v>
                </c:pt>
                <c:pt idx="1245">
                  <c:v>9.3855208739185514</c:v>
                </c:pt>
                <c:pt idx="1246">
                  <c:v>9.3814628308596788</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9.3598381483834459</c:v>
                </c:pt>
                <c:pt idx="1257">
                  <c:v>9.3530358870980219</c:v>
                </c:pt>
                <c:pt idx="1258">
                  <c:v>9.3497221828766719</c:v>
                </c:pt>
                <c:pt idx="1259">
                  <c:v>9.3477271605110985</c:v>
                </c:pt>
                <c:pt idx="1260">
                  <c:v>9.3443551720088731</c:v>
                </c:pt>
                <c:pt idx="1261">
                  <c:v>9.3417129512739621</c:v>
                </c:pt>
                <c:pt idx="1262">
                  <c:v>9.3392880823366369</c:v>
                </c:pt>
                <c:pt idx="1263">
                  <c:v>9.3357181701304199</c:v>
                </c:pt>
                <c:pt idx="1264">
                  <c:v>9.3332908726814008</c:v>
                </c:pt>
                <c:pt idx="1265">
                  <c:v>9.336332583591755</c:v>
                </c:pt>
                <c:pt idx="1266">
                  <c:v>9.3341651368951659</c:v>
                </c:pt>
                <c:pt idx="1267">
                  <c:v>9.3316710553742013</c:v>
                </c:pt>
                <c:pt idx="1268">
                  <c:v>9.3295995348899741</c:v>
                </c:pt>
                <c:pt idx="1269">
                  <c:v>9.3259992662874591</c:v>
                </c:pt>
                <c:pt idx="1270">
                  <c:v>9.323083837985715</c:v>
                </c:pt>
                <c:pt idx="1271">
                  <c:v>9.3208447501938156</c:v>
                </c:pt>
                <c:pt idx="1272">
                  <c:v>9.3185048791661611</c:v>
                </c:pt>
                <c:pt idx="1273">
                  <c:v>9.3164442869845292</c:v>
                </c:pt>
                <c:pt idx="1274">
                  <c:v>9.319076793672636</c:v>
                </c:pt>
                <c:pt idx="1275">
                  <c:v>9.3133175781644866</c:v>
                </c:pt>
                <c:pt idx="1276">
                  <c:v>9.3111331318859705</c:v>
                </c:pt>
                <c:pt idx="1277">
                  <c:v>9.3099140190100726</c:v>
                </c:pt>
                <c:pt idx="1278">
                  <c:v>9.3077647861512229</c:v>
                </c:pt>
                <c:pt idx="1279">
                  <c:v>9.3050460672976456</c:v>
                </c:pt>
                <c:pt idx="1280">
                  <c:v>9.3030304025825643</c:v>
                </c:pt>
                <c:pt idx="1281">
                  <c:v>9.2999449784614825</c:v>
                </c:pt>
                <c:pt idx="1282">
                  <c:v>9.3017736477752759</c:v>
                </c:pt>
                <c:pt idx="1283">
                  <c:v>9.3011203781266705</c:v>
                </c:pt>
                <c:pt idx="1284">
                  <c:v>9.2930747188483327</c:v>
                </c:pt>
                <c:pt idx="1285">
                  <c:v>9.2891672435151609</c:v>
                </c:pt>
                <c:pt idx="1286">
                  <c:v>9.2869281557232579</c:v>
                </c:pt>
                <c:pt idx="1287">
                  <c:v>9.2827159021711179</c:v>
                </c:pt>
                <c:pt idx="1288">
                  <c:v>9.2780993014201183</c:v>
                </c:pt>
                <c:pt idx="1289">
                  <c:v>9.274984735158581</c:v>
                </c:pt>
                <c:pt idx="1290">
                  <c:v>9.2714658216981789</c:v>
                </c:pt>
                <c:pt idx="1291">
                  <c:v>9.2750114487873532</c:v>
                </c:pt>
                <c:pt idx="1292">
                  <c:v>9.2748171678509657</c:v>
                </c:pt>
                <c:pt idx="1293">
                  <c:v>9.267200140888546</c:v>
                </c:pt>
                <c:pt idx="1294">
                  <c:v>9.2654176132971706</c:v>
                </c:pt>
                <c:pt idx="1295">
                  <c:v>9.2626005397195073</c:v>
                </c:pt>
                <c:pt idx="1296">
                  <c:v>9.2609527945277108</c:v>
                </c:pt>
                <c:pt idx="1297">
                  <c:v>9.2588642744615157</c:v>
                </c:pt>
                <c:pt idx="1298">
                  <c:v>9.256844966978873</c:v>
                </c:pt>
                <c:pt idx="1299">
                  <c:v>9.2536684736689097</c:v>
                </c:pt>
                <c:pt idx="1300">
                  <c:v>9.2560714860008666</c:v>
                </c:pt>
                <c:pt idx="1301">
                  <c:v>9.2512751753837179</c:v>
                </c:pt>
                <c:pt idx="1302">
                  <c:v>9.2486912389297107</c:v>
                </c:pt>
                <c:pt idx="1303">
                  <c:v>9.2472183465806861</c:v>
                </c:pt>
                <c:pt idx="1304">
                  <c:v>9.2442871329528664</c:v>
                </c:pt>
                <c:pt idx="1305">
                  <c:v>9.2393948961233576</c:v>
                </c:pt>
                <c:pt idx="1306">
                  <c:v>9.2357703424038089</c:v>
                </c:pt>
                <c:pt idx="1307">
                  <c:v>9.2325865635587228</c:v>
                </c:pt>
                <c:pt idx="1308">
                  <c:v>9.2287701574144361</c:v>
                </c:pt>
                <c:pt idx="1309">
                  <c:v>9.229230360382541</c:v>
                </c:pt>
                <c:pt idx="1310">
                  <c:v>9.221438480577369</c:v>
                </c:pt>
                <c:pt idx="1311">
                  <c:v>9.2161977523182657</c:v>
                </c:pt>
                <c:pt idx="1312">
                  <c:v>9.2104482508569205</c:v>
                </c:pt>
                <c:pt idx="1313">
                  <c:v>9.2055341574220826</c:v>
                </c:pt>
                <c:pt idx="1314">
                  <c:v>9.2001890031595934</c:v>
                </c:pt>
                <c:pt idx="1315">
                  <c:v>9.1941565800846536</c:v>
                </c:pt>
                <c:pt idx="1316">
                  <c:v>9.188766498355605</c:v>
                </c:pt>
                <c:pt idx="1317">
                  <c:v>9.1859688528715679</c:v>
                </c:pt>
                <c:pt idx="1318">
                  <c:v>9.189111347017711</c:v>
                </c:pt>
                <c:pt idx="1319">
                  <c:v>9.182695219093409</c:v>
                </c:pt>
                <c:pt idx="1320">
                  <c:v>9.1791750913771182</c:v>
                </c:pt>
                <c:pt idx="1321">
                  <c:v>9.1746094893719317</c:v>
                </c:pt>
                <c:pt idx="1322">
                  <c:v>9.1688478453520901</c:v>
                </c:pt>
                <c:pt idx="1323">
                  <c:v>9.1654685713147206</c:v>
                </c:pt>
                <c:pt idx="1324">
                  <c:v>9.1611409634565728</c:v>
                </c:pt>
                <c:pt idx="1325">
                  <c:v>9.1574617682237118</c:v>
                </c:pt>
                <c:pt idx="1326">
                  <c:v>9.1532980849056447</c:v>
                </c:pt>
                <c:pt idx="1327">
                  <c:v>9.1531098752485267</c:v>
                </c:pt>
                <c:pt idx="1328">
                  <c:v>9.145203855393234</c:v>
                </c:pt>
                <c:pt idx="1329">
                  <c:v>9.14154894527735</c:v>
                </c:pt>
                <c:pt idx="1330">
                  <c:v>9.139359641975398</c:v>
                </c:pt>
                <c:pt idx="1331">
                  <c:v>9.1360495805216573</c:v>
                </c:pt>
                <c:pt idx="1332">
                  <c:v>9.1329083006313407</c:v>
                </c:pt>
                <c:pt idx="1333">
                  <c:v>9.130013514679133</c:v>
                </c:pt>
                <c:pt idx="1334">
                  <c:v>9.1283876260927119</c:v>
                </c:pt>
                <c:pt idx="1335">
                  <c:v>9.125792761336001</c:v>
                </c:pt>
                <c:pt idx="1336">
                  <c:v>9.1255705525150148</c:v>
                </c:pt>
                <c:pt idx="1337">
                  <c:v>9.1225992684441088</c:v>
                </c:pt>
                <c:pt idx="1338">
                  <c:v>9.116158855402702</c:v>
                </c:pt>
                <c:pt idx="1339">
                  <c:v>9.1128087235057684</c:v>
                </c:pt>
                <c:pt idx="1340">
                  <c:v>9.1110237674026919</c:v>
                </c:pt>
                <c:pt idx="1341">
                  <c:v>9.1083281194102863</c:v>
                </c:pt>
                <c:pt idx="1342">
                  <c:v>9.1060003909411336</c:v>
                </c:pt>
                <c:pt idx="1343">
                  <c:v>9.1035475941192292</c:v>
                </c:pt>
                <c:pt idx="1344">
                  <c:v>9.1008361608007107</c:v>
                </c:pt>
                <c:pt idx="1345">
                  <c:v>9.1018670640194159</c:v>
                </c:pt>
                <c:pt idx="1346">
                  <c:v>9.0958819969227225</c:v>
                </c:pt>
                <c:pt idx="1347">
                  <c:v>9.0925427933284748</c:v>
                </c:pt>
                <c:pt idx="1348">
                  <c:v>9.0904494162388545</c:v>
                </c:pt>
                <c:pt idx="1349">
                  <c:v>9.088665674391601</c:v>
                </c:pt>
                <c:pt idx="1350">
                  <c:v>9.0869122889406526</c:v>
                </c:pt>
                <c:pt idx="1351">
                  <c:v>9.0836932966758202</c:v>
                </c:pt>
                <c:pt idx="1352">
                  <c:v>9.0803795924545039</c:v>
                </c:pt>
                <c:pt idx="1353">
                  <c:v>9.0819447682483343</c:v>
                </c:pt>
                <c:pt idx="1354">
                  <c:v>9.082277474351919</c:v>
                </c:pt>
                <c:pt idx="1355">
                  <c:v>9.0774495930825747</c:v>
                </c:pt>
                <c:pt idx="1356">
                  <c:v>9.0742427433762316</c:v>
                </c:pt>
                <c:pt idx="1357">
                  <c:v>9.0714523834273528</c:v>
                </c:pt>
                <c:pt idx="1358">
                  <c:v>9.0691829392391288</c:v>
                </c:pt>
                <c:pt idx="1359">
                  <c:v>9.066603859808529</c:v>
                </c:pt>
                <c:pt idx="1360">
                  <c:v>9.0644169850182568</c:v>
                </c:pt>
                <c:pt idx="1361">
                  <c:v>9.0641996332206549</c:v>
                </c:pt>
                <c:pt idx="1362">
                  <c:v>9.0661545851431242</c:v>
                </c:pt>
                <c:pt idx="1363">
                  <c:v>9.0620321865240747</c:v>
                </c:pt>
                <c:pt idx="1364">
                  <c:v>9.0575297258231871</c:v>
                </c:pt>
                <c:pt idx="1365">
                  <c:v>9.0538954580567861</c:v>
                </c:pt>
                <c:pt idx="1366">
                  <c:v>9.0508598184257192</c:v>
                </c:pt>
                <c:pt idx="1367">
                  <c:v>9.0451916721064833</c:v>
                </c:pt>
                <c:pt idx="1368">
                  <c:v>9.0407256390811739</c:v>
                </c:pt>
                <c:pt idx="1369">
                  <c:v>9.0355856940577706</c:v>
                </c:pt>
                <c:pt idx="1370">
                  <c:v>9.0323229885822371</c:v>
                </c:pt>
                <c:pt idx="1371">
                  <c:v>9.0329216167174859</c:v>
                </c:pt>
                <c:pt idx="1372">
                  <c:v>9.0288635736586116</c:v>
                </c:pt>
                <c:pt idx="1373">
                  <c:v>9.0264229193952268</c:v>
                </c:pt>
                <c:pt idx="1374">
                  <c:v>9.0240842626234006</c:v>
                </c:pt>
                <c:pt idx="1375">
                  <c:v>9.0214918263784369</c:v>
                </c:pt>
                <c:pt idx="1376">
                  <c:v>9.0189734597404154</c:v>
                </c:pt>
                <c:pt idx="1377">
                  <c:v>9.0149154166815819</c:v>
                </c:pt>
                <c:pt idx="1378">
                  <c:v>9.0122865527610063</c:v>
                </c:pt>
                <c:pt idx="1379">
                  <c:v>9.011292077217858</c:v>
                </c:pt>
                <c:pt idx="1380">
                  <c:v>9.0076990941504818</c:v>
                </c:pt>
                <c:pt idx="1381">
                  <c:v>9.0047071677300199</c:v>
                </c:pt>
                <c:pt idx="1382">
                  <c:v>9.001726169612251</c:v>
                </c:pt>
                <c:pt idx="1383">
                  <c:v>8.9981744712438569</c:v>
                </c:pt>
                <c:pt idx="1384">
                  <c:v>8.993997431111449</c:v>
                </c:pt>
                <c:pt idx="1385">
                  <c:v>8.9904457327430976</c:v>
                </c:pt>
                <c:pt idx="1386">
                  <c:v>8.986318477100566</c:v>
                </c:pt>
                <c:pt idx="1387">
                  <c:v>8.9831225556969727</c:v>
                </c:pt>
                <c:pt idx="1388">
                  <c:v>8.9821730076203607</c:v>
                </c:pt>
                <c:pt idx="1389">
                  <c:v>8.9732336560346226</c:v>
                </c:pt>
                <c:pt idx="1390">
                  <c:v>8.9685842703756347</c:v>
                </c:pt>
                <c:pt idx="1391">
                  <c:v>8.9643902306612553</c:v>
                </c:pt>
                <c:pt idx="1392">
                  <c:v>8.960638180077181</c:v>
                </c:pt>
                <c:pt idx="1393">
                  <c:v>8.957931603782086</c:v>
                </c:pt>
                <c:pt idx="1394">
                  <c:v>8.9554958065420891</c:v>
                </c:pt>
                <c:pt idx="1395">
                  <c:v>8.9536525661580715</c:v>
                </c:pt>
                <c:pt idx="1396">
                  <c:v>8.9534170005227267</c:v>
                </c:pt>
                <c:pt idx="1397">
                  <c:v>8.9536355665761249</c:v>
                </c:pt>
                <c:pt idx="1398">
                  <c:v>8.9398914045822835</c:v>
                </c:pt>
                <c:pt idx="1399">
                  <c:v>8.9349068843080008</c:v>
                </c:pt>
                <c:pt idx="1400">
                  <c:v>8.9315907515749586</c:v>
                </c:pt>
                <c:pt idx="1401">
                  <c:v>8.9294378759485866</c:v>
                </c:pt>
                <c:pt idx="1402">
                  <c:v>8.9266159453474643</c:v>
                </c:pt>
                <c:pt idx="1403">
                  <c:v>8.9222956230244836</c:v>
                </c:pt>
                <c:pt idx="1404">
                  <c:v>8.920815445140363</c:v>
                </c:pt>
                <c:pt idx="1405">
                  <c:v>8.9147708795068628</c:v>
                </c:pt>
                <c:pt idx="1406">
                  <c:v>8.9087724555957699</c:v>
                </c:pt>
                <c:pt idx="1407">
                  <c:v>8.9030363109488189</c:v>
                </c:pt>
                <c:pt idx="1408">
                  <c:v>8.8989515542611599</c:v>
                </c:pt>
                <c:pt idx="1409">
                  <c:v>8.8940131757093042</c:v>
                </c:pt>
                <c:pt idx="1410">
                  <c:v>8.8916805902167226</c:v>
                </c:pt>
                <c:pt idx="1411">
                  <c:v>8.8895580709866984</c:v>
                </c:pt>
                <c:pt idx="1412">
                  <c:v>8.8900959863293227</c:v>
                </c:pt>
                <c:pt idx="1413">
                  <c:v>8.8910431058942123</c:v>
                </c:pt>
                <c:pt idx="1414">
                  <c:v>8.8862747231616357</c:v>
                </c:pt>
                <c:pt idx="1415">
                  <c:v>8.8828262365407085</c:v>
                </c:pt>
                <c:pt idx="1416">
                  <c:v>8.8804062246267783</c:v>
                </c:pt>
                <c:pt idx="1417">
                  <c:v>8.8787876215754551</c:v>
                </c:pt>
                <c:pt idx="1418">
                  <c:v>8.8779509992931196</c:v>
                </c:pt>
                <c:pt idx="1419">
                  <c:v>8.8783286328632443</c:v>
                </c:pt>
                <c:pt idx="1420">
                  <c:v>8.8764465362919864</c:v>
                </c:pt>
                <c:pt idx="1421">
                  <c:v>8.8732712572378176</c:v>
                </c:pt>
                <c:pt idx="1422">
                  <c:v>8.8736452480403649</c:v>
                </c:pt>
                <c:pt idx="1423">
                  <c:v>8.8707808184844463</c:v>
                </c:pt>
                <c:pt idx="1424">
                  <c:v>8.8683377357093267</c:v>
                </c:pt>
                <c:pt idx="1425">
                  <c:v>8.8677524643884027</c:v>
                </c:pt>
                <c:pt idx="1426">
                  <c:v>8.8657392281851006</c:v>
                </c:pt>
                <c:pt idx="1427">
                  <c:v>8.8635268540219485</c:v>
                </c:pt>
                <c:pt idx="1428">
                  <c:v>8.8631055072411051</c:v>
                </c:pt>
                <c:pt idx="1429">
                  <c:v>8.8616399004272282</c:v>
                </c:pt>
                <c:pt idx="1430">
                  <c:v>8.863072722333083</c:v>
                </c:pt>
                <c:pt idx="1431">
                  <c:v>8.8618098962465588</c:v>
                </c:pt>
                <c:pt idx="1432">
                  <c:v>8.8590887488812537</c:v>
                </c:pt>
                <c:pt idx="1433">
                  <c:v>8.8556341909810357</c:v>
                </c:pt>
                <c:pt idx="1434">
                  <c:v>8.8551193464995706</c:v>
                </c:pt>
                <c:pt idx="1435">
                  <c:v>8.8528499023113518</c:v>
                </c:pt>
                <c:pt idx="1436">
                  <c:v>8.851304154611185</c:v>
                </c:pt>
                <c:pt idx="1437">
                  <c:v>8.8479734508079133</c:v>
                </c:pt>
                <c:pt idx="1438">
                  <c:v>8.8462370649389328</c:v>
                </c:pt>
                <c:pt idx="1439">
                  <c:v>8.8492532764764036</c:v>
                </c:pt>
                <c:pt idx="1440">
                  <c:v>8.8513867240091528</c:v>
                </c:pt>
                <c:pt idx="1441">
                  <c:v>8.8516611458318089</c:v>
                </c:pt>
                <c:pt idx="1442">
                  <c:v>8.8512009428637448</c:v>
                </c:pt>
                <c:pt idx="1443">
                  <c:v>8.8509896623454054</c:v>
                </c:pt>
                <c:pt idx="1444">
                  <c:v>8.8501651826215699</c:v>
                </c:pt>
                <c:pt idx="1445">
                  <c:v>8.8502137528557085</c:v>
                </c:pt>
                <c:pt idx="1446">
                  <c:v>8.8493164177807557</c:v>
                </c:pt>
                <c:pt idx="1447">
                  <c:v>8.8524989823700047</c:v>
                </c:pt>
                <c:pt idx="1448">
                  <c:v>8.8529846847109788</c:v>
                </c:pt>
                <c:pt idx="1449">
                  <c:v>8.8528972582896603</c:v>
                </c:pt>
                <c:pt idx="1450">
                  <c:v>8.8512992975877793</c:v>
                </c:pt>
                <c:pt idx="1451">
                  <c:v>8.849568982998008</c:v>
                </c:pt>
                <c:pt idx="1452">
                  <c:v>8.8483850835418689</c:v>
                </c:pt>
                <c:pt idx="1453">
                  <c:v>8.8468223362597946</c:v>
                </c:pt>
                <c:pt idx="1454">
                  <c:v>8.8453118019793635</c:v>
                </c:pt>
                <c:pt idx="1455">
                  <c:v>8.8448673843373484</c:v>
                </c:pt>
                <c:pt idx="1456">
                  <c:v>8.8450398086684423</c:v>
                </c:pt>
                <c:pt idx="1457">
                  <c:v>8.8408287693721128</c:v>
                </c:pt>
                <c:pt idx="1458">
                  <c:v>8.8391713101335192</c:v>
                </c:pt>
                <c:pt idx="1459">
                  <c:v>8.8372151439552198</c:v>
                </c:pt>
                <c:pt idx="1460">
                  <c:v>8.8358903908202286</c:v>
                </c:pt>
                <c:pt idx="1461">
                  <c:v>8.8354471874340845</c:v>
                </c:pt>
                <c:pt idx="1462">
                  <c:v>8.8335578053276773</c:v>
                </c:pt>
                <c:pt idx="1463">
                  <c:v>8.8310115108050837</c:v>
                </c:pt>
                <c:pt idx="1464">
                  <c:v>8.8298215400696876</c:v>
                </c:pt>
                <c:pt idx="1465">
                  <c:v>8.8245213132737632</c:v>
                </c:pt>
                <c:pt idx="1466">
                  <c:v>8.8235353375216121</c:v>
                </c:pt>
                <c:pt idx="1467">
                  <c:v>8.8219082346793147</c:v>
                </c:pt>
                <c:pt idx="1468">
                  <c:v>8.8199727108505339</c:v>
                </c:pt>
                <c:pt idx="1469">
                  <c:v>8.8177336230586008</c:v>
                </c:pt>
                <c:pt idx="1470">
                  <c:v>8.8141199976416846</c:v>
                </c:pt>
                <c:pt idx="1471">
                  <c:v>8.8097474623170342</c:v>
                </c:pt>
                <c:pt idx="1472">
                  <c:v>8.8078192240234028</c:v>
                </c:pt>
                <c:pt idx="1473">
                  <c:v>8.810932576029062</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142290944"/>
        <c:axId val="142294400"/>
        <c:extLst/>
      </c:lineChart>
      <c:catAx>
        <c:axId val="1422909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294400"/>
        <c:crosses val="autoZero"/>
        <c:auto val="1"/>
        <c:lblAlgn val="ctr"/>
        <c:lblOffset val="100"/>
        <c:noMultiLvlLbl val="0"/>
      </c:catAx>
      <c:valAx>
        <c:axId val="142294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29094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6.6523605150214555</c:v>
                </c:pt>
                <c:pt idx="4">
                  <c:v>6.4377682403433534</c:v>
                </c:pt>
                <c:pt idx="5">
                  <c:v>11.587982832618026</c:v>
                </c:pt>
                <c:pt idx="6">
                  <c:v>21.459227467811161</c:v>
                </c:pt>
                <c:pt idx="7">
                  <c:v>28.755364806866929</c:v>
                </c:pt>
                <c:pt idx="8">
                  <c:v>35.622317596566532</c:v>
                </c:pt>
                <c:pt idx="9">
                  <c:v>39.27038626609442</c:v>
                </c:pt>
                <c:pt idx="10">
                  <c:v>55.579399141630901</c:v>
                </c:pt>
                <c:pt idx="11">
                  <c:v>71.244635193133064</c:v>
                </c:pt>
                <c:pt idx="12">
                  <c:v>83.690987124463334</c:v>
                </c:pt>
                <c:pt idx="13">
                  <c:v>88.626609442060087</c:v>
                </c:pt>
                <c:pt idx="14">
                  <c:v>100</c:v>
                </c:pt>
                <c:pt idx="15">
                  <c:v>90.128755364806665</c:v>
                </c:pt>
                <c:pt idx="16">
                  <c:v>83.690987124463334</c:v>
                </c:pt>
                <c:pt idx="17">
                  <c:v>75.321888412017159</c:v>
                </c:pt>
                <c:pt idx="18">
                  <c:v>71.030042918454683</c:v>
                </c:pt>
                <c:pt idx="19">
                  <c:v>64.806866952789505</c:v>
                </c:pt>
                <c:pt idx="20">
                  <c:v>53.433476394849812</c:v>
                </c:pt>
                <c:pt idx="21">
                  <c:v>49.356223175965567</c:v>
                </c:pt>
                <c:pt idx="22">
                  <c:v>35.836909871244522</c:v>
                </c:pt>
                <c:pt idx="23">
                  <c:v>27.253218884120134</c:v>
                </c:pt>
                <c:pt idx="24">
                  <c:v>13.948497854077266</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37.931034482758548</c:v>
                </c:pt>
                <c:pt idx="8">
                  <c:v>74.137931034482548</c:v>
                </c:pt>
                <c:pt idx="9">
                  <c:v>88.505747126436489</c:v>
                </c:pt>
                <c:pt idx="10">
                  <c:v>75.287356321839084</c:v>
                </c:pt>
                <c:pt idx="11">
                  <c:v>78.160919540229884</c:v>
                </c:pt>
                <c:pt idx="12">
                  <c:v>80.459770114942458</c:v>
                </c:pt>
                <c:pt idx="13">
                  <c:v>78.160919540229884</c:v>
                </c:pt>
                <c:pt idx="14">
                  <c:v>100</c:v>
                </c:pt>
                <c:pt idx="15">
                  <c:v>84.482758620689467</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82.385714285699919</c:v>
                </c:pt>
                <c:pt idx="1">
                  <c:v>84</c:v>
                </c:pt>
                <c:pt idx="2">
                  <c:v>85.142857142856954</c:v>
                </c:pt>
                <c:pt idx="3">
                  <c:v>94.285714285714292</c:v>
                </c:pt>
                <c:pt idx="4">
                  <c:v>81.714285714285722</c:v>
                </c:pt>
                <c:pt idx="5">
                  <c:v>85.714285714285722</c:v>
                </c:pt>
                <c:pt idx="6">
                  <c:v>77.714285714285722</c:v>
                </c:pt>
                <c:pt idx="7">
                  <c:v>90.285714285714292</c:v>
                </c:pt>
                <c:pt idx="8">
                  <c:v>88.571428571428442</c:v>
                </c:pt>
                <c:pt idx="9">
                  <c:v>94.857142857142819</c:v>
                </c:pt>
                <c:pt idx="10">
                  <c:v>89.714285714285722</c:v>
                </c:pt>
                <c:pt idx="11">
                  <c:v>87.428571428571388</c:v>
                </c:pt>
                <c:pt idx="12">
                  <c:v>81.714285714285722</c:v>
                </c:pt>
                <c:pt idx="13">
                  <c:v>77.714285714285722</c:v>
                </c:pt>
                <c:pt idx="14">
                  <c:v>71.428571428571388</c:v>
                </c:pt>
                <c:pt idx="15">
                  <c:v>85.142857142856954</c:v>
                </c:pt>
                <c:pt idx="16">
                  <c:v>81.142857142856954</c:v>
                </c:pt>
                <c:pt idx="17">
                  <c:v>97.714285714285722</c:v>
                </c:pt>
                <c:pt idx="18">
                  <c:v>100</c:v>
                </c:pt>
                <c:pt idx="19">
                  <c:v>93.142857142856954</c:v>
                </c:pt>
                <c:pt idx="20">
                  <c:v>99.428571428571388</c:v>
                </c:pt>
                <c:pt idx="21">
                  <c:v>92</c:v>
                </c:pt>
                <c:pt idx="22">
                  <c:v>97.714285714285722</c:v>
                </c:pt>
                <c:pt idx="23">
                  <c:v>84</c:v>
                </c:pt>
                <c:pt idx="24">
                  <c:v>83.428571428571388</c:v>
                </c:pt>
                <c:pt idx="25">
                  <c:v>84</c:v>
                </c:pt>
                <c:pt idx="26">
                  <c:v>94.133142857142886</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161306112"/>
        <c:axId val="161307648"/>
      </c:lineChart>
      <c:catAx>
        <c:axId val="161306112"/>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1307648"/>
        <c:crosses val="autoZero"/>
        <c:auto val="1"/>
        <c:lblAlgn val="ctr"/>
        <c:lblOffset val="100"/>
        <c:noMultiLvlLbl val="0"/>
      </c:catAx>
      <c:valAx>
        <c:axId val="16130764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1306112"/>
        <c:crosses val="autoZero"/>
        <c:crossBetween val="between"/>
      </c:valAx>
      <c:spPr>
        <a:noFill/>
        <a:ln>
          <a:noFill/>
        </a:ln>
        <a:effectLst/>
      </c:spPr>
    </c:plotArea>
    <c:legend>
      <c:legendPos val="b"/>
      <c:layout>
        <c:manualLayout>
          <c:xMode val="edge"/>
          <c:yMode val="edge"/>
          <c:x val="0.31395538143882407"/>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0.24459620574994312</c:v>
                </c:pt>
                <c:pt idx="3">
                  <c:v>0.24574078574981706</c:v>
                </c:pt>
                <c:pt idx="4">
                  <c:v>0.24629611574994242</c:v>
                </c:pt>
                <c:pt idx="5">
                  <c:v>0.24562840574995448</c:v>
                </c:pt>
                <c:pt idx="6">
                  <c:v>0.24805692498075868</c:v>
                </c:pt>
                <c:pt idx="7">
                  <c:v>0.24918040574996791</c:v>
                </c:pt>
                <c:pt idx="8">
                  <c:v>0.24976742574992314</c:v>
                </c:pt>
                <c:pt idx="9">
                  <c:v>0.251024345749912</c:v>
                </c:pt>
                <c:pt idx="10">
                  <c:v>0.25063972574992022</c:v>
                </c:pt>
                <c:pt idx="11">
                  <c:v>0.25002008574998114</c:v>
                </c:pt>
                <c:pt idx="12">
                  <c:v>0.25106057663602144</c:v>
                </c:pt>
                <c:pt idx="13">
                  <c:v>0.24990894698716251</c:v>
                </c:pt>
                <c:pt idx="14">
                  <c:v>0.24943275575010693</c:v>
                </c:pt>
                <c:pt idx="15">
                  <c:v>0.25041992575002331</c:v>
                </c:pt>
                <c:pt idx="16">
                  <c:v>0.24897576574991831</c:v>
                </c:pt>
                <c:pt idx="17">
                  <c:v>0.24883520166837084</c:v>
                </c:pt>
                <c:pt idx="18">
                  <c:v>0.24746130575003675</c:v>
                </c:pt>
                <c:pt idx="19">
                  <c:v>0.24713022339703641</c:v>
                </c:pt>
                <c:pt idx="20">
                  <c:v>0.24493583432142493</c:v>
                </c:pt>
                <c:pt idx="21">
                  <c:v>0.24411454574996591</c:v>
                </c:pt>
                <c:pt idx="22">
                  <c:v>0.24440906736603588</c:v>
                </c:pt>
                <c:pt idx="23">
                  <c:v>0.24390582574991981</c:v>
                </c:pt>
                <c:pt idx="24">
                  <c:v>0.24322901575004621</c:v>
                </c:pt>
                <c:pt idx="25">
                  <c:v>0.24322158575006392</c:v>
                </c:pt>
                <c:pt idx="26">
                  <c:v>0.24191274574997151</c:v>
                </c:pt>
                <c:pt idx="27">
                  <c:v>0.24196410983151423</c:v>
                </c:pt>
                <c:pt idx="28">
                  <c:v>0.2424193023017272</c:v>
                </c:pt>
                <c:pt idx="29">
                  <c:v>0.24150566524355069</c:v>
                </c:pt>
                <c:pt idx="30">
                  <c:v>0.24032382574992539</c:v>
                </c:pt>
                <c:pt idx="31">
                  <c:v>0.24035906575008426</c:v>
                </c:pt>
                <c:pt idx="32">
                  <c:v>0.24014641574989098</c:v>
                </c:pt>
                <c:pt idx="33">
                  <c:v>0.23940676575013267</c:v>
                </c:pt>
                <c:pt idx="34">
                  <c:v>0.2393777457499624</c:v>
                </c:pt>
                <c:pt idx="35">
                  <c:v>0.23957803574997191</c:v>
                </c:pt>
                <c:pt idx="36">
                  <c:v>0.23925234575000356</c:v>
                </c:pt>
                <c:pt idx="37">
                  <c:v>0.23995680370921946</c:v>
                </c:pt>
                <c:pt idx="38">
                  <c:v>0.2396819657499237</c:v>
                </c:pt>
                <c:pt idx="39">
                  <c:v>0.2406229657499637</c:v>
                </c:pt>
                <c:pt idx="40">
                  <c:v>0.24140224574991043</c:v>
                </c:pt>
                <c:pt idx="41">
                  <c:v>0.24132227948746313</c:v>
                </c:pt>
                <c:pt idx="42">
                  <c:v>0.24049196574993939</c:v>
                </c:pt>
                <c:pt idx="43">
                  <c:v>0.24118763302266191</c:v>
                </c:pt>
                <c:pt idx="44">
                  <c:v>0.2426356045450575</c:v>
                </c:pt>
                <c:pt idx="45">
                  <c:v>0.24366560574995333</c:v>
                </c:pt>
                <c:pt idx="46">
                  <c:v>0.24386895625505645</c:v>
                </c:pt>
                <c:pt idx="47">
                  <c:v>0.2445416057499159</c:v>
                </c:pt>
                <c:pt idx="48">
                  <c:v>0.24523602574986139</c:v>
                </c:pt>
                <c:pt idx="49">
                  <c:v>0.24531721574997811</c:v>
                </c:pt>
                <c:pt idx="50">
                  <c:v>0.24538259574987364</c:v>
                </c:pt>
                <c:pt idx="51">
                  <c:v>0.24674057943425964</c:v>
                </c:pt>
                <c:pt idx="52">
                  <c:v>0.24652046635598879</c:v>
                </c:pt>
                <c:pt idx="53">
                  <c:v>0.24633673574989276</c:v>
                </c:pt>
                <c:pt idx="54">
                  <c:v>0.24646897574993462</c:v>
                </c:pt>
                <c:pt idx="55">
                  <c:v>0.24586444575007288</c:v>
                </c:pt>
                <c:pt idx="56">
                  <c:v>0.24519616837619682</c:v>
                </c:pt>
                <c:pt idx="57">
                  <c:v>0.24551062575007171</c:v>
                </c:pt>
                <c:pt idx="58">
                  <c:v>0.24469760574990573</c:v>
                </c:pt>
                <c:pt idx="59">
                  <c:v>0.24517841574999033</c:v>
                </c:pt>
                <c:pt idx="60">
                  <c:v>0.24602090574997248</c:v>
                </c:pt>
                <c:pt idx="61">
                  <c:v>0.2436475826730487</c:v>
                </c:pt>
                <c:pt idx="62">
                  <c:v>0.24305206038903293</c:v>
                </c:pt>
                <c:pt idx="63">
                  <c:v>0.24301281574994971</c:v>
                </c:pt>
                <c:pt idx="64">
                  <c:v>0.24334970574997791</c:v>
                </c:pt>
                <c:pt idx="65">
                  <c:v>0.24267849574992817</c:v>
                </c:pt>
                <c:pt idx="66">
                  <c:v>0.2430303757499104</c:v>
                </c:pt>
                <c:pt idx="67">
                  <c:v>0.24272690574987621</c:v>
                </c:pt>
                <c:pt idx="68">
                  <c:v>0.24349185755725997</c:v>
                </c:pt>
                <c:pt idx="69">
                  <c:v>0.24360178215447117</c:v>
                </c:pt>
                <c:pt idx="70">
                  <c:v>0.24488702574993226</c:v>
                </c:pt>
                <c:pt idx="71">
                  <c:v>0.24553765574991371</c:v>
                </c:pt>
                <c:pt idx="72">
                  <c:v>0.24578245677044247</c:v>
                </c:pt>
                <c:pt idx="73">
                  <c:v>0.24635502574990653</c:v>
                </c:pt>
                <c:pt idx="74">
                  <c:v>0.24610088574993941</c:v>
                </c:pt>
                <c:pt idx="75">
                  <c:v>0.24647644575006258</c:v>
                </c:pt>
                <c:pt idx="76">
                  <c:v>0.24689937633819195</c:v>
                </c:pt>
                <c:pt idx="77">
                  <c:v>0.2478465831693204</c:v>
                </c:pt>
                <c:pt idx="78">
                  <c:v>0.24871976574998225</c:v>
                </c:pt>
                <c:pt idx="79">
                  <c:v>0.24946650574995041</c:v>
                </c:pt>
                <c:pt idx="80">
                  <c:v>0.24981668574999147</c:v>
                </c:pt>
                <c:pt idx="81">
                  <c:v>0.25114250574983998</c:v>
                </c:pt>
                <c:pt idx="82">
                  <c:v>0.2512806914643308</c:v>
                </c:pt>
                <c:pt idx="83">
                  <c:v>0.25115271824999752</c:v>
                </c:pt>
                <c:pt idx="84">
                  <c:v>0.25396796527368853</c:v>
                </c:pt>
                <c:pt idx="85">
                  <c:v>0.2553129257500194</c:v>
                </c:pt>
                <c:pt idx="86">
                  <c:v>0.25541510574997561</c:v>
                </c:pt>
                <c:pt idx="87">
                  <c:v>0.25766607921937684</c:v>
                </c:pt>
                <c:pt idx="88">
                  <c:v>0.25853529574996531</c:v>
                </c:pt>
                <c:pt idx="89">
                  <c:v>0.25978996574997454</c:v>
                </c:pt>
                <c:pt idx="90">
                  <c:v>0.26060834574992958</c:v>
                </c:pt>
                <c:pt idx="91">
                  <c:v>0.26144486408317391</c:v>
                </c:pt>
                <c:pt idx="92">
                  <c:v>0.26195828574998425</c:v>
                </c:pt>
                <c:pt idx="93">
                  <c:v>0.26361688574991227</c:v>
                </c:pt>
                <c:pt idx="94">
                  <c:v>0.2639321357500678</c:v>
                </c:pt>
                <c:pt idx="95">
                  <c:v>0.26461269574997526</c:v>
                </c:pt>
                <c:pt idx="96">
                  <c:v>0.26586562739947883</c:v>
                </c:pt>
                <c:pt idx="97">
                  <c:v>0.26565613574992142</c:v>
                </c:pt>
                <c:pt idx="98">
                  <c:v>0.26569920574992528</c:v>
                </c:pt>
                <c:pt idx="99">
                  <c:v>0.26634853574989914</c:v>
                </c:pt>
                <c:pt idx="100">
                  <c:v>0.26582292595202361</c:v>
                </c:pt>
                <c:pt idx="101">
                  <c:v>0.26642853575000974</c:v>
                </c:pt>
                <c:pt idx="102">
                  <c:v>0.26704780575011</c:v>
                </c:pt>
                <c:pt idx="103">
                  <c:v>0.26744278574995051</c:v>
                </c:pt>
                <c:pt idx="104">
                  <c:v>0.2686526067809325</c:v>
                </c:pt>
                <c:pt idx="105">
                  <c:v>0.26723622575008221</c:v>
                </c:pt>
                <c:pt idx="106">
                  <c:v>0.26747062575006525</c:v>
                </c:pt>
                <c:pt idx="107">
                  <c:v>0.26696818574993192</c:v>
                </c:pt>
                <c:pt idx="108">
                  <c:v>0.26723531575001375</c:v>
                </c:pt>
                <c:pt idx="109">
                  <c:v>0.26818664044382956</c:v>
                </c:pt>
                <c:pt idx="110">
                  <c:v>0.26785466574993755</c:v>
                </c:pt>
                <c:pt idx="111">
                  <c:v>0.26805276574990078</c:v>
                </c:pt>
                <c:pt idx="112">
                  <c:v>0.26935690574997395</c:v>
                </c:pt>
                <c:pt idx="113">
                  <c:v>0.26858895190385218</c:v>
                </c:pt>
                <c:pt idx="114">
                  <c:v>0.26892017105618038</c:v>
                </c:pt>
                <c:pt idx="115">
                  <c:v>0.26835821574995666</c:v>
                </c:pt>
                <c:pt idx="116">
                  <c:v>0.26871736575004995</c:v>
                </c:pt>
                <c:pt idx="117">
                  <c:v>0.26841593574990047</c:v>
                </c:pt>
                <c:pt idx="118">
                  <c:v>0.26815014533333675</c:v>
                </c:pt>
                <c:pt idx="119">
                  <c:v>0.26767803575000931</c:v>
                </c:pt>
                <c:pt idx="120">
                  <c:v>0.26730215280879577</c:v>
                </c:pt>
                <c:pt idx="121">
                  <c:v>0.2660910465950927</c:v>
                </c:pt>
                <c:pt idx="122">
                  <c:v>0.26660986574984336</c:v>
                </c:pt>
                <c:pt idx="123">
                  <c:v>0.26443032843033565</c:v>
                </c:pt>
                <c:pt idx="124">
                  <c:v>0.26261486575001025</c:v>
                </c:pt>
                <c:pt idx="125">
                  <c:v>0.26069800574981672</c:v>
                </c:pt>
                <c:pt idx="126">
                  <c:v>0.25900283574996824</c:v>
                </c:pt>
                <c:pt idx="127">
                  <c:v>0.25637418699992137</c:v>
                </c:pt>
                <c:pt idx="128">
                  <c:v>0.25416418574978694</c:v>
                </c:pt>
                <c:pt idx="129">
                  <c:v>0.25353729463886054</c:v>
                </c:pt>
                <c:pt idx="130">
                  <c:v>0.2472576257499384</c:v>
                </c:pt>
                <c:pt idx="131">
                  <c:v>0.2462599057499093</c:v>
                </c:pt>
                <c:pt idx="132">
                  <c:v>0.24449001574996068</c:v>
                </c:pt>
                <c:pt idx="133">
                  <c:v>0.24288326657476494</c:v>
                </c:pt>
                <c:pt idx="134">
                  <c:v>0.24250705574985434</c:v>
                </c:pt>
                <c:pt idx="135">
                  <c:v>0.24123456574996291</c:v>
                </c:pt>
                <c:pt idx="136">
                  <c:v>0.23966859575007504</c:v>
                </c:pt>
                <c:pt idx="137">
                  <c:v>0.23796840574995345</c:v>
                </c:pt>
                <c:pt idx="138">
                  <c:v>0.23879182378276226</c:v>
                </c:pt>
                <c:pt idx="139">
                  <c:v>0.23791010575003249</c:v>
                </c:pt>
                <c:pt idx="140">
                  <c:v>0.23713503574992981</c:v>
                </c:pt>
                <c:pt idx="141">
                  <c:v>0.23697658574994321</c:v>
                </c:pt>
                <c:pt idx="142">
                  <c:v>0.2366861657499868</c:v>
                </c:pt>
                <c:pt idx="143">
                  <c:v>0.23623414533328471</c:v>
                </c:pt>
                <c:pt idx="144">
                  <c:v>0.23489608574996651</c:v>
                </c:pt>
                <c:pt idx="145">
                  <c:v>0.23419581000526091</c:v>
                </c:pt>
                <c:pt idx="146">
                  <c:v>0.22935654860712873</c:v>
                </c:pt>
                <c:pt idx="147">
                  <c:v>0.2280666377087357</c:v>
                </c:pt>
                <c:pt idx="148">
                  <c:v>0.22714114574995392</c:v>
                </c:pt>
                <c:pt idx="149">
                  <c:v>0.22569844574985609</c:v>
                </c:pt>
                <c:pt idx="150">
                  <c:v>0.22437725574995682</c:v>
                </c:pt>
                <c:pt idx="151">
                  <c:v>0.22366730781189431</c:v>
                </c:pt>
                <c:pt idx="152">
                  <c:v>0.22243355574997281</c:v>
                </c:pt>
                <c:pt idx="153">
                  <c:v>0.22143579574995442</c:v>
                </c:pt>
                <c:pt idx="154">
                  <c:v>0.22118462797219252</c:v>
                </c:pt>
                <c:pt idx="155">
                  <c:v>0.2178009057499537</c:v>
                </c:pt>
                <c:pt idx="156">
                  <c:v>0.21761370574998296</c:v>
                </c:pt>
                <c:pt idx="157">
                  <c:v>0.21719001915202826</c:v>
                </c:pt>
                <c:pt idx="158">
                  <c:v>0.21545258574998641</c:v>
                </c:pt>
                <c:pt idx="159">
                  <c:v>0.21492787574997871</c:v>
                </c:pt>
                <c:pt idx="160">
                  <c:v>0.21400300991662391</c:v>
                </c:pt>
                <c:pt idx="161">
                  <c:v>0.21394279463879709</c:v>
                </c:pt>
                <c:pt idx="162">
                  <c:v>0.21309600048685723</c:v>
                </c:pt>
                <c:pt idx="163">
                  <c:v>0.21218166890788837</c:v>
                </c:pt>
                <c:pt idx="164">
                  <c:v>0.21304580574992854</c:v>
                </c:pt>
                <c:pt idx="165">
                  <c:v>0.2125659676056415</c:v>
                </c:pt>
                <c:pt idx="166">
                  <c:v>0.21431129574993718</c:v>
                </c:pt>
                <c:pt idx="167">
                  <c:v>0.21342963574998924</c:v>
                </c:pt>
                <c:pt idx="168">
                  <c:v>0.21421881574998741</c:v>
                </c:pt>
                <c:pt idx="169">
                  <c:v>0.21453469956443919</c:v>
                </c:pt>
                <c:pt idx="170">
                  <c:v>0.2152366898408648</c:v>
                </c:pt>
                <c:pt idx="171">
                  <c:v>0.21574882241652946</c:v>
                </c:pt>
                <c:pt idx="172">
                  <c:v>0.21681836575001542</c:v>
                </c:pt>
                <c:pt idx="173">
                  <c:v>0.21714965575002088</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0.22525263491665717</c:v>
                </c:pt>
                <c:pt idx="183">
                  <c:v>0.22522934575003742</c:v>
                </c:pt>
                <c:pt idx="184">
                  <c:v>0.22623419574998141</c:v>
                </c:pt>
                <c:pt idx="185">
                  <c:v>0.22597551574993702</c:v>
                </c:pt>
                <c:pt idx="186">
                  <c:v>0.22703341101318131</c:v>
                </c:pt>
                <c:pt idx="187">
                  <c:v>0.22721768352766997</c:v>
                </c:pt>
                <c:pt idx="188">
                  <c:v>0.22873697393173131</c:v>
                </c:pt>
                <c:pt idx="189">
                  <c:v>0.22865486574998767</c:v>
                </c:pt>
                <c:pt idx="190">
                  <c:v>0.22970389544074976</c:v>
                </c:pt>
                <c:pt idx="191">
                  <c:v>0.22966086574993483</c:v>
                </c:pt>
                <c:pt idx="192">
                  <c:v>0.230240565749952</c:v>
                </c:pt>
                <c:pt idx="193">
                  <c:v>0.23100306038915619</c:v>
                </c:pt>
                <c:pt idx="194">
                  <c:v>0.23156858574992636</c:v>
                </c:pt>
                <c:pt idx="195">
                  <c:v>0.23154797574991903</c:v>
                </c:pt>
                <c:pt idx="196">
                  <c:v>0.23075616890785966</c:v>
                </c:pt>
                <c:pt idx="197">
                  <c:v>0.23315954211361137</c:v>
                </c:pt>
                <c:pt idx="198">
                  <c:v>0.23244663491665571</c:v>
                </c:pt>
                <c:pt idx="199">
                  <c:v>0.23262198574992971</c:v>
                </c:pt>
                <c:pt idx="200">
                  <c:v>0.23267731574998152</c:v>
                </c:pt>
                <c:pt idx="201">
                  <c:v>0.23360473575006324</c:v>
                </c:pt>
                <c:pt idx="202">
                  <c:v>0.23390837450004681</c:v>
                </c:pt>
                <c:pt idx="203">
                  <c:v>0.23447814574993256</c:v>
                </c:pt>
                <c:pt idx="204">
                  <c:v>0.23399323908327607</c:v>
                </c:pt>
                <c:pt idx="205">
                  <c:v>0.23700558574992692</c:v>
                </c:pt>
                <c:pt idx="206">
                  <c:v>0.23603784259205468</c:v>
                </c:pt>
                <c:pt idx="207">
                  <c:v>0.23734558574996384</c:v>
                </c:pt>
                <c:pt idx="208">
                  <c:v>0.23775243574991148</c:v>
                </c:pt>
                <c:pt idx="209">
                  <c:v>0.23849800575007446</c:v>
                </c:pt>
                <c:pt idx="210">
                  <c:v>0.23762782797220439</c:v>
                </c:pt>
                <c:pt idx="211">
                  <c:v>0.2379341657499483</c:v>
                </c:pt>
                <c:pt idx="212">
                  <c:v>0.23958866574986359</c:v>
                </c:pt>
                <c:pt idx="213">
                  <c:v>0.23975957241664503</c:v>
                </c:pt>
                <c:pt idx="214">
                  <c:v>0.24044154067058798</c:v>
                </c:pt>
                <c:pt idx="215">
                  <c:v>0.24007978453772727</c:v>
                </c:pt>
                <c:pt idx="216">
                  <c:v>0.24007397574990819</c:v>
                </c:pt>
                <c:pt idx="217">
                  <c:v>0.23961679574993874</c:v>
                </c:pt>
                <c:pt idx="218">
                  <c:v>0.23866688574996453</c:v>
                </c:pt>
                <c:pt idx="219">
                  <c:v>0.23907010355220876</c:v>
                </c:pt>
                <c:pt idx="220">
                  <c:v>0.23981736574981491</c:v>
                </c:pt>
                <c:pt idx="221">
                  <c:v>0.24029381686104076</c:v>
                </c:pt>
                <c:pt idx="222">
                  <c:v>0.23763116437058318</c:v>
                </c:pt>
                <c:pt idx="223">
                  <c:v>0.23786305311843162</c:v>
                </c:pt>
                <c:pt idx="224">
                  <c:v>0.23757362574995938</c:v>
                </c:pt>
                <c:pt idx="225">
                  <c:v>0.23568609574998334</c:v>
                </c:pt>
                <c:pt idx="226">
                  <c:v>0.23528233732882622</c:v>
                </c:pt>
                <c:pt idx="227">
                  <c:v>0.23470828574990352</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0.22610666575008037</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0.22342480048683921</c:v>
                </c:pt>
                <c:pt idx="246">
                  <c:v>0.22396330575004719</c:v>
                </c:pt>
                <c:pt idx="247">
                  <c:v>0.22730397927935519</c:v>
                </c:pt>
                <c:pt idx="248">
                  <c:v>0.22824770574997899</c:v>
                </c:pt>
                <c:pt idx="249">
                  <c:v>0.22906292847727641</c:v>
                </c:pt>
                <c:pt idx="250">
                  <c:v>0.23042208574996462</c:v>
                </c:pt>
                <c:pt idx="251">
                  <c:v>0.23168042575007064</c:v>
                </c:pt>
                <c:pt idx="252">
                  <c:v>0.23226175423478418</c:v>
                </c:pt>
                <c:pt idx="253">
                  <c:v>0.23417989574998888</c:v>
                </c:pt>
                <c:pt idx="254">
                  <c:v>0.23414367574990536</c:v>
                </c:pt>
                <c:pt idx="255">
                  <c:v>0.23745772833065357</c:v>
                </c:pt>
                <c:pt idx="256">
                  <c:v>0.23887038049734638</c:v>
                </c:pt>
                <c:pt idx="257">
                  <c:v>0.23898312574995373</c:v>
                </c:pt>
                <c:pt idx="258">
                  <c:v>0.24003265574997101</c:v>
                </c:pt>
                <c:pt idx="259">
                  <c:v>0.24098731686106636</c:v>
                </c:pt>
                <c:pt idx="260">
                  <c:v>0.2410377957499179</c:v>
                </c:pt>
                <c:pt idx="261">
                  <c:v>0.24188326574996233</c:v>
                </c:pt>
                <c:pt idx="262">
                  <c:v>0.24260946896836799</c:v>
                </c:pt>
                <c:pt idx="263">
                  <c:v>0.24300472927937733</c:v>
                </c:pt>
                <c:pt idx="264">
                  <c:v>0.24448395120450073</c:v>
                </c:pt>
                <c:pt idx="265">
                  <c:v>0.24442000574998701</c:v>
                </c:pt>
                <c:pt idx="266">
                  <c:v>0.24475115827517871</c:v>
                </c:pt>
                <c:pt idx="267">
                  <c:v>0.24505590574992223</c:v>
                </c:pt>
                <c:pt idx="268">
                  <c:v>0.24514577575001795</c:v>
                </c:pt>
                <c:pt idx="269">
                  <c:v>0.24503110574988796</c:v>
                </c:pt>
                <c:pt idx="270">
                  <c:v>0.24581215280876756</c:v>
                </c:pt>
                <c:pt idx="271">
                  <c:v>0.24749467955946652</c:v>
                </c:pt>
                <c:pt idx="272">
                  <c:v>0.24815874575007521</c:v>
                </c:pt>
                <c:pt idx="273">
                  <c:v>0.24943938575003755</c:v>
                </c:pt>
                <c:pt idx="274">
                  <c:v>0.25018764574987584</c:v>
                </c:pt>
                <c:pt idx="275">
                  <c:v>0.25026082574994796</c:v>
                </c:pt>
                <c:pt idx="276">
                  <c:v>0.25153862449992914</c:v>
                </c:pt>
                <c:pt idx="277">
                  <c:v>0.2521502257499863</c:v>
                </c:pt>
                <c:pt idx="278">
                  <c:v>0.25197790574989726</c:v>
                </c:pt>
                <c:pt idx="279">
                  <c:v>0.25242538194041292</c:v>
                </c:pt>
                <c:pt idx="280">
                  <c:v>0.25346450034459217</c:v>
                </c:pt>
                <c:pt idx="281">
                  <c:v>0.25251076142005557</c:v>
                </c:pt>
                <c:pt idx="282">
                  <c:v>0.25373321574996055</c:v>
                </c:pt>
                <c:pt idx="283">
                  <c:v>0.25436170574995803</c:v>
                </c:pt>
                <c:pt idx="284">
                  <c:v>0.25528865843816079</c:v>
                </c:pt>
                <c:pt idx="285">
                  <c:v>0.25437315575008768</c:v>
                </c:pt>
                <c:pt idx="286">
                  <c:v>0.25361960574998932</c:v>
                </c:pt>
                <c:pt idx="287">
                  <c:v>0.25224353989631204</c:v>
                </c:pt>
                <c:pt idx="288">
                  <c:v>0.24843893075001275</c:v>
                </c:pt>
                <c:pt idx="289">
                  <c:v>0.24654386574998471</c:v>
                </c:pt>
                <c:pt idx="290">
                  <c:v>0.24546403074997203</c:v>
                </c:pt>
                <c:pt idx="291">
                  <c:v>0.24448139574994374</c:v>
                </c:pt>
                <c:pt idx="292">
                  <c:v>0.24314001575002941</c:v>
                </c:pt>
                <c:pt idx="293">
                  <c:v>0.24278402153946424</c:v>
                </c:pt>
                <c:pt idx="294">
                  <c:v>0.24136270574990704</c:v>
                </c:pt>
                <c:pt idx="295">
                  <c:v>0.23850793699996609</c:v>
                </c:pt>
                <c:pt idx="296">
                  <c:v>0.23839797943422544</c:v>
                </c:pt>
                <c:pt idx="297">
                  <c:v>0.23771190574991871</c:v>
                </c:pt>
                <c:pt idx="298">
                  <c:v>0.23697378575002431</c:v>
                </c:pt>
                <c:pt idx="299">
                  <c:v>0.23627375838151465</c:v>
                </c:pt>
                <c:pt idx="300">
                  <c:v>0.23665227574997516</c:v>
                </c:pt>
                <c:pt idx="301">
                  <c:v>0.23554723574993414</c:v>
                </c:pt>
                <c:pt idx="302">
                  <c:v>0.23478425802262876</c:v>
                </c:pt>
                <c:pt idx="303">
                  <c:v>0.23576185311839054</c:v>
                </c:pt>
                <c:pt idx="304">
                  <c:v>0.23375036189037282</c:v>
                </c:pt>
                <c:pt idx="305">
                  <c:v>0.23457207574995187</c:v>
                </c:pt>
                <c:pt idx="306">
                  <c:v>0.23416067170748533</c:v>
                </c:pt>
                <c:pt idx="307">
                  <c:v>0.23389343574987745</c:v>
                </c:pt>
                <c:pt idx="308">
                  <c:v>0.23386291574995255</c:v>
                </c:pt>
                <c:pt idx="309">
                  <c:v>0.23365919298394988</c:v>
                </c:pt>
                <c:pt idx="310">
                  <c:v>0.23341425574992103</c:v>
                </c:pt>
                <c:pt idx="311">
                  <c:v>0.23266724270652642</c:v>
                </c:pt>
                <c:pt idx="312">
                  <c:v>0.23350972927944719</c:v>
                </c:pt>
                <c:pt idx="313">
                  <c:v>0.23169467574989255</c:v>
                </c:pt>
                <c:pt idx="314">
                  <c:v>0.23171512574997188</c:v>
                </c:pt>
                <c:pt idx="315">
                  <c:v>0.23142447417102158</c:v>
                </c:pt>
                <c:pt idx="316">
                  <c:v>0.23080756574996997</c:v>
                </c:pt>
                <c:pt idx="317">
                  <c:v>0.22993854574995964</c:v>
                </c:pt>
                <c:pt idx="318">
                  <c:v>0.22894367498075488</c:v>
                </c:pt>
                <c:pt idx="319">
                  <c:v>0.22813558996050168</c:v>
                </c:pt>
                <c:pt idx="320">
                  <c:v>0.22540339890075245</c:v>
                </c:pt>
                <c:pt idx="321">
                  <c:v>0.22498616574988264</c:v>
                </c:pt>
                <c:pt idx="322">
                  <c:v>0.22401020166830676</c:v>
                </c:pt>
                <c:pt idx="323">
                  <c:v>0.22286810574982496</c:v>
                </c:pt>
                <c:pt idx="324">
                  <c:v>0.22169880897580185</c:v>
                </c:pt>
                <c:pt idx="325">
                  <c:v>0.22182249575006099</c:v>
                </c:pt>
                <c:pt idx="326">
                  <c:v>0.22065757574998168</c:v>
                </c:pt>
                <c:pt idx="327">
                  <c:v>0.21943507779307941</c:v>
                </c:pt>
                <c:pt idx="328">
                  <c:v>0.22007233432141504</c:v>
                </c:pt>
                <c:pt idx="329">
                  <c:v>0.21719011209921746</c:v>
                </c:pt>
                <c:pt idx="330">
                  <c:v>0.21582049575003762</c:v>
                </c:pt>
                <c:pt idx="331">
                  <c:v>0.21448252680262692</c:v>
                </c:pt>
                <c:pt idx="332">
                  <c:v>0.21364922574989037</c:v>
                </c:pt>
                <c:pt idx="333">
                  <c:v>0.21147784574989739</c:v>
                </c:pt>
                <c:pt idx="334">
                  <c:v>0.20961366364483069</c:v>
                </c:pt>
                <c:pt idx="335">
                  <c:v>0.2085065657498717</c:v>
                </c:pt>
                <c:pt idx="336">
                  <c:v>0.20726430575000196</c:v>
                </c:pt>
                <c:pt idx="337">
                  <c:v>0.20540332510475423</c:v>
                </c:pt>
                <c:pt idx="338">
                  <c:v>0.20301848469729641</c:v>
                </c:pt>
                <c:pt idx="339">
                  <c:v>0.20203139574995541</c:v>
                </c:pt>
                <c:pt idx="340">
                  <c:v>0.20249834192014793</c:v>
                </c:pt>
                <c:pt idx="341">
                  <c:v>0.20194888575001396</c:v>
                </c:pt>
                <c:pt idx="342">
                  <c:v>0.20144818574996795</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0.1970971745670913</c:v>
                </c:pt>
                <c:pt idx="353">
                  <c:v>0.19785305959615584</c:v>
                </c:pt>
                <c:pt idx="354">
                  <c:v>0.19779539574987862</c:v>
                </c:pt>
                <c:pt idx="355">
                  <c:v>0.19753953574999641</c:v>
                </c:pt>
                <c:pt idx="356">
                  <c:v>0.19700497026613564</c:v>
                </c:pt>
                <c:pt idx="357">
                  <c:v>0.19748088574992578</c:v>
                </c:pt>
                <c:pt idx="358">
                  <c:v>0.19678643206570742</c:v>
                </c:pt>
                <c:pt idx="359">
                  <c:v>0.19744712797221126</c:v>
                </c:pt>
                <c:pt idx="360">
                  <c:v>0.19720504575003894</c:v>
                </c:pt>
                <c:pt idx="361">
                  <c:v>0.19720817847725436</c:v>
                </c:pt>
                <c:pt idx="362">
                  <c:v>0.19859295703197691</c:v>
                </c:pt>
                <c:pt idx="363">
                  <c:v>0.19859797574997629</c:v>
                </c:pt>
                <c:pt idx="364">
                  <c:v>0.19899585198662378</c:v>
                </c:pt>
                <c:pt idx="365">
                  <c:v>0.19916565575003631</c:v>
                </c:pt>
                <c:pt idx="366">
                  <c:v>0.20000379574997851</c:v>
                </c:pt>
                <c:pt idx="367">
                  <c:v>0.19943611923308419</c:v>
                </c:pt>
                <c:pt idx="368">
                  <c:v>0.20045396575002891</c:v>
                </c:pt>
                <c:pt idx="369">
                  <c:v>0.20108500149466124</c:v>
                </c:pt>
                <c:pt idx="370">
                  <c:v>0.20147003618475878</c:v>
                </c:pt>
                <c:pt idx="371">
                  <c:v>0.20175028506029982</c:v>
                </c:pt>
                <c:pt idx="372">
                  <c:v>0.20222685311840394</c:v>
                </c:pt>
                <c:pt idx="373">
                  <c:v>0.20186154574992091</c:v>
                </c:pt>
                <c:pt idx="374">
                  <c:v>0.20273122574994321</c:v>
                </c:pt>
                <c:pt idx="375">
                  <c:v>0.20169082064371907</c:v>
                </c:pt>
                <c:pt idx="376">
                  <c:v>0.20295941574994483</c:v>
                </c:pt>
                <c:pt idx="377">
                  <c:v>0.2030248312819794</c:v>
                </c:pt>
                <c:pt idx="378">
                  <c:v>0.20337760048678888</c:v>
                </c:pt>
                <c:pt idx="379">
                  <c:v>0.20311504860718799</c:v>
                </c:pt>
                <c:pt idx="380">
                  <c:v>0.20317883048110741</c:v>
                </c:pt>
                <c:pt idx="381">
                  <c:v>0.2031847957499622</c:v>
                </c:pt>
                <c:pt idx="382">
                  <c:v>0.20278802153951858</c:v>
                </c:pt>
                <c:pt idx="383">
                  <c:v>0.2029842657499899</c:v>
                </c:pt>
                <c:pt idx="384">
                  <c:v>0.20293088574997878</c:v>
                </c:pt>
                <c:pt idx="385">
                  <c:v>0.20353383504286202</c:v>
                </c:pt>
                <c:pt idx="386">
                  <c:v>0.20372804404779324</c:v>
                </c:pt>
                <c:pt idx="387">
                  <c:v>0.20591732882684297</c:v>
                </c:pt>
                <c:pt idx="388">
                  <c:v>0.20595855575002991</c:v>
                </c:pt>
                <c:pt idx="389">
                  <c:v>0.20776610574986901</c:v>
                </c:pt>
                <c:pt idx="390">
                  <c:v>0.20888902574992591</c:v>
                </c:pt>
                <c:pt idx="391">
                  <c:v>0.20964026745217298</c:v>
                </c:pt>
                <c:pt idx="392">
                  <c:v>0.21040516574996138</c:v>
                </c:pt>
                <c:pt idx="393">
                  <c:v>0.21201413155638757</c:v>
                </c:pt>
                <c:pt idx="394">
                  <c:v>0.21295609893185491</c:v>
                </c:pt>
                <c:pt idx="395">
                  <c:v>0.21478781600639293</c:v>
                </c:pt>
                <c:pt idx="396">
                  <c:v>0.21634164574999237</c:v>
                </c:pt>
                <c:pt idx="397">
                  <c:v>0.21699516574993574</c:v>
                </c:pt>
                <c:pt idx="398">
                  <c:v>0.21772669522360388</c:v>
                </c:pt>
                <c:pt idx="399">
                  <c:v>0.21930095574988684</c:v>
                </c:pt>
                <c:pt idx="400">
                  <c:v>0.21962813155626346</c:v>
                </c:pt>
                <c:pt idx="401">
                  <c:v>0.22134818574987494</c:v>
                </c:pt>
                <c:pt idx="402">
                  <c:v>0.22171181783780039</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0.23450621574994571</c:v>
                </c:pt>
                <c:pt idx="415">
                  <c:v>0.23492264259212492</c:v>
                </c:pt>
                <c:pt idx="416">
                  <c:v>0.23503699574995096</c:v>
                </c:pt>
                <c:pt idx="417">
                  <c:v>0.2357959483032348</c:v>
                </c:pt>
                <c:pt idx="418">
                  <c:v>0.23542799574997297</c:v>
                </c:pt>
                <c:pt idx="419">
                  <c:v>0.23621573732897624</c:v>
                </c:pt>
                <c:pt idx="420">
                  <c:v>0.23587452277124038</c:v>
                </c:pt>
                <c:pt idx="421">
                  <c:v>0.23654098037683052</c:v>
                </c:pt>
                <c:pt idx="422">
                  <c:v>0.23713625574995945</c:v>
                </c:pt>
                <c:pt idx="423">
                  <c:v>0.23600393800808206</c:v>
                </c:pt>
                <c:pt idx="424">
                  <c:v>0.23583416574996371</c:v>
                </c:pt>
                <c:pt idx="425">
                  <c:v>0.235086249836016</c:v>
                </c:pt>
                <c:pt idx="426">
                  <c:v>0.23461652574994218</c:v>
                </c:pt>
                <c:pt idx="427">
                  <c:v>0.23360102277118239</c:v>
                </c:pt>
                <c:pt idx="428">
                  <c:v>0.23268475575000025</c:v>
                </c:pt>
                <c:pt idx="429">
                  <c:v>0.2306664613055176</c:v>
                </c:pt>
                <c:pt idx="430">
                  <c:v>0.23139725662719043</c:v>
                </c:pt>
                <c:pt idx="431">
                  <c:v>0.22916167574996388</c:v>
                </c:pt>
                <c:pt idx="432">
                  <c:v>0.22887612080373287</c:v>
                </c:pt>
                <c:pt idx="433">
                  <c:v>0.22765906575001787</c:v>
                </c:pt>
                <c:pt idx="434">
                  <c:v>0.2263403946389389</c:v>
                </c:pt>
                <c:pt idx="435">
                  <c:v>0.22549320574994192</c:v>
                </c:pt>
                <c:pt idx="436">
                  <c:v>0.22363311264653868</c:v>
                </c:pt>
                <c:pt idx="437">
                  <c:v>0.22202489476106291</c:v>
                </c:pt>
                <c:pt idx="438">
                  <c:v>0.22124064345481997</c:v>
                </c:pt>
                <c:pt idx="439">
                  <c:v>0.21625570262494875</c:v>
                </c:pt>
                <c:pt idx="440">
                  <c:v>0.21539241595408498</c:v>
                </c:pt>
                <c:pt idx="441">
                  <c:v>0.21468841574987621</c:v>
                </c:pt>
                <c:pt idx="442">
                  <c:v>0.21298141124447084</c:v>
                </c:pt>
                <c:pt idx="443">
                  <c:v>0.21245396575000094</c:v>
                </c:pt>
                <c:pt idx="444">
                  <c:v>0.21170495120445321</c:v>
                </c:pt>
                <c:pt idx="445">
                  <c:v>0.2104303872313982</c:v>
                </c:pt>
                <c:pt idx="446">
                  <c:v>0.20865294830318237</c:v>
                </c:pt>
                <c:pt idx="447">
                  <c:v>0.2081410757500777</c:v>
                </c:pt>
                <c:pt idx="448">
                  <c:v>0.20662488447337071</c:v>
                </c:pt>
                <c:pt idx="449">
                  <c:v>0.20644746130548741</c:v>
                </c:pt>
                <c:pt idx="450">
                  <c:v>0.20621491575005291</c:v>
                </c:pt>
                <c:pt idx="451">
                  <c:v>0.20483220878027478</c:v>
                </c:pt>
                <c:pt idx="452">
                  <c:v>0.20494225802272631</c:v>
                </c:pt>
                <c:pt idx="453">
                  <c:v>0.20420142574995739</c:v>
                </c:pt>
                <c:pt idx="454">
                  <c:v>0.20346748738255402</c:v>
                </c:pt>
                <c:pt idx="455">
                  <c:v>0.20383931627628726</c:v>
                </c:pt>
                <c:pt idx="456">
                  <c:v>0.20417052531510615</c:v>
                </c:pt>
                <c:pt idx="457">
                  <c:v>0.20373944575000319</c:v>
                </c:pt>
                <c:pt idx="458">
                  <c:v>0.20378899665904271</c:v>
                </c:pt>
                <c:pt idx="459">
                  <c:v>0.20427818574994228</c:v>
                </c:pt>
                <c:pt idx="460">
                  <c:v>0.20556716837619188</c:v>
                </c:pt>
                <c:pt idx="461">
                  <c:v>0.20576560574993175</c:v>
                </c:pt>
                <c:pt idx="462">
                  <c:v>0.20756519146425512</c:v>
                </c:pt>
                <c:pt idx="463">
                  <c:v>0.20787538574994371</c:v>
                </c:pt>
                <c:pt idx="464">
                  <c:v>0.20808804553493618</c:v>
                </c:pt>
                <c:pt idx="465">
                  <c:v>0.20924560574999898</c:v>
                </c:pt>
                <c:pt idx="466">
                  <c:v>0.20955108756815841</c:v>
                </c:pt>
                <c:pt idx="467">
                  <c:v>0.21011286273929394</c:v>
                </c:pt>
                <c:pt idx="468">
                  <c:v>0.21033490574990321</c:v>
                </c:pt>
                <c:pt idx="469">
                  <c:v>0.21164908157399556</c:v>
                </c:pt>
                <c:pt idx="470">
                  <c:v>0.21207344741661421</c:v>
                </c:pt>
                <c:pt idx="471">
                  <c:v>0.21362678810288571</c:v>
                </c:pt>
                <c:pt idx="472">
                  <c:v>0.21466996760571533</c:v>
                </c:pt>
                <c:pt idx="473">
                  <c:v>0.21531416575000178</c:v>
                </c:pt>
                <c:pt idx="474">
                  <c:v>0.21563806704025978</c:v>
                </c:pt>
                <c:pt idx="475">
                  <c:v>0.21578016948628004</c:v>
                </c:pt>
                <c:pt idx="476">
                  <c:v>0.21595214575003793</c:v>
                </c:pt>
                <c:pt idx="477">
                  <c:v>0.2166345401586654</c:v>
                </c:pt>
                <c:pt idx="478">
                  <c:v>0.21745282797222418</c:v>
                </c:pt>
                <c:pt idx="479">
                  <c:v>0.21733408756816219</c:v>
                </c:pt>
                <c:pt idx="480">
                  <c:v>0.21837490574996821</c:v>
                </c:pt>
                <c:pt idx="481">
                  <c:v>0.21925563693264394</c:v>
                </c:pt>
                <c:pt idx="482">
                  <c:v>0.2206686557500035</c:v>
                </c:pt>
                <c:pt idx="483">
                  <c:v>0.22069308660110221</c:v>
                </c:pt>
                <c:pt idx="484">
                  <c:v>0.2222308657499639</c:v>
                </c:pt>
                <c:pt idx="485">
                  <c:v>0.22249770144900091</c:v>
                </c:pt>
                <c:pt idx="486">
                  <c:v>0.22272715849717906</c:v>
                </c:pt>
                <c:pt idx="487">
                  <c:v>0.2231478538019474</c:v>
                </c:pt>
                <c:pt idx="488">
                  <c:v>0.22407892772801549</c:v>
                </c:pt>
                <c:pt idx="489">
                  <c:v>0.22490701574999175</c:v>
                </c:pt>
                <c:pt idx="490">
                  <c:v>0.22679316661952953</c:v>
                </c:pt>
                <c:pt idx="491">
                  <c:v>0.22780105881118121</c:v>
                </c:pt>
                <c:pt idx="492">
                  <c:v>0.22963627575002479</c:v>
                </c:pt>
                <c:pt idx="493">
                  <c:v>0.23049444922831699</c:v>
                </c:pt>
                <c:pt idx="494">
                  <c:v>0.23192828330098791</c:v>
                </c:pt>
                <c:pt idx="495">
                  <c:v>0.23204603670242877</c:v>
                </c:pt>
                <c:pt idx="496">
                  <c:v>0.23721587241668374</c:v>
                </c:pt>
                <c:pt idx="497">
                  <c:v>0.23681853618469995</c:v>
                </c:pt>
                <c:pt idx="498">
                  <c:v>0.23707601575004839</c:v>
                </c:pt>
                <c:pt idx="499">
                  <c:v>0.23803962003569271</c:v>
                </c:pt>
                <c:pt idx="500">
                  <c:v>0.23902721888127618</c:v>
                </c:pt>
                <c:pt idx="501">
                  <c:v>0.23948658996053496</c:v>
                </c:pt>
                <c:pt idx="502">
                  <c:v>0.23904829936699962</c:v>
                </c:pt>
                <c:pt idx="503">
                  <c:v>0.23985086029549071</c:v>
                </c:pt>
                <c:pt idx="504">
                  <c:v>0.23907029036533373</c:v>
                </c:pt>
                <c:pt idx="505">
                  <c:v>0.24170340574997368</c:v>
                </c:pt>
                <c:pt idx="506">
                  <c:v>0.24078071187243252</c:v>
                </c:pt>
                <c:pt idx="507">
                  <c:v>0.24076551574991356</c:v>
                </c:pt>
                <c:pt idx="508">
                  <c:v>0.24131085472950531</c:v>
                </c:pt>
                <c:pt idx="509">
                  <c:v>0.24235757596272833</c:v>
                </c:pt>
                <c:pt idx="510">
                  <c:v>0.24184830158328946</c:v>
                </c:pt>
                <c:pt idx="511">
                  <c:v>0.24162649001969791</c:v>
                </c:pt>
                <c:pt idx="512">
                  <c:v>0.24192734324995521</c:v>
                </c:pt>
                <c:pt idx="513">
                  <c:v>0.2414718640833087</c:v>
                </c:pt>
                <c:pt idx="514">
                  <c:v>0.24196665869116912</c:v>
                </c:pt>
                <c:pt idx="515">
                  <c:v>0.24297212915422531</c:v>
                </c:pt>
                <c:pt idx="516">
                  <c:v>0.2431504957499584</c:v>
                </c:pt>
                <c:pt idx="517">
                  <c:v>0.24390359962748701</c:v>
                </c:pt>
                <c:pt idx="518">
                  <c:v>0.24410971220154917</c:v>
                </c:pt>
                <c:pt idx="519">
                  <c:v>0.24472723908333233</c:v>
                </c:pt>
                <c:pt idx="520">
                  <c:v>0.2448253782775254</c:v>
                </c:pt>
                <c:pt idx="521">
                  <c:v>0.24475744421144474</c:v>
                </c:pt>
                <c:pt idx="522">
                  <c:v>0.24584666574996583</c:v>
                </c:pt>
                <c:pt idx="523">
                  <c:v>0.24624229936706907</c:v>
                </c:pt>
                <c:pt idx="524">
                  <c:v>0.24688104553489187</c:v>
                </c:pt>
                <c:pt idx="525">
                  <c:v>0.2469339865580768</c:v>
                </c:pt>
                <c:pt idx="526">
                  <c:v>0.24766187278288498</c:v>
                </c:pt>
                <c:pt idx="527">
                  <c:v>0.24807729350507693</c:v>
                </c:pt>
                <c:pt idx="528">
                  <c:v>0.24831326938633014</c:v>
                </c:pt>
                <c:pt idx="529">
                  <c:v>0.24822889575004603</c:v>
                </c:pt>
                <c:pt idx="530">
                  <c:v>0.24786923228060712</c:v>
                </c:pt>
                <c:pt idx="531">
                  <c:v>0.2476009057499767</c:v>
                </c:pt>
                <c:pt idx="532">
                  <c:v>0.24959809723930027</c:v>
                </c:pt>
                <c:pt idx="533">
                  <c:v>0.24960832843048333</c:v>
                </c:pt>
                <c:pt idx="534">
                  <c:v>0.2501260281988778</c:v>
                </c:pt>
                <c:pt idx="535">
                  <c:v>0.2510244433843814</c:v>
                </c:pt>
                <c:pt idx="536">
                  <c:v>0.25062392615821233</c:v>
                </c:pt>
                <c:pt idx="537">
                  <c:v>0.25259632411739119</c:v>
                </c:pt>
                <c:pt idx="538">
                  <c:v>0.25375717105623574</c:v>
                </c:pt>
                <c:pt idx="539">
                  <c:v>0.25362353537966065</c:v>
                </c:pt>
                <c:pt idx="540">
                  <c:v>0.2559190307499648</c:v>
                </c:pt>
                <c:pt idx="541">
                  <c:v>0.25759528379875007</c:v>
                </c:pt>
                <c:pt idx="542">
                  <c:v>0.25756966661960284</c:v>
                </c:pt>
                <c:pt idx="543">
                  <c:v>0.2582541765833497</c:v>
                </c:pt>
                <c:pt idx="544">
                  <c:v>0.25882101915202332</c:v>
                </c:pt>
                <c:pt idx="545">
                  <c:v>0.25852467498072035</c:v>
                </c:pt>
                <c:pt idx="546">
                  <c:v>0.25909618126009132</c:v>
                </c:pt>
                <c:pt idx="547">
                  <c:v>0.25948173403284674</c:v>
                </c:pt>
                <c:pt idx="548">
                  <c:v>0.25953978453779314</c:v>
                </c:pt>
                <c:pt idx="549">
                  <c:v>0.26093090574997346</c:v>
                </c:pt>
                <c:pt idx="550">
                  <c:v>0.2598806967946824</c:v>
                </c:pt>
                <c:pt idx="551">
                  <c:v>0.25897755523442406</c:v>
                </c:pt>
                <c:pt idx="552">
                  <c:v>0.25878369741671725</c:v>
                </c:pt>
                <c:pt idx="553">
                  <c:v>0.25927146697448267</c:v>
                </c:pt>
                <c:pt idx="554">
                  <c:v>0.25859836130546027</c:v>
                </c:pt>
                <c:pt idx="555">
                  <c:v>0.2587658953332978</c:v>
                </c:pt>
                <c:pt idx="556">
                  <c:v>0.25819812003565801</c:v>
                </c:pt>
                <c:pt idx="557">
                  <c:v>0.25811230574994742</c:v>
                </c:pt>
                <c:pt idx="558">
                  <c:v>0.25839967170733757</c:v>
                </c:pt>
                <c:pt idx="559">
                  <c:v>0.25800280347722548</c:v>
                </c:pt>
                <c:pt idx="560">
                  <c:v>0.25867628719318247</c:v>
                </c:pt>
                <c:pt idx="561">
                  <c:v>0.25801744507577951</c:v>
                </c:pt>
                <c:pt idx="562">
                  <c:v>0.25765088534178932</c:v>
                </c:pt>
                <c:pt idx="563">
                  <c:v>0.25834751213298546</c:v>
                </c:pt>
                <c:pt idx="564">
                  <c:v>0.25869375357606783</c:v>
                </c:pt>
                <c:pt idx="565">
                  <c:v>0.25686162003563595</c:v>
                </c:pt>
                <c:pt idx="566">
                  <c:v>0.25735568596978525</c:v>
                </c:pt>
                <c:pt idx="567">
                  <c:v>0.25804239554588548</c:v>
                </c:pt>
                <c:pt idx="568">
                  <c:v>0.25773040575002426</c:v>
                </c:pt>
                <c:pt idx="569">
                  <c:v>0.25679713023981776</c:v>
                </c:pt>
                <c:pt idx="570">
                  <c:v>0.2562678312818889</c:v>
                </c:pt>
                <c:pt idx="571">
                  <c:v>0.25598405881115127</c:v>
                </c:pt>
                <c:pt idx="572">
                  <c:v>0.25641012449993639</c:v>
                </c:pt>
                <c:pt idx="573">
                  <c:v>0.25583863302269139</c:v>
                </c:pt>
                <c:pt idx="574">
                  <c:v>0.25555175190379475</c:v>
                </c:pt>
                <c:pt idx="575">
                  <c:v>0.25493074270650579</c:v>
                </c:pt>
                <c:pt idx="576">
                  <c:v>0.25465476289284172</c:v>
                </c:pt>
                <c:pt idx="577">
                  <c:v>0.2544639469870873</c:v>
                </c:pt>
                <c:pt idx="578">
                  <c:v>0.25430692658331111</c:v>
                </c:pt>
                <c:pt idx="579">
                  <c:v>0.2541274326316767</c:v>
                </c:pt>
                <c:pt idx="580">
                  <c:v>0.25499432411727696</c:v>
                </c:pt>
                <c:pt idx="581">
                  <c:v>0.25392635838161937</c:v>
                </c:pt>
                <c:pt idx="582">
                  <c:v>0.25454176289281388</c:v>
                </c:pt>
                <c:pt idx="583">
                  <c:v>0.25383336029540282</c:v>
                </c:pt>
                <c:pt idx="584">
                  <c:v>0.2526080626126373</c:v>
                </c:pt>
                <c:pt idx="585">
                  <c:v>0.25333290574987266</c:v>
                </c:pt>
                <c:pt idx="586">
                  <c:v>0.2534357957499368</c:v>
                </c:pt>
                <c:pt idx="587">
                  <c:v>0.25335838574997716</c:v>
                </c:pt>
                <c:pt idx="588">
                  <c:v>0.25271889574986606</c:v>
                </c:pt>
                <c:pt idx="589">
                  <c:v>0.25315876574993074</c:v>
                </c:pt>
                <c:pt idx="590">
                  <c:v>0.25260307574987501</c:v>
                </c:pt>
                <c:pt idx="591">
                  <c:v>0.25288428075006736</c:v>
                </c:pt>
                <c:pt idx="592">
                  <c:v>0.25183359805765831</c:v>
                </c:pt>
                <c:pt idx="593">
                  <c:v>0.25120316500917284</c:v>
                </c:pt>
                <c:pt idx="594">
                  <c:v>0.25169648575004588</c:v>
                </c:pt>
                <c:pt idx="595">
                  <c:v>0.25142767574993796</c:v>
                </c:pt>
                <c:pt idx="596">
                  <c:v>0.25087072575000546</c:v>
                </c:pt>
                <c:pt idx="597">
                  <c:v>0.25084065574988351</c:v>
                </c:pt>
                <c:pt idx="598">
                  <c:v>0.25101738534185425</c:v>
                </c:pt>
                <c:pt idx="599">
                  <c:v>0.25020692574996467</c:v>
                </c:pt>
                <c:pt idx="600">
                  <c:v>0.25036383598266887</c:v>
                </c:pt>
                <c:pt idx="601">
                  <c:v>0.24885830048677379</c:v>
                </c:pt>
                <c:pt idx="602">
                  <c:v>0.24898444574991208</c:v>
                </c:pt>
                <c:pt idx="603">
                  <c:v>0.24896329575001669</c:v>
                </c:pt>
                <c:pt idx="604">
                  <c:v>0.24792327937640862</c:v>
                </c:pt>
                <c:pt idx="605">
                  <c:v>0.24768957574991637</c:v>
                </c:pt>
                <c:pt idx="606">
                  <c:v>0.24777758574995801</c:v>
                </c:pt>
                <c:pt idx="607">
                  <c:v>0.24770409574988175</c:v>
                </c:pt>
                <c:pt idx="608">
                  <c:v>0.24793521527377041</c:v>
                </c:pt>
                <c:pt idx="609">
                  <c:v>0.24644090574996408</c:v>
                </c:pt>
                <c:pt idx="610">
                  <c:v>0.24724512314126962</c:v>
                </c:pt>
                <c:pt idx="611">
                  <c:v>0.24663668574999092</c:v>
                </c:pt>
                <c:pt idx="612">
                  <c:v>0.24637810575003991</c:v>
                </c:pt>
                <c:pt idx="613">
                  <c:v>0.24696042575003252</c:v>
                </c:pt>
                <c:pt idx="614">
                  <c:v>0.24564085574992611</c:v>
                </c:pt>
                <c:pt idx="615">
                  <c:v>0.24497513575008184</c:v>
                </c:pt>
                <c:pt idx="616">
                  <c:v>0.24394771256815798</c:v>
                </c:pt>
                <c:pt idx="617">
                  <c:v>0.24390890574996188</c:v>
                </c:pt>
                <c:pt idx="618">
                  <c:v>0.24149372927936971</c:v>
                </c:pt>
                <c:pt idx="619">
                  <c:v>0.24217677575005317</c:v>
                </c:pt>
                <c:pt idx="620">
                  <c:v>0.24198667574992791</c:v>
                </c:pt>
                <c:pt idx="621">
                  <c:v>0.24145922574997791</c:v>
                </c:pt>
                <c:pt idx="622">
                  <c:v>0.24137540574997729</c:v>
                </c:pt>
                <c:pt idx="623">
                  <c:v>0.24113873574999925</c:v>
                </c:pt>
                <c:pt idx="624">
                  <c:v>0.24119807574994923</c:v>
                </c:pt>
                <c:pt idx="625">
                  <c:v>0.24046884574995891</c:v>
                </c:pt>
                <c:pt idx="626">
                  <c:v>0.23901102515297648</c:v>
                </c:pt>
                <c:pt idx="627">
                  <c:v>0.24060590574995888</c:v>
                </c:pt>
                <c:pt idx="628">
                  <c:v>0.24035905574996286</c:v>
                </c:pt>
                <c:pt idx="629">
                  <c:v>0.23935581296652231</c:v>
                </c:pt>
                <c:pt idx="630">
                  <c:v>0.23968417574992884</c:v>
                </c:pt>
                <c:pt idx="631">
                  <c:v>0.23920253574989683</c:v>
                </c:pt>
                <c:pt idx="632">
                  <c:v>0.23926743575002318</c:v>
                </c:pt>
                <c:pt idx="633">
                  <c:v>0.23894044574998963</c:v>
                </c:pt>
                <c:pt idx="634">
                  <c:v>0.23815610799721298</c:v>
                </c:pt>
                <c:pt idx="635">
                  <c:v>0.23926743636224104</c:v>
                </c:pt>
                <c:pt idx="636">
                  <c:v>0.23743967241661323</c:v>
                </c:pt>
                <c:pt idx="637">
                  <c:v>0.23790309575001373</c:v>
                </c:pt>
                <c:pt idx="638">
                  <c:v>0.2382345657500764</c:v>
                </c:pt>
                <c:pt idx="639">
                  <c:v>0.23714914575002449</c:v>
                </c:pt>
                <c:pt idx="640">
                  <c:v>0.23673312574989341</c:v>
                </c:pt>
                <c:pt idx="641">
                  <c:v>0.23731628209402844</c:v>
                </c:pt>
                <c:pt idx="642">
                  <c:v>0.23703208574993112</c:v>
                </c:pt>
                <c:pt idx="643">
                  <c:v>0.23835506575002796</c:v>
                </c:pt>
                <c:pt idx="644">
                  <c:v>0.2384399057500135</c:v>
                </c:pt>
                <c:pt idx="645">
                  <c:v>0.23844142299137208</c:v>
                </c:pt>
                <c:pt idx="646">
                  <c:v>0.23778103574994724</c:v>
                </c:pt>
                <c:pt idx="647">
                  <c:v>0.23793022443133827</c:v>
                </c:pt>
                <c:pt idx="648">
                  <c:v>0.23795142574998351</c:v>
                </c:pt>
                <c:pt idx="649">
                  <c:v>0.23777270574996123</c:v>
                </c:pt>
                <c:pt idx="650">
                  <c:v>0.23813920574997391</c:v>
                </c:pt>
                <c:pt idx="651">
                  <c:v>0.23799755575007026</c:v>
                </c:pt>
                <c:pt idx="652">
                  <c:v>0.23770545574986143</c:v>
                </c:pt>
                <c:pt idx="653">
                  <c:v>0.23819975632457613</c:v>
                </c:pt>
                <c:pt idx="654">
                  <c:v>0.23888452546837868</c:v>
                </c:pt>
                <c:pt idx="655">
                  <c:v>0.23807313574995703</c:v>
                </c:pt>
                <c:pt idx="656">
                  <c:v>0.2378840457498797</c:v>
                </c:pt>
                <c:pt idx="657">
                  <c:v>0.23797655575000931</c:v>
                </c:pt>
                <c:pt idx="658">
                  <c:v>0.23851126938627967</c:v>
                </c:pt>
                <c:pt idx="659">
                  <c:v>0.23891854574999663</c:v>
                </c:pt>
                <c:pt idx="660">
                  <c:v>0.23874760574999274</c:v>
                </c:pt>
                <c:pt idx="661">
                  <c:v>0.23970485140199602</c:v>
                </c:pt>
                <c:pt idx="662">
                  <c:v>0.24033383432146174</c:v>
                </c:pt>
                <c:pt idx="663">
                  <c:v>0.23922407058506703</c:v>
                </c:pt>
                <c:pt idx="664">
                  <c:v>0.23911075575000496</c:v>
                </c:pt>
                <c:pt idx="665">
                  <c:v>0.23962328574990024</c:v>
                </c:pt>
                <c:pt idx="666">
                  <c:v>0.23897742574989445</c:v>
                </c:pt>
                <c:pt idx="667">
                  <c:v>0.24050317575003541</c:v>
                </c:pt>
                <c:pt idx="668">
                  <c:v>0.23987139574990124</c:v>
                </c:pt>
                <c:pt idx="669">
                  <c:v>0.23987147717848245</c:v>
                </c:pt>
                <c:pt idx="670">
                  <c:v>0.23920175760181905</c:v>
                </c:pt>
                <c:pt idx="671">
                  <c:v>0.23927233432137063</c:v>
                </c:pt>
                <c:pt idx="672">
                  <c:v>0.24028678575000154</c:v>
                </c:pt>
                <c:pt idx="673">
                  <c:v>0.23974701574988444</c:v>
                </c:pt>
                <c:pt idx="674">
                  <c:v>0.24011207574996271</c:v>
                </c:pt>
                <c:pt idx="675">
                  <c:v>0.24041949949990793</c:v>
                </c:pt>
                <c:pt idx="676">
                  <c:v>0.24098538491662719</c:v>
                </c:pt>
                <c:pt idx="677">
                  <c:v>0.23993090575000081</c:v>
                </c:pt>
                <c:pt idx="678">
                  <c:v>0.24012459574998957</c:v>
                </c:pt>
                <c:pt idx="679">
                  <c:v>0.24093184575002657</c:v>
                </c:pt>
                <c:pt idx="680">
                  <c:v>0.24015792574998318</c:v>
                </c:pt>
                <c:pt idx="681">
                  <c:v>0.24093143908328363</c:v>
                </c:pt>
                <c:pt idx="682">
                  <c:v>0.24026354574995423</c:v>
                </c:pt>
                <c:pt idx="683">
                  <c:v>0.24066535574999676</c:v>
                </c:pt>
                <c:pt idx="684">
                  <c:v>0.24048289575000606</c:v>
                </c:pt>
                <c:pt idx="685">
                  <c:v>0.24107729350502927</c:v>
                </c:pt>
                <c:pt idx="686">
                  <c:v>0.24100532241662645</c:v>
                </c:pt>
                <c:pt idx="687">
                  <c:v>0.24150124282860491</c:v>
                </c:pt>
                <c:pt idx="688">
                  <c:v>0.24100716574987771</c:v>
                </c:pt>
                <c:pt idx="689">
                  <c:v>0.24147735574986509</c:v>
                </c:pt>
                <c:pt idx="690">
                  <c:v>0.24125109575000203</c:v>
                </c:pt>
                <c:pt idx="691">
                  <c:v>0.24218826574985997</c:v>
                </c:pt>
                <c:pt idx="692">
                  <c:v>0.24252702574983689</c:v>
                </c:pt>
                <c:pt idx="693">
                  <c:v>0.24179788513153297</c:v>
                </c:pt>
                <c:pt idx="694">
                  <c:v>0.24230694496569091</c:v>
                </c:pt>
                <c:pt idx="695">
                  <c:v>0.24375690574998998</c:v>
                </c:pt>
                <c:pt idx="696">
                  <c:v>0.24313190574997634</c:v>
                </c:pt>
                <c:pt idx="697">
                  <c:v>0.24350478574994841</c:v>
                </c:pt>
                <c:pt idx="698">
                  <c:v>0.24404439554587096</c:v>
                </c:pt>
                <c:pt idx="699">
                  <c:v>0.24393646574995412</c:v>
                </c:pt>
                <c:pt idx="700">
                  <c:v>0.24394202575004467</c:v>
                </c:pt>
                <c:pt idx="701">
                  <c:v>0.24471434575001225</c:v>
                </c:pt>
                <c:pt idx="702">
                  <c:v>0.24421340574998882</c:v>
                </c:pt>
                <c:pt idx="703">
                  <c:v>0.24411462196627554</c:v>
                </c:pt>
                <c:pt idx="704">
                  <c:v>0.24545145336907154</c:v>
                </c:pt>
                <c:pt idx="705">
                  <c:v>0.24601954574990287</c:v>
                </c:pt>
                <c:pt idx="706">
                  <c:v>0.24591806574999045</c:v>
                </c:pt>
                <c:pt idx="707">
                  <c:v>0.24649078575004102</c:v>
                </c:pt>
                <c:pt idx="708">
                  <c:v>0.24608020912069178</c:v>
                </c:pt>
                <c:pt idx="709">
                  <c:v>0.24661164574993691</c:v>
                </c:pt>
                <c:pt idx="710">
                  <c:v>0.24634958575008195</c:v>
                </c:pt>
                <c:pt idx="711">
                  <c:v>0.24680219324999109</c:v>
                </c:pt>
                <c:pt idx="712">
                  <c:v>0.24830834053258893</c:v>
                </c:pt>
                <c:pt idx="713">
                  <c:v>0.24885641595409441</c:v>
                </c:pt>
                <c:pt idx="714">
                  <c:v>0.24827420574996523</c:v>
                </c:pt>
                <c:pt idx="715">
                  <c:v>0.24898598574998262</c:v>
                </c:pt>
                <c:pt idx="716">
                  <c:v>0.24904769574989458</c:v>
                </c:pt>
                <c:pt idx="717">
                  <c:v>0.24882586575009236</c:v>
                </c:pt>
                <c:pt idx="718">
                  <c:v>0.24942084893183394</c:v>
                </c:pt>
                <c:pt idx="719">
                  <c:v>0.24850645894149231</c:v>
                </c:pt>
                <c:pt idx="720">
                  <c:v>0.24777715574997242</c:v>
                </c:pt>
                <c:pt idx="721">
                  <c:v>0.24973721187241499</c:v>
                </c:pt>
                <c:pt idx="722">
                  <c:v>0.24959776574998221</c:v>
                </c:pt>
                <c:pt idx="723">
                  <c:v>0.24967420574989774</c:v>
                </c:pt>
                <c:pt idx="724">
                  <c:v>0.24929039028613481</c:v>
                </c:pt>
                <c:pt idx="725">
                  <c:v>0.24959223575010062</c:v>
                </c:pt>
                <c:pt idx="726">
                  <c:v>0.25011132574982758</c:v>
                </c:pt>
                <c:pt idx="727">
                  <c:v>0.24896462574993472</c:v>
                </c:pt>
                <c:pt idx="728">
                  <c:v>0.24912756246638423</c:v>
                </c:pt>
                <c:pt idx="729">
                  <c:v>0.24953893800807259</c:v>
                </c:pt>
                <c:pt idx="730">
                  <c:v>0.25034552575000646</c:v>
                </c:pt>
                <c:pt idx="731">
                  <c:v>0.25021558574989938</c:v>
                </c:pt>
                <c:pt idx="732">
                  <c:v>0.25045672519446854</c:v>
                </c:pt>
                <c:pt idx="733">
                  <c:v>0.24984090574999163</c:v>
                </c:pt>
                <c:pt idx="734">
                  <c:v>0.25090312797216541</c:v>
                </c:pt>
                <c:pt idx="735">
                  <c:v>0.25180978574991347</c:v>
                </c:pt>
                <c:pt idx="736">
                  <c:v>0.25183627574982442</c:v>
                </c:pt>
                <c:pt idx="737">
                  <c:v>0.25077456574997892</c:v>
                </c:pt>
                <c:pt idx="738">
                  <c:v>0.25073369575001425</c:v>
                </c:pt>
                <c:pt idx="739">
                  <c:v>0.25141889276297097</c:v>
                </c:pt>
                <c:pt idx="740">
                  <c:v>0.25108052797219232</c:v>
                </c:pt>
                <c:pt idx="741">
                  <c:v>0.25235765574998936</c:v>
                </c:pt>
                <c:pt idx="742">
                  <c:v>0.25148324574985342</c:v>
                </c:pt>
                <c:pt idx="743">
                  <c:v>0.2517886657499</c:v>
                </c:pt>
                <c:pt idx="744">
                  <c:v>0.25150046575004192</c:v>
                </c:pt>
                <c:pt idx="745">
                  <c:v>0.25140226130548704</c:v>
                </c:pt>
                <c:pt idx="746">
                  <c:v>0.25141694575002332</c:v>
                </c:pt>
                <c:pt idx="747">
                  <c:v>0.25177864574993691</c:v>
                </c:pt>
                <c:pt idx="748">
                  <c:v>0.25190210575007682</c:v>
                </c:pt>
                <c:pt idx="749">
                  <c:v>0.25233618574995442</c:v>
                </c:pt>
                <c:pt idx="750">
                  <c:v>0.25275367498066731</c:v>
                </c:pt>
                <c:pt idx="751">
                  <c:v>0.25272707596273847</c:v>
                </c:pt>
                <c:pt idx="752">
                  <c:v>0.25284251574984851</c:v>
                </c:pt>
                <c:pt idx="753">
                  <c:v>0.25372638575005685</c:v>
                </c:pt>
                <c:pt idx="754">
                  <c:v>0.25410119575002454</c:v>
                </c:pt>
                <c:pt idx="755">
                  <c:v>0.25394511306700451</c:v>
                </c:pt>
                <c:pt idx="756">
                  <c:v>0.25493974574982331</c:v>
                </c:pt>
                <c:pt idx="757">
                  <c:v>0.25472535472958663</c:v>
                </c:pt>
                <c:pt idx="758">
                  <c:v>0.25591778074996852</c:v>
                </c:pt>
                <c:pt idx="759">
                  <c:v>0.25469180574995681</c:v>
                </c:pt>
                <c:pt idx="760">
                  <c:v>0.25573937574993977</c:v>
                </c:pt>
                <c:pt idx="761">
                  <c:v>0.25554149758667677</c:v>
                </c:pt>
                <c:pt idx="762">
                  <c:v>0.25521808575001631</c:v>
                </c:pt>
                <c:pt idx="763">
                  <c:v>0.25612654574996496</c:v>
                </c:pt>
                <c:pt idx="764">
                  <c:v>0.25590152575000502</c:v>
                </c:pt>
                <c:pt idx="765">
                  <c:v>0.25648619986763854</c:v>
                </c:pt>
                <c:pt idx="766">
                  <c:v>0.25752773183695882</c:v>
                </c:pt>
                <c:pt idx="767">
                  <c:v>0.25703668575002331</c:v>
                </c:pt>
                <c:pt idx="768">
                  <c:v>0.25687603575003948</c:v>
                </c:pt>
                <c:pt idx="769">
                  <c:v>0.25739330574992891</c:v>
                </c:pt>
                <c:pt idx="770">
                  <c:v>0.25738762153953587</c:v>
                </c:pt>
                <c:pt idx="771">
                  <c:v>0.25733639488041182</c:v>
                </c:pt>
                <c:pt idx="772">
                  <c:v>0.25826733574992033</c:v>
                </c:pt>
                <c:pt idx="773">
                  <c:v>0.25719092574989588</c:v>
                </c:pt>
                <c:pt idx="774">
                  <c:v>0.25750210575000682</c:v>
                </c:pt>
                <c:pt idx="775">
                  <c:v>0.25684946715345858</c:v>
                </c:pt>
                <c:pt idx="776">
                  <c:v>0.25912804860712413</c:v>
                </c:pt>
                <c:pt idx="777">
                  <c:v>0.25897315575004148</c:v>
                </c:pt>
                <c:pt idx="778">
                  <c:v>0.25785022575001931</c:v>
                </c:pt>
                <c:pt idx="779">
                  <c:v>0.2583311857499383</c:v>
                </c:pt>
                <c:pt idx="780">
                  <c:v>0.25843949111582282</c:v>
                </c:pt>
                <c:pt idx="781">
                  <c:v>0.25829444574999627</c:v>
                </c:pt>
                <c:pt idx="782">
                  <c:v>0.25736900575009258</c:v>
                </c:pt>
                <c:pt idx="783">
                  <c:v>0.25732340574997242</c:v>
                </c:pt>
                <c:pt idx="784">
                  <c:v>0.25340799398529207</c:v>
                </c:pt>
                <c:pt idx="785">
                  <c:v>0.25356632575002891</c:v>
                </c:pt>
                <c:pt idx="786">
                  <c:v>0.25375393871698243</c:v>
                </c:pt>
                <c:pt idx="787">
                  <c:v>0.25373056574994785</c:v>
                </c:pt>
                <c:pt idx="788">
                  <c:v>0.25244944574995998</c:v>
                </c:pt>
                <c:pt idx="789">
                  <c:v>0.25273412574989607</c:v>
                </c:pt>
                <c:pt idx="790">
                  <c:v>0.25190824617550334</c:v>
                </c:pt>
                <c:pt idx="791">
                  <c:v>0.25194660574996486</c:v>
                </c:pt>
                <c:pt idx="792">
                  <c:v>0.25075109574996191</c:v>
                </c:pt>
                <c:pt idx="793">
                  <c:v>0.25024204574984332</c:v>
                </c:pt>
                <c:pt idx="794">
                  <c:v>0.24926011574991946</c:v>
                </c:pt>
                <c:pt idx="795">
                  <c:v>0.25033937575007331</c:v>
                </c:pt>
                <c:pt idx="796">
                  <c:v>0.24994860983150644</c:v>
                </c:pt>
                <c:pt idx="797">
                  <c:v>0.24987642574988911</c:v>
                </c:pt>
                <c:pt idx="798">
                  <c:v>0.24934100574984094</c:v>
                </c:pt>
                <c:pt idx="799">
                  <c:v>0.24899059540516119</c:v>
                </c:pt>
                <c:pt idx="800">
                  <c:v>0.24841545120452257</c:v>
                </c:pt>
                <c:pt idx="801">
                  <c:v>0.24812995226166379</c:v>
                </c:pt>
                <c:pt idx="802">
                  <c:v>0.24701469574993978</c:v>
                </c:pt>
                <c:pt idx="803">
                  <c:v>0.24744925574991369</c:v>
                </c:pt>
                <c:pt idx="804">
                  <c:v>0.24694853574993697</c:v>
                </c:pt>
                <c:pt idx="805">
                  <c:v>0.24635542955947218</c:v>
                </c:pt>
                <c:pt idx="806">
                  <c:v>0.246791695750048</c:v>
                </c:pt>
                <c:pt idx="807">
                  <c:v>0.24652798574993562</c:v>
                </c:pt>
                <c:pt idx="808">
                  <c:v>0.24695090574999795</c:v>
                </c:pt>
                <c:pt idx="809">
                  <c:v>0.24695936728844031</c:v>
                </c:pt>
                <c:pt idx="810">
                  <c:v>0.24686702946127095</c:v>
                </c:pt>
                <c:pt idx="811">
                  <c:v>0.2461908657499379</c:v>
                </c:pt>
                <c:pt idx="812">
                  <c:v>0.24598135575001859</c:v>
                </c:pt>
                <c:pt idx="813">
                  <c:v>0.24642299575005236</c:v>
                </c:pt>
                <c:pt idx="814">
                  <c:v>0.24601966863659191</c:v>
                </c:pt>
                <c:pt idx="815">
                  <c:v>0.24640850574994044</c:v>
                </c:pt>
                <c:pt idx="816">
                  <c:v>0.24600696574994174</c:v>
                </c:pt>
                <c:pt idx="817">
                  <c:v>0.24540842187896364</c:v>
                </c:pt>
                <c:pt idx="818">
                  <c:v>0.24634023908332425</c:v>
                </c:pt>
                <c:pt idx="819">
                  <c:v>0.24529117456718594</c:v>
                </c:pt>
                <c:pt idx="820">
                  <c:v>0.24505911575002443</c:v>
                </c:pt>
                <c:pt idx="821">
                  <c:v>0.24489536574994042</c:v>
                </c:pt>
                <c:pt idx="822">
                  <c:v>0.24550413574991151</c:v>
                </c:pt>
                <c:pt idx="823">
                  <c:v>0.24595835402584529</c:v>
                </c:pt>
                <c:pt idx="824">
                  <c:v>0.24605969574993491</c:v>
                </c:pt>
                <c:pt idx="825">
                  <c:v>0.24591630575004375</c:v>
                </c:pt>
                <c:pt idx="826">
                  <c:v>0.24541662003571221</c:v>
                </c:pt>
                <c:pt idx="827">
                  <c:v>0.24415270574996839</c:v>
                </c:pt>
                <c:pt idx="828">
                  <c:v>0.24541729211360108</c:v>
                </c:pt>
                <c:pt idx="829">
                  <c:v>0.24548294574999863</c:v>
                </c:pt>
                <c:pt idx="830">
                  <c:v>0.24599611575004618</c:v>
                </c:pt>
                <c:pt idx="831">
                  <c:v>0.24572619463890541</c:v>
                </c:pt>
                <c:pt idx="832">
                  <c:v>0.24675867417104771</c:v>
                </c:pt>
                <c:pt idx="833">
                  <c:v>0.24639348574999126</c:v>
                </c:pt>
                <c:pt idx="834">
                  <c:v>0.24662816574992524</c:v>
                </c:pt>
                <c:pt idx="835">
                  <c:v>0.24545243908313846</c:v>
                </c:pt>
                <c:pt idx="836">
                  <c:v>0.24655856289281541</c:v>
                </c:pt>
                <c:pt idx="837">
                  <c:v>0.24724905007988726</c:v>
                </c:pt>
                <c:pt idx="838">
                  <c:v>0.24715875574995039</c:v>
                </c:pt>
                <c:pt idx="839">
                  <c:v>0.24753719440977334</c:v>
                </c:pt>
                <c:pt idx="840">
                  <c:v>0.24828662575011151</c:v>
                </c:pt>
                <c:pt idx="841">
                  <c:v>0.24836250574996654</c:v>
                </c:pt>
                <c:pt idx="842">
                  <c:v>0.24870587574997671</c:v>
                </c:pt>
                <c:pt idx="843">
                  <c:v>0.2489511841003354</c:v>
                </c:pt>
                <c:pt idx="844">
                  <c:v>0.24726090574996845</c:v>
                </c:pt>
                <c:pt idx="845">
                  <c:v>0.24935993800806971</c:v>
                </c:pt>
                <c:pt idx="846">
                  <c:v>0.24907544574993803</c:v>
                </c:pt>
                <c:pt idx="847">
                  <c:v>0.24831105575007961</c:v>
                </c:pt>
                <c:pt idx="848">
                  <c:v>0.24925748306948536</c:v>
                </c:pt>
                <c:pt idx="849">
                  <c:v>0.24866271574992993</c:v>
                </c:pt>
                <c:pt idx="850">
                  <c:v>0.24871504574994707</c:v>
                </c:pt>
                <c:pt idx="851">
                  <c:v>0.24831005869120337</c:v>
                </c:pt>
                <c:pt idx="852">
                  <c:v>0.24710073908326541</c:v>
                </c:pt>
                <c:pt idx="853">
                  <c:v>0.2446959645735092</c:v>
                </c:pt>
                <c:pt idx="854">
                  <c:v>0.24640830575003791</c:v>
                </c:pt>
                <c:pt idx="855">
                  <c:v>0.24573113574990693</c:v>
                </c:pt>
                <c:pt idx="856">
                  <c:v>0.24546290574984678</c:v>
                </c:pt>
                <c:pt idx="857">
                  <c:v>0.24503596575000591</c:v>
                </c:pt>
                <c:pt idx="858">
                  <c:v>0.24532824574997394</c:v>
                </c:pt>
                <c:pt idx="859">
                  <c:v>0.24503075968260646</c:v>
                </c:pt>
                <c:pt idx="860">
                  <c:v>0.24474794656639248</c:v>
                </c:pt>
                <c:pt idx="861">
                  <c:v>0.24472231115539997</c:v>
                </c:pt>
                <c:pt idx="862">
                  <c:v>0.24451657241664293</c:v>
                </c:pt>
                <c:pt idx="863">
                  <c:v>0.24471164575004448</c:v>
                </c:pt>
                <c:pt idx="864">
                  <c:v>0.24533745120446354</c:v>
                </c:pt>
                <c:pt idx="865">
                  <c:v>0.24533129574997783</c:v>
                </c:pt>
                <c:pt idx="866">
                  <c:v>0.24408961575002774</c:v>
                </c:pt>
                <c:pt idx="867">
                  <c:v>0.24500097717854885</c:v>
                </c:pt>
                <c:pt idx="868">
                  <c:v>0.24355512574994975</c:v>
                </c:pt>
                <c:pt idx="869">
                  <c:v>0.24390077575003491</c:v>
                </c:pt>
                <c:pt idx="870">
                  <c:v>0.24444774785524762</c:v>
                </c:pt>
                <c:pt idx="871">
                  <c:v>0.24483363302270791</c:v>
                </c:pt>
                <c:pt idx="872">
                  <c:v>0.24406742299142131</c:v>
                </c:pt>
                <c:pt idx="873">
                  <c:v>0.24465184574995638</c:v>
                </c:pt>
                <c:pt idx="874">
                  <c:v>0.24556891574992812</c:v>
                </c:pt>
                <c:pt idx="875">
                  <c:v>0.24549316156391429</c:v>
                </c:pt>
                <c:pt idx="876">
                  <c:v>0.24667030575007234</c:v>
                </c:pt>
                <c:pt idx="877">
                  <c:v>0.24728169574997594</c:v>
                </c:pt>
                <c:pt idx="878">
                  <c:v>0.24955879350507393</c:v>
                </c:pt>
                <c:pt idx="879">
                  <c:v>0.2501015954051411</c:v>
                </c:pt>
                <c:pt idx="880">
                  <c:v>0.24893090574997273</c:v>
                </c:pt>
                <c:pt idx="881">
                  <c:v>0.25085307241664628</c:v>
                </c:pt>
                <c:pt idx="882">
                  <c:v>0.25225918574987832</c:v>
                </c:pt>
                <c:pt idx="883">
                  <c:v>0.25256291751477988</c:v>
                </c:pt>
                <c:pt idx="884">
                  <c:v>0.25350819575002981</c:v>
                </c:pt>
                <c:pt idx="885">
                  <c:v>0.25392680574985727</c:v>
                </c:pt>
                <c:pt idx="886">
                  <c:v>0.2551675657500283</c:v>
                </c:pt>
                <c:pt idx="887">
                  <c:v>0.25597590574997825</c:v>
                </c:pt>
                <c:pt idx="888">
                  <c:v>0.25625085169595252</c:v>
                </c:pt>
                <c:pt idx="889">
                  <c:v>0.25590428453777747</c:v>
                </c:pt>
                <c:pt idx="890">
                  <c:v>0.25632949574999547</c:v>
                </c:pt>
                <c:pt idx="891">
                  <c:v>0.25611917379124832</c:v>
                </c:pt>
                <c:pt idx="892">
                  <c:v>0.2568395457499833</c:v>
                </c:pt>
                <c:pt idx="893">
                  <c:v>0.25633229574985794</c:v>
                </c:pt>
                <c:pt idx="894">
                  <c:v>0.2563764961115283</c:v>
                </c:pt>
                <c:pt idx="895">
                  <c:v>0.25668130574992182</c:v>
                </c:pt>
                <c:pt idx="896">
                  <c:v>0.2569073343213546</c:v>
                </c:pt>
                <c:pt idx="897">
                  <c:v>0.25678492636845424</c:v>
                </c:pt>
                <c:pt idx="898">
                  <c:v>0.25718548908324185</c:v>
                </c:pt>
                <c:pt idx="899">
                  <c:v>0.25681243100258688</c:v>
                </c:pt>
                <c:pt idx="900">
                  <c:v>0.25701384574996688</c:v>
                </c:pt>
                <c:pt idx="901">
                  <c:v>0.25717055523450938</c:v>
                </c:pt>
                <c:pt idx="902">
                  <c:v>0.25738645575000924</c:v>
                </c:pt>
                <c:pt idx="903">
                  <c:v>0.25675343575005627</c:v>
                </c:pt>
                <c:pt idx="904">
                  <c:v>0.25647823908330736</c:v>
                </c:pt>
                <c:pt idx="905">
                  <c:v>0.25744966437065447</c:v>
                </c:pt>
                <c:pt idx="906">
                  <c:v>0.25690640575000195</c:v>
                </c:pt>
                <c:pt idx="907">
                  <c:v>0.25691022574993388</c:v>
                </c:pt>
                <c:pt idx="908">
                  <c:v>0.25680125268874576</c:v>
                </c:pt>
                <c:pt idx="909">
                  <c:v>0.25675234574994482</c:v>
                </c:pt>
                <c:pt idx="910">
                  <c:v>0.25807670575001446</c:v>
                </c:pt>
                <c:pt idx="911">
                  <c:v>0.25845202575004622</c:v>
                </c:pt>
                <c:pt idx="912">
                  <c:v>0.25785796760574503</c:v>
                </c:pt>
                <c:pt idx="913">
                  <c:v>0.25759392024278327</c:v>
                </c:pt>
                <c:pt idx="914">
                  <c:v>0.25929590574996558</c:v>
                </c:pt>
                <c:pt idx="915">
                  <c:v>0.25745417575009832</c:v>
                </c:pt>
                <c:pt idx="916">
                  <c:v>0.25838940574991026</c:v>
                </c:pt>
                <c:pt idx="917">
                  <c:v>0.25829282574991907</c:v>
                </c:pt>
                <c:pt idx="918">
                  <c:v>0.25787685574989977</c:v>
                </c:pt>
                <c:pt idx="919">
                  <c:v>0.25830986451285376</c:v>
                </c:pt>
                <c:pt idx="920">
                  <c:v>0.25856996574989993</c:v>
                </c:pt>
                <c:pt idx="921">
                  <c:v>0.25858945574998432</c:v>
                </c:pt>
                <c:pt idx="922">
                  <c:v>0.2575964307499703</c:v>
                </c:pt>
                <c:pt idx="923">
                  <c:v>0.25815105468598121</c:v>
                </c:pt>
                <c:pt idx="924">
                  <c:v>0.25800611574989374</c:v>
                </c:pt>
                <c:pt idx="925">
                  <c:v>0.25763331812115037</c:v>
                </c:pt>
                <c:pt idx="926">
                  <c:v>0.25770036574999738</c:v>
                </c:pt>
                <c:pt idx="927">
                  <c:v>0.25819001574987532</c:v>
                </c:pt>
                <c:pt idx="928">
                  <c:v>0.2576516958732783</c:v>
                </c:pt>
                <c:pt idx="929">
                  <c:v>0.25765773574993034</c:v>
                </c:pt>
                <c:pt idx="930">
                  <c:v>0.25850477367458835</c:v>
                </c:pt>
                <c:pt idx="931">
                  <c:v>0.25884590574996535</c:v>
                </c:pt>
                <c:pt idx="932">
                  <c:v>0.25728100149467537</c:v>
                </c:pt>
                <c:pt idx="933">
                  <c:v>0.25769379986756746</c:v>
                </c:pt>
                <c:pt idx="934">
                  <c:v>0.25770594575007522</c:v>
                </c:pt>
                <c:pt idx="935">
                  <c:v>0.25747336574981794</c:v>
                </c:pt>
                <c:pt idx="936">
                  <c:v>0.25579384389428128</c:v>
                </c:pt>
                <c:pt idx="937">
                  <c:v>0.25678821574996447</c:v>
                </c:pt>
                <c:pt idx="938">
                  <c:v>0.25631277033325361</c:v>
                </c:pt>
                <c:pt idx="939">
                  <c:v>0.25588175019443332</c:v>
                </c:pt>
                <c:pt idx="940">
                  <c:v>0.25598216890789244</c:v>
                </c:pt>
                <c:pt idx="941">
                  <c:v>0.25545734211361543</c:v>
                </c:pt>
                <c:pt idx="942">
                  <c:v>0.2556104857499269</c:v>
                </c:pt>
                <c:pt idx="943">
                  <c:v>0.25636291908328751</c:v>
                </c:pt>
                <c:pt idx="944">
                  <c:v>0.25592918575006307</c:v>
                </c:pt>
                <c:pt idx="945">
                  <c:v>0.25580057574998788</c:v>
                </c:pt>
                <c:pt idx="946">
                  <c:v>0.25551357585304457</c:v>
                </c:pt>
                <c:pt idx="947">
                  <c:v>0.25498845574996737</c:v>
                </c:pt>
                <c:pt idx="948">
                  <c:v>0.25613190574998157</c:v>
                </c:pt>
                <c:pt idx="949">
                  <c:v>0.25523186408325671</c:v>
                </c:pt>
                <c:pt idx="950">
                  <c:v>0.25452647574997039</c:v>
                </c:pt>
                <c:pt idx="951">
                  <c:v>0.25487651575008441</c:v>
                </c:pt>
                <c:pt idx="952">
                  <c:v>0.25505750574993158</c:v>
                </c:pt>
                <c:pt idx="953">
                  <c:v>0.25540317379116578</c:v>
                </c:pt>
                <c:pt idx="954">
                  <c:v>0.25501672575002488</c:v>
                </c:pt>
                <c:pt idx="955">
                  <c:v>0.25508298738260876</c:v>
                </c:pt>
                <c:pt idx="956">
                  <c:v>0.25466590574997428</c:v>
                </c:pt>
                <c:pt idx="957">
                  <c:v>0.2543673375680271</c:v>
                </c:pt>
                <c:pt idx="958">
                  <c:v>0.25539035575000935</c:v>
                </c:pt>
                <c:pt idx="959">
                  <c:v>0.25525305574997503</c:v>
                </c:pt>
                <c:pt idx="960">
                  <c:v>0.25417324595611029</c:v>
                </c:pt>
                <c:pt idx="961">
                  <c:v>0.25515788574996684</c:v>
                </c:pt>
                <c:pt idx="962">
                  <c:v>0.25359749575002866</c:v>
                </c:pt>
                <c:pt idx="963">
                  <c:v>0.2543045357499385</c:v>
                </c:pt>
                <c:pt idx="964">
                  <c:v>0.25394304368107579</c:v>
                </c:pt>
                <c:pt idx="965">
                  <c:v>0.25177740574996232</c:v>
                </c:pt>
                <c:pt idx="966">
                  <c:v>0.25353217157272928</c:v>
                </c:pt>
                <c:pt idx="967">
                  <c:v>0.25278993574993081</c:v>
                </c:pt>
                <c:pt idx="968">
                  <c:v>0.2519946257500294</c:v>
                </c:pt>
                <c:pt idx="969">
                  <c:v>0.25218469574990443</c:v>
                </c:pt>
                <c:pt idx="970">
                  <c:v>0.25227772575003371</c:v>
                </c:pt>
                <c:pt idx="971">
                  <c:v>0.25229877574997817</c:v>
                </c:pt>
                <c:pt idx="972">
                  <c:v>0.25224047276020656</c:v>
                </c:pt>
                <c:pt idx="973">
                  <c:v>0.2518527239317625</c:v>
                </c:pt>
                <c:pt idx="974">
                  <c:v>0.24935003908335321</c:v>
                </c:pt>
                <c:pt idx="975">
                  <c:v>0.24937423575005371</c:v>
                </c:pt>
                <c:pt idx="976">
                  <c:v>0.24926016575008725</c:v>
                </c:pt>
                <c:pt idx="977">
                  <c:v>0.24800363574999582</c:v>
                </c:pt>
                <c:pt idx="978">
                  <c:v>0.24748721574999913</c:v>
                </c:pt>
                <c:pt idx="979">
                  <c:v>0.24680079234779861</c:v>
                </c:pt>
                <c:pt idx="980">
                  <c:v>0.24643318574993647</c:v>
                </c:pt>
                <c:pt idx="981">
                  <c:v>0.24677807241664595</c:v>
                </c:pt>
                <c:pt idx="982">
                  <c:v>0.24526987126718341</c:v>
                </c:pt>
                <c:pt idx="983">
                  <c:v>0.24412190574993531</c:v>
                </c:pt>
                <c:pt idx="984">
                  <c:v>0.24441991574990174</c:v>
                </c:pt>
                <c:pt idx="985">
                  <c:v>0.24346112261743297</c:v>
                </c:pt>
                <c:pt idx="986">
                  <c:v>0.24381358574989095</c:v>
                </c:pt>
                <c:pt idx="987">
                  <c:v>0.2437933957500325</c:v>
                </c:pt>
                <c:pt idx="988">
                  <c:v>0.24286778453782229</c:v>
                </c:pt>
                <c:pt idx="989">
                  <c:v>0.24308718575001392</c:v>
                </c:pt>
                <c:pt idx="990">
                  <c:v>0.24291936728839447</c:v>
                </c:pt>
                <c:pt idx="991">
                  <c:v>0.24091090574997087</c:v>
                </c:pt>
                <c:pt idx="992">
                  <c:v>0.24117533432132662</c:v>
                </c:pt>
                <c:pt idx="993">
                  <c:v>0.24097636574998671</c:v>
                </c:pt>
                <c:pt idx="994">
                  <c:v>0.24039220575005521</c:v>
                </c:pt>
                <c:pt idx="995">
                  <c:v>0.24029542574997742</c:v>
                </c:pt>
                <c:pt idx="996">
                  <c:v>0.24000126574993891</c:v>
                </c:pt>
                <c:pt idx="997">
                  <c:v>0.24074334575004777</c:v>
                </c:pt>
                <c:pt idx="998">
                  <c:v>0.23991175111085294</c:v>
                </c:pt>
                <c:pt idx="999">
                  <c:v>0.23881978810295859</c:v>
                </c:pt>
                <c:pt idx="1000">
                  <c:v>0.23812095908319009</c:v>
                </c:pt>
                <c:pt idx="1001">
                  <c:v>0.23882365574999653</c:v>
                </c:pt>
                <c:pt idx="1002">
                  <c:v>0.23803112575002691</c:v>
                </c:pt>
                <c:pt idx="1003">
                  <c:v>0.23878520575003417</c:v>
                </c:pt>
                <c:pt idx="1004">
                  <c:v>0.23842888513149826</c:v>
                </c:pt>
                <c:pt idx="1005">
                  <c:v>0.2377439457499835</c:v>
                </c:pt>
                <c:pt idx="1006">
                  <c:v>0.23730966574999021</c:v>
                </c:pt>
                <c:pt idx="1007">
                  <c:v>0.23832590574997425</c:v>
                </c:pt>
                <c:pt idx="1008">
                  <c:v>0.23666490575000421</c:v>
                </c:pt>
                <c:pt idx="1009">
                  <c:v>0.23687119574998405</c:v>
                </c:pt>
                <c:pt idx="1010">
                  <c:v>0.23563886451289334</c:v>
                </c:pt>
                <c:pt idx="1011">
                  <c:v>0.23646965574995704</c:v>
                </c:pt>
                <c:pt idx="1012">
                  <c:v>0.23619696574994009</c:v>
                </c:pt>
                <c:pt idx="1013">
                  <c:v>0.2360096257500004</c:v>
                </c:pt>
                <c:pt idx="1014">
                  <c:v>0.23604311574997894</c:v>
                </c:pt>
                <c:pt idx="1015">
                  <c:v>0.2354137182499727</c:v>
                </c:pt>
                <c:pt idx="1016">
                  <c:v>0.23523397982401661</c:v>
                </c:pt>
                <c:pt idx="1017">
                  <c:v>0.23505714965239163</c:v>
                </c:pt>
                <c:pt idx="1018">
                  <c:v>0.23606453574998909</c:v>
                </c:pt>
                <c:pt idx="1019">
                  <c:v>0.23591053574990917</c:v>
                </c:pt>
                <c:pt idx="1020">
                  <c:v>0.23667328574997271</c:v>
                </c:pt>
                <c:pt idx="1021">
                  <c:v>0.23641511574996377</c:v>
                </c:pt>
                <c:pt idx="1022">
                  <c:v>0.23671041824997024</c:v>
                </c:pt>
                <c:pt idx="1023">
                  <c:v>0.23730430574995864</c:v>
                </c:pt>
                <c:pt idx="1024">
                  <c:v>0.23784282966302328</c:v>
                </c:pt>
                <c:pt idx="1025">
                  <c:v>0.23644197241677059</c:v>
                </c:pt>
                <c:pt idx="1026">
                  <c:v>0.23736820574990272</c:v>
                </c:pt>
                <c:pt idx="1027">
                  <c:v>0.23702042574991822</c:v>
                </c:pt>
                <c:pt idx="1028">
                  <c:v>0.23601903365697338</c:v>
                </c:pt>
                <c:pt idx="1029">
                  <c:v>0.23673932574990891</c:v>
                </c:pt>
                <c:pt idx="1030">
                  <c:v>0.2359235757499932</c:v>
                </c:pt>
                <c:pt idx="1031">
                  <c:v>0.2356035357499735</c:v>
                </c:pt>
                <c:pt idx="1032">
                  <c:v>0.23609608607780824</c:v>
                </c:pt>
                <c:pt idx="1033">
                  <c:v>0.23713534878797343</c:v>
                </c:pt>
                <c:pt idx="1034">
                  <c:v>0.23667080574998067</c:v>
                </c:pt>
                <c:pt idx="1035">
                  <c:v>0.23616866574987228</c:v>
                </c:pt>
                <c:pt idx="1036">
                  <c:v>0.23711130574999145</c:v>
                </c:pt>
                <c:pt idx="1037">
                  <c:v>0.23663538574993506</c:v>
                </c:pt>
                <c:pt idx="1038">
                  <c:v>0.23583281296654937</c:v>
                </c:pt>
                <c:pt idx="1039">
                  <c:v>0.23608365574986578</c:v>
                </c:pt>
                <c:pt idx="1040">
                  <c:v>0.23684495838148248</c:v>
                </c:pt>
                <c:pt idx="1041">
                  <c:v>0.23710726938632856</c:v>
                </c:pt>
                <c:pt idx="1042">
                  <c:v>0.23672375574992091</c:v>
                </c:pt>
                <c:pt idx="1043">
                  <c:v>0.23643012575008981</c:v>
                </c:pt>
                <c:pt idx="1044">
                  <c:v>0.23762758575000476</c:v>
                </c:pt>
                <c:pt idx="1045">
                  <c:v>0.23732571824987733</c:v>
                </c:pt>
                <c:pt idx="1046">
                  <c:v>0.2364497957500622</c:v>
                </c:pt>
                <c:pt idx="1047">
                  <c:v>0.23720704574999757</c:v>
                </c:pt>
                <c:pt idx="1048">
                  <c:v>0.23665187574989938</c:v>
                </c:pt>
                <c:pt idx="1049">
                  <c:v>0.2363355279722299</c:v>
                </c:pt>
                <c:pt idx="1050">
                  <c:v>0.2385709057499952</c:v>
                </c:pt>
                <c:pt idx="1051">
                  <c:v>0.23785945996689886</c:v>
                </c:pt>
                <c:pt idx="1052">
                  <c:v>0.23724580574992196</c:v>
                </c:pt>
                <c:pt idx="1053">
                  <c:v>0.23809420574994541</c:v>
                </c:pt>
                <c:pt idx="1054">
                  <c:v>0.23745336575004242</c:v>
                </c:pt>
                <c:pt idx="1055">
                  <c:v>0.23764711574996536</c:v>
                </c:pt>
                <c:pt idx="1056">
                  <c:v>0.23835669644768134</c:v>
                </c:pt>
                <c:pt idx="1057">
                  <c:v>0.23786952575009934</c:v>
                </c:pt>
                <c:pt idx="1058">
                  <c:v>0.23816061574983388</c:v>
                </c:pt>
                <c:pt idx="1059">
                  <c:v>0.23825490574996891</c:v>
                </c:pt>
                <c:pt idx="1060">
                  <c:v>0.2382723195430004</c:v>
                </c:pt>
                <c:pt idx="1061">
                  <c:v>0.23827543574996951</c:v>
                </c:pt>
                <c:pt idx="1062">
                  <c:v>0.23730195226163175</c:v>
                </c:pt>
                <c:pt idx="1063">
                  <c:v>0.23716814574996217</c:v>
                </c:pt>
                <c:pt idx="1064">
                  <c:v>0.23721558574992263</c:v>
                </c:pt>
                <c:pt idx="1065">
                  <c:v>0.23694680574989524</c:v>
                </c:pt>
                <c:pt idx="1066">
                  <c:v>0.23645161575002771</c:v>
                </c:pt>
                <c:pt idx="1067">
                  <c:v>0.23704447417100069</c:v>
                </c:pt>
                <c:pt idx="1068">
                  <c:v>0.23618664259210245</c:v>
                </c:pt>
                <c:pt idx="1069">
                  <c:v>0.2358555957500244</c:v>
                </c:pt>
                <c:pt idx="1070">
                  <c:v>0.23658837574993191</c:v>
                </c:pt>
                <c:pt idx="1071">
                  <c:v>0.23593094575001342</c:v>
                </c:pt>
                <c:pt idx="1072">
                  <c:v>0.23601885472965023</c:v>
                </c:pt>
                <c:pt idx="1073">
                  <c:v>0.23615961163237389</c:v>
                </c:pt>
                <c:pt idx="1074">
                  <c:v>0.23632083574995022</c:v>
                </c:pt>
                <c:pt idx="1075">
                  <c:v>0.23636112575007928</c:v>
                </c:pt>
                <c:pt idx="1076">
                  <c:v>0.23539404860710544</c:v>
                </c:pt>
                <c:pt idx="1077">
                  <c:v>0.2363998457499577</c:v>
                </c:pt>
                <c:pt idx="1078">
                  <c:v>0.23706636575006743</c:v>
                </c:pt>
                <c:pt idx="1079">
                  <c:v>0.2365401057498675</c:v>
                </c:pt>
                <c:pt idx="1080">
                  <c:v>0.23714010574995825</c:v>
                </c:pt>
                <c:pt idx="1081">
                  <c:v>0.23740368574993934</c:v>
                </c:pt>
                <c:pt idx="1082">
                  <c:v>0.23632673574998364</c:v>
                </c:pt>
                <c:pt idx="1083">
                  <c:v>0.23616234574993225</c:v>
                </c:pt>
                <c:pt idx="1084">
                  <c:v>0.23687787066215538</c:v>
                </c:pt>
                <c:pt idx="1085">
                  <c:v>0.23647708075002113</c:v>
                </c:pt>
                <c:pt idx="1086">
                  <c:v>0.23632769575004886</c:v>
                </c:pt>
                <c:pt idx="1087">
                  <c:v>0.23599302575006245</c:v>
                </c:pt>
                <c:pt idx="1088">
                  <c:v>0.23546596574990991</c:v>
                </c:pt>
                <c:pt idx="1089">
                  <c:v>0.2359916676547158</c:v>
                </c:pt>
                <c:pt idx="1090">
                  <c:v>0.23556016574988803</c:v>
                </c:pt>
                <c:pt idx="1091">
                  <c:v>0.23544142574988339</c:v>
                </c:pt>
                <c:pt idx="1092">
                  <c:v>0.23502440574995376</c:v>
                </c:pt>
                <c:pt idx="1093">
                  <c:v>0.23554040574997287</c:v>
                </c:pt>
                <c:pt idx="1094">
                  <c:v>0.2353524798240017</c:v>
                </c:pt>
                <c:pt idx="1095">
                  <c:v>0.23470464600974592</c:v>
                </c:pt>
                <c:pt idx="1096">
                  <c:v>0.23610212574983788</c:v>
                </c:pt>
                <c:pt idx="1097">
                  <c:v>0.23612868575000334</c:v>
                </c:pt>
                <c:pt idx="1098">
                  <c:v>0.23567944574996624</c:v>
                </c:pt>
                <c:pt idx="1099">
                  <c:v>0.23568584574999821</c:v>
                </c:pt>
                <c:pt idx="1100">
                  <c:v>0.23653795280878853</c:v>
                </c:pt>
                <c:pt idx="1101">
                  <c:v>0.23647458574997421</c:v>
                </c:pt>
                <c:pt idx="1102">
                  <c:v>0.23606290574997504</c:v>
                </c:pt>
                <c:pt idx="1103">
                  <c:v>0.23640249574995689</c:v>
                </c:pt>
                <c:pt idx="1104">
                  <c:v>0.23534960575003094</c:v>
                </c:pt>
                <c:pt idx="1105">
                  <c:v>0.23485285575009129</c:v>
                </c:pt>
                <c:pt idx="1106">
                  <c:v>0.23440295394266294</c:v>
                </c:pt>
                <c:pt idx="1107">
                  <c:v>0.2337379257500205</c:v>
                </c:pt>
                <c:pt idx="1108">
                  <c:v>0.23320136575000583</c:v>
                </c:pt>
                <c:pt idx="1109">
                  <c:v>0.23282470574983447</c:v>
                </c:pt>
                <c:pt idx="1110">
                  <c:v>0.23240778294304221</c:v>
                </c:pt>
                <c:pt idx="1111">
                  <c:v>0.23199090574996742</c:v>
                </c:pt>
                <c:pt idx="1112">
                  <c:v>0.23147690574997171</c:v>
                </c:pt>
                <c:pt idx="1113">
                  <c:v>0.22885899575000224</c:v>
                </c:pt>
                <c:pt idx="1114">
                  <c:v>0.22889109575000091</c:v>
                </c:pt>
                <c:pt idx="1115">
                  <c:v>0.22840826574996267</c:v>
                </c:pt>
                <c:pt idx="1116">
                  <c:v>0.22715844656640663</c:v>
                </c:pt>
                <c:pt idx="1117">
                  <c:v>0.22652803516164971</c:v>
                </c:pt>
                <c:pt idx="1118">
                  <c:v>0.22687197574997237</c:v>
                </c:pt>
                <c:pt idx="1119">
                  <c:v>0.22532118481973384</c:v>
                </c:pt>
                <c:pt idx="1120">
                  <c:v>0.22286023908331742</c:v>
                </c:pt>
                <c:pt idx="1121">
                  <c:v>0.22201106575002441</c:v>
                </c:pt>
                <c:pt idx="1122">
                  <c:v>0.2218468257499922</c:v>
                </c:pt>
                <c:pt idx="1123">
                  <c:v>0.22034952430674082</c:v>
                </c:pt>
                <c:pt idx="1124">
                  <c:v>0.22003826575001995</c:v>
                </c:pt>
                <c:pt idx="1125">
                  <c:v>0.21898652574988375</c:v>
                </c:pt>
                <c:pt idx="1126">
                  <c:v>0.21885965575003771</c:v>
                </c:pt>
                <c:pt idx="1127">
                  <c:v>0.21827459647173009</c:v>
                </c:pt>
                <c:pt idx="1128">
                  <c:v>0.21801438574989673</c:v>
                </c:pt>
                <c:pt idx="1129">
                  <c:v>0.21612873908334509</c:v>
                </c:pt>
                <c:pt idx="1130">
                  <c:v>0.21566565574991614</c:v>
                </c:pt>
                <c:pt idx="1131">
                  <c:v>0.2163563757500527</c:v>
                </c:pt>
                <c:pt idx="1132">
                  <c:v>0.21479232574999718</c:v>
                </c:pt>
                <c:pt idx="1133">
                  <c:v>0.21400543700004027</c:v>
                </c:pt>
                <c:pt idx="1134">
                  <c:v>0.21445459574999887</c:v>
                </c:pt>
                <c:pt idx="1135">
                  <c:v>0.21407737574993746</c:v>
                </c:pt>
                <c:pt idx="1136">
                  <c:v>0.21431211575004741</c:v>
                </c:pt>
                <c:pt idx="1137">
                  <c:v>0.21390762575001079</c:v>
                </c:pt>
                <c:pt idx="1138">
                  <c:v>0.21507937633820973</c:v>
                </c:pt>
                <c:pt idx="1139">
                  <c:v>0.21407625458714147</c:v>
                </c:pt>
                <c:pt idx="1140">
                  <c:v>0.21450625574993892</c:v>
                </c:pt>
                <c:pt idx="1141">
                  <c:v>0.21516874574994921</c:v>
                </c:pt>
                <c:pt idx="1142">
                  <c:v>0.21472582574992324</c:v>
                </c:pt>
                <c:pt idx="1143">
                  <c:v>0.21424427045580818</c:v>
                </c:pt>
                <c:pt idx="1144">
                  <c:v>0.21383558575014674</c:v>
                </c:pt>
                <c:pt idx="1145">
                  <c:v>0.21413267574996553</c:v>
                </c:pt>
                <c:pt idx="1146">
                  <c:v>0.21330651550606231</c:v>
                </c:pt>
                <c:pt idx="1147">
                  <c:v>0.21317117241665068</c:v>
                </c:pt>
                <c:pt idx="1148">
                  <c:v>0.2122982857499244</c:v>
                </c:pt>
                <c:pt idx="1149">
                  <c:v>0.21203023564670812</c:v>
                </c:pt>
                <c:pt idx="1150">
                  <c:v>0.21126982574996594</c:v>
                </c:pt>
                <c:pt idx="1151">
                  <c:v>0.21086923574996808</c:v>
                </c:pt>
                <c:pt idx="1152">
                  <c:v>0.21033604575005441</c:v>
                </c:pt>
                <c:pt idx="1153">
                  <c:v>0.2087591557499453</c:v>
                </c:pt>
                <c:pt idx="1154">
                  <c:v>0.20850533432143031</c:v>
                </c:pt>
                <c:pt idx="1155">
                  <c:v>0.20786141794512528</c:v>
                </c:pt>
                <c:pt idx="1156">
                  <c:v>0.20875383574988859</c:v>
                </c:pt>
                <c:pt idx="1157">
                  <c:v>0.2097584157500878</c:v>
                </c:pt>
                <c:pt idx="1158">
                  <c:v>0.21050613574993837</c:v>
                </c:pt>
                <c:pt idx="1159">
                  <c:v>0.21098236408330734</c:v>
                </c:pt>
                <c:pt idx="1160">
                  <c:v>0.21227008574999248</c:v>
                </c:pt>
                <c:pt idx="1161">
                  <c:v>0.21326406574989701</c:v>
                </c:pt>
                <c:pt idx="1162">
                  <c:v>0.21332756879344572</c:v>
                </c:pt>
                <c:pt idx="1163">
                  <c:v>0.21370706364480441</c:v>
                </c:pt>
                <c:pt idx="1164">
                  <c:v>0.2144201257498822</c:v>
                </c:pt>
                <c:pt idx="1165">
                  <c:v>0.21344511574993458</c:v>
                </c:pt>
                <c:pt idx="1166">
                  <c:v>0.21490172575001054</c:v>
                </c:pt>
                <c:pt idx="1167">
                  <c:v>0.2158045486070963</c:v>
                </c:pt>
                <c:pt idx="1168">
                  <c:v>0.21457409131701871</c:v>
                </c:pt>
                <c:pt idx="1169">
                  <c:v>0.21474265574983092</c:v>
                </c:pt>
                <c:pt idx="1170">
                  <c:v>0.21432693749591203</c:v>
                </c:pt>
                <c:pt idx="1171">
                  <c:v>0.21628090574996886</c:v>
                </c:pt>
                <c:pt idx="1172">
                  <c:v>0.21471833574997895</c:v>
                </c:pt>
                <c:pt idx="1173">
                  <c:v>0.2142788849166522</c:v>
                </c:pt>
                <c:pt idx="1174">
                  <c:v>0.21403600575001749</c:v>
                </c:pt>
                <c:pt idx="1175">
                  <c:v>0.21453926574997717</c:v>
                </c:pt>
                <c:pt idx="1176">
                  <c:v>0.21452562574989997</c:v>
                </c:pt>
                <c:pt idx="1177">
                  <c:v>0.2146625346159397</c:v>
                </c:pt>
                <c:pt idx="1178">
                  <c:v>0.21508386574997473</c:v>
                </c:pt>
                <c:pt idx="1179">
                  <c:v>0.21518123105109097</c:v>
                </c:pt>
                <c:pt idx="1180">
                  <c:v>0.2154014113680065</c:v>
                </c:pt>
                <c:pt idx="1181">
                  <c:v>0.21458878574992502</c:v>
                </c:pt>
                <c:pt idx="1182">
                  <c:v>0.21488761408328116</c:v>
                </c:pt>
                <c:pt idx="1183">
                  <c:v>0.21483083574995021</c:v>
                </c:pt>
                <c:pt idx="1184">
                  <c:v>0.21479730575001138</c:v>
                </c:pt>
                <c:pt idx="1185">
                  <c:v>0.21504296574991599</c:v>
                </c:pt>
                <c:pt idx="1186">
                  <c:v>0.21602587977592691</c:v>
                </c:pt>
                <c:pt idx="1187">
                  <c:v>0.21523276781896095</c:v>
                </c:pt>
                <c:pt idx="1188">
                  <c:v>0.21598583908328831</c:v>
                </c:pt>
                <c:pt idx="1189">
                  <c:v>0.21576874574992683</c:v>
                </c:pt>
                <c:pt idx="1190">
                  <c:v>0.21463166575001935</c:v>
                </c:pt>
                <c:pt idx="1191">
                  <c:v>0.21523714104402852</c:v>
                </c:pt>
                <c:pt idx="1192">
                  <c:v>0.21551260574996456</c:v>
                </c:pt>
                <c:pt idx="1193">
                  <c:v>0.21548000575002424</c:v>
                </c:pt>
                <c:pt idx="1194">
                  <c:v>0.21502710575002512</c:v>
                </c:pt>
                <c:pt idx="1195">
                  <c:v>0.21469533612982208</c:v>
                </c:pt>
                <c:pt idx="1196">
                  <c:v>0.21508808100773574</c:v>
                </c:pt>
                <c:pt idx="1197">
                  <c:v>0.21514095574995906</c:v>
                </c:pt>
                <c:pt idx="1198">
                  <c:v>0.21548481484089199</c:v>
                </c:pt>
                <c:pt idx="1199">
                  <c:v>0.21468156574998432</c:v>
                </c:pt>
                <c:pt idx="1200">
                  <c:v>0.2147000757498887</c:v>
                </c:pt>
                <c:pt idx="1201">
                  <c:v>0.21596516457350412</c:v>
                </c:pt>
                <c:pt idx="1202">
                  <c:v>0.21552910575000794</c:v>
                </c:pt>
                <c:pt idx="1203">
                  <c:v>0.21525122575012318</c:v>
                </c:pt>
                <c:pt idx="1204">
                  <c:v>0.21510269575006191</c:v>
                </c:pt>
                <c:pt idx="1205">
                  <c:v>0.21489786097376395</c:v>
                </c:pt>
                <c:pt idx="1206">
                  <c:v>0.21507484389432852</c:v>
                </c:pt>
                <c:pt idx="1207">
                  <c:v>0.21577455574998788</c:v>
                </c:pt>
                <c:pt idx="1208">
                  <c:v>0.21497130574992726</c:v>
                </c:pt>
                <c:pt idx="1209">
                  <c:v>0.21607722866652071</c:v>
                </c:pt>
                <c:pt idx="1210">
                  <c:v>0.21683536575002937</c:v>
                </c:pt>
                <c:pt idx="1211">
                  <c:v>0.2162015757499347</c:v>
                </c:pt>
                <c:pt idx="1212">
                  <c:v>0.21618093575011699</c:v>
                </c:pt>
                <c:pt idx="1213">
                  <c:v>0.21704964899322504</c:v>
                </c:pt>
                <c:pt idx="1214">
                  <c:v>0.21671087241659875</c:v>
                </c:pt>
                <c:pt idx="1215">
                  <c:v>0.21826954211360342</c:v>
                </c:pt>
                <c:pt idx="1216">
                  <c:v>0.2202600757498914</c:v>
                </c:pt>
                <c:pt idx="1217">
                  <c:v>0.21978788574996638</c:v>
                </c:pt>
                <c:pt idx="1218">
                  <c:v>0.22063315574997938</c:v>
                </c:pt>
                <c:pt idx="1219">
                  <c:v>0.22173449949994531</c:v>
                </c:pt>
                <c:pt idx="1220">
                  <c:v>0.22127166574996687</c:v>
                </c:pt>
                <c:pt idx="1221">
                  <c:v>0.22189690575002891</c:v>
                </c:pt>
                <c:pt idx="1222">
                  <c:v>0.22184119342114195</c:v>
                </c:pt>
                <c:pt idx="1223">
                  <c:v>0.2220330586911814</c:v>
                </c:pt>
                <c:pt idx="1224">
                  <c:v>0.22251125575000691</c:v>
                </c:pt>
                <c:pt idx="1225">
                  <c:v>0.22358184574994766</c:v>
                </c:pt>
                <c:pt idx="1226">
                  <c:v>0.22366906574998777</c:v>
                </c:pt>
                <c:pt idx="1227">
                  <c:v>0.22429069956433548</c:v>
                </c:pt>
                <c:pt idx="1228">
                  <c:v>0.22452767575001067</c:v>
                </c:pt>
                <c:pt idx="1229">
                  <c:v>0.22441541574993126</c:v>
                </c:pt>
                <c:pt idx="1230">
                  <c:v>0.22258554116663731</c:v>
                </c:pt>
                <c:pt idx="1231">
                  <c:v>0.22103090574998419</c:v>
                </c:pt>
                <c:pt idx="1232">
                  <c:v>0.22105840574990054</c:v>
                </c:pt>
                <c:pt idx="1233">
                  <c:v>0.22093890575010294</c:v>
                </c:pt>
                <c:pt idx="1234">
                  <c:v>0.22035851574999288</c:v>
                </c:pt>
                <c:pt idx="1235">
                  <c:v>0.22031965574993251</c:v>
                </c:pt>
                <c:pt idx="1236">
                  <c:v>0.21963053574992841</c:v>
                </c:pt>
                <c:pt idx="1237">
                  <c:v>0.21918524575002643</c:v>
                </c:pt>
                <c:pt idx="1238">
                  <c:v>0.21900930574992164</c:v>
                </c:pt>
                <c:pt idx="1239">
                  <c:v>0.21915076539909251</c:v>
                </c:pt>
                <c:pt idx="1240">
                  <c:v>0.21792230897592932</c:v>
                </c:pt>
                <c:pt idx="1241">
                  <c:v>0.21817781484089949</c:v>
                </c:pt>
                <c:pt idx="1242">
                  <c:v>0.21798381574993209</c:v>
                </c:pt>
                <c:pt idx="1243">
                  <c:v>0.21736476575003394</c:v>
                </c:pt>
                <c:pt idx="1244">
                  <c:v>0.21769882574994881</c:v>
                </c:pt>
                <c:pt idx="1245">
                  <c:v>0.21680680318591791</c:v>
                </c:pt>
                <c:pt idx="1246">
                  <c:v>0.21710177417105569</c:v>
                </c:pt>
                <c:pt idx="1247">
                  <c:v>0.2169182957500487</c:v>
                </c:pt>
                <c:pt idx="1248">
                  <c:v>0.21718575838148979</c:v>
                </c:pt>
                <c:pt idx="1249">
                  <c:v>0.21630291575003471</c:v>
                </c:pt>
                <c:pt idx="1250">
                  <c:v>0.21648262574993291</c:v>
                </c:pt>
                <c:pt idx="1251">
                  <c:v>0.21676559574991941</c:v>
                </c:pt>
                <c:pt idx="1252">
                  <c:v>0.21703395574988349</c:v>
                </c:pt>
                <c:pt idx="1253">
                  <c:v>0.21676034574994701</c:v>
                </c:pt>
                <c:pt idx="1254">
                  <c:v>0.21530602033330126</c:v>
                </c:pt>
                <c:pt idx="1255">
                  <c:v>0.21791720878025037</c:v>
                </c:pt>
                <c:pt idx="1256">
                  <c:v>0.21546245336905684</c:v>
                </c:pt>
                <c:pt idx="1257">
                  <c:v>0.21704184574981888</c:v>
                </c:pt>
                <c:pt idx="1258">
                  <c:v>0.21776653575000218</c:v>
                </c:pt>
                <c:pt idx="1259">
                  <c:v>0.21834899574996353</c:v>
                </c:pt>
                <c:pt idx="1260">
                  <c:v>0.21756705574991056</c:v>
                </c:pt>
                <c:pt idx="1261">
                  <c:v>0.2184116374573796</c:v>
                </c:pt>
                <c:pt idx="1262">
                  <c:v>0.21781211574992229</c:v>
                </c:pt>
                <c:pt idx="1263">
                  <c:v>0.21746392461790295</c:v>
                </c:pt>
                <c:pt idx="1264">
                  <c:v>0.21861218574997596</c:v>
                </c:pt>
                <c:pt idx="1265">
                  <c:v>0.21890848574994995</c:v>
                </c:pt>
                <c:pt idx="1266">
                  <c:v>0.21908986574985079</c:v>
                </c:pt>
                <c:pt idx="1267">
                  <c:v>0.21933254575009212</c:v>
                </c:pt>
                <c:pt idx="1268">
                  <c:v>0.21938674950003212</c:v>
                </c:pt>
                <c:pt idx="1269">
                  <c:v>0.22010431574999245</c:v>
                </c:pt>
                <c:pt idx="1270">
                  <c:v>0.21934228574986087</c:v>
                </c:pt>
                <c:pt idx="1271">
                  <c:v>0.22039702575006004</c:v>
                </c:pt>
                <c:pt idx="1272">
                  <c:v>0.22139717847724691</c:v>
                </c:pt>
                <c:pt idx="1273">
                  <c:v>0.22222858432137121</c:v>
                </c:pt>
                <c:pt idx="1274">
                  <c:v>0.2223005657499468</c:v>
                </c:pt>
                <c:pt idx="1275">
                  <c:v>0.22229801213299577</c:v>
                </c:pt>
                <c:pt idx="1276">
                  <c:v>0.22252550574988536</c:v>
                </c:pt>
                <c:pt idx="1277">
                  <c:v>0.22331502575001139</c:v>
                </c:pt>
                <c:pt idx="1278">
                  <c:v>0.22354093574996647</c:v>
                </c:pt>
                <c:pt idx="1279">
                  <c:v>0.22397107574998637</c:v>
                </c:pt>
                <c:pt idx="1280">
                  <c:v>0.22426513862669162</c:v>
                </c:pt>
                <c:pt idx="1281">
                  <c:v>0.22475925626544324</c:v>
                </c:pt>
                <c:pt idx="1282">
                  <c:v>0.22816624821561488</c:v>
                </c:pt>
                <c:pt idx="1283">
                  <c:v>0.22868241575001488</c:v>
                </c:pt>
                <c:pt idx="1284">
                  <c:v>0.22913573574983559</c:v>
                </c:pt>
                <c:pt idx="1285">
                  <c:v>0.23008202574993675</c:v>
                </c:pt>
                <c:pt idx="1286">
                  <c:v>0.23032380048682921</c:v>
                </c:pt>
                <c:pt idx="1287">
                  <c:v>0.23043295575003264</c:v>
                </c:pt>
                <c:pt idx="1288">
                  <c:v>0.23140766574998395</c:v>
                </c:pt>
                <c:pt idx="1289">
                  <c:v>0.23131414575013343</c:v>
                </c:pt>
                <c:pt idx="1290">
                  <c:v>0.23142349949998245</c:v>
                </c:pt>
                <c:pt idx="1291">
                  <c:v>0.2320559057499452</c:v>
                </c:pt>
                <c:pt idx="1292">
                  <c:v>0.23299641574998045</c:v>
                </c:pt>
                <c:pt idx="1293">
                  <c:v>0.23280011851603891</c:v>
                </c:pt>
                <c:pt idx="1294">
                  <c:v>0.23329899574993396</c:v>
                </c:pt>
                <c:pt idx="1295">
                  <c:v>0.23266143575000364</c:v>
                </c:pt>
                <c:pt idx="1296">
                  <c:v>0.23343292574999475</c:v>
                </c:pt>
                <c:pt idx="1297">
                  <c:v>0.23383112575001519</c:v>
                </c:pt>
                <c:pt idx="1298">
                  <c:v>0.23391677898945321</c:v>
                </c:pt>
                <c:pt idx="1299">
                  <c:v>0.23401225190382041</c:v>
                </c:pt>
                <c:pt idx="1300">
                  <c:v>0.23368463124016614</c:v>
                </c:pt>
                <c:pt idx="1301">
                  <c:v>0.23313177575002442</c:v>
                </c:pt>
                <c:pt idx="1302">
                  <c:v>0.23403579574990374</c:v>
                </c:pt>
                <c:pt idx="1303">
                  <c:v>0.23394293574997993</c:v>
                </c:pt>
                <c:pt idx="1304">
                  <c:v>0.23421804575008337</c:v>
                </c:pt>
                <c:pt idx="1305">
                  <c:v>0.23409795783332787</c:v>
                </c:pt>
                <c:pt idx="1306">
                  <c:v>0.23408471575007184</c:v>
                </c:pt>
                <c:pt idx="1307">
                  <c:v>0.23480360945369227</c:v>
                </c:pt>
                <c:pt idx="1308">
                  <c:v>0.23490223908331156</c:v>
                </c:pt>
                <c:pt idx="1309">
                  <c:v>0.23576958574989279</c:v>
                </c:pt>
                <c:pt idx="1310">
                  <c:v>0.23557749574997899</c:v>
                </c:pt>
                <c:pt idx="1311">
                  <c:v>0.23620618574997845</c:v>
                </c:pt>
                <c:pt idx="1312">
                  <c:v>0.23668378996040929</c:v>
                </c:pt>
                <c:pt idx="1313">
                  <c:v>0.23651681575000794</c:v>
                </c:pt>
                <c:pt idx="1314">
                  <c:v>0.23725704575011289</c:v>
                </c:pt>
                <c:pt idx="1315">
                  <c:v>0.23737789574998658</c:v>
                </c:pt>
                <c:pt idx="1316">
                  <c:v>0.23788451359315838</c:v>
                </c:pt>
                <c:pt idx="1317">
                  <c:v>0.23735890574992879</c:v>
                </c:pt>
                <c:pt idx="1318">
                  <c:v>0.23787423074996641</c:v>
                </c:pt>
                <c:pt idx="1319">
                  <c:v>0.23781637575001471</c:v>
                </c:pt>
                <c:pt idx="1320">
                  <c:v>0.23857040575009594</c:v>
                </c:pt>
                <c:pt idx="1321">
                  <c:v>0.23921603574987702</c:v>
                </c:pt>
                <c:pt idx="1322">
                  <c:v>0.23947162574994252</c:v>
                </c:pt>
                <c:pt idx="1323">
                  <c:v>0.23945824574993008</c:v>
                </c:pt>
                <c:pt idx="1324">
                  <c:v>0.23818002153952023</c:v>
                </c:pt>
                <c:pt idx="1325">
                  <c:v>0.23926410574992507</c:v>
                </c:pt>
                <c:pt idx="1326">
                  <c:v>0.2384709057499777</c:v>
                </c:pt>
                <c:pt idx="1327">
                  <c:v>0.24004613023974741</c:v>
                </c:pt>
                <c:pt idx="1328">
                  <c:v>0.23933970574994134</c:v>
                </c:pt>
                <c:pt idx="1329">
                  <c:v>0.23908039574993745</c:v>
                </c:pt>
                <c:pt idx="1330">
                  <c:v>0.23935223451705695</c:v>
                </c:pt>
                <c:pt idx="1331">
                  <c:v>0.23999727575005644</c:v>
                </c:pt>
                <c:pt idx="1332">
                  <c:v>0.23969572574992526</c:v>
                </c:pt>
                <c:pt idx="1333">
                  <c:v>0.23947108574992654</c:v>
                </c:pt>
                <c:pt idx="1334">
                  <c:v>0.24011353286864789</c:v>
                </c:pt>
                <c:pt idx="1335">
                  <c:v>0.23916908756812949</c:v>
                </c:pt>
                <c:pt idx="1336">
                  <c:v>0.23861991574996474</c:v>
                </c:pt>
                <c:pt idx="1337">
                  <c:v>0.23871608469748701</c:v>
                </c:pt>
                <c:pt idx="1338">
                  <c:v>0.23854344575005398</c:v>
                </c:pt>
                <c:pt idx="1339">
                  <c:v>0.23847463575005179</c:v>
                </c:pt>
                <c:pt idx="1340">
                  <c:v>0.23867920575001733</c:v>
                </c:pt>
                <c:pt idx="1341">
                  <c:v>0.23796202575003644</c:v>
                </c:pt>
                <c:pt idx="1342">
                  <c:v>0.23825566574996071</c:v>
                </c:pt>
                <c:pt idx="1343">
                  <c:v>0.23863790574999671</c:v>
                </c:pt>
                <c:pt idx="1344">
                  <c:v>0.23855690574997371</c:v>
                </c:pt>
                <c:pt idx="1345">
                  <c:v>0.23766995336899299</c:v>
                </c:pt>
                <c:pt idx="1346">
                  <c:v>0.23823978574991167</c:v>
                </c:pt>
                <c:pt idx="1347">
                  <c:v>0.23717456574998128</c:v>
                </c:pt>
                <c:pt idx="1348">
                  <c:v>0.23731621574995643</c:v>
                </c:pt>
                <c:pt idx="1349">
                  <c:v>0.23816454116665398</c:v>
                </c:pt>
                <c:pt idx="1350">
                  <c:v>0.23800982574988439</c:v>
                </c:pt>
                <c:pt idx="1351">
                  <c:v>0.23802079575004598</c:v>
                </c:pt>
                <c:pt idx="1352">
                  <c:v>0.23815311029554187</c:v>
                </c:pt>
                <c:pt idx="1353">
                  <c:v>0.23801382141256533</c:v>
                </c:pt>
                <c:pt idx="1354">
                  <c:v>0.23890549085634014</c:v>
                </c:pt>
                <c:pt idx="1355">
                  <c:v>0.23921225575003324</c:v>
                </c:pt>
                <c:pt idx="1356">
                  <c:v>0.23859302575006341</c:v>
                </c:pt>
                <c:pt idx="1357">
                  <c:v>0.23856639574985672</c:v>
                </c:pt>
                <c:pt idx="1358">
                  <c:v>0.23864942575009743</c:v>
                </c:pt>
                <c:pt idx="1359">
                  <c:v>0.23872473908322456</c:v>
                </c:pt>
                <c:pt idx="1360">
                  <c:v>0.2388977557498464</c:v>
                </c:pt>
                <c:pt idx="1361">
                  <c:v>0.23783090574998766</c:v>
                </c:pt>
                <c:pt idx="1362">
                  <c:v>0.23863573908330693</c:v>
                </c:pt>
                <c:pt idx="1363">
                  <c:v>0.23898164574998759</c:v>
                </c:pt>
                <c:pt idx="1364">
                  <c:v>0.23754604574996599</c:v>
                </c:pt>
                <c:pt idx="1365">
                  <c:v>0.23794530575004597</c:v>
                </c:pt>
                <c:pt idx="1366">
                  <c:v>0.23819060048681706</c:v>
                </c:pt>
                <c:pt idx="1367">
                  <c:v>0.23777050574994968</c:v>
                </c:pt>
                <c:pt idx="1368">
                  <c:v>0.23720178575003131</c:v>
                </c:pt>
                <c:pt idx="1369">
                  <c:v>0.23772950224122291</c:v>
                </c:pt>
                <c:pt idx="1370">
                  <c:v>0.23814240574995441</c:v>
                </c:pt>
                <c:pt idx="1371">
                  <c:v>0.23833208942343756</c:v>
                </c:pt>
                <c:pt idx="1372">
                  <c:v>0.23818224752218978</c:v>
                </c:pt>
                <c:pt idx="1373">
                  <c:v>0.23849433574999127</c:v>
                </c:pt>
                <c:pt idx="1374">
                  <c:v>0.23929488575007019</c:v>
                </c:pt>
                <c:pt idx="1375">
                  <c:v>0.23898956574996091</c:v>
                </c:pt>
                <c:pt idx="1376">
                  <c:v>0.23883546574997191</c:v>
                </c:pt>
                <c:pt idx="1377">
                  <c:v>0.23884841101317991</c:v>
                </c:pt>
                <c:pt idx="1378">
                  <c:v>0.23972298639512282</c:v>
                </c:pt>
                <c:pt idx="1379">
                  <c:v>0.23920398267307524</c:v>
                </c:pt>
                <c:pt idx="1380">
                  <c:v>0.23986995574995271</c:v>
                </c:pt>
                <c:pt idx="1381">
                  <c:v>0.24083904574982312</c:v>
                </c:pt>
                <c:pt idx="1382">
                  <c:v>0.2401371079971569</c:v>
                </c:pt>
                <c:pt idx="1383">
                  <c:v>0.24028573529528791</c:v>
                </c:pt>
                <c:pt idx="1384">
                  <c:v>0.24010004574999771</c:v>
                </c:pt>
                <c:pt idx="1385">
                  <c:v>0.24004034574991834</c:v>
                </c:pt>
                <c:pt idx="1386">
                  <c:v>0.24027472393177618</c:v>
                </c:pt>
                <c:pt idx="1387">
                  <c:v>0.23972653074997671</c:v>
                </c:pt>
                <c:pt idx="1388">
                  <c:v>0.24032676890780635</c:v>
                </c:pt>
                <c:pt idx="1389">
                  <c:v>0.23996283574996408</c:v>
                </c:pt>
                <c:pt idx="1390">
                  <c:v>0.23972972575005258</c:v>
                </c:pt>
                <c:pt idx="1391">
                  <c:v>0.24062056574992138</c:v>
                </c:pt>
                <c:pt idx="1392">
                  <c:v>0.23985959261864287</c:v>
                </c:pt>
                <c:pt idx="1393">
                  <c:v>0.24066149241660661</c:v>
                </c:pt>
                <c:pt idx="1394">
                  <c:v>0.24126586574996645</c:v>
                </c:pt>
                <c:pt idx="1395">
                  <c:v>0.23991595052622539</c:v>
                </c:pt>
                <c:pt idx="1396">
                  <c:v>0.240235331281824</c:v>
                </c:pt>
                <c:pt idx="1397">
                  <c:v>0.24057055574994018</c:v>
                </c:pt>
                <c:pt idx="1398">
                  <c:v>0.23971941101322652</c:v>
                </c:pt>
                <c:pt idx="1399">
                  <c:v>0.24021958574996949</c:v>
                </c:pt>
                <c:pt idx="1400">
                  <c:v>0.24094080574997204</c:v>
                </c:pt>
                <c:pt idx="1401">
                  <c:v>0.24024581574987294</c:v>
                </c:pt>
                <c:pt idx="1402">
                  <c:v>0.24083618574999868</c:v>
                </c:pt>
                <c:pt idx="1403">
                  <c:v>0.24125796208809921</c:v>
                </c:pt>
                <c:pt idx="1404">
                  <c:v>0.24099993516178175</c:v>
                </c:pt>
                <c:pt idx="1405">
                  <c:v>0.24053267847725124</c:v>
                </c:pt>
                <c:pt idx="1406">
                  <c:v>0.24075700575005499</c:v>
                </c:pt>
                <c:pt idx="1407">
                  <c:v>0.24056876574999841</c:v>
                </c:pt>
                <c:pt idx="1408">
                  <c:v>0.24132332680267171</c:v>
                </c:pt>
                <c:pt idx="1409">
                  <c:v>0.24097447574999392</c:v>
                </c:pt>
                <c:pt idx="1410">
                  <c:v>0.24081177575006071</c:v>
                </c:pt>
                <c:pt idx="1411">
                  <c:v>0.24028729705428045</c:v>
                </c:pt>
                <c:pt idx="1412">
                  <c:v>0.24096903074999484</c:v>
                </c:pt>
                <c:pt idx="1413">
                  <c:v>0.24039781484088971</c:v>
                </c:pt>
                <c:pt idx="1414">
                  <c:v>0.24085780158330294</c:v>
                </c:pt>
                <c:pt idx="1415">
                  <c:v>0.24037295625495833</c:v>
                </c:pt>
                <c:pt idx="1416">
                  <c:v>0.24044597574987872</c:v>
                </c:pt>
                <c:pt idx="1417">
                  <c:v>0.24049823574982607</c:v>
                </c:pt>
                <c:pt idx="1418">
                  <c:v>0.2406670457499587</c:v>
                </c:pt>
                <c:pt idx="1419">
                  <c:v>0.23945117658334444</c:v>
                </c:pt>
                <c:pt idx="1420">
                  <c:v>0.24022269741662691</c:v>
                </c:pt>
                <c:pt idx="1421">
                  <c:v>0.240403079663011</c:v>
                </c:pt>
                <c:pt idx="1422">
                  <c:v>0.24055518575001167</c:v>
                </c:pt>
                <c:pt idx="1423">
                  <c:v>0.24115739574999423</c:v>
                </c:pt>
                <c:pt idx="1424">
                  <c:v>0.2406761357498084</c:v>
                </c:pt>
                <c:pt idx="1425">
                  <c:v>0.24043336408337299</c:v>
                </c:pt>
                <c:pt idx="1426">
                  <c:v>0.24036055574994464</c:v>
                </c:pt>
                <c:pt idx="1427">
                  <c:v>0.24106563575004736</c:v>
                </c:pt>
                <c:pt idx="1428">
                  <c:v>0.24044491575001839</c:v>
                </c:pt>
                <c:pt idx="1429">
                  <c:v>0.24081752870080209</c:v>
                </c:pt>
                <c:pt idx="1430">
                  <c:v>0.24095469522366386</c:v>
                </c:pt>
                <c:pt idx="1431">
                  <c:v>0.24070585574988004</c:v>
                </c:pt>
                <c:pt idx="1432">
                  <c:v>0.24032546575003289</c:v>
                </c:pt>
                <c:pt idx="1433">
                  <c:v>0.24024721574994629</c:v>
                </c:pt>
                <c:pt idx="1434">
                  <c:v>0.24014511575005321</c:v>
                </c:pt>
                <c:pt idx="1435">
                  <c:v>0.24081692680260874</c:v>
                </c:pt>
                <c:pt idx="1436">
                  <c:v>0.24038243575002169</c:v>
                </c:pt>
                <c:pt idx="1437">
                  <c:v>0.24080169006367669</c:v>
                </c:pt>
                <c:pt idx="1438">
                  <c:v>0.24191480574992894</c:v>
                </c:pt>
                <c:pt idx="1439">
                  <c:v>0.24083324575005349</c:v>
                </c:pt>
                <c:pt idx="1440">
                  <c:v>0.24064098574991991</c:v>
                </c:pt>
                <c:pt idx="1441">
                  <c:v>0.24103061574997753</c:v>
                </c:pt>
                <c:pt idx="1442">
                  <c:v>0.24062858996047964</c:v>
                </c:pt>
                <c:pt idx="1443">
                  <c:v>0.24137736574991209</c:v>
                </c:pt>
                <c:pt idx="1444">
                  <c:v>0.24134028575002775</c:v>
                </c:pt>
                <c:pt idx="1445">
                  <c:v>0.2410824757499628</c:v>
                </c:pt>
                <c:pt idx="1446">
                  <c:v>0.2418190679121468</c:v>
                </c:pt>
                <c:pt idx="1447">
                  <c:v>0.24163502339706633</c:v>
                </c:pt>
                <c:pt idx="1448">
                  <c:v>0.24193876490484456</c:v>
                </c:pt>
                <c:pt idx="1449">
                  <c:v>0.24167722574996731</c:v>
                </c:pt>
                <c:pt idx="1450">
                  <c:v>0.24208925574993173</c:v>
                </c:pt>
                <c:pt idx="1451">
                  <c:v>0.2420489557500505</c:v>
                </c:pt>
                <c:pt idx="1452">
                  <c:v>0.24206628574999958</c:v>
                </c:pt>
                <c:pt idx="1453">
                  <c:v>0.24199765575005491</c:v>
                </c:pt>
                <c:pt idx="1454">
                  <c:v>0.24143338491663296</c:v>
                </c:pt>
                <c:pt idx="1455">
                  <c:v>0.24151350574997821</c:v>
                </c:pt>
                <c:pt idx="1456">
                  <c:v>0.2428200992983279</c:v>
                </c:pt>
                <c:pt idx="1457">
                  <c:v>0.24203820878032947</c:v>
                </c:pt>
                <c:pt idx="1458">
                  <c:v>0.24143530574990313</c:v>
                </c:pt>
                <c:pt idx="1459">
                  <c:v>0.24320148574994993</c:v>
                </c:pt>
                <c:pt idx="1460">
                  <c:v>0.24362408574992878</c:v>
                </c:pt>
                <c:pt idx="1461">
                  <c:v>0.24405824259216113</c:v>
                </c:pt>
                <c:pt idx="1462">
                  <c:v>0.24383392574992521</c:v>
                </c:pt>
                <c:pt idx="1463">
                  <c:v>0.24437303478222858</c:v>
                </c:pt>
                <c:pt idx="1464">
                  <c:v>0.24639636029540699</c:v>
                </c:pt>
                <c:pt idx="1465">
                  <c:v>0.24680594615388429</c:v>
                </c:pt>
                <c:pt idx="1466">
                  <c:v>0.24678874574995291</c:v>
                </c:pt>
                <c:pt idx="1467">
                  <c:v>0.24648027574995979</c:v>
                </c:pt>
                <c:pt idx="1468">
                  <c:v>0.2473217957499827</c:v>
                </c:pt>
                <c:pt idx="1469">
                  <c:v>0.24667391627629343</c:v>
                </c:pt>
                <c:pt idx="1470">
                  <c:v>0.24785542574997521</c:v>
                </c:pt>
                <c:pt idx="1471">
                  <c:v>0.24728665043080889</c:v>
                </c:pt>
                <c:pt idx="1472">
                  <c:v>0.24658621609478359</c:v>
                </c:pt>
                <c:pt idx="1473">
                  <c:v>0.24869935574994906</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0.56596090574997449</c:v>
                </c:pt>
                <c:pt idx="1">
                  <c:v>0.56701705726493401</c:v>
                </c:pt>
                <c:pt idx="2">
                  <c:v>0.56729150575000631</c:v>
                </c:pt>
                <c:pt idx="3">
                  <c:v>0.56716377574981858</c:v>
                </c:pt>
                <c:pt idx="4">
                  <c:v>0.56698389574995556</c:v>
                </c:pt>
                <c:pt idx="5">
                  <c:v>0.56702490574995956</c:v>
                </c:pt>
                <c:pt idx="6">
                  <c:v>0.56593963651919221</c:v>
                </c:pt>
                <c:pt idx="7">
                  <c:v>0.56633956574999811</c:v>
                </c:pt>
                <c:pt idx="8">
                  <c:v>0.56686800574988183</c:v>
                </c:pt>
                <c:pt idx="9">
                  <c:v>0.56744787574997702</c:v>
                </c:pt>
                <c:pt idx="10">
                  <c:v>0.56783343575003187</c:v>
                </c:pt>
                <c:pt idx="11">
                  <c:v>0.56791685574998496</c:v>
                </c:pt>
                <c:pt idx="12">
                  <c:v>0.56812936144613968</c:v>
                </c:pt>
                <c:pt idx="13">
                  <c:v>0.56895850368806666</c:v>
                </c:pt>
                <c:pt idx="14">
                  <c:v>0.56910292574997356</c:v>
                </c:pt>
                <c:pt idx="15">
                  <c:v>0.56959740575000239</c:v>
                </c:pt>
                <c:pt idx="16">
                  <c:v>0.56981636574994166</c:v>
                </c:pt>
                <c:pt idx="17">
                  <c:v>0.56944886493366198</c:v>
                </c:pt>
                <c:pt idx="18">
                  <c:v>0.56960796574986716</c:v>
                </c:pt>
                <c:pt idx="19">
                  <c:v>0.56991298810289948</c:v>
                </c:pt>
                <c:pt idx="20">
                  <c:v>0.57105789384517991</c:v>
                </c:pt>
                <c:pt idx="21">
                  <c:v>0.57158190575002177</c:v>
                </c:pt>
                <c:pt idx="22">
                  <c:v>0.57196744110345321</c:v>
                </c:pt>
                <c:pt idx="23">
                  <c:v>0.57238325574992555</c:v>
                </c:pt>
                <c:pt idx="24">
                  <c:v>0.57276189575000569</c:v>
                </c:pt>
                <c:pt idx="25">
                  <c:v>0.57254263575006759</c:v>
                </c:pt>
                <c:pt idx="26">
                  <c:v>0.57295531575003622</c:v>
                </c:pt>
                <c:pt idx="27">
                  <c:v>0.57333003840305763</c:v>
                </c:pt>
                <c:pt idx="28">
                  <c:v>0.57379437126728305</c:v>
                </c:pt>
                <c:pt idx="29">
                  <c:v>0.57669923486382602</c:v>
                </c:pt>
                <c:pt idx="30">
                  <c:v>0.57722724575005158</c:v>
                </c:pt>
                <c:pt idx="31">
                  <c:v>0.57777519574985092</c:v>
                </c:pt>
                <c:pt idx="32">
                  <c:v>0.578405295749846</c:v>
                </c:pt>
                <c:pt idx="33">
                  <c:v>0.57911098574996178</c:v>
                </c:pt>
                <c:pt idx="34">
                  <c:v>0.57938597574997153</c:v>
                </c:pt>
                <c:pt idx="35">
                  <c:v>0.57953516575008657</c:v>
                </c:pt>
                <c:pt idx="36">
                  <c:v>0.57974274574992457</c:v>
                </c:pt>
                <c:pt idx="37">
                  <c:v>0.58022699758662011</c:v>
                </c:pt>
                <c:pt idx="38">
                  <c:v>0.58052819574993264</c:v>
                </c:pt>
                <c:pt idx="39">
                  <c:v>0.58079810575004742</c:v>
                </c:pt>
                <c:pt idx="40">
                  <c:v>0.58113516574999668</c:v>
                </c:pt>
                <c:pt idx="41">
                  <c:v>0.58144711787133363</c:v>
                </c:pt>
                <c:pt idx="42">
                  <c:v>0.58182860575001849</c:v>
                </c:pt>
                <c:pt idx="43">
                  <c:v>0.58209438302269156</c:v>
                </c:pt>
                <c:pt idx="44">
                  <c:v>0.58309649611149461</c:v>
                </c:pt>
                <c:pt idx="45">
                  <c:v>0.58367164575001551</c:v>
                </c:pt>
                <c:pt idx="46">
                  <c:v>0.58394222898227965</c:v>
                </c:pt>
                <c:pt idx="47">
                  <c:v>0.58434624575008243</c:v>
                </c:pt>
                <c:pt idx="48">
                  <c:v>0.58449364575000007</c:v>
                </c:pt>
                <c:pt idx="49">
                  <c:v>0.58472660575004809</c:v>
                </c:pt>
                <c:pt idx="50">
                  <c:v>0.58497238574990507</c:v>
                </c:pt>
                <c:pt idx="51">
                  <c:v>0.58552227417101133</c:v>
                </c:pt>
                <c:pt idx="52">
                  <c:v>0.58641575423476322</c:v>
                </c:pt>
                <c:pt idx="53">
                  <c:v>0.58671588574999556</c:v>
                </c:pt>
                <c:pt idx="54">
                  <c:v>0.58655774574989861</c:v>
                </c:pt>
                <c:pt idx="55">
                  <c:v>0.58709619574990612</c:v>
                </c:pt>
                <c:pt idx="56">
                  <c:v>0.58724017847727339</c:v>
                </c:pt>
                <c:pt idx="57">
                  <c:v>0.58757890574994831</c:v>
                </c:pt>
                <c:pt idx="58">
                  <c:v>0.58794342574991176</c:v>
                </c:pt>
                <c:pt idx="59">
                  <c:v>0.58824180574997342</c:v>
                </c:pt>
                <c:pt idx="60">
                  <c:v>0.5883209057499651</c:v>
                </c:pt>
                <c:pt idx="61">
                  <c:v>0.58960882882693877</c:v>
                </c:pt>
                <c:pt idx="62">
                  <c:v>0.58995226657472699</c:v>
                </c:pt>
                <c:pt idx="63">
                  <c:v>0.59045886575003548</c:v>
                </c:pt>
                <c:pt idx="64">
                  <c:v>0.59094130575006332</c:v>
                </c:pt>
                <c:pt idx="65">
                  <c:v>0.59124299574987949</c:v>
                </c:pt>
                <c:pt idx="66">
                  <c:v>0.59163439574996191</c:v>
                </c:pt>
                <c:pt idx="67">
                  <c:v>0.5920072665745697</c:v>
                </c:pt>
                <c:pt idx="68">
                  <c:v>0.59226700213545758</c:v>
                </c:pt>
                <c:pt idx="69">
                  <c:v>0.59360971473867663</c:v>
                </c:pt>
                <c:pt idx="70">
                  <c:v>0.59395800574991042</c:v>
                </c:pt>
                <c:pt idx="71">
                  <c:v>0.59436806574997425</c:v>
                </c:pt>
                <c:pt idx="72">
                  <c:v>0.59467530370915267</c:v>
                </c:pt>
                <c:pt idx="73">
                  <c:v>0.59512443574992346</c:v>
                </c:pt>
                <c:pt idx="74">
                  <c:v>0.59552201574994801</c:v>
                </c:pt>
                <c:pt idx="75">
                  <c:v>0.59599430575005274</c:v>
                </c:pt>
                <c:pt idx="76">
                  <c:v>0.59611431751467592</c:v>
                </c:pt>
                <c:pt idx="77">
                  <c:v>0.59748348639509152</c:v>
                </c:pt>
                <c:pt idx="78">
                  <c:v>0.59771450574994678</c:v>
                </c:pt>
                <c:pt idx="79">
                  <c:v>0.59797725575008087</c:v>
                </c:pt>
                <c:pt idx="80">
                  <c:v>0.59833824574995531</c:v>
                </c:pt>
                <c:pt idx="81">
                  <c:v>0.59785377574998133</c:v>
                </c:pt>
                <c:pt idx="82">
                  <c:v>0.59811692615816958</c:v>
                </c:pt>
                <c:pt idx="83">
                  <c:v>0.59838490574989556</c:v>
                </c:pt>
                <c:pt idx="84">
                  <c:v>0.59805435813098029</c:v>
                </c:pt>
                <c:pt idx="85">
                  <c:v>0.59775137574994963</c:v>
                </c:pt>
                <c:pt idx="86">
                  <c:v>0.59749615575003479</c:v>
                </c:pt>
                <c:pt idx="87">
                  <c:v>0.59778928330104009</c:v>
                </c:pt>
                <c:pt idx="88">
                  <c:v>0.59796695574983838</c:v>
                </c:pt>
                <c:pt idx="89">
                  <c:v>0.59824244575005847</c:v>
                </c:pt>
                <c:pt idx="90">
                  <c:v>0.59857427574995237</c:v>
                </c:pt>
                <c:pt idx="91">
                  <c:v>0.59881189533332702</c:v>
                </c:pt>
                <c:pt idx="92">
                  <c:v>0.59914833574998738</c:v>
                </c:pt>
                <c:pt idx="93">
                  <c:v>0.59944977574990244</c:v>
                </c:pt>
                <c:pt idx="94">
                  <c:v>0.59981843574993732</c:v>
                </c:pt>
                <c:pt idx="95">
                  <c:v>0.6000706457499092</c:v>
                </c:pt>
                <c:pt idx="96">
                  <c:v>0.60049685420361265</c:v>
                </c:pt>
                <c:pt idx="97">
                  <c:v>0.60077465574991662</c:v>
                </c:pt>
                <c:pt idx="98">
                  <c:v>0.60111320574986848</c:v>
                </c:pt>
                <c:pt idx="99">
                  <c:v>0.6013811657499688</c:v>
                </c:pt>
                <c:pt idx="100">
                  <c:v>0.60172959261864112</c:v>
                </c:pt>
                <c:pt idx="101">
                  <c:v>0.60212503574986465</c:v>
                </c:pt>
                <c:pt idx="102">
                  <c:v>0.60246290574991535</c:v>
                </c:pt>
                <c:pt idx="103">
                  <c:v>0.60255508575011152</c:v>
                </c:pt>
                <c:pt idx="104">
                  <c:v>0.6028617201828439</c:v>
                </c:pt>
                <c:pt idx="105">
                  <c:v>0.60336492575001355</c:v>
                </c:pt>
                <c:pt idx="106">
                  <c:v>0.60367244574995027</c:v>
                </c:pt>
                <c:pt idx="107">
                  <c:v>0.60410934574991859</c:v>
                </c:pt>
                <c:pt idx="108">
                  <c:v>0.60444785574988313</c:v>
                </c:pt>
                <c:pt idx="109">
                  <c:v>0.60484292615818647</c:v>
                </c:pt>
                <c:pt idx="110">
                  <c:v>0.60514434575000553</c:v>
                </c:pt>
                <c:pt idx="111">
                  <c:v>0.60537946574987789</c:v>
                </c:pt>
                <c:pt idx="112">
                  <c:v>0.60554590574996259</c:v>
                </c:pt>
                <c:pt idx="113">
                  <c:v>0.60653250574998085</c:v>
                </c:pt>
                <c:pt idx="114">
                  <c:v>0.60685210983164839</c:v>
                </c:pt>
                <c:pt idx="115">
                  <c:v>0.60714294574997041</c:v>
                </c:pt>
                <c:pt idx="116">
                  <c:v>0.6074216857499265</c:v>
                </c:pt>
                <c:pt idx="117">
                  <c:v>0.60772459574992854</c:v>
                </c:pt>
                <c:pt idx="118">
                  <c:v>0.60793360366660965</c:v>
                </c:pt>
                <c:pt idx="119">
                  <c:v>0.60833416574986543</c:v>
                </c:pt>
                <c:pt idx="120">
                  <c:v>0.60867828222058284</c:v>
                </c:pt>
                <c:pt idx="121">
                  <c:v>0.60952848321468966</c:v>
                </c:pt>
                <c:pt idx="122">
                  <c:v>0.60930459574997542</c:v>
                </c:pt>
                <c:pt idx="123">
                  <c:v>0.60958581296651571</c:v>
                </c:pt>
                <c:pt idx="124">
                  <c:v>0.60958819575000656</c:v>
                </c:pt>
                <c:pt idx="125">
                  <c:v>0.60984873575004883</c:v>
                </c:pt>
                <c:pt idx="126">
                  <c:v>0.60997391575003235</c:v>
                </c:pt>
                <c:pt idx="127">
                  <c:v>0.60967681200010504</c:v>
                </c:pt>
                <c:pt idx="128">
                  <c:v>0.60938543575007065</c:v>
                </c:pt>
                <c:pt idx="129">
                  <c:v>0.6094578501944321</c:v>
                </c:pt>
                <c:pt idx="130">
                  <c:v>0.61070350574996657</c:v>
                </c:pt>
                <c:pt idx="131">
                  <c:v>0.61064845574993865</c:v>
                </c:pt>
                <c:pt idx="132">
                  <c:v>0.6109383457498726</c:v>
                </c:pt>
                <c:pt idx="133">
                  <c:v>0.61127090574997567</c:v>
                </c:pt>
                <c:pt idx="134">
                  <c:v>0.61159433574984234</c:v>
                </c:pt>
                <c:pt idx="135">
                  <c:v>0.61181285574994559</c:v>
                </c:pt>
                <c:pt idx="136">
                  <c:v>0.61206233574993862</c:v>
                </c:pt>
                <c:pt idx="137">
                  <c:v>0.61224403074999245</c:v>
                </c:pt>
                <c:pt idx="138">
                  <c:v>0.61331884017624816</c:v>
                </c:pt>
                <c:pt idx="139">
                  <c:v>0.61355917575005459</c:v>
                </c:pt>
                <c:pt idx="140">
                  <c:v>0.61355721574994959</c:v>
                </c:pt>
                <c:pt idx="141">
                  <c:v>0.61355184574972554</c:v>
                </c:pt>
                <c:pt idx="142">
                  <c:v>0.61397248574996766</c:v>
                </c:pt>
                <c:pt idx="143">
                  <c:v>0.61442799949989635</c:v>
                </c:pt>
                <c:pt idx="144">
                  <c:v>0.6148315157500267</c:v>
                </c:pt>
                <c:pt idx="145">
                  <c:v>0.61512556532447715</c:v>
                </c:pt>
                <c:pt idx="146">
                  <c:v>0.61501029146424468</c:v>
                </c:pt>
                <c:pt idx="147">
                  <c:v>0.61531443152323162</c:v>
                </c:pt>
                <c:pt idx="148">
                  <c:v>0.61547732574999259</c:v>
                </c:pt>
                <c:pt idx="149">
                  <c:v>0.61574413575006304</c:v>
                </c:pt>
                <c:pt idx="150">
                  <c:v>0.61597314574994666</c:v>
                </c:pt>
                <c:pt idx="151">
                  <c:v>0.61619551399741213</c:v>
                </c:pt>
                <c:pt idx="152">
                  <c:v>0.6164957757499675</c:v>
                </c:pt>
                <c:pt idx="153">
                  <c:v>0.61661426575004441</c:v>
                </c:pt>
                <c:pt idx="154">
                  <c:v>0.61682423908328765</c:v>
                </c:pt>
                <c:pt idx="155">
                  <c:v>0.61760320204629804</c:v>
                </c:pt>
                <c:pt idx="156">
                  <c:v>0.61777415838152305</c:v>
                </c:pt>
                <c:pt idx="157">
                  <c:v>0.61795999853345185</c:v>
                </c:pt>
                <c:pt idx="158">
                  <c:v>0.61818319574994851</c:v>
                </c:pt>
                <c:pt idx="159">
                  <c:v>0.61841482574992257</c:v>
                </c:pt>
                <c:pt idx="160">
                  <c:v>0.61902235366672265</c:v>
                </c:pt>
                <c:pt idx="161">
                  <c:v>0.61945594615403365</c:v>
                </c:pt>
                <c:pt idx="162">
                  <c:v>0.61972167417096213</c:v>
                </c:pt>
                <c:pt idx="163">
                  <c:v>0.62024077417099566</c:v>
                </c:pt>
                <c:pt idx="164">
                  <c:v>0.6197429957499736</c:v>
                </c:pt>
                <c:pt idx="165">
                  <c:v>0.61983745214166674</c:v>
                </c:pt>
                <c:pt idx="166">
                  <c:v>0.62015238575001663</c:v>
                </c:pt>
                <c:pt idx="167">
                  <c:v>0.62038923575005367</c:v>
                </c:pt>
                <c:pt idx="168">
                  <c:v>0.6205535857499157</c:v>
                </c:pt>
                <c:pt idx="169">
                  <c:v>0.6209194418324695</c:v>
                </c:pt>
                <c:pt idx="170">
                  <c:v>0.6209603943864157</c:v>
                </c:pt>
                <c:pt idx="171">
                  <c:v>0.62134173908332102</c:v>
                </c:pt>
                <c:pt idx="172">
                  <c:v>0.62060810575005121</c:v>
                </c:pt>
                <c:pt idx="173">
                  <c:v>0.6199439057499776</c:v>
                </c:pt>
                <c:pt idx="174">
                  <c:v>0.62009110574989379</c:v>
                </c:pt>
                <c:pt idx="175">
                  <c:v>0.6202787057499819</c:v>
                </c:pt>
                <c:pt idx="176">
                  <c:v>0.62055957575006448</c:v>
                </c:pt>
                <c:pt idx="177">
                  <c:v>0.62072035838157746</c:v>
                </c:pt>
                <c:pt idx="178">
                  <c:v>0.62070328575003941</c:v>
                </c:pt>
                <c:pt idx="179">
                  <c:v>0.6207937807499776</c:v>
                </c:pt>
                <c:pt idx="180">
                  <c:v>0.6209375724166506</c:v>
                </c:pt>
                <c:pt idx="181">
                  <c:v>0.62102685574994609</c:v>
                </c:pt>
                <c:pt idx="182">
                  <c:v>0.62124562449988019</c:v>
                </c:pt>
                <c:pt idx="183">
                  <c:v>0.62141374575005981</c:v>
                </c:pt>
                <c:pt idx="184">
                  <c:v>0.62148954574990956</c:v>
                </c:pt>
                <c:pt idx="185">
                  <c:v>0.62140785574997892</c:v>
                </c:pt>
                <c:pt idx="186">
                  <c:v>0.62135232680259378</c:v>
                </c:pt>
                <c:pt idx="187">
                  <c:v>0.62159428846599962</c:v>
                </c:pt>
                <c:pt idx="188">
                  <c:v>0.6224888489318946</c:v>
                </c:pt>
                <c:pt idx="189">
                  <c:v>0.62273588575007555</c:v>
                </c:pt>
                <c:pt idx="190">
                  <c:v>0.62304009131693761</c:v>
                </c:pt>
                <c:pt idx="191">
                  <c:v>0.62315523575003362</c:v>
                </c:pt>
                <c:pt idx="192">
                  <c:v>0.622877845749926</c:v>
                </c:pt>
                <c:pt idx="193">
                  <c:v>0.62314102946130945</c:v>
                </c:pt>
                <c:pt idx="194">
                  <c:v>0.62327617575002137</c:v>
                </c:pt>
                <c:pt idx="195">
                  <c:v>0.62359005575009974</c:v>
                </c:pt>
                <c:pt idx="196">
                  <c:v>0.62364458996046324</c:v>
                </c:pt>
                <c:pt idx="197">
                  <c:v>0.62447492847732633</c:v>
                </c:pt>
                <c:pt idx="198">
                  <c:v>0.62469420783341634</c:v>
                </c:pt>
                <c:pt idx="199">
                  <c:v>0.6250487957500187</c:v>
                </c:pt>
                <c:pt idx="200">
                  <c:v>0.62534903574994871</c:v>
                </c:pt>
                <c:pt idx="201">
                  <c:v>0.62565687575002471</c:v>
                </c:pt>
                <c:pt idx="202">
                  <c:v>0.62599324949998558</c:v>
                </c:pt>
                <c:pt idx="203">
                  <c:v>0.62623096574996739</c:v>
                </c:pt>
                <c:pt idx="204">
                  <c:v>0.62635273114683798</c:v>
                </c:pt>
                <c:pt idx="205">
                  <c:v>0.6262405057499475</c:v>
                </c:pt>
                <c:pt idx="206">
                  <c:v>0.62657326364472965</c:v>
                </c:pt>
                <c:pt idx="207">
                  <c:v>0.62681140574999061</c:v>
                </c:pt>
                <c:pt idx="208">
                  <c:v>0.62720766575006337</c:v>
                </c:pt>
                <c:pt idx="209">
                  <c:v>0.62750154574985118</c:v>
                </c:pt>
                <c:pt idx="210">
                  <c:v>0.62780962797212791</c:v>
                </c:pt>
                <c:pt idx="211">
                  <c:v>0.62812419574996159</c:v>
                </c:pt>
                <c:pt idx="212">
                  <c:v>0.62840970574988864</c:v>
                </c:pt>
                <c:pt idx="213">
                  <c:v>0.62856840574995843</c:v>
                </c:pt>
                <c:pt idx="214">
                  <c:v>0.62878569940082374</c:v>
                </c:pt>
                <c:pt idx="215">
                  <c:v>0.62882643100255164</c:v>
                </c:pt>
                <c:pt idx="216">
                  <c:v>0.62915967574990361</c:v>
                </c:pt>
                <c:pt idx="217">
                  <c:v>0.62960455574994967</c:v>
                </c:pt>
                <c:pt idx="218">
                  <c:v>0.62982666574993118</c:v>
                </c:pt>
                <c:pt idx="219">
                  <c:v>0.63022282882684522</c:v>
                </c:pt>
                <c:pt idx="220">
                  <c:v>0.63048207575003756</c:v>
                </c:pt>
                <c:pt idx="221">
                  <c:v>0.63087176130558631</c:v>
                </c:pt>
                <c:pt idx="222">
                  <c:v>0.6307091816120477</c:v>
                </c:pt>
                <c:pt idx="223">
                  <c:v>0.63070763206585156</c:v>
                </c:pt>
                <c:pt idx="224">
                  <c:v>0.63068145574992263</c:v>
                </c:pt>
                <c:pt idx="225">
                  <c:v>0.63077882575005662</c:v>
                </c:pt>
                <c:pt idx="226">
                  <c:v>0.63058233732880364</c:v>
                </c:pt>
                <c:pt idx="227">
                  <c:v>0.63064607574996501</c:v>
                </c:pt>
                <c:pt idx="228">
                  <c:v>0.63067538574993853</c:v>
                </c:pt>
                <c:pt idx="229">
                  <c:v>0.63091425098815634</c:v>
                </c:pt>
                <c:pt idx="230">
                  <c:v>0.63112980048680556</c:v>
                </c:pt>
                <c:pt idx="231">
                  <c:v>0.63113124575012591</c:v>
                </c:pt>
                <c:pt idx="232">
                  <c:v>0.63154827574993533</c:v>
                </c:pt>
                <c:pt idx="233">
                  <c:v>0.63205139574995428</c:v>
                </c:pt>
                <c:pt idx="234">
                  <c:v>0.63267747574992961</c:v>
                </c:pt>
                <c:pt idx="235">
                  <c:v>0.63280634575009742</c:v>
                </c:pt>
                <c:pt idx="236">
                  <c:v>0.63336065575006728</c:v>
                </c:pt>
                <c:pt idx="237">
                  <c:v>0.63347443908330203</c:v>
                </c:pt>
                <c:pt idx="238">
                  <c:v>0.6335575724166207</c:v>
                </c:pt>
                <c:pt idx="239">
                  <c:v>0.63402258222063779</c:v>
                </c:pt>
                <c:pt idx="240">
                  <c:v>0.63407400574992323</c:v>
                </c:pt>
                <c:pt idx="241">
                  <c:v>0.63422681575012563</c:v>
                </c:pt>
                <c:pt idx="242">
                  <c:v>0.63455224983599057</c:v>
                </c:pt>
                <c:pt idx="243">
                  <c:v>0.63471543574998279</c:v>
                </c:pt>
                <c:pt idx="244">
                  <c:v>0.63445510574996344</c:v>
                </c:pt>
                <c:pt idx="245">
                  <c:v>0.63425373732897694</c:v>
                </c:pt>
                <c:pt idx="246">
                  <c:v>0.63433701575004853</c:v>
                </c:pt>
                <c:pt idx="247">
                  <c:v>0.63441040574994556</c:v>
                </c:pt>
                <c:pt idx="248">
                  <c:v>0.6343599157499682</c:v>
                </c:pt>
                <c:pt idx="249">
                  <c:v>0.63457011029538635</c:v>
                </c:pt>
                <c:pt idx="250">
                  <c:v>0.63415458575001049</c:v>
                </c:pt>
                <c:pt idx="251">
                  <c:v>0.63446866575002048</c:v>
                </c:pt>
                <c:pt idx="252">
                  <c:v>0.63472754211351146</c:v>
                </c:pt>
                <c:pt idx="253">
                  <c:v>0.63460023574994295</c:v>
                </c:pt>
                <c:pt idx="254">
                  <c:v>0.63446290574991215</c:v>
                </c:pt>
                <c:pt idx="255">
                  <c:v>0.6351716476855549</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0.63646196457348592</c:v>
                </c:pt>
                <c:pt idx="264">
                  <c:v>0.63718220878034459</c:v>
                </c:pt>
                <c:pt idx="265">
                  <c:v>0.63739771574992687</c:v>
                </c:pt>
                <c:pt idx="266">
                  <c:v>0.63759452191160859</c:v>
                </c:pt>
                <c:pt idx="267">
                  <c:v>0.63788618574996148</c:v>
                </c:pt>
                <c:pt idx="268">
                  <c:v>0.63803556575007292</c:v>
                </c:pt>
                <c:pt idx="269">
                  <c:v>0.63837942574983264</c:v>
                </c:pt>
                <c:pt idx="270">
                  <c:v>0.63833250574991385</c:v>
                </c:pt>
                <c:pt idx="271">
                  <c:v>0.6382629057499386</c:v>
                </c:pt>
                <c:pt idx="272">
                  <c:v>0.63819066574987571</c:v>
                </c:pt>
                <c:pt idx="273">
                  <c:v>0.63850228574992118</c:v>
                </c:pt>
                <c:pt idx="274">
                  <c:v>0.63866797574983991</c:v>
                </c:pt>
                <c:pt idx="275">
                  <c:v>0.63896718574994649</c:v>
                </c:pt>
                <c:pt idx="276">
                  <c:v>0.63919105158336875</c:v>
                </c:pt>
                <c:pt idx="277">
                  <c:v>0.63943678575004848</c:v>
                </c:pt>
                <c:pt idx="278">
                  <c:v>0.63966540575008068</c:v>
                </c:pt>
                <c:pt idx="279">
                  <c:v>0.63979304860711872</c:v>
                </c:pt>
                <c:pt idx="280">
                  <c:v>0.64029090575002101</c:v>
                </c:pt>
                <c:pt idx="281">
                  <c:v>0.6405720706983985</c:v>
                </c:pt>
                <c:pt idx="282">
                  <c:v>0.6408836757500187</c:v>
                </c:pt>
                <c:pt idx="283">
                  <c:v>0.64112650574993757</c:v>
                </c:pt>
                <c:pt idx="284">
                  <c:v>0.64112762618008134</c:v>
                </c:pt>
                <c:pt idx="285">
                  <c:v>0.64134237574991459</c:v>
                </c:pt>
                <c:pt idx="286">
                  <c:v>0.64131765575000088</c:v>
                </c:pt>
                <c:pt idx="287">
                  <c:v>0.64127934477436099</c:v>
                </c:pt>
                <c:pt idx="288">
                  <c:v>0.64194831824989029</c:v>
                </c:pt>
                <c:pt idx="289">
                  <c:v>0.64192459574998395</c:v>
                </c:pt>
                <c:pt idx="290">
                  <c:v>0.64175724949993262</c:v>
                </c:pt>
                <c:pt idx="291">
                  <c:v>0.64193952574999003</c:v>
                </c:pt>
                <c:pt idx="292">
                  <c:v>0.64214044574993068</c:v>
                </c:pt>
                <c:pt idx="293">
                  <c:v>0.64225150574986867</c:v>
                </c:pt>
                <c:pt idx="294">
                  <c:v>0.64250308352772834</c:v>
                </c:pt>
                <c:pt idx="295">
                  <c:v>0.643121530749867</c:v>
                </c:pt>
                <c:pt idx="296">
                  <c:v>0.64325406364463433</c:v>
                </c:pt>
                <c:pt idx="297">
                  <c:v>0.64341881574992499</c:v>
                </c:pt>
                <c:pt idx="298">
                  <c:v>0.64364322574989918</c:v>
                </c:pt>
                <c:pt idx="299">
                  <c:v>0.64389310575000991</c:v>
                </c:pt>
                <c:pt idx="300">
                  <c:v>0.64405355575001977</c:v>
                </c:pt>
                <c:pt idx="301">
                  <c:v>0.64432481575008294</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0.64568508660112134</c:v>
                </c:pt>
                <c:pt idx="310">
                  <c:v>0.64588990575003891</c:v>
                </c:pt>
                <c:pt idx="311">
                  <c:v>0.64605976444566693</c:v>
                </c:pt>
                <c:pt idx="312">
                  <c:v>0.64656096457346734</c:v>
                </c:pt>
                <c:pt idx="313">
                  <c:v>0.64674490575001264</c:v>
                </c:pt>
                <c:pt idx="314">
                  <c:v>0.64693977574985695</c:v>
                </c:pt>
                <c:pt idx="315">
                  <c:v>0.64712902153958629</c:v>
                </c:pt>
                <c:pt idx="316">
                  <c:v>0.64707019575008962</c:v>
                </c:pt>
                <c:pt idx="317">
                  <c:v>0.64691822574998525</c:v>
                </c:pt>
                <c:pt idx="318">
                  <c:v>0.64658647717857476</c:v>
                </c:pt>
                <c:pt idx="319">
                  <c:v>0.64695021101322081</c:v>
                </c:pt>
                <c:pt idx="320">
                  <c:v>0.64740152218826164</c:v>
                </c:pt>
                <c:pt idx="321">
                  <c:v>0.64732326574997501</c:v>
                </c:pt>
                <c:pt idx="322">
                  <c:v>0.64737631391318595</c:v>
                </c:pt>
                <c:pt idx="323">
                  <c:v>0.64764186574999039</c:v>
                </c:pt>
                <c:pt idx="324">
                  <c:v>0.64717732510473525</c:v>
                </c:pt>
                <c:pt idx="325">
                  <c:v>0.6471720957499798</c:v>
                </c:pt>
                <c:pt idx="326">
                  <c:v>0.64730648574996408</c:v>
                </c:pt>
                <c:pt idx="327">
                  <c:v>0.64737988424455883</c:v>
                </c:pt>
                <c:pt idx="328">
                  <c:v>0.64782804860713961</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0.64866269463898762</c:v>
                </c:pt>
                <c:pt idx="337">
                  <c:v>0.64865143800796066</c:v>
                </c:pt>
                <c:pt idx="338">
                  <c:v>0.6492289057499363</c:v>
                </c:pt>
                <c:pt idx="339">
                  <c:v>0.64942001575001063</c:v>
                </c:pt>
                <c:pt idx="340">
                  <c:v>0.64956455468616525</c:v>
                </c:pt>
                <c:pt idx="341">
                  <c:v>0.64973326574994417</c:v>
                </c:pt>
                <c:pt idx="342">
                  <c:v>0.64980936575007364</c:v>
                </c:pt>
                <c:pt idx="343">
                  <c:v>0.6499924822205847</c:v>
                </c:pt>
                <c:pt idx="344">
                  <c:v>0.65013260787759464</c:v>
                </c:pt>
                <c:pt idx="345">
                  <c:v>0.6506575769827958</c:v>
                </c:pt>
                <c:pt idx="346">
                  <c:v>0.6506800257500347</c:v>
                </c:pt>
                <c:pt idx="347">
                  <c:v>0.65087938574991711</c:v>
                </c:pt>
                <c:pt idx="348">
                  <c:v>0.65099737886825471</c:v>
                </c:pt>
                <c:pt idx="349">
                  <c:v>0.65118832574994157</c:v>
                </c:pt>
                <c:pt idx="350">
                  <c:v>0.65122338574994287</c:v>
                </c:pt>
                <c:pt idx="351">
                  <c:v>0.65139939488047216</c:v>
                </c:pt>
                <c:pt idx="352">
                  <c:v>0.65148237886822358</c:v>
                </c:pt>
                <c:pt idx="353">
                  <c:v>0.65207844421162564</c:v>
                </c:pt>
                <c:pt idx="354">
                  <c:v>0.6521605457499785</c:v>
                </c:pt>
                <c:pt idx="355">
                  <c:v>0.65228008574983676</c:v>
                </c:pt>
                <c:pt idx="356">
                  <c:v>0.65249245413711865</c:v>
                </c:pt>
                <c:pt idx="357">
                  <c:v>0.65261602574994959</c:v>
                </c:pt>
                <c:pt idx="358">
                  <c:v>0.65270818996044966</c:v>
                </c:pt>
                <c:pt idx="359">
                  <c:v>0.65287351181055464</c:v>
                </c:pt>
                <c:pt idx="360">
                  <c:v>0.65296717574993557</c:v>
                </c:pt>
                <c:pt idx="361">
                  <c:v>0.65308199665902755</c:v>
                </c:pt>
                <c:pt idx="362">
                  <c:v>0.6534269570320248</c:v>
                </c:pt>
                <c:pt idx="363">
                  <c:v>0.65350024574999566</c:v>
                </c:pt>
                <c:pt idx="364">
                  <c:v>0.65362043263175684</c:v>
                </c:pt>
                <c:pt idx="365">
                  <c:v>0.65379052574992613</c:v>
                </c:pt>
                <c:pt idx="366">
                  <c:v>0.65388369574985461</c:v>
                </c:pt>
                <c:pt idx="367">
                  <c:v>0.65373572597455665</c:v>
                </c:pt>
                <c:pt idx="368">
                  <c:v>0.65357283574994052</c:v>
                </c:pt>
                <c:pt idx="369">
                  <c:v>0.65364792702655572</c:v>
                </c:pt>
                <c:pt idx="370">
                  <c:v>0.65383786227167351</c:v>
                </c:pt>
                <c:pt idx="371">
                  <c:v>0.65409780230172199</c:v>
                </c:pt>
                <c:pt idx="372">
                  <c:v>0.65420933732883857</c:v>
                </c:pt>
                <c:pt idx="373">
                  <c:v>0.6543783057499295</c:v>
                </c:pt>
                <c:pt idx="374">
                  <c:v>0.65456545574991754</c:v>
                </c:pt>
                <c:pt idx="375">
                  <c:v>0.65466436319684362</c:v>
                </c:pt>
                <c:pt idx="376">
                  <c:v>0.65475886574994069</c:v>
                </c:pt>
                <c:pt idx="377">
                  <c:v>0.65494799085644262</c:v>
                </c:pt>
                <c:pt idx="378">
                  <c:v>0.65513495838160962</c:v>
                </c:pt>
                <c:pt idx="379">
                  <c:v>0.65573033432139161</c:v>
                </c:pt>
                <c:pt idx="380">
                  <c:v>0.65589361542733238</c:v>
                </c:pt>
                <c:pt idx="381">
                  <c:v>0.65594234575002019</c:v>
                </c:pt>
                <c:pt idx="382">
                  <c:v>0.65623020048678993</c:v>
                </c:pt>
                <c:pt idx="383">
                  <c:v>0.65643876574999638</c:v>
                </c:pt>
                <c:pt idx="384">
                  <c:v>0.65645556574992259</c:v>
                </c:pt>
                <c:pt idx="385">
                  <c:v>0.65673950170951045</c:v>
                </c:pt>
                <c:pt idx="386">
                  <c:v>0.65675812915434062</c:v>
                </c:pt>
                <c:pt idx="387">
                  <c:v>0.65654318780123244</c:v>
                </c:pt>
                <c:pt idx="388">
                  <c:v>0.65599219574995959</c:v>
                </c:pt>
                <c:pt idx="389">
                  <c:v>0.65596191627629863</c:v>
                </c:pt>
                <c:pt idx="390">
                  <c:v>0.65574109574993245</c:v>
                </c:pt>
                <c:pt idx="391">
                  <c:v>0.65518253340957422</c:v>
                </c:pt>
                <c:pt idx="392">
                  <c:v>0.65534505574994761</c:v>
                </c:pt>
                <c:pt idx="393">
                  <c:v>0.65530979822303093</c:v>
                </c:pt>
                <c:pt idx="394">
                  <c:v>0.6554499852955058</c:v>
                </c:pt>
                <c:pt idx="395">
                  <c:v>0.6559628672883816</c:v>
                </c:pt>
                <c:pt idx="396">
                  <c:v>0.65577829575003965</c:v>
                </c:pt>
                <c:pt idx="397">
                  <c:v>0.65553728574998549</c:v>
                </c:pt>
                <c:pt idx="398">
                  <c:v>0.65570404259209369</c:v>
                </c:pt>
                <c:pt idx="399">
                  <c:v>0.65590595574994381</c:v>
                </c:pt>
                <c:pt idx="400">
                  <c:v>0.6560302928466657</c:v>
                </c:pt>
                <c:pt idx="401">
                  <c:v>0.65633378575007839</c:v>
                </c:pt>
                <c:pt idx="402">
                  <c:v>0.65638523542044536</c:v>
                </c:pt>
                <c:pt idx="403">
                  <c:v>0.65644974701979375</c:v>
                </c:pt>
                <c:pt idx="404">
                  <c:v>0.65455090574997143</c:v>
                </c:pt>
                <c:pt idx="405">
                  <c:v>0.65465815574992803</c:v>
                </c:pt>
                <c:pt idx="406">
                  <c:v>0.65476075268868983</c:v>
                </c:pt>
                <c:pt idx="407">
                  <c:v>0.65488042575005068</c:v>
                </c:pt>
                <c:pt idx="408">
                  <c:v>0.65513370372983104</c:v>
                </c:pt>
                <c:pt idx="409">
                  <c:v>0.6551669357498896</c:v>
                </c:pt>
                <c:pt idx="410">
                  <c:v>0.65541258660108781</c:v>
                </c:pt>
                <c:pt idx="411">
                  <c:v>0.65552488574992651</c:v>
                </c:pt>
                <c:pt idx="412">
                  <c:v>0.65552590574996827</c:v>
                </c:pt>
                <c:pt idx="413">
                  <c:v>0.65600132510478315</c:v>
                </c:pt>
                <c:pt idx="414">
                  <c:v>0.65604220574986982</c:v>
                </c:pt>
                <c:pt idx="415">
                  <c:v>0.65620591627622216</c:v>
                </c:pt>
                <c:pt idx="416">
                  <c:v>0.65627414575000387</c:v>
                </c:pt>
                <c:pt idx="417">
                  <c:v>0.65641120362229888</c:v>
                </c:pt>
                <c:pt idx="418">
                  <c:v>0.65670051574990462</c:v>
                </c:pt>
                <c:pt idx="419">
                  <c:v>0.65677794785516164</c:v>
                </c:pt>
                <c:pt idx="420">
                  <c:v>0.65699159723941336</c:v>
                </c:pt>
                <c:pt idx="421">
                  <c:v>0.6574649356006006</c:v>
                </c:pt>
                <c:pt idx="422">
                  <c:v>0.65770740574994591</c:v>
                </c:pt>
                <c:pt idx="423">
                  <c:v>0.65831837886823052</c:v>
                </c:pt>
                <c:pt idx="424">
                  <c:v>0.65854105575000765</c:v>
                </c:pt>
                <c:pt idx="425">
                  <c:v>0.6586003466102297</c:v>
                </c:pt>
                <c:pt idx="426">
                  <c:v>0.65924330574986811</c:v>
                </c:pt>
                <c:pt idx="427">
                  <c:v>0.65945741638828037</c:v>
                </c:pt>
                <c:pt idx="428">
                  <c:v>0.65961340574999383</c:v>
                </c:pt>
                <c:pt idx="429">
                  <c:v>0.65965157241663674</c:v>
                </c:pt>
                <c:pt idx="430">
                  <c:v>0.65930137943412714</c:v>
                </c:pt>
                <c:pt idx="431">
                  <c:v>0.65899229574996809</c:v>
                </c:pt>
                <c:pt idx="432">
                  <c:v>0.65912232510488966</c:v>
                </c:pt>
                <c:pt idx="433">
                  <c:v>0.65936003574996949</c:v>
                </c:pt>
                <c:pt idx="434">
                  <c:v>0.65933290575000558</c:v>
                </c:pt>
                <c:pt idx="435">
                  <c:v>0.65950485574978857</c:v>
                </c:pt>
                <c:pt idx="436">
                  <c:v>0.65967260689946383</c:v>
                </c:pt>
                <c:pt idx="437">
                  <c:v>0.65983513651920778</c:v>
                </c:pt>
                <c:pt idx="438">
                  <c:v>0.66007328279914745</c:v>
                </c:pt>
                <c:pt idx="439">
                  <c:v>0.66060968700007761</c:v>
                </c:pt>
                <c:pt idx="440">
                  <c:v>0.66063569146425161</c:v>
                </c:pt>
                <c:pt idx="441">
                  <c:v>0.66061100574997156</c:v>
                </c:pt>
                <c:pt idx="442">
                  <c:v>0.66085752113467411</c:v>
                </c:pt>
                <c:pt idx="443">
                  <c:v>0.66117740574992467</c:v>
                </c:pt>
                <c:pt idx="444">
                  <c:v>0.66128633756815813</c:v>
                </c:pt>
                <c:pt idx="445">
                  <c:v>0.66161538723140823</c:v>
                </c:pt>
                <c:pt idx="446">
                  <c:v>0.66171523553710365</c:v>
                </c:pt>
                <c:pt idx="447">
                  <c:v>0.66190453575006813</c:v>
                </c:pt>
                <c:pt idx="448">
                  <c:v>0.66199151213287433</c:v>
                </c:pt>
                <c:pt idx="449">
                  <c:v>0.6621559865580926</c:v>
                </c:pt>
                <c:pt idx="450">
                  <c:v>0.66232165575006263</c:v>
                </c:pt>
                <c:pt idx="451">
                  <c:v>0.66239052191161818</c:v>
                </c:pt>
                <c:pt idx="452">
                  <c:v>0.66253426938632742</c:v>
                </c:pt>
                <c:pt idx="453">
                  <c:v>0.66297007908339556</c:v>
                </c:pt>
                <c:pt idx="454">
                  <c:v>0.66315401799490048</c:v>
                </c:pt>
                <c:pt idx="455">
                  <c:v>0.6631960004868499</c:v>
                </c:pt>
                <c:pt idx="456">
                  <c:v>0.66328574270661989</c:v>
                </c:pt>
                <c:pt idx="457">
                  <c:v>0.66336695574994919</c:v>
                </c:pt>
                <c:pt idx="458">
                  <c:v>0.66223974665906948</c:v>
                </c:pt>
                <c:pt idx="459">
                  <c:v>0.66148663575002331</c:v>
                </c:pt>
                <c:pt idx="460">
                  <c:v>0.66137830979046441</c:v>
                </c:pt>
                <c:pt idx="461">
                  <c:v>0.66106730574999517</c:v>
                </c:pt>
                <c:pt idx="462">
                  <c:v>0.66114769146423769</c:v>
                </c:pt>
                <c:pt idx="463">
                  <c:v>0.6611917657499049</c:v>
                </c:pt>
                <c:pt idx="464">
                  <c:v>0.66134634661027403</c:v>
                </c:pt>
                <c:pt idx="465">
                  <c:v>0.66141460574993949</c:v>
                </c:pt>
                <c:pt idx="466">
                  <c:v>0.66154361282066565</c:v>
                </c:pt>
                <c:pt idx="467">
                  <c:v>0.66170373370688784</c:v>
                </c:pt>
                <c:pt idx="468">
                  <c:v>0.66181955574994333</c:v>
                </c:pt>
                <c:pt idx="469">
                  <c:v>0.66179743322246221</c:v>
                </c:pt>
                <c:pt idx="470">
                  <c:v>0.66099694741664905</c:v>
                </c:pt>
                <c:pt idx="471">
                  <c:v>0.66121972927942363</c:v>
                </c:pt>
                <c:pt idx="472">
                  <c:v>0.66137793667789624</c:v>
                </c:pt>
                <c:pt idx="473">
                  <c:v>0.66145391575003032</c:v>
                </c:pt>
                <c:pt idx="474">
                  <c:v>0.66156699177140765</c:v>
                </c:pt>
                <c:pt idx="475">
                  <c:v>0.66171165300278489</c:v>
                </c:pt>
                <c:pt idx="476">
                  <c:v>0.66127858574999721</c:v>
                </c:pt>
                <c:pt idx="477">
                  <c:v>0.66132866919072364</c:v>
                </c:pt>
                <c:pt idx="478">
                  <c:v>0.66135042797212462</c:v>
                </c:pt>
                <c:pt idx="479">
                  <c:v>0.66136745120449913</c:v>
                </c:pt>
                <c:pt idx="480">
                  <c:v>0.66136100378912577</c:v>
                </c:pt>
                <c:pt idx="481">
                  <c:v>0.66112552940593661</c:v>
                </c:pt>
                <c:pt idx="482">
                  <c:v>0.66125351574993352</c:v>
                </c:pt>
                <c:pt idx="483">
                  <c:v>0.66147219298410675</c:v>
                </c:pt>
                <c:pt idx="484">
                  <c:v>0.66163425575003065</c:v>
                </c:pt>
                <c:pt idx="485">
                  <c:v>0.66172750790043811</c:v>
                </c:pt>
                <c:pt idx="486">
                  <c:v>0.66182653212361386</c:v>
                </c:pt>
                <c:pt idx="487">
                  <c:v>0.66188451613962374</c:v>
                </c:pt>
                <c:pt idx="488">
                  <c:v>0.66140854311274211</c:v>
                </c:pt>
                <c:pt idx="489">
                  <c:v>0.66011615574981852</c:v>
                </c:pt>
                <c:pt idx="490">
                  <c:v>0.65984888401082886</c:v>
                </c:pt>
                <c:pt idx="491">
                  <c:v>0.6600823241172975</c:v>
                </c:pt>
                <c:pt idx="492">
                  <c:v>0.66015321574995767</c:v>
                </c:pt>
                <c:pt idx="493">
                  <c:v>0.66023224270644221</c:v>
                </c:pt>
                <c:pt idx="494">
                  <c:v>0.66003869146420968</c:v>
                </c:pt>
                <c:pt idx="495">
                  <c:v>0.6601047747975316</c:v>
                </c:pt>
                <c:pt idx="496">
                  <c:v>0.66007890574994121</c:v>
                </c:pt>
                <c:pt idx="497">
                  <c:v>0.66013652531519562</c:v>
                </c:pt>
                <c:pt idx="498">
                  <c:v>0.66024272574996656</c:v>
                </c:pt>
                <c:pt idx="499">
                  <c:v>0.66048486493355085</c:v>
                </c:pt>
                <c:pt idx="500">
                  <c:v>0.66028620878019262</c:v>
                </c:pt>
                <c:pt idx="501">
                  <c:v>0.66043301101306895</c:v>
                </c:pt>
                <c:pt idx="502">
                  <c:v>0.66057428872859814</c:v>
                </c:pt>
                <c:pt idx="503">
                  <c:v>0.66060987165892227</c:v>
                </c:pt>
                <c:pt idx="504">
                  <c:v>0.66072875190381974</c:v>
                </c:pt>
                <c:pt idx="505">
                  <c:v>0.66119811408334894</c:v>
                </c:pt>
                <c:pt idx="506">
                  <c:v>0.66125305881124052</c:v>
                </c:pt>
                <c:pt idx="507">
                  <c:v>0.66138559574990552</c:v>
                </c:pt>
                <c:pt idx="508">
                  <c:v>0.66152844656622378</c:v>
                </c:pt>
                <c:pt idx="509">
                  <c:v>0.66161091638818748</c:v>
                </c:pt>
                <c:pt idx="510">
                  <c:v>0.66179027033334337</c:v>
                </c:pt>
                <c:pt idx="511">
                  <c:v>0.66195855743544174</c:v>
                </c:pt>
                <c:pt idx="512">
                  <c:v>0.66197350991667769</c:v>
                </c:pt>
                <c:pt idx="513">
                  <c:v>0.66225140574998465</c:v>
                </c:pt>
                <c:pt idx="514">
                  <c:v>0.66240275280883065</c:v>
                </c:pt>
                <c:pt idx="515">
                  <c:v>0.66215462915418932</c:v>
                </c:pt>
                <c:pt idx="516">
                  <c:v>0.66230703574996141</c:v>
                </c:pt>
                <c:pt idx="517">
                  <c:v>0.66212033432134465</c:v>
                </c:pt>
                <c:pt idx="518">
                  <c:v>0.66199718531989171</c:v>
                </c:pt>
                <c:pt idx="519">
                  <c:v>0.66219295625504171</c:v>
                </c:pt>
                <c:pt idx="520">
                  <c:v>0.66226638926647752</c:v>
                </c:pt>
                <c:pt idx="521">
                  <c:v>0.66243975190383264</c:v>
                </c:pt>
                <c:pt idx="522">
                  <c:v>0.66186090574998968</c:v>
                </c:pt>
                <c:pt idx="523">
                  <c:v>0.66213209723936473</c:v>
                </c:pt>
                <c:pt idx="524">
                  <c:v>0.66228354015861168</c:v>
                </c:pt>
                <c:pt idx="525">
                  <c:v>0.66253511787127195</c:v>
                </c:pt>
                <c:pt idx="526">
                  <c:v>0.6627017519037689</c:v>
                </c:pt>
                <c:pt idx="527">
                  <c:v>0.66268954860713458</c:v>
                </c:pt>
                <c:pt idx="528">
                  <c:v>0.66270518857820204</c:v>
                </c:pt>
                <c:pt idx="529">
                  <c:v>0.66279198574997711</c:v>
                </c:pt>
                <c:pt idx="530">
                  <c:v>0.66291325268865509</c:v>
                </c:pt>
                <c:pt idx="531">
                  <c:v>0.66316353732894162</c:v>
                </c:pt>
                <c:pt idx="532">
                  <c:v>0.66321739511164357</c:v>
                </c:pt>
                <c:pt idx="533">
                  <c:v>0.66331086451292254</c:v>
                </c:pt>
                <c:pt idx="534">
                  <c:v>0.66339714044384934</c:v>
                </c:pt>
                <c:pt idx="535">
                  <c:v>0.66338178747040022</c:v>
                </c:pt>
                <c:pt idx="536">
                  <c:v>0.66342932411719002</c:v>
                </c:pt>
                <c:pt idx="537">
                  <c:v>0.66268750779076413</c:v>
                </c:pt>
                <c:pt idx="538">
                  <c:v>0.66190223228063982</c:v>
                </c:pt>
                <c:pt idx="539">
                  <c:v>0.66191583167592793</c:v>
                </c:pt>
                <c:pt idx="540">
                  <c:v>0.66228090574998077</c:v>
                </c:pt>
                <c:pt idx="541">
                  <c:v>0.6623967228232317</c:v>
                </c:pt>
                <c:pt idx="542">
                  <c:v>0.66257840574992599</c:v>
                </c:pt>
                <c:pt idx="543">
                  <c:v>0.66282267658339133</c:v>
                </c:pt>
                <c:pt idx="544">
                  <c:v>0.66300475111076262</c:v>
                </c:pt>
                <c:pt idx="545">
                  <c:v>0.66314830135439851</c:v>
                </c:pt>
                <c:pt idx="546">
                  <c:v>0.66335270166838811</c:v>
                </c:pt>
                <c:pt idx="547">
                  <c:v>0.6634485421136147</c:v>
                </c:pt>
                <c:pt idx="548">
                  <c:v>0.66355151181059668</c:v>
                </c:pt>
                <c:pt idx="549">
                  <c:v>0.66368090574997063</c:v>
                </c:pt>
                <c:pt idx="550">
                  <c:v>0.66426690574998259</c:v>
                </c:pt>
                <c:pt idx="551">
                  <c:v>0.66444164801805661</c:v>
                </c:pt>
                <c:pt idx="552">
                  <c:v>0.66464434325000521</c:v>
                </c:pt>
                <c:pt idx="553">
                  <c:v>0.66480433432139008</c:v>
                </c:pt>
                <c:pt idx="554">
                  <c:v>0.66494809463891813</c:v>
                </c:pt>
                <c:pt idx="555">
                  <c:v>0.66510800991666486</c:v>
                </c:pt>
                <c:pt idx="556">
                  <c:v>0.6652660486070946</c:v>
                </c:pt>
                <c:pt idx="557">
                  <c:v>0.6656673268025346</c:v>
                </c:pt>
                <c:pt idx="558">
                  <c:v>0.66570301213301053</c:v>
                </c:pt>
                <c:pt idx="559">
                  <c:v>0.66583574665895773</c:v>
                </c:pt>
                <c:pt idx="560">
                  <c:v>0.66598859647153696</c:v>
                </c:pt>
                <c:pt idx="561">
                  <c:v>0.6660649282219</c:v>
                </c:pt>
                <c:pt idx="562">
                  <c:v>0.66621801799493663</c:v>
                </c:pt>
                <c:pt idx="563">
                  <c:v>0.66633549085625532</c:v>
                </c:pt>
                <c:pt idx="564">
                  <c:v>0.66664307966299108</c:v>
                </c:pt>
                <c:pt idx="565">
                  <c:v>0.66741144146425313</c:v>
                </c:pt>
                <c:pt idx="566">
                  <c:v>0.66739777388178922</c:v>
                </c:pt>
                <c:pt idx="567">
                  <c:v>0.66754740574998561</c:v>
                </c:pt>
                <c:pt idx="568">
                  <c:v>0.66770284324994222</c:v>
                </c:pt>
                <c:pt idx="569">
                  <c:v>0.66802056901528362</c:v>
                </c:pt>
                <c:pt idx="570">
                  <c:v>0.66773451213289747</c:v>
                </c:pt>
                <c:pt idx="571">
                  <c:v>0.66768690575005951</c:v>
                </c:pt>
                <c:pt idx="572">
                  <c:v>0.6678384370000876</c:v>
                </c:pt>
                <c:pt idx="573">
                  <c:v>0.66793013302272264</c:v>
                </c:pt>
                <c:pt idx="574">
                  <c:v>0.66828905959613505</c:v>
                </c:pt>
                <c:pt idx="575">
                  <c:v>0.66843818835872071</c:v>
                </c:pt>
                <c:pt idx="576">
                  <c:v>0.66858196697435801</c:v>
                </c:pt>
                <c:pt idx="577">
                  <c:v>0.66876470987378511</c:v>
                </c:pt>
                <c:pt idx="578">
                  <c:v>0.66885755158323079</c:v>
                </c:pt>
                <c:pt idx="579">
                  <c:v>0.66878261542743289</c:v>
                </c:pt>
                <c:pt idx="580">
                  <c:v>0.66875435472961464</c:v>
                </c:pt>
                <c:pt idx="581">
                  <c:v>0.66847524259215285</c:v>
                </c:pt>
                <c:pt idx="582">
                  <c:v>0.66865329350527447</c:v>
                </c:pt>
                <c:pt idx="583">
                  <c:v>0.66866299665905271</c:v>
                </c:pt>
                <c:pt idx="584">
                  <c:v>0.6690113371225278</c:v>
                </c:pt>
                <c:pt idx="585">
                  <c:v>0.66919866863661182</c:v>
                </c:pt>
                <c:pt idx="586">
                  <c:v>0.66928927575003172</c:v>
                </c:pt>
                <c:pt idx="587">
                  <c:v>0.6697881257498608</c:v>
                </c:pt>
                <c:pt idx="588">
                  <c:v>0.66997339574997761</c:v>
                </c:pt>
                <c:pt idx="589">
                  <c:v>0.67009762574991782</c:v>
                </c:pt>
                <c:pt idx="590">
                  <c:v>0.6701702657500167</c:v>
                </c:pt>
                <c:pt idx="591">
                  <c:v>0.67020323529539061</c:v>
                </c:pt>
                <c:pt idx="592">
                  <c:v>0.67026590574998579</c:v>
                </c:pt>
                <c:pt idx="593">
                  <c:v>0.67094070204635281</c:v>
                </c:pt>
                <c:pt idx="594">
                  <c:v>0.6709874057499976</c:v>
                </c:pt>
                <c:pt idx="595">
                  <c:v>0.67111930575001111</c:v>
                </c:pt>
                <c:pt idx="596">
                  <c:v>0.67139057574992478</c:v>
                </c:pt>
                <c:pt idx="597">
                  <c:v>0.67119922575003077</c:v>
                </c:pt>
                <c:pt idx="598">
                  <c:v>0.67128712003557311</c:v>
                </c:pt>
                <c:pt idx="599">
                  <c:v>0.67148434575007343</c:v>
                </c:pt>
                <c:pt idx="600">
                  <c:v>0.67155437086616132</c:v>
                </c:pt>
                <c:pt idx="601">
                  <c:v>0.67185406364468947</c:v>
                </c:pt>
                <c:pt idx="602">
                  <c:v>0.67208195574995955</c:v>
                </c:pt>
                <c:pt idx="603">
                  <c:v>0.67226907574995209</c:v>
                </c:pt>
                <c:pt idx="604">
                  <c:v>0.67229283981589671</c:v>
                </c:pt>
                <c:pt idx="605">
                  <c:v>0.67253519575005749</c:v>
                </c:pt>
                <c:pt idx="606">
                  <c:v>0.67249395575004201</c:v>
                </c:pt>
                <c:pt idx="607">
                  <c:v>0.67227720575006344</c:v>
                </c:pt>
                <c:pt idx="608">
                  <c:v>0.67228769146427791</c:v>
                </c:pt>
                <c:pt idx="609">
                  <c:v>0.67274119986760184</c:v>
                </c:pt>
                <c:pt idx="610">
                  <c:v>0.67274959053250627</c:v>
                </c:pt>
                <c:pt idx="611">
                  <c:v>0.67289069574992855</c:v>
                </c:pt>
                <c:pt idx="612">
                  <c:v>0.67321609575006358</c:v>
                </c:pt>
                <c:pt idx="613">
                  <c:v>0.67367015574993161</c:v>
                </c:pt>
                <c:pt idx="614">
                  <c:v>0.67403863574998113</c:v>
                </c:pt>
                <c:pt idx="615">
                  <c:v>0.67484643575006964</c:v>
                </c:pt>
                <c:pt idx="616">
                  <c:v>0.67498549665895013</c:v>
                </c:pt>
                <c:pt idx="617">
                  <c:v>0.67514229463883357</c:v>
                </c:pt>
                <c:pt idx="618">
                  <c:v>0.67543014104408883</c:v>
                </c:pt>
                <c:pt idx="619">
                  <c:v>0.67552381575001164</c:v>
                </c:pt>
                <c:pt idx="620">
                  <c:v>0.67558409574995437</c:v>
                </c:pt>
                <c:pt idx="621">
                  <c:v>0.67569222574998467</c:v>
                </c:pt>
                <c:pt idx="622">
                  <c:v>0.67574916711362376</c:v>
                </c:pt>
                <c:pt idx="623">
                  <c:v>0.67585470574994133</c:v>
                </c:pt>
                <c:pt idx="624">
                  <c:v>0.67595641574992271</c:v>
                </c:pt>
                <c:pt idx="625">
                  <c:v>0.67601754575002759</c:v>
                </c:pt>
                <c:pt idx="626">
                  <c:v>0.6761320699291673</c:v>
                </c:pt>
                <c:pt idx="627">
                  <c:v>0.67647090574996549</c:v>
                </c:pt>
                <c:pt idx="628">
                  <c:v>0.67652709574990411</c:v>
                </c:pt>
                <c:pt idx="629">
                  <c:v>0.67665209131693871</c:v>
                </c:pt>
                <c:pt idx="630">
                  <c:v>0.67687500574990722</c:v>
                </c:pt>
                <c:pt idx="631">
                  <c:v>0.67729240574998073</c:v>
                </c:pt>
                <c:pt idx="632">
                  <c:v>0.67746474575008619</c:v>
                </c:pt>
                <c:pt idx="633">
                  <c:v>0.67753334574986457</c:v>
                </c:pt>
                <c:pt idx="634">
                  <c:v>0.67764934395222565</c:v>
                </c:pt>
                <c:pt idx="635">
                  <c:v>0.67776470166829605</c:v>
                </c:pt>
                <c:pt idx="636">
                  <c:v>0.67796073908330456</c:v>
                </c:pt>
                <c:pt idx="637">
                  <c:v>0.67804199574983781</c:v>
                </c:pt>
                <c:pt idx="638">
                  <c:v>0.67810786574996451</c:v>
                </c:pt>
                <c:pt idx="639">
                  <c:v>0.67822683574992482</c:v>
                </c:pt>
                <c:pt idx="640">
                  <c:v>0.67832140575008393</c:v>
                </c:pt>
                <c:pt idx="641">
                  <c:v>0.67836264768546073</c:v>
                </c:pt>
                <c:pt idx="642">
                  <c:v>0.67833489574984185</c:v>
                </c:pt>
                <c:pt idx="643">
                  <c:v>0.67853024574996756</c:v>
                </c:pt>
                <c:pt idx="644">
                  <c:v>0.67860757241669689</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0.6796992157499645</c:v>
                </c:pt>
                <c:pt idx="653">
                  <c:v>0.67977268735920515</c:v>
                </c:pt>
                <c:pt idx="654">
                  <c:v>0.68023780715839255</c:v>
                </c:pt>
                <c:pt idx="655">
                  <c:v>0.68039189574990644</c:v>
                </c:pt>
                <c:pt idx="656">
                  <c:v>0.68061384575010209</c:v>
                </c:pt>
                <c:pt idx="657">
                  <c:v>0.68064504575008389</c:v>
                </c:pt>
                <c:pt idx="658">
                  <c:v>0.68071089438629462</c:v>
                </c:pt>
                <c:pt idx="659">
                  <c:v>0.68087765574992432</c:v>
                </c:pt>
                <c:pt idx="660">
                  <c:v>0.68095852574997151</c:v>
                </c:pt>
                <c:pt idx="661">
                  <c:v>0.68108191661961937</c:v>
                </c:pt>
                <c:pt idx="662">
                  <c:v>0.68134894860712369</c:v>
                </c:pt>
                <c:pt idx="663">
                  <c:v>0.68145277388188652</c:v>
                </c:pt>
                <c:pt idx="664">
                  <c:v>0.68163854574996097</c:v>
                </c:pt>
                <c:pt idx="665">
                  <c:v>0.68159726575005553</c:v>
                </c:pt>
                <c:pt idx="666">
                  <c:v>0.68172175574991911</c:v>
                </c:pt>
                <c:pt idx="667">
                  <c:v>0.68183956574991056</c:v>
                </c:pt>
                <c:pt idx="668">
                  <c:v>0.68194047574989836</c:v>
                </c:pt>
                <c:pt idx="669">
                  <c:v>0.68202214384508852</c:v>
                </c:pt>
                <c:pt idx="670">
                  <c:v>0.68207379463888296</c:v>
                </c:pt>
                <c:pt idx="671">
                  <c:v>0.68225997717860365</c:v>
                </c:pt>
                <c:pt idx="672">
                  <c:v>0.68239093574992149</c:v>
                </c:pt>
                <c:pt idx="673">
                  <c:v>0.68243090574998089</c:v>
                </c:pt>
                <c:pt idx="674">
                  <c:v>0.68252725574988915</c:v>
                </c:pt>
                <c:pt idx="675">
                  <c:v>0.68261617658336604</c:v>
                </c:pt>
                <c:pt idx="676">
                  <c:v>0.68267173908324763</c:v>
                </c:pt>
                <c:pt idx="677">
                  <c:v>0.68302128075001178</c:v>
                </c:pt>
                <c:pt idx="678">
                  <c:v>0.68303284575003331</c:v>
                </c:pt>
                <c:pt idx="679">
                  <c:v>0.68311684574994846</c:v>
                </c:pt>
                <c:pt idx="680">
                  <c:v>0.68315800575000196</c:v>
                </c:pt>
                <c:pt idx="681">
                  <c:v>0.6832444946388867</c:v>
                </c:pt>
                <c:pt idx="682">
                  <c:v>0.68336308575005766</c:v>
                </c:pt>
                <c:pt idx="683">
                  <c:v>0.68343199574984226</c:v>
                </c:pt>
                <c:pt idx="684">
                  <c:v>0.68350063574996456</c:v>
                </c:pt>
                <c:pt idx="685">
                  <c:v>0.68362559962744762</c:v>
                </c:pt>
                <c:pt idx="686">
                  <c:v>0.68391215574993547</c:v>
                </c:pt>
                <c:pt idx="687">
                  <c:v>0.68401531024427764</c:v>
                </c:pt>
                <c:pt idx="688">
                  <c:v>0.68411036574982986</c:v>
                </c:pt>
                <c:pt idx="689">
                  <c:v>0.68421661575005899</c:v>
                </c:pt>
                <c:pt idx="690">
                  <c:v>0.68429199574993049</c:v>
                </c:pt>
                <c:pt idx="691">
                  <c:v>0.68431255575008165</c:v>
                </c:pt>
                <c:pt idx="692">
                  <c:v>0.68448869574997651</c:v>
                </c:pt>
                <c:pt idx="693">
                  <c:v>0.6845308232756796</c:v>
                </c:pt>
                <c:pt idx="694">
                  <c:v>0.68446670967153889</c:v>
                </c:pt>
                <c:pt idx="695">
                  <c:v>0.68482570574995749</c:v>
                </c:pt>
                <c:pt idx="696">
                  <c:v>0.68476470574994053</c:v>
                </c:pt>
                <c:pt idx="697">
                  <c:v>0.68485712574994173</c:v>
                </c:pt>
                <c:pt idx="698">
                  <c:v>0.68500620166835802</c:v>
                </c:pt>
                <c:pt idx="699">
                  <c:v>0.6850862457499991</c:v>
                </c:pt>
                <c:pt idx="700">
                  <c:v>0.68521983575004697</c:v>
                </c:pt>
                <c:pt idx="701">
                  <c:v>0.68528797574992839</c:v>
                </c:pt>
                <c:pt idx="702">
                  <c:v>0.68529070574993456</c:v>
                </c:pt>
                <c:pt idx="703">
                  <c:v>0.68540437872286375</c:v>
                </c:pt>
                <c:pt idx="704">
                  <c:v>0.68570870336903156</c:v>
                </c:pt>
                <c:pt idx="705">
                  <c:v>0.68577716574999659</c:v>
                </c:pt>
                <c:pt idx="706">
                  <c:v>0.68596558574989752</c:v>
                </c:pt>
                <c:pt idx="707">
                  <c:v>0.68594499575000611</c:v>
                </c:pt>
                <c:pt idx="708">
                  <c:v>0.68607260237924095</c:v>
                </c:pt>
                <c:pt idx="709">
                  <c:v>0.68609211574991458</c:v>
                </c:pt>
                <c:pt idx="710">
                  <c:v>0.68603875574987683</c:v>
                </c:pt>
                <c:pt idx="711">
                  <c:v>0.68615495574988472</c:v>
                </c:pt>
                <c:pt idx="712">
                  <c:v>0.68642815212685093</c:v>
                </c:pt>
                <c:pt idx="713">
                  <c:v>0.6865202424846909</c:v>
                </c:pt>
                <c:pt idx="714">
                  <c:v>0.6866347657499563</c:v>
                </c:pt>
                <c:pt idx="715">
                  <c:v>0.68670285574980061</c:v>
                </c:pt>
                <c:pt idx="716">
                  <c:v>0.68683914575002758</c:v>
                </c:pt>
                <c:pt idx="717">
                  <c:v>0.68685173574993996</c:v>
                </c:pt>
                <c:pt idx="718">
                  <c:v>0.68686883756810091</c:v>
                </c:pt>
                <c:pt idx="719">
                  <c:v>0.68701818234568179</c:v>
                </c:pt>
                <c:pt idx="720">
                  <c:v>0.68729694741664049</c:v>
                </c:pt>
                <c:pt idx="721">
                  <c:v>0.68732891595408363</c:v>
                </c:pt>
                <c:pt idx="722">
                  <c:v>0.68744948575006459</c:v>
                </c:pt>
                <c:pt idx="723">
                  <c:v>0.6875854157499075</c:v>
                </c:pt>
                <c:pt idx="724">
                  <c:v>0.68757406038930924</c:v>
                </c:pt>
                <c:pt idx="725">
                  <c:v>0.68776554575005289</c:v>
                </c:pt>
                <c:pt idx="726">
                  <c:v>0.68787200574999452</c:v>
                </c:pt>
                <c:pt idx="727">
                  <c:v>0.68793692575005017</c:v>
                </c:pt>
                <c:pt idx="728">
                  <c:v>0.68795045798867815</c:v>
                </c:pt>
                <c:pt idx="729">
                  <c:v>0.6886711799434696</c:v>
                </c:pt>
                <c:pt idx="730">
                  <c:v>0.68856580575001658</c:v>
                </c:pt>
                <c:pt idx="731">
                  <c:v>0.68878438574993928</c:v>
                </c:pt>
                <c:pt idx="732">
                  <c:v>0.68879073908327482</c:v>
                </c:pt>
                <c:pt idx="733">
                  <c:v>0.68939396457349833</c:v>
                </c:pt>
                <c:pt idx="734">
                  <c:v>0.68941201686109821</c:v>
                </c:pt>
                <c:pt idx="735">
                  <c:v>0.68934339574991466</c:v>
                </c:pt>
                <c:pt idx="736">
                  <c:v>0.68958342574988751</c:v>
                </c:pt>
                <c:pt idx="737">
                  <c:v>0.68954278574991978</c:v>
                </c:pt>
                <c:pt idx="738">
                  <c:v>0.68963214574998144</c:v>
                </c:pt>
                <c:pt idx="739">
                  <c:v>0.68974268497066749</c:v>
                </c:pt>
                <c:pt idx="740">
                  <c:v>0.68977439463884704</c:v>
                </c:pt>
                <c:pt idx="741">
                  <c:v>0.68999128074999305</c:v>
                </c:pt>
                <c:pt idx="742">
                  <c:v>0.6900339857498915</c:v>
                </c:pt>
                <c:pt idx="743">
                  <c:v>0.69009335574999398</c:v>
                </c:pt>
                <c:pt idx="744">
                  <c:v>0.69015570575004359</c:v>
                </c:pt>
                <c:pt idx="745">
                  <c:v>0.69027400575002651</c:v>
                </c:pt>
                <c:pt idx="746">
                  <c:v>0.69034972574988274</c:v>
                </c:pt>
                <c:pt idx="747">
                  <c:v>0.69044605574995799</c:v>
                </c:pt>
                <c:pt idx="748">
                  <c:v>0.69052334575002172</c:v>
                </c:pt>
                <c:pt idx="749">
                  <c:v>0.69054842574999498</c:v>
                </c:pt>
                <c:pt idx="750">
                  <c:v>0.6908668031859122</c:v>
                </c:pt>
                <c:pt idx="751">
                  <c:v>0.69089484192019857</c:v>
                </c:pt>
                <c:pt idx="752">
                  <c:v>0.69093612574991281</c:v>
                </c:pt>
                <c:pt idx="753">
                  <c:v>0.69103034574992139</c:v>
                </c:pt>
                <c:pt idx="754">
                  <c:v>0.6911194357500392</c:v>
                </c:pt>
                <c:pt idx="755">
                  <c:v>0.69122418623769022</c:v>
                </c:pt>
                <c:pt idx="756">
                  <c:v>0.69129055574997267</c:v>
                </c:pt>
                <c:pt idx="757">
                  <c:v>0.69141474248471013</c:v>
                </c:pt>
                <c:pt idx="758">
                  <c:v>0.69172853074989971</c:v>
                </c:pt>
                <c:pt idx="759">
                  <c:v>0.69175149575005435</c:v>
                </c:pt>
                <c:pt idx="760">
                  <c:v>0.69188509575005241</c:v>
                </c:pt>
                <c:pt idx="761">
                  <c:v>0.69200520166830981</c:v>
                </c:pt>
                <c:pt idx="762">
                  <c:v>0.69199193574989804</c:v>
                </c:pt>
                <c:pt idx="763">
                  <c:v>0.69171385574993849</c:v>
                </c:pt>
                <c:pt idx="764">
                  <c:v>0.69179444574996296</c:v>
                </c:pt>
                <c:pt idx="765">
                  <c:v>0.69184616065203386</c:v>
                </c:pt>
                <c:pt idx="766">
                  <c:v>0.69201012314125776</c:v>
                </c:pt>
                <c:pt idx="767">
                  <c:v>0.69210580574994651</c:v>
                </c:pt>
                <c:pt idx="768">
                  <c:v>0.69225297575002187</c:v>
                </c:pt>
                <c:pt idx="769">
                  <c:v>0.69238765574992556</c:v>
                </c:pt>
                <c:pt idx="770">
                  <c:v>0.69249443206587302</c:v>
                </c:pt>
                <c:pt idx="771">
                  <c:v>0.69255242748913304</c:v>
                </c:pt>
                <c:pt idx="772">
                  <c:v>0.69267116575014143</c:v>
                </c:pt>
                <c:pt idx="773">
                  <c:v>0.69267590575000781</c:v>
                </c:pt>
                <c:pt idx="774">
                  <c:v>0.69263090575000752</c:v>
                </c:pt>
                <c:pt idx="775">
                  <c:v>0.69280430925874725</c:v>
                </c:pt>
                <c:pt idx="776">
                  <c:v>0.69325190574998852</c:v>
                </c:pt>
                <c:pt idx="777">
                  <c:v>0.6932167057500167</c:v>
                </c:pt>
                <c:pt idx="778">
                  <c:v>0.69324018574995561</c:v>
                </c:pt>
                <c:pt idx="779">
                  <c:v>0.6934248857498917</c:v>
                </c:pt>
                <c:pt idx="780">
                  <c:v>0.69344380818903062</c:v>
                </c:pt>
                <c:pt idx="781">
                  <c:v>0.69373127574996829</c:v>
                </c:pt>
                <c:pt idx="782">
                  <c:v>0.69395757574990558</c:v>
                </c:pt>
                <c:pt idx="783">
                  <c:v>0.69403690574998156</c:v>
                </c:pt>
                <c:pt idx="784">
                  <c:v>0.69442934692646929</c:v>
                </c:pt>
                <c:pt idx="785">
                  <c:v>0.69446754574992808</c:v>
                </c:pt>
                <c:pt idx="786">
                  <c:v>0.69452219146425775</c:v>
                </c:pt>
                <c:pt idx="787">
                  <c:v>0.69457442574994743</c:v>
                </c:pt>
                <c:pt idx="788">
                  <c:v>0.69462730574998943</c:v>
                </c:pt>
                <c:pt idx="789">
                  <c:v>0.69468310575011549</c:v>
                </c:pt>
                <c:pt idx="790">
                  <c:v>0.69471345894146452</c:v>
                </c:pt>
                <c:pt idx="791">
                  <c:v>0.69509230574996539</c:v>
                </c:pt>
                <c:pt idx="792">
                  <c:v>0.69501233574994936</c:v>
                </c:pt>
                <c:pt idx="793">
                  <c:v>0.69507857575013077</c:v>
                </c:pt>
                <c:pt idx="794">
                  <c:v>0.69511967574997868</c:v>
                </c:pt>
                <c:pt idx="795">
                  <c:v>0.69520255574994261</c:v>
                </c:pt>
                <c:pt idx="796">
                  <c:v>0.69526819146416552</c:v>
                </c:pt>
                <c:pt idx="797">
                  <c:v>0.69536036575001836</c:v>
                </c:pt>
                <c:pt idx="798">
                  <c:v>0.69540720574992931</c:v>
                </c:pt>
                <c:pt idx="799">
                  <c:v>0.69541373333615297</c:v>
                </c:pt>
                <c:pt idx="800">
                  <c:v>0.69491817847723758</c:v>
                </c:pt>
                <c:pt idx="801">
                  <c:v>0.69494363830821848</c:v>
                </c:pt>
                <c:pt idx="802">
                  <c:v>0.6950526757500195</c:v>
                </c:pt>
                <c:pt idx="803">
                  <c:v>0.69514929575005624</c:v>
                </c:pt>
                <c:pt idx="804">
                  <c:v>0.69531536574990438</c:v>
                </c:pt>
                <c:pt idx="805">
                  <c:v>0.69535938194050551</c:v>
                </c:pt>
                <c:pt idx="806">
                  <c:v>0.69543827574997852</c:v>
                </c:pt>
                <c:pt idx="807">
                  <c:v>0.6955001357500511</c:v>
                </c:pt>
                <c:pt idx="808">
                  <c:v>0.69553473908341368</c:v>
                </c:pt>
                <c:pt idx="809">
                  <c:v>0.6957080595961439</c:v>
                </c:pt>
                <c:pt idx="810">
                  <c:v>0.69576770987366288</c:v>
                </c:pt>
                <c:pt idx="811">
                  <c:v>0.69579243575002181</c:v>
                </c:pt>
                <c:pt idx="812">
                  <c:v>0.69586716575001506</c:v>
                </c:pt>
                <c:pt idx="813">
                  <c:v>0.69592078574986249</c:v>
                </c:pt>
                <c:pt idx="814">
                  <c:v>0.69596489544069584</c:v>
                </c:pt>
                <c:pt idx="815">
                  <c:v>0.6956543857499895</c:v>
                </c:pt>
                <c:pt idx="816">
                  <c:v>0.69574480574995334</c:v>
                </c:pt>
                <c:pt idx="817">
                  <c:v>0.69586076058860169</c:v>
                </c:pt>
                <c:pt idx="818">
                  <c:v>0.69602490574997944</c:v>
                </c:pt>
                <c:pt idx="819">
                  <c:v>0.69619100252423161</c:v>
                </c:pt>
                <c:pt idx="820">
                  <c:v>0.69616870574998257</c:v>
                </c:pt>
                <c:pt idx="821">
                  <c:v>0.69626321575012151</c:v>
                </c:pt>
                <c:pt idx="822">
                  <c:v>0.696299395749989</c:v>
                </c:pt>
                <c:pt idx="823">
                  <c:v>0.69636833103731888</c:v>
                </c:pt>
                <c:pt idx="824">
                  <c:v>0.69637554574992944</c:v>
                </c:pt>
                <c:pt idx="825">
                  <c:v>0.69647587575008174</c:v>
                </c:pt>
                <c:pt idx="826">
                  <c:v>0.69658243636223449</c:v>
                </c:pt>
                <c:pt idx="827">
                  <c:v>0.6965609057499752</c:v>
                </c:pt>
                <c:pt idx="828">
                  <c:v>0.6967426216591277</c:v>
                </c:pt>
                <c:pt idx="829">
                  <c:v>0.69692868574989575</c:v>
                </c:pt>
                <c:pt idx="830">
                  <c:v>0.69695989574980022</c:v>
                </c:pt>
                <c:pt idx="831">
                  <c:v>0.69698942797221253</c:v>
                </c:pt>
                <c:pt idx="832">
                  <c:v>0.69699477943424881</c:v>
                </c:pt>
                <c:pt idx="833">
                  <c:v>0.69720427574995358</c:v>
                </c:pt>
                <c:pt idx="834">
                  <c:v>0.69737806574997308</c:v>
                </c:pt>
                <c:pt idx="835">
                  <c:v>0.69733114574999799</c:v>
                </c:pt>
                <c:pt idx="836">
                  <c:v>0.6975451200356847</c:v>
                </c:pt>
                <c:pt idx="837">
                  <c:v>0.6974874624510079</c:v>
                </c:pt>
                <c:pt idx="838">
                  <c:v>0.69756485575005822</c:v>
                </c:pt>
                <c:pt idx="839">
                  <c:v>0.69772640059532964</c:v>
                </c:pt>
                <c:pt idx="840">
                  <c:v>0.69783589574989091</c:v>
                </c:pt>
                <c:pt idx="841">
                  <c:v>0.69786283574988772</c:v>
                </c:pt>
                <c:pt idx="842">
                  <c:v>0.69792479574981314</c:v>
                </c:pt>
                <c:pt idx="843">
                  <c:v>0.69790348306972305</c:v>
                </c:pt>
                <c:pt idx="844">
                  <c:v>0.6978826200356707</c:v>
                </c:pt>
                <c:pt idx="845">
                  <c:v>0.69835542187888766</c:v>
                </c:pt>
                <c:pt idx="846">
                  <c:v>0.69842644575005752</c:v>
                </c:pt>
                <c:pt idx="847">
                  <c:v>0.69846108575011057</c:v>
                </c:pt>
                <c:pt idx="848">
                  <c:v>0.69854539028604279</c:v>
                </c:pt>
                <c:pt idx="849">
                  <c:v>0.6986683257500621</c:v>
                </c:pt>
                <c:pt idx="850">
                  <c:v>0.69878030574984951</c:v>
                </c:pt>
                <c:pt idx="851">
                  <c:v>0.69887530574990819</c:v>
                </c:pt>
                <c:pt idx="852">
                  <c:v>0.69889677241663162</c:v>
                </c:pt>
                <c:pt idx="853">
                  <c:v>0.69912867045586424</c:v>
                </c:pt>
                <c:pt idx="854">
                  <c:v>0.69908200575005608</c:v>
                </c:pt>
                <c:pt idx="855">
                  <c:v>0.69916690575003171</c:v>
                </c:pt>
                <c:pt idx="856">
                  <c:v>0.6993113902861694</c:v>
                </c:pt>
                <c:pt idx="857">
                  <c:v>0.69933180574997778</c:v>
                </c:pt>
                <c:pt idx="858">
                  <c:v>0.69938586575007378</c:v>
                </c:pt>
                <c:pt idx="859">
                  <c:v>0.6995471754129875</c:v>
                </c:pt>
                <c:pt idx="860">
                  <c:v>0.69959918126015452</c:v>
                </c:pt>
                <c:pt idx="861">
                  <c:v>0.69958468953376496</c:v>
                </c:pt>
                <c:pt idx="862">
                  <c:v>0.69974260574991831</c:v>
                </c:pt>
                <c:pt idx="863">
                  <c:v>0.69983184575005453</c:v>
                </c:pt>
                <c:pt idx="864">
                  <c:v>0.69985783756814812</c:v>
                </c:pt>
                <c:pt idx="865">
                  <c:v>0.69994646575004538</c:v>
                </c:pt>
                <c:pt idx="866">
                  <c:v>0.70002447574997062</c:v>
                </c:pt>
                <c:pt idx="867">
                  <c:v>0.70014329350503701</c:v>
                </c:pt>
                <c:pt idx="868">
                  <c:v>0.70018000575012707</c:v>
                </c:pt>
                <c:pt idx="869">
                  <c:v>0.70026636575002321</c:v>
                </c:pt>
                <c:pt idx="870">
                  <c:v>0.70028893206577558</c:v>
                </c:pt>
                <c:pt idx="871">
                  <c:v>0.70042317847722257</c:v>
                </c:pt>
                <c:pt idx="872">
                  <c:v>0.70049589425566694</c:v>
                </c:pt>
                <c:pt idx="873">
                  <c:v>0.70028663574990446</c:v>
                </c:pt>
                <c:pt idx="874">
                  <c:v>0.70013291574997538</c:v>
                </c:pt>
                <c:pt idx="875">
                  <c:v>0.70017696388956097</c:v>
                </c:pt>
                <c:pt idx="876">
                  <c:v>0.70004278574991363</c:v>
                </c:pt>
                <c:pt idx="877">
                  <c:v>0.69995436574998848</c:v>
                </c:pt>
                <c:pt idx="878">
                  <c:v>0.70001363023973795</c:v>
                </c:pt>
                <c:pt idx="879">
                  <c:v>0.70023931954313068</c:v>
                </c:pt>
                <c:pt idx="880">
                  <c:v>0.70022090574997253</c:v>
                </c:pt>
                <c:pt idx="881">
                  <c:v>0.70027207241663803</c:v>
                </c:pt>
                <c:pt idx="882">
                  <c:v>0.70033020575007754</c:v>
                </c:pt>
                <c:pt idx="883">
                  <c:v>0.70032244692639267</c:v>
                </c:pt>
                <c:pt idx="884">
                  <c:v>0.70043484575000958</c:v>
                </c:pt>
                <c:pt idx="885">
                  <c:v>0.70056905574988093</c:v>
                </c:pt>
                <c:pt idx="886">
                  <c:v>0.70064595574999189</c:v>
                </c:pt>
                <c:pt idx="887">
                  <c:v>0.70073889522363764</c:v>
                </c:pt>
                <c:pt idx="888">
                  <c:v>0.70071106791213822</c:v>
                </c:pt>
                <c:pt idx="889">
                  <c:v>0.70098155726505262</c:v>
                </c:pt>
                <c:pt idx="890">
                  <c:v>0.70093100574999312</c:v>
                </c:pt>
                <c:pt idx="891">
                  <c:v>0.70102166863658688</c:v>
                </c:pt>
                <c:pt idx="892">
                  <c:v>0.70108010574989521</c:v>
                </c:pt>
                <c:pt idx="893">
                  <c:v>0.70116162574986152</c:v>
                </c:pt>
                <c:pt idx="894">
                  <c:v>0.70126011056919524</c:v>
                </c:pt>
                <c:pt idx="895">
                  <c:v>0.70126830574990495</c:v>
                </c:pt>
                <c:pt idx="896">
                  <c:v>0.7013459851150543</c:v>
                </c:pt>
                <c:pt idx="897">
                  <c:v>0.70147537997659981</c:v>
                </c:pt>
                <c:pt idx="898">
                  <c:v>0.7015831974166663</c:v>
                </c:pt>
                <c:pt idx="899">
                  <c:v>0.70157393605295226</c:v>
                </c:pt>
                <c:pt idx="900">
                  <c:v>0.70167752574991449</c:v>
                </c:pt>
                <c:pt idx="901">
                  <c:v>0.70176236966740646</c:v>
                </c:pt>
                <c:pt idx="902">
                  <c:v>0.70187224575005258</c:v>
                </c:pt>
                <c:pt idx="903">
                  <c:v>0.70194377574999578</c:v>
                </c:pt>
                <c:pt idx="904">
                  <c:v>0.70203723908325344</c:v>
                </c:pt>
                <c:pt idx="905">
                  <c:v>0.70203394023269539</c:v>
                </c:pt>
                <c:pt idx="906">
                  <c:v>0.70201890574990866</c:v>
                </c:pt>
                <c:pt idx="907">
                  <c:v>0.70208480575003307</c:v>
                </c:pt>
                <c:pt idx="908">
                  <c:v>0.70212791595413671</c:v>
                </c:pt>
                <c:pt idx="909">
                  <c:v>0.70211164574989482</c:v>
                </c:pt>
                <c:pt idx="910">
                  <c:v>0.70237585574992067</c:v>
                </c:pt>
                <c:pt idx="911">
                  <c:v>0.70248653241667114</c:v>
                </c:pt>
                <c:pt idx="912">
                  <c:v>0.70236342121381767</c:v>
                </c:pt>
                <c:pt idx="913">
                  <c:v>0.70243003618475164</c:v>
                </c:pt>
                <c:pt idx="914">
                  <c:v>0.70267590574998462</c:v>
                </c:pt>
                <c:pt idx="915">
                  <c:v>0.70258746574984243</c:v>
                </c:pt>
                <c:pt idx="916">
                  <c:v>0.70271518700006652</c:v>
                </c:pt>
                <c:pt idx="917">
                  <c:v>0.70279178575003698</c:v>
                </c:pt>
                <c:pt idx="918">
                  <c:v>0.70281098574996148</c:v>
                </c:pt>
                <c:pt idx="919">
                  <c:v>0.70278229750250965</c:v>
                </c:pt>
                <c:pt idx="920">
                  <c:v>0.70285115574989765</c:v>
                </c:pt>
                <c:pt idx="921">
                  <c:v>0.70289166575000195</c:v>
                </c:pt>
                <c:pt idx="922">
                  <c:v>0.7028739057500385</c:v>
                </c:pt>
                <c:pt idx="923">
                  <c:v>0.70326581000527799</c:v>
                </c:pt>
                <c:pt idx="924">
                  <c:v>0.70316245574989011</c:v>
                </c:pt>
                <c:pt idx="925">
                  <c:v>0.70313961709024464</c:v>
                </c:pt>
                <c:pt idx="926">
                  <c:v>0.70322709574992359</c:v>
                </c:pt>
                <c:pt idx="927">
                  <c:v>0.70329140574992266</c:v>
                </c:pt>
                <c:pt idx="928">
                  <c:v>0.70336041192274457</c:v>
                </c:pt>
                <c:pt idx="929">
                  <c:v>0.70335380575005457</c:v>
                </c:pt>
                <c:pt idx="930">
                  <c:v>0.70335128310840489</c:v>
                </c:pt>
                <c:pt idx="931">
                  <c:v>0.70376090574997352</c:v>
                </c:pt>
                <c:pt idx="932">
                  <c:v>0.70373420362227634</c:v>
                </c:pt>
                <c:pt idx="933">
                  <c:v>0.70386878810290809</c:v>
                </c:pt>
                <c:pt idx="934">
                  <c:v>0.70424121574987608</c:v>
                </c:pt>
                <c:pt idx="935">
                  <c:v>0.70438742574997049</c:v>
                </c:pt>
                <c:pt idx="936">
                  <c:v>0.70433478203864297</c:v>
                </c:pt>
                <c:pt idx="937">
                  <c:v>0.70437031575006859</c:v>
                </c:pt>
                <c:pt idx="938">
                  <c:v>0.7044907807499925</c:v>
                </c:pt>
                <c:pt idx="939">
                  <c:v>0.70443458352772836</c:v>
                </c:pt>
                <c:pt idx="940">
                  <c:v>0.70471590574996357</c:v>
                </c:pt>
                <c:pt idx="941">
                  <c:v>0.70473154211363465</c:v>
                </c:pt>
                <c:pt idx="942">
                  <c:v>0.70476198574991056</c:v>
                </c:pt>
                <c:pt idx="943">
                  <c:v>0.70488749241670334</c:v>
                </c:pt>
                <c:pt idx="944">
                  <c:v>0.70485988575003944</c:v>
                </c:pt>
                <c:pt idx="945">
                  <c:v>0.70490870574995756</c:v>
                </c:pt>
                <c:pt idx="946">
                  <c:v>0.70492591605916921</c:v>
                </c:pt>
                <c:pt idx="947">
                  <c:v>0.70495399575003148</c:v>
                </c:pt>
                <c:pt idx="948">
                  <c:v>0.70512036728838823</c:v>
                </c:pt>
                <c:pt idx="949">
                  <c:v>0.70524382241661965</c:v>
                </c:pt>
                <c:pt idx="950">
                  <c:v>0.70534265574988864</c:v>
                </c:pt>
                <c:pt idx="951">
                  <c:v>0.70539209574998551</c:v>
                </c:pt>
                <c:pt idx="952">
                  <c:v>0.7054955657501405</c:v>
                </c:pt>
                <c:pt idx="953">
                  <c:v>0.70558326657469195</c:v>
                </c:pt>
                <c:pt idx="954">
                  <c:v>0.70556824574990062</c:v>
                </c:pt>
                <c:pt idx="955">
                  <c:v>0.70572310983155251</c:v>
                </c:pt>
                <c:pt idx="956">
                  <c:v>0.70580090574996746</c:v>
                </c:pt>
                <c:pt idx="957">
                  <c:v>0.70621480347723753</c:v>
                </c:pt>
                <c:pt idx="958">
                  <c:v>0.70629259574991365</c:v>
                </c:pt>
                <c:pt idx="959">
                  <c:v>0.70629482574997871</c:v>
                </c:pt>
                <c:pt idx="960">
                  <c:v>0.70627629750256915</c:v>
                </c:pt>
                <c:pt idx="961">
                  <c:v>0.70628298575004855</c:v>
                </c:pt>
                <c:pt idx="962">
                  <c:v>0.70639665574996957</c:v>
                </c:pt>
                <c:pt idx="963">
                  <c:v>0.70633815575005965</c:v>
                </c:pt>
                <c:pt idx="964">
                  <c:v>0.70647862988786858</c:v>
                </c:pt>
                <c:pt idx="965">
                  <c:v>0.70608090574995586</c:v>
                </c:pt>
                <c:pt idx="966">
                  <c:v>0.7060986779019206</c:v>
                </c:pt>
                <c:pt idx="967">
                  <c:v>0.70623733574995973</c:v>
                </c:pt>
                <c:pt idx="968">
                  <c:v>0.70636997574985116</c:v>
                </c:pt>
                <c:pt idx="969">
                  <c:v>0.70638288574995844</c:v>
                </c:pt>
                <c:pt idx="970">
                  <c:v>0.70656521574997555</c:v>
                </c:pt>
                <c:pt idx="971">
                  <c:v>0.70647894574997849</c:v>
                </c:pt>
                <c:pt idx="972">
                  <c:v>0.70653294698718128</c:v>
                </c:pt>
                <c:pt idx="973">
                  <c:v>0.70685469362882913</c:v>
                </c:pt>
                <c:pt idx="974">
                  <c:v>0.70737340574986252</c:v>
                </c:pt>
                <c:pt idx="975">
                  <c:v>0.70736912575000499</c:v>
                </c:pt>
                <c:pt idx="976">
                  <c:v>0.70702200574999097</c:v>
                </c:pt>
                <c:pt idx="977">
                  <c:v>0.7068688157500711</c:v>
                </c:pt>
                <c:pt idx="978">
                  <c:v>0.70677338574999737</c:v>
                </c:pt>
                <c:pt idx="979">
                  <c:v>0.70688146245102346</c:v>
                </c:pt>
                <c:pt idx="980">
                  <c:v>0.70693965574990614</c:v>
                </c:pt>
                <c:pt idx="981">
                  <c:v>0.70700007241660601</c:v>
                </c:pt>
                <c:pt idx="982">
                  <c:v>0.70725090574995775</c:v>
                </c:pt>
                <c:pt idx="983">
                  <c:v>0.7073237157499932</c:v>
                </c:pt>
                <c:pt idx="984">
                  <c:v>0.70741949574986052</c:v>
                </c:pt>
                <c:pt idx="985">
                  <c:v>0.70743926719572414</c:v>
                </c:pt>
                <c:pt idx="986">
                  <c:v>0.70746567575005759</c:v>
                </c:pt>
                <c:pt idx="987">
                  <c:v>0.70752642574991753</c:v>
                </c:pt>
                <c:pt idx="988">
                  <c:v>0.70751119867917212</c:v>
                </c:pt>
                <c:pt idx="989">
                  <c:v>0.70752395575001958</c:v>
                </c:pt>
                <c:pt idx="990">
                  <c:v>0.7076405519038802</c:v>
                </c:pt>
                <c:pt idx="991">
                  <c:v>0.70773090574996811</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0.70875139908334062</c:v>
                </c:pt>
                <c:pt idx="1001">
                  <c:v>0.70882336575002058</c:v>
                </c:pt>
                <c:pt idx="1002">
                  <c:v>0.70878166575008095</c:v>
                </c:pt>
                <c:pt idx="1003">
                  <c:v>0.70888576575006756</c:v>
                </c:pt>
                <c:pt idx="1004">
                  <c:v>0.70893063770871934</c:v>
                </c:pt>
                <c:pt idx="1005">
                  <c:v>0.70893168574998811</c:v>
                </c:pt>
                <c:pt idx="1006">
                  <c:v>0.70902426574986066</c:v>
                </c:pt>
                <c:pt idx="1007">
                  <c:v>0.70895090574997255</c:v>
                </c:pt>
                <c:pt idx="1008">
                  <c:v>0.70920466765473222</c:v>
                </c:pt>
                <c:pt idx="1009">
                  <c:v>0.7091450257498626</c:v>
                </c:pt>
                <c:pt idx="1010">
                  <c:v>0.70905572018297391</c:v>
                </c:pt>
                <c:pt idx="1011">
                  <c:v>0.70914593574990192</c:v>
                </c:pt>
                <c:pt idx="1012">
                  <c:v>0.70877464574989901</c:v>
                </c:pt>
                <c:pt idx="1013">
                  <c:v>0.70851258574998432</c:v>
                </c:pt>
                <c:pt idx="1014">
                  <c:v>0.70847748574998048</c:v>
                </c:pt>
                <c:pt idx="1015">
                  <c:v>0.70846892658322269</c:v>
                </c:pt>
                <c:pt idx="1016">
                  <c:v>0.70852157241662894</c:v>
                </c:pt>
                <c:pt idx="1017">
                  <c:v>0.70824660087188862</c:v>
                </c:pt>
                <c:pt idx="1018">
                  <c:v>0.70774755574989101</c:v>
                </c:pt>
                <c:pt idx="1019">
                  <c:v>0.70773163574992282</c:v>
                </c:pt>
                <c:pt idx="1020">
                  <c:v>0.70740681575000508</c:v>
                </c:pt>
                <c:pt idx="1021">
                  <c:v>0.7071526357499065</c:v>
                </c:pt>
                <c:pt idx="1022">
                  <c:v>0.70722215575004466</c:v>
                </c:pt>
                <c:pt idx="1023">
                  <c:v>0.70727477574996556</c:v>
                </c:pt>
                <c:pt idx="1024">
                  <c:v>0.70731205792394258</c:v>
                </c:pt>
                <c:pt idx="1025">
                  <c:v>0.70734647908335568</c:v>
                </c:pt>
                <c:pt idx="1026">
                  <c:v>0.70731963574989765</c:v>
                </c:pt>
                <c:pt idx="1027">
                  <c:v>0.7072716857499155</c:v>
                </c:pt>
                <c:pt idx="1028">
                  <c:v>0.7072545685406767</c:v>
                </c:pt>
                <c:pt idx="1029">
                  <c:v>0.70731593574995966</c:v>
                </c:pt>
                <c:pt idx="1030">
                  <c:v>0.70734677574999649</c:v>
                </c:pt>
                <c:pt idx="1031">
                  <c:v>0.70744413574995157</c:v>
                </c:pt>
                <c:pt idx="1032">
                  <c:v>0.70736462706145176</c:v>
                </c:pt>
                <c:pt idx="1033">
                  <c:v>0.70661398169927769</c:v>
                </c:pt>
                <c:pt idx="1034">
                  <c:v>0.7065662457500097</c:v>
                </c:pt>
                <c:pt idx="1035">
                  <c:v>0.70659094575009351</c:v>
                </c:pt>
                <c:pt idx="1036">
                  <c:v>0.70658085575000451</c:v>
                </c:pt>
                <c:pt idx="1037">
                  <c:v>0.70662934574988956</c:v>
                </c:pt>
                <c:pt idx="1038">
                  <c:v>0.70663447276024272</c:v>
                </c:pt>
                <c:pt idx="1039">
                  <c:v>0.70638770574998855</c:v>
                </c:pt>
                <c:pt idx="1040">
                  <c:v>0.70597829171498461</c:v>
                </c:pt>
                <c:pt idx="1041">
                  <c:v>0.70611726938631136</c:v>
                </c:pt>
                <c:pt idx="1042">
                  <c:v>0.70588237574992141</c:v>
                </c:pt>
                <c:pt idx="1043">
                  <c:v>0.70606607574992952</c:v>
                </c:pt>
                <c:pt idx="1044">
                  <c:v>0.70611120574996256</c:v>
                </c:pt>
                <c:pt idx="1045">
                  <c:v>0.70612930575008193</c:v>
                </c:pt>
                <c:pt idx="1046">
                  <c:v>0.70615435574988794</c:v>
                </c:pt>
                <c:pt idx="1047">
                  <c:v>0.70618893574994956</c:v>
                </c:pt>
                <c:pt idx="1048">
                  <c:v>0.70625341574995559</c:v>
                </c:pt>
                <c:pt idx="1049">
                  <c:v>0.7063440168610825</c:v>
                </c:pt>
                <c:pt idx="1050">
                  <c:v>0.70620778075001933</c:v>
                </c:pt>
                <c:pt idx="1051">
                  <c:v>0.70619708647281265</c:v>
                </c:pt>
                <c:pt idx="1052">
                  <c:v>0.70624865575000262</c:v>
                </c:pt>
                <c:pt idx="1053">
                  <c:v>0.70622875575003252</c:v>
                </c:pt>
                <c:pt idx="1054">
                  <c:v>0.70619054575006146</c:v>
                </c:pt>
                <c:pt idx="1055">
                  <c:v>0.70619212574997858</c:v>
                </c:pt>
                <c:pt idx="1056">
                  <c:v>0.70618951040114564</c:v>
                </c:pt>
                <c:pt idx="1057">
                  <c:v>0.70622225574994957</c:v>
                </c:pt>
                <c:pt idx="1058">
                  <c:v>0.70618729574992756</c:v>
                </c:pt>
                <c:pt idx="1059">
                  <c:v>0.70616090574996671</c:v>
                </c:pt>
                <c:pt idx="1060">
                  <c:v>0.70590535402568921</c:v>
                </c:pt>
                <c:pt idx="1061">
                  <c:v>0.7060242557499663</c:v>
                </c:pt>
                <c:pt idx="1062">
                  <c:v>0.70599859179645819</c:v>
                </c:pt>
                <c:pt idx="1063">
                  <c:v>0.70613152575003757</c:v>
                </c:pt>
                <c:pt idx="1064">
                  <c:v>0.70624497574989675</c:v>
                </c:pt>
                <c:pt idx="1065">
                  <c:v>0.7062245457499603</c:v>
                </c:pt>
                <c:pt idx="1066">
                  <c:v>0.70631651574991727</c:v>
                </c:pt>
                <c:pt idx="1067">
                  <c:v>0.70628437943415179</c:v>
                </c:pt>
                <c:pt idx="1068">
                  <c:v>0.70653378732879468</c:v>
                </c:pt>
                <c:pt idx="1069">
                  <c:v>0.70653601575000358</c:v>
                </c:pt>
                <c:pt idx="1070">
                  <c:v>0.70665883575001964</c:v>
                </c:pt>
                <c:pt idx="1071">
                  <c:v>0.70667456574993537</c:v>
                </c:pt>
                <c:pt idx="1072">
                  <c:v>0.70674425268875274</c:v>
                </c:pt>
                <c:pt idx="1073">
                  <c:v>0.70676518810293387</c:v>
                </c:pt>
                <c:pt idx="1074">
                  <c:v>0.70683237574995306</c:v>
                </c:pt>
                <c:pt idx="1075">
                  <c:v>0.7068745857499863</c:v>
                </c:pt>
                <c:pt idx="1076">
                  <c:v>0.70692090574996758</c:v>
                </c:pt>
                <c:pt idx="1077">
                  <c:v>0.70692612575000158</c:v>
                </c:pt>
                <c:pt idx="1078">
                  <c:v>0.706932025749893</c:v>
                </c:pt>
                <c:pt idx="1079">
                  <c:v>0.70711817633826968</c:v>
                </c:pt>
                <c:pt idx="1080">
                  <c:v>0.70700266575005255</c:v>
                </c:pt>
                <c:pt idx="1081">
                  <c:v>0.70706404574994408</c:v>
                </c:pt>
                <c:pt idx="1082">
                  <c:v>0.70713356575001163</c:v>
                </c:pt>
                <c:pt idx="1083">
                  <c:v>0.70715092575002758</c:v>
                </c:pt>
                <c:pt idx="1084">
                  <c:v>0.70722146715351786</c:v>
                </c:pt>
                <c:pt idx="1085">
                  <c:v>0.70723008075005056</c:v>
                </c:pt>
                <c:pt idx="1086">
                  <c:v>0.70731257574990847</c:v>
                </c:pt>
                <c:pt idx="1087">
                  <c:v>0.70746817574989507</c:v>
                </c:pt>
                <c:pt idx="1088">
                  <c:v>0.70740186574998631</c:v>
                </c:pt>
                <c:pt idx="1089">
                  <c:v>0.70738946527389246</c:v>
                </c:pt>
                <c:pt idx="1090">
                  <c:v>0.70749028575004047</c:v>
                </c:pt>
                <c:pt idx="1091">
                  <c:v>0.70756118574992222</c:v>
                </c:pt>
                <c:pt idx="1092">
                  <c:v>0.70758315575014208</c:v>
                </c:pt>
                <c:pt idx="1093">
                  <c:v>0.70753426938632857</c:v>
                </c:pt>
                <c:pt idx="1094">
                  <c:v>0.70764081315741312</c:v>
                </c:pt>
                <c:pt idx="1095">
                  <c:v>0.70770365899670662</c:v>
                </c:pt>
                <c:pt idx="1096">
                  <c:v>0.70760563575007174</c:v>
                </c:pt>
                <c:pt idx="1097">
                  <c:v>0.70782289574985668</c:v>
                </c:pt>
                <c:pt idx="1098">
                  <c:v>0.70794612575002658</c:v>
                </c:pt>
                <c:pt idx="1099">
                  <c:v>0.70801275574999056</c:v>
                </c:pt>
                <c:pt idx="1100">
                  <c:v>0.7080346233969127</c:v>
                </c:pt>
                <c:pt idx="1101">
                  <c:v>0.70804968574998384</c:v>
                </c:pt>
                <c:pt idx="1102">
                  <c:v>0.70823090575001357</c:v>
                </c:pt>
                <c:pt idx="1103">
                  <c:v>0.70824783575001504</c:v>
                </c:pt>
                <c:pt idx="1104">
                  <c:v>0.70829466574996047</c:v>
                </c:pt>
                <c:pt idx="1105">
                  <c:v>0.70831024574997059</c:v>
                </c:pt>
                <c:pt idx="1106">
                  <c:v>0.70839588165355971</c:v>
                </c:pt>
                <c:pt idx="1107">
                  <c:v>0.70855844574990057</c:v>
                </c:pt>
                <c:pt idx="1108">
                  <c:v>0.70858547574995556</c:v>
                </c:pt>
                <c:pt idx="1109">
                  <c:v>0.70863772575007999</c:v>
                </c:pt>
                <c:pt idx="1110">
                  <c:v>0.70861732680263856</c:v>
                </c:pt>
                <c:pt idx="1111">
                  <c:v>0.70864290574996858</c:v>
                </c:pt>
                <c:pt idx="1112">
                  <c:v>0.70841928810280308</c:v>
                </c:pt>
                <c:pt idx="1113">
                  <c:v>0.70820453574984299</c:v>
                </c:pt>
                <c:pt idx="1114">
                  <c:v>0.70798675574998526</c:v>
                </c:pt>
                <c:pt idx="1115">
                  <c:v>0.7080158257499245</c:v>
                </c:pt>
                <c:pt idx="1116">
                  <c:v>0.70806516085192917</c:v>
                </c:pt>
                <c:pt idx="1117">
                  <c:v>0.70796705869113963</c:v>
                </c:pt>
                <c:pt idx="1118">
                  <c:v>0.70720547574980264</c:v>
                </c:pt>
                <c:pt idx="1119">
                  <c:v>0.70719562668016256</c:v>
                </c:pt>
                <c:pt idx="1120">
                  <c:v>0.70723998908327701</c:v>
                </c:pt>
                <c:pt idx="1121">
                  <c:v>0.70732178574986859</c:v>
                </c:pt>
                <c:pt idx="1122">
                  <c:v>0.7073191757499574</c:v>
                </c:pt>
                <c:pt idx="1123">
                  <c:v>0.70724405007993663</c:v>
                </c:pt>
                <c:pt idx="1124">
                  <c:v>0.70721712574996132</c:v>
                </c:pt>
                <c:pt idx="1125">
                  <c:v>0.70715000575003728</c:v>
                </c:pt>
                <c:pt idx="1126">
                  <c:v>0.70706113575010932</c:v>
                </c:pt>
                <c:pt idx="1127">
                  <c:v>0.70690709131702079</c:v>
                </c:pt>
                <c:pt idx="1128">
                  <c:v>0.70630530574996342</c:v>
                </c:pt>
                <c:pt idx="1129">
                  <c:v>0.70648965574996159</c:v>
                </c:pt>
                <c:pt idx="1130">
                  <c:v>0.70651136574998818</c:v>
                </c:pt>
                <c:pt idx="1131">
                  <c:v>0.70676456574986446</c:v>
                </c:pt>
                <c:pt idx="1132">
                  <c:v>0.70670337575006659</c:v>
                </c:pt>
                <c:pt idx="1133">
                  <c:v>0.70679347866662656</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0.70697544692643621</c:v>
                </c:pt>
                <c:pt idx="1144">
                  <c:v>0.70684836574989163</c:v>
                </c:pt>
                <c:pt idx="1145">
                  <c:v>0.7068237757499245</c:v>
                </c:pt>
                <c:pt idx="1146">
                  <c:v>0.70698278379876456</c:v>
                </c:pt>
                <c:pt idx="1147">
                  <c:v>0.70727090574995</c:v>
                </c:pt>
                <c:pt idx="1148">
                  <c:v>0.70725342574992556</c:v>
                </c:pt>
                <c:pt idx="1149">
                  <c:v>0.70710340059530163</c:v>
                </c:pt>
                <c:pt idx="1150">
                  <c:v>0.70650226574989006</c:v>
                </c:pt>
                <c:pt idx="1151">
                  <c:v>0.70637213575000146</c:v>
                </c:pt>
                <c:pt idx="1152">
                  <c:v>0.7063695557499865</c:v>
                </c:pt>
                <c:pt idx="1153">
                  <c:v>0.7064328457500284</c:v>
                </c:pt>
                <c:pt idx="1154">
                  <c:v>0.70642241224352786</c:v>
                </c:pt>
                <c:pt idx="1155">
                  <c:v>0.70634846672558749</c:v>
                </c:pt>
                <c:pt idx="1156">
                  <c:v>0.70476296574996244</c:v>
                </c:pt>
                <c:pt idx="1157">
                  <c:v>0.70480202575002648</c:v>
                </c:pt>
                <c:pt idx="1158">
                  <c:v>0.70478331575006337</c:v>
                </c:pt>
                <c:pt idx="1159">
                  <c:v>0.70484209324993685</c:v>
                </c:pt>
                <c:pt idx="1160">
                  <c:v>0.70491156574986746</c:v>
                </c:pt>
                <c:pt idx="1161">
                  <c:v>0.70496424575007666</c:v>
                </c:pt>
                <c:pt idx="1162">
                  <c:v>0.70490925357603496</c:v>
                </c:pt>
                <c:pt idx="1163">
                  <c:v>0.70503553732895363</c:v>
                </c:pt>
                <c:pt idx="1164">
                  <c:v>0.70507550574988964</c:v>
                </c:pt>
                <c:pt idx="1165">
                  <c:v>0.70514883574999565</c:v>
                </c:pt>
                <c:pt idx="1166">
                  <c:v>0.70508849574996157</c:v>
                </c:pt>
                <c:pt idx="1167">
                  <c:v>0.70508259622624758</c:v>
                </c:pt>
                <c:pt idx="1168">
                  <c:v>0.7050509057500135</c:v>
                </c:pt>
                <c:pt idx="1169">
                  <c:v>0.70504266574988605</c:v>
                </c:pt>
                <c:pt idx="1170">
                  <c:v>0.70499212797223165</c:v>
                </c:pt>
                <c:pt idx="1171">
                  <c:v>0.70491123908331665</c:v>
                </c:pt>
                <c:pt idx="1172">
                  <c:v>0.70483759575000648</c:v>
                </c:pt>
                <c:pt idx="1173">
                  <c:v>0.7048290828334004</c:v>
                </c:pt>
                <c:pt idx="1174">
                  <c:v>0.70484742575000325</c:v>
                </c:pt>
                <c:pt idx="1175">
                  <c:v>0.70484111575002861</c:v>
                </c:pt>
                <c:pt idx="1176">
                  <c:v>0.70485316575005086</c:v>
                </c:pt>
                <c:pt idx="1177">
                  <c:v>0.70484250368811396</c:v>
                </c:pt>
                <c:pt idx="1178">
                  <c:v>0.70474525574998492</c:v>
                </c:pt>
                <c:pt idx="1179">
                  <c:v>0.70479977321991893</c:v>
                </c:pt>
                <c:pt idx="1180">
                  <c:v>0.70478618664879022</c:v>
                </c:pt>
                <c:pt idx="1181">
                  <c:v>0.7048532657498896</c:v>
                </c:pt>
                <c:pt idx="1182">
                  <c:v>0.70482464533331879</c:v>
                </c:pt>
                <c:pt idx="1183">
                  <c:v>0.70491366574998437</c:v>
                </c:pt>
                <c:pt idx="1184">
                  <c:v>0.70496088574993976</c:v>
                </c:pt>
                <c:pt idx="1185">
                  <c:v>0.70499988574997063</c:v>
                </c:pt>
                <c:pt idx="1186">
                  <c:v>0.70505585380188185</c:v>
                </c:pt>
                <c:pt idx="1187">
                  <c:v>0.70510585402576065</c:v>
                </c:pt>
                <c:pt idx="1188">
                  <c:v>0.7049569057499373</c:v>
                </c:pt>
                <c:pt idx="1189">
                  <c:v>0.70504733575003797</c:v>
                </c:pt>
                <c:pt idx="1190">
                  <c:v>0.70512268574991221</c:v>
                </c:pt>
                <c:pt idx="1191">
                  <c:v>0.70504376457354656</c:v>
                </c:pt>
                <c:pt idx="1192">
                  <c:v>0.70510919575002617</c:v>
                </c:pt>
                <c:pt idx="1193">
                  <c:v>0.70515500575007195</c:v>
                </c:pt>
                <c:pt idx="1194">
                  <c:v>0.70508870575001459</c:v>
                </c:pt>
                <c:pt idx="1195">
                  <c:v>0.70510545005386516</c:v>
                </c:pt>
                <c:pt idx="1196">
                  <c:v>0.70504716348200702</c:v>
                </c:pt>
                <c:pt idx="1197">
                  <c:v>0.70521590575000859</c:v>
                </c:pt>
                <c:pt idx="1198">
                  <c:v>0.7047982921135677</c:v>
                </c:pt>
                <c:pt idx="1199">
                  <c:v>0.70497710574998951</c:v>
                </c:pt>
                <c:pt idx="1200">
                  <c:v>0.70485912574997667</c:v>
                </c:pt>
                <c:pt idx="1201">
                  <c:v>0.70491108222052035</c:v>
                </c:pt>
                <c:pt idx="1202">
                  <c:v>0.70495719574992588</c:v>
                </c:pt>
                <c:pt idx="1203">
                  <c:v>0.70490353574999176</c:v>
                </c:pt>
                <c:pt idx="1204">
                  <c:v>0.70493505574991389</c:v>
                </c:pt>
                <c:pt idx="1205">
                  <c:v>0.70494426395897958</c:v>
                </c:pt>
                <c:pt idx="1206">
                  <c:v>0.70493187482215092</c:v>
                </c:pt>
                <c:pt idx="1207">
                  <c:v>0.70501834574994737</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0.70465676575002956</c:v>
                </c:pt>
                <c:pt idx="1217">
                  <c:v>0.70468013575010968</c:v>
                </c:pt>
                <c:pt idx="1218">
                  <c:v>0.70462739574996647</c:v>
                </c:pt>
                <c:pt idx="1219">
                  <c:v>0.7047282078333138</c:v>
                </c:pt>
                <c:pt idx="1220">
                  <c:v>0.70465594575003354</c:v>
                </c:pt>
                <c:pt idx="1221">
                  <c:v>0.70472587574992962</c:v>
                </c:pt>
                <c:pt idx="1222">
                  <c:v>0.70487249479110403</c:v>
                </c:pt>
                <c:pt idx="1223">
                  <c:v>0.70477855280877755</c:v>
                </c:pt>
                <c:pt idx="1224">
                  <c:v>0.70485964575001969</c:v>
                </c:pt>
                <c:pt idx="1225">
                  <c:v>0.70487990575006154</c:v>
                </c:pt>
                <c:pt idx="1226">
                  <c:v>0.70491374574997656</c:v>
                </c:pt>
                <c:pt idx="1227">
                  <c:v>0.70491674080156386</c:v>
                </c:pt>
                <c:pt idx="1228">
                  <c:v>0.70492861575004895</c:v>
                </c:pt>
                <c:pt idx="1229">
                  <c:v>0.70479982574990174</c:v>
                </c:pt>
                <c:pt idx="1230">
                  <c:v>0.70482399950000763</c:v>
                </c:pt>
                <c:pt idx="1231">
                  <c:v>0.70492785019442417</c:v>
                </c:pt>
                <c:pt idx="1232">
                  <c:v>0.70489992360720155</c:v>
                </c:pt>
                <c:pt idx="1233">
                  <c:v>0.70495397574990148</c:v>
                </c:pt>
                <c:pt idx="1234">
                  <c:v>0.70500226575003833</c:v>
                </c:pt>
                <c:pt idx="1235">
                  <c:v>0.70505322866658671</c:v>
                </c:pt>
                <c:pt idx="1236">
                  <c:v>0.70506311574992153</c:v>
                </c:pt>
                <c:pt idx="1237">
                  <c:v>0.70502079574997367</c:v>
                </c:pt>
                <c:pt idx="1238">
                  <c:v>0.70504971574978126</c:v>
                </c:pt>
                <c:pt idx="1239">
                  <c:v>0.70507016890786556</c:v>
                </c:pt>
                <c:pt idx="1240">
                  <c:v>0.70509497026615975</c:v>
                </c:pt>
                <c:pt idx="1241">
                  <c:v>0.7051661005552593</c:v>
                </c:pt>
                <c:pt idx="1242">
                  <c:v>0.70517769575002376</c:v>
                </c:pt>
                <c:pt idx="1243">
                  <c:v>0.70523349574992256</c:v>
                </c:pt>
                <c:pt idx="1244">
                  <c:v>0.70522667574994058</c:v>
                </c:pt>
                <c:pt idx="1245">
                  <c:v>0.70519908523718389</c:v>
                </c:pt>
                <c:pt idx="1246">
                  <c:v>0.70526677417099359</c:v>
                </c:pt>
                <c:pt idx="1247">
                  <c:v>0.70515475574998732</c:v>
                </c:pt>
                <c:pt idx="1248">
                  <c:v>0.7051518215393755</c:v>
                </c:pt>
                <c:pt idx="1249">
                  <c:v>0.70521325574991056</c:v>
                </c:pt>
                <c:pt idx="1250">
                  <c:v>0.70517369575003386</c:v>
                </c:pt>
                <c:pt idx="1251">
                  <c:v>0.70527259575001633</c:v>
                </c:pt>
                <c:pt idx="1252">
                  <c:v>0.70521459574992096</c:v>
                </c:pt>
                <c:pt idx="1253">
                  <c:v>0.70535104574986451</c:v>
                </c:pt>
                <c:pt idx="1254">
                  <c:v>0.70531232241668818</c:v>
                </c:pt>
                <c:pt idx="1255">
                  <c:v>0.70525736029540553</c:v>
                </c:pt>
                <c:pt idx="1256">
                  <c:v>0.70546645336902714</c:v>
                </c:pt>
                <c:pt idx="1257">
                  <c:v>0.70548160574998053</c:v>
                </c:pt>
                <c:pt idx="1258">
                  <c:v>0.70563830574994257</c:v>
                </c:pt>
                <c:pt idx="1259">
                  <c:v>0.70559419575008053</c:v>
                </c:pt>
                <c:pt idx="1260">
                  <c:v>0.70558445574992756</c:v>
                </c:pt>
                <c:pt idx="1261">
                  <c:v>0.70567060087199762</c:v>
                </c:pt>
                <c:pt idx="1262">
                  <c:v>0.70566190574993459</c:v>
                </c:pt>
                <c:pt idx="1263">
                  <c:v>0.70560594348585082</c:v>
                </c:pt>
                <c:pt idx="1264">
                  <c:v>0.70556354574998048</c:v>
                </c:pt>
                <c:pt idx="1265">
                  <c:v>0.7055775857499772</c:v>
                </c:pt>
                <c:pt idx="1266">
                  <c:v>0.70558189575001506</c:v>
                </c:pt>
                <c:pt idx="1267">
                  <c:v>0.70560109574999785</c:v>
                </c:pt>
                <c:pt idx="1268">
                  <c:v>0.70552874950000444</c:v>
                </c:pt>
                <c:pt idx="1269">
                  <c:v>0.70554105574997561</c:v>
                </c:pt>
                <c:pt idx="1270">
                  <c:v>0.70560592574976511</c:v>
                </c:pt>
                <c:pt idx="1271">
                  <c:v>0.70555265574993953</c:v>
                </c:pt>
                <c:pt idx="1272">
                  <c:v>0.70560495120456423</c:v>
                </c:pt>
                <c:pt idx="1273">
                  <c:v>0.70544294146422659</c:v>
                </c:pt>
                <c:pt idx="1274">
                  <c:v>0.70548315574992992</c:v>
                </c:pt>
                <c:pt idx="1275">
                  <c:v>0.70540143766491892</c:v>
                </c:pt>
                <c:pt idx="1276">
                  <c:v>0.70545926575003648</c:v>
                </c:pt>
                <c:pt idx="1277">
                  <c:v>0.70538341574999208</c:v>
                </c:pt>
                <c:pt idx="1278">
                  <c:v>0.70539803574988125</c:v>
                </c:pt>
                <c:pt idx="1279">
                  <c:v>0.70546717575005713</c:v>
                </c:pt>
                <c:pt idx="1280">
                  <c:v>0.70535305643497392</c:v>
                </c:pt>
                <c:pt idx="1281">
                  <c:v>0.70521256554378908</c:v>
                </c:pt>
                <c:pt idx="1282">
                  <c:v>0.70534530301026166</c:v>
                </c:pt>
                <c:pt idx="1283">
                  <c:v>0.70524229574979813</c:v>
                </c:pt>
                <c:pt idx="1284">
                  <c:v>0.70525806575004357</c:v>
                </c:pt>
                <c:pt idx="1285">
                  <c:v>0.70522292574985057</c:v>
                </c:pt>
                <c:pt idx="1286">
                  <c:v>0.70516615574999153</c:v>
                </c:pt>
                <c:pt idx="1287">
                  <c:v>0.70516351574994363</c:v>
                </c:pt>
                <c:pt idx="1288">
                  <c:v>0.70516323575002049</c:v>
                </c:pt>
                <c:pt idx="1289">
                  <c:v>0.70514850575003152</c:v>
                </c:pt>
                <c:pt idx="1290">
                  <c:v>0.70506196824996437</c:v>
                </c:pt>
                <c:pt idx="1291">
                  <c:v>0.70511907648170891</c:v>
                </c:pt>
                <c:pt idx="1292">
                  <c:v>0.70513423574992351</c:v>
                </c:pt>
                <c:pt idx="1293">
                  <c:v>0.7052159589414515</c:v>
                </c:pt>
                <c:pt idx="1294">
                  <c:v>0.70521019575005428</c:v>
                </c:pt>
                <c:pt idx="1295">
                  <c:v>0.70524521574999799</c:v>
                </c:pt>
                <c:pt idx="1296">
                  <c:v>0.70525414575004575</c:v>
                </c:pt>
                <c:pt idx="1297">
                  <c:v>0.70518457574996662</c:v>
                </c:pt>
                <c:pt idx="1298">
                  <c:v>0.70521251138386276</c:v>
                </c:pt>
                <c:pt idx="1299">
                  <c:v>0.70541509805761349</c:v>
                </c:pt>
                <c:pt idx="1300">
                  <c:v>0.70528090574995739</c:v>
                </c:pt>
                <c:pt idx="1301">
                  <c:v>0.70535803574996658</c:v>
                </c:pt>
                <c:pt idx="1302">
                  <c:v>0.7054663557499895</c:v>
                </c:pt>
                <c:pt idx="1303">
                  <c:v>0.70538338574985326</c:v>
                </c:pt>
                <c:pt idx="1304">
                  <c:v>0.70539854575000049</c:v>
                </c:pt>
                <c:pt idx="1305">
                  <c:v>0.70542012449998071</c:v>
                </c:pt>
                <c:pt idx="1306">
                  <c:v>0.70539776574999258</c:v>
                </c:pt>
                <c:pt idx="1307">
                  <c:v>0.70538662797217455</c:v>
                </c:pt>
                <c:pt idx="1308">
                  <c:v>0.70521090574996348</c:v>
                </c:pt>
                <c:pt idx="1309">
                  <c:v>0.70512282574992458</c:v>
                </c:pt>
                <c:pt idx="1310">
                  <c:v>0.70513310575007859</c:v>
                </c:pt>
                <c:pt idx="1311">
                  <c:v>0.70519970575006141</c:v>
                </c:pt>
                <c:pt idx="1312">
                  <c:v>0.7051933689078993</c:v>
                </c:pt>
                <c:pt idx="1313">
                  <c:v>0.70519869574992811</c:v>
                </c:pt>
                <c:pt idx="1314">
                  <c:v>0.70530098574991362</c:v>
                </c:pt>
                <c:pt idx="1315">
                  <c:v>0.70533938574988042</c:v>
                </c:pt>
                <c:pt idx="1316">
                  <c:v>0.70540019986759717</c:v>
                </c:pt>
                <c:pt idx="1317">
                  <c:v>0.70552165574996151</c:v>
                </c:pt>
                <c:pt idx="1318">
                  <c:v>0.70556971825001824</c:v>
                </c:pt>
                <c:pt idx="1319">
                  <c:v>0.70557410574991652</c:v>
                </c:pt>
                <c:pt idx="1320">
                  <c:v>0.70556634574987143</c:v>
                </c:pt>
                <c:pt idx="1321">
                  <c:v>0.70561429574999579</c:v>
                </c:pt>
                <c:pt idx="1322">
                  <c:v>0.7056395957499717</c:v>
                </c:pt>
                <c:pt idx="1323">
                  <c:v>0.70562510575000204</c:v>
                </c:pt>
                <c:pt idx="1324">
                  <c:v>0.70560104259199485</c:v>
                </c:pt>
                <c:pt idx="1325">
                  <c:v>0.70556602241659061</c:v>
                </c:pt>
                <c:pt idx="1326">
                  <c:v>0.70554090574995498</c:v>
                </c:pt>
                <c:pt idx="1327">
                  <c:v>0.70555116085202363</c:v>
                </c:pt>
                <c:pt idx="1328">
                  <c:v>0.705577075750071</c:v>
                </c:pt>
                <c:pt idx="1329">
                  <c:v>0.70563837574999866</c:v>
                </c:pt>
                <c:pt idx="1330">
                  <c:v>0.70568802903754602</c:v>
                </c:pt>
                <c:pt idx="1331">
                  <c:v>0.70559433575006358</c:v>
                </c:pt>
                <c:pt idx="1332">
                  <c:v>0.70569509574984679</c:v>
                </c:pt>
                <c:pt idx="1333">
                  <c:v>0.7057030657500718</c:v>
                </c:pt>
                <c:pt idx="1334">
                  <c:v>0.70585793964825461</c:v>
                </c:pt>
                <c:pt idx="1335">
                  <c:v>0.70595090574995756</c:v>
                </c:pt>
                <c:pt idx="1336">
                  <c:v>0.70586738575005237</c:v>
                </c:pt>
                <c:pt idx="1337">
                  <c:v>0.70588385311843749</c:v>
                </c:pt>
                <c:pt idx="1338">
                  <c:v>0.70590808574996711</c:v>
                </c:pt>
                <c:pt idx="1339">
                  <c:v>0.7058934657499375</c:v>
                </c:pt>
                <c:pt idx="1340">
                  <c:v>0.70591554574978943</c:v>
                </c:pt>
                <c:pt idx="1341">
                  <c:v>0.70589274574997751</c:v>
                </c:pt>
                <c:pt idx="1342">
                  <c:v>0.70589045241654191</c:v>
                </c:pt>
                <c:pt idx="1343">
                  <c:v>0.70586926574985398</c:v>
                </c:pt>
                <c:pt idx="1344">
                  <c:v>0.70602090574996557</c:v>
                </c:pt>
                <c:pt idx="1345">
                  <c:v>0.70604041368643955</c:v>
                </c:pt>
                <c:pt idx="1346">
                  <c:v>0.7060074057500717</c:v>
                </c:pt>
                <c:pt idx="1347">
                  <c:v>0.70603888574986229</c:v>
                </c:pt>
                <c:pt idx="1348">
                  <c:v>0.70600242574990058</c:v>
                </c:pt>
                <c:pt idx="1349">
                  <c:v>0.70607772866652863</c:v>
                </c:pt>
                <c:pt idx="1350">
                  <c:v>0.70611575574997687</c:v>
                </c:pt>
                <c:pt idx="1351">
                  <c:v>0.70608224574995249</c:v>
                </c:pt>
                <c:pt idx="1352">
                  <c:v>0.70614874665912608</c:v>
                </c:pt>
                <c:pt idx="1353">
                  <c:v>0.70615084550885865</c:v>
                </c:pt>
                <c:pt idx="1354">
                  <c:v>0.70620684192007843</c:v>
                </c:pt>
                <c:pt idx="1355">
                  <c:v>0.70625975575016753</c:v>
                </c:pt>
                <c:pt idx="1356">
                  <c:v>0.70621222574989417</c:v>
                </c:pt>
                <c:pt idx="1357">
                  <c:v>0.70610210574980659</c:v>
                </c:pt>
                <c:pt idx="1358">
                  <c:v>0.70616044574994308</c:v>
                </c:pt>
                <c:pt idx="1359">
                  <c:v>0.70620398908332049</c:v>
                </c:pt>
                <c:pt idx="1360">
                  <c:v>0.70630742574979877</c:v>
                </c:pt>
                <c:pt idx="1361">
                  <c:v>0.70611233432138931</c:v>
                </c:pt>
                <c:pt idx="1362">
                  <c:v>0.70605607241657409</c:v>
                </c:pt>
                <c:pt idx="1363">
                  <c:v>0.70611702575014557</c:v>
                </c:pt>
                <c:pt idx="1364">
                  <c:v>0.70609838574998207</c:v>
                </c:pt>
                <c:pt idx="1365">
                  <c:v>0.70615345574991251</c:v>
                </c:pt>
                <c:pt idx="1366">
                  <c:v>0.70614281101312426</c:v>
                </c:pt>
                <c:pt idx="1367">
                  <c:v>0.70626242574991116</c:v>
                </c:pt>
                <c:pt idx="1368">
                  <c:v>0.7062710657499025</c:v>
                </c:pt>
                <c:pt idx="1369">
                  <c:v>0.70621880048683761</c:v>
                </c:pt>
                <c:pt idx="1370">
                  <c:v>0.70620090574996552</c:v>
                </c:pt>
                <c:pt idx="1371">
                  <c:v>0.70623545677037325</c:v>
                </c:pt>
                <c:pt idx="1372">
                  <c:v>0.70621257663600545</c:v>
                </c:pt>
                <c:pt idx="1373">
                  <c:v>0.70613423574998535</c:v>
                </c:pt>
                <c:pt idx="1374">
                  <c:v>0.70623030574991119</c:v>
                </c:pt>
                <c:pt idx="1375">
                  <c:v>0.7061007257499905</c:v>
                </c:pt>
                <c:pt idx="1376">
                  <c:v>0.70613325574983321</c:v>
                </c:pt>
                <c:pt idx="1377">
                  <c:v>0.70609690574994399</c:v>
                </c:pt>
                <c:pt idx="1378">
                  <c:v>0.70614911542736569</c:v>
                </c:pt>
                <c:pt idx="1379">
                  <c:v>0.70624205959616404</c:v>
                </c:pt>
                <c:pt idx="1380">
                  <c:v>0.70627782575000708</c:v>
                </c:pt>
                <c:pt idx="1381">
                  <c:v>0.70632468574994756</c:v>
                </c:pt>
                <c:pt idx="1382">
                  <c:v>0.70628852372747986</c:v>
                </c:pt>
                <c:pt idx="1383">
                  <c:v>0.70632468984082653</c:v>
                </c:pt>
                <c:pt idx="1384">
                  <c:v>0.70630687574998752</c:v>
                </c:pt>
                <c:pt idx="1385">
                  <c:v>0.70633445574993858</c:v>
                </c:pt>
                <c:pt idx="1386">
                  <c:v>0.70627741484091189</c:v>
                </c:pt>
                <c:pt idx="1387">
                  <c:v>0.70632153074998882</c:v>
                </c:pt>
                <c:pt idx="1388">
                  <c:v>0.706344811013211</c:v>
                </c:pt>
                <c:pt idx="1389">
                  <c:v>0.70640723574994957</c:v>
                </c:pt>
                <c:pt idx="1390">
                  <c:v>0.70641441574990438</c:v>
                </c:pt>
                <c:pt idx="1391">
                  <c:v>0.70648448574992417</c:v>
                </c:pt>
                <c:pt idx="1392">
                  <c:v>0.70652799665899224</c:v>
                </c:pt>
                <c:pt idx="1393">
                  <c:v>0.70644023908323561</c:v>
                </c:pt>
                <c:pt idx="1394">
                  <c:v>0.70644739574993209</c:v>
                </c:pt>
                <c:pt idx="1395">
                  <c:v>0.70638633858578714</c:v>
                </c:pt>
                <c:pt idx="1396">
                  <c:v>0.70652856532446151</c:v>
                </c:pt>
                <c:pt idx="1397">
                  <c:v>0.70658693574998122</c:v>
                </c:pt>
                <c:pt idx="1398">
                  <c:v>0.70658871627625786</c:v>
                </c:pt>
                <c:pt idx="1399">
                  <c:v>0.70660300574995449</c:v>
                </c:pt>
                <c:pt idx="1400">
                  <c:v>0.70656361574995563</c:v>
                </c:pt>
                <c:pt idx="1401">
                  <c:v>0.70661258574999308</c:v>
                </c:pt>
                <c:pt idx="1402">
                  <c:v>0.70668290574992809</c:v>
                </c:pt>
                <c:pt idx="1403">
                  <c:v>0.7067109057499863</c:v>
                </c:pt>
                <c:pt idx="1404">
                  <c:v>0.70663450869108246</c:v>
                </c:pt>
                <c:pt idx="1405">
                  <c:v>0.70660649665905007</c:v>
                </c:pt>
                <c:pt idx="1406">
                  <c:v>0.70665420574991344</c:v>
                </c:pt>
                <c:pt idx="1407">
                  <c:v>0.70677332575000651</c:v>
                </c:pt>
                <c:pt idx="1408">
                  <c:v>0.70677955838151385</c:v>
                </c:pt>
                <c:pt idx="1409">
                  <c:v>0.7068524157499354</c:v>
                </c:pt>
                <c:pt idx="1410">
                  <c:v>0.70678860574992086</c:v>
                </c:pt>
                <c:pt idx="1411">
                  <c:v>0.70681253618468565</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0.7068641357500095</c:v>
                </c:pt>
                <c:pt idx="1423">
                  <c:v>0.70694980574992883</c:v>
                </c:pt>
                <c:pt idx="1424">
                  <c:v>0.70701625574996163</c:v>
                </c:pt>
                <c:pt idx="1425">
                  <c:v>0.70700782241674265</c:v>
                </c:pt>
                <c:pt idx="1426">
                  <c:v>0.70700468575000741</c:v>
                </c:pt>
                <c:pt idx="1427">
                  <c:v>0.7070956657498908</c:v>
                </c:pt>
                <c:pt idx="1428">
                  <c:v>0.70700638575007657</c:v>
                </c:pt>
                <c:pt idx="1429">
                  <c:v>0.70702495493033268</c:v>
                </c:pt>
                <c:pt idx="1430">
                  <c:v>0.70706097592545758</c:v>
                </c:pt>
                <c:pt idx="1431">
                  <c:v>0.70699070575000178</c:v>
                </c:pt>
                <c:pt idx="1432">
                  <c:v>0.70707819574998609</c:v>
                </c:pt>
                <c:pt idx="1433">
                  <c:v>0.70706225575001658</c:v>
                </c:pt>
                <c:pt idx="1434">
                  <c:v>0.70707954575003351</c:v>
                </c:pt>
                <c:pt idx="1435">
                  <c:v>0.70700858996048055</c:v>
                </c:pt>
                <c:pt idx="1436">
                  <c:v>0.70706448574995195</c:v>
                </c:pt>
                <c:pt idx="1437">
                  <c:v>0.70698859202444464</c:v>
                </c:pt>
                <c:pt idx="1438">
                  <c:v>0.70721040575000416</c:v>
                </c:pt>
                <c:pt idx="1439">
                  <c:v>0.70706998574993807</c:v>
                </c:pt>
                <c:pt idx="1440">
                  <c:v>0.7072078057500164</c:v>
                </c:pt>
                <c:pt idx="1441">
                  <c:v>0.70718528574990058</c:v>
                </c:pt>
                <c:pt idx="1442">
                  <c:v>0.70723715838163059</c:v>
                </c:pt>
                <c:pt idx="1443">
                  <c:v>0.70729705574994739</c:v>
                </c:pt>
                <c:pt idx="1444">
                  <c:v>0.70740418574982256</c:v>
                </c:pt>
                <c:pt idx="1445">
                  <c:v>0.70737774574999357</c:v>
                </c:pt>
                <c:pt idx="1446">
                  <c:v>0.70736297331750109</c:v>
                </c:pt>
                <c:pt idx="1447">
                  <c:v>0.70750171751480329</c:v>
                </c:pt>
                <c:pt idx="1448">
                  <c:v>0.70749377898931698</c:v>
                </c:pt>
                <c:pt idx="1449">
                  <c:v>0.70747350574990153</c:v>
                </c:pt>
                <c:pt idx="1450">
                  <c:v>0.70741129574969353</c:v>
                </c:pt>
                <c:pt idx="1451">
                  <c:v>0.70748451574995286</c:v>
                </c:pt>
                <c:pt idx="1452">
                  <c:v>0.70734402575000388</c:v>
                </c:pt>
                <c:pt idx="1453">
                  <c:v>0.70736802574995628</c:v>
                </c:pt>
                <c:pt idx="1454">
                  <c:v>0.70744487449999949</c:v>
                </c:pt>
                <c:pt idx="1455">
                  <c:v>0.7073766724166437</c:v>
                </c:pt>
                <c:pt idx="1456">
                  <c:v>0.70773632510487561</c:v>
                </c:pt>
                <c:pt idx="1457">
                  <c:v>0.70767084514392364</c:v>
                </c:pt>
                <c:pt idx="1458">
                  <c:v>0.70751904575000357</c:v>
                </c:pt>
                <c:pt idx="1459">
                  <c:v>0.70740135574997953</c:v>
                </c:pt>
                <c:pt idx="1460">
                  <c:v>0.7074306157500132</c:v>
                </c:pt>
                <c:pt idx="1461">
                  <c:v>0.70741261101314024</c:v>
                </c:pt>
                <c:pt idx="1462">
                  <c:v>0.70745628574999742</c:v>
                </c:pt>
                <c:pt idx="1463">
                  <c:v>0.70723090574990888</c:v>
                </c:pt>
                <c:pt idx="1464">
                  <c:v>0.70755731484089779</c:v>
                </c:pt>
                <c:pt idx="1465">
                  <c:v>0.7075758047398466</c:v>
                </c:pt>
                <c:pt idx="1466">
                  <c:v>0.70760953574995267</c:v>
                </c:pt>
                <c:pt idx="1467">
                  <c:v>0.70767357575006429</c:v>
                </c:pt>
                <c:pt idx="1468">
                  <c:v>0.70764049574982935</c:v>
                </c:pt>
                <c:pt idx="1469">
                  <c:v>0.70765896890789293</c:v>
                </c:pt>
                <c:pt idx="1470">
                  <c:v>0.70768249575004916</c:v>
                </c:pt>
                <c:pt idx="1471">
                  <c:v>0.70767367170748263</c:v>
                </c:pt>
                <c:pt idx="1472">
                  <c:v>0.70778176781891489</c:v>
                </c:pt>
                <c:pt idx="1473">
                  <c:v>0.7077323857498925</c:v>
                </c:pt>
                <c:pt idx="1474">
                  <c:v>0.70782561574999758</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0.21140444110352552</c:v>
                </c:pt>
                <c:pt idx="2">
                  <c:v>0.20956636575000712</c:v>
                </c:pt>
                <c:pt idx="3">
                  <c:v>0.20899286575017609</c:v>
                </c:pt>
                <c:pt idx="4">
                  <c:v>0.2103638057499069</c:v>
                </c:pt>
                <c:pt idx="5">
                  <c:v>0.20790590574996795</c:v>
                </c:pt>
                <c:pt idx="6">
                  <c:v>0.21406590574993373</c:v>
                </c:pt>
                <c:pt idx="7">
                  <c:v>0.21358440574992729</c:v>
                </c:pt>
                <c:pt idx="8">
                  <c:v>0.21451856574995531</c:v>
                </c:pt>
                <c:pt idx="9">
                  <c:v>0.211384625749929</c:v>
                </c:pt>
                <c:pt idx="10">
                  <c:v>0.20811926575005671</c:v>
                </c:pt>
                <c:pt idx="11">
                  <c:v>0.20781322574980271</c:v>
                </c:pt>
                <c:pt idx="12">
                  <c:v>0.20907556397777682</c:v>
                </c:pt>
                <c:pt idx="13">
                  <c:v>0.20428490574992986</c:v>
                </c:pt>
                <c:pt idx="14">
                  <c:v>0.2042849057499439</c:v>
                </c:pt>
                <c:pt idx="15">
                  <c:v>0.20392768574990341</c:v>
                </c:pt>
                <c:pt idx="16">
                  <c:v>0.20129482574998292</c:v>
                </c:pt>
                <c:pt idx="17">
                  <c:v>0.19750000779079371</c:v>
                </c:pt>
                <c:pt idx="18">
                  <c:v>0.19720090574996621</c:v>
                </c:pt>
                <c:pt idx="19">
                  <c:v>0.19720090574996621</c:v>
                </c:pt>
                <c:pt idx="20">
                  <c:v>0.19795900098793623</c:v>
                </c:pt>
                <c:pt idx="21">
                  <c:v>0.19883090574994355</c:v>
                </c:pt>
                <c:pt idx="22">
                  <c:v>0.1983062592851752</c:v>
                </c:pt>
                <c:pt idx="23">
                  <c:v>0.19678420574989294</c:v>
                </c:pt>
                <c:pt idx="24">
                  <c:v>0.19480360574995337</c:v>
                </c:pt>
                <c:pt idx="25">
                  <c:v>0.1941009057500338</c:v>
                </c:pt>
                <c:pt idx="26">
                  <c:v>0.1941009057500338</c:v>
                </c:pt>
                <c:pt idx="27">
                  <c:v>0.19555192615834469</c:v>
                </c:pt>
                <c:pt idx="28">
                  <c:v>0.19693504368099499</c:v>
                </c:pt>
                <c:pt idx="29">
                  <c:v>0.19578685511714874</c:v>
                </c:pt>
                <c:pt idx="30">
                  <c:v>0.19472146574989324</c:v>
                </c:pt>
                <c:pt idx="31">
                  <c:v>0.19456590574999671</c:v>
                </c:pt>
                <c:pt idx="32">
                  <c:v>0.19204045574986162</c:v>
                </c:pt>
                <c:pt idx="33">
                  <c:v>0.19233470574978637</c:v>
                </c:pt>
                <c:pt idx="34">
                  <c:v>0.19530154574978537</c:v>
                </c:pt>
                <c:pt idx="35">
                  <c:v>0.19617170574990417</c:v>
                </c:pt>
                <c:pt idx="36">
                  <c:v>0.19721090574986991</c:v>
                </c:pt>
                <c:pt idx="37">
                  <c:v>0.19820412003564059</c:v>
                </c:pt>
                <c:pt idx="38">
                  <c:v>0.19973228574986057</c:v>
                </c:pt>
                <c:pt idx="39">
                  <c:v>0.20000490574986429</c:v>
                </c:pt>
                <c:pt idx="40">
                  <c:v>0.20082988574979771</c:v>
                </c:pt>
                <c:pt idx="41">
                  <c:v>0.20125690574988653</c:v>
                </c:pt>
                <c:pt idx="42">
                  <c:v>0.20125690574988653</c:v>
                </c:pt>
                <c:pt idx="43">
                  <c:v>0.20143590575000328</c:v>
                </c:pt>
                <c:pt idx="44">
                  <c:v>0.20497090575005927</c:v>
                </c:pt>
                <c:pt idx="45">
                  <c:v>0.2054178657500503</c:v>
                </c:pt>
                <c:pt idx="46">
                  <c:v>0.20568472393169657</c:v>
                </c:pt>
                <c:pt idx="47">
                  <c:v>0.2057009057498789</c:v>
                </c:pt>
                <c:pt idx="48">
                  <c:v>0.20720586575001221</c:v>
                </c:pt>
                <c:pt idx="49">
                  <c:v>0.20731650574992971</c:v>
                </c:pt>
                <c:pt idx="50">
                  <c:v>0.20506230574991946</c:v>
                </c:pt>
                <c:pt idx="51">
                  <c:v>0.20488090574987439</c:v>
                </c:pt>
                <c:pt idx="52">
                  <c:v>0.20441878453776555</c:v>
                </c:pt>
                <c:pt idx="53">
                  <c:v>0.20221805575005194</c:v>
                </c:pt>
                <c:pt idx="54">
                  <c:v>0.20001090574992042</c:v>
                </c:pt>
                <c:pt idx="55">
                  <c:v>0.19861190574985688</c:v>
                </c:pt>
                <c:pt idx="56">
                  <c:v>0.19820490574986141</c:v>
                </c:pt>
                <c:pt idx="57">
                  <c:v>0.19776398574998671</c:v>
                </c:pt>
                <c:pt idx="58">
                  <c:v>0.19760090574996525</c:v>
                </c:pt>
                <c:pt idx="59">
                  <c:v>0.19760090574996525</c:v>
                </c:pt>
                <c:pt idx="60">
                  <c:v>0.19760090574996525</c:v>
                </c:pt>
                <c:pt idx="61">
                  <c:v>0.19821259805777924</c:v>
                </c:pt>
                <c:pt idx="62">
                  <c:v>0.19884090575014571</c:v>
                </c:pt>
                <c:pt idx="63">
                  <c:v>0.19884090575015989</c:v>
                </c:pt>
                <c:pt idx="64">
                  <c:v>0.19884090575015989</c:v>
                </c:pt>
                <c:pt idx="65">
                  <c:v>0.19884090575015989</c:v>
                </c:pt>
                <c:pt idx="66">
                  <c:v>0.19925050574987319</c:v>
                </c:pt>
                <c:pt idx="67">
                  <c:v>0.20038690574988038</c:v>
                </c:pt>
                <c:pt idx="68">
                  <c:v>0.20103430334029354</c:v>
                </c:pt>
                <c:pt idx="69">
                  <c:v>0.206140905749848</c:v>
                </c:pt>
                <c:pt idx="70">
                  <c:v>0.20614090574983379</c:v>
                </c:pt>
                <c:pt idx="71">
                  <c:v>0.20629210574986728</c:v>
                </c:pt>
                <c:pt idx="72">
                  <c:v>0.20715366085210021</c:v>
                </c:pt>
                <c:pt idx="73">
                  <c:v>0.20766090575008889</c:v>
                </c:pt>
                <c:pt idx="74">
                  <c:v>0.20766090575008889</c:v>
                </c:pt>
                <c:pt idx="75">
                  <c:v>0.20766090575008889</c:v>
                </c:pt>
                <c:pt idx="76">
                  <c:v>0.20766090574994678</c:v>
                </c:pt>
                <c:pt idx="77">
                  <c:v>0.21186155091122338</c:v>
                </c:pt>
                <c:pt idx="78">
                  <c:v>0.21244350575008775</c:v>
                </c:pt>
                <c:pt idx="79">
                  <c:v>0.21270090575009731</c:v>
                </c:pt>
                <c:pt idx="80">
                  <c:v>0.21280680575011959</c:v>
                </c:pt>
                <c:pt idx="81">
                  <c:v>0.21522000575001243</c:v>
                </c:pt>
                <c:pt idx="82">
                  <c:v>0.2153709057499924</c:v>
                </c:pt>
                <c:pt idx="83">
                  <c:v>0.21537090575003504</c:v>
                </c:pt>
                <c:pt idx="84">
                  <c:v>0.22075464384509771</c:v>
                </c:pt>
                <c:pt idx="85">
                  <c:v>0.22239425575010341</c:v>
                </c:pt>
                <c:pt idx="86">
                  <c:v>0.22498900575021721</c:v>
                </c:pt>
                <c:pt idx="87">
                  <c:v>0.22568008942354817</c:v>
                </c:pt>
                <c:pt idx="88">
                  <c:v>0.22713870574990835</c:v>
                </c:pt>
                <c:pt idx="89">
                  <c:v>0.22726090574988689</c:v>
                </c:pt>
                <c:pt idx="90">
                  <c:v>0.22726090574988689</c:v>
                </c:pt>
                <c:pt idx="91">
                  <c:v>0.22726090574992971</c:v>
                </c:pt>
                <c:pt idx="92">
                  <c:v>0.22726090574988689</c:v>
                </c:pt>
                <c:pt idx="93">
                  <c:v>0.22726090574988689</c:v>
                </c:pt>
                <c:pt idx="94">
                  <c:v>0.22662622575001018</c:v>
                </c:pt>
                <c:pt idx="95">
                  <c:v>0.22648690575002234</c:v>
                </c:pt>
                <c:pt idx="96">
                  <c:v>0.22648690574999389</c:v>
                </c:pt>
                <c:pt idx="97">
                  <c:v>0.22648690575002234</c:v>
                </c:pt>
                <c:pt idx="98">
                  <c:v>0.22648690575002234</c:v>
                </c:pt>
                <c:pt idx="99">
                  <c:v>0.22648690575002234</c:v>
                </c:pt>
                <c:pt idx="100">
                  <c:v>0.22648690575000791</c:v>
                </c:pt>
                <c:pt idx="101">
                  <c:v>0.22648690575002234</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0.22565676575001681</c:v>
                </c:pt>
                <c:pt idx="116">
                  <c:v>0.22519910575009328</c:v>
                </c:pt>
                <c:pt idx="117">
                  <c:v>0.22469090575015116</c:v>
                </c:pt>
                <c:pt idx="118">
                  <c:v>0.22469090575013695</c:v>
                </c:pt>
                <c:pt idx="119">
                  <c:v>0.22469090575015116</c:v>
                </c:pt>
                <c:pt idx="120">
                  <c:v>0.22382290574984137</c:v>
                </c:pt>
                <c:pt idx="121">
                  <c:v>0.21533259589094225</c:v>
                </c:pt>
                <c:pt idx="122">
                  <c:v>0.21101826575008456</c:v>
                </c:pt>
                <c:pt idx="123">
                  <c:v>0.203566472760244</c:v>
                </c:pt>
                <c:pt idx="124">
                  <c:v>0.20094341574997573</c:v>
                </c:pt>
                <c:pt idx="125">
                  <c:v>0.19891820574979174</c:v>
                </c:pt>
                <c:pt idx="126">
                  <c:v>0.19512522575003288</c:v>
                </c:pt>
                <c:pt idx="127">
                  <c:v>0.1900894265833557</c:v>
                </c:pt>
                <c:pt idx="128">
                  <c:v>0.18878090574989442</c:v>
                </c:pt>
                <c:pt idx="129">
                  <c:v>0.18878090575000794</c:v>
                </c:pt>
                <c:pt idx="130">
                  <c:v>0.19011270574993938</c:v>
                </c:pt>
                <c:pt idx="131">
                  <c:v>0.18928110574972859</c:v>
                </c:pt>
                <c:pt idx="132">
                  <c:v>0.18908090574973371</c:v>
                </c:pt>
                <c:pt idx="133">
                  <c:v>0.18908090574974779</c:v>
                </c:pt>
                <c:pt idx="134">
                  <c:v>0.18908090574973371</c:v>
                </c:pt>
                <c:pt idx="135">
                  <c:v>0.18908090574973371</c:v>
                </c:pt>
                <c:pt idx="136">
                  <c:v>0.18908090574973371</c:v>
                </c:pt>
                <c:pt idx="137">
                  <c:v>0.18908090574997521</c:v>
                </c:pt>
                <c:pt idx="138">
                  <c:v>0.18908090574986172</c:v>
                </c:pt>
                <c:pt idx="139">
                  <c:v>0.18908090574973371</c:v>
                </c:pt>
                <c:pt idx="140">
                  <c:v>0.18908090574973371</c:v>
                </c:pt>
                <c:pt idx="141">
                  <c:v>0.18908090574973371</c:v>
                </c:pt>
                <c:pt idx="142">
                  <c:v>0.18861656574986796</c:v>
                </c:pt>
                <c:pt idx="143">
                  <c:v>0.18571630158324179</c:v>
                </c:pt>
                <c:pt idx="144">
                  <c:v>0.18264090575007691</c:v>
                </c:pt>
                <c:pt idx="145">
                  <c:v>0.17984335255852144</c:v>
                </c:pt>
                <c:pt idx="146">
                  <c:v>0.17254090574992656</c:v>
                </c:pt>
                <c:pt idx="147">
                  <c:v>0.17186750368803416</c:v>
                </c:pt>
                <c:pt idx="148">
                  <c:v>0.17077820575005376</c:v>
                </c:pt>
                <c:pt idx="149">
                  <c:v>0.17036490575003441</c:v>
                </c:pt>
                <c:pt idx="150">
                  <c:v>0.17036490575003441</c:v>
                </c:pt>
                <c:pt idx="151">
                  <c:v>0.17036490575002031</c:v>
                </c:pt>
                <c:pt idx="152">
                  <c:v>0.17021862574988234</c:v>
                </c:pt>
                <c:pt idx="153">
                  <c:v>0.16867110575005018</c:v>
                </c:pt>
                <c:pt idx="154">
                  <c:v>0.16865090574997055</c:v>
                </c:pt>
                <c:pt idx="155">
                  <c:v>0.1681449057499407</c:v>
                </c:pt>
                <c:pt idx="156">
                  <c:v>0.16574198996042397</c:v>
                </c:pt>
                <c:pt idx="157">
                  <c:v>0.16361929750245038</c:v>
                </c:pt>
                <c:pt idx="158">
                  <c:v>0.16337690574987107</c:v>
                </c:pt>
                <c:pt idx="159">
                  <c:v>0.16337690574987107</c:v>
                </c:pt>
                <c:pt idx="160">
                  <c:v>0.16484308283328641</c:v>
                </c:pt>
                <c:pt idx="161">
                  <c:v>0.16701100675993541</c:v>
                </c:pt>
                <c:pt idx="162">
                  <c:v>0.16862590574984887</c:v>
                </c:pt>
                <c:pt idx="163">
                  <c:v>0.1702588662763134</c:v>
                </c:pt>
                <c:pt idx="164">
                  <c:v>0.17338630575001446</c:v>
                </c:pt>
                <c:pt idx="165">
                  <c:v>0.1736909057500072</c:v>
                </c:pt>
                <c:pt idx="166">
                  <c:v>0.17369090575003554</c:v>
                </c:pt>
                <c:pt idx="167">
                  <c:v>0.17369090575003554</c:v>
                </c:pt>
                <c:pt idx="168">
                  <c:v>0.17369090575003554</c:v>
                </c:pt>
                <c:pt idx="169">
                  <c:v>0.17382461709023289</c:v>
                </c:pt>
                <c:pt idx="170">
                  <c:v>0.17436090575010621</c:v>
                </c:pt>
                <c:pt idx="171">
                  <c:v>0.17741445336916731</c:v>
                </c:pt>
                <c:pt idx="172">
                  <c:v>0.18189810575005091</c:v>
                </c:pt>
                <c:pt idx="173">
                  <c:v>0.18568423908310194</c:v>
                </c:pt>
                <c:pt idx="174">
                  <c:v>0.18591090574977925</c:v>
                </c:pt>
                <c:pt idx="175">
                  <c:v>0.18591090574977925</c:v>
                </c:pt>
                <c:pt idx="176">
                  <c:v>0.18591090574977925</c:v>
                </c:pt>
                <c:pt idx="177">
                  <c:v>0.18608616890776394</c:v>
                </c:pt>
                <c:pt idx="178">
                  <c:v>0.18648090574990331</c:v>
                </c:pt>
                <c:pt idx="179">
                  <c:v>0.18648090574997436</c:v>
                </c:pt>
                <c:pt idx="180">
                  <c:v>0.1877462390833107</c:v>
                </c:pt>
                <c:pt idx="181">
                  <c:v>0.18826090575007046</c:v>
                </c:pt>
                <c:pt idx="182">
                  <c:v>0.18826090575007046</c:v>
                </c:pt>
                <c:pt idx="183">
                  <c:v>0.18846990574996919</c:v>
                </c:pt>
                <c:pt idx="184">
                  <c:v>0.18860090574996491</c:v>
                </c:pt>
                <c:pt idx="185">
                  <c:v>0.18934590574987481</c:v>
                </c:pt>
                <c:pt idx="186">
                  <c:v>0.18969090574982791</c:v>
                </c:pt>
                <c:pt idx="187">
                  <c:v>0.18969090574982791</c:v>
                </c:pt>
                <c:pt idx="188">
                  <c:v>0.18969090574979941</c:v>
                </c:pt>
                <c:pt idx="189">
                  <c:v>0.18969090574985614</c:v>
                </c:pt>
                <c:pt idx="190">
                  <c:v>0.18969090574984193</c:v>
                </c:pt>
                <c:pt idx="191">
                  <c:v>0.19018190574983862</c:v>
                </c:pt>
                <c:pt idx="192">
                  <c:v>0.19179090575013921</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0.19414566765468044</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0.19846606736607009</c:v>
                </c:pt>
                <c:pt idx="216">
                  <c:v>0.19638090574989064</c:v>
                </c:pt>
                <c:pt idx="217">
                  <c:v>0.19638090574989064</c:v>
                </c:pt>
                <c:pt idx="218">
                  <c:v>0.19638090574989064</c:v>
                </c:pt>
                <c:pt idx="219">
                  <c:v>0.19638090574981937</c:v>
                </c:pt>
                <c:pt idx="220">
                  <c:v>0.19636550574988118</c:v>
                </c:pt>
                <c:pt idx="221">
                  <c:v>0.19561090575004414</c:v>
                </c:pt>
                <c:pt idx="222">
                  <c:v>0.1906614229914112</c:v>
                </c:pt>
                <c:pt idx="223">
                  <c:v>0.18875764259212313</c:v>
                </c:pt>
                <c:pt idx="224">
                  <c:v>0.18712090574994988</c:v>
                </c:pt>
                <c:pt idx="225">
                  <c:v>0.18663016574988942</c:v>
                </c:pt>
                <c:pt idx="226">
                  <c:v>0.18415880048696945</c:v>
                </c:pt>
                <c:pt idx="227">
                  <c:v>0.18317142574977652</c:v>
                </c:pt>
                <c:pt idx="228">
                  <c:v>0.18267090574977368</c:v>
                </c:pt>
                <c:pt idx="229">
                  <c:v>0.18267090574981637</c:v>
                </c:pt>
                <c:pt idx="230">
                  <c:v>0.18084090574998871</c:v>
                </c:pt>
                <c:pt idx="231">
                  <c:v>0.18043692574990194</c:v>
                </c:pt>
                <c:pt idx="232">
                  <c:v>0.18033690574992556</c:v>
                </c:pt>
                <c:pt idx="233">
                  <c:v>0.17880854575008698</c:v>
                </c:pt>
                <c:pt idx="234">
                  <c:v>0.17680371574991227</c:v>
                </c:pt>
                <c:pt idx="235">
                  <c:v>0.17517668574988932</c:v>
                </c:pt>
                <c:pt idx="236">
                  <c:v>0.17387090574996478</c:v>
                </c:pt>
                <c:pt idx="237">
                  <c:v>0.17387090574996478</c:v>
                </c:pt>
                <c:pt idx="238">
                  <c:v>0.17387090574996478</c:v>
                </c:pt>
                <c:pt idx="239">
                  <c:v>0.17424561163220201</c:v>
                </c:pt>
                <c:pt idx="240">
                  <c:v>0.17439090574976041</c:v>
                </c:pt>
                <c:pt idx="241">
                  <c:v>0.17439090574976041</c:v>
                </c:pt>
                <c:pt idx="242">
                  <c:v>0.17463176596488925</c:v>
                </c:pt>
                <c:pt idx="243">
                  <c:v>0.18096891574991528</c:v>
                </c:pt>
                <c:pt idx="244">
                  <c:v>0.18760972574978038</c:v>
                </c:pt>
                <c:pt idx="245">
                  <c:v>0.19205595838151618</c:v>
                </c:pt>
                <c:pt idx="246">
                  <c:v>0.19291290574990691</c:v>
                </c:pt>
                <c:pt idx="247">
                  <c:v>0.19473759692637321</c:v>
                </c:pt>
                <c:pt idx="248">
                  <c:v>0.19485590574996081</c:v>
                </c:pt>
                <c:pt idx="249">
                  <c:v>0.19531675802282691</c:v>
                </c:pt>
                <c:pt idx="250">
                  <c:v>0.19856310574984093</c:v>
                </c:pt>
                <c:pt idx="251">
                  <c:v>0.1987909057498598</c:v>
                </c:pt>
                <c:pt idx="252">
                  <c:v>0.1987909057498598</c:v>
                </c:pt>
                <c:pt idx="253">
                  <c:v>0.20051549574991193</c:v>
                </c:pt>
                <c:pt idx="254">
                  <c:v>0.20348736575003584</c:v>
                </c:pt>
                <c:pt idx="255">
                  <c:v>0.2047309057498837</c:v>
                </c:pt>
                <c:pt idx="256">
                  <c:v>0.2047386027196012</c:v>
                </c:pt>
                <c:pt idx="257">
                  <c:v>0.20470410574984044</c:v>
                </c:pt>
                <c:pt idx="258">
                  <c:v>0.20514590574983071</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0.20691443516180699</c:v>
                </c:pt>
                <c:pt idx="271">
                  <c:v>0.210023762892803</c:v>
                </c:pt>
                <c:pt idx="272">
                  <c:v>0.21391060575012977</c:v>
                </c:pt>
                <c:pt idx="273">
                  <c:v>0.21435590575012523</c:v>
                </c:pt>
                <c:pt idx="274">
                  <c:v>0.21435590575012523</c:v>
                </c:pt>
                <c:pt idx="275">
                  <c:v>0.21435590575012523</c:v>
                </c:pt>
                <c:pt idx="276">
                  <c:v>0.21421371825009342</c:v>
                </c:pt>
                <c:pt idx="277">
                  <c:v>0.21390090575006612</c:v>
                </c:pt>
                <c:pt idx="278">
                  <c:v>0.21390090575006612</c:v>
                </c:pt>
                <c:pt idx="279">
                  <c:v>0.21390090575000922</c:v>
                </c:pt>
                <c:pt idx="280">
                  <c:v>0.21390090575003762</c:v>
                </c:pt>
                <c:pt idx="281">
                  <c:v>0.21390090575006612</c:v>
                </c:pt>
                <c:pt idx="282">
                  <c:v>0.21390090575006612</c:v>
                </c:pt>
                <c:pt idx="283">
                  <c:v>0.21372730574994162</c:v>
                </c:pt>
                <c:pt idx="284">
                  <c:v>0.2118522713413713</c:v>
                </c:pt>
                <c:pt idx="285">
                  <c:v>0.20639028574990476</c:v>
                </c:pt>
                <c:pt idx="286">
                  <c:v>0.20045247574984171</c:v>
                </c:pt>
                <c:pt idx="287">
                  <c:v>0.19944090574982487</c:v>
                </c:pt>
                <c:pt idx="288">
                  <c:v>0.19180298074985558</c:v>
                </c:pt>
                <c:pt idx="289">
                  <c:v>0.18989630574998298</c:v>
                </c:pt>
                <c:pt idx="290">
                  <c:v>0.1896709057499919</c:v>
                </c:pt>
                <c:pt idx="291">
                  <c:v>0.18967090574996348</c:v>
                </c:pt>
                <c:pt idx="292">
                  <c:v>0.18967090574996348</c:v>
                </c:pt>
                <c:pt idx="293">
                  <c:v>0.18967090575000611</c:v>
                </c:pt>
                <c:pt idx="294">
                  <c:v>0.18967090575003454</c:v>
                </c:pt>
                <c:pt idx="295">
                  <c:v>0.18967090575002041</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0.18946090574995392</c:v>
                </c:pt>
                <c:pt idx="305">
                  <c:v>0.18946090575002514</c:v>
                </c:pt>
                <c:pt idx="306">
                  <c:v>0.18946090574998237</c:v>
                </c:pt>
                <c:pt idx="307">
                  <c:v>0.18961274574994041</c:v>
                </c:pt>
                <c:pt idx="308">
                  <c:v>0.18961090574993045</c:v>
                </c:pt>
                <c:pt idx="309">
                  <c:v>0.18961090574988759</c:v>
                </c:pt>
                <c:pt idx="310">
                  <c:v>0.18961090574993045</c:v>
                </c:pt>
                <c:pt idx="311">
                  <c:v>0.18961090574987341</c:v>
                </c:pt>
                <c:pt idx="312">
                  <c:v>0.18460781751467439</c:v>
                </c:pt>
                <c:pt idx="313">
                  <c:v>0.1835905057499759</c:v>
                </c:pt>
                <c:pt idx="314">
                  <c:v>0.18359090574996653</c:v>
                </c:pt>
                <c:pt idx="315">
                  <c:v>0.18359090574996653</c:v>
                </c:pt>
                <c:pt idx="316">
                  <c:v>0.18244932575009945</c:v>
                </c:pt>
                <c:pt idx="317">
                  <c:v>0.17980813574990892</c:v>
                </c:pt>
                <c:pt idx="318">
                  <c:v>0.17745793871721147</c:v>
                </c:pt>
                <c:pt idx="319">
                  <c:v>0.17676780048674373</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0.16932090574995567</c:v>
                </c:pt>
                <c:pt idx="329">
                  <c:v>0.16334557241674472</c:v>
                </c:pt>
                <c:pt idx="330">
                  <c:v>0.16170135574999744</c:v>
                </c:pt>
                <c:pt idx="331">
                  <c:v>0.15919170574989044</c:v>
                </c:pt>
                <c:pt idx="332">
                  <c:v>0.15233438574995292</c:v>
                </c:pt>
                <c:pt idx="333">
                  <c:v>0.15165090575000306</c:v>
                </c:pt>
                <c:pt idx="334">
                  <c:v>0.15191427417109143</c:v>
                </c:pt>
                <c:pt idx="335">
                  <c:v>0.15256590574981041</c:v>
                </c:pt>
                <c:pt idx="336">
                  <c:v>0.15256590574981041</c:v>
                </c:pt>
                <c:pt idx="337">
                  <c:v>0.15256590574983891</c:v>
                </c:pt>
                <c:pt idx="338">
                  <c:v>0.15256590574985296</c:v>
                </c:pt>
                <c:pt idx="339">
                  <c:v>0.15260135574980893</c:v>
                </c:pt>
                <c:pt idx="340">
                  <c:v>0.15373090575010931</c:v>
                </c:pt>
                <c:pt idx="341">
                  <c:v>0.15373090575006673</c:v>
                </c:pt>
                <c:pt idx="342">
                  <c:v>0.15373090575006673</c:v>
                </c:pt>
                <c:pt idx="343">
                  <c:v>0.15373090575010931</c:v>
                </c:pt>
                <c:pt idx="344">
                  <c:v>0.15373090575010931</c:v>
                </c:pt>
                <c:pt idx="345">
                  <c:v>0.15373090575008089</c:v>
                </c:pt>
                <c:pt idx="346">
                  <c:v>0.15373090575006673</c:v>
                </c:pt>
                <c:pt idx="347">
                  <c:v>0.15373090575006673</c:v>
                </c:pt>
                <c:pt idx="348">
                  <c:v>0.15345563693254871</c:v>
                </c:pt>
                <c:pt idx="349">
                  <c:v>0.15333090574981156</c:v>
                </c:pt>
                <c:pt idx="350">
                  <c:v>0.15333090574981156</c:v>
                </c:pt>
                <c:pt idx="351">
                  <c:v>0.15333090574976893</c:v>
                </c:pt>
                <c:pt idx="352">
                  <c:v>0.15333090574976893</c:v>
                </c:pt>
                <c:pt idx="353">
                  <c:v>0.15454090574991144</c:v>
                </c:pt>
                <c:pt idx="354">
                  <c:v>0.15454090574999702</c:v>
                </c:pt>
                <c:pt idx="355">
                  <c:v>0.15454090574999702</c:v>
                </c:pt>
                <c:pt idx="356">
                  <c:v>0.15454090574992599</c:v>
                </c:pt>
                <c:pt idx="357">
                  <c:v>0.15465940574996778</c:v>
                </c:pt>
                <c:pt idx="358">
                  <c:v>0.15469090574993083</c:v>
                </c:pt>
                <c:pt idx="359">
                  <c:v>0.15632868352780388</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0.16186590575009074</c:v>
                </c:pt>
                <c:pt idx="369">
                  <c:v>0.16186590575011905</c:v>
                </c:pt>
                <c:pt idx="370">
                  <c:v>0.16186590574993431</c:v>
                </c:pt>
                <c:pt idx="371">
                  <c:v>0.16186590574993431</c:v>
                </c:pt>
                <c:pt idx="372">
                  <c:v>0.16186590575011905</c:v>
                </c:pt>
                <c:pt idx="373">
                  <c:v>0.16186590575009074</c:v>
                </c:pt>
                <c:pt idx="374">
                  <c:v>0.16186590575009074</c:v>
                </c:pt>
                <c:pt idx="375">
                  <c:v>0.16213835255838671</c:v>
                </c:pt>
                <c:pt idx="376">
                  <c:v>0.16221090574990171</c:v>
                </c:pt>
                <c:pt idx="377">
                  <c:v>0.16221090574990171</c:v>
                </c:pt>
                <c:pt idx="378">
                  <c:v>0.16221090574990171</c:v>
                </c:pt>
                <c:pt idx="379">
                  <c:v>0.15915090574989676</c:v>
                </c:pt>
                <c:pt idx="380">
                  <c:v>0.15915090574991098</c:v>
                </c:pt>
                <c:pt idx="381">
                  <c:v>0.1591509057499679</c:v>
                </c:pt>
                <c:pt idx="382">
                  <c:v>0.15985412680274191</c:v>
                </c:pt>
                <c:pt idx="383">
                  <c:v>0.16048490575006724</c:v>
                </c:pt>
                <c:pt idx="384">
                  <c:v>0.16047175575003789</c:v>
                </c:pt>
                <c:pt idx="385">
                  <c:v>0.16041590574988621</c:v>
                </c:pt>
                <c:pt idx="386">
                  <c:v>0.16441460787761741</c:v>
                </c:pt>
                <c:pt idx="387">
                  <c:v>0.16952867498073937</c:v>
                </c:pt>
                <c:pt idx="388">
                  <c:v>0.17465360574999522</c:v>
                </c:pt>
                <c:pt idx="389">
                  <c:v>0.1759959057499858</c:v>
                </c:pt>
                <c:pt idx="390">
                  <c:v>0.17745175574988536</c:v>
                </c:pt>
                <c:pt idx="391">
                  <c:v>0.17890090575005504</c:v>
                </c:pt>
                <c:pt idx="392">
                  <c:v>0.17892040575006299</c:v>
                </c:pt>
                <c:pt idx="393">
                  <c:v>0.18010375521214428</c:v>
                </c:pt>
                <c:pt idx="394">
                  <c:v>0.18011590574977276</c:v>
                </c:pt>
                <c:pt idx="395">
                  <c:v>0.18011590574980121</c:v>
                </c:pt>
                <c:pt idx="396">
                  <c:v>0.18171615574992517</c:v>
                </c:pt>
                <c:pt idx="397">
                  <c:v>0.18544090574990013</c:v>
                </c:pt>
                <c:pt idx="398">
                  <c:v>0.18544090574987174</c:v>
                </c:pt>
                <c:pt idx="399">
                  <c:v>0.18544090574990013</c:v>
                </c:pt>
                <c:pt idx="400">
                  <c:v>0.18544090574985742</c:v>
                </c:pt>
                <c:pt idx="401">
                  <c:v>0.18544090574990013</c:v>
                </c:pt>
                <c:pt idx="402">
                  <c:v>0.18544090574984326</c:v>
                </c:pt>
                <c:pt idx="403">
                  <c:v>0.18572662003579421</c:v>
                </c:pt>
                <c:pt idx="404">
                  <c:v>0.19449090574997291</c:v>
                </c:pt>
                <c:pt idx="405">
                  <c:v>0.1944909057500582</c:v>
                </c:pt>
                <c:pt idx="406">
                  <c:v>0.19449090575007241</c:v>
                </c:pt>
                <c:pt idx="407">
                  <c:v>0.1944909057500582</c:v>
                </c:pt>
                <c:pt idx="408">
                  <c:v>0.1944909057500582</c:v>
                </c:pt>
                <c:pt idx="409">
                  <c:v>0.1944909057500582</c:v>
                </c:pt>
                <c:pt idx="410">
                  <c:v>0.19480611851597021</c:v>
                </c:pt>
                <c:pt idx="411">
                  <c:v>0.19547090574998538</c:v>
                </c:pt>
                <c:pt idx="412">
                  <c:v>0.19547090574998538</c:v>
                </c:pt>
                <c:pt idx="413">
                  <c:v>0.19710090574983488</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0.18799361542750176</c:v>
                </c:pt>
                <c:pt idx="424">
                  <c:v>0.18655226575008044</c:v>
                </c:pt>
                <c:pt idx="425">
                  <c:v>0.18593623908338977</c:v>
                </c:pt>
                <c:pt idx="426">
                  <c:v>0.18299938574995217</c:v>
                </c:pt>
                <c:pt idx="427">
                  <c:v>0.18275490574988851</c:v>
                </c:pt>
                <c:pt idx="428">
                  <c:v>0.18275490574994541</c:v>
                </c:pt>
                <c:pt idx="429">
                  <c:v>0.18275490574995956</c:v>
                </c:pt>
                <c:pt idx="430">
                  <c:v>0.17937143206575001</c:v>
                </c:pt>
                <c:pt idx="431">
                  <c:v>0.17794911574995381</c:v>
                </c:pt>
                <c:pt idx="432">
                  <c:v>0.17665897026607522</c:v>
                </c:pt>
                <c:pt idx="433">
                  <c:v>0.17482404575004296</c:v>
                </c:pt>
                <c:pt idx="434">
                  <c:v>0.17076919463892212</c:v>
                </c:pt>
                <c:pt idx="435">
                  <c:v>0.167887365749948</c:v>
                </c:pt>
                <c:pt idx="436">
                  <c:v>0.16636217011775045</c:v>
                </c:pt>
                <c:pt idx="437">
                  <c:v>0.16495090574980509</c:v>
                </c:pt>
                <c:pt idx="438">
                  <c:v>0.16495090574983351</c:v>
                </c:pt>
                <c:pt idx="439">
                  <c:v>0.16424090575009156</c:v>
                </c:pt>
                <c:pt idx="440">
                  <c:v>0.16347127309698806</c:v>
                </c:pt>
                <c:pt idx="441">
                  <c:v>0.16142090574984988</c:v>
                </c:pt>
                <c:pt idx="442">
                  <c:v>0.16069431234342346</c:v>
                </c:pt>
                <c:pt idx="443">
                  <c:v>0.16012690575004737</c:v>
                </c:pt>
                <c:pt idx="444">
                  <c:v>0.16012690575004737</c:v>
                </c:pt>
                <c:pt idx="445">
                  <c:v>0.15902257241661738</c:v>
                </c:pt>
                <c:pt idx="446">
                  <c:v>0.15792045894136253</c:v>
                </c:pt>
                <c:pt idx="447">
                  <c:v>0.15747090574973299</c:v>
                </c:pt>
                <c:pt idx="448">
                  <c:v>0.1574709057497472</c:v>
                </c:pt>
                <c:pt idx="449">
                  <c:v>0.15747090574973299</c:v>
                </c:pt>
                <c:pt idx="450">
                  <c:v>0.15747090574973299</c:v>
                </c:pt>
                <c:pt idx="451">
                  <c:v>0.15747090574973299</c:v>
                </c:pt>
                <c:pt idx="452">
                  <c:v>0.15827817847734627</c:v>
                </c:pt>
                <c:pt idx="453">
                  <c:v>0.15861813241669201</c:v>
                </c:pt>
                <c:pt idx="454">
                  <c:v>0.15951937513767731</c:v>
                </c:pt>
                <c:pt idx="455">
                  <c:v>0.160010905749985</c:v>
                </c:pt>
                <c:pt idx="456">
                  <c:v>0.16001090574995658</c:v>
                </c:pt>
                <c:pt idx="457">
                  <c:v>0.1604613057499194</c:v>
                </c:pt>
                <c:pt idx="458">
                  <c:v>0.16493020120448421</c:v>
                </c:pt>
                <c:pt idx="459">
                  <c:v>0.1666409057499294</c:v>
                </c:pt>
                <c:pt idx="460">
                  <c:v>0.16779858251759136</c:v>
                </c:pt>
                <c:pt idx="461">
                  <c:v>0.16891590575005488</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0.17372578487091092</c:v>
                </c:pt>
                <c:pt idx="470">
                  <c:v>0.176849239083325</c:v>
                </c:pt>
                <c:pt idx="471">
                  <c:v>0.17732090575000825</c:v>
                </c:pt>
                <c:pt idx="472">
                  <c:v>0.17732090575006509</c:v>
                </c:pt>
                <c:pt idx="473">
                  <c:v>0.17732090575006509</c:v>
                </c:pt>
                <c:pt idx="474">
                  <c:v>0.17732090575006509</c:v>
                </c:pt>
                <c:pt idx="475">
                  <c:v>0.17746068596979142</c:v>
                </c:pt>
                <c:pt idx="476">
                  <c:v>0.18013560574993903</c:v>
                </c:pt>
                <c:pt idx="477">
                  <c:v>0.18028090574993891</c:v>
                </c:pt>
                <c:pt idx="478">
                  <c:v>0.18028090574993891</c:v>
                </c:pt>
                <c:pt idx="479">
                  <c:v>0.18028090574993891</c:v>
                </c:pt>
                <c:pt idx="480">
                  <c:v>0.18268941555400894</c:v>
                </c:pt>
                <c:pt idx="481">
                  <c:v>0.18374934661009995</c:v>
                </c:pt>
                <c:pt idx="482">
                  <c:v>0.18410590574987395</c:v>
                </c:pt>
                <c:pt idx="483">
                  <c:v>0.18410590574987395</c:v>
                </c:pt>
                <c:pt idx="484">
                  <c:v>0.18410590574987395</c:v>
                </c:pt>
                <c:pt idx="485">
                  <c:v>0.18410590574987395</c:v>
                </c:pt>
                <c:pt idx="486">
                  <c:v>0.18420293871710708</c:v>
                </c:pt>
                <c:pt idx="487">
                  <c:v>0.18423090575011283</c:v>
                </c:pt>
                <c:pt idx="488">
                  <c:v>0.19081827937621654</c:v>
                </c:pt>
                <c:pt idx="489">
                  <c:v>0.19705460575006839</c:v>
                </c:pt>
                <c:pt idx="490">
                  <c:v>0.19784090575009841</c:v>
                </c:pt>
                <c:pt idx="491">
                  <c:v>0.19784090575009841</c:v>
                </c:pt>
                <c:pt idx="492">
                  <c:v>0.19784090575009841</c:v>
                </c:pt>
                <c:pt idx="493">
                  <c:v>0.19795829705444162</c:v>
                </c:pt>
                <c:pt idx="494">
                  <c:v>0.19909090575012581</c:v>
                </c:pt>
                <c:pt idx="495">
                  <c:v>0.19923614384521249</c:v>
                </c:pt>
                <c:pt idx="496">
                  <c:v>0.201220905749949</c:v>
                </c:pt>
                <c:pt idx="497">
                  <c:v>0.20122090575007689</c:v>
                </c:pt>
                <c:pt idx="498">
                  <c:v>0.20122090575009124</c:v>
                </c:pt>
                <c:pt idx="499">
                  <c:v>0.20112264044387018</c:v>
                </c:pt>
                <c:pt idx="500">
                  <c:v>0.2004818148408419</c:v>
                </c:pt>
                <c:pt idx="501">
                  <c:v>0.2004109057499053</c:v>
                </c:pt>
                <c:pt idx="502">
                  <c:v>0.2004109057499053</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0.20140090574992112</c:v>
                </c:pt>
                <c:pt idx="513">
                  <c:v>0.20140090574997771</c:v>
                </c:pt>
                <c:pt idx="514">
                  <c:v>0.20241231751472846</c:v>
                </c:pt>
                <c:pt idx="515">
                  <c:v>0.20457090575000336</c:v>
                </c:pt>
                <c:pt idx="516">
                  <c:v>0.20457090574996073</c:v>
                </c:pt>
                <c:pt idx="517">
                  <c:v>0.20536139554570837</c:v>
                </c:pt>
                <c:pt idx="518">
                  <c:v>0.20564090574977456</c:v>
                </c:pt>
                <c:pt idx="519">
                  <c:v>0.20564090574976041</c:v>
                </c:pt>
                <c:pt idx="520">
                  <c:v>0.2049576090468577</c:v>
                </c:pt>
                <c:pt idx="521">
                  <c:v>0.20431590574997929</c:v>
                </c:pt>
                <c:pt idx="522">
                  <c:v>0.20804090574992554</c:v>
                </c:pt>
                <c:pt idx="523">
                  <c:v>0.20804090574992554</c:v>
                </c:pt>
                <c:pt idx="524">
                  <c:v>0.20804090574991121</c:v>
                </c:pt>
                <c:pt idx="525">
                  <c:v>0.20804090574996814</c:v>
                </c:pt>
                <c:pt idx="526">
                  <c:v>0.20804090574989711</c:v>
                </c:pt>
                <c:pt idx="527">
                  <c:v>0.20867223228073328</c:v>
                </c:pt>
                <c:pt idx="528">
                  <c:v>0.20928090575017691</c:v>
                </c:pt>
                <c:pt idx="529">
                  <c:v>0.20928090575017691</c:v>
                </c:pt>
                <c:pt idx="530">
                  <c:v>0.20928090574996383</c:v>
                </c:pt>
                <c:pt idx="531">
                  <c:v>0.21026690574994691</c:v>
                </c:pt>
                <c:pt idx="532">
                  <c:v>0.21026690575013199</c:v>
                </c:pt>
                <c:pt idx="533">
                  <c:v>0.21026690575011744</c:v>
                </c:pt>
                <c:pt idx="534">
                  <c:v>0.21026690575010348</c:v>
                </c:pt>
                <c:pt idx="535">
                  <c:v>0.21394634661032855</c:v>
                </c:pt>
                <c:pt idx="536">
                  <c:v>0.21440090575012544</c:v>
                </c:pt>
                <c:pt idx="537">
                  <c:v>0.21839936493365997</c:v>
                </c:pt>
                <c:pt idx="538">
                  <c:v>0.22148159962746683</c:v>
                </c:pt>
                <c:pt idx="539">
                  <c:v>0.22162690574992888</c:v>
                </c:pt>
                <c:pt idx="540">
                  <c:v>0.22162690574998567</c:v>
                </c:pt>
                <c:pt idx="541">
                  <c:v>0.22062053989643021</c:v>
                </c:pt>
                <c:pt idx="542">
                  <c:v>0.22034090575010623</c:v>
                </c:pt>
                <c:pt idx="543">
                  <c:v>0.22034090575007781</c:v>
                </c:pt>
                <c:pt idx="544">
                  <c:v>0.22034090575006371</c:v>
                </c:pt>
                <c:pt idx="545">
                  <c:v>0.22034090575012044</c:v>
                </c:pt>
                <c:pt idx="546">
                  <c:v>0.22030723228068888</c:v>
                </c:pt>
                <c:pt idx="547">
                  <c:v>0.21689600675993884</c:v>
                </c:pt>
                <c:pt idx="548">
                  <c:v>0.21577439059838394</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0.21569832843033543</c:v>
                </c:pt>
                <c:pt idx="561">
                  <c:v>0.2155309057498869</c:v>
                </c:pt>
                <c:pt idx="562">
                  <c:v>0.21545437513766819</c:v>
                </c:pt>
                <c:pt idx="563">
                  <c:v>0.21490590575010096</c:v>
                </c:pt>
                <c:pt idx="564">
                  <c:v>0.21280444922822994</c:v>
                </c:pt>
                <c:pt idx="565">
                  <c:v>0.21477590574995986</c:v>
                </c:pt>
                <c:pt idx="566">
                  <c:v>0.21477590574986041</c:v>
                </c:pt>
                <c:pt idx="567">
                  <c:v>0.21477590574986041</c:v>
                </c:pt>
                <c:pt idx="568">
                  <c:v>0.21268793699985622</c:v>
                </c:pt>
                <c:pt idx="569">
                  <c:v>0.21048422207664441</c:v>
                </c:pt>
                <c:pt idx="570">
                  <c:v>0.20991590574989558</c:v>
                </c:pt>
                <c:pt idx="571">
                  <c:v>0.20991590574992397</c:v>
                </c:pt>
                <c:pt idx="572">
                  <c:v>0.2098675724165702</c:v>
                </c:pt>
                <c:pt idx="573">
                  <c:v>0.20975590575007191</c:v>
                </c:pt>
                <c:pt idx="574">
                  <c:v>0.20975590574998648</c:v>
                </c:pt>
                <c:pt idx="575">
                  <c:v>0.20975590575011441</c:v>
                </c:pt>
                <c:pt idx="576">
                  <c:v>0.20975590575007191</c:v>
                </c:pt>
                <c:pt idx="577">
                  <c:v>0.20975590575007191</c:v>
                </c:pt>
                <c:pt idx="578">
                  <c:v>0.20975590575008596</c:v>
                </c:pt>
                <c:pt idx="579">
                  <c:v>0.20961090574998309</c:v>
                </c:pt>
                <c:pt idx="580">
                  <c:v>0.20963238534177742</c:v>
                </c:pt>
                <c:pt idx="581">
                  <c:v>0.21092816890795521</c:v>
                </c:pt>
                <c:pt idx="582">
                  <c:v>0.21098090575004846</c:v>
                </c:pt>
                <c:pt idx="583">
                  <c:v>0.21098090574996345</c:v>
                </c:pt>
                <c:pt idx="584">
                  <c:v>0.20975590575008596</c:v>
                </c:pt>
                <c:pt idx="585">
                  <c:v>0.20975590575007191</c:v>
                </c:pt>
                <c:pt idx="586">
                  <c:v>0.20947765575006391</c:v>
                </c:pt>
                <c:pt idx="587">
                  <c:v>0.20793720574988594</c:v>
                </c:pt>
                <c:pt idx="588">
                  <c:v>0.20784690574986112</c:v>
                </c:pt>
                <c:pt idx="589">
                  <c:v>0.20766090575008889</c:v>
                </c:pt>
                <c:pt idx="590">
                  <c:v>0.20766090575008889</c:v>
                </c:pt>
                <c:pt idx="591">
                  <c:v>0.20766090575014573</c:v>
                </c:pt>
                <c:pt idx="592">
                  <c:v>0.20766090574994678</c:v>
                </c:pt>
                <c:pt idx="593">
                  <c:v>0.2076609057500037</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0.20323315849715609</c:v>
                </c:pt>
                <c:pt idx="605">
                  <c:v>0.20183590575004473</c:v>
                </c:pt>
                <c:pt idx="606">
                  <c:v>0.20198515574998074</c:v>
                </c:pt>
                <c:pt idx="607">
                  <c:v>0.20220090574994742</c:v>
                </c:pt>
                <c:pt idx="608">
                  <c:v>0.20220090575003274</c:v>
                </c:pt>
                <c:pt idx="609">
                  <c:v>0.20220090574999031</c:v>
                </c:pt>
                <c:pt idx="610">
                  <c:v>0.20220090575001848</c:v>
                </c:pt>
                <c:pt idx="611">
                  <c:v>0.20220090574994742</c:v>
                </c:pt>
                <c:pt idx="612">
                  <c:v>0.20167390574998467</c:v>
                </c:pt>
                <c:pt idx="613">
                  <c:v>0.2012809057499112</c:v>
                </c:pt>
                <c:pt idx="614">
                  <c:v>0.1984703057500497</c:v>
                </c:pt>
                <c:pt idx="615">
                  <c:v>0.19553090575013243</c:v>
                </c:pt>
                <c:pt idx="616">
                  <c:v>0.19553090575011822</c:v>
                </c:pt>
                <c:pt idx="617">
                  <c:v>0.19543440575003532</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0.1951449057499702</c:v>
                </c:pt>
                <c:pt idx="628">
                  <c:v>0.1951449057499417</c:v>
                </c:pt>
                <c:pt idx="629">
                  <c:v>0.19514490574991328</c:v>
                </c:pt>
                <c:pt idx="630">
                  <c:v>0.19467540574991915</c:v>
                </c:pt>
                <c:pt idx="631">
                  <c:v>0.19404090574980171</c:v>
                </c:pt>
                <c:pt idx="632">
                  <c:v>0.19404090574980171</c:v>
                </c:pt>
                <c:pt idx="633">
                  <c:v>0.19404090574980171</c:v>
                </c:pt>
                <c:pt idx="634">
                  <c:v>0.19404090574980171</c:v>
                </c:pt>
                <c:pt idx="635">
                  <c:v>0.19404090574985838</c:v>
                </c:pt>
                <c:pt idx="636">
                  <c:v>0.19404090574992949</c:v>
                </c:pt>
                <c:pt idx="637">
                  <c:v>0.19404090574980171</c:v>
                </c:pt>
                <c:pt idx="638">
                  <c:v>0.19404090574980171</c:v>
                </c:pt>
                <c:pt idx="639">
                  <c:v>0.19404090574980171</c:v>
                </c:pt>
                <c:pt idx="640">
                  <c:v>0.19414902574976622</c:v>
                </c:pt>
                <c:pt idx="641">
                  <c:v>0.19424490574985498</c:v>
                </c:pt>
                <c:pt idx="642">
                  <c:v>0.1954616457499867</c:v>
                </c:pt>
                <c:pt idx="643">
                  <c:v>0.1955109057500124</c:v>
                </c:pt>
                <c:pt idx="644">
                  <c:v>0.19551090574992724</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0.19719833432128578</c:v>
                </c:pt>
                <c:pt idx="664">
                  <c:v>0.19717090574992818</c:v>
                </c:pt>
                <c:pt idx="665">
                  <c:v>0.19717090574992818</c:v>
                </c:pt>
                <c:pt idx="666">
                  <c:v>0.19717090574992818</c:v>
                </c:pt>
                <c:pt idx="667">
                  <c:v>0.19717090574992818</c:v>
                </c:pt>
                <c:pt idx="668">
                  <c:v>0.19717090574992818</c:v>
                </c:pt>
                <c:pt idx="669">
                  <c:v>0.19717090574985688</c:v>
                </c:pt>
                <c:pt idx="670">
                  <c:v>0.19717090574997087</c:v>
                </c:pt>
                <c:pt idx="671">
                  <c:v>0.19848690574997371</c:v>
                </c:pt>
                <c:pt idx="672">
                  <c:v>0.19848690574991679</c:v>
                </c:pt>
                <c:pt idx="673">
                  <c:v>0.19848690574991679</c:v>
                </c:pt>
                <c:pt idx="674">
                  <c:v>0.19848690574991679</c:v>
                </c:pt>
                <c:pt idx="675">
                  <c:v>0.19848690574988836</c:v>
                </c:pt>
                <c:pt idx="676">
                  <c:v>0.19848690575000227</c:v>
                </c:pt>
                <c:pt idx="677">
                  <c:v>0.19848690574995942</c:v>
                </c:pt>
                <c:pt idx="678">
                  <c:v>0.19848690574991679</c:v>
                </c:pt>
                <c:pt idx="679">
                  <c:v>0.19848690574991679</c:v>
                </c:pt>
                <c:pt idx="680">
                  <c:v>0.19819626574994231</c:v>
                </c:pt>
                <c:pt idx="681">
                  <c:v>0.19717090574985688</c:v>
                </c:pt>
                <c:pt idx="682">
                  <c:v>0.19717090574992818</c:v>
                </c:pt>
                <c:pt idx="683">
                  <c:v>0.19717090574992818</c:v>
                </c:pt>
                <c:pt idx="684">
                  <c:v>0.19733190574982021</c:v>
                </c:pt>
                <c:pt idx="685">
                  <c:v>0.19911755881116741</c:v>
                </c:pt>
                <c:pt idx="686">
                  <c:v>0.2000049057499354</c:v>
                </c:pt>
                <c:pt idx="687">
                  <c:v>0.20021290575009262</c:v>
                </c:pt>
                <c:pt idx="688">
                  <c:v>0.2003609057501024</c:v>
                </c:pt>
                <c:pt idx="689">
                  <c:v>0.2003609057501024</c:v>
                </c:pt>
                <c:pt idx="690">
                  <c:v>0.20033090575013546</c:v>
                </c:pt>
                <c:pt idx="691">
                  <c:v>0.19976090574996874</c:v>
                </c:pt>
                <c:pt idx="692">
                  <c:v>0.19976090574996874</c:v>
                </c:pt>
                <c:pt idx="693">
                  <c:v>0.20101849337883976</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0.20477472597464413</c:v>
                </c:pt>
                <c:pt idx="709">
                  <c:v>0.20534225574985498</c:v>
                </c:pt>
                <c:pt idx="710">
                  <c:v>0.2082719057500384</c:v>
                </c:pt>
                <c:pt idx="711">
                  <c:v>0.20834690575004799</c:v>
                </c:pt>
                <c:pt idx="712">
                  <c:v>0.20837490575007678</c:v>
                </c:pt>
                <c:pt idx="713">
                  <c:v>0.20707486493358793</c:v>
                </c:pt>
                <c:pt idx="714">
                  <c:v>0.20704090574992082</c:v>
                </c:pt>
                <c:pt idx="715">
                  <c:v>0.20704090574992082</c:v>
                </c:pt>
                <c:pt idx="716">
                  <c:v>0.20704090574992082</c:v>
                </c:pt>
                <c:pt idx="717">
                  <c:v>0.20704090574992082</c:v>
                </c:pt>
                <c:pt idx="718">
                  <c:v>0.20704090574984946</c:v>
                </c:pt>
                <c:pt idx="719">
                  <c:v>0.20704090575001999</c:v>
                </c:pt>
                <c:pt idx="720">
                  <c:v>0.20704090574994893</c:v>
                </c:pt>
                <c:pt idx="721">
                  <c:v>0.20704090574990641</c:v>
                </c:pt>
                <c:pt idx="722">
                  <c:v>0.20704090574992082</c:v>
                </c:pt>
                <c:pt idx="723">
                  <c:v>0.20704090574992082</c:v>
                </c:pt>
                <c:pt idx="724">
                  <c:v>0.20704090574989237</c:v>
                </c:pt>
                <c:pt idx="725">
                  <c:v>0.20704090574992082</c:v>
                </c:pt>
                <c:pt idx="726">
                  <c:v>0.20726970575005071</c:v>
                </c:pt>
                <c:pt idx="727">
                  <c:v>0.20756090575011399</c:v>
                </c:pt>
                <c:pt idx="728">
                  <c:v>0.20756090575008559</c:v>
                </c:pt>
                <c:pt idx="729">
                  <c:v>0.20743751865315119</c:v>
                </c:pt>
                <c:pt idx="730">
                  <c:v>0.20739090575003183</c:v>
                </c:pt>
                <c:pt idx="731">
                  <c:v>0.20739090575003183</c:v>
                </c:pt>
                <c:pt idx="732">
                  <c:v>0.20739090574993221</c:v>
                </c:pt>
                <c:pt idx="733">
                  <c:v>0.20853490574997124</c:v>
                </c:pt>
                <c:pt idx="734">
                  <c:v>0.20853490574982936</c:v>
                </c:pt>
                <c:pt idx="735">
                  <c:v>0.20903632574992087</c:v>
                </c:pt>
                <c:pt idx="736">
                  <c:v>0.2097709057499629</c:v>
                </c:pt>
                <c:pt idx="737">
                  <c:v>0.2097709057499629</c:v>
                </c:pt>
                <c:pt idx="738">
                  <c:v>0.2097709057499629</c:v>
                </c:pt>
                <c:pt idx="739">
                  <c:v>0.20977090574987756</c:v>
                </c:pt>
                <c:pt idx="740">
                  <c:v>0.20955979463894892</c:v>
                </c:pt>
                <c:pt idx="741">
                  <c:v>0.20971090574997242</c:v>
                </c:pt>
                <c:pt idx="742">
                  <c:v>0.20971090575022838</c:v>
                </c:pt>
                <c:pt idx="743">
                  <c:v>0.20971090575022838</c:v>
                </c:pt>
                <c:pt idx="744">
                  <c:v>0.20971090575022838</c:v>
                </c:pt>
                <c:pt idx="745">
                  <c:v>0.20971090575019996</c:v>
                </c:pt>
                <c:pt idx="746">
                  <c:v>0.20971090575022838</c:v>
                </c:pt>
                <c:pt idx="747">
                  <c:v>0.20971090575022838</c:v>
                </c:pt>
                <c:pt idx="748">
                  <c:v>0.20994490575023453</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0.21601968574981384</c:v>
                </c:pt>
                <c:pt idx="764">
                  <c:v>0.21606490574981771</c:v>
                </c:pt>
                <c:pt idx="765">
                  <c:v>0.21606490574998821</c:v>
                </c:pt>
                <c:pt idx="766">
                  <c:v>0.21606490575001674</c:v>
                </c:pt>
                <c:pt idx="767">
                  <c:v>0.21606490574981771</c:v>
                </c:pt>
                <c:pt idx="768">
                  <c:v>0.21606490574981771</c:v>
                </c:pt>
                <c:pt idx="769">
                  <c:v>0.21606490574981771</c:v>
                </c:pt>
                <c:pt idx="770">
                  <c:v>0.21606490574983206</c:v>
                </c:pt>
                <c:pt idx="771">
                  <c:v>0.21606490574983206</c:v>
                </c:pt>
                <c:pt idx="772">
                  <c:v>0.21606490574981771</c:v>
                </c:pt>
                <c:pt idx="773">
                  <c:v>0.21606490574981771</c:v>
                </c:pt>
                <c:pt idx="774">
                  <c:v>0.21606490574981771</c:v>
                </c:pt>
                <c:pt idx="775">
                  <c:v>0.21606490574995973</c:v>
                </c:pt>
                <c:pt idx="776">
                  <c:v>0.21606490575003107</c:v>
                </c:pt>
                <c:pt idx="777">
                  <c:v>0.21606490574981771</c:v>
                </c:pt>
                <c:pt idx="778">
                  <c:v>0.21606490574981771</c:v>
                </c:pt>
                <c:pt idx="779">
                  <c:v>0.21606490574981771</c:v>
                </c:pt>
                <c:pt idx="780">
                  <c:v>0.21446244233544626</c:v>
                </c:pt>
                <c:pt idx="781">
                  <c:v>0.20936235574991721</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0.20596145894143136</c:v>
                </c:pt>
                <c:pt idx="791">
                  <c:v>0.20401090574998193</c:v>
                </c:pt>
                <c:pt idx="792">
                  <c:v>0.20401090574995351</c:v>
                </c:pt>
                <c:pt idx="793">
                  <c:v>0.20401090574995351</c:v>
                </c:pt>
                <c:pt idx="794">
                  <c:v>0.20401090574995351</c:v>
                </c:pt>
                <c:pt idx="795">
                  <c:v>0.20401090574995351</c:v>
                </c:pt>
                <c:pt idx="796">
                  <c:v>0.20401090574993941</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0.20299590574997262</c:v>
                </c:pt>
                <c:pt idx="819">
                  <c:v>0.20299590574994422</c:v>
                </c:pt>
                <c:pt idx="820">
                  <c:v>0.20299590574987314</c:v>
                </c:pt>
                <c:pt idx="821">
                  <c:v>0.20299590574987314</c:v>
                </c:pt>
                <c:pt idx="822">
                  <c:v>0.20299590574987314</c:v>
                </c:pt>
                <c:pt idx="823">
                  <c:v>0.20299590574997262</c:v>
                </c:pt>
                <c:pt idx="824">
                  <c:v>0.20299590574987314</c:v>
                </c:pt>
                <c:pt idx="825">
                  <c:v>0.20299590574987314</c:v>
                </c:pt>
                <c:pt idx="826">
                  <c:v>0.20299590574997262</c:v>
                </c:pt>
                <c:pt idx="827">
                  <c:v>0.20407090574997255</c:v>
                </c:pt>
                <c:pt idx="828">
                  <c:v>0.20407090575005782</c:v>
                </c:pt>
                <c:pt idx="829">
                  <c:v>0.20407090574997255</c:v>
                </c:pt>
                <c:pt idx="830">
                  <c:v>0.20407090574997255</c:v>
                </c:pt>
                <c:pt idx="831">
                  <c:v>0.20407090575005782</c:v>
                </c:pt>
                <c:pt idx="832">
                  <c:v>0.20407090575001519</c:v>
                </c:pt>
                <c:pt idx="833">
                  <c:v>0.20491790575005125</c:v>
                </c:pt>
                <c:pt idx="834">
                  <c:v>0.20586090575008598</c:v>
                </c:pt>
                <c:pt idx="835">
                  <c:v>0.20586090575010021</c:v>
                </c:pt>
                <c:pt idx="836">
                  <c:v>0.20586090575008598</c:v>
                </c:pt>
                <c:pt idx="837">
                  <c:v>0.20604410162630449</c:v>
                </c:pt>
                <c:pt idx="838">
                  <c:v>0.20671440574983568</c:v>
                </c:pt>
                <c:pt idx="839">
                  <c:v>0.20756020471888803</c:v>
                </c:pt>
                <c:pt idx="840">
                  <c:v>0.20759690574982442</c:v>
                </c:pt>
                <c:pt idx="841">
                  <c:v>0.20759690574982442</c:v>
                </c:pt>
                <c:pt idx="842">
                  <c:v>0.20759690574982442</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0.20054690575013046</c:v>
                </c:pt>
                <c:pt idx="852">
                  <c:v>0.20054690575004491</c:v>
                </c:pt>
                <c:pt idx="853">
                  <c:v>0.20054690574994541</c:v>
                </c:pt>
                <c:pt idx="854">
                  <c:v>0.20054690575008749</c:v>
                </c:pt>
                <c:pt idx="855">
                  <c:v>0.20054690575008749</c:v>
                </c:pt>
                <c:pt idx="856">
                  <c:v>0.20054690575010195</c:v>
                </c:pt>
                <c:pt idx="857">
                  <c:v>0.20054690575008749</c:v>
                </c:pt>
                <c:pt idx="858">
                  <c:v>0.20054690575008749</c:v>
                </c:pt>
                <c:pt idx="859">
                  <c:v>0.20054690575014444</c:v>
                </c:pt>
                <c:pt idx="860">
                  <c:v>0.20054690575008749</c:v>
                </c:pt>
                <c:pt idx="861">
                  <c:v>0.20054690574993142</c:v>
                </c:pt>
                <c:pt idx="862">
                  <c:v>0.20054690574993142</c:v>
                </c:pt>
                <c:pt idx="863">
                  <c:v>0.20054690575008749</c:v>
                </c:pt>
                <c:pt idx="864">
                  <c:v>0.20054690575014444</c:v>
                </c:pt>
                <c:pt idx="865">
                  <c:v>0.20054690575008749</c:v>
                </c:pt>
                <c:pt idx="866">
                  <c:v>0.20054690575008749</c:v>
                </c:pt>
                <c:pt idx="867">
                  <c:v>0.20054690575008749</c:v>
                </c:pt>
                <c:pt idx="868">
                  <c:v>0.20054690575008749</c:v>
                </c:pt>
                <c:pt idx="869">
                  <c:v>0.20054690575008749</c:v>
                </c:pt>
                <c:pt idx="870">
                  <c:v>0.20054690574993142</c:v>
                </c:pt>
                <c:pt idx="871">
                  <c:v>0.20083690574990953</c:v>
                </c:pt>
                <c:pt idx="872">
                  <c:v>0.2012080781637593</c:v>
                </c:pt>
                <c:pt idx="873">
                  <c:v>0.20689980574999844</c:v>
                </c:pt>
                <c:pt idx="874">
                  <c:v>0.20911490574991376</c:v>
                </c:pt>
                <c:pt idx="875">
                  <c:v>0.20930371970352718</c:v>
                </c:pt>
                <c:pt idx="876">
                  <c:v>0.21425707574985609</c:v>
                </c:pt>
                <c:pt idx="877">
                  <c:v>0.21655090574981273</c:v>
                </c:pt>
                <c:pt idx="878">
                  <c:v>0.21655090574981273</c:v>
                </c:pt>
                <c:pt idx="879">
                  <c:v>0.21655090574975588</c:v>
                </c:pt>
                <c:pt idx="880">
                  <c:v>0.21655090574996921</c:v>
                </c:pt>
                <c:pt idx="881">
                  <c:v>0.21655090574982694</c:v>
                </c:pt>
                <c:pt idx="882">
                  <c:v>0.21655090574981273</c:v>
                </c:pt>
                <c:pt idx="883">
                  <c:v>0.21655090574977021</c:v>
                </c:pt>
                <c:pt idx="884">
                  <c:v>0.21655090574981273</c:v>
                </c:pt>
                <c:pt idx="885">
                  <c:v>0.21655090574981273</c:v>
                </c:pt>
                <c:pt idx="886">
                  <c:v>0.21655090574981273</c:v>
                </c:pt>
                <c:pt idx="887">
                  <c:v>0.21655090574978431</c:v>
                </c:pt>
                <c:pt idx="888">
                  <c:v>0.21655090574996921</c:v>
                </c:pt>
                <c:pt idx="889">
                  <c:v>0.2133949057498512</c:v>
                </c:pt>
                <c:pt idx="890">
                  <c:v>0.21339490574982303</c:v>
                </c:pt>
                <c:pt idx="891">
                  <c:v>0.21402588513130674</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0.21747690575000456</c:v>
                </c:pt>
                <c:pt idx="910">
                  <c:v>0.21727860574995361</c:v>
                </c:pt>
                <c:pt idx="911">
                  <c:v>0.2170509057498862</c:v>
                </c:pt>
                <c:pt idx="912">
                  <c:v>0.21668294698709212</c:v>
                </c:pt>
                <c:pt idx="913">
                  <c:v>0.21609090575000794</c:v>
                </c:pt>
                <c:pt idx="914">
                  <c:v>0.21609090574997941</c:v>
                </c:pt>
                <c:pt idx="915">
                  <c:v>0.21609090574997941</c:v>
                </c:pt>
                <c:pt idx="916">
                  <c:v>0.21609090575000794</c:v>
                </c:pt>
                <c:pt idx="917">
                  <c:v>0.21609090574997941</c:v>
                </c:pt>
                <c:pt idx="918">
                  <c:v>0.21609090574997941</c:v>
                </c:pt>
                <c:pt idx="919">
                  <c:v>0.21609090575000794</c:v>
                </c:pt>
                <c:pt idx="920">
                  <c:v>0.21583066575006171</c:v>
                </c:pt>
                <c:pt idx="921">
                  <c:v>0.21488090574999341</c:v>
                </c:pt>
                <c:pt idx="922">
                  <c:v>0.21503840575000799</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0.21519590575002243</c:v>
                </c:pt>
                <c:pt idx="931">
                  <c:v>0.21519590574997949</c:v>
                </c:pt>
                <c:pt idx="932">
                  <c:v>0.21419469298390936</c:v>
                </c:pt>
                <c:pt idx="933">
                  <c:v>0.21299267045586162</c:v>
                </c:pt>
                <c:pt idx="934">
                  <c:v>0.21204090574983095</c:v>
                </c:pt>
                <c:pt idx="935">
                  <c:v>0.21204090574983095</c:v>
                </c:pt>
                <c:pt idx="936">
                  <c:v>0.21204090574983095</c:v>
                </c:pt>
                <c:pt idx="937">
                  <c:v>0.21204090574983095</c:v>
                </c:pt>
                <c:pt idx="938">
                  <c:v>0.21204090574983095</c:v>
                </c:pt>
                <c:pt idx="939">
                  <c:v>0.21204090574983095</c:v>
                </c:pt>
                <c:pt idx="940">
                  <c:v>0.21204090574998721</c:v>
                </c:pt>
                <c:pt idx="941">
                  <c:v>0.21204090574987344</c:v>
                </c:pt>
                <c:pt idx="942">
                  <c:v>0.21204090574983095</c:v>
                </c:pt>
                <c:pt idx="943">
                  <c:v>0.21204090574984491</c:v>
                </c:pt>
                <c:pt idx="944">
                  <c:v>0.21204090574983095</c:v>
                </c:pt>
                <c:pt idx="945">
                  <c:v>0.21204090574983095</c:v>
                </c:pt>
                <c:pt idx="946">
                  <c:v>0.21204090574983095</c:v>
                </c:pt>
                <c:pt idx="947">
                  <c:v>0.21204090574983095</c:v>
                </c:pt>
                <c:pt idx="948">
                  <c:v>0.21204090574990198</c:v>
                </c:pt>
                <c:pt idx="949">
                  <c:v>0.21204090574988754</c:v>
                </c:pt>
                <c:pt idx="950">
                  <c:v>0.21204090574983095</c:v>
                </c:pt>
                <c:pt idx="951">
                  <c:v>0.21204090574983095</c:v>
                </c:pt>
                <c:pt idx="952">
                  <c:v>0.21204090574983095</c:v>
                </c:pt>
                <c:pt idx="953">
                  <c:v>0.21204090574983095</c:v>
                </c:pt>
                <c:pt idx="954">
                  <c:v>0.21204090574983095</c:v>
                </c:pt>
                <c:pt idx="955">
                  <c:v>0.21204090574988754</c:v>
                </c:pt>
                <c:pt idx="956">
                  <c:v>0.21043090574997358</c:v>
                </c:pt>
                <c:pt idx="957">
                  <c:v>0.21046562165892624</c:v>
                </c:pt>
                <c:pt idx="958">
                  <c:v>0.21049590574995158</c:v>
                </c:pt>
                <c:pt idx="959">
                  <c:v>0.21049590574995158</c:v>
                </c:pt>
                <c:pt idx="960">
                  <c:v>0.21049590574992336</c:v>
                </c:pt>
                <c:pt idx="961">
                  <c:v>0.21049590574995158</c:v>
                </c:pt>
                <c:pt idx="962">
                  <c:v>0.21049590574995158</c:v>
                </c:pt>
                <c:pt idx="963">
                  <c:v>0.21049865574988771</c:v>
                </c:pt>
                <c:pt idx="964">
                  <c:v>0.21011694023269484</c:v>
                </c:pt>
                <c:pt idx="965">
                  <c:v>0.20755090574996871</c:v>
                </c:pt>
                <c:pt idx="966">
                  <c:v>0.20755090575016771</c:v>
                </c:pt>
                <c:pt idx="967">
                  <c:v>0.20755090575022475</c:v>
                </c:pt>
                <c:pt idx="968">
                  <c:v>0.20755090575022475</c:v>
                </c:pt>
                <c:pt idx="969">
                  <c:v>0.20755090575022475</c:v>
                </c:pt>
                <c:pt idx="970">
                  <c:v>0.20755090575022475</c:v>
                </c:pt>
                <c:pt idx="971">
                  <c:v>0.20755090575022475</c:v>
                </c:pt>
                <c:pt idx="972">
                  <c:v>0.20755090575021029</c:v>
                </c:pt>
                <c:pt idx="973">
                  <c:v>0.2051290370632444</c:v>
                </c:pt>
                <c:pt idx="974">
                  <c:v>0.20270090575007771</c:v>
                </c:pt>
                <c:pt idx="975">
                  <c:v>0.2017992057500213</c:v>
                </c:pt>
                <c:pt idx="976">
                  <c:v>0.20055686575007314</c:v>
                </c:pt>
                <c:pt idx="977">
                  <c:v>0.20012304575000428</c:v>
                </c:pt>
                <c:pt idx="978">
                  <c:v>0.19823256574983361</c:v>
                </c:pt>
                <c:pt idx="979">
                  <c:v>0.19826090574981947</c:v>
                </c:pt>
                <c:pt idx="980">
                  <c:v>0.19826090574983371</c:v>
                </c:pt>
                <c:pt idx="981">
                  <c:v>0.19826090574999025</c:v>
                </c:pt>
                <c:pt idx="982">
                  <c:v>0.19737090574992069</c:v>
                </c:pt>
                <c:pt idx="983">
                  <c:v>0.1973709057499633</c:v>
                </c:pt>
                <c:pt idx="984">
                  <c:v>0.1973709057499633</c:v>
                </c:pt>
                <c:pt idx="985">
                  <c:v>0.19737090575002014</c:v>
                </c:pt>
                <c:pt idx="986">
                  <c:v>0.1973709057499633</c:v>
                </c:pt>
                <c:pt idx="987">
                  <c:v>0.1973709057499633</c:v>
                </c:pt>
                <c:pt idx="988">
                  <c:v>0.19737090574997737</c:v>
                </c:pt>
                <c:pt idx="989">
                  <c:v>0.1973709057499633</c:v>
                </c:pt>
                <c:pt idx="990">
                  <c:v>0.1973709057499633</c:v>
                </c:pt>
                <c:pt idx="991">
                  <c:v>0.19620590574996299</c:v>
                </c:pt>
                <c:pt idx="992">
                  <c:v>0.19608228670219352</c:v>
                </c:pt>
                <c:pt idx="993">
                  <c:v>0.19436090574997422</c:v>
                </c:pt>
                <c:pt idx="994">
                  <c:v>0.19441205574989362</c:v>
                </c:pt>
                <c:pt idx="995">
                  <c:v>0.19553155574985218</c:v>
                </c:pt>
                <c:pt idx="996">
                  <c:v>0.19555090574985437</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0.19105090574991818</c:v>
                </c:pt>
                <c:pt idx="1011">
                  <c:v>0.19100608575000441</c:v>
                </c:pt>
                <c:pt idx="1012">
                  <c:v>0.1910564457499789</c:v>
                </c:pt>
                <c:pt idx="1013">
                  <c:v>0.19103060575000086</c:v>
                </c:pt>
                <c:pt idx="1014">
                  <c:v>0.1917769057497907</c:v>
                </c:pt>
                <c:pt idx="1015">
                  <c:v>0.19239090574998838</c:v>
                </c:pt>
                <c:pt idx="1016">
                  <c:v>0.19239090574998838</c:v>
                </c:pt>
                <c:pt idx="1017">
                  <c:v>0.19346725940854981</c:v>
                </c:pt>
                <c:pt idx="1018">
                  <c:v>0.19473455574981813</c:v>
                </c:pt>
                <c:pt idx="1019">
                  <c:v>0.19445320575006542</c:v>
                </c:pt>
                <c:pt idx="1020">
                  <c:v>0.19540380575008953</c:v>
                </c:pt>
                <c:pt idx="1021">
                  <c:v>0.19684710575012362</c:v>
                </c:pt>
                <c:pt idx="1022">
                  <c:v>0.19729090575015121</c:v>
                </c:pt>
                <c:pt idx="1023">
                  <c:v>0.19729090575012292</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0.19227130575012574</c:v>
                </c:pt>
                <c:pt idx="1032">
                  <c:v>0.19417352870070165</c:v>
                </c:pt>
                <c:pt idx="1033">
                  <c:v>0.19416090575010969</c:v>
                </c:pt>
                <c:pt idx="1034">
                  <c:v>0.19395314574988731</c:v>
                </c:pt>
                <c:pt idx="1035">
                  <c:v>0.19419190574994616</c:v>
                </c:pt>
                <c:pt idx="1036">
                  <c:v>0.19425990574988816</c:v>
                </c:pt>
                <c:pt idx="1037">
                  <c:v>0.19240580575002775</c:v>
                </c:pt>
                <c:pt idx="1038">
                  <c:v>0.19238874080154739</c:v>
                </c:pt>
                <c:pt idx="1039">
                  <c:v>0.19369820574992525</c:v>
                </c:pt>
                <c:pt idx="1040">
                  <c:v>0.19500932680251992</c:v>
                </c:pt>
                <c:pt idx="1041">
                  <c:v>0.19489090574997192</c:v>
                </c:pt>
                <c:pt idx="1042">
                  <c:v>0.19499330575000356</c:v>
                </c:pt>
                <c:pt idx="1043">
                  <c:v>0.19521090575005928</c:v>
                </c:pt>
                <c:pt idx="1044">
                  <c:v>0.19521090575005928</c:v>
                </c:pt>
                <c:pt idx="1045">
                  <c:v>0.19521090575013056</c:v>
                </c:pt>
                <c:pt idx="1046">
                  <c:v>0.19521090575005928</c:v>
                </c:pt>
                <c:pt idx="1047">
                  <c:v>0.19521090575005928</c:v>
                </c:pt>
                <c:pt idx="1048">
                  <c:v>0.19521090575005928</c:v>
                </c:pt>
                <c:pt idx="1049">
                  <c:v>0.19570063908332724</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0.19313090574995317</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0.19341790574989687</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0.18399572502688971</c:v>
                </c:pt>
                <c:pt idx="1107">
                  <c:v>0.18368090574972484</c:v>
                </c:pt>
                <c:pt idx="1108">
                  <c:v>0.18368090574972484</c:v>
                </c:pt>
                <c:pt idx="1109">
                  <c:v>0.18368090574972484</c:v>
                </c:pt>
                <c:pt idx="1110">
                  <c:v>0.18368090574988116</c:v>
                </c:pt>
                <c:pt idx="1111">
                  <c:v>0.18368090574996643</c:v>
                </c:pt>
                <c:pt idx="1112">
                  <c:v>0.18281022927938295</c:v>
                </c:pt>
                <c:pt idx="1113">
                  <c:v>0.17947123574992957</c:v>
                </c:pt>
                <c:pt idx="1114">
                  <c:v>0.17663090575001661</c:v>
                </c:pt>
                <c:pt idx="1115">
                  <c:v>0.17719025575003422</c:v>
                </c:pt>
                <c:pt idx="1116">
                  <c:v>0.1790613139132092</c:v>
                </c:pt>
                <c:pt idx="1117">
                  <c:v>0.17670935280881417</c:v>
                </c:pt>
                <c:pt idx="1118">
                  <c:v>0.17589410574993294</c:v>
                </c:pt>
                <c:pt idx="1119">
                  <c:v>0.17505020807554672</c:v>
                </c:pt>
                <c:pt idx="1120">
                  <c:v>0.16837090574996688</c:v>
                </c:pt>
                <c:pt idx="1121">
                  <c:v>0.1715868857500169</c:v>
                </c:pt>
                <c:pt idx="1122">
                  <c:v>0.17271450575005076</c:v>
                </c:pt>
                <c:pt idx="1123">
                  <c:v>0.17107059647146641</c:v>
                </c:pt>
                <c:pt idx="1124">
                  <c:v>0.16986680574984803</c:v>
                </c:pt>
                <c:pt idx="1125">
                  <c:v>0.17007090574975317</c:v>
                </c:pt>
                <c:pt idx="1126">
                  <c:v>0.17007090574975317</c:v>
                </c:pt>
                <c:pt idx="1127">
                  <c:v>0.17007090574976758</c:v>
                </c:pt>
                <c:pt idx="1128">
                  <c:v>0.16975410574995919</c:v>
                </c:pt>
                <c:pt idx="1129">
                  <c:v>0.16680090574990913</c:v>
                </c:pt>
                <c:pt idx="1130">
                  <c:v>0.16794020574995741</c:v>
                </c:pt>
                <c:pt idx="1131">
                  <c:v>0.16811790574986674</c:v>
                </c:pt>
                <c:pt idx="1132">
                  <c:v>0.16936400574982721</c:v>
                </c:pt>
                <c:pt idx="1133">
                  <c:v>0.16941502033337491</c:v>
                </c:pt>
                <c:pt idx="1134">
                  <c:v>0.16889684574999841</c:v>
                </c:pt>
                <c:pt idx="1135">
                  <c:v>0.16904693575007493</c:v>
                </c:pt>
                <c:pt idx="1136">
                  <c:v>0.17086060575017825</c:v>
                </c:pt>
                <c:pt idx="1137">
                  <c:v>0.17162090575021688</c:v>
                </c:pt>
                <c:pt idx="1138">
                  <c:v>0.17132678810291679</c:v>
                </c:pt>
                <c:pt idx="1139">
                  <c:v>0.17322590574991636</c:v>
                </c:pt>
                <c:pt idx="1140">
                  <c:v>0.17322590574990221</c:v>
                </c:pt>
                <c:pt idx="1141">
                  <c:v>0.17233080574995085</c:v>
                </c:pt>
                <c:pt idx="1142">
                  <c:v>0.16981968574987172</c:v>
                </c:pt>
                <c:pt idx="1143">
                  <c:v>0.16996471751463121</c:v>
                </c:pt>
                <c:pt idx="1144">
                  <c:v>0.16708604575005381</c:v>
                </c:pt>
                <c:pt idx="1145">
                  <c:v>0.16768930574986041</c:v>
                </c:pt>
                <c:pt idx="1146">
                  <c:v>0.16860456428659618</c:v>
                </c:pt>
                <c:pt idx="1147">
                  <c:v>0.16484090574995489</c:v>
                </c:pt>
                <c:pt idx="1148">
                  <c:v>0.16377930575008293</c:v>
                </c:pt>
                <c:pt idx="1149">
                  <c:v>0.16529057585312046</c:v>
                </c:pt>
                <c:pt idx="1150">
                  <c:v>0.16540068574994393</c:v>
                </c:pt>
                <c:pt idx="1151">
                  <c:v>0.16443570574985245</c:v>
                </c:pt>
                <c:pt idx="1152">
                  <c:v>0.160963805749887</c:v>
                </c:pt>
                <c:pt idx="1153">
                  <c:v>0.15957038574990207</c:v>
                </c:pt>
                <c:pt idx="1154">
                  <c:v>0.15941690574987924</c:v>
                </c:pt>
                <c:pt idx="1155">
                  <c:v>0.16125441794513051</c:v>
                </c:pt>
                <c:pt idx="1156">
                  <c:v>0.17315655574977018</c:v>
                </c:pt>
                <c:pt idx="1157">
                  <c:v>0.17475983574989609</c:v>
                </c:pt>
                <c:pt idx="1158">
                  <c:v>0.17424227574994691</c:v>
                </c:pt>
                <c:pt idx="1159">
                  <c:v>0.17437465575008557</c:v>
                </c:pt>
                <c:pt idx="1160">
                  <c:v>0.17454090575004971</c:v>
                </c:pt>
                <c:pt idx="1161">
                  <c:v>0.17477490575021193</c:v>
                </c:pt>
                <c:pt idx="1162">
                  <c:v>0.17477490575019791</c:v>
                </c:pt>
                <c:pt idx="1163">
                  <c:v>0.17248590574995148</c:v>
                </c:pt>
                <c:pt idx="1164">
                  <c:v>0.17248590575019343</c:v>
                </c:pt>
                <c:pt idx="1165">
                  <c:v>0.17248590575019343</c:v>
                </c:pt>
                <c:pt idx="1166">
                  <c:v>0.17248590575019343</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0.17270330574986331</c:v>
                </c:pt>
                <c:pt idx="1175">
                  <c:v>0.17280090574988088</c:v>
                </c:pt>
                <c:pt idx="1176">
                  <c:v>0.17280090574988088</c:v>
                </c:pt>
                <c:pt idx="1177">
                  <c:v>0.17292884389429769</c:v>
                </c:pt>
                <c:pt idx="1178">
                  <c:v>0.1740109057500519</c:v>
                </c:pt>
                <c:pt idx="1179">
                  <c:v>0.17401090575003786</c:v>
                </c:pt>
                <c:pt idx="1180">
                  <c:v>0.17199090575010725</c:v>
                </c:pt>
                <c:pt idx="1181">
                  <c:v>0.17199090575010725</c:v>
                </c:pt>
                <c:pt idx="1182">
                  <c:v>0.17199090575010725</c:v>
                </c:pt>
                <c:pt idx="1183">
                  <c:v>0.17199090575010725</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0.17294079574980992</c:v>
                </c:pt>
                <c:pt idx="1200">
                  <c:v>0.17329490574979925</c:v>
                </c:pt>
                <c:pt idx="1201">
                  <c:v>0.17329490574982767</c:v>
                </c:pt>
                <c:pt idx="1202">
                  <c:v>0.17329490574979925</c:v>
                </c:pt>
                <c:pt idx="1203">
                  <c:v>0.17329490574979925</c:v>
                </c:pt>
                <c:pt idx="1204">
                  <c:v>0.17329490574979925</c:v>
                </c:pt>
                <c:pt idx="1205">
                  <c:v>0.17329490574988426</c:v>
                </c:pt>
                <c:pt idx="1206">
                  <c:v>0.17329490574981321</c:v>
                </c:pt>
                <c:pt idx="1207">
                  <c:v>0.17429202574993496</c:v>
                </c:pt>
                <c:pt idx="1208">
                  <c:v>0.17511280574998977</c:v>
                </c:pt>
                <c:pt idx="1209">
                  <c:v>0.17574090575000442</c:v>
                </c:pt>
                <c:pt idx="1210">
                  <c:v>0.17574090575000442</c:v>
                </c:pt>
                <c:pt idx="1211">
                  <c:v>0.17574090575000442</c:v>
                </c:pt>
                <c:pt idx="1212">
                  <c:v>0.17574090575000442</c:v>
                </c:pt>
                <c:pt idx="1213">
                  <c:v>0.17591117602036413</c:v>
                </c:pt>
                <c:pt idx="1214">
                  <c:v>0.17998180575003198</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0.18290090575007442</c:v>
                </c:pt>
                <c:pt idx="1224">
                  <c:v>0.18290090575000334</c:v>
                </c:pt>
                <c:pt idx="1225">
                  <c:v>0.18290090575000334</c:v>
                </c:pt>
                <c:pt idx="1226">
                  <c:v>0.18290090575000334</c:v>
                </c:pt>
                <c:pt idx="1227">
                  <c:v>0.18290090575003179</c:v>
                </c:pt>
                <c:pt idx="1228">
                  <c:v>0.18152870574985513</c:v>
                </c:pt>
                <c:pt idx="1229">
                  <c:v>0.17422650575007026</c:v>
                </c:pt>
                <c:pt idx="1230">
                  <c:v>0.17353090575009844</c:v>
                </c:pt>
                <c:pt idx="1231">
                  <c:v>0.1735309057499422</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0.17353090575004171</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0.173843274171148</c:v>
                </c:pt>
                <c:pt idx="1249">
                  <c:v>0.17393590575008491</c:v>
                </c:pt>
                <c:pt idx="1250">
                  <c:v>0.17393590575008491</c:v>
                </c:pt>
                <c:pt idx="1251">
                  <c:v>0.17393590575008491</c:v>
                </c:pt>
                <c:pt idx="1252">
                  <c:v>0.17393590575008491</c:v>
                </c:pt>
                <c:pt idx="1253">
                  <c:v>0.17393590575008491</c:v>
                </c:pt>
                <c:pt idx="1254">
                  <c:v>0.17393590575008491</c:v>
                </c:pt>
                <c:pt idx="1255">
                  <c:v>0.17393590574999993</c:v>
                </c:pt>
                <c:pt idx="1256">
                  <c:v>0.17495923908323652</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0.18126740574982181</c:v>
                </c:pt>
                <c:pt idx="1272">
                  <c:v>0.1833209057499659</c:v>
                </c:pt>
                <c:pt idx="1273">
                  <c:v>0.1833209057499659</c:v>
                </c:pt>
                <c:pt idx="1274">
                  <c:v>0.18332090574972426</c:v>
                </c:pt>
                <c:pt idx="1275">
                  <c:v>0.18372526745207582</c:v>
                </c:pt>
                <c:pt idx="1276">
                  <c:v>0.18384590575001891</c:v>
                </c:pt>
                <c:pt idx="1277">
                  <c:v>0.18384590575001891</c:v>
                </c:pt>
                <c:pt idx="1278">
                  <c:v>0.18384590575001891</c:v>
                </c:pt>
                <c:pt idx="1279">
                  <c:v>0.18422736574999052</c:v>
                </c:pt>
                <c:pt idx="1280">
                  <c:v>0.18786049479092576</c:v>
                </c:pt>
                <c:pt idx="1281">
                  <c:v>0.19160177172949489</c:v>
                </c:pt>
                <c:pt idx="1282">
                  <c:v>0.19229090575007041</c:v>
                </c:pt>
                <c:pt idx="1283">
                  <c:v>0.19229090575012742</c:v>
                </c:pt>
                <c:pt idx="1284">
                  <c:v>0.19229090575012742</c:v>
                </c:pt>
                <c:pt idx="1285">
                  <c:v>0.19241345575014213</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0.19245690575009194</c:v>
                </c:pt>
                <c:pt idx="1303">
                  <c:v>0.19287090575014068</c:v>
                </c:pt>
                <c:pt idx="1304">
                  <c:v>0.19287090575014068</c:v>
                </c:pt>
                <c:pt idx="1305">
                  <c:v>0.19287090575014068</c:v>
                </c:pt>
                <c:pt idx="1306">
                  <c:v>0.19287090575014068</c:v>
                </c:pt>
                <c:pt idx="1307">
                  <c:v>0.19287090575009813</c:v>
                </c:pt>
                <c:pt idx="1308">
                  <c:v>0.19559590574999691</c:v>
                </c:pt>
                <c:pt idx="1309">
                  <c:v>0.19726210574985714</c:v>
                </c:pt>
                <c:pt idx="1310">
                  <c:v>0.19739590574985755</c:v>
                </c:pt>
                <c:pt idx="1311">
                  <c:v>0.19739590574985755</c:v>
                </c:pt>
                <c:pt idx="1312">
                  <c:v>0.19739590574982921</c:v>
                </c:pt>
                <c:pt idx="1313">
                  <c:v>0.19739590574985755</c:v>
                </c:pt>
                <c:pt idx="1314">
                  <c:v>0.19739590574985755</c:v>
                </c:pt>
                <c:pt idx="1315">
                  <c:v>0.19739590574985755</c:v>
                </c:pt>
                <c:pt idx="1316">
                  <c:v>0.19739590574997123</c:v>
                </c:pt>
                <c:pt idx="1317">
                  <c:v>0.19739590574999971</c:v>
                </c:pt>
                <c:pt idx="1318">
                  <c:v>0.19739590574982921</c:v>
                </c:pt>
                <c:pt idx="1319">
                  <c:v>0.19739590574985755</c:v>
                </c:pt>
                <c:pt idx="1320">
                  <c:v>0.19739590574985755</c:v>
                </c:pt>
                <c:pt idx="1321">
                  <c:v>0.19739590574985755</c:v>
                </c:pt>
                <c:pt idx="1322">
                  <c:v>0.19739590574985755</c:v>
                </c:pt>
                <c:pt idx="1323">
                  <c:v>0.19739590574985755</c:v>
                </c:pt>
                <c:pt idx="1324">
                  <c:v>0.19723390574992572</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0.19484504575000042</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0.19502033756816695</c:v>
                </c:pt>
                <c:pt idx="1353">
                  <c:v>0.19617090574982388</c:v>
                </c:pt>
                <c:pt idx="1354">
                  <c:v>0.19617090574982388</c:v>
                </c:pt>
                <c:pt idx="1355">
                  <c:v>0.19617090574986662</c:v>
                </c:pt>
                <c:pt idx="1356">
                  <c:v>0.19617090574986662</c:v>
                </c:pt>
                <c:pt idx="1357">
                  <c:v>0.19617090574986662</c:v>
                </c:pt>
                <c:pt idx="1358">
                  <c:v>0.19617090574986662</c:v>
                </c:pt>
                <c:pt idx="1359">
                  <c:v>0.19617090574983817</c:v>
                </c:pt>
                <c:pt idx="1360">
                  <c:v>0.19617090574986662</c:v>
                </c:pt>
                <c:pt idx="1361">
                  <c:v>0.19617090574995166</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0.19762090574998567</c:v>
                </c:pt>
                <c:pt idx="1371">
                  <c:v>0.19762090575008517</c:v>
                </c:pt>
                <c:pt idx="1372">
                  <c:v>0.19762090575004265</c:v>
                </c:pt>
                <c:pt idx="1373">
                  <c:v>0.19762090575008517</c:v>
                </c:pt>
                <c:pt idx="1374">
                  <c:v>0.19762090575008517</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0.19746858756819599</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0.19790705574986611</c:v>
                </c:pt>
                <c:pt idx="1418">
                  <c:v>0.19752090574993986</c:v>
                </c:pt>
                <c:pt idx="1419">
                  <c:v>0.19752090574998238</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0.19843227417089823</c:v>
                </c:pt>
                <c:pt idx="1436">
                  <c:v>0.19840090574990654</c:v>
                </c:pt>
                <c:pt idx="1437">
                  <c:v>0.19840090574997771</c:v>
                </c:pt>
                <c:pt idx="1438">
                  <c:v>0.19840090574993496</c:v>
                </c:pt>
                <c:pt idx="1439">
                  <c:v>0.19840090574990654</c:v>
                </c:pt>
                <c:pt idx="1440">
                  <c:v>0.19844410574990007</c:v>
                </c:pt>
                <c:pt idx="1441">
                  <c:v>0.20025446574989328</c:v>
                </c:pt>
                <c:pt idx="1442">
                  <c:v>0.20091688469753452</c:v>
                </c:pt>
                <c:pt idx="1443">
                  <c:v>0.20049346575002897</c:v>
                </c:pt>
                <c:pt idx="1444">
                  <c:v>0.19913422574980189</c:v>
                </c:pt>
                <c:pt idx="1445">
                  <c:v>0.19940970574982941</c:v>
                </c:pt>
                <c:pt idx="1446">
                  <c:v>0.19892090575008581</c:v>
                </c:pt>
                <c:pt idx="1447">
                  <c:v>0.19892090575008581</c:v>
                </c:pt>
                <c:pt idx="1448">
                  <c:v>0.19892090575008581</c:v>
                </c:pt>
                <c:pt idx="1449">
                  <c:v>0.19892090575010021</c:v>
                </c:pt>
                <c:pt idx="1450">
                  <c:v>0.19892090575010021</c:v>
                </c:pt>
                <c:pt idx="1451">
                  <c:v>0.19892090575010021</c:v>
                </c:pt>
                <c:pt idx="1452">
                  <c:v>0.19892090575010021</c:v>
                </c:pt>
                <c:pt idx="1453">
                  <c:v>0.19892090575010021</c:v>
                </c:pt>
                <c:pt idx="1454">
                  <c:v>0.19892090575010021</c:v>
                </c:pt>
                <c:pt idx="1455">
                  <c:v>0.19892090574998633</c:v>
                </c:pt>
                <c:pt idx="1456">
                  <c:v>0.19892090575000054</c:v>
                </c:pt>
                <c:pt idx="1457">
                  <c:v>0.19989567342678072</c:v>
                </c:pt>
                <c:pt idx="1458">
                  <c:v>0.20643915574984842</c:v>
                </c:pt>
                <c:pt idx="1459">
                  <c:v>0.20690090574984771</c:v>
                </c:pt>
                <c:pt idx="1460">
                  <c:v>0.20690090574984771</c:v>
                </c:pt>
                <c:pt idx="1461">
                  <c:v>0.20690090574981923</c:v>
                </c:pt>
                <c:pt idx="1462">
                  <c:v>0.20690090574984771</c:v>
                </c:pt>
                <c:pt idx="1463">
                  <c:v>0.20690090575000422</c:v>
                </c:pt>
                <c:pt idx="1464">
                  <c:v>0.20690090575000422</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0.20701090574996794</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-1.1141816565065181</c:v>
                </c:pt>
                <c:pt idx="3">
                  <c:v>-1.1152174404645905</c:v>
                </c:pt>
                <c:pt idx="4">
                  <c:v>-1.1166979219126767</c:v>
                </c:pt>
                <c:pt idx="5">
                  <c:v>-1.114925753441554</c:v>
                </c:pt>
                <c:pt idx="6">
                  <c:v>-1.1115953057703638</c:v>
                </c:pt>
                <c:pt idx="7">
                  <c:v>-1.1107890541138943</c:v>
                </c:pt>
                <c:pt idx="8">
                  <c:v>-1.1119401923779559</c:v>
                </c:pt>
                <c:pt idx="9">
                  <c:v>-1.110979730228224</c:v>
                </c:pt>
                <c:pt idx="10">
                  <c:v>-1.1102773116767288</c:v>
                </c:pt>
                <c:pt idx="11">
                  <c:v>-1.109766323406248</c:v>
                </c:pt>
                <c:pt idx="12">
                  <c:v>-1.1088894267237523</c:v>
                </c:pt>
                <c:pt idx="13">
                  <c:v>-1.1076250164127686</c:v>
                </c:pt>
                <c:pt idx="14">
                  <c:v>-1.1084726760910701</c:v>
                </c:pt>
                <c:pt idx="15">
                  <c:v>-1.1106682973180138</c:v>
                </c:pt>
                <c:pt idx="16">
                  <c:v>-1.1126753484056167</c:v>
                </c:pt>
                <c:pt idx="17">
                  <c:v>-1.112075458582638</c:v>
                </c:pt>
                <c:pt idx="18">
                  <c:v>-1.112148731334246</c:v>
                </c:pt>
                <c:pt idx="19">
                  <c:v>-1.1121976003891092</c:v>
                </c:pt>
                <c:pt idx="20">
                  <c:v>-1.1108271988231309</c:v>
                </c:pt>
                <c:pt idx="21">
                  <c:v>-1.1112988708172082</c:v>
                </c:pt>
                <c:pt idx="22">
                  <c:v>-1.1116287499813495</c:v>
                </c:pt>
                <c:pt idx="23">
                  <c:v>-1.1106174882996953</c:v>
                </c:pt>
                <c:pt idx="24">
                  <c:v>-1.1105789783650561</c:v>
                </c:pt>
                <c:pt idx="25">
                  <c:v>-1.1096950617659047</c:v>
                </c:pt>
                <c:pt idx="26">
                  <c:v>-1.1105029925105481</c:v>
                </c:pt>
                <c:pt idx="27">
                  <c:v>-1.1132056035013704</c:v>
                </c:pt>
                <c:pt idx="28">
                  <c:v>-1.115675788846574</c:v>
                </c:pt>
                <c:pt idx="29">
                  <c:v>-1.1188211763367253</c:v>
                </c:pt>
                <c:pt idx="30">
                  <c:v>-1.1216688909019439</c:v>
                </c:pt>
                <c:pt idx="31">
                  <c:v>-1.12277719344489</c:v>
                </c:pt>
                <c:pt idx="32">
                  <c:v>-1.1236977227038949</c:v>
                </c:pt>
                <c:pt idx="33">
                  <c:v>-1.1255466643985983</c:v>
                </c:pt>
                <c:pt idx="34">
                  <c:v>-1.1245314848445247</c:v>
                </c:pt>
                <c:pt idx="35">
                  <c:v>-1.1230471234695214</c:v>
                </c:pt>
                <c:pt idx="36">
                  <c:v>-1.123978841906478</c:v>
                </c:pt>
                <c:pt idx="37">
                  <c:v>-1.121041210746782</c:v>
                </c:pt>
                <c:pt idx="38">
                  <c:v>-1.1179050108096913</c:v>
                </c:pt>
                <c:pt idx="39">
                  <c:v>-1.1152144000817827</c:v>
                </c:pt>
                <c:pt idx="40">
                  <c:v>-1.1152582034130063</c:v>
                </c:pt>
                <c:pt idx="41">
                  <c:v>-1.1127954553849118</c:v>
                </c:pt>
                <c:pt idx="42">
                  <c:v>-1.1107365422914768</c:v>
                </c:pt>
                <c:pt idx="43">
                  <c:v>-1.1079257202341617</c:v>
                </c:pt>
                <c:pt idx="44">
                  <c:v>-1.1093443552679616</c:v>
                </c:pt>
                <c:pt idx="45">
                  <c:v>-1.1138916201125098</c:v>
                </c:pt>
                <c:pt idx="46">
                  <c:v>-1.1161759863668017</c:v>
                </c:pt>
                <c:pt idx="47">
                  <c:v>-1.1157569163157195</c:v>
                </c:pt>
                <c:pt idx="48">
                  <c:v>-1.1171154883734999</c:v>
                </c:pt>
                <c:pt idx="49">
                  <c:v>-1.1177426040894278</c:v>
                </c:pt>
                <c:pt idx="50">
                  <c:v>-1.1187921006009001</c:v>
                </c:pt>
                <c:pt idx="51">
                  <c:v>-1.1189692633756738</c:v>
                </c:pt>
                <c:pt idx="52">
                  <c:v>-1.1196003965709158</c:v>
                </c:pt>
                <c:pt idx="53">
                  <c:v>-1.119937362056348</c:v>
                </c:pt>
                <c:pt idx="54">
                  <c:v>-1.1199450744782826</c:v>
                </c:pt>
                <c:pt idx="55">
                  <c:v>-1.1188023885733287</c:v>
                </c:pt>
                <c:pt idx="56">
                  <c:v>-1.121078107997846</c:v>
                </c:pt>
                <c:pt idx="57">
                  <c:v>-1.1220924717237784</c:v>
                </c:pt>
                <c:pt idx="58">
                  <c:v>-1.1215103593653879</c:v>
                </c:pt>
                <c:pt idx="59">
                  <c:v>-1.1217058877599282</c:v>
                </c:pt>
                <c:pt idx="60">
                  <c:v>-1.1223922269077935</c:v>
                </c:pt>
                <c:pt idx="61">
                  <c:v>-1.1221933877687604</c:v>
                </c:pt>
                <c:pt idx="62">
                  <c:v>-1.1212651982628756</c:v>
                </c:pt>
                <c:pt idx="63">
                  <c:v>-1.1215580331371626</c:v>
                </c:pt>
                <c:pt idx="64">
                  <c:v>-1.1209984793757861</c:v>
                </c:pt>
                <c:pt idx="65">
                  <c:v>-1.1203274322625703</c:v>
                </c:pt>
                <c:pt idx="66">
                  <c:v>-1.120116445821838</c:v>
                </c:pt>
                <c:pt idx="67">
                  <c:v>-1.1207411330260602</c:v>
                </c:pt>
                <c:pt idx="68">
                  <c:v>-1.1207353653107521</c:v>
                </c:pt>
                <c:pt idx="69">
                  <c:v>-1.1212906217447767</c:v>
                </c:pt>
                <c:pt idx="70">
                  <c:v>-1.1252244644540497</c:v>
                </c:pt>
                <c:pt idx="71">
                  <c:v>-1.125462596153554</c:v>
                </c:pt>
                <c:pt idx="72">
                  <c:v>-1.1253185929985541</c:v>
                </c:pt>
                <c:pt idx="73">
                  <c:v>-1.1252587624387211</c:v>
                </c:pt>
                <c:pt idx="74">
                  <c:v>-1.125373827410286</c:v>
                </c:pt>
                <c:pt idx="75">
                  <c:v>-1.1253143383598996</c:v>
                </c:pt>
                <c:pt idx="76">
                  <c:v>-1.1262891296773203</c:v>
                </c:pt>
                <c:pt idx="77">
                  <c:v>-1.1294431355381107</c:v>
                </c:pt>
                <c:pt idx="78">
                  <c:v>-1.1307239430462921</c:v>
                </c:pt>
                <c:pt idx="79">
                  <c:v>-1.1319677916419408</c:v>
                </c:pt>
                <c:pt idx="80">
                  <c:v>-1.1345116718823789</c:v>
                </c:pt>
                <c:pt idx="81">
                  <c:v>-1.1347676664238424</c:v>
                </c:pt>
                <c:pt idx="82">
                  <c:v>-1.1348953435294358</c:v>
                </c:pt>
                <c:pt idx="83">
                  <c:v>-1.135093044303602</c:v>
                </c:pt>
                <c:pt idx="84">
                  <c:v>-1.1346613336593798</c:v>
                </c:pt>
                <c:pt idx="85">
                  <c:v>-1.1333247557593575</c:v>
                </c:pt>
                <c:pt idx="86">
                  <c:v>-1.1338555990102901</c:v>
                </c:pt>
                <c:pt idx="87">
                  <c:v>-1.1327209101184934</c:v>
                </c:pt>
                <c:pt idx="88">
                  <c:v>-1.1312816469647515</c:v>
                </c:pt>
                <c:pt idx="89">
                  <c:v>-1.1304804468023661</c:v>
                </c:pt>
                <c:pt idx="90">
                  <c:v>-1.1298308104349228</c:v>
                </c:pt>
                <c:pt idx="91">
                  <c:v>-1.1289719378627441</c:v>
                </c:pt>
                <c:pt idx="92">
                  <c:v>-1.1290080050561073</c:v>
                </c:pt>
                <c:pt idx="93">
                  <c:v>-1.129071018294395</c:v>
                </c:pt>
                <c:pt idx="94">
                  <c:v>-1.1292164538918441</c:v>
                </c:pt>
                <c:pt idx="95">
                  <c:v>-1.1289714682872329</c:v>
                </c:pt>
                <c:pt idx="96">
                  <c:v>-1.1278212786605601</c:v>
                </c:pt>
                <c:pt idx="97">
                  <c:v>-1.1272167167984577</c:v>
                </c:pt>
                <c:pt idx="98">
                  <c:v>-1.1259055291780575</c:v>
                </c:pt>
                <c:pt idx="99">
                  <c:v>-1.1248705041298881</c:v>
                </c:pt>
                <c:pt idx="100">
                  <c:v>-1.1265735643675638</c:v>
                </c:pt>
                <c:pt idx="101">
                  <c:v>-1.128280343263784</c:v>
                </c:pt>
                <c:pt idx="102">
                  <c:v>-1.129794055479461</c:v>
                </c:pt>
                <c:pt idx="103">
                  <c:v>-1.130644342883329</c:v>
                </c:pt>
                <c:pt idx="104">
                  <c:v>-1.1314508316991407</c:v>
                </c:pt>
                <c:pt idx="105">
                  <c:v>-1.1318819636745587</c:v>
                </c:pt>
                <c:pt idx="106">
                  <c:v>-1.131928579715634</c:v>
                </c:pt>
                <c:pt idx="107">
                  <c:v>-1.1312918400734571</c:v>
                </c:pt>
                <c:pt idx="108">
                  <c:v>-1.1291639562989815</c:v>
                </c:pt>
                <c:pt idx="109">
                  <c:v>-1.1272974837854122</c:v>
                </c:pt>
                <c:pt idx="110">
                  <c:v>-1.1262435618805324</c:v>
                </c:pt>
                <c:pt idx="111">
                  <c:v>-1.1274319910801858</c:v>
                </c:pt>
                <c:pt idx="112">
                  <c:v>-1.129081491251128</c:v>
                </c:pt>
                <c:pt idx="113">
                  <c:v>-1.1300794103479888</c:v>
                </c:pt>
                <c:pt idx="114">
                  <c:v>-1.1287857772623795</c:v>
                </c:pt>
                <c:pt idx="115">
                  <c:v>-1.1254413798784526</c:v>
                </c:pt>
                <c:pt idx="116">
                  <c:v>-1.1230294835573598</c:v>
                </c:pt>
                <c:pt idx="117">
                  <c:v>-1.1200833431202861</c:v>
                </c:pt>
                <c:pt idx="118">
                  <c:v>-1.116935109717986</c:v>
                </c:pt>
                <c:pt idx="119">
                  <c:v>-1.1163290822111378</c:v>
                </c:pt>
                <c:pt idx="120">
                  <c:v>-1.1172808927879174</c:v>
                </c:pt>
                <c:pt idx="121">
                  <c:v>-1.119712995085294</c:v>
                </c:pt>
                <c:pt idx="122">
                  <c:v>-1.1225237791971239</c:v>
                </c:pt>
                <c:pt idx="123">
                  <c:v>-1.1284343924886837</c:v>
                </c:pt>
                <c:pt idx="124">
                  <c:v>-1.1291901102316615</c:v>
                </c:pt>
                <c:pt idx="125">
                  <c:v>-1.1309105874517249</c:v>
                </c:pt>
                <c:pt idx="126">
                  <c:v>-1.1325685494681181</c:v>
                </c:pt>
                <c:pt idx="127">
                  <c:v>-1.1349056125291364</c:v>
                </c:pt>
                <c:pt idx="128">
                  <c:v>-1.1367613085220114</c:v>
                </c:pt>
                <c:pt idx="129">
                  <c:v>-1.1373194156113868</c:v>
                </c:pt>
                <c:pt idx="130">
                  <c:v>-1.1355571366849677</c:v>
                </c:pt>
                <c:pt idx="131">
                  <c:v>-1.1351950085929019</c:v>
                </c:pt>
                <c:pt idx="132">
                  <c:v>-1.1356360206266913</c:v>
                </c:pt>
                <c:pt idx="133">
                  <c:v>-1.1359086732406212</c:v>
                </c:pt>
                <c:pt idx="134">
                  <c:v>-1.1357234992231318</c:v>
                </c:pt>
                <c:pt idx="135">
                  <c:v>-1.1347131766924581</c:v>
                </c:pt>
                <c:pt idx="136">
                  <c:v>-1.133822150056119</c:v>
                </c:pt>
                <c:pt idx="137">
                  <c:v>-1.1325525459554362</c:v>
                </c:pt>
                <c:pt idx="138">
                  <c:v>-1.131285773537386</c:v>
                </c:pt>
                <c:pt idx="139">
                  <c:v>-1.1306264420958738</c:v>
                </c:pt>
                <c:pt idx="140">
                  <c:v>-1.1298582640008601</c:v>
                </c:pt>
                <c:pt idx="141">
                  <c:v>-1.1329638798686545</c:v>
                </c:pt>
                <c:pt idx="142">
                  <c:v>-1.1367518743232126</c:v>
                </c:pt>
                <c:pt idx="143">
                  <c:v>-1.1370371627871101</c:v>
                </c:pt>
                <c:pt idx="144">
                  <c:v>-1.1340802885180501</c:v>
                </c:pt>
                <c:pt idx="145">
                  <c:v>-1.1324554102304489</c:v>
                </c:pt>
                <c:pt idx="146">
                  <c:v>-1.1302379466277193</c:v>
                </c:pt>
                <c:pt idx="147">
                  <c:v>-1.1264164463007256</c:v>
                </c:pt>
                <c:pt idx="148">
                  <c:v>-1.12925482627405</c:v>
                </c:pt>
                <c:pt idx="149">
                  <c:v>-1.1304230447542101</c:v>
                </c:pt>
                <c:pt idx="150">
                  <c:v>-1.1310572610209721</c:v>
                </c:pt>
                <c:pt idx="151">
                  <c:v>-1.132505280097746</c:v>
                </c:pt>
                <c:pt idx="152">
                  <c:v>-1.1346379307750871</c:v>
                </c:pt>
                <c:pt idx="153">
                  <c:v>-1.1346534030508497</c:v>
                </c:pt>
                <c:pt idx="154">
                  <c:v>-1.1343118888491546</c:v>
                </c:pt>
                <c:pt idx="155">
                  <c:v>-1.1331942232552308</c:v>
                </c:pt>
                <c:pt idx="156">
                  <c:v>-1.131546326281466</c:v>
                </c:pt>
                <c:pt idx="157">
                  <c:v>-1.1322640131516977</c:v>
                </c:pt>
                <c:pt idx="158">
                  <c:v>-1.1330013178430378</c:v>
                </c:pt>
                <c:pt idx="159">
                  <c:v>-1.1354525731292304</c:v>
                </c:pt>
                <c:pt idx="160">
                  <c:v>-1.136324242819752</c:v>
                </c:pt>
                <c:pt idx="161">
                  <c:v>-1.1376706580894311</c:v>
                </c:pt>
                <c:pt idx="162">
                  <c:v>-1.1391059606820881</c:v>
                </c:pt>
                <c:pt idx="163">
                  <c:v>-1.1389214839130659</c:v>
                </c:pt>
                <c:pt idx="164">
                  <c:v>-1.1413329343746041</c:v>
                </c:pt>
                <c:pt idx="165">
                  <c:v>-1.1408064263965259</c:v>
                </c:pt>
                <c:pt idx="166">
                  <c:v>-1.1417609643057764</c:v>
                </c:pt>
                <c:pt idx="167">
                  <c:v>-1.1423332298081181</c:v>
                </c:pt>
                <c:pt idx="168">
                  <c:v>-1.142622810856182</c:v>
                </c:pt>
                <c:pt idx="169">
                  <c:v>-1.1418174983507201</c:v>
                </c:pt>
                <c:pt idx="170">
                  <c:v>-1.1418617048528574</c:v>
                </c:pt>
                <c:pt idx="171">
                  <c:v>-1.1420788432070321</c:v>
                </c:pt>
                <c:pt idx="172">
                  <c:v>-1.1405952597146858</c:v>
                </c:pt>
                <c:pt idx="173">
                  <c:v>-1.1421907065274297</c:v>
                </c:pt>
                <c:pt idx="174">
                  <c:v>-1.1419791935929438</c:v>
                </c:pt>
                <c:pt idx="175">
                  <c:v>-1.1401538018213311</c:v>
                </c:pt>
                <c:pt idx="176">
                  <c:v>-1.1399463964867209</c:v>
                </c:pt>
                <c:pt idx="177">
                  <c:v>-1.13921540023398</c:v>
                </c:pt>
                <c:pt idx="178">
                  <c:v>-1.1397991821941638</c:v>
                </c:pt>
                <c:pt idx="179">
                  <c:v>-1.1413115805470682</c:v>
                </c:pt>
                <c:pt idx="180">
                  <c:v>-1.1419425002989101</c:v>
                </c:pt>
                <c:pt idx="181">
                  <c:v>-1.142285503861292</c:v>
                </c:pt>
                <c:pt idx="182">
                  <c:v>-1.1415349135033779</c:v>
                </c:pt>
                <c:pt idx="183">
                  <c:v>-1.1418589111157493</c:v>
                </c:pt>
                <c:pt idx="184">
                  <c:v>-1.1435214929961981</c:v>
                </c:pt>
                <c:pt idx="185">
                  <c:v>-1.1440820333404835</c:v>
                </c:pt>
                <c:pt idx="186">
                  <c:v>-1.1431349042891978</c:v>
                </c:pt>
                <c:pt idx="187">
                  <c:v>-1.1412213034703598</c:v>
                </c:pt>
                <c:pt idx="188">
                  <c:v>-1.1392400742923601</c:v>
                </c:pt>
                <c:pt idx="189">
                  <c:v>-1.1382190084433161</c:v>
                </c:pt>
                <c:pt idx="190">
                  <c:v>-1.1353955979678998</c:v>
                </c:pt>
                <c:pt idx="191">
                  <c:v>-1.1351968062607511</c:v>
                </c:pt>
                <c:pt idx="192">
                  <c:v>-1.134725893176608</c:v>
                </c:pt>
                <c:pt idx="193">
                  <c:v>-1.1340715895132287</c:v>
                </c:pt>
                <c:pt idx="194">
                  <c:v>-1.134237055589054</c:v>
                </c:pt>
                <c:pt idx="195">
                  <c:v>-1.1353061414625361</c:v>
                </c:pt>
                <c:pt idx="196">
                  <c:v>-1.1360022468322502</c:v>
                </c:pt>
                <c:pt idx="197">
                  <c:v>-1.1371640667532441</c:v>
                </c:pt>
                <c:pt idx="198">
                  <c:v>-1.1423491194843081</c:v>
                </c:pt>
                <c:pt idx="199">
                  <c:v>-1.1425281653042987</c:v>
                </c:pt>
                <c:pt idx="200">
                  <c:v>-1.1429788534394159</c:v>
                </c:pt>
                <c:pt idx="201">
                  <c:v>-1.1436789857748124</c:v>
                </c:pt>
                <c:pt idx="202">
                  <c:v>-1.1448258788865946</c:v>
                </c:pt>
                <c:pt idx="203">
                  <c:v>-1.1447814162523571</c:v>
                </c:pt>
                <c:pt idx="204">
                  <c:v>-1.1435954203076051</c:v>
                </c:pt>
                <c:pt idx="205">
                  <c:v>-1.1438186157114956</c:v>
                </c:pt>
                <c:pt idx="206">
                  <c:v>-1.1437055950534614</c:v>
                </c:pt>
                <c:pt idx="207">
                  <c:v>-1.1449359777414543</c:v>
                </c:pt>
                <c:pt idx="208">
                  <c:v>-1.1446478291358666</c:v>
                </c:pt>
                <c:pt idx="209">
                  <c:v>-1.1432672961226158</c:v>
                </c:pt>
                <c:pt idx="210">
                  <c:v>-1.1429778953156529</c:v>
                </c:pt>
                <c:pt idx="211">
                  <c:v>-1.1418574027823081</c:v>
                </c:pt>
                <c:pt idx="212">
                  <c:v>-1.1382106367183855</c:v>
                </c:pt>
                <c:pt idx="213">
                  <c:v>-1.1347265714523331</c:v>
                </c:pt>
                <c:pt idx="214">
                  <c:v>-1.1331026465452823</c:v>
                </c:pt>
                <c:pt idx="215">
                  <c:v>-1.1277838691453059</c:v>
                </c:pt>
                <c:pt idx="216">
                  <c:v>-1.12650708385965</c:v>
                </c:pt>
                <c:pt idx="217">
                  <c:v>-1.1275235156150658</c:v>
                </c:pt>
                <c:pt idx="218">
                  <c:v>-1.1286974259195279</c:v>
                </c:pt>
                <c:pt idx="219">
                  <c:v>-1.1317801369376781</c:v>
                </c:pt>
                <c:pt idx="220">
                  <c:v>-1.1334832825527172</c:v>
                </c:pt>
                <c:pt idx="221">
                  <c:v>-1.1357071542009862</c:v>
                </c:pt>
                <c:pt idx="222">
                  <c:v>-1.1342379235922699</c:v>
                </c:pt>
                <c:pt idx="223">
                  <c:v>-1.1311348690454111</c:v>
                </c:pt>
                <c:pt idx="224">
                  <c:v>-1.1303817885143559</c:v>
                </c:pt>
                <c:pt idx="225">
                  <c:v>-1.1308339707533441</c:v>
                </c:pt>
                <c:pt idx="226">
                  <c:v>-1.1308025423967953</c:v>
                </c:pt>
                <c:pt idx="227">
                  <c:v>-1.1299216140054087</c:v>
                </c:pt>
                <c:pt idx="228">
                  <c:v>-1.127870920854918</c:v>
                </c:pt>
                <c:pt idx="229">
                  <c:v>-1.1273276931429288</c:v>
                </c:pt>
                <c:pt idx="230">
                  <c:v>-1.1261870183492295</c:v>
                </c:pt>
                <c:pt idx="231">
                  <c:v>-1.1257762868207519</c:v>
                </c:pt>
                <c:pt idx="232">
                  <c:v>-1.1294389520472519</c:v>
                </c:pt>
                <c:pt idx="233">
                  <c:v>-1.1305262991903486</c:v>
                </c:pt>
                <c:pt idx="234">
                  <c:v>-1.1300022576694726</c:v>
                </c:pt>
                <c:pt idx="235">
                  <c:v>-1.130790461499686</c:v>
                </c:pt>
                <c:pt idx="236">
                  <c:v>-1.1299008957649173</c:v>
                </c:pt>
                <c:pt idx="237">
                  <c:v>-1.1294283178221576</c:v>
                </c:pt>
                <c:pt idx="238">
                  <c:v>-1.1295142453964626</c:v>
                </c:pt>
                <c:pt idx="239">
                  <c:v>-1.1282823828341577</c:v>
                </c:pt>
                <c:pt idx="240">
                  <c:v>-1.12402985962504</c:v>
                </c:pt>
                <c:pt idx="241">
                  <c:v>-1.1238416547110999</c:v>
                </c:pt>
                <c:pt idx="242">
                  <c:v>-1.1244002456055284</c:v>
                </c:pt>
                <c:pt idx="243">
                  <c:v>-1.1260060799976521</c:v>
                </c:pt>
                <c:pt idx="244">
                  <c:v>-1.1276237201820152</c:v>
                </c:pt>
                <c:pt idx="245">
                  <c:v>-1.1281253833469833</c:v>
                </c:pt>
                <c:pt idx="246">
                  <c:v>-1.1269590763711521</c:v>
                </c:pt>
                <c:pt idx="247">
                  <c:v>-1.1269912968399156</c:v>
                </c:pt>
                <c:pt idx="248">
                  <c:v>-1.1248143021080352</c:v>
                </c:pt>
                <c:pt idx="249">
                  <c:v>-1.1222973868852524</c:v>
                </c:pt>
                <c:pt idx="250">
                  <c:v>-1.120236135400674</c:v>
                </c:pt>
                <c:pt idx="251">
                  <c:v>-1.1184142251282481</c:v>
                </c:pt>
                <c:pt idx="252">
                  <c:v>-1.1172080896118235</c:v>
                </c:pt>
                <c:pt idx="253">
                  <c:v>-1.116410342489502</c:v>
                </c:pt>
                <c:pt idx="254">
                  <c:v>-1.1142316971285577</c:v>
                </c:pt>
                <c:pt idx="255">
                  <c:v>-1.1145279613270158</c:v>
                </c:pt>
                <c:pt idx="256">
                  <c:v>-1.1148827469657083</c:v>
                </c:pt>
                <c:pt idx="257">
                  <c:v>-1.1134994154721736</c:v>
                </c:pt>
                <c:pt idx="258">
                  <c:v>-1.1142246914414766</c:v>
                </c:pt>
                <c:pt idx="259">
                  <c:v>-1.1170356463080111</c:v>
                </c:pt>
                <c:pt idx="260">
                  <c:v>-1.1191585070475583</c:v>
                </c:pt>
                <c:pt idx="261">
                  <c:v>-1.1204640739914709</c:v>
                </c:pt>
                <c:pt idx="262">
                  <c:v>-1.1206447467245795</c:v>
                </c:pt>
                <c:pt idx="263">
                  <c:v>-1.120790983920628</c:v>
                </c:pt>
                <c:pt idx="264">
                  <c:v>-1.1209511755726</c:v>
                </c:pt>
                <c:pt idx="265">
                  <c:v>-1.1197773126999788</c:v>
                </c:pt>
                <c:pt idx="266">
                  <c:v>-1.117695508986458</c:v>
                </c:pt>
                <c:pt idx="267">
                  <c:v>-1.117340007126544</c:v>
                </c:pt>
                <c:pt idx="268">
                  <c:v>-1.1179572712432153</c:v>
                </c:pt>
                <c:pt idx="269">
                  <c:v>-1.1191367927378177</c:v>
                </c:pt>
                <c:pt idx="270">
                  <c:v>-1.1177699295892864</c:v>
                </c:pt>
                <c:pt idx="271">
                  <c:v>-1.1172773353977163</c:v>
                </c:pt>
                <c:pt idx="272">
                  <c:v>-1.117163551086606</c:v>
                </c:pt>
                <c:pt idx="273">
                  <c:v>-1.1179432693554219</c:v>
                </c:pt>
                <c:pt idx="274">
                  <c:v>-1.1188545968317973</c:v>
                </c:pt>
                <c:pt idx="275">
                  <c:v>-1.1186958518518413</c:v>
                </c:pt>
                <c:pt idx="276">
                  <c:v>-1.1200624968137751</c:v>
                </c:pt>
                <c:pt idx="277">
                  <c:v>-1.1207396531517304</c:v>
                </c:pt>
                <c:pt idx="278">
                  <c:v>-1.1205471414240709</c:v>
                </c:pt>
                <c:pt idx="279">
                  <c:v>-1.121407555531988</c:v>
                </c:pt>
                <c:pt idx="280">
                  <c:v>-1.1206239193907961</c:v>
                </c:pt>
                <c:pt idx="281">
                  <c:v>-1.1176152352909696</c:v>
                </c:pt>
                <c:pt idx="282">
                  <c:v>-1.117555774699696</c:v>
                </c:pt>
                <c:pt idx="283">
                  <c:v>-1.1179528837953121</c:v>
                </c:pt>
                <c:pt idx="284">
                  <c:v>-1.1184091309454942</c:v>
                </c:pt>
                <c:pt idx="285">
                  <c:v>-1.1179312548629361</c:v>
                </c:pt>
                <c:pt idx="286">
                  <c:v>-1.115600936613748</c:v>
                </c:pt>
                <c:pt idx="287">
                  <c:v>-1.1135473738351607</c:v>
                </c:pt>
                <c:pt idx="288">
                  <c:v>-1.1107199933123013</c:v>
                </c:pt>
                <c:pt idx="289">
                  <c:v>-1.1117029381680381</c:v>
                </c:pt>
                <c:pt idx="290">
                  <c:v>-1.1114187453803197</c:v>
                </c:pt>
                <c:pt idx="291">
                  <c:v>-1.11060980908006</c:v>
                </c:pt>
                <c:pt idx="292">
                  <c:v>-1.1110481791587323</c:v>
                </c:pt>
                <c:pt idx="293">
                  <c:v>-1.1110941880719019</c:v>
                </c:pt>
                <c:pt idx="294">
                  <c:v>-1.1112039264445601</c:v>
                </c:pt>
                <c:pt idx="295">
                  <c:v>-1.1105982546767181</c:v>
                </c:pt>
                <c:pt idx="296">
                  <c:v>-1.109622405628599</c:v>
                </c:pt>
                <c:pt idx="297">
                  <c:v>-1.1062473055957323</c:v>
                </c:pt>
                <c:pt idx="298">
                  <c:v>-1.1052922649086561</c:v>
                </c:pt>
                <c:pt idx="299">
                  <c:v>-1.1055131456373317</c:v>
                </c:pt>
                <c:pt idx="300">
                  <c:v>-1.1061746304856968</c:v>
                </c:pt>
                <c:pt idx="301">
                  <c:v>-1.1060405785368801</c:v>
                </c:pt>
                <c:pt idx="302">
                  <c:v>-1.1059073519025588</c:v>
                </c:pt>
                <c:pt idx="303">
                  <c:v>-1.1054314062970718</c:v>
                </c:pt>
                <c:pt idx="304">
                  <c:v>-1.1063305153239469</c:v>
                </c:pt>
                <c:pt idx="305">
                  <c:v>-1.1088091198259491</c:v>
                </c:pt>
                <c:pt idx="306">
                  <c:v>-1.1092260174974029</c:v>
                </c:pt>
                <c:pt idx="307">
                  <c:v>-1.1089765827834697</c:v>
                </c:pt>
                <c:pt idx="308">
                  <c:v>-1.109270688831856</c:v>
                </c:pt>
                <c:pt idx="309">
                  <c:v>-1.1090891006636667</c:v>
                </c:pt>
                <c:pt idx="310">
                  <c:v>-1.1091577156057062</c:v>
                </c:pt>
                <c:pt idx="311">
                  <c:v>-1.1097075932657681</c:v>
                </c:pt>
                <c:pt idx="312">
                  <c:v>-1.1105776075840339</c:v>
                </c:pt>
                <c:pt idx="313">
                  <c:v>-1.1104925764720561</c:v>
                </c:pt>
                <c:pt idx="314">
                  <c:v>-1.1102317391367527</c:v>
                </c:pt>
                <c:pt idx="315">
                  <c:v>-1.1105036850158279</c:v>
                </c:pt>
                <c:pt idx="316">
                  <c:v>-1.1118154607914341</c:v>
                </c:pt>
                <c:pt idx="317">
                  <c:v>-1.1116592629028474</c:v>
                </c:pt>
                <c:pt idx="318">
                  <c:v>-1.1111213096147168</c:v>
                </c:pt>
                <c:pt idx="319">
                  <c:v>-1.1119443047210211</c:v>
                </c:pt>
                <c:pt idx="320">
                  <c:v>-1.1119592789621446</c:v>
                </c:pt>
                <c:pt idx="321">
                  <c:v>-1.1095670573803869</c:v>
                </c:pt>
                <c:pt idx="322">
                  <c:v>-1.1067527158783861</c:v>
                </c:pt>
                <c:pt idx="323">
                  <c:v>-1.1040753671011041</c:v>
                </c:pt>
                <c:pt idx="324">
                  <c:v>-1.1012604469302971</c:v>
                </c:pt>
                <c:pt idx="325">
                  <c:v>-1.0989181616204906</c:v>
                </c:pt>
                <c:pt idx="326">
                  <c:v>-1.0975679850035505</c:v>
                </c:pt>
                <c:pt idx="327">
                  <c:v>-1.0957876060758451</c:v>
                </c:pt>
                <c:pt idx="328">
                  <c:v>-1.0956696287874879</c:v>
                </c:pt>
                <c:pt idx="329">
                  <c:v>-1.0965624815508201</c:v>
                </c:pt>
                <c:pt idx="330">
                  <c:v>-1.097361016042155</c:v>
                </c:pt>
                <c:pt idx="331">
                  <c:v>-1.1013675670637901</c:v>
                </c:pt>
                <c:pt idx="332">
                  <c:v>-1.1017648801164321</c:v>
                </c:pt>
                <c:pt idx="333">
                  <c:v>-1.1026197826411839</c:v>
                </c:pt>
                <c:pt idx="334">
                  <c:v>-1.1032425203955563</c:v>
                </c:pt>
                <c:pt idx="335">
                  <c:v>-1.1011957640902221</c:v>
                </c:pt>
                <c:pt idx="336">
                  <c:v>-1.0989583933319693</c:v>
                </c:pt>
                <c:pt idx="337">
                  <c:v>-1.0977426291460841</c:v>
                </c:pt>
                <c:pt idx="338">
                  <c:v>-1.0975027851561094</c:v>
                </c:pt>
                <c:pt idx="339">
                  <c:v>-1.0984831639477228</c:v>
                </c:pt>
                <c:pt idx="340">
                  <c:v>-1.098688809559988</c:v>
                </c:pt>
                <c:pt idx="341">
                  <c:v>-1.0976888556359228</c:v>
                </c:pt>
                <c:pt idx="342">
                  <c:v>-1.0974400565090434</c:v>
                </c:pt>
                <c:pt idx="343">
                  <c:v>-1.0975318466623918</c:v>
                </c:pt>
                <c:pt idx="344">
                  <c:v>-1.0974500456606933</c:v>
                </c:pt>
                <c:pt idx="345">
                  <c:v>-1.0965580656437799</c:v>
                </c:pt>
                <c:pt idx="346">
                  <c:v>-1.0949506849727459</c:v>
                </c:pt>
                <c:pt idx="347">
                  <c:v>-1.09408697434988</c:v>
                </c:pt>
                <c:pt idx="348">
                  <c:v>-1.0933367160150298</c:v>
                </c:pt>
                <c:pt idx="349">
                  <c:v>-1.0915137954438019</c:v>
                </c:pt>
                <c:pt idx="350">
                  <c:v>-1.0916619963192318</c:v>
                </c:pt>
                <c:pt idx="351">
                  <c:v>-1.0920960406114233</c:v>
                </c:pt>
                <c:pt idx="352">
                  <c:v>-1.0919186359341198</c:v>
                </c:pt>
                <c:pt idx="353">
                  <c:v>-1.0916412543628258</c:v>
                </c:pt>
                <c:pt idx="354">
                  <c:v>-1.0922602355131659</c:v>
                </c:pt>
                <c:pt idx="355">
                  <c:v>-1.091343016998636</c:v>
                </c:pt>
                <c:pt idx="356">
                  <c:v>-1.0905898368606461</c:v>
                </c:pt>
                <c:pt idx="357">
                  <c:v>-1.089948804634304</c:v>
                </c:pt>
                <c:pt idx="358">
                  <c:v>-1.0895183224754699</c:v>
                </c:pt>
                <c:pt idx="359">
                  <c:v>-1.0890304240389541</c:v>
                </c:pt>
                <c:pt idx="360">
                  <c:v>-1.0884967633349858</c:v>
                </c:pt>
                <c:pt idx="361">
                  <c:v>-1.0866016087700956</c:v>
                </c:pt>
                <c:pt idx="362">
                  <c:v>-1.0849647586786924</c:v>
                </c:pt>
                <c:pt idx="363">
                  <c:v>-1.0853932771581158</c:v>
                </c:pt>
                <c:pt idx="364">
                  <c:v>-1.0854395848920433</c:v>
                </c:pt>
                <c:pt idx="365">
                  <c:v>-1.0862077487575181</c:v>
                </c:pt>
                <c:pt idx="366">
                  <c:v>-1.0871301420889938</c:v>
                </c:pt>
                <c:pt idx="367">
                  <c:v>-1.0888323959848938</c:v>
                </c:pt>
                <c:pt idx="368">
                  <c:v>-1.0896671304788301</c:v>
                </c:pt>
                <c:pt idx="369">
                  <c:v>-1.0897586218114004</c:v>
                </c:pt>
                <c:pt idx="370">
                  <c:v>-1.0896074279850301</c:v>
                </c:pt>
                <c:pt idx="371">
                  <c:v>-1.0896064271725834</c:v>
                </c:pt>
                <c:pt idx="372">
                  <c:v>-1.0891156211624917</c:v>
                </c:pt>
                <c:pt idx="373">
                  <c:v>-1.088944501207834</c:v>
                </c:pt>
                <c:pt idx="374">
                  <c:v>-1.087944461906432</c:v>
                </c:pt>
                <c:pt idx="375">
                  <c:v>-1.0871776308764822</c:v>
                </c:pt>
                <c:pt idx="376">
                  <c:v>-1.0870867371854718</c:v>
                </c:pt>
                <c:pt idx="377">
                  <c:v>-1.086905087355845</c:v>
                </c:pt>
                <c:pt idx="378">
                  <c:v>-1.0877962610310019</c:v>
                </c:pt>
                <c:pt idx="379">
                  <c:v>-1.0871477962307381</c:v>
                </c:pt>
                <c:pt idx="380">
                  <c:v>-1.0898812711388786</c:v>
                </c:pt>
                <c:pt idx="381">
                  <c:v>-1.0918197642026826</c:v>
                </c:pt>
                <c:pt idx="382">
                  <c:v>-1.0917289796049798</c:v>
                </c:pt>
                <c:pt idx="383">
                  <c:v>-1.0919162833133935</c:v>
                </c:pt>
                <c:pt idx="384">
                  <c:v>-1.0912247266599298</c:v>
                </c:pt>
                <c:pt idx="385">
                  <c:v>-1.091366590637632</c:v>
                </c:pt>
                <c:pt idx="386">
                  <c:v>-1.0897410909925318</c:v>
                </c:pt>
                <c:pt idx="387">
                  <c:v>-1.0885161534831411</c:v>
                </c:pt>
                <c:pt idx="388">
                  <c:v>-1.0887903428896362</c:v>
                </c:pt>
                <c:pt idx="389">
                  <c:v>-1.0877514853464438</c:v>
                </c:pt>
                <c:pt idx="390">
                  <c:v>-1.0873400707990584</c:v>
                </c:pt>
                <c:pt idx="391">
                  <c:v>-1.0866784483982601</c:v>
                </c:pt>
                <c:pt idx="392">
                  <c:v>-1.0863173495777709</c:v>
                </c:pt>
                <c:pt idx="393">
                  <c:v>-1.0867172524104798</c:v>
                </c:pt>
                <c:pt idx="394">
                  <c:v>-1.0882632657291098</c:v>
                </c:pt>
                <c:pt idx="395">
                  <c:v>-1.0900012595384818</c:v>
                </c:pt>
                <c:pt idx="396">
                  <c:v>-1.0910374134651306</c:v>
                </c:pt>
                <c:pt idx="397">
                  <c:v>-1.092768358898738</c:v>
                </c:pt>
                <c:pt idx="398">
                  <c:v>-1.0935922125218696</c:v>
                </c:pt>
                <c:pt idx="399">
                  <c:v>-1.0947858781998721</c:v>
                </c:pt>
                <c:pt idx="400">
                  <c:v>-1.0945147528921506</c:v>
                </c:pt>
                <c:pt idx="401">
                  <c:v>-1.093942032043856</c:v>
                </c:pt>
                <c:pt idx="402">
                  <c:v>-1.0924517654011381</c:v>
                </c:pt>
                <c:pt idx="403">
                  <c:v>-1.0925376170844576</c:v>
                </c:pt>
                <c:pt idx="404">
                  <c:v>-1.0931507688580826</c:v>
                </c:pt>
                <c:pt idx="405">
                  <c:v>-1.0936239729014972</c:v>
                </c:pt>
                <c:pt idx="406">
                  <c:v>-1.0930996562757818</c:v>
                </c:pt>
                <c:pt idx="407">
                  <c:v>-1.0938858727107021</c:v>
                </c:pt>
                <c:pt idx="408">
                  <c:v>-1.0962892502680717</c:v>
                </c:pt>
                <c:pt idx="409">
                  <c:v>-1.0973679742973561</c:v>
                </c:pt>
                <c:pt idx="410">
                  <c:v>-1.1000097586590978</c:v>
                </c:pt>
                <c:pt idx="411">
                  <c:v>-1.1002711367177107</c:v>
                </c:pt>
                <c:pt idx="412">
                  <c:v>-1.1020710291164324</c:v>
                </c:pt>
                <c:pt idx="413">
                  <c:v>-1.1023580251276162</c:v>
                </c:pt>
                <c:pt idx="414">
                  <c:v>-1.1045935175838224</c:v>
                </c:pt>
                <c:pt idx="415">
                  <c:v>-1.1045800184738401</c:v>
                </c:pt>
                <c:pt idx="416">
                  <c:v>-1.1050167284370929</c:v>
                </c:pt>
                <c:pt idx="417">
                  <c:v>-1.104843336495918</c:v>
                </c:pt>
                <c:pt idx="418">
                  <c:v>-1.1037293136695301</c:v>
                </c:pt>
                <c:pt idx="419">
                  <c:v>-1.103664521736164</c:v>
                </c:pt>
                <c:pt idx="420">
                  <c:v>-1.1018783418908527</c:v>
                </c:pt>
                <c:pt idx="421">
                  <c:v>-1.1010520075809325</c:v>
                </c:pt>
                <c:pt idx="422">
                  <c:v>-1.1011235775284118</c:v>
                </c:pt>
                <c:pt idx="423">
                  <c:v>-1.1008724874422455</c:v>
                </c:pt>
                <c:pt idx="424">
                  <c:v>-1.1031051814181865</c:v>
                </c:pt>
                <c:pt idx="425">
                  <c:v>-1.1041364735782526</c:v>
                </c:pt>
                <c:pt idx="426">
                  <c:v>-1.104498264904038</c:v>
                </c:pt>
                <c:pt idx="427">
                  <c:v>-1.1046958186393994</c:v>
                </c:pt>
                <c:pt idx="428">
                  <c:v>-1.1050626709456282</c:v>
                </c:pt>
                <c:pt idx="429">
                  <c:v>-1.1056938610591078</c:v>
                </c:pt>
                <c:pt idx="430">
                  <c:v>-1.1064259767039761</c:v>
                </c:pt>
                <c:pt idx="431">
                  <c:v>-1.1066233501982197</c:v>
                </c:pt>
                <c:pt idx="432">
                  <c:v>-1.1092816313640839</c:v>
                </c:pt>
                <c:pt idx="433">
                  <c:v>-1.1089448508629398</c:v>
                </c:pt>
                <c:pt idx="434">
                  <c:v>-1.1085252258589975</c:v>
                </c:pt>
                <c:pt idx="435">
                  <c:v>-1.1096075215080561</c:v>
                </c:pt>
                <c:pt idx="436">
                  <c:v>-1.1092818021188009</c:v>
                </c:pt>
                <c:pt idx="437">
                  <c:v>-1.1105254847029329</c:v>
                </c:pt>
                <c:pt idx="438">
                  <c:v>-1.1147585798184165</c:v>
                </c:pt>
                <c:pt idx="439">
                  <c:v>-1.1150272481553278</c:v>
                </c:pt>
                <c:pt idx="440">
                  <c:v>-1.1165020425223133</c:v>
                </c:pt>
                <c:pt idx="441">
                  <c:v>-1.1151263523029058</c:v>
                </c:pt>
                <c:pt idx="442">
                  <c:v>-1.1158491713013921</c:v>
                </c:pt>
                <c:pt idx="443">
                  <c:v>-1.115509326701499</c:v>
                </c:pt>
                <c:pt idx="444">
                  <c:v>-1.1156811960796758</c:v>
                </c:pt>
                <c:pt idx="445">
                  <c:v>-1.1160298630072421</c:v>
                </c:pt>
                <c:pt idx="446">
                  <c:v>-1.1186111575061233</c:v>
                </c:pt>
                <c:pt idx="447">
                  <c:v>-1.1192244847776598</c:v>
                </c:pt>
                <c:pt idx="448">
                  <c:v>-1.1183124979982901</c:v>
                </c:pt>
                <c:pt idx="449">
                  <c:v>-1.1189812731249718</c:v>
                </c:pt>
                <c:pt idx="450">
                  <c:v>-1.11763944926021</c:v>
                </c:pt>
                <c:pt idx="451">
                  <c:v>-1.1171713393995333</c:v>
                </c:pt>
                <c:pt idx="452">
                  <c:v>-1.116582871170666</c:v>
                </c:pt>
                <c:pt idx="453">
                  <c:v>-1.1155626164065922</c:v>
                </c:pt>
                <c:pt idx="454">
                  <c:v>-1.1152882372726078</c:v>
                </c:pt>
                <c:pt idx="455">
                  <c:v>-1.1146188075861545</c:v>
                </c:pt>
                <c:pt idx="456">
                  <c:v>-1.1154017701948218</c:v>
                </c:pt>
                <c:pt idx="457">
                  <c:v>-1.1155745075762127</c:v>
                </c:pt>
                <c:pt idx="458">
                  <c:v>-1.1160359674888154</c:v>
                </c:pt>
                <c:pt idx="459">
                  <c:v>-1.1166456093041006</c:v>
                </c:pt>
                <c:pt idx="460">
                  <c:v>-1.1169462419777005</c:v>
                </c:pt>
                <c:pt idx="461">
                  <c:v>-1.1193839459788553</c:v>
                </c:pt>
                <c:pt idx="462">
                  <c:v>-1.1191271356092471</c:v>
                </c:pt>
                <c:pt idx="463">
                  <c:v>-1.1194813662950764</c:v>
                </c:pt>
                <c:pt idx="464">
                  <c:v>-1.1194947800276758</c:v>
                </c:pt>
                <c:pt idx="465">
                  <c:v>-1.1195128610562541</c:v>
                </c:pt>
                <c:pt idx="466">
                  <c:v>-1.1172659849514179</c:v>
                </c:pt>
                <c:pt idx="467">
                  <c:v>-1.1166371474586185</c:v>
                </c:pt>
                <c:pt idx="468">
                  <c:v>-1.1164018237257969</c:v>
                </c:pt>
                <c:pt idx="469">
                  <c:v>-1.1169499796090041</c:v>
                </c:pt>
                <c:pt idx="470">
                  <c:v>-1.1173705295343981</c:v>
                </c:pt>
                <c:pt idx="471">
                  <c:v>-1.1157545115199519</c:v>
                </c:pt>
                <c:pt idx="472">
                  <c:v>-1.1146585697221405</c:v>
                </c:pt>
                <c:pt idx="473">
                  <c:v>-1.1141295525981718</c:v>
                </c:pt>
                <c:pt idx="474">
                  <c:v>-1.114570427079528</c:v>
                </c:pt>
                <c:pt idx="475">
                  <c:v>-1.1137942519713402</c:v>
                </c:pt>
                <c:pt idx="476">
                  <c:v>-1.113404532760967</c:v>
                </c:pt>
                <c:pt idx="477">
                  <c:v>-1.1127095847288349</c:v>
                </c:pt>
                <c:pt idx="478">
                  <c:v>-1.1112943790191963</c:v>
                </c:pt>
                <c:pt idx="479">
                  <c:v>-1.1097624292497841</c:v>
                </c:pt>
                <c:pt idx="480">
                  <c:v>-1.1093501466991995</c:v>
                </c:pt>
                <c:pt idx="481">
                  <c:v>-1.1081223822503858</c:v>
                </c:pt>
                <c:pt idx="482">
                  <c:v>-1.1084745449067304</c:v>
                </c:pt>
                <c:pt idx="483">
                  <c:v>-1.1112571639745878</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-1.1178242058772532</c:v>
                </c:pt>
                <c:pt idx="494">
                  <c:v>-1.1180777766502137</c:v>
                </c:pt>
                <c:pt idx="495">
                  <c:v>-1.1194588551299338</c:v>
                </c:pt>
                <c:pt idx="496">
                  <c:v>-1.1191571125505961</c:v>
                </c:pt>
                <c:pt idx="497">
                  <c:v>-1.1181524723578651</c:v>
                </c:pt>
                <c:pt idx="498">
                  <c:v>-1.1181806611177643</c:v>
                </c:pt>
                <c:pt idx="499">
                  <c:v>-1.1197687417612201</c:v>
                </c:pt>
                <c:pt idx="500">
                  <c:v>-1.1191855574425915</c:v>
                </c:pt>
                <c:pt idx="501">
                  <c:v>-1.1176169333518846</c:v>
                </c:pt>
                <c:pt idx="502">
                  <c:v>-1.1181522114825821</c:v>
                </c:pt>
                <c:pt idx="503">
                  <c:v>-1.1190763977387235</c:v>
                </c:pt>
                <c:pt idx="504">
                  <c:v>-1.1194990631254864</c:v>
                </c:pt>
                <c:pt idx="505">
                  <c:v>-1.1195120689440341</c:v>
                </c:pt>
                <c:pt idx="506">
                  <c:v>-1.1192475983275481</c:v>
                </c:pt>
                <c:pt idx="507">
                  <c:v>-1.1189927516373359</c:v>
                </c:pt>
                <c:pt idx="508">
                  <c:v>-1.1177358213321327</c:v>
                </c:pt>
                <c:pt idx="509">
                  <c:v>-1.1154716183654447</c:v>
                </c:pt>
                <c:pt idx="510">
                  <c:v>-1.1146879679946853</c:v>
                </c:pt>
                <c:pt idx="511">
                  <c:v>-1.1139144111256898</c:v>
                </c:pt>
                <c:pt idx="512">
                  <c:v>-1.1113486363343978</c:v>
                </c:pt>
                <c:pt idx="513">
                  <c:v>-1.1117953876243658</c:v>
                </c:pt>
                <c:pt idx="514">
                  <c:v>-1.1129148508861419</c:v>
                </c:pt>
                <c:pt idx="515">
                  <c:v>-1.1151109748908987</c:v>
                </c:pt>
                <c:pt idx="516">
                  <c:v>-1.1189150250332061</c:v>
                </c:pt>
                <c:pt idx="517">
                  <c:v>-1.1196426725959718</c:v>
                </c:pt>
                <c:pt idx="518">
                  <c:v>-1.1188935431396339</c:v>
                </c:pt>
                <c:pt idx="519">
                  <c:v>-1.1198444667404459</c:v>
                </c:pt>
                <c:pt idx="520">
                  <c:v>-1.1196452007145998</c:v>
                </c:pt>
                <c:pt idx="521">
                  <c:v>-1.1190168138245866</c:v>
                </c:pt>
                <c:pt idx="522">
                  <c:v>-1.1191694211206595</c:v>
                </c:pt>
                <c:pt idx="523">
                  <c:v>-1.1184484235059688</c:v>
                </c:pt>
                <c:pt idx="524">
                  <c:v>-1.1196161297219496</c:v>
                </c:pt>
                <c:pt idx="525">
                  <c:v>-1.1193332650265688</c:v>
                </c:pt>
                <c:pt idx="526">
                  <c:v>-1.117912988850094</c:v>
                </c:pt>
                <c:pt idx="527">
                  <c:v>-1.1167061039101185</c:v>
                </c:pt>
                <c:pt idx="528">
                  <c:v>-1.1169853922425688</c:v>
                </c:pt>
                <c:pt idx="529">
                  <c:v>-1.1179034408148139</c:v>
                </c:pt>
                <c:pt idx="530">
                  <c:v>-1.1167360666219261</c:v>
                </c:pt>
                <c:pt idx="531">
                  <c:v>-1.1154670791355561</c:v>
                </c:pt>
                <c:pt idx="532">
                  <c:v>-1.1154793639896918</c:v>
                </c:pt>
                <c:pt idx="533">
                  <c:v>-1.1155640014171535</c:v>
                </c:pt>
                <c:pt idx="534">
                  <c:v>-1.114942895319075</c:v>
                </c:pt>
                <c:pt idx="535">
                  <c:v>-1.1142528612286111</c:v>
                </c:pt>
                <c:pt idx="536">
                  <c:v>-1.1126888996906681</c:v>
                </c:pt>
                <c:pt idx="537">
                  <c:v>-1.1112986384010384</c:v>
                </c:pt>
                <c:pt idx="538">
                  <c:v>-1.1120078065075654</c:v>
                </c:pt>
                <c:pt idx="539">
                  <c:v>-1.1119343297989275</c:v>
                </c:pt>
                <c:pt idx="540">
                  <c:v>-1.1118215225843058</c:v>
                </c:pt>
                <c:pt idx="541">
                  <c:v>-1.112222781968498</c:v>
                </c:pt>
                <c:pt idx="542">
                  <c:v>-1.1122573360852388</c:v>
                </c:pt>
                <c:pt idx="543">
                  <c:v>-1.1157593732865365</c:v>
                </c:pt>
                <c:pt idx="544">
                  <c:v>-1.1155250883116419</c:v>
                </c:pt>
                <c:pt idx="545">
                  <c:v>-1.1149311322155029</c:v>
                </c:pt>
                <c:pt idx="546">
                  <c:v>-1.1144820425343909</c:v>
                </c:pt>
                <c:pt idx="547">
                  <c:v>-1.1145374524440257</c:v>
                </c:pt>
                <c:pt idx="548">
                  <c:v>-1.1156403904425778</c:v>
                </c:pt>
                <c:pt idx="549">
                  <c:v>-1.1171358224158467</c:v>
                </c:pt>
                <c:pt idx="550">
                  <c:v>-1.1210256198913555</c:v>
                </c:pt>
                <c:pt idx="551">
                  <c:v>-1.1214197502655878</c:v>
                </c:pt>
                <c:pt idx="552">
                  <c:v>-1.1225565830778805</c:v>
                </c:pt>
                <c:pt idx="553">
                  <c:v>-1.1247600969678615</c:v>
                </c:pt>
                <c:pt idx="554">
                  <c:v>-1.1269926439049978</c:v>
                </c:pt>
                <c:pt idx="555">
                  <c:v>-1.1263148092913318</c:v>
                </c:pt>
                <c:pt idx="556">
                  <c:v>-1.1251315169631084</c:v>
                </c:pt>
                <c:pt idx="557">
                  <c:v>-1.1239034299775881</c:v>
                </c:pt>
                <c:pt idx="558">
                  <c:v>-1.1260875062875648</c:v>
                </c:pt>
                <c:pt idx="559">
                  <c:v>-1.1274517179946018</c:v>
                </c:pt>
                <c:pt idx="560">
                  <c:v>-1.1281389773207187</c:v>
                </c:pt>
                <c:pt idx="561">
                  <c:v>-1.129327529843227</c:v>
                </c:pt>
                <c:pt idx="562">
                  <c:v>-1.1295927261673029</c:v>
                </c:pt>
                <c:pt idx="563">
                  <c:v>-1.1301578768892604</c:v>
                </c:pt>
                <c:pt idx="564">
                  <c:v>-1.1302028897331571</c:v>
                </c:pt>
                <c:pt idx="565">
                  <c:v>-1.1321499774516621</c:v>
                </c:pt>
                <c:pt idx="566">
                  <c:v>-1.1343512525574218</c:v>
                </c:pt>
                <c:pt idx="567">
                  <c:v>-1.1351542171853575</c:v>
                </c:pt>
                <c:pt idx="568">
                  <c:v>-1.1375084458398419</c:v>
                </c:pt>
                <c:pt idx="569">
                  <c:v>-1.1394348674929358</c:v>
                </c:pt>
                <c:pt idx="570">
                  <c:v>-1.1423456664442302</c:v>
                </c:pt>
                <c:pt idx="571">
                  <c:v>-1.1428502182100431</c:v>
                </c:pt>
                <c:pt idx="572">
                  <c:v>-1.1431277041314445</c:v>
                </c:pt>
                <c:pt idx="573">
                  <c:v>-1.1441206618547721</c:v>
                </c:pt>
                <c:pt idx="574">
                  <c:v>-1.1450170957242281</c:v>
                </c:pt>
                <c:pt idx="575">
                  <c:v>-1.1453664504138878</c:v>
                </c:pt>
                <c:pt idx="576">
                  <c:v>-1.1441176072423929</c:v>
                </c:pt>
                <c:pt idx="577">
                  <c:v>-1.1434143159444807</c:v>
                </c:pt>
                <c:pt idx="578">
                  <c:v>-1.1421836486652821</c:v>
                </c:pt>
                <c:pt idx="579">
                  <c:v>-1.1415814157079598</c:v>
                </c:pt>
                <c:pt idx="580">
                  <c:v>-1.1399744097486746</c:v>
                </c:pt>
                <c:pt idx="581">
                  <c:v>-1.1369679549467</c:v>
                </c:pt>
                <c:pt idx="582">
                  <c:v>-1.1353036180870768</c:v>
                </c:pt>
                <c:pt idx="583">
                  <c:v>-1.1342335788330351</c:v>
                </c:pt>
                <c:pt idx="584">
                  <c:v>-1.1336232255397078</c:v>
                </c:pt>
                <c:pt idx="585">
                  <c:v>-1.1331395200804337</c:v>
                </c:pt>
                <c:pt idx="586">
                  <c:v>-1.1336686795000048</c:v>
                </c:pt>
                <c:pt idx="587">
                  <c:v>-1.1338892519215165</c:v>
                </c:pt>
                <c:pt idx="588">
                  <c:v>-1.1349322218077891</c:v>
                </c:pt>
                <c:pt idx="589">
                  <c:v>-1.1351308143010783</c:v>
                </c:pt>
                <c:pt idx="590">
                  <c:v>-1.1351931587500133</c:v>
                </c:pt>
                <c:pt idx="591">
                  <c:v>-1.1369590757007881</c:v>
                </c:pt>
                <c:pt idx="592">
                  <c:v>-1.1368553184868253</c:v>
                </c:pt>
                <c:pt idx="593">
                  <c:v>-1.1376326272166892</c:v>
                </c:pt>
                <c:pt idx="594">
                  <c:v>-1.1358206728936138</c:v>
                </c:pt>
                <c:pt idx="595">
                  <c:v>-1.1354365791029295</c:v>
                </c:pt>
                <c:pt idx="596">
                  <c:v>-1.1350825144286483</c:v>
                </c:pt>
                <c:pt idx="597">
                  <c:v>-1.1329333622039854</c:v>
                </c:pt>
                <c:pt idx="598">
                  <c:v>-1.1313620866718015</c:v>
                </c:pt>
                <c:pt idx="599">
                  <c:v>-1.1317529584766266</c:v>
                </c:pt>
                <c:pt idx="600">
                  <c:v>-1.1310746353146592</c:v>
                </c:pt>
                <c:pt idx="601">
                  <c:v>-1.1306764922043016</c:v>
                </c:pt>
                <c:pt idx="602">
                  <c:v>-1.130313538797725</c:v>
                </c:pt>
                <c:pt idx="603">
                  <c:v>-1.129628224178248</c:v>
                </c:pt>
                <c:pt idx="604">
                  <c:v>-1.1290705676916435</c:v>
                </c:pt>
                <c:pt idx="605">
                  <c:v>-1.1265705998757223</c:v>
                </c:pt>
                <c:pt idx="606">
                  <c:v>-1.125481317512337</c:v>
                </c:pt>
                <c:pt idx="607">
                  <c:v>-1.1253353222188451</c:v>
                </c:pt>
                <c:pt idx="608">
                  <c:v>-1.1246719732980086</c:v>
                </c:pt>
                <c:pt idx="609">
                  <c:v>-1.123731584315351</c:v>
                </c:pt>
                <c:pt idx="610">
                  <c:v>-1.1233841743323161</c:v>
                </c:pt>
                <c:pt idx="611">
                  <c:v>-1.1224139744198447</c:v>
                </c:pt>
                <c:pt idx="612">
                  <c:v>-1.1222071619836</c:v>
                </c:pt>
                <c:pt idx="613">
                  <c:v>-1.1240989299130355</c:v>
                </c:pt>
                <c:pt idx="614">
                  <c:v>-1.12561209191901</c:v>
                </c:pt>
                <c:pt idx="615">
                  <c:v>-1.1265817036763242</c:v>
                </c:pt>
                <c:pt idx="616">
                  <c:v>-1.1282971104295569</c:v>
                </c:pt>
                <c:pt idx="617">
                  <c:v>-1.1288020653662607</c:v>
                </c:pt>
                <c:pt idx="618">
                  <c:v>-1.1295865268219976</c:v>
                </c:pt>
                <c:pt idx="619">
                  <c:v>-1.1295535047546261</c:v>
                </c:pt>
                <c:pt idx="620">
                  <c:v>-1.126770354449846</c:v>
                </c:pt>
                <c:pt idx="621">
                  <c:v>-1.1266662082945516</c:v>
                </c:pt>
                <c:pt idx="622">
                  <c:v>-1.125262481097252</c:v>
                </c:pt>
                <c:pt idx="623">
                  <c:v>-1.125120726212856</c:v>
                </c:pt>
                <c:pt idx="624">
                  <c:v>-1.1246989335724891</c:v>
                </c:pt>
                <c:pt idx="625">
                  <c:v>-1.1252142049407481</c:v>
                </c:pt>
                <c:pt idx="626">
                  <c:v>-1.1249314445954752</c:v>
                </c:pt>
                <c:pt idx="627">
                  <c:v>-1.1239844151511278</c:v>
                </c:pt>
                <c:pt idx="628">
                  <c:v>-1.123450744960794</c:v>
                </c:pt>
                <c:pt idx="629">
                  <c:v>-1.1203565222279801</c:v>
                </c:pt>
                <c:pt idx="630">
                  <c:v>-1.1200811090792531</c:v>
                </c:pt>
                <c:pt idx="631">
                  <c:v>-1.1198991224833748</c:v>
                </c:pt>
                <c:pt idx="632">
                  <c:v>-1.1193531057774635</c:v>
                </c:pt>
                <c:pt idx="633">
                  <c:v>-1.1204853946166811</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-1.1309327001891618</c:v>
                </c:pt>
                <c:pt idx="642">
                  <c:v>-1.1295810911297792</c:v>
                </c:pt>
                <c:pt idx="643">
                  <c:v>-1.1288472963967724</c:v>
                </c:pt>
                <c:pt idx="644">
                  <c:v>-1.1282616456209238</c:v>
                </c:pt>
                <c:pt idx="645">
                  <c:v>-1.1276828534933827</c:v>
                </c:pt>
                <c:pt idx="646">
                  <c:v>-1.1254238490595718</c:v>
                </c:pt>
                <c:pt idx="647">
                  <c:v>-1.1231696542173193</c:v>
                </c:pt>
                <c:pt idx="648">
                  <c:v>-1.1239376900167457</c:v>
                </c:pt>
                <c:pt idx="649">
                  <c:v>-1.1240571661521586</c:v>
                </c:pt>
                <c:pt idx="650">
                  <c:v>-1.12470014782835</c:v>
                </c:pt>
                <c:pt idx="651">
                  <c:v>-1.1248845724223031</c:v>
                </c:pt>
                <c:pt idx="652">
                  <c:v>-1.1236501817413702</c:v>
                </c:pt>
                <c:pt idx="653">
                  <c:v>-1.1215326476007448</c:v>
                </c:pt>
                <c:pt idx="654">
                  <c:v>-1.119718634734554</c:v>
                </c:pt>
                <c:pt idx="655">
                  <c:v>-1.1160582984128524</c:v>
                </c:pt>
                <c:pt idx="656">
                  <c:v>-1.1146646315150122</c:v>
                </c:pt>
                <c:pt idx="657">
                  <c:v>-1.1126815762100521</c:v>
                </c:pt>
                <c:pt idx="658">
                  <c:v>-1.1118270341675185</c:v>
                </c:pt>
                <c:pt idx="659">
                  <c:v>-1.111314793695712</c:v>
                </c:pt>
                <c:pt idx="660">
                  <c:v>-1.1108572611418626</c:v>
                </c:pt>
                <c:pt idx="661">
                  <c:v>-1.1103906501282519</c:v>
                </c:pt>
                <c:pt idx="662">
                  <c:v>-1.111436081728528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-1.106342842866755</c:v>
                </c:pt>
                <c:pt idx="673">
                  <c:v>-1.1058139585520337</c:v>
                </c:pt>
                <c:pt idx="674">
                  <c:v>-1.1050787788084335</c:v>
                </c:pt>
                <c:pt idx="675">
                  <c:v>-1.1036057631365581</c:v>
                </c:pt>
                <c:pt idx="676">
                  <c:v>-1.102330391320578</c:v>
                </c:pt>
                <c:pt idx="677">
                  <c:v>-1.1017719332353835</c:v>
                </c:pt>
                <c:pt idx="678">
                  <c:v>-1.101017510382434</c:v>
                </c:pt>
                <c:pt idx="679">
                  <c:v>-1.1021235931139017</c:v>
                </c:pt>
                <c:pt idx="680">
                  <c:v>-1.1037858666872344</c:v>
                </c:pt>
                <c:pt idx="681">
                  <c:v>-1.1048359466106781</c:v>
                </c:pt>
                <c:pt idx="682">
                  <c:v>-1.1047582769248123</c:v>
                </c:pt>
                <c:pt idx="683">
                  <c:v>-1.1038528974048338</c:v>
                </c:pt>
                <c:pt idx="684">
                  <c:v>-1.1019665129925598</c:v>
                </c:pt>
                <c:pt idx="685">
                  <c:v>-1.10251104033776</c:v>
                </c:pt>
                <c:pt idx="686">
                  <c:v>-1.1039812717589115</c:v>
                </c:pt>
                <c:pt idx="687">
                  <c:v>-1.1041490572531518</c:v>
                </c:pt>
                <c:pt idx="688">
                  <c:v>-1.1056944017824275</c:v>
                </c:pt>
                <c:pt idx="689">
                  <c:v>-1.1057822740633725</c:v>
                </c:pt>
                <c:pt idx="690">
                  <c:v>-1.1059433953799778</c:v>
                </c:pt>
                <c:pt idx="691">
                  <c:v>-1.1056410551590945</c:v>
                </c:pt>
                <c:pt idx="692">
                  <c:v>-1.104535626987428</c:v>
                </c:pt>
                <c:pt idx="693">
                  <c:v>-1.1017064772558456</c:v>
                </c:pt>
                <c:pt idx="694">
                  <c:v>-1.1013227202314226</c:v>
                </c:pt>
                <c:pt idx="695">
                  <c:v>-1.1017222530955575</c:v>
                </c:pt>
                <c:pt idx="696">
                  <c:v>-1.1012275007539361</c:v>
                </c:pt>
                <c:pt idx="697">
                  <c:v>-1.1051313096036068</c:v>
                </c:pt>
                <c:pt idx="698">
                  <c:v>-1.1051062228879678</c:v>
                </c:pt>
                <c:pt idx="699">
                  <c:v>-1.1052005269303908</c:v>
                </c:pt>
                <c:pt idx="700">
                  <c:v>-1.1073793193301198</c:v>
                </c:pt>
                <c:pt idx="701">
                  <c:v>-1.1090970692176967</c:v>
                </c:pt>
                <c:pt idx="702">
                  <c:v>-1.1087481034693667</c:v>
                </c:pt>
                <c:pt idx="703">
                  <c:v>-1.1081543750461833</c:v>
                </c:pt>
                <c:pt idx="704">
                  <c:v>-1.1083090835740699</c:v>
                </c:pt>
                <c:pt idx="705">
                  <c:v>-1.1070996894882228</c:v>
                </c:pt>
                <c:pt idx="706">
                  <c:v>-1.1068730030987841</c:v>
                </c:pt>
                <c:pt idx="707">
                  <c:v>-1.1067739700989989</c:v>
                </c:pt>
                <c:pt idx="708">
                  <c:v>-1.1077850705123211</c:v>
                </c:pt>
                <c:pt idx="709">
                  <c:v>-1.1072963372748863</c:v>
                </c:pt>
                <c:pt idx="710">
                  <c:v>-1.1073983063073738</c:v>
                </c:pt>
                <c:pt idx="711">
                  <c:v>-1.1052913067849044</c:v>
                </c:pt>
                <c:pt idx="712">
                  <c:v>-1.1033223434883013</c:v>
                </c:pt>
                <c:pt idx="713">
                  <c:v>-1.102244724621573</c:v>
                </c:pt>
                <c:pt idx="714">
                  <c:v>-1.1033310709522368</c:v>
                </c:pt>
                <c:pt idx="715">
                  <c:v>-1.1036186456322379</c:v>
                </c:pt>
                <c:pt idx="716">
                  <c:v>-1.1034689032210565</c:v>
                </c:pt>
                <c:pt idx="717">
                  <c:v>-1.1037171995701271</c:v>
                </c:pt>
                <c:pt idx="718">
                  <c:v>-1.1042899346479818</c:v>
                </c:pt>
                <c:pt idx="719">
                  <c:v>-1.1049516092238181</c:v>
                </c:pt>
                <c:pt idx="720">
                  <c:v>-1.1062000065357462</c:v>
                </c:pt>
                <c:pt idx="721">
                  <c:v>-1.1048478614962431</c:v>
                </c:pt>
                <c:pt idx="722">
                  <c:v>-1.109454610648001</c:v>
                </c:pt>
                <c:pt idx="723">
                  <c:v>-1.1097411323405026</c:v>
                </c:pt>
                <c:pt idx="724">
                  <c:v>-1.1118334184971255</c:v>
                </c:pt>
                <c:pt idx="725">
                  <c:v>-1.1113824789731002</c:v>
                </c:pt>
                <c:pt idx="726">
                  <c:v>-1.1089996583878563</c:v>
                </c:pt>
                <c:pt idx="727">
                  <c:v>-1.1079161721988839</c:v>
                </c:pt>
                <c:pt idx="728">
                  <c:v>-1.1077593719255681</c:v>
                </c:pt>
                <c:pt idx="729">
                  <c:v>-1.1063212044480224</c:v>
                </c:pt>
                <c:pt idx="730">
                  <c:v>-1.1057303978279798</c:v>
                </c:pt>
                <c:pt idx="731">
                  <c:v>-1.1047179171472841</c:v>
                </c:pt>
                <c:pt idx="732">
                  <c:v>-1.1055219110467789</c:v>
                </c:pt>
                <c:pt idx="733">
                  <c:v>-1.1063117844787789</c:v>
                </c:pt>
                <c:pt idx="734">
                  <c:v>-1.1027561065765523</c:v>
                </c:pt>
                <c:pt idx="735">
                  <c:v>-1.1018839293650322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-1.1001831268843483</c:v>
                </c:pt>
                <c:pt idx="744">
                  <c:v>-1.0995230507624827</c:v>
                </c:pt>
                <c:pt idx="745">
                  <c:v>-1.0978935952994924</c:v>
                </c:pt>
                <c:pt idx="746">
                  <c:v>-1.0958452642560985</c:v>
                </c:pt>
                <c:pt idx="747">
                  <c:v>-1.0938123960020498</c:v>
                </c:pt>
                <c:pt idx="748">
                  <c:v>-1.0928718884397171</c:v>
                </c:pt>
                <c:pt idx="749">
                  <c:v>-1.0918086888612208</c:v>
                </c:pt>
                <c:pt idx="750">
                  <c:v>-1.0908692437727578</c:v>
                </c:pt>
                <c:pt idx="751">
                  <c:v>-1.0913311448017584</c:v>
                </c:pt>
                <c:pt idx="752">
                  <c:v>-1.0895922782459857</c:v>
                </c:pt>
                <c:pt idx="753">
                  <c:v>-1.0891237984167499</c:v>
                </c:pt>
                <c:pt idx="754">
                  <c:v>-1.0875933237784636</c:v>
                </c:pt>
                <c:pt idx="755">
                  <c:v>-1.0866695738955343</c:v>
                </c:pt>
                <c:pt idx="756">
                  <c:v>-1.0865704792343251</c:v>
                </c:pt>
                <c:pt idx="757">
                  <c:v>-1.0871704591778553</c:v>
                </c:pt>
                <c:pt idx="758">
                  <c:v>-1.0872570033664477</c:v>
                </c:pt>
                <c:pt idx="759">
                  <c:v>-1.0861384602829389</c:v>
                </c:pt>
                <c:pt idx="760">
                  <c:v>-1.0857709961055946</c:v>
                </c:pt>
                <c:pt idx="761">
                  <c:v>-1.0854917694345818</c:v>
                </c:pt>
                <c:pt idx="762">
                  <c:v>-1.0866082776909138</c:v>
                </c:pt>
                <c:pt idx="763">
                  <c:v>-1.0876532966339312</c:v>
                </c:pt>
                <c:pt idx="764">
                  <c:v>-1.0871960439281168</c:v>
                </c:pt>
                <c:pt idx="765">
                  <c:v>-1.086406421885018</c:v>
                </c:pt>
                <c:pt idx="766">
                  <c:v>-1.0855656635436759</c:v>
                </c:pt>
                <c:pt idx="767">
                  <c:v>-1.0840541426803441</c:v>
                </c:pt>
                <c:pt idx="768">
                  <c:v>-1.0825618649263777</c:v>
                </c:pt>
                <c:pt idx="769">
                  <c:v>-1.0820854592317664</c:v>
                </c:pt>
                <c:pt idx="770">
                  <c:v>-1.0814345184879226</c:v>
                </c:pt>
                <c:pt idx="771">
                  <c:v>-1.079251191601502</c:v>
                </c:pt>
                <c:pt idx="772">
                  <c:v>-1.0774695462428798</c:v>
                </c:pt>
                <c:pt idx="773">
                  <c:v>-1.0751319139994278</c:v>
                </c:pt>
                <c:pt idx="774">
                  <c:v>-1.0739611009960299</c:v>
                </c:pt>
                <c:pt idx="775">
                  <c:v>-1.0727133867030005</c:v>
                </c:pt>
                <c:pt idx="776">
                  <c:v>-1.0710917337825094</c:v>
                </c:pt>
                <c:pt idx="777">
                  <c:v>-1.0674885955519073</c:v>
                </c:pt>
                <c:pt idx="778">
                  <c:v>-1.0656215016808659</c:v>
                </c:pt>
                <c:pt idx="779">
                  <c:v>-1.0634648077890012</c:v>
                </c:pt>
                <c:pt idx="780">
                  <c:v>-1.0644486348774933</c:v>
                </c:pt>
                <c:pt idx="781">
                  <c:v>-1.0649331514217701</c:v>
                </c:pt>
                <c:pt idx="782">
                  <c:v>-1.0655492724304001</c:v>
                </c:pt>
                <c:pt idx="783">
                  <c:v>-1.0673016096370134</c:v>
                </c:pt>
                <c:pt idx="784">
                  <c:v>-1.0711831681968411</c:v>
                </c:pt>
                <c:pt idx="785">
                  <c:v>-1.0730719099730113</c:v>
                </c:pt>
                <c:pt idx="786">
                  <c:v>-1.0762777304077693</c:v>
                </c:pt>
                <c:pt idx="787">
                  <c:v>-1.080082539459982</c:v>
                </c:pt>
                <c:pt idx="788">
                  <c:v>-1.0850538926473519</c:v>
                </c:pt>
                <c:pt idx="789">
                  <c:v>-1.0860567731177486</c:v>
                </c:pt>
                <c:pt idx="790">
                  <c:v>-1.0866515402988461</c:v>
                </c:pt>
                <c:pt idx="791">
                  <c:v>-1.0856985961003998</c:v>
                </c:pt>
                <c:pt idx="792">
                  <c:v>-1.0831795749026301</c:v>
                </c:pt>
                <c:pt idx="793">
                  <c:v>-1.0817965232571254</c:v>
                </c:pt>
                <c:pt idx="794">
                  <c:v>-1.0801729920346048</c:v>
                </c:pt>
                <c:pt idx="795">
                  <c:v>-1.0786516432879694</c:v>
                </c:pt>
                <c:pt idx="796">
                  <c:v>-1.0780332787519313</c:v>
                </c:pt>
                <c:pt idx="797">
                  <c:v>-1.0767718566487061</c:v>
                </c:pt>
                <c:pt idx="798">
                  <c:v>-1.0783039771728511</c:v>
                </c:pt>
                <c:pt idx="799">
                  <c:v>-1.0807674319357996</c:v>
                </c:pt>
                <c:pt idx="800">
                  <c:v>-1.0824057666447278</c:v>
                </c:pt>
                <c:pt idx="801">
                  <c:v>-1.0833201677062341</c:v>
                </c:pt>
                <c:pt idx="802">
                  <c:v>-1.0831445796694936</c:v>
                </c:pt>
                <c:pt idx="803">
                  <c:v>-1.0824488537547421</c:v>
                </c:pt>
                <c:pt idx="804">
                  <c:v>-1.0825475784473628</c:v>
                </c:pt>
                <c:pt idx="805">
                  <c:v>-1.0831024933719391</c:v>
                </c:pt>
                <c:pt idx="806">
                  <c:v>-1.083615378917159</c:v>
                </c:pt>
                <c:pt idx="807">
                  <c:v>-1.082817318744532</c:v>
                </c:pt>
                <c:pt idx="808">
                  <c:v>-1.0819099375996455</c:v>
                </c:pt>
                <c:pt idx="809">
                  <c:v>-1.0821039956062761</c:v>
                </c:pt>
                <c:pt idx="810">
                  <c:v>-1.0818884746788362</c:v>
                </c:pt>
                <c:pt idx="811">
                  <c:v>-1.0837364914520702</c:v>
                </c:pt>
                <c:pt idx="812">
                  <c:v>-1.0860478464399541</c:v>
                </c:pt>
                <c:pt idx="813">
                  <c:v>-1.0908987558817955</c:v>
                </c:pt>
                <c:pt idx="814">
                  <c:v>-1.0924852190985221</c:v>
                </c:pt>
                <c:pt idx="815">
                  <c:v>-1.09520295136926</c:v>
                </c:pt>
                <c:pt idx="816">
                  <c:v>-1.097335132471088</c:v>
                </c:pt>
                <c:pt idx="817">
                  <c:v>-1.0983137752563161</c:v>
                </c:pt>
                <c:pt idx="818">
                  <c:v>-1.097883449622671</c:v>
                </c:pt>
                <c:pt idx="819">
                  <c:v>-1.0981707302250641</c:v>
                </c:pt>
                <c:pt idx="820">
                  <c:v>-1.1000792700634459</c:v>
                </c:pt>
                <c:pt idx="821">
                  <c:v>-1.0995746756089613</c:v>
                </c:pt>
                <c:pt idx="822">
                  <c:v>-1.1007900034216505</c:v>
                </c:pt>
                <c:pt idx="823">
                  <c:v>-1.1009462297693631</c:v>
                </c:pt>
                <c:pt idx="824">
                  <c:v>-1.1018283581870327</c:v>
                </c:pt>
                <c:pt idx="825">
                  <c:v>-1.1028039368734861</c:v>
                </c:pt>
                <c:pt idx="826">
                  <c:v>-1.103629526503028</c:v>
                </c:pt>
                <c:pt idx="827">
                  <c:v>-1.1023721123927721</c:v>
                </c:pt>
                <c:pt idx="828">
                  <c:v>-1.1016930350640997</c:v>
                </c:pt>
                <c:pt idx="829">
                  <c:v>-1.101183256306314</c:v>
                </c:pt>
                <c:pt idx="830">
                  <c:v>-1.0965118290576481</c:v>
                </c:pt>
                <c:pt idx="831">
                  <c:v>-1.0958928479073078</c:v>
                </c:pt>
                <c:pt idx="832">
                  <c:v>-1.093913008483085</c:v>
                </c:pt>
                <c:pt idx="833">
                  <c:v>-1.0920626960073598</c:v>
                </c:pt>
                <c:pt idx="834">
                  <c:v>-1.092029626508122</c:v>
                </c:pt>
                <c:pt idx="835">
                  <c:v>-1.091569551606085</c:v>
                </c:pt>
                <c:pt idx="836">
                  <c:v>-1.090986305626032</c:v>
                </c:pt>
                <c:pt idx="837">
                  <c:v>-1.0925089729786361</c:v>
                </c:pt>
                <c:pt idx="838">
                  <c:v>-1.0951084006811413</c:v>
                </c:pt>
                <c:pt idx="839">
                  <c:v>-1.0961804510464095</c:v>
                </c:pt>
                <c:pt idx="840">
                  <c:v>-1.0984286694731509</c:v>
                </c:pt>
                <c:pt idx="841">
                  <c:v>-1.100003013847286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-1.1040039299628606</c:v>
                </c:pt>
                <c:pt idx="851">
                  <c:v>-1.1060120055788356</c:v>
                </c:pt>
                <c:pt idx="852">
                  <c:v>-1.1069081169115711</c:v>
                </c:pt>
                <c:pt idx="853">
                  <c:v>-1.1052869620256871</c:v>
                </c:pt>
                <c:pt idx="854">
                  <c:v>-1.1035733719130441</c:v>
                </c:pt>
                <c:pt idx="855">
                  <c:v>-1.1033581782655251</c:v>
                </c:pt>
                <c:pt idx="856">
                  <c:v>-1.1046948130837677</c:v>
                </c:pt>
                <c:pt idx="857">
                  <c:v>-1.1058074176972639</c:v>
                </c:pt>
                <c:pt idx="858">
                  <c:v>-1.1061424764215424</c:v>
                </c:pt>
                <c:pt idx="859">
                  <c:v>-1.10545821953275</c:v>
                </c:pt>
                <c:pt idx="860">
                  <c:v>-1.104333282633263</c:v>
                </c:pt>
                <c:pt idx="861">
                  <c:v>-1.1040758793652992</c:v>
                </c:pt>
                <c:pt idx="862">
                  <c:v>-1.1038591868706931</c:v>
                </c:pt>
                <c:pt idx="863">
                  <c:v>-1.1014395212094144</c:v>
                </c:pt>
                <c:pt idx="864">
                  <c:v>-1.1009855555321337</c:v>
                </c:pt>
                <c:pt idx="865">
                  <c:v>-1.1024651784634045</c:v>
                </c:pt>
                <c:pt idx="866">
                  <c:v>-1.104032389084395</c:v>
                </c:pt>
                <c:pt idx="867">
                  <c:v>-1.1038579773580341</c:v>
                </c:pt>
                <c:pt idx="868">
                  <c:v>-1.1038570382070105</c:v>
                </c:pt>
                <c:pt idx="869">
                  <c:v>-1.1047775532364741</c:v>
                </c:pt>
                <c:pt idx="870">
                  <c:v>-1.1061882292026173</c:v>
                </c:pt>
                <c:pt idx="871">
                  <c:v>-1.1064509590694911</c:v>
                </c:pt>
                <c:pt idx="872">
                  <c:v>-1.1074244412673258</c:v>
                </c:pt>
                <c:pt idx="873">
                  <c:v>-1.1083581897882941</c:v>
                </c:pt>
                <c:pt idx="874">
                  <c:v>-1.1080985524792908</c:v>
                </c:pt>
                <c:pt idx="875">
                  <c:v>-1.1057352121627257</c:v>
                </c:pt>
                <c:pt idx="876">
                  <c:v>-1.1061872521061105</c:v>
                </c:pt>
                <c:pt idx="877">
                  <c:v>-1.1070151896131801</c:v>
                </c:pt>
                <c:pt idx="878">
                  <c:v>-1.1063541790835127</c:v>
                </c:pt>
                <c:pt idx="879">
                  <c:v>-1.1067178534544979</c:v>
                </c:pt>
                <c:pt idx="880">
                  <c:v>-1.1069034448724437</c:v>
                </c:pt>
                <c:pt idx="881">
                  <c:v>-1.1078256911651299</c:v>
                </c:pt>
                <c:pt idx="882">
                  <c:v>-1.1047978066446404</c:v>
                </c:pt>
                <c:pt idx="883">
                  <c:v>-1.1035608925882618</c:v>
                </c:pt>
                <c:pt idx="884">
                  <c:v>-1.1014436809843318</c:v>
                </c:pt>
                <c:pt idx="885">
                  <c:v>-1.1014978956108898</c:v>
                </c:pt>
                <c:pt idx="886">
                  <c:v>-1.1007165788880702</c:v>
                </c:pt>
                <c:pt idx="887">
                  <c:v>-1.0998295887037979</c:v>
                </c:pt>
                <c:pt idx="888">
                  <c:v>-1.101034481505252</c:v>
                </c:pt>
                <c:pt idx="889">
                  <c:v>-1.101124179913171</c:v>
                </c:pt>
                <c:pt idx="890">
                  <c:v>-1.1026081001717805</c:v>
                </c:pt>
                <c:pt idx="891">
                  <c:v>-1.1022402517962901</c:v>
                </c:pt>
                <c:pt idx="892">
                  <c:v>-1.1023892210680106</c:v>
                </c:pt>
                <c:pt idx="893">
                  <c:v>-1.1026616033202856</c:v>
                </c:pt>
                <c:pt idx="894">
                  <c:v>-1.1019761606347629</c:v>
                </c:pt>
                <c:pt idx="895">
                  <c:v>-1.1011419763505201</c:v>
                </c:pt>
                <c:pt idx="896">
                  <c:v>-1.0995124117942083</c:v>
                </c:pt>
                <c:pt idx="897">
                  <c:v>-1.0980716497934111</c:v>
                </c:pt>
                <c:pt idx="898">
                  <c:v>-1.0966262821581101</c:v>
                </c:pt>
                <c:pt idx="899">
                  <c:v>-1.0984848288063369</c:v>
                </c:pt>
                <c:pt idx="900">
                  <c:v>-1.1000326635087445</c:v>
                </c:pt>
                <c:pt idx="901">
                  <c:v>-1.0999890736209179</c:v>
                </c:pt>
                <c:pt idx="902">
                  <c:v>-1.0985973941184</c:v>
                </c:pt>
                <c:pt idx="903">
                  <c:v>-1.0985659183299674</c:v>
                </c:pt>
                <c:pt idx="904">
                  <c:v>-1.0985735121722513</c:v>
                </c:pt>
                <c:pt idx="905">
                  <c:v>-1.0994610762821377</c:v>
                </c:pt>
                <c:pt idx="906">
                  <c:v>-1.0994569070208229</c:v>
                </c:pt>
                <c:pt idx="907">
                  <c:v>-1.0990567006241458</c:v>
                </c:pt>
                <c:pt idx="908">
                  <c:v>-1.0978595913924352</c:v>
                </c:pt>
                <c:pt idx="909">
                  <c:v>-1.0974345259530764</c:v>
                </c:pt>
                <c:pt idx="910">
                  <c:v>-1.0958478635225237</c:v>
                </c:pt>
                <c:pt idx="911">
                  <c:v>-1.096049743044361</c:v>
                </c:pt>
                <c:pt idx="912">
                  <c:v>-1.0938316343682146</c:v>
                </c:pt>
                <c:pt idx="913">
                  <c:v>-1.0934703315906802</c:v>
                </c:pt>
                <c:pt idx="914">
                  <c:v>-1.0924287372286299</c:v>
                </c:pt>
                <c:pt idx="915">
                  <c:v>-1.0920884894578384</c:v>
                </c:pt>
                <c:pt idx="916">
                  <c:v>-1.088907570754458</c:v>
                </c:pt>
                <c:pt idx="917">
                  <c:v>-1.0881461422144119</c:v>
                </c:pt>
                <c:pt idx="918">
                  <c:v>-1.0875159197110538</c:v>
                </c:pt>
                <c:pt idx="919">
                  <c:v>-1.0890981377754798</c:v>
                </c:pt>
                <c:pt idx="920">
                  <c:v>-1.0912229621944078</c:v>
                </c:pt>
                <c:pt idx="921">
                  <c:v>-1.0908781372482401</c:v>
                </c:pt>
                <c:pt idx="922">
                  <c:v>-1.0916382993573686</c:v>
                </c:pt>
                <c:pt idx="923">
                  <c:v>-1.0918374325739819</c:v>
                </c:pt>
                <c:pt idx="924">
                  <c:v>-1.0903778164051801</c:v>
                </c:pt>
                <c:pt idx="925">
                  <c:v>-1.0915690251123478</c:v>
                </c:pt>
                <c:pt idx="926">
                  <c:v>-1.0921470962754682</c:v>
                </c:pt>
                <c:pt idx="927">
                  <c:v>-1.0923132169111085</c:v>
                </c:pt>
                <c:pt idx="928">
                  <c:v>-1.0920478213731744</c:v>
                </c:pt>
                <c:pt idx="929">
                  <c:v>-1.0907945954969578</c:v>
                </c:pt>
                <c:pt idx="930">
                  <c:v>-1.0916767286578164</c:v>
                </c:pt>
                <c:pt idx="931">
                  <c:v>-1.0927488833732202</c:v>
                </c:pt>
                <c:pt idx="932">
                  <c:v>-1.0938961417103878</c:v>
                </c:pt>
                <c:pt idx="933">
                  <c:v>-1.09476547300973</c:v>
                </c:pt>
                <c:pt idx="934">
                  <c:v>-1.0915092467275538</c:v>
                </c:pt>
                <c:pt idx="935">
                  <c:v>-1.0917416296844902</c:v>
                </c:pt>
                <c:pt idx="936">
                  <c:v>-1.0922300593579592</c:v>
                </c:pt>
                <c:pt idx="937">
                  <c:v>-1.0920913021677019</c:v>
                </c:pt>
                <c:pt idx="938">
                  <c:v>-1.0925460931594964</c:v>
                </c:pt>
                <c:pt idx="939">
                  <c:v>-1.0931359796012461</c:v>
                </c:pt>
                <c:pt idx="940">
                  <c:v>-1.0934795855483515</c:v>
                </c:pt>
                <c:pt idx="941">
                  <c:v>-1.0930587557749476</c:v>
                </c:pt>
                <c:pt idx="942">
                  <c:v>-1.0938855074852825</c:v>
                </c:pt>
                <c:pt idx="943">
                  <c:v>-1.0934377506397084</c:v>
                </c:pt>
                <c:pt idx="944">
                  <c:v>-1.0938258761392774</c:v>
                </c:pt>
                <c:pt idx="945">
                  <c:v>-1.0940814627666686</c:v>
                </c:pt>
                <c:pt idx="946">
                  <c:v>-1.0933794900747098</c:v>
                </c:pt>
                <c:pt idx="947">
                  <c:v>-1.0921055554444195</c:v>
                </c:pt>
                <c:pt idx="948">
                  <c:v>-1.0909842802852268</c:v>
                </c:pt>
                <c:pt idx="949">
                  <c:v>-1.0910437219037477</c:v>
                </c:pt>
                <c:pt idx="950">
                  <c:v>-1.091507671989504</c:v>
                </c:pt>
                <c:pt idx="951">
                  <c:v>-1.0923093749296982</c:v>
                </c:pt>
                <c:pt idx="952">
                  <c:v>-1.0922377528071499</c:v>
                </c:pt>
                <c:pt idx="953">
                  <c:v>-1.0914477939977729</c:v>
                </c:pt>
                <c:pt idx="954">
                  <c:v>-1.0908273234867238</c:v>
                </c:pt>
                <c:pt idx="955">
                  <c:v>-1.0905827268234582</c:v>
                </c:pt>
                <c:pt idx="956">
                  <c:v>-1.0924382805207244</c:v>
                </c:pt>
                <c:pt idx="957">
                  <c:v>-1.0932105946747441</c:v>
                </c:pt>
                <c:pt idx="958">
                  <c:v>-1.0921451847711441</c:v>
                </c:pt>
                <c:pt idx="959">
                  <c:v>-1.0905079884270921</c:v>
                </c:pt>
                <c:pt idx="960">
                  <c:v>-1.0882237739548088</c:v>
                </c:pt>
                <c:pt idx="961">
                  <c:v>-1.0880955750986203</c:v>
                </c:pt>
                <c:pt idx="962">
                  <c:v>-1.0873016462417695</c:v>
                </c:pt>
                <c:pt idx="963">
                  <c:v>-1.0870937144134416</c:v>
                </c:pt>
                <c:pt idx="964">
                  <c:v>-1.0884347556523419</c:v>
                </c:pt>
                <c:pt idx="965">
                  <c:v>-1.0884531829335364</c:v>
                </c:pt>
                <c:pt idx="966">
                  <c:v>-1.0895101452212401</c:v>
                </c:pt>
                <c:pt idx="967">
                  <c:v>-1.087198586276316</c:v>
                </c:pt>
                <c:pt idx="968">
                  <c:v>-1.0861437157340674</c:v>
                </c:pt>
                <c:pt idx="969">
                  <c:v>-1.084596473930006</c:v>
                </c:pt>
                <c:pt idx="970">
                  <c:v>-1.0839295723621634</c:v>
                </c:pt>
                <c:pt idx="971">
                  <c:v>-1.0836519299156198</c:v>
                </c:pt>
                <c:pt idx="972">
                  <c:v>-1.0838879508969241</c:v>
                </c:pt>
                <c:pt idx="973">
                  <c:v>-1.0832935821435115</c:v>
                </c:pt>
                <c:pt idx="974">
                  <c:v>-1.0825760707712127</c:v>
                </c:pt>
                <c:pt idx="975">
                  <c:v>-1.0812973976971394</c:v>
                </c:pt>
                <c:pt idx="976">
                  <c:v>-1.0813036966493832</c:v>
                </c:pt>
                <c:pt idx="977">
                  <c:v>-1.0814433218428701</c:v>
                </c:pt>
                <c:pt idx="978">
                  <c:v>-1.0825766352104438</c:v>
                </c:pt>
                <c:pt idx="979">
                  <c:v>-1.0832436695875181</c:v>
                </c:pt>
                <c:pt idx="980">
                  <c:v>-1.0839588378254916</c:v>
                </c:pt>
                <c:pt idx="981">
                  <c:v>-1.0844096255675311</c:v>
                </c:pt>
                <c:pt idx="982">
                  <c:v>-1.0849742877412318</c:v>
                </c:pt>
                <c:pt idx="983">
                  <c:v>-1.0855372850563179</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-1.0779696014674836</c:v>
                </c:pt>
                <c:pt idx="992">
                  <c:v>-1.0755689417561882</c:v>
                </c:pt>
                <c:pt idx="993">
                  <c:v>-1.0707993068222939</c:v>
                </c:pt>
                <c:pt idx="994">
                  <c:v>-1.0697605156837255</c:v>
                </c:pt>
                <c:pt idx="995">
                  <c:v>-1.0688085628113289</c:v>
                </c:pt>
                <c:pt idx="996">
                  <c:v>-1.0678539584974516</c:v>
                </c:pt>
                <c:pt idx="997">
                  <c:v>-1.0676831421067741</c:v>
                </c:pt>
                <c:pt idx="998">
                  <c:v>-1.0685236443160022</c:v>
                </c:pt>
                <c:pt idx="999">
                  <c:v>-1.0692708290657174</c:v>
                </c:pt>
                <c:pt idx="1000">
                  <c:v>-1.0686330554087817</c:v>
                </c:pt>
                <c:pt idx="1001">
                  <c:v>-1.0667145216755523</c:v>
                </c:pt>
                <c:pt idx="1002">
                  <c:v>-1.0650576980240059</c:v>
                </c:pt>
                <c:pt idx="1003">
                  <c:v>-1.0658575795804257</c:v>
                </c:pt>
                <c:pt idx="1004">
                  <c:v>-1.0668198156820519</c:v>
                </c:pt>
                <c:pt idx="1005">
                  <c:v>-1.0664624118041672</c:v>
                </c:pt>
                <c:pt idx="1006">
                  <c:v>-1.065777339087234</c:v>
                </c:pt>
                <c:pt idx="1007">
                  <c:v>-1.0664091173559018</c:v>
                </c:pt>
                <c:pt idx="1008">
                  <c:v>-1.0639268653431753</c:v>
                </c:pt>
                <c:pt idx="1009">
                  <c:v>-1.0616688285195011</c:v>
                </c:pt>
                <c:pt idx="1010">
                  <c:v>-1.0596305150868659</c:v>
                </c:pt>
                <c:pt idx="1011">
                  <c:v>-1.0581917025359076</c:v>
                </c:pt>
                <c:pt idx="1012">
                  <c:v>-1.0564967816069952</c:v>
                </c:pt>
                <c:pt idx="1013">
                  <c:v>-1.0555135616464089</c:v>
                </c:pt>
                <c:pt idx="1014">
                  <c:v>-1.0569581561422301</c:v>
                </c:pt>
                <c:pt idx="1015">
                  <c:v>-1.0581233247532134</c:v>
                </c:pt>
                <c:pt idx="1016">
                  <c:v>-1.060790660662903</c:v>
                </c:pt>
                <c:pt idx="1017">
                  <c:v>-1.0635770221052501</c:v>
                </c:pt>
                <c:pt idx="1018">
                  <c:v>-1.0716738651136382</c:v>
                </c:pt>
                <c:pt idx="1019">
                  <c:v>-1.0739199396198984</c:v>
                </c:pt>
                <c:pt idx="1020">
                  <c:v>-1.0757170240519565</c:v>
                </c:pt>
                <c:pt idx="1021">
                  <c:v>-1.0770882129869506</c:v>
                </c:pt>
                <c:pt idx="1022">
                  <c:v>-1.0777745426484258</c:v>
                </c:pt>
                <c:pt idx="1023">
                  <c:v>-1.0785683529255998</c:v>
                </c:pt>
                <c:pt idx="1024">
                  <c:v>-1.081324452835372</c:v>
                </c:pt>
                <c:pt idx="1025">
                  <c:v>-1.0811820101888685</c:v>
                </c:pt>
                <c:pt idx="1026">
                  <c:v>-1.083502339286412</c:v>
                </c:pt>
                <c:pt idx="1027">
                  <c:v>-1.0843850748320023</c:v>
                </c:pt>
                <c:pt idx="1028">
                  <c:v>-1.0860626072376638</c:v>
                </c:pt>
                <c:pt idx="1029">
                  <c:v>-1.0866890019891713</c:v>
                </c:pt>
                <c:pt idx="1030">
                  <c:v>-1.0891208528976486</c:v>
                </c:pt>
                <c:pt idx="1031">
                  <c:v>-1.0905052421218642</c:v>
                </c:pt>
                <c:pt idx="1032">
                  <c:v>-1.0919258977532973</c:v>
                </c:pt>
                <c:pt idx="1033">
                  <c:v>-1.0916431136920999</c:v>
                </c:pt>
                <c:pt idx="1034">
                  <c:v>-1.0918924582854834</c:v>
                </c:pt>
                <c:pt idx="1035">
                  <c:v>-1.0922406840966661</c:v>
                </c:pt>
                <c:pt idx="1036">
                  <c:v>-1.0927251769249722</c:v>
                </c:pt>
                <c:pt idx="1037">
                  <c:v>-1.0929372163532207</c:v>
                </c:pt>
                <c:pt idx="1038">
                  <c:v>-1.0953116746999279</c:v>
                </c:pt>
                <c:pt idx="1039">
                  <c:v>-1.0960280619369365</c:v>
                </c:pt>
                <c:pt idx="1040">
                  <c:v>-1.0951747341502482</c:v>
                </c:pt>
                <c:pt idx="1041">
                  <c:v>-1.093621691428593</c:v>
                </c:pt>
                <c:pt idx="1042">
                  <c:v>-1.0915423351995344</c:v>
                </c:pt>
                <c:pt idx="1043">
                  <c:v>-1.088302368562112</c:v>
                </c:pt>
                <c:pt idx="1044">
                  <c:v>-1.0865361243314189</c:v>
                </c:pt>
                <c:pt idx="1045">
                  <c:v>-1.0834028319679447</c:v>
                </c:pt>
                <c:pt idx="1046">
                  <c:v>-1.081956824002404</c:v>
                </c:pt>
                <c:pt idx="1047">
                  <c:v>-1.079853391356508</c:v>
                </c:pt>
                <c:pt idx="1048">
                  <c:v>-1.0778134130652717</c:v>
                </c:pt>
                <c:pt idx="1049">
                  <c:v>-1.0768829658023993</c:v>
                </c:pt>
                <c:pt idx="1050">
                  <c:v>-1.0787789077363221</c:v>
                </c:pt>
                <c:pt idx="1051">
                  <c:v>-1.0799085119317358</c:v>
                </c:pt>
                <c:pt idx="1052">
                  <c:v>-1.0819715089091198</c:v>
                </c:pt>
                <c:pt idx="1053">
                  <c:v>-1.0871135504211367</c:v>
                </c:pt>
                <c:pt idx="1054">
                  <c:v>-1.0877051776125057</c:v>
                </c:pt>
                <c:pt idx="1055">
                  <c:v>-1.0895071000952201</c:v>
                </c:pt>
                <c:pt idx="1056">
                  <c:v>-1.0892299556832654</c:v>
                </c:pt>
                <c:pt idx="1057">
                  <c:v>-1.0880603901380255</c:v>
                </c:pt>
                <c:pt idx="1058">
                  <c:v>-1.0865744967136519</c:v>
                </c:pt>
                <c:pt idx="1059">
                  <c:v>-1.0875150611942261</c:v>
                </c:pt>
                <c:pt idx="1060">
                  <c:v>-1.0878961098589173</c:v>
                </c:pt>
                <c:pt idx="1061">
                  <c:v>-1.0907109588819441</c:v>
                </c:pt>
                <c:pt idx="1062">
                  <c:v>-1.0916321996189851</c:v>
                </c:pt>
                <c:pt idx="1063">
                  <c:v>-1.0923149861198311</c:v>
                </c:pt>
                <c:pt idx="1064">
                  <c:v>-1.0940997809545638</c:v>
                </c:pt>
                <c:pt idx="1065">
                  <c:v>-1.0954092088526277</c:v>
                </c:pt>
                <c:pt idx="1066">
                  <c:v>-1.0960461998837328</c:v>
                </c:pt>
                <c:pt idx="1067">
                  <c:v>-1.09648277229455</c:v>
                </c:pt>
                <c:pt idx="1068">
                  <c:v>-1.0946698551045397</c:v>
                </c:pt>
                <c:pt idx="1069">
                  <c:v>-1.0958230376821634</c:v>
                </c:pt>
                <c:pt idx="1070">
                  <c:v>-1.0952902449814133</c:v>
                </c:pt>
                <c:pt idx="1071">
                  <c:v>-1.0958127212505961</c:v>
                </c:pt>
                <c:pt idx="1072">
                  <c:v>-1.0969682564489318</c:v>
                </c:pt>
                <c:pt idx="1073">
                  <c:v>-1.0967573696151216</c:v>
                </c:pt>
                <c:pt idx="1074">
                  <c:v>-1.095565719791552</c:v>
                </c:pt>
                <c:pt idx="1075">
                  <c:v>-1.0947891130533662</c:v>
                </c:pt>
                <c:pt idx="1076">
                  <c:v>-1.0937779746945484</c:v>
                </c:pt>
                <c:pt idx="1077">
                  <c:v>-1.0923685082410801</c:v>
                </c:pt>
                <c:pt idx="1078">
                  <c:v>-1.0937026149406959</c:v>
                </c:pt>
                <c:pt idx="1079">
                  <c:v>-1.094592294511969</c:v>
                </c:pt>
                <c:pt idx="1080">
                  <c:v>-1.0941806997234949</c:v>
                </c:pt>
                <c:pt idx="1081">
                  <c:v>-1.0939780186030532</c:v>
                </c:pt>
                <c:pt idx="1082">
                  <c:v>-1.0940878850417624</c:v>
                </c:pt>
                <c:pt idx="1083">
                  <c:v>-1.0947110259670301</c:v>
                </c:pt>
                <c:pt idx="1084">
                  <c:v>-1.095102898584301</c:v>
                </c:pt>
                <c:pt idx="1085">
                  <c:v>-1.0953665011975602</c:v>
                </c:pt>
                <c:pt idx="1086">
                  <c:v>-1.0964131280809681</c:v>
                </c:pt>
                <c:pt idx="1087">
                  <c:v>-1.095568935672276</c:v>
                </c:pt>
                <c:pt idx="1088">
                  <c:v>-1.0946992628634558</c:v>
                </c:pt>
                <c:pt idx="1089">
                  <c:v>-1.0951240247388521</c:v>
                </c:pt>
                <c:pt idx="1090">
                  <c:v>-1.0943413467214071</c:v>
                </c:pt>
                <c:pt idx="1091">
                  <c:v>-1.0931399259327605</c:v>
                </c:pt>
                <c:pt idx="1092">
                  <c:v>-1.0917938474293554</c:v>
                </c:pt>
                <c:pt idx="1093">
                  <c:v>-1.0909188527647871</c:v>
                </c:pt>
                <c:pt idx="1094">
                  <c:v>-1.0926720959201219</c:v>
                </c:pt>
                <c:pt idx="1095">
                  <c:v>-1.0924480989176431</c:v>
                </c:pt>
                <c:pt idx="1096">
                  <c:v>-1.0907593915636085</c:v>
                </c:pt>
                <c:pt idx="1097">
                  <c:v>-1.0913802178136638</c:v>
                </c:pt>
                <c:pt idx="1098">
                  <c:v>-1.0913031505125304</c:v>
                </c:pt>
                <c:pt idx="1099">
                  <c:v>-1.0888131765914721</c:v>
                </c:pt>
                <c:pt idx="1100">
                  <c:v>-1.0896269177401032</c:v>
                </c:pt>
                <c:pt idx="1101">
                  <c:v>-1.0877855366853613</c:v>
                </c:pt>
                <c:pt idx="1102">
                  <c:v>-1.0867203591979118</c:v>
                </c:pt>
                <c:pt idx="1103">
                  <c:v>-1.0858940628335176</c:v>
                </c:pt>
                <c:pt idx="1104">
                  <c:v>-1.0832651372515443</c:v>
                </c:pt>
                <c:pt idx="1105">
                  <c:v>-1.0830921864267415</c:v>
                </c:pt>
                <c:pt idx="1106">
                  <c:v>-1.0825724706923421</c:v>
                </c:pt>
                <c:pt idx="1107">
                  <c:v>-1.0842577155199251</c:v>
                </c:pt>
                <c:pt idx="1108">
                  <c:v>-1.0861020231209881</c:v>
                </c:pt>
                <c:pt idx="1109">
                  <c:v>-1.0878155752881469</c:v>
                </c:pt>
                <c:pt idx="1110">
                  <c:v>-1.0881566009415753</c:v>
                </c:pt>
                <c:pt idx="1111">
                  <c:v>-1.0901990124877017</c:v>
                </c:pt>
                <c:pt idx="1112">
                  <c:v>-1.0912265195845938</c:v>
                </c:pt>
                <c:pt idx="1113">
                  <c:v>-1.0912166015807401</c:v>
                </c:pt>
                <c:pt idx="1114">
                  <c:v>-1.0891706516171658</c:v>
                </c:pt>
                <c:pt idx="1115">
                  <c:v>-1.0877951131797658</c:v>
                </c:pt>
                <c:pt idx="1116">
                  <c:v>-1.0853144121891458</c:v>
                </c:pt>
                <c:pt idx="1117">
                  <c:v>-1.085537640795323</c:v>
                </c:pt>
                <c:pt idx="1118">
                  <c:v>-1.0849428641278418</c:v>
                </c:pt>
                <c:pt idx="1119">
                  <c:v>-1.086473077890844</c:v>
                </c:pt>
                <c:pt idx="1120">
                  <c:v>-1.0860578782803028</c:v>
                </c:pt>
                <c:pt idx="1121">
                  <c:v>-1.0859874087521604</c:v>
                </c:pt>
                <c:pt idx="1122">
                  <c:v>-1.0887467103131172</c:v>
                </c:pt>
                <c:pt idx="1123">
                  <c:v>-1.090089620367678</c:v>
                </c:pt>
                <c:pt idx="1124">
                  <c:v>-1.0910854809214221</c:v>
                </c:pt>
                <c:pt idx="1125">
                  <c:v>-1.091414022506868</c:v>
                </c:pt>
                <c:pt idx="1126">
                  <c:v>-1.0916646240447958</c:v>
                </c:pt>
                <c:pt idx="1127">
                  <c:v>-1.0928697492624178</c:v>
                </c:pt>
                <c:pt idx="1128">
                  <c:v>-1.0913703092961953</c:v>
                </c:pt>
                <c:pt idx="1129">
                  <c:v>-1.0920125889807117</c:v>
                </c:pt>
                <c:pt idx="1130">
                  <c:v>-1.0913699677867341</c:v>
                </c:pt>
                <c:pt idx="1131">
                  <c:v>-1.0918915855390854</c:v>
                </c:pt>
                <c:pt idx="1132">
                  <c:v>-1.0935619984211638</c:v>
                </c:pt>
                <c:pt idx="1133">
                  <c:v>-1.093467993199539</c:v>
                </c:pt>
                <c:pt idx="1134">
                  <c:v>-1.0915413675893841</c:v>
                </c:pt>
                <c:pt idx="1135">
                  <c:v>-1.0898741278993638</c:v>
                </c:pt>
                <c:pt idx="1136">
                  <c:v>-1.0892579499724921</c:v>
                </c:pt>
                <c:pt idx="1137">
                  <c:v>-1.0877676311547333</c:v>
                </c:pt>
                <c:pt idx="1138">
                  <c:v>-1.086754344132232</c:v>
                </c:pt>
                <c:pt idx="1139">
                  <c:v>-1.0870917080453477</c:v>
                </c:pt>
                <c:pt idx="1140">
                  <c:v>-1.085120852217156</c:v>
                </c:pt>
                <c:pt idx="1141">
                  <c:v>-1.0841745816827189</c:v>
                </c:pt>
                <c:pt idx="1142">
                  <c:v>-1.0842366415404279</c:v>
                </c:pt>
                <c:pt idx="1143">
                  <c:v>-1.0858258890078638</c:v>
                </c:pt>
                <c:pt idx="1144">
                  <c:v>-1.0878443142577079</c:v>
                </c:pt>
                <c:pt idx="1145">
                  <c:v>-1.0875133489037421</c:v>
                </c:pt>
                <c:pt idx="1146">
                  <c:v>-1.0871469187411407</c:v>
                </c:pt>
                <c:pt idx="1147">
                  <c:v>-1.084764876038534</c:v>
                </c:pt>
                <c:pt idx="1148">
                  <c:v>-1.0819183140677637</c:v>
                </c:pt>
                <c:pt idx="1149">
                  <c:v>-1.0712972323559864</c:v>
                </c:pt>
                <c:pt idx="1150">
                  <c:v>-1.0702480678675961</c:v>
                </c:pt>
                <c:pt idx="1151">
                  <c:v>-1.0704808445090501</c:v>
                </c:pt>
                <c:pt idx="1152">
                  <c:v>-1.0712343851292279</c:v>
                </c:pt>
                <c:pt idx="1153">
                  <c:v>-1.0713627025650818</c:v>
                </c:pt>
                <c:pt idx="1154">
                  <c:v>-1.0736326542742916</c:v>
                </c:pt>
                <c:pt idx="1155">
                  <c:v>-1.075113795025386</c:v>
                </c:pt>
                <c:pt idx="1156">
                  <c:v>-1.0745012835820078</c:v>
                </c:pt>
                <c:pt idx="1157">
                  <c:v>-1.0752652070383544</c:v>
                </c:pt>
                <c:pt idx="1158">
                  <c:v>-1.075524887036051</c:v>
                </c:pt>
                <c:pt idx="1159">
                  <c:v>-1.0750647741885189</c:v>
                </c:pt>
                <c:pt idx="1160">
                  <c:v>-1.0739751123701904</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-1.0791234006593964</c:v>
                </c:pt>
                <c:pt idx="1170">
                  <c:v>-1.0796155395050298</c:v>
                </c:pt>
                <c:pt idx="1171">
                  <c:v>-1.0805759399933268</c:v>
                </c:pt>
                <c:pt idx="1172">
                  <c:v>-1.080288284679142</c:v>
                </c:pt>
                <c:pt idx="1173">
                  <c:v>-1.0827823756864501</c:v>
                </c:pt>
                <c:pt idx="1174">
                  <c:v>-1.0830381378117426</c:v>
                </c:pt>
                <c:pt idx="1175">
                  <c:v>-1.082967170248992</c:v>
                </c:pt>
                <c:pt idx="1176">
                  <c:v>-1.082788845393424</c:v>
                </c:pt>
                <c:pt idx="1177">
                  <c:v>-1.0837531210654281</c:v>
                </c:pt>
                <c:pt idx="1178">
                  <c:v>-1.0841014749426563</c:v>
                </c:pt>
                <c:pt idx="1179">
                  <c:v>-1.0843882243081302</c:v>
                </c:pt>
                <c:pt idx="1180">
                  <c:v>-1.0846368763962195</c:v>
                </c:pt>
                <c:pt idx="1181">
                  <c:v>-1.0843163128511719</c:v>
                </c:pt>
                <c:pt idx="1182">
                  <c:v>-1.0840606740487448</c:v>
                </c:pt>
                <c:pt idx="1183">
                  <c:v>-1.0847395474203694</c:v>
                </c:pt>
                <c:pt idx="1184">
                  <c:v>-1.0851024249359702</c:v>
                </c:pt>
                <c:pt idx="1185">
                  <c:v>-1.0835825465772901</c:v>
                </c:pt>
                <c:pt idx="1186">
                  <c:v>-1.0833434282948957</c:v>
                </c:pt>
                <c:pt idx="1187">
                  <c:v>-1.0825885785551321</c:v>
                </c:pt>
                <c:pt idx="1188">
                  <c:v>-1.0836797249909864</c:v>
                </c:pt>
                <c:pt idx="1189">
                  <c:v>-1.0833212728687718</c:v>
                </c:pt>
                <c:pt idx="1190">
                  <c:v>-1.0835701336571049</c:v>
                </c:pt>
                <c:pt idx="1191">
                  <c:v>-1.0841869756301463</c:v>
                </c:pt>
                <c:pt idx="1192">
                  <c:v>-1.0841802687638327</c:v>
                </c:pt>
                <c:pt idx="1193">
                  <c:v>-1.0848663660091518</c:v>
                </c:pt>
                <c:pt idx="1194">
                  <c:v>-1.0839383757170946</c:v>
                </c:pt>
                <c:pt idx="1195">
                  <c:v>-1.0825544560684079</c:v>
                </c:pt>
                <c:pt idx="1196">
                  <c:v>-1.08315400912511</c:v>
                </c:pt>
                <c:pt idx="1197">
                  <c:v>-1.0824812022895558</c:v>
                </c:pt>
                <c:pt idx="1198">
                  <c:v>-1.0821866693543427</c:v>
                </c:pt>
                <c:pt idx="1199">
                  <c:v>-1.0838392288808478</c:v>
                </c:pt>
                <c:pt idx="1200">
                  <c:v>-1.0828802940373095</c:v>
                </c:pt>
                <c:pt idx="1201">
                  <c:v>-1.0795372816639879</c:v>
                </c:pt>
                <c:pt idx="1202">
                  <c:v>-1.0782437956171678</c:v>
                </c:pt>
                <c:pt idx="1203">
                  <c:v>-1.0771741358180833</c:v>
                </c:pt>
                <c:pt idx="1204">
                  <c:v>-1.0757654045585809</c:v>
                </c:pt>
                <c:pt idx="1205">
                  <c:v>-1.0753666827793857</c:v>
                </c:pt>
                <c:pt idx="1206">
                  <c:v>-1.0761665975381476</c:v>
                </c:pt>
                <c:pt idx="1207">
                  <c:v>-1.076321253890979</c:v>
                </c:pt>
                <c:pt idx="1208">
                  <c:v>-1.0762684622205121</c:v>
                </c:pt>
                <c:pt idx="1209">
                  <c:v>-1.0763600294440607</c:v>
                </c:pt>
                <c:pt idx="1210">
                  <c:v>-1.074726988131758</c:v>
                </c:pt>
                <c:pt idx="1211">
                  <c:v>-1.0731117005681199</c:v>
                </c:pt>
                <c:pt idx="1212">
                  <c:v>-1.074192478397336</c:v>
                </c:pt>
                <c:pt idx="1213">
                  <c:v>-1.0733615384529278</c:v>
                </c:pt>
                <c:pt idx="1214">
                  <c:v>-1.0732364321546422</c:v>
                </c:pt>
                <c:pt idx="1215">
                  <c:v>-1.0733908276321937</c:v>
                </c:pt>
                <c:pt idx="1216">
                  <c:v>-1.0746038976879078</c:v>
                </c:pt>
                <c:pt idx="1217">
                  <c:v>-1.073460263145563</c:v>
                </c:pt>
                <c:pt idx="1218">
                  <c:v>-1.073083767940318</c:v>
                </c:pt>
                <c:pt idx="1219">
                  <c:v>-1.0724882797948121</c:v>
                </c:pt>
                <c:pt idx="1220">
                  <c:v>-1.0739038270139218</c:v>
                </c:pt>
                <c:pt idx="1221">
                  <c:v>-1.0738342254889921</c:v>
                </c:pt>
                <c:pt idx="1222">
                  <c:v>-1.0730247911541078</c:v>
                </c:pt>
                <c:pt idx="1223">
                  <c:v>-1.0735135907961535</c:v>
                </c:pt>
                <c:pt idx="1224">
                  <c:v>-1.0737846876447725</c:v>
                </c:pt>
                <c:pt idx="1225">
                  <c:v>-1.0731927189439574</c:v>
                </c:pt>
                <c:pt idx="1226">
                  <c:v>-1.0725993035711239</c:v>
                </c:pt>
                <c:pt idx="1227">
                  <c:v>-1.0724835792965624</c:v>
                </c:pt>
                <c:pt idx="1228">
                  <c:v>-1.0723014456618785</c:v>
                </c:pt>
                <c:pt idx="1229">
                  <c:v>-1.0718080925603866</c:v>
                </c:pt>
                <c:pt idx="1230">
                  <c:v>-1.0726428317975263</c:v>
                </c:pt>
                <c:pt idx="1231">
                  <c:v>-1.0737910624879818</c:v>
                </c:pt>
                <c:pt idx="1232">
                  <c:v>-1.0738442620725246</c:v>
                </c:pt>
                <c:pt idx="1233">
                  <c:v>-1.0763066306456892</c:v>
                </c:pt>
                <c:pt idx="1234">
                  <c:v>-1.077936641061541</c:v>
                </c:pt>
                <c:pt idx="1235">
                  <c:v>-1.078584228372222</c:v>
                </c:pt>
                <c:pt idx="1236">
                  <c:v>-1.0787478635779184</c:v>
                </c:pt>
                <c:pt idx="1237">
                  <c:v>-1.0794174545327186</c:v>
                </c:pt>
                <c:pt idx="1238">
                  <c:v>-1.0810646779739395</c:v>
                </c:pt>
                <c:pt idx="1239">
                  <c:v>-1.080474706154817</c:v>
                </c:pt>
                <c:pt idx="1240">
                  <c:v>-1.0796705225278629</c:v>
                </c:pt>
                <c:pt idx="1241">
                  <c:v>-1.0803150267670274</c:v>
                </c:pt>
                <c:pt idx="1242">
                  <c:v>-1.0819196042146038</c:v>
                </c:pt>
                <c:pt idx="1243">
                  <c:v>-1.0820003759447303</c:v>
                </c:pt>
                <c:pt idx="1244">
                  <c:v>-1.0829820591127521</c:v>
                </c:pt>
                <c:pt idx="1245">
                  <c:v>-1.0838411119260485</c:v>
                </c:pt>
                <c:pt idx="1246">
                  <c:v>-1.0837643102433792</c:v>
                </c:pt>
                <c:pt idx="1247">
                  <c:v>-1.0834604332299298</c:v>
                </c:pt>
                <c:pt idx="1248">
                  <c:v>-1.0840892802090978</c:v>
                </c:pt>
                <c:pt idx="1249">
                  <c:v>-1.0847452961629358</c:v>
                </c:pt>
                <c:pt idx="1250">
                  <c:v>-1.0834622071818378</c:v>
                </c:pt>
                <c:pt idx="1251">
                  <c:v>-1.0831469370334048</c:v>
                </c:pt>
                <c:pt idx="1252">
                  <c:v>-1.0819810237420882</c:v>
                </c:pt>
                <c:pt idx="1253">
                  <c:v>-1.080980002600981</c:v>
                </c:pt>
                <c:pt idx="1254">
                  <c:v>-1.0816340643617941</c:v>
                </c:pt>
                <c:pt idx="1255">
                  <c:v>-1.0807811634619515</c:v>
                </c:pt>
                <c:pt idx="1256">
                  <c:v>-1.0816967882656856</c:v>
                </c:pt>
                <c:pt idx="1257">
                  <c:v>-1.0806778141620725</c:v>
                </c:pt>
                <c:pt idx="1258">
                  <c:v>-1.0811863217457776</c:v>
                </c:pt>
                <c:pt idx="1259">
                  <c:v>-1.0808315455934538</c:v>
                </c:pt>
                <c:pt idx="1260">
                  <c:v>-1.080698409079702</c:v>
                </c:pt>
                <c:pt idx="1261">
                  <c:v>-1.0808241414786719</c:v>
                </c:pt>
                <c:pt idx="1262">
                  <c:v>-1.0829028194320081</c:v>
                </c:pt>
                <c:pt idx="1263">
                  <c:v>-1.0840161592394679</c:v>
                </c:pt>
                <c:pt idx="1264">
                  <c:v>-1.085384900690002</c:v>
                </c:pt>
                <c:pt idx="1265">
                  <c:v>-1.0867388339109993</c:v>
                </c:pt>
                <c:pt idx="1266">
                  <c:v>-1.0866338909003159</c:v>
                </c:pt>
                <c:pt idx="1267">
                  <c:v>-1.0859239686270712</c:v>
                </c:pt>
                <c:pt idx="1268">
                  <c:v>-1.0863518799785679</c:v>
                </c:pt>
                <c:pt idx="1269">
                  <c:v>-1.0857408816118141</c:v>
                </c:pt>
                <c:pt idx="1270">
                  <c:v>-1.0857150691885966</c:v>
                </c:pt>
                <c:pt idx="1271">
                  <c:v>-1.0853148343327781</c:v>
                </c:pt>
                <c:pt idx="1272">
                  <c:v>-1.0849902912539018</c:v>
                </c:pt>
                <c:pt idx="1273">
                  <c:v>-1.0850908800189956</c:v>
                </c:pt>
                <c:pt idx="1274">
                  <c:v>-1.0854417715012381</c:v>
                </c:pt>
                <c:pt idx="1275">
                  <c:v>-1.088706080173921</c:v>
                </c:pt>
                <c:pt idx="1276">
                  <c:v>-1.0905593144527901</c:v>
                </c:pt>
                <c:pt idx="1277">
                  <c:v>-1.091496112842959</c:v>
                </c:pt>
                <c:pt idx="1278">
                  <c:v>-1.0926954134270375</c:v>
                </c:pt>
                <c:pt idx="1279">
                  <c:v>-1.0938565693018798</c:v>
                </c:pt>
                <c:pt idx="1280">
                  <c:v>-1.095103652751007</c:v>
                </c:pt>
                <c:pt idx="1281">
                  <c:v>-1.0947218072309237</c:v>
                </c:pt>
                <c:pt idx="1282">
                  <c:v>-1.0944378990344177</c:v>
                </c:pt>
                <c:pt idx="1283">
                  <c:v>-1.0936171047668388</c:v>
                </c:pt>
                <c:pt idx="1284">
                  <c:v>-1.0965464353494379</c:v>
                </c:pt>
                <c:pt idx="1285">
                  <c:v>-1.0984582669595699</c:v>
                </c:pt>
                <c:pt idx="1286">
                  <c:v>-1.0997667130179396</c:v>
                </c:pt>
                <c:pt idx="1287">
                  <c:v>-1.1009407703612215</c:v>
                </c:pt>
                <c:pt idx="1288">
                  <c:v>-1.1004966894854658</c:v>
                </c:pt>
                <c:pt idx="1289">
                  <c:v>-1.1010602986716678</c:v>
                </c:pt>
                <c:pt idx="1290">
                  <c:v>-1.1001861625239844</c:v>
                </c:pt>
                <c:pt idx="1291">
                  <c:v>-1.1004688327486747</c:v>
                </c:pt>
                <c:pt idx="1292">
                  <c:v>-1.1002728110626805</c:v>
                </c:pt>
                <c:pt idx="1293">
                  <c:v>-1.0997715558117704</c:v>
                </c:pt>
                <c:pt idx="1294">
                  <c:v>-1.1007789802552281</c:v>
                </c:pt>
                <c:pt idx="1295">
                  <c:v>-1.1011421708211646</c:v>
                </c:pt>
                <c:pt idx="1296">
                  <c:v>-1.101072896576156</c:v>
                </c:pt>
                <c:pt idx="1297">
                  <c:v>-1.1006480256074553</c:v>
                </c:pt>
                <c:pt idx="1298">
                  <c:v>-1.1009932489813394</c:v>
                </c:pt>
                <c:pt idx="1299">
                  <c:v>-1.1016178081194994</c:v>
                </c:pt>
                <c:pt idx="1300">
                  <c:v>-1.1026922964828714</c:v>
                </c:pt>
                <c:pt idx="1301">
                  <c:v>-1.1036382255078498</c:v>
                </c:pt>
                <c:pt idx="1302">
                  <c:v>-1.1038087620505053</c:v>
                </c:pt>
                <c:pt idx="1303">
                  <c:v>-1.103099328325527</c:v>
                </c:pt>
                <c:pt idx="1304">
                  <c:v>-1.1030551075938337</c:v>
                </c:pt>
                <c:pt idx="1305">
                  <c:v>-1.103032501564954</c:v>
                </c:pt>
                <c:pt idx="1306">
                  <c:v>-1.102298019069849</c:v>
                </c:pt>
                <c:pt idx="1307">
                  <c:v>-1.1022433870428472</c:v>
                </c:pt>
                <c:pt idx="1308">
                  <c:v>-1.102431435431626</c:v>
                </c:pt>
                <c:pt idx="1309">
                  <c:v>-1.1036133806947532</c:v>
                </c:pt>
                <c:pt idx="1310">
                  <c:v>-1.1064298471444796</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-1.1138752181721236</c:v>
                </c:pt>
                <c:pt idx="1320">
                  <c:v>-1.1149128140276061</c:v>
                </c:pt>
                <c:pt idx="1321">
                  <c:v>-1.1137011005233575</c:v>
                </c:pt>
                <c:pt idx="1322">
                  <c:v>-1.1145909366197781</c:v>
                </c:pt>
                <c:pt idx="1323">
                  <c:v>-1.1145072241137686</c:v>
                </c:pt>
                <c:pt idx="1324">
                  <c:v>-1.1147459771707577</c:v>
                </c:pt>
                <c:pt idx="1325">
                  <c:v>-1.1137578859571988</c:v>
                </c:pt>
                <c:pt idx="1326">
                  <c:v>-1.1141164756318198</c:v>
                </c:pt>
                <c:pt idx="1327">
                  <c:v>-1.1156590027080568</c:v>
                </c:pt>
                <c:pt idx="1328">
                  <c:v>-1.1154640150368058</c:v>
                </c:pt>
                <c:pt idx="1329">
                  <c:v>-1.1147435391726801</c:v>
                </c:pt>
                <c:pt idx="1330">
                  <c:v>-1.1152963291495013</c:v>
                </c:pt>
                <c:pt idx="1331">
                  <c:v>-1.116142010918852</c:v>
                </c:pt>
                <c:pt idx="1332">
                  <c:v>-1.1171212466024207</c:v>
                </c:pt>
                <c:pt idx="1333">
                  <c:v>-1.1169286352678256</c:v>
                </c:pt>
                <c:pt idx="1334">
                  <c:v>-1.117212662044011</c:v>
                </c:pt>
                <c:pt idx="1335">
                  <c:v>-1.1161978666880712</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-1.1234783265927621</c:v>
                </c:pt>
                <c:pt idx="1344">
                  <c:v>-1.1232768028099258</c:v>
                </c:pt>
                <c:pt idx="1345">
                  <c:v>-1.1224571658799527</c:v>
                </c:pt>
                <c:pt idx="1346">
                  <c:v>-1.1220771417436484</c:v>
                </c:pt>
                <c:pt idx="1347">
                  <c:v>-1.1228629455212786</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-1.1200879155525061</c:v>
                </c:pt>
                <c:pt idx="1357">
                  <c:v>-1.1198507514631331</c:v>
                </c:pt>
                <c:pt idx="1358">
                  <c:v>-1.1197567367551073</c:v>
                </c:pt>
                <c:pt idx="1359">
                  <c:v>-1.1196419041996819</c:v>
                </c:pt>
                <c:pt idx="1360">
                  <c:v>-1.1209236129133853</c:v>
                </c:pt>
                <c:pt idx="1361">
                  <c:v>-1.1206149120788353</c:v>
                </c:pt>
                <c:pt idx="1362">
                  <c:v>-1.1213576002873253</c:v>
                </c:pt>
                <c:pt idx="1363">
                  <c:v>-1.1221776783336721</c:v>
                </c:pt>
                <c:pt idx="1364">
                  <c:v>-1.1215255470499252</c:v>
                </c:pt>
                <c:pt idx="1365">
                  <c:v>-1.1214886877443444</c:v>
                </c:pt>
                <c:pt idx="1366">
                  <c:v>-1.1195872958886355</c:v>
                </c:pt>
                <c:pt idx="1367">
                  <c:v>-1.1190304172846885</c:v>
                </c:pt>
                <c:pt idx="1368">
                  <c:v>-1.1182832847100461</c:v>
                </c:pt>
                <c:pt idx="1369">
                  <c:v>-1.1178963402639941</c:v>
                </c:pt>
                <c:pt idx="1370">
                  <c:v>-1.116543768337664</c:v>
                </c:pt>
                <c:pt idx="1371">
                  <c:v>-1.1163408263419425</c:v>
                </c:pt>
                <c:pt idx="1372">
                  <c:v>-1.1173916224866358</c:v>
                </c:pt>
                <c:pt idx="1373">
                  <c:v>-1.1180832740038531</c:v>
                </c:pt>
                <c:pt idx="1374">
                  <c:v>-1.116437895662358</c:v>
                </c:pt>
                <c:pt idx="1375">
                  <c:v>-1.1160336622999694</c:v>
                </c:pt>
                <c:pt idx="1376">
                  <c:v>-1.1155998124784337</c:v>
                </c:pt>
                <c:pt idx="1377">
                  <c:v>-1.1173004299748481</c:v>
                </c:pt>
                <c:pt idx="1378">
                  <c:v>-1.1180752200724555</c:v>
                </c:pt>
                <c:pt idx="1379">
                  <c:v>-1.1194092698538327</c:v>
                </c:pt>
                <c:pt idx="1380">
                  <c:v>-1.1207426223867594</c:v>
                </c:pt>
                <c:pt idx="1381">
                  <c:v>-1.119904126545564</c:v>
                </c:pt>
                <c:pt idx="1382">
                  <c:v>-1.1203644623228968</c:v>
                </c:pt>
                <c:pt idx="1383">
                  <c:v>-1.121580776718446</c:v>
                </c:pt>
                <c:pt idx="1384">
                  <c:v>-1.1219861294729583</c:v>
                </c:pt>
                <c:pt idx="1385">
                  <c:v>-1.1234809638046821</c:v>
                </c:pt>
                <c:pt idx="1386">
                  <c:v>-1.1235220872352998</c:v>
                </c:pt>
                <c:pt idx="1387">
                  <c:v>-1.124557088567544</c:v>
                </c:pt>
                <c:pt idx="1388">
                  <c:v>-1.1231992801628485</c:v>
                </c:pt>
                <c:pt idx="1389">
                  <c:v>-1.1242534629430052</c:v>
                </c:pt>
                <c:pt idx="1390">
                  <c:v>-1.1239675768375441</c:v>
                </c:pt>
                <c:pt idx="1391">
                  <c:v>-1.123247423510124</c:v>
                </c:pt>
                <c:pt idx="1392">
                  <c:v>-1.1226072450574094</c:v>
                </c:pt>
                <c:pt idx="1393">
                  <c:v>-1.1222952761670797</c:v>
                </c:pt>
                <c:pt idx="1394">
                  <c:v>-1.1233321937468201</c:v>
                </c:pt>
                <c:pt idx="1395">
                  <c:v>-1.1239988581553018</c:v>
                </c:pt>
                <c:pt idx="1396">
                  <c:v>-1.124011228386808</c:v>
                </c:pt>
                <c:pt idx="1397">
                  <c:v>-1.124349744894346</c:v>
                </c:pt>
                <c:pt idx="1398">
                  <c:v>-1.1249412392764668</c:v>
                </c:pt>
                <c:pt idx="1399">
                  <c:v>-1.124483701979458</c:v>
                </c:pt>
                <c:pt idx="1400">
                  <c:v>-1.1229811694553595</c:v>
                </c:pt>
                <c:pt idx="1401">
                  <c:v>-1.120350735539944</c:v>
                </c:pt>
                <c:pt idx="1402">
                  <c:v>-1.1163466272595599</c:v>
                </c:pt>
                <c:pt idx="1403">
                  <c:v>-1.1127753110700525</c:v>
                </c:pt>
                <c:pt idx="1404">
                  <c:v>-1.1098962630120166</c:v>
                </c:pt>
                <c:pt idx="1405">
                  <c:v>-1.107703127215018</c:v>
                </c:pt>
                <c:pt idx="1406">
                  <c:v>-1.1062375583466084</c:v>
                </c:pt>
                <c:pt idx="1407">
                  <c:v>-1.1049753251584491</c:v>
                </c:pt>
                <c:pt idx="1408">
                  <c:v>-1.1053942813730218</c:v>
                </c:pt>
                <c:pt idx="1409">
                  <c:v>-1.1053503310029953</c:v>
                </c:pt>
                <c:pt idx="1410">
                  <c:v>-1.1072391012382923</c:v>
                </c:pt>
                <c:pt idx="1411">
                  <c:v>-1.1101138661985208</c:v>
                </c:pt>
                <c:pt idx="1412">
                  <c:v>-1.1126396322080998</c:v>
                </c:pt>
                <c:pt idx="1413">
                  <c:v>-1.1152131289076701</c:v>
                </c:pt>
                <c:pt idx="1414">
                  <c:v>-1.1193331938787741</c:v>
                </c:pt>
                <c:pt idx="1415">
                  <c:v>-1.1212581451439121</c:v>
                </c:pt>
                <c:pt idx="1416">
                  <c:v>-1.1226692432536958</c:v>
                </c:pt>
                <c:pt idx="1417">
                  <c:v>-1.122140192927418</c:v>
                </c:pt>
                <c:pt idx="1418">
                  <c:v>-1.1220558021456821</c:v>
                </c:pt>
                <c:pt idx="1419">
                  <c:v>-1.12195726243732</c:v>
                </c:pt>
                <c:pt idx="1420">
                  <c:v>-1.1187688068099249</c:v>
                </c:pt>
                <c:pt idx="1421">
                  <c:v>-1.1157634761432291</c:v>
                </c:pt>
                <c:pt idx="1422">
                  <c:v>-1.1119163151749776</c:v>
                </c:pt>
                <c:pt idx="1423">
                  <c:v>-1.1057320152547299</c:v>
                </c:pt>
                <c:pt idx="1424">
                  <c:v>-1.106321142786584</c:v>
                </c:pt>
                <c:pt idx="1425">
                  <c:v>-1.107957101158848</c:v>
                </c:pt>
                <c:pt idx="1426">
                  <c:v>-1.1088349512219224</c:v>
                </c:pt>
                <c:pt idx="1427">
                  <c:v>-1.1099400568568853</c:v>
                </c:pt>
                <c:pt idx="1428">
                  <c:v>-1.1116979009035237</c:v>
                </c:pt>
                <c:pt idx="1429">
                  <c:v>-1.1110303684918261</c:v>
                </c:pt>
                <c:pt idx="1430">
                  <c:v>-1.1105073989311904</c:v>
                </c:pt>
                <c:pt idx="1431">
                  <c:v>-1.1116044126892584</c:v>
                </c:pt>
                <c:pt idx="1432">
                  <c:v>-1.1120678931995087</c:v>
                </c:pt>
                <c:pt idx="1433">
                  <c:v>-1.110932511802418</c:v>
                </c:pt>
                <c:pt idx="1434">
                  <c:v>-1.1093169823362261</c:v>
                </c:pt>
                <c:pt idx="1435">
                  <c:v>-1.1077804269323241</c:v>
                </c:pt>
                <c:pt idx="1436">
                  <c:v>-1.1065806472863642</c:v>
                </c:pt>
                <c:pt idx="1437">
                  <c:v>-1.1053382169035899</c:v>
                </c:pt>
                <c:pt idx="1438">
                  <c:v>-1.1052309781904339</c:v>
                </c:pt>
                <c:pt idx="1439">
                  <c:v>-1.1049493941555255</c:v>
                </c:pt>
                <c:pt idx="1440">
                  <c:v>-1.1037989341672021</c:v>
                </c:pt>
                <c:pt idx="1441">
                  <c:v>-1.1049809173758263</c:v>
                </c:pt>
                <c:pt idx="1442">
                  <c:v>-1.1058607927797066</c:v>
                </c:pt>
                <c:pt idx="1443">
                  <c:v>-1.1050692402595226</c:v>
                </c:pt>
                <c:pt idx="1444">
                  <c:v>-1.1051999577479399</c:v>
                </c:pt>
                <c:pt idx="1445">
                  <c:v>-1.1063033321196798</c:v>
                </c:pt>
                <c:pt idx="1446">
                  <c:v>-1.1080183973634659</c:v>
                </c:pt>
                <c:pt idx="1447">
                  <c:v>-1.1096334145654652</c:v>
                </c:pt>
                <c:pt idx="1448">
                  <c:v>-1.1100592863465841</c:v>
                </c:pt>
                <c:pt idx="1449">
                  <c:v>-1.1117087912606958</c:v>
                </c:pt>
                <c:pt idx="1450">
                  <c:v>-1.1120744530270199</c:v>
                </c:pt>
                <c:pt idx="1451">
                  <c:v>-1.1122926965437621</c:v>
                </c:pt>
                <c:pt idx="1452">
                  <c:v>-1.1120555229680105</c:v>
                </c:pt>
                <c:pt idx="1453">
                  <c:v>-1.1108393271521191</c:v>
                </c:pt>
                <c:pt idx="1454">
                  <c:v>-1.1109499619871048</c:v>
                </c:pt>
                <c:pt idx="1455">
                  <c:v>-1.1113559123831607</c:v>
                </c:pt>
                <c:pt idx="1456">
                  <c:v>-1.1116345793580962</c:v>
                </c:pt>
                <c:pt idx="1457">
                  <c:v>-1.1156061541193618</c:v>
                </c:pt>
                <c:pt idx="1458">
                  <c:v>-1.116317053489098</c:v>
                </c:pt>
                <c:pt idx="1459">
                  <c:v>-1.1158587904844646</c:v>
                </c:pt>
                <c:pt idx="1460">
                  <c:v>-1.1151789732186341</c:v>
                </c:pt>
                <c:pt idx="1461">
                  <c:v>-1.1158411221131814</c:v>
                </c:pt>
                <c:pt idx="1462">
                  <c:v>-1.1160771193785624</c:v>
                </c:pt>
                <c:pt idx="1463">
                  <c:v>-1.1147482301845457</c:v>
                </c:pt>
                <c:pt idx="1464">
                  <c:v>-1.1148464378698009</c:v>
                </c:pt>
                <c:pt idx="1465">
                  <c:v>-1.1163530542778393</c:v>
                </c:pt>
                <c:pt idx="1466">
                  <c:v>-1.115863799289867</c:v>
                </c:pt>
                <c:pt idx="1467">
                  <c:v>-1.1161968801052069</c:v>
                </c:pt>
                <c:pt idx="1468">
                  <c:v>-1.1153831010110924</c:v>
                </c:pt>
                <c:pt idx="1469">
                  <c:v>-1.1151997436341763</c:v>
                </c:pt>
                <c:pt idx="1470">
                  <c:v>-1.1150754816231521</c:v>
                </c:pt>
                <c:pt idx="1471">
                  <c:v>-1.1145328230935998</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155730688"/>
        <c:axId val="155732224"/>
        <c:extLst/>
      </c:lineChart>
      <c:catAx>
        <c:axId val="1557306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32224"/>
        <c:crosses val="autoZero"/>
        <c:auto val="1"/>
        <c:lblAlgn val="ctr"/>
        <c:lblOffset val="100"/>
        <c:noMultiLvlLbl val="0"/>
      </c:catAx>
      <c:valAx>
        <c:axId val="155732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306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4.3227745393281149E-2</c:v>
                </c:pt>
                <c:pt idx="1">
                  <c:v>4.3404058524529866E-2</c:v>
                </c:pt>
                <c:pt idx="2">
                  <c:v>4.3421745393118265E-2</c:v>
                </c:pt>
                <c:pt idx="3">
                  <c:v>4.3429105393243982E-2</c:v>
                </c:pt>
                <c:pt idx="4">
                  <c:v>4.3458305393315286E-2</c:v>
                </c:pt>
                <c:pt idx="5">
                  <c:v>4.3475745393294407E-2</c:v>
                </c:pt>
                <c:pt idx="6">
                  <c:v>4.3585322316360448E-2</c:v>
                </c:pt>
                <c:pt idx="7">
                  <c:v>4.3620465393388465E-2</c:v>
                </c:pt>
                <c:pt idx="8">
                  <c:v>4.3669895393321674E-2</c:v>
                </c:pt>
                <c:pt idx="9">
                  <c:v>4.3713465393352684E-2</c:v>
                </c:pt>
                <c:pt idx="10">
                  <c:v>4.3759165393240075E-2</c:v>
                </c:pt>
                <c:pt idx="11">
                  <c:v>4.3816405393314987E-2</c:v>
                </c:pt>
                <c:pt idx="12">
                  <c:v>4.3861289697062475E-2</c:v>
                </c:pt>
                <c:pt idx="13">
                  <c:v>4.402067322830315E-2</c:v>
                </c:pt>
                <c:pt idx="14">
                  <c:v>4.4041225393215214E-2</c:v>
                </c:pt>
                <c:pt idx="15">
                  <c:v>4.4046765393261474E-2</c:v>
                </c:pt>
                <c:pt idx="16">
                  <c:v>4.4058345393068465E-2</c:v>
                </c:pt>
                <c:pt idx="17">
                  <c:v>4.4074133148498729E-2</c:v>
                </c:pt>
                <c:pt idx="18">
                  <c:v>4.4103795393453986E-2</c:v>
                </c:pt>
                <c:pt idx="19">
                  <c:v>4.4110392452196931E-2</c:v>
                </c:pt>
                <c:pt idx="20">
                  <c:v>4.4140543012289847E-2</c:v>
                </c:pt>
                <c:pt idx="21">
                  <c:v>4.4140545393275839E-2</c:v>
                </c:pt>
                <c:pt idx="22">
                  <c:v>4.4155321150796685E-2</c:v>
                </c:pt>
                <c:pt idx="23">
                  <c:v>4.4169245393462044E-2</c:v>
                </c:pt>
                <c:pt idx="24">
                  <c:v>4.4194785393173723E-2</c:v>
                </c:pt>
                <c:pt idx="25">
                  <c:v>4.4231585393376363E-2</c:v>
                </c:pt>
                <c:pt idx="26">
                  <c:v>4.4276245393248807E-2</c:v>
                </c:pt>
                <c:pt idx="27">
                  <c:v>4.4312694372735204E-2</c:v>
                </c:pt>
                <c:pt idx="28">
                  <c:v>4.4336848841552992E-2</c:v>
                </c:pt>
                <c:pt idx="29">
                  <c:v>4.4521922608396394E-2</c:v>
                </c:pt>
                <c:pt idx="30">
                  <c:v>4.4535045393416788E-2</c:v>
                </c:pt>
                <c:pt idx="31">
                  <c:v>4.4567605393197665E-2</c:v>
                </c:pt>
                <c:pt idx="32">
                  <c:v>4.4656165393263315E-2</c:v>
                </c:pt>
                <c:pt idx="33">
                  <c:v>4.4709595393285902E-2</c:v>
                </c:pt>
                <c:pt idx="34">
                  <c:v>4.4764405393252112E-2</c:v>
                </c:pt>
                <c:pt idx="35">
                  <c:v>4.4816645393382336E-2</c:v>
                </c:pt>
                <c:pt idx="36">
                  <c:v>4.4854045393122967E-2</c:v>
                </c:pt>
                <c:pt idx="37">
                  <c:v>4.4872796413699331E-2</c:v>
                </c:pt>
                <c:pt idx="38">
                  <c:v>4.4900105393381302E-2</c:v>
                </c:pt>
                <c:pt idx="39">
                  <c:v>4.4920945393130303E-2</c:v>
                </c:pt>
                <c:pt idx="40">
                  <c:v>4.4947985393164885E-2</c:v>
                </c:pt>
                <c:pt idx="41">
                  <c:v>4.4966270645702043E-2</c:v>
                </c:pt>
                <c:pt idx="42">
                  <c:v>4.4988385393239107E-2</c:v>
                </c:pt>
                <c:pt idx="43">
                  <c:v>4.5018313574956885E-2</c:v>
                </c:pt>
                <c:pt idx="44">
                  <c:v>4.5083215272839525E-2</c:v>
                </c:pt>
                <c:pt idx="45">
                  <c:v>4.5119345393331386E-2</c:v>
                </c:pt>
                <c:pt idx="46">
                  <c:v>4.5145270645662067E-2</c:v>
                </c:pt>
                <c:pt idx="47">
                  <c:v>4.5175695393311364E-2</c:v>
                </c:pt>
                <c:pt idx="48">
                  <c:v>4.5201325393193756E-2</c:v>
                </c:pt>
                <c:pt idx="49">
                  <c:v>4.5240045393342039E-2</c:v>
                </c:pt>
                <c:pt idx="50">
                  <c:v>4.5278475393260381E-2</c:v>
                </c:pt>
                <c:pt idx="51">
                  <c:v>4.531669276164519E-2</c:v>
                </c:pt>
                <c:pt idx="52">
                  <c:v>4.5439336302436593E-2</c:v>
                </c:pt>
                <c:pt idx="53">
                  <c:v>4.5454195393332945E-2</c:v>
                </c:pt>
                <c:pt idx="54">
                  <c:v>4.5472495393397587E-2</c:v>
                </c:pt>
                <c:pt idx="55">
                  <c:v>4.5483045393297047E-2</c:v>
                </c:pt>
                <c:pt idx="56">
                  <c:v>4.549231104995511E-2</c:v>
                </c:pt>
                <c:pt idx="57">
                  <c:v>4.5508685393116421E-2</c:v>
                </c:pt>
                <c:pt idx="58">
                  <c:v>4.5517925393369303E-2</c:v>
                </c:pt>
                <c:pt idx="59">
                  <c:v>4.5515545393456508E-2</c:v>
                </c:pt>
                <c:pt idx="60">
                  <c:v>4.5527745393286495E-2</c:v>
                </c:pt>
                <c:pt idx="61">
                  <c:v>4.5576514623974156E-2</c:v>
                </c:pt>
                <c:pt idx="62">
                  <c:v>4.5594446424146971E-2</c:v>
                </c:pt>
                <c:pt idx="63">
                  <c:v>4.563634539317709E-2</c:v>
                </c:pt>
                <c:pt idx="64">
                  <c:v>4.5669025393308957E-2</c:v>
                </c:pt>
                <c:pt idx="65">
                  <c:v>4.5701265393276472E-2</c:v>
                </c:pt>
                <c:pt idx="66">
                  <c:v>4.5723545393386175E-2</c:v>
                </c:pt>
                <c:pt idx="67">
                  <c:v>4.5756766011706529E-2</c:v>
                </c:pt>
                <c:pt idx="68">
                  <c:v>4.5784275513781884E-2</c:v>
                </c:pt>
                <c:pt idx="69">
                  <c:v>4.5819161123503781E-2</c:v>
                </c:pt>
                <c:pt idx="70">
                  <c:v>4.5831745393400056E-2</c:v>
                </c:pt>
                <c:pt idx="71">
                  <c:v>4.5862385393192553E-2</c:v>
                </c:pt>
                <c:pt idx="72">
                  <c:v>4.5889837230134893E-2</c:v>
                </c:pt>
                <c:pt idx="73">
                  <c:v>4.5915695393290427E-2</c:v>
                </c:pt>
                <c:pt idx="74">
                  <c:v>4.5924925393222786E-2</c:v>
                </c:pt>
                <c:pt idx="75">
                  <c:v>4.594874539323248E-2</c:v>
                </c:pt>
                <c:pt idx="76">
                  <c:v>4.5956568922690698E-2</c:v>
                </c:pt>
                <c:pt idx="77">
                  <c:v>4.6064842167453345E-2</c:v>
                </c:pt>
                <c:pt idx="78">
                  <c:v>4.6079395393291998E-2</c:v>
                </c:pt>
                <c:pt idx="79">
                  <c:v>4.6097745393311115E-2</c:v>
                </c:pt>
                <c:pt idx="80">
                  <c:v>4.6101705393283433E-2</c:v>
                </c:pt>
                <c:pt idx="81">
                  <c:v>4.6098165393317445E-2</c:v>
                </c:pt>
                <c:pt idx="82">
                  <c:v>4.6134214780906312E-2</c:v>
                </c:pt>
                <c:pt idx="83">
                  <c:v>4.6157870393415096E-2</c:v>
                </c:pt>
                <c:pt idx="84">
                  <c:v>4.6201316822020985E-2</c:v>
                </c:pt>
                <c:pt idx="85">
                  <c:v>4.6219165393082871E-2</c:v>
                </c:pt>
                <c:pt idx="86">
                  <c:v>4.6248885393225608E-2</c:v>
                </c:pt>
                <c:pt idx="87">
                  <c:v>4.6280500495157535E-2</c:v>
                </c:pt>
                <c:pt idx="88">
                  <c:v>4.6316325393235103E-2</c:v>
                </c:pt>
                <c:pt idx="89">
                  <c:v>4.6345445393399028E-2</c:v>
                </c:pt>
                <c:pt idx="90">
                  <c:v>4.6348545393357046E-2</c:v>
                </c:pt>
                <c:pt idx="91">
                  <c:v>4.6338839143487583E-2</c:v>
                </c:pt>
                <c:pt idx="92">
                  <c:v>4.6349495393272357E-2</c:v>
                </c:pt>
                <c:pt idx="93">
                  <c:v>4.6370395393225287E-2</c:v>
                </c:pt>
                <c:pt idx="94">
                  <c:v>4.6390025393421394E-2</c:v>
                </c:pt>
                <c:pt idx="95">
                  <c:v>4.6405645393107847E-2</c:v>
                </c:pt>
                <c:pt idx="96">
                  <c:v>4.6427601063399486E-2</c:v>
                </c:pt>
                <c:pt idx="97">
                  <c:v>4.6432425393305797E-2</c:v>
                </c:pt>
                <c:pt idx="98">
                  <c:v>4.6441945393396959E-2</c:v>
                </c:pt>
                <c:pt idx="99">
                  <c:v>4.6452245393268747E-2</c:v>
                </c:pt>
                <c:pt idx="100">
                  <c:v>4.6464462565012347E-2</c:v>
                </c:pt>
                <c:pt idx="101">
                  <c:v>4.6481345393388447E-2</c:v>
                </c:pt>
                <c:pt idx="102">
                  <c:v>4.6507225393170856E-2</c:v>
                </c:pt>
                <c:pt idx="103">
                  <c:v>4.6533005393371261E-2</c:v>
                </c:pt>
                <c:pt idx="104">
                  <c:v>4.6553188692229165E-2</c:v>
                </c:pt>
                <c:pt idx="105">
                  <c:v>4.6561165393313765E-2</c:v>
                </c:pt>
                <c:pt idx="106">
                  <c:v>4.6592325393262947E-2</c:v>
                </c:pt>
                <c:pt idx="107">
                  <c:v>4.6624195393434265E-2</c:v>
                </c:pt>
                <c:pt idx="108">
                  <c:v>4.6664085393345552E-2</c:v>
                </c:pt>
                <c:pt idx="109">
                  <c:v>4.6683786209740723E-2</c:v>
                </c:pt>
                <c:pt idx="110">
                  <c:v>4.6699045393424322E-2</c:v>
                </c:pt>
                <c:pt idx="111">
                  <c:v>4.6709245393387257E-2</c:v>
                </c:pt>
                <c:pt idx="112">
                  <c:v>4.6707745393277357E-2</c:v>
                </c:pt>
                <c:pt idx="113">
                  <c:v>4.6747499239344903E-2</c:v>
                </c:pt>
                <c:pt idx="114">
                  <c:v>4.6761092332005302E-2</c:v>
                </c:pt>
                <c:pt idx="115">
                  <c:v>4.6787995393202712E-2</c:v>
                </c:pt>
                <c:pt idx="116">
                  <c:v>4.6809895393337776E-2</c:v>
                </c:pt>
                <c:pt idx="117">
                  <c:v>4.6813895393256692E-2</c:v>
                </c:pt>
                <c:pt idx="118">
                  <c:v>4.682253705991013E-2</c:v>
                </c:pt>
                <c:pt idx="119">
                  <c:v>4.6835545393207646E-2</c:v>
                </c:pt>
                <c:pt idx="120">
                  <c:v>4.6842827746061792E-2</c:v>
                </c:pt>
                <c:pt idx="121">
                  <c:v>4.6930280604485106E-2</c:v>
                </c:pt>
                <c:pt idx="122">
                  <c:v>4.6938245393150065E-2</c:v>
                </c:pt>
                <c:pt idx="123">
                  <c:v>4.6939910341649294E-2</c:v>
                </c:pt>
                <c:pt idx="124">
                  <c:v>4.6941295393125387E-2</c:v>
                </c:pt>
                <c:pt idx="125">
                  <c:v>4.6944845393113471E-2</c:v>
                </c:pt>
                <c:pt idx="126">
                  <c:v>4.6963285393289297E-2</c:v>
                </c:pt>
                <c:pt idx="127">
                  <c:v>4.6961641226573703E-2</c:v>
                </c:pt>
                <c:pt idx="128">
                  <c:v>4.6977005393230777E-2</c:v>
                </c:pt>
                <c:pt idx="129">
                  <c:v>4.6978300948794065E-2</c:v>
                </c:pt>
                <c:pt idx="130">
                  <c:v>4.7044385393306264E-2</c:v>
                </c:pt>
                <c:pt idx="131">
                  <c:v>4.7063095393340935E-2</c:v>
                </c:pt>
                <c:pt idx="132">
                  <c:v>4.7080345393183606E-2</c:v>
                </c:pt>
                <c:pt idx="133">
                  <c:v>4.7095116527287907E-2</c:v>
                </c:pt>
                <c:pt idx="134">
                  <c:v>4.7105545393293355E-2</c:v>
                </c:pt>
                <c:pt idx="135">
                  <c:v>4.7122165393076877E-2</c:v>
                </c:pt>
                <c:pt idx="136">
                  <c:v>4.7123945393153066E-2</c:v>
                </c:pt>
                <c:pt idx="137">
                  <c:v>4.7128745393294376E-2</c:v>
                </c:pt>
                <c:pt idx="138">
                  <c:v>4.7164401131013438E-2</c:v>
                </c:pt>
                <c:pt idx="139">
                  <c:v>4.7192715393464382E-2</c:v>
                </c:pt>
                <c:pt idx="140">
                  <c:v>4.7226895393379147E-2</c:v>
                </c:pt>
                <c:pt idx="141">
                  <c:v>4.7256945393286294E-2</c:v>
                </c:pt>
                <c:pt idx="142">
                  <c:v>4.7266825393208492E-2</c:v>
                </c:pt>
                <c:pt idx="143">
                  <c:v>4.7277016226729515E-2</c:v>
                </c:pt>
                <c:pt idx="144">
                  <c:v>4.7300005393282156E-2</c:v>
                </c:pt>
                <c:pt idx="145">
                  <c:v>4.7335468797470505E-2</c:v>
                </c:pt>
                <c:pt idx="146">
                  <c:v>4.7397031107593246E-2</c:v>
                </c:pt>
                <c:pt idx="147">
                  <c:v>4.7405168073666445E-2</c:v>
                </c:pt>
                <c:pt idx="148">
                  <c:v>4.7415785393425884E-2</c:v>
                </c:pt>
                <c:pt idx="149">
                  <c:v>4.7427805393354457E-2</c:v>
                </c:pt>
                <c:pt idx="150">
                  <c:v>4.7440645393180575E-2</c:v>
                </c:pt>
                <c:pt idx="151">
                  <c:v>4.7458384568500392E-2</c:v>
                </c:pt>
                <c:pt idx="152">
                  <c:v>4.7461625393253833E-2</c:v>
                </c:pt>
                <c:pt idx="153">
                  <c:v>4.7461785393409166E-2</c:v>
                </c:pt>
                <c:pt idx="154">
                  <c:v>4.7465745393296302E-2</c:v>
                </c:pt>
                <c:pt idx="155">
                  <c:v>4.7527745393296066E-2</c:v>
                </c:pt>
                <c:pt idx="156">
                  <c:v>4.7544861182728916E-2</c:v>
                </c:pt>
                <c:pt idx="157">
                  <c:v>4.756219900146174E-2</c:v>
                </c:pt>
                <c:pt idx="158">
                  <c:v>4.7599425393471513E-2</c:v>
                </c:pt>
                <c:pt idx="159">
                  <c:v>4.7632645393406413E-2</c:v>
                </c:pt>
                <c:pt idx="160">
                  <c:v>4.7677432893280532E-2</c:v>
                </c:pt>
                <c:pt idx="161">
                  <c:v>4.7724189837580921E-2</c:v>
                </c:pt>
                <c:pt idx="162">
                  <c:v>4.7751703287914886E-2</c:v>
                </c:pt>
                <c:pt idx="163">
                  <c:v>4.7827679603727823E-2</c:v>
                </c:pt>
                <c:pt idx="164">
                  <c:v>4.7842645393132002E-2</c:v>
                </c:pt>
                <c:pt idx="165">
                  <c:v>4.7855168073795057E-2</c:v>
                </c:pt>
                <c:pt idx="166">
                  <c:v>4.7867205393330912E-2</c:v>
                </c:pt>
                <c:pt idx="167">
                  <c:v>4.7860445393396893E-2</c:v>
                </c:pt>
                <c:pt idx="168">
                  <c:v>4.7861425393435394E-2</c:v>
                </c:pt>
                <c:pt idx="169">
                  <c:v>4.7873456733512412E-2</c:v>
                </c:pt>
                <c:pt idx="170">
                  <c:v>4.7883086302547971E-2</c:v>
                </c:pt>
                <c:pt idx="171">
                  <c:v>4.7997745393146884E-2</c:v>
                </c:pt>
                <c:pt idx="172">
                  <c:v>4.8029325393343897E-2</c:v>
                </c:pt>
                <c:pt idx="173">
                  <c:v>4.8060682893265094E-2</c:v>
                </c:pt>
                <c:pt idx="174">
                  <c:v>4.8083745393242325E-2</c:v>
                </c:pt>
                <c:pt idx="175">
                  <c:v>4.8086945393222877E-2</c:v>
                </c:pt>
                <c:pt idx="176">
                  <c:v>4.8092695393165824E-2</c:v>
                </c:pt>
                <c:pt idx="177">
                  <c:v>4.8111008551160225E-2</c:v>
                </c:pt>
                <c:pt idx="178">
                  <c:v>4.8130445393340417E-2</c:v>
                </c:pt>
                <c:pt idx="179">
                  <c:v>4.8141495393266981E-2</c:v>
                </c:pt>
                <c:pt idx="180">
                  <c:v>4.8203045393250828E-2</c:v>
                </c:pt>
                <c:pt idx="181">
                  <c:v>4.8225495393268085E-2</c:v>
                </c:pt>
                <c:pt idx="182">
                  <c:v>4.8239307893226183E-2</c:v>
                </c:pt>
                <c:pt idx="183">
                  <c:v>4.8249145393341873E-2</c:v>
                </c:pt>
                <c:pt idx="184">
                  <c:v>4.8261295393359646E-2</c:v>
                </c:pt>
                <c:pt idx="185">
                  <c:v>4.8267245393233786E-2</c:v>
                </c:pt>
                <c:pt idx="186">
                  <c:v>4.8289219077417955E-2</c:v>
                </c:pt>
                <c:pt idx="187">
                  <c:v>4.8319473788424723E-2</c:v>
                </c:pt>
                <c:pt idx="188">
                  <c:v>4.8413029484095288E-2</c:v>
                </c:pt>
                <c:pt idx="189">
                  <c:v>4.8433095393320982E-2</c:v>
                </c:pt>
                <c:pt idx="190">
                  <c:v>4.8451023743822916E-2</c:v>
                </c:pt>
                <c:pt idx="191">
                  <c:v>4.8470005393298272E-2</c:v>
                </c:pt>
                <c:pt idx="192">
                  <c:v>4.8501925393367146E-2</c:v>
                </c:pt>
                <c:pt idx="193">
                  <c:v>4.8523415496262545E-2</c:v>
                </c:pt>
                <c:pt idx="194">
                  <c:v>4.8532945393361622E-2</c:v>
                </c:pt>
                <c:pt idx="195">
                  <c:v>4.8546095393334085E-2</c:v>
                </c:pt>
                <c:pt idx="196">
                  <c:v>4.8564850656447327E-2</c:v>
                </c:pt>
                <c:pt idx="197">
                  <c:v>4.8632290847877034E-2</c:v>
                </c:pt>
                <c:pt idx="198">
                  <c:v>4.8653703726500887E-2</c:v>
                </c:pt>
                <c:pt idx="199">
                  <c:v>4.8697795393437097E-2</c:v>
                </c:pt>
                <c:pt idx="200">
                  <c:v>4.8768765393290892E-2</c:v>
                </c:pt>
                <c:pt idx="201">
                  <c:v>4.8817375393298383E-2</c:v>
                </c:pt>
                <c:pt idx="202">
                  <c:v>4.8855922476647613E-2</c:v>
                </c:pt>
                <c:pt idx="203">
                  <c:v>4.8892915393082624E-2</c:v>
                </c:pt>
                <c:pt idx="204">
                  <c:v>4.8917427932792794E-2</c:v>
                </c:pt>
                <c:pt idx="205">
                  <c:v>4.8997895393384283E-2</c:v>
                </c:pt>
                <c:pt idx="206">
                  <c:v>4.9032903288107915E-2</c:v>
                </c:pt>
                <c:pt idx="207">
                  <c:v>4.9070325393444136E-2</c:v>
                </c:pt>
                <c:pt idx="208">
                  <c:v>4.9088945393251038E-2</c:v>
                </c:pt>
                <c:pt idx="209">
                  <c:v>4.9114265393328103E-2</c:v>
                </c:pt>
                <c:pt idx="210">
                  <c:v>4.9152467615485411E-2</c:v>
                </c:pt>
                <c:pt idx="211">
                  <c:v>4.9192385393126946E-2</c:v>
                </c:pt>
                <c:pt idx="212">
                  <c:v>4.9219085393346532E-2</c:v>
                </c:pt>
                <c:pt idx="213">
                  <c:v>4.9234745393306412E-2</c:v>
                </c:pt>
                <c:pt idx="214">
                  <c:v>4.9297031107698931E-2</c:v>
                </c:pt>
                <c:pt idx="215">
                  <c:v>4.9299704989365992E-2</c:v>
                </c:pt>
                <c:pt idx="216">
                  <c:v>4.9360105393418514E-2</c:v>
                </c:pt>
                <c:pt idx="217">
                  <c:v>4.9410405393274473E-2</c:v>
                </c:pt>
                <c:pt idx="218">
                  <c:v>4.9424345393163066E-2</c:v>
                </c:pt>
                <c:pt idx="219">
                  <c:v>4.9447910228380514E-2</c:v>
                </c:pt>
                <c:pt idx="220">
                  <c:v>4.9475065393323803E-2</c:v>
                </c:pt>
                <c:pt idx="221">
                  <c:v>4.9505478726743504E-2</c:v>
                </c:pt>
                <c:pt idx="222">
                  <c:v>4.9568262634551323E-2</c:v>
                </c:pt>
                <c:pt idx="223">
                  <c:v>4.9578798025052613E-2</c:v>
                </c:pt>
                <c:pt idx="224">
                  <c:v>4.9591445393289753E-2</c:v>
                </c:pt>
                <c:pt idx="225">
                  <c:v>4.9615895393287701E-2</c:v>
                </c:pt>
                <c:pt idx="226">
                  <c:v>4.9641682235360918E-2</c:v>
                </c:pt>
                <c:pt idx="227">
                  <c:v>4.9648105393089198E-2</c:v>
                </c:pt>
                <c:pt idx="228">
                  <c:v>4.9643665393233512E-2</c:v>
                </c:pt>
                <c:pt idx="229">
                  <c:v>4.9647531107552823E-2</c:v>
                </c:pt>
                <c:pt idx="230">
                  <c:v>4.970448223532753E-2</c:v>
                </c:pt>
                <c:pt idx="231">
                  <c:v>4.9712195393254902E-2</c:v>
                </c:pt>
                <c:pt idx="232">
                  <c:v>4.9742395393167292E-2</c:v>
                </c:pt>
                <c:pt idx="233">
                  <c:v>4.9763705393431362E-2</c:v>
                </c:pt>
                <c:pt idx="234">
                  <c:v>4.9775425393420412E-2</c:v>
                </c:pt>
                <c:pt idx="235">
                  <c:v>4.9790145393274088E-2</c:v>
                </c:pt>
                <c:pt idx="236">
                  <c:v>4.9810245393089772E-2</c:v>
                </c:pt>
                <c:pt idx="237">
                  <c:v>4.9818323170924834E-2</c:v>
                </c:pt>
                <c:pt idx="238">
                  <c:v>4.9824412059962339E-2</c:v>
                </c:pt>
                <c:pt idx="239">
                  <c:v>4.9896127746194549E-2</c:v>
                </c:pt>
                <c:pt idx="240">
                  <c:v>4.9935905393340384E-2</c:v>
                </c:pt>
                <c:pt idx="241">
                  <c:v>4.9968885393312283E-2</c:v>
                </c:pt>
                <c:pt idx="242">
                  <c:v>4.9986347543878734E-2</c:v>
                </c:pt>
                <c:pt idx="243">
                  <c:v>5.0013295393256434E-2</c:v>
                </c:pt>
                <c:pt idx="244">
                  <c:v>5.0025445393259711E-2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5.0273401959003809E-2</c:v>
                </c:pt>
                <c:pt idx="253">
                  <c:v>5.0311495393273814E-2</c:v>
                </c:pt>
                <c:pt idx="254">
                  <c:v>5.0324845393077917E-2</c:v>
                </c:pt>
                <c:pt idx="255">
                  <c:v>5.0353455070705884E-2</c:v>
                </c:pt>
                <c:pt idx="256">
                  <c:v>5.0371058524746104E-2</c:v>
                </c:pt>
                <c:pt idx="257">
                  <c:v>5.0389845393183856E-2</c:v>
                </c:pt>
                <c:pt idx="258">
                  <c:v>5.0412165393225912E-2</c:v>
                </c:pt>
                <c:pt idx="259">
                  <c:v>5.0437978726634483E-2</c:v>
                </c:pt>
                <c:pt idx="260">
                  <c:v>5.0481015393401683E-2</c:v>
                </c:pt>
                <c:pt idx="261">
                  <c:v>5.0519265393333512E-2</c:v>
                </c:pt>
                <c:pt idx="262">
                  <c:v>5.0530504013949033E-2</c:v>
                </c:pt>
                <c:pt idx="263">
                  <c:v>5.0547745393288296E-2</c:v>
                </c:pt>
                <c:pt idx="264">
                  <c:v>5.0596896908487669E-2</c:v>
                </c:pt>
                <c:pt idx="265">
                  <c:v>5.0604745393187045E-2</c:v>
                </c:pt>
                <c:pt idx="266">
                  <c:v>5.0613856504270416E-2</c:v>
                </c:pt>
                <c:pt idx="267">
                  <c:v>5.0617295393180939E-2</c:v>
                </c:pt>
                <c:pt idx="268">
                  <c:v>5.0656395393417597E-2</c:v>
                </c:pt>
                <c:pt idx="269">
                  <c:v>5.0674805393327811E-2</c:v>
                </c:pt>
                <c:pt idx="270">
                  <c:v>5.0686215981599503E-2</c:v>
                </c:pt>
                <c:pt idx="271">
                  <c:v>5.0754650155255432E-2</c:v>
                </c:pt>
                <c:pt idx="272">
                  <c:v>5.079842539323931E-2</c:v>
                </c:pt>
                <c:pt idx="273">
                  <c:v>5.0824845393236728E-2</c:v>
                </c:pt>
                <c:pt idx="274">
                  <c:v>5.0857385393200623E-2</c:v>
                </c:pt>
                <c:pt idx="275">
                  <c:v>5.0876345393390865E-2</c:v>
                </c:pt>
                <c:pt idx="276">
                  <c:v>5.0898995393112094E-2</c:v>
                </c:pt>
                <c:pt idx="277">
                  <c:v>5.0927095393319632E-2</c:v>
                </c:pt>
                <c:pt idx="278">
                  <c:v>5.0936145393180254E-2</c:v>
                </c:pt>
                <c:pt idx="279">
                  <c:v>5.0947269202779866E-2</c:v>
                </c:pt>
                <c:pt idx="280">
                  <c:v>5.1001745393278848E-2</c:v>
                </c:pt>
                <c:pt idx="281">
                  <c:v>5.1029240238634088E-2</c:v>
                </c:pt>
                <c:pt idx="282">
                  <c:v>5.1054945393346429E-2</c:v>
                </c:pt>
                <c:pt idx="283">
                  <c:v>5.1063795393375293E-2</c:v>
                </c:pt>
                <c:pt idx="284">
                  <c:v>5.1083100231778693E-2</c:v>
                </c:pt>
                <c:pt idx="285">
                  <c:v>5.1097465393283414E-2</c:v>
                </c:pt>
                <c:pt idx="286">
                  <c:v>5.1114025393147293E-2</c:v>
                </c:pt>
                <c:pt idx="287">
                  <c:v>5.1118330759024402E-2</c:v>
                </c:pt>
                <c:pt idx="288">
                  <c:v>5.1183370393161454E-2</c:v>
                </c:pt>
                <c:pt idx="289">
                  <c:v>5.1187745393107775E-2</c:v>
                </c:pt>
                <c:pt idx="290">
                  <c:v>5.1192016226565384E-2</c:v>
                </c:pt>
                <c:pt idx="291">
                  <c:v>5.1214745393309502E-2</c:v>
                </c:pt>
                <c:pt idx="292">
                  <c:v>5.1224895393147479E-2</c:v>
                </c:pt>
                <c:pt idx="293">
                  <c:v>5.1235640130258282E-2</c:v>
                </c:pt>
                <c:pt idx="294">
                  <c:v>5.1246656504488897E-2</c:v>
                </c:pt>
                <c:pt idx="295">
                  <c:v>5.1265401643178173E-2</c:v>
                </c:pt>
                <c:pt idx="296">
                  <c:v>5.1274166446020786E-2</c:v>
                </c:pt>
                <c:pt idx="297">
                  <c:v>5.1258565393140908E-2</c:v>
                </c:pt>
                <c:pt idx="298">
                  <c:v>5.1267045393018407E-2</c:v>
                </c:pt>
                <c:pt idx="299">
                  <c:v>5.1263534866862422E-2</c:v>
                </c:pt>
                <c:pt idx="300">
                  <c:v>5.125320539337954E-2</c:v>
                </c:pt>
                <c:pt idx="301">
                  <c:v>5.1252545393268074E-2</c:v>
                </c:pt>
                <c:pt idx="302">
                  <c:v>5.1259154484057337E-2</c:v>
                </c:pt>
                <c:pt idx="303">
                  <c:v>5.1261955919628122E-2</c:v>
                </c:pt>
                <c:pt idx="304">
                  <c:v>5.1317850656445833E-2</c:v>
                </c:pt>
                <c:pt idx="305">
                  <c:v>5.1338245393196764E-2</c:v>
                </c:pt>
                <c:pt idx="306">
                  <c:v>5.1350617733760394E-2</c:v>
                </c:pt>
                <c:pt idx="307">
                  <c:v>5.1357145393339465E-2</c:v>
                </c:pt>
                <c:pt idx="308">
                  <c:v>5.1381545393411443E-2</c:v>
                </c:pt>
                <c:pt idx="309">
                  <c:v>5.1395617733660984E-2</c:v>
                </c:pt>
                <c:pt idx="310">
                  <c:v>5.1412065393151372E-2</c:v>
                </c:pt>
                <c:pt idx="311">
                  <c:v>5.1412049741088671E-2</c:v>
                </c:pt>
                <c:pt idx="312">
                  <c:v>5.1487524805111373E-2</c:v>
                </c:pt>
                <c:pt idx="313">
                  <c:v>5.1484295393223092E-2</c:v>
                </c:pt>
                <c:pt idx="314">
                  <c:v>5.1482745393073515E-2</c:v>
                </c:pt>
                <c:pt idx="315">
                  <c:v>5.1483903287888232E-2</c:v>
                </c:pt>
                <c:pt idx="316">
                  <c:v>5.1481995393118062E-2</c:v>
                </c:pt>
                <c:pt idx="317">
                  <c:v>5.1479045393165168E-2</c:v>
                </c:pt>
                <c:pt idx="318">
                  <c:v>5.1470162975803653E-2</c:v>
                </c:pt>
                <c:pt idx="319">
                  <c:v>5.1461450656461315E-2</c:v>
                </c:pt>
                <c:pt idx="320">
                  <c:v>5.1459197448167515E-2</c:v>
                </c:pt>
                <c:pt idx="321">
                  <c:v>5.1467895393173535E-2</c:v>
                </c:pt>
                <c:pt idx="322">
                  <c:v>5.1477949474829643E-2</c:v>
                </c:pt>
                <c:pt idx="323">
                  <c:v>5.1457825393370626E-2</c:v>
                </c:pt>
                <c:pt idx="324">
                  <c:v>5.1460003457947406E-2</c:v>
                </c:pt>
                <c:pt idx="325">
                  <c:v>5.1464645393352271E-2</c:v>
                </c:pt>
                <c:pt idx="326">
                  <c:v>5.1470245393190277E-2</c:v>
                </c:pt>
                <c:pt idx="327">
                  <c:v>5.148156259755865E-2</c:v>
                </c:pt>
                <c:pt idx="328">
                  <c:v>5.1507031107576123E-2</c:v>
                </c:pt>
                <c:pt idx="329">
                  <c:v>5.1511158091656677E-2</c:v>
                </c:pt>
                <c:pt idx="330">
                  <c:v>5.151669539323233E-2</c:v>
                </c:pt>
                <c:pt idx="331">
                  <c:v>5.1533261182797233E-2</c:v>
                </c:pt>
                <c:pt idx="332">
                  <c:v>5.1543585393247326E-2</c:v>
                </c:pt>
                <c:pt idx="333">
                  <c:v>5.1545705393266333E-2</c:v>
                </c:pt>
                <c:pt idx="334">
                  <c:v>5.1559745393418996E-2</c:v>
                </c:pt>
                <c:pt idx="335">
                  <c:v>5.1569445393326419E-2</c:v>
                </c:pt>
                <c:pt idx="336">
                  <c:v>5.1578012059891883E-2</c:v>
                </c:pt>
                <c:pt idx="337">
                  <c:v>5.1577745393231567E-2</c:v>
                </c:pt>
                <c:pt idx="338">
                  <c:v>5.1581254165156958E-2</c:v>
                </c:pt>
                <c:pt idx="339">
                  <c:v>5.1577745393288355E-2</c:v>
                </c:pt>
                <c:pt idx="340">
                  <c:v>5.1589873052961373E-2</c:v>
                </c:pt>
                <c:pt idx="341">
                  <c:v>5.1607745393340565E-2</c:v>
                </c:pt>
                <c:pt idx="342">
                  <c:v>5.1611545393100755E-2</c:v>
                </c:pt>
                <c:pt idx="343">
                  <c:v>5.1614780687245364E-2</c:v>
                </c:pt>
                <c:pt idx="344">
                  <c:v>5.1616787946315558E-2</c:v>
                </c:pt>
                <c:pt idx="345">
                  <c:v>5.1644526215255775E-2</c:v>
                </c:pt>
                <c:pt idx="346">
                  <c:v>5.1644645393380845E-2</c:v>
                </c:pt>
                <c:pt idx="347">
                  <c:v>5.1660145393398665E-2</c:v>
                </c:pt>
                <c:pt idx="348">
                  <c:v>5.1674250769636387E-2</c:v>
                </c:pt>
                <c:pt idx="349">
                  <c:v>5.1699245393152043E-2</c:v>
                </c:pt>
                <c:pt idx="350">
                  <c:v>5.1690245393132273E-2</c:v>
                </c:pt>
                <c:pt idx="351">
                  <c:v>5.1703832349844013E-2</c:v>
                </c:pt>
                <c:pt idx="352">
                  <c:v>5.170882066215654E-2</c:v>
                </c:pt>
                <c:pt idx="353">
                  <c:v>5.166973257288978E-2</c:v>
                </c:pt>
                <c:pt idx="354">
                  <c:v>5.1671845393371836E-2</c:v>
                </c:pt>
                <c:pt idx="355">
                  <c:v>5.1683745393219675E-2</c:v>
                </c:pt>
                <c:pt idx="356">
                  <c:v>5.1699938941581584E-2</c:v>
                </c:pt>
                <c:pt idx="357">
                  <c:v>5.1709885393265063E-2</c:v>
                </c:pt>
                <c:pt idx="358">
                  <c:v>5.1709534867029582E-2</c:v>
                </c:pt>
                <c:pt idx="359">
                  <c:v>5.1707846403431304E-2</c:v>
                </c:pt>
                <c:pt idx="360">
                  <c:v>5.1720645393274367E-2</c:v>
                </c:pt>
                <c:pt idx="361">
                  <c:v>5.1727745393222335E-2</c:v>
                </c:pt>
                <c:pt idx="362">
                  <c:v>5.174205308557589E-2</c:v>
                </c:pt>
                <c:pt idx="363">
                  <c:v>5.1736265393387292E-2</c:v>
                </c:pt>
                <c:pt idx="364">
                  <c:v>5.1735272275138314E-2</c:v>
                </c:pt>
                <c:pt idx="365">
                  <c:v>5.1730645393305963E-2</c:v>
                </c:pt>
                <c:pt idx="366">
                  <c:v>5.1728145393056375E-2</c:v>
                </c:pt>
                <c:pt idx="367">
                  <c:v>5.1710060000004894E-2</c:v>
                </c:pt>
                <c:pt idx="368">
                  <c:v>5.1689645393210436E-2</c:v>
                </c:pt>
                <c:pt idx="369">
                  <c:v>5.1699021988923829E-2</c:v>
                </c:pt>
                <c:pt idx="370">
                  <c:v>5.170391930624884E-2</c:v>
                </c:pt>
                <c:pt idx="371">
                  <c:v>5.1718435048457044E-2</c:v>
                </c:pt>
                <c:pt idx="372">
                  <c:v>5.1711008551265536E-2</c:v>
                </c:pt>
                <c:pt idx="373">
                  <c:v>5.1716745393221734E-2</c:v>
                </c:pt>
                <c:pt idx="374">
                  <c:v>5.1716345393245433E-2</c:v>
                </c:pt>
                <c:pt idx="375">
                  <c:v>5.1726468797411954E-2</c:v>
                </c:pt>
                <c:pt idx="376">
                  <c:v>5.1733645393341098E-2</c:v>
                </c:pt>
                <c:pt idx="377">
                  <c:v>5.1758745393101435E-2</c:v>
                </c:pt>
                <c:pt idx="378">
                  <c:v>5.1777482235479511E-2</c:v>
                </c:pt>
                <c:pt idx="379">
                  <c:v>5.1828368769946481E-2</c:v>
                </c:pt>
                <c:pt idx="380">
                  <c:v>5.1830003457851624E-2</c:v>
                </c:pt>
                <c:pt idx="381">
                  <c:v>5.1817945393295872E-2</c:v>
                </c:pt>
                <c:pt idx="382">
                  <c:v>5.1817955919759129E-2</c:v>
                </c:pt>
                <c:pt idx="383">
                  <c:v>5.1827005393292325E-2</c:v>
                </c:pt>
                <c:pt idx="384">
                  <c:v>5.1816295393464884E-2</c:v>
                </c:pt>
                <c:pt idx="385">
                  <c:v>5.1795725191183813E-2</c:v>
                </c:pt>
                <c:pt idx="386">
                  <c:v>5.1775883691007607E-2</c:v>
                </c:pt>
                <c:pt idx="387">
                  <c:v>5.182569411121573E-2</c:v>
                </c:pt>
                <c:pt idx="388">
                  <c:v>5.1831105393361464E-2</c:v>
                </c:pt>
                <c:pt idx="389">
                  <c:v>5.1828755919643803E-2</c:v>
                </c:pt>
                <c:pt idx="390">
                  <c:v>5.1828805393270665E-2</c:v>
                </c:pt>
                <c:pt idx="391">
                  <c:v>5.182749007417442E-2</c:v>
                </c:pt>
                <c:pt idx="392">
                  <c:v>5.1826005393294849E-2</c:v>
                </c:pt>
                <c:pt idx="393">
                  <c:v>5.1827422812635936E-2</c:v>
                </c:pt>
                <c:pt idx="394">
                  <c:v>5.1827018120633304E-2</c:v>
                </c:pt>
                <c:pt idx="395">
                  <c:v>5.1837899239373562E-2</c:v>
                </c:pt>
                <c:pt idx="396">
                  <c:v>5.1845645393242899E-2</c:v>
                </c:pt>
                <c:pt idx="397">
                  <c:v>5.1863705393344624E-2</c:v>
                </c:pt>
                <c:pt idx="398">
                  <c:v>5.187126118259755E-2</c:v>
                </c:pt>
                <c:pt idx="399">
                  <c:v>5.1897445393166222E-2</c:v>
                </c:pt>
                <c:pt idx="400">
                  <c:v>5.1899401307224494E-2</c:v>
                </c:pt>
                <c:pt idx="401">
                  <c:v>5.1926145393309663E-2</c:v>
                </c:pt>
                <c:pt idx="402">
                  <c:v>5.1945602536306978E-2</c:v>
                </c:pt>
                <c:pt idx="403">
                  <c:v>5.1959253329840763E-2</c:v>
                </c:pt>
                <c:pt idx="404">
                  <c:v>5.2007745393268578E-2</c:v>
                </c:pt>
                <c:pt idx="405">
                  <c:v>5.2024445393470842E-2</c:v>
                </c:pt>
                <c:pt idx="406">
                  <c:v>5.2024235189406923E-2</c:v>
                </c:pt>
                <c:pt idx="407">
                  <c:v>5.2032985393253815E-2</c:v>
                </c:pt>
                <c:pt idx="408">
                  <c:v>5.2036331251884026E-2</c:v>
                </c:pt>
                <c:pt idx="409">
                  <c:v>5.2055395393111333E-2</c:v>
                </c:pt>
                <c:pt idx="410">
                  <c:v>5.2061043265737794E-2</c:v>
                </c:pt>
                <c:pt idx="411">
                  <c:v>5.2078345393311958E-2</c:v>
                </c:pt>
                <c:pt idx="412">
                  <c:v>5.2089620393275034E-2</c:v>
                </c:pt>
                <c:pt idx="413">
                  <c:v>5.2117584102902112E-2</c:v>
                </c:pt>
                <c:pt idx="414">
                  <c:v>5.2110745393349589E-2</c:v>
                </c:pt>
                <c:pt idx="415">
                  <c:v>5.211374539327096E-2</c:v>
                </c:pt>
                <c:pt idx="416">
                  <c:v>5.2112125393350084E-2</c:v>
                </c:pt>
                <c:pt idx="417">
                  <c:v>5.2120617733706465E-2</c:v>
                </c:pt>
                <c:pt idx="418">
                  <c:v>5.2128045393132476E-2</c:v>
                </c:pt>
                <c:pt idx="419">
                  <c:v>5.2135808551298624E-2</c:v>
                </c:pt>
                <c:pt idx="420">
                  <c:v>5.2153553903778523E-2</c:v>
                </c:pt>
                <c:pt idx="421">
                  <c:v>5.2197655841013248E-2</c:v>
                </c:pt>
                <c:pt idx="422">
                  <c:v>5.2195225393205723E-2</c:v>
                </c:pt>
                <c:pt idx="423">
                  <c:v>5.2191121737479314E-2</c:v>
                </c:pt>
                <c:pt idx="424">
                  <c:v>5.2185565393315869E-2</c:v>
                </c:pt>
                <c:pt idx="425">
                  <c:v>5.2196089479380724E-2</c:v>
                </c:pt>
                <c:pt idx="426">
                  <c:v>5.2220595393350777E-2</c:v>
                </c:pt>
                <c:pt idx="427">
                  <c:v>5.2215724116763423E-2</c:v>
                </c:pt>
                <c:pt idx="428">
                  <c:v>5.2210645393259369E-2</c:v>
                </c:pt>
                <c:pt idx="429">
                  <c:v>5.2217745393278392E-2</c:v>
                </c:pt>
                <c:pt idx="430">
                  <c:v>5.2189850656418464E-2</c:v>
                </c:pt>
                <c:pt idx="431">
                  <c:v>5.2188765393310632E-2</c:v>
                </c:pt>
                <c:pt idx="432">
                  <c:v>5.2188110984772614E-2</c:v>
                </c:pt>
                <c:pt idx="433">
                  <c:v>5.2178545393402838E-2</c:v>
                </c:pt>
                <c:pt idx="434">
                  <c:v>5.2204167615613528E-2</c:v>
                </c:pt>
                <c:pt idx="435">
                  <c:v>5.2211195393411472E-2</c:v>
                </c:pt>
                <c:pt idx="436">
                  <c:v>5.2227458036867354E-2</c:v>
                </c:pt>
                <c:pt idx="437">
                  <c:v>5.2245657481307717E-2</c:v>
                </c:pt>
                <c:pt idx="438">
                  <c:v>5.2247745393302035E-2</c:v>
                </c:pt>
                <c:pt idx="439">
                  <c:v>5.2207432893368461E-2</c:v>
                </c:pt>
                <c:pt idx="440">
                  <c:v>5.2217337230033085E-2</c:v>
                </c:pt>
                <c:pt idx="441">
                  <c:v>5.2238445393285815E-2</c:v>
                </c:pt>
                <c:pt idx="442">
                  <c:v>5.2249613525191314E-2</c:v>
                </c:pt>
                <c:pt idx="443">
                  <c:v>5.2272045393266353E-2</c:v>
                </c:pt>
                <c:pt idx="444">
                  <c:v>5.2287745393400087E-2</c:v>
                </c:pt>
                <c:pt idx="445">
                  <c:v>5.2251541689642467E-2</c:v>
                </c:pt>
                <c:pt idx="446">
                  <c:v>5.2242851776227867E-2</c:v>
                </c:pt>
                <c:pt idx="447">
                  <c:v>5.2249645393459228E-2</c:v>
                </c:pt>
                <c:pt idx="448">
                  <c:v>5.2252958159286406E-2</c:v>
                </c:pt>
                <c:pt idx="449">
                  <c:v>5.2255270645872542E-2</c:v>
                </c:pt>
                <c:pt idx="450">
                  <c:v>5.2258145393281448E-2</c:v>
                </c:pt>
                <c:pt idx="451">
                  <c:v>5.2261785797313109E-2</c:v>
                </c:pt>
                <c:pt idx="452">
                  <c:v>5.2278245393367118E-2</c:v>
                </c:pt>
                <c:pt idx="453">
                  <c:v>5.2318598726628911E-2</c:v>
                </c:pt>
                <c:pt idx="454">
                  <c:v>5.233129641362682E-2</c:v>
                </c:pt>
                <c:pt idx="455">
                  <c:v>5.2341640129981312E-2</c:v>
                </c:pt>
                <c:pt idx="456">
                  <c:v>5.2352941045612188E-2</c:v>
                </c:pt>
                <c:pt idx="457">
                  <c:v>5.2364845393341873E-2</c:v>
                </c:pt>
                <c:pt idx="458">
                  <c:v>5.2382120393190339E-2</c:v>
                </c:pt>
                <c:pt idx="459">
                  <c:v>5.239729539330551E-2</c:v>
                </c:pt>
                <c:pt idx="460">
                  <c:v>5.240895751443031E-2</c:v>
                </c:pt>
                <c:pt idx="461">
                  <c:v>5.2399995393273023E-2</c:v>
                </c:pt>
                <c:pt idx="462">
                  <c:v>5.2412388250459734E-2</c:v>
                </c:pt>
                <c:pt idx="463">
                  <c:v>5.2411595393110133E-2</c:v>
                </c:pt>
                <c:pt idx="464">
                  <c:v>5.2420326038429797E-2</c:v>
                </c:pt>
                <c:pt idx="465">
                  <c:v>5.2444165393353503E-2</c:v>
                </c:pt>
                <c:pt idx="466">
                  <c:v>5.2482149433629402E-2</c:v>
                </c:pt>
                <c:pt idx="467">
                  <c:v>5.2500648619073331E-2</c:v>
                </c:pt>
                <c:pt idx="468">
                  <c:v>5.2511295393344433E-2</c:v>
                </c:pt>
                <c:pt idx="469">
                  <c:v>5.2520327810725687E-2</c:v>
                </c:pt>
                <c:pt idx="470">
                  <c:v>5.2539203726638582E-2</c:v>
                </c:pt>
                <c:pt idx="471">
                  <c:v>5.2563039510872094E-2</c:v>
                </c:pt>
                <c:pt idx="472">
                  <c:v>5.2570116527220989E-2</c:v>
                </c:pt>
                <c:pt idx="473">
                  <c:v>5.2572165393286262E-2</c:v>
                </c:pt>
                <c:pt idx="474">
                  <c:v>5.2578498081516094E-2</c:v>
                </c:pt>
                <c:pt idx="475">
                  <c:v>5.2604426711965864E-2</c:v>
                </c:pt>
                <c:pt idx="476">
                  <c:v>5.2619765393231432E-2</c:v>
                </c:pt>
                <c:pt idx="477">
                  <c:v>5.2637723887912123E-2</c:v>
                </c:pt>
                <c:pt idx="478">
                  <c:v>5.2646189837801789E-2</c:v>
                </c:pt>
                <c:pt idx="479">
                  <c:v>5.2647199938732583E-2</c:v>
                </c:pt>
                <c:pt idx="480">
                  <c:v>5.266745127561033E-2</c:v>
                </c:pt>
                <c:pt idx="481">
                  <c:v>5.2673444318216432E-2</c:v>
                </c:pt>
                <c:pt idx="482">
                  <c:v>5.2681945393317081E-2</c:v>
                </c:pt>
                <c:pt idx="483">
                  <c:v>5.270503262713086E-2</c:v>
                </c:pt>
                <c:pt idx="484">
                  <c:v>5.2712945393281599E-2</c:v>
                </c:pt>
                <c:pt idx="485">
                  <c:v>5.2723852920252064E-2</c:v>
                </c:pt>
                <c:pt idx="486">
                  <c:v>5.2739064074586478E-2</c:v>
                </c:pt>
                <c:pt idx="487">
                  <c:v>5.2748784354335609E-2</c:v>
                </c:pt>
                <c:pt idx="488">
                  <c:v>5.2811921217568288E-2</c:v>
                </c:pt>
                <c:pt idx="489">
                  <c:v>5.2828545393325044E-2</c:v>
                </c:pt>
                <c:pt idx="490">
                  <c:v>5.2830625828150478E-2</c:v>
                </c:pt>
                <c:pt idx="491">
                  <c:v>5.282310253619471E-2</c:v>
                </c:pt>
                <c:pt idx="492">
                  <c:v>5.2841945393154684E-2</c:v>
                </c:pt>
                <c:pt idx="493">
                  <c:v>5.2855071480252036E-2</c:v>
                </c:pt>
                <c:pt idx="494">
                  <c:v>5.2862092331949516E-2</c:v>
                </c:pt>
                <c:pt idx="495">
                  <c:v>5.2865578726624562E-2</c:v>
                </c:pt>
                <c:pt idx="496">
                  <c:v>5.2909745393307617E-2</c:v>
                </c:pt>
                <c:pt idx="497">
                  <c:v>5.2916332349752813E-2</c:v>
                </c:pt>
                <c:pt idx="498">
                  <c:v>5.2927785393308113E-2</c:v>
                </c:pt>
                <c:pt idx="499">
                  <c:v>5.2947755597301693E-2</c:v>
                </c:pt>
                <c:pt idx="500">
                  <c:v>5.297885650421108E-2</c:v>
                </c:pt>
                <c:pt idx="501">
                  <c:v>5.3012966445919671E-2</c:v>
                </c:pt>
                <c:pt idx="502">
                  <c:v>5.3051766669867016E-2</c:v>
                </c:pt>
                <c:pt idx="503">
                  <c:v>5.3076722666176579E-2</c:v>
                </c:pt>
                <c:pt idx="504">
                  <c:v>5.3079283854813863E-2</c:v>
                </c:pt>
                <c:pt idx="505">
                  <c:v>5.3137745393300406E-2</c:v>
                </c:pt>
                <c:pt idx="506">
                  <c:v>5.3145969883047428E-2</c:v>
                </c:pt>
                <c:pt idx="507">
                  <c:v>5.3150445393285395E-2</c:v>
                </c:pt>
                <c:pt idx="508">
                  <c:v>5.3168663760800428E-2</c:v>
                </c:pt>
                <c:pt idx="509">
                  <c:v>5.3190511350763435E-2</c:v>
                </c:pt>
                <c:pt idx="510">
                  <c:v>5.3205037059797192E-2</c:v>
                </c:pt>
                <c:pt idx="511">
                  <c:v>5.321561056189239E-2</c:v>
                </c:pt>
                <c:pt idx="512">
                  <c:v>5.3240766226622327E-2</c:v>
                </c:pt>
                <c:pt idx="513">
                  <c:v>5.3267745393270616E-2</c:v>
                </c:pt>
                <c:pt idx="514">
                  <c:v>5.3294921863894798E-2</c:v>
                </c:pt>
                <c:pt idx="515">
                  <c:v>5.3318404967868202E-2</c:v>
                </c:pt>
                <c:pt idx="516">
                  <c:v>5.3364945393383323E-2</c:v>
                </c:pt>
                <c:pt idx="517">
                  <c:v>5.3380153556730724E-2</c:v>
                </c:pt>
                <c:pt idx="518">
                  <c:v>5.3396132490192393E-2</c:v>
                </c:pt>
                <c:pt idx="519">
                  <c:v>5.3417644383102932E-2</c:v>
                </c:pt>
                <c:pt idx="520">
                  <c:v>5.3441097041712807E-2</c:v>
                </c:pt>
                <c:pt idx="521">
                  <c:v>5.3459668470267667E-2</c:v>
                </c:pt>
                <c:pt idx="522">
                  <c:v>5.352774539326776E-2</c:v>
                </c:pt>
                <c:pt idx="523">
                  <c:v>5.3551575180364262E-2</c:v>
                </c:pt>
                <c:pt idx="524">
                  <c:v>5.3597465823443873E-2</c:v>
                </c:pt>
                <c:pt idx="525">
                  <c:v>5.3642351453945032E-2</c:v>
                </c:pt>
                <c:pt idx="526">
                  <c:v>5.3669679459119393E-2</c:v>
                </c:pt>
                <c:pt idx="527">
                  <c:v>5.3699276005474417E-2</c:v>
                </c:pt>
                <c:pt idx="528">
                  <c:v>5.3719765595346324E-2</c:v>
                </c:pt>
                <c:pt idx="529">
                  <c:v>5.3736145393258966E-2</c:v>
                </c:pt>
                <c:pt idx="530">
                  <c:v>5.3752235189278984E-2</c:v>
                </c:pt>
                <c:pt idx="531">
                  <c:v>5.380269276170687E-2</c:v>
                </c:pt>
                <c:pt idx="532">
                  <c:v>5.381678794645961E-2</c:v>
                </c:pt>
                <c:pt idx="533">
                  <c:v>5.3837229929414011E-2</c:v>
                </c:pt>
                <c:pt idx="534">
                  <c:v>5.385590865860479E-2</c:v>
                </c:pt>
                <c:pt idx="535">
                  <c:v>5.3898734640611838E-2</c:v>
                </c:pt>
                <c:pt idx="536">
                  <c:v>5.3922684168739514E-2</c:v>
                </c:pt>
                <c:pt idx="537">
                  <c:v>5.3955806617722146E-2</c:v>
                </c:pt>
                <c:pt idx="538">
                  <c:v>5.3992082127933938E-2</c:v>
                </c:pt>
                <c:pt idx="539">
                  <c:v>5.4017652800681208E-2</c:v>
                </c:pt>
                <c:pt idx="540">
                  <c:v>5.4117745393284622E-2</c:v>
                </c:pt>
                <c:pt idx="541">
                  <c:v>5.4144025881228734E-2</c:v>
                </c:pt>
                <c:pt idx="542">
                  <c:v>5.4185299741178097E-2</c:v>
                </c:pt>
                <c:pt idx="543">
                  <c:v>5.4241537059837794E-2</c:v>
                </c:pt>
                <c:pt idx="544">
                  <c:v>5.4298920651007276E-2</c:v>
                </c:pt>
                <c:pt idx="545">
                  <c:v>5.4345547591068966E-2</c:v>
                </c:pt>
                <c:pt idx="546">
                  <c:v>5.4372827025844242E-2</c:v>
                </c:pt>
                <c:pt idx="547">
                  <c:v>5.4400634282302587E-2</c:v>
                </c:pt>
                <c:pt idx="548">
                  <c:v>5.441459387799355E-2</c:v>
                </c:pt>
                <c:pt idx="549">
                  <c:v>5.4437745393286732E-2</c:v>
                </c:pt>
                <c:pt idx="550">
                  <c:v>5.4510909572385913E-2</c:v>
                </c:pt>
                <c:pt idx="551">
                  <c:v>5.4554168073636333E-2</c:v>
                </c:pt>
                <c:pt idx="552">
                  <c:v>5.4612370393471124E-2</c:v>
                </c:pt>
                <c:pt idx="553">
                  <c:v>5.4642051515557462E-2</c:v>
                </c:pt>
                <c:pt idx="554">
                  <c:v>5.4672678726547033E-2</c:v>
                </c:pt>
                <c:pt idx="555">
                  <c:v>5.4698724559927019E-2</c:v>
                </c:pt>
                <c:pt idx="556">
                  <c:v>5.4714745393326429E-2</c:v>
                </c:pt>
                <c:pt idx="557">
                  <c:v>5.4768534867008813E-2</c:v>
                </c:pt>
                <c:pt idx="558">
                  <c:v>5.4794724116789123E-2</c:v>
                </c:pt>
                <c:pt idx="559">
                  <c:v>5.482601812062185E-2</c:v>
                </c:pt>
                <c:pt idx="560">
                  <c:v>5.4844456733448524E-2</c:v>
                </c:pt>
                <c:pt idx="561">
                  <c:v>5.4871958876503882E-2</c:v>
                </c:pt>
                <c:pt idx="562">
                  <c:v>5.489570457697833E-2</c:v>
                </c:pt>
                <c:pt idx="563">
                  <c:v>5.4928873052674021E-2</c:v>
                </c:pt>
                <c:pt idx="564">
                  <c:v>5.4965832349765313E-2</c:v>
                </c:pt>
                <c:pt idx="565">
                  <c:v>5.5052566821814364E-2</c:v>
                </c:pt>
                <c:pt idx="566">
                  <c:v>5.5064228909728431E-2</c:v>
                </c:pt>
                <c:pt idx="567">
                  <c:v>5.5075724985044892E-2</c:v>
                </c:pt>
                <c:pt idx="568">
                  <c:v>5.5101516226542913E-2</c:v>
                </c:pt>
                <c:pt idx="569">
                  <c:v>5.5109276005481433E-2</c:v>
                </c:pt>
                <c:pt idx="570">
                  <c:v>5.5115256031498923E-2</c:v>
                </c:pt>
                <c:pt idx="571">
                  <c:v>5.5122480087234825E-2</c:v>
                </c:pt>
                <c:pt idx="572">
                  <c:v>5.5128099560022292E-2</c:v>
                </c:pt>
                <c:pt idx="573">
                  <c:v>5.5150154484280706E-2</c:v>
                </c:pt>
                <c:pt idx="574">
                  <c:v>5.5227745393295814E-2</c:v>
                </c:pt>
                <c:pt idx="575">
                  <c:v>5.5240897567301772E-2</c:v>
                </c:pt>
                <c:pt idx="576">
                  <c:v>5.5269786209620982E-2</c:v>
                </c:pt>
                <c:pt idx="577">
                  <c:v>5.5309446424175283E-2</c:v>
                </c:pt>
                <c:pt idx="578">
                  <c:v>5.534185997667862E-2</c:v>
                </c:pt>
                <c:pt idx="579">
                  <c:v>5.5373250769662263E-2</c:v>
                </c:pt>
                <c:pt idx="580">
                  <c:v>5.5404969883014132E-2</c:v>
                </c:pt>
                <c:pt idx="581">
                  <c:v>5.5435934867048946E-2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5.5719525393286083E-2</c:v>
                </c:pt>
                <c:pt idx="595">
                  <c:v>5.5751945393268443E-2</c:v>
                </c:pt>
                <c:pt idx="596">
                  <c:v>5.5786295393190355E-2</c:v>
                </c:pt>
                <c:pt idx="597">
                  <c:v>5.5820065393419327E-2</c:v>
                </c:pt>
                <c:pt idx="598">
                  <c:v>5.5853684168823879E-2</c:v>
                </c:pt>
                <c:pt idx="599">
                  <c:v>5.5896925393255983E-2</c:v>
                </c:pt>
                <c:pt idx="600">
                  <c:v>5.5899419811808716E-2</c:v>
                </c:pt>
                <c:pt idx="601">
                  <c:v>5.5919324340735065E-2</c:v>
                </c:pt>
                <c:pt idx="602">
                  <c:v>5.5936235393204484E-2</c:v>
                </c:pt>
                <c:pt idx="603">
                  <c:v>5.5969305393389845E-2</c:v>
                </c:pt>
                <c:pt idx="604">
                  <c:v>5.6005657481151161E-2</c:v>
                </c:pt>
                <c:pt idx="605">
                  <c:v>5.6013525393041184E-2</c:v>
                </c:pt>
                <c:pt idx="606">
                  <c:v>5.6036065393328734E-2</c:v>
                </c:pt>
                <c:pt idx="607">
                  <c:v>5.6052295393200793E-2</c:v>
                </c:pt>
                <c:pt idx="608">
                  <c:v>5.6049531107476014E-2</c:v>
                </c:pt>
                <c:pt idx="609">
                  <c:v>5.6077745393281475E-2</c:v>
                </c:pt>
                <c:pt idx="610">
                  <c:v>5.6084973654137123E-2</c:v>
                </c:pt>
                <c:pt idx="611">
                  <c:v>5.6114245393246172E-2</c:v>
                </c:pt>
                <c:pt idx="612">
                  <c:v>5.6149165393435299E-2</c:v>
                </c:pt>
                <c:pt idx="613">
                  <c:v>5.6189625393301412E-2</c:v>
                </c:pt>
                <c:pt idx="614">
                  <c:v>5.622239539319196E-2</c:v>
                </c:pt>
                <c:pt idx="615">
                  <c:v>5.6257125393258799E-2</c:v>
                </c:pt>
                <c:pt idx="616">
                  <c:v>5.6285063575046479E-2</c:v>
                </c:pt>
                <c:pt idx="617">
                  <c:v>5.6308856504401213E-2</c:v>
                </c:pt>
                <c:pt idx="618">
                  <c:v>5.6347598334426173E-2</c:v>
                </c:pt>
                <c:pt idx="619">
                  <c:v>5.6356895393250284E-2</c:v>
                </c:pt>
                <c:pt idx="620">
                  <c:v>5.6380645393247164E-2</c:v>
                </c:pt>
                <c:pt idx="621">
                  <c:v>5.6398645393258562E-2</c:v>
                </c:pt>
                <c:pt idx="622">
                  <c:v>5.6417881756956993E-2</c:v>
                </c:pt>
                <c:pt idx="623">
                  <c:v>5.6446125393179523E-2</c:v>
                </c:pt>
                <c:pt idx="624">
                  <c:v>5.6467345393258456E-2</c:v>
                </c:pt>
                <c:pt idx="625">
                  <c:v>5.6470525393137905E-2</c:v>
                </c:pt>
                <c:pt idx="626">
                  <c:v>5.6467745393334212E-2</c:v>
                </c:pt>
                <c:pt idx="627">
                  <c:v>5.6517745393278966E-2</c:v>
                </c:pt>
                <c:pt idx="628">
                  <c:v>5.6529145393341099E-2</c:v>
                </c:pt>
                <c:pt idx="629">
                  <c:v>5.6557477351958679E-2</c:v>
                </c:pt>
                <c:pt idx="630">
                  <c:v>5.6583845393191695E-2</c:v>
                </c:pt>
                <c:pt idx="631">
                  <c:v>5.6604665393408027E-2</c:v>
                </c:pt>
                <c:pt idx="632">
                  <c:v>5.6632795393426326E-2</c:v>
                </c:pt>
                <c:pt idx="633">
                  <c:v>5.6660445393077845E-2</c:v>
                </c:pt>
                <c:pt idx="634">
                  <c:v>5.6681228539375156E-2</c:v>
                </c:pt>
                <c:pt idx="635">
                  <c:v>5.6697582128023803E-2</c:v>
                </c:pt>
                <c:pt idx="636">
                  <c:v>5.6733612059915242E-2</c:v>
                </c:pt>
                <c:pt idx="637">
                  <c:v>5.6748225393278062E-2</c:v>
                </c:pt>
                <c:pt idx="638">
                  <c:v>5.6768225393327064E-2</c:v>
                </c:pt>
                <c:pt idx="639">
                  <c:v>5.6793395393299313E-2</c:v>
                </c:pt>
                <c:pt idx="640">
                  <c:v>5.6798145393202049E-2</c:v>
                </c:pt>
                <c:pt idx="641">
                  <c:v>5.6820272275061263E-2</c:v>
                </c:pt>
                <c:pt idx="642">
                  <c:v>5.6827645393369063E-2</c:v>
                </c:pt>
                <c:pt idx="643">
                  <c:v>5.68514653932084E-2</c:v>
                </c:pt>
                <c:pt idx="644">
                  <c:v>5.6861459679041104E-2</c:v>
                </c:pt>
                <c:pt idx="645">
                  <c:v>5.6953607462290293E-2</c:v>
                </c:pt>
                <c:pt idx="646">
                  <c:v>5.6977195393244466E-2</c:v>
                </c:pt>
                <c:pt idx="647">
                  <c:v>5.7007261876705823E-2</c:v>
                </c:pt>
                <c:pt idx="648">
                  <c:v>5.7027945393230084E-2</c:v>
                </c:pt>
                <c:pt idx="649">
                  <c:v>5.7055265393401562E-2</c:v>
                </c:pt>
                <c:pt idx="650">
                  <c:v>5.7096845393246574E-2</c:v>
                </c:pt>
                <c:pt idx="651">
                  <c:v>5.7124665393359857E-2</c:v>
                </c:pt>
                <c:pt idx="652">
                  <c:v>5.7157105393173396E-2</c:v>
                </c:pt>
                <c:pt idx="653">
                  <c:v>5.7186113209226744E-2</c:v>
                </c:pt>
                <c:pt idx="654">
                  <c:v>5.7275491872133065E-2</c:v>
                </c:pt>
                <c:pt idx="655">
                  <c:v>5.7296725393300114E-2</c:v>
                </c:pt>
                <c:pt idx="656">
                  <c:v>5.7311405393278413E-2</c:v>
                </c:pt>
                <c:pt idx="657">
                  <c:v>5.7341485393308793E-2</c:v>
                </c:pt>
                <c:pt idx="658">
                  <c:v>5.7358904484189573E-2</c:v>
                </c:pt>
                <c:pt idx="659">
                  <c:v>5.7381045393043464E-2</c:v>
                </c:pt>
                <c:pt idx="660">
                  <c:v>5.7401095393444734E-2</c:v>
                </c:pt>
                <c:pt idx="661">
                  <c:v>5.7418484523651774E-2</c:v>
                </c:pt>
                <c:pt idx="662">
                  <c:v>5.7468459678986512E-2</c:v>
                </c:pt>
                <c:pt idx="663">
                  <c:v>5.7496800338398796E-2</c:v>
                </c:pt>
                <c:pt idx="664">
                  <c:v>5.7518445393156981E-2</c:v>
                </c:pt>
                <c:pt idx="665">
                  <c:v>5.7550045393227806E-2</c:v>
                </c:pt>
                <c:pt idx="666">
                  <c:v>5.7570645393241193E-2</c:v>
                </c:pt>
                <c:pt idx="667">
                  <c:v>5.7591325393261172E-2</c:v>
                </c:pt>
                <c:pt idx="668">
                  <c:v>5.7618745393369787E-2</c:v>
                </c:pt>
                <c:pt idx="669">
                  <c:v>5.7633650154983361E-2</c:v>
                </c:pt>
                <c:pt idx="670">
                  <c:v>5.763885650439704E-2</c:v>
                </c:pt>
                <c:pt idx="671">
                  <c:v>5.7664673964666339E-2</c:v>
                </c:pt>
                <c:pt idx="672">
                  <c:v>5.7665225393023434E-2</c:v>
                </c:pt>
                <c:pt idx="673">
                  <c:v>5.767544539337166E-2</c:v>
                </c:pt>
                <c:pt idx="674">
                  <c:v>5.7672105393194756E-2</c:v>
                </c:pt>
                <c:pt idx="675">
                  <c:v>5.7677349560037755E-2</c:v>
                </c:pt>
                <c:pt idx="676">
                  <c:v>5.7695766226601122E-2</c:v>
                </c:pt>
                <c:pt idx="677">
                  <c:v>5.7737745393311023E-2</c:v>
                </c:pt>
                <c:pt idx="678">
                  <c:v>5.7744585393081138E-2</c:v>
                </c:pt>
                <c:pt idx="679">
                  <c:v>5.7762845393313014E-2</c:v>
                </c:pt>
                <c:pt idx="680">
                  <c:v>5.7765745393325574E-2</c:v>
                </c:pt>
                <c:pt idx="681">
                  <c:v>5.7783078726799893E-2</c:v>
                </c:pt>
                <c:pt idx="682">
                  <c:v>5.7788625393286081E-2</c:v>
                </c:pt>
                <c:pt idx="683">
                  <c:v>5.7806265393111386E-2</c:v>
                </c:pt>
                <c:pt idx="684">
                  <c:v>5.7827095393292893E-2</c:v>
                </c:pt>
                <c:pt idx="685">
                  <c:v>5.7849990291259701E-2</c:v>
                </c:pt>
                <c:pt idx="686">
                  <c:v>5.7897745393219693E-2</c:v>
                </c:pt>
                <c:pt idx="687">
                  <c:v>5.7903138651695954E-2</c:v>
                </c:pt>
                <c:pt idx="688">
                  <c:v>5.7922545393154147E-2</c:v>
                </c:pt>
                <c:pt idx="689">
                  <c:v>5.7949225393358006E-2</c:v>
                </c:pt>
                <c:pt idx="690">
                  <c:v>5.7969145393357652E-2</c:v>
                </c:pt>
                <c:pt idx="691">
                  <c:v>5.7982845393325988E-2</c:v>
                </c:pt>
                <c:pt idx="692">
                  <c:v>5.8001945393300475E-2</c:v>
                </c:pt>
                <c:pt idx="693">
                  <c:v>5.8013106218083983E-2</c:v>
                </c:pt>
                <c:pt idx="694">
                  <c:v>5.8022059118712832E-2</c:v>
                </c:pt>
                <c:pt idx="695">
                  <c:v>5.8097745393297373E-2</c:v>
                </c:pt>
                <c:pt idx="696">
                  <c:v>5.8109595393347035E-2</c:v>
                </c:pt>
                <c:pt idx="697">
                  <c:v>5.8130645393191571E-2</c:v>
                </c:pt>
                <c:pt idx="698">
                  <c:v>5.8152847434172372E-2</c:v>
                </c:pt>
                <c:pt idx="699">
                  <c:v>5.8194725393349293E-2</c:v>
                </c:pt>
                <c:pt idx="700">
                  <c:v>5.8217945393437283E-2</c:v>
                </c:pt>
                <c:pt idx="701">
                  <c:v>5.8232745393297557E-2</c:v>
                </c:pt>
                <c:pt idx="702">
                  <c:v>5.8243065393227766E-2</c:v>
                </c:pt>
                <c:pt idx="703">
                  <c:v>5.8262204852766945E-2</c:v>
                </c:pt>
                <c:pt idx="704">
                  <c:v>5.8299173964655865E-2</c:v>
                </c:pt>
                <c:pt idx="705">
                  <c:v>5.8287545393170513E-2</c:v>
                </c:pt>
                <c:pt idx="706">
                  <c:v>5.8284145393145047E-2</c:v>
                </c:pt>
                <c:pt idx="707">
                  <c:v>5.8282145393249607E-2</c:v>
                </c:pt>
                <c:pt idx="708">
                  <c:v>5.8302970112336705E-2</c:v>
                </c:pt>
                <c:pt idx="709">
                  <c:v>5.8334465393173232E-2</c:v>
                </c:pt>
                <c:pt idx="710">
                  <c:v>5.8335045393249629E-2</c:v>
                </c:pt>
                <c:pt idx="711">
                  <c:v>5.8326070393349097E-2</c:v>
                </c:pt>
                <c:pt idx="712">
                  <c:v>5.8396730900668263E-2</c:v>
                </c:pt>
                <c:pt idx="713">
                  <c:v>5.8413000495349414E-2</c:v>
                </c:pt>
                <c:pt idx="714">
                  <c:v>5.8424395393132052E-2</c:v>
                </c:pt>
                <c:pt idx="715">
                  <c:v>5.844504539332708E-2</c:v>
                </c:pt>
                <c:pt idx="716">
                  <c:v>5.8460125393196463E-2</c:v>
                </c:pt>
                <c:pt idx="717">
                  <c:v>5.8469045393096053E-2</c:v>
                </c:pt>
                <c:pt idx="718">
                  <c:v>5.8485018120506993E-2</c:v>
                </c:pt>
                <c:pt idx="719">
                  <c:v>5.8491234755067033E-2</c:v>
                </c:pt>
                <c:pt idx="720">
                  <c:v>5.8547745393298066E-2</c:v>
                </c:pt>
                <c:pt idx="721">
                  <c:v>5.8566010699507863E-2</c:v>
                </c:pt>
                <c:pt idx="722">
                  <c:v>5.8564695393244007E-2</c:v>
                </c:pt>
                <c:pt idx="723">
                  <c:v>5.8575995393439877E-2</c:v>
                </c:pt>
                <c:pt idx="724">
                  <c:v>5.8587539207834993E-2</c:v>
                </c:pt>
                <c:pt idx="725">
                  <c:v>5.8596095393255623E-2</c:v>
                </c:pt>
                <c:pt idx="726">
                  <c:v>5.8605745393194207E-2</c:v>
                </c:pt>
                <c:pt idx="727">
                  <c:v>5.8614405393399238E-2</c:v>
                </c:pt>
                <c:pt idx="728">
                  <c:v>5.8624342408165712E-2</c:v>
                </c:pt>
                <c:pt idx="729">
                  <c:v>5.8748067973809284E-2</c:v>
                </c:pt>
                <c:pt idx="730">
                  <c:v>5.8782785393376079E-2</c:v>
                </c:pt>
                <c:pt idx="731">
                  <c:v>5.8816245393202862E-2</c:v>
                </c:pt>
                <c:pt idx="732">
                  <c:v>5.8823300948660104E-2</c:v>
                </c:pt>
                <c:pt idx="733">
                  <c:v>5.8905392452146592E-2</c:v>
                </c:pt>
                <c:pt idx="734">
                  <c:v>5.8910828726453701E-2</c:v>
                </c:pt>
                <c:pt idx="735">
                  <c:v>5.8915505393173362E-2</c:v>
                </c:pt>
                <c:pt idx="736">
                  <c:v>5.8926245393323029E-2</c:v>
                </c:pt>
                <c:pt idx="737">
                  <c:v>5.8937945393509467E-2</c:v>
                </c:pt>
                <c:pt idx="738">
                  <c:v>5.8943045393391458E-2</c:v>
                </c:pt>
                <c:pt idx="739">
                  <c:v>5.895065448412147E-2</c:v>
                </c:pt>
                <c:pt idx="740">
                  <c:v>5.8954145393300815E-2</c:v>
                </c:pt>
                <c:pt idx="741">
                  <c:v>5.9007432893310001E-2</c:v>
                </c:pt>
                <c:pt idx="742">
                  <c:v>5.9007745393131514E-2</c:v>
                </c:pt>
                <c:pt idx="743">
                  <c:v>5.9016645393342143E-2</c:v>
                </c:pt>
                <c:pt idx="744">
                  <c:v>5.903869539314157E-2</c:v>
                </c:pt>
                <c:pt idx="745">
                  <c:v>5.9060856504345421E-2</c:v>
                </c:pt>
                <c:pt idx="746">
                  <c:v>5.9077965393200323E-2</c:v>
                </c:pt>
                <c:pt idx="747">
                  <c:v>5.9102545393216133E-2</c:v>
                </c:pt>
                <c:pt idx="748">
                  <c:v>5.911142539331149E-2</c:v>
                </c:pt>
                <c:pt idx="749">
                  <c:v>5.9117745393280074E-2</c:v>
                </c:pt>
                <c:pt idx="750">
                  <c:v>5.9188771034328791E-2</c:v>
                </c:pt>
                <c:pt idx="751">
                  <c:v>5.9198596457051299E-2</c:v>
                </c:pt>
                <c:pt idx="752">
                  <c:v>5.9231165393242691E-2</c:v>
                </c:pt>
                <c:pt idx="753">
                  <c:v>5.9256645393105614E-2</c:v>
                </c:pt>
                <c:pt idx="754">
                  <c:v>5.9270345393215872E-2</c:v>
                </c:pt>
                <c:pt idx="755">
                  <c:v>5.9280599051760433E-2</c:v>
                </c:pt>
                <c:pt idx="756">
                  <c:v>5.9312895393162583E-2</c:v>
                </c:pt>
                <c:pt idx="757">
                  <c:v>5.9324888250458306E-2</c:v>
                </c:pt>
                <c:pt idx="758">
                  <c:v>5.9355162059887334E-2</c:v>
                </c:pt>
                <c:pt idx="759">
                  <c:v>5.9362105393219698E-2</c:v>
                </c:pt>
                <c:pt idx="760">
                  <c:v>5.9353245393282364E-2</c:v>
                </c:pt>
                <c:pt idx="761">
                  <c:v>5.9373582128003574E-2</c:v>
                </c:pt>
                <c:pt idx="762">
                  <c:v>5.9395745393160837E-2</c:v>
                </c:pt>
                <c:pt idx="763">
                  <c:v>5.9398665393160903E-2</c:v>
                </c:pt>
                <c:pt idx="764">
                  <c:v>5.940162539332057E-2</c:v>
                </c:pt>
                <c:pt idx="765">
                  <c:v>5.9401745393373062E-2</c:v>
                </c:pt>
                <c:pt idx="766">
                  <c:v>5.9401745393259375E-2</c:v>
                </c:pt>
                <c:pt idx="767">
                  <c:v>5.9409645393330393E-2</c:v>
                </c:pt>
                <c:pt idx="768">
                  <c:v>5.9434445393335984E-2</c:v>
                </c:pt>
                <c:pt idx="769">
                  <c:v>5.9462695393179485E-2</c:v>
                </c:pt>
                <c:pt idx="770">
                  <c:v>5.9470798024847338E-2</c:v>
                </c:pt>
                <c:pt idx="771">
                  <c:v>5.9479810610824302E-2</c:v>
                </c:pt>
                <c:pt idx="772">
                  <c:v>5.9495525393387538E-2</c:v>
                </c:pt>
                <c:pt idx="773">
                  <c:v>5.9519025393285574E-2</c:v>
                </c:pt>
                <c:pt idx="774">
                  <c:v>5.9523745393192905E-2</c:v>
                </c:pt>
                <c:pt idx="775">
                  <c:v>5.9529955919586583E-2</c:v>
                </c:pt>
                <c:pt idx="776">
                  <c:v>5.9495459678956322E-2</c:v>
                </c:pt>
                <c:pt idx="777">
                  <c:v>5.9495265393408742E-2</c:v>
                </c:pt>
                <c:pt idx="778">
                  <c:v>5.9485605393419412E-2</c:v>
                </c:pt>
                <c:pt idx="779">
                  <c:v>5.9466645393129729E-2</c:v>
                </c:pt>
                <c:pt idx="780">
                  <c:v>5.9451769783478881E-2</c:v>
                </c:pt>
                <c:pt idx="781">
                  <c:v>5.9456995393304721E-2</c:v>
                </c:pt>
                <c:pt idx="782">
                  <c:v>5.9462295393217478E-2</c:v>
                </c:pt>
                <c:pt idx="783">
                  <c:v>5.9458745393300212E-2</c:v>
                </c:pt>
                <c:pt idx="784">
                  <c:v>5.946215715793831E-2</c:v>
                </c:pt>
                <c:pt idx="785">
                  <c:v>5.9466295393136387E-2</c:v>
                </c:pt>
                <c:pt idx="786">
                  <c:v>5.9478624514383821E-2</c:v>
                </c:pt>
                <c:pt idx="787">
                  <c:v>5.9480445393433071E-2</c:v>
                </c:pt>
                <c:pt idx="788">
                  <c:v>5.9476045393367372E-2</c:v>
                </c:pt>
                <c:pt idx="789">
                  <c:v>5.9486405393414592E-2</c:v>
                </c:pt>
                <c:pt idx="790">
                  <c:v>5.9499021989012274E-2</c:v>
                </c:pt>
                <c:pt idx="791">
                  <c:v>5.9497545393270464E-2</c:v>
                </c:pt>
                <c:pt idx="792">
                  <c:v>5.9506065393264862E-2</c:v>
                </c:pt>
                <c:pt idx="793">
                  <c:v>5.9513405393147506E-2</c:v>
                </c:pt>
                <c:pt idx="794">
                  <c:v>5.9506645393184954E-2</c:v>
                </c:pt>
                <c:pt idx="795">
                  <c:v>5.9515745393440511E-2</c:v>
                </c:pt>
                <c:pt idx="796">
                  <c:v>5.9509786209517371E-2</c:v>
                </c:pt>
                <c:pt idx="797">
                  <c:v>5.9496185393271721E-2</c:v>
                </c:pt>
                <c:pt idx="798">
                  <c:v>5.9483545393405293E-2</c:v>
                </c:pt>
                <c:pt idx="799">
                  <c:v>5.9467745393163803E-2</c:v>
                </c:pt>
                <c:pt idx="800">
                  <c:v>5.9462745393290113E-2</c:v>
                </c:pt>
                <c:pt idx="801">
                  <c:v>5.9462745393204883E-2</c:v>
                </c:pt>
                <c:pt idx="802">
                  <c:v>5.9461345393245324E-2</c:v>
                </c:pt>
                <c:pt idx="803">
                  <c:v>5.9470895393332064E-2</c:v>
                </c:pt>
                <c:pt idx="804">
                  <c:v>5.9484945393322164E-2</c:v>
                </c:pt>
                <c:pt idx="805">
                  <c:v>5.9496316821778972E-2</c:v>
                </c:pt>
                <c:pt idx="806">
                  <c:v>5.9517245393436821E-2</c:v>
                </c:pt>
                <c:pt idx="807">
                  <c:v>5.9522385393265154E-2</c:v>
                </c:pt>
                <c:pt idx="808">
                  <c:v>5.952774539333916E-2</c:v>
                </c:pt>
                <c:pt idx="809">
                  <c:v>5.9520514624026175E-2</c:v>
                </c:pt>
                <c:pt idx="810">
                  <c:v>5.9512281475775919E-2</c:v>
                </c:pt>
                <c:pt idx="811">
                  <c:v>5.9499845393276019E-2</c:v>
                </c:pt>
                <c:pt idx="812">
                  <c:v>5.9513745393417139E-2</c:v>
                </c:pt>
                <c:pt idx="813">
                  <c:v>5.9493785393371551E-2</c:v>
                </c:pt>
                <c:pt idx="814">
                  <c:v>5.9486199001654014E-2</c:v>
                </c:pt>
                <c:pt idx="815">
                  <c:v>5.9474795393285304E-2</c:v>
                </c:pt>
                <c:pt idx="816">
                  <c:v>5.947484539338177E-2</c:v>
                </c:pt>
                <c:pt idx="817">
                  <c:v>5.9487745393383314E-2</c:v>
                </c:pt>
                <c:pt idx="818">
                  <c:v>5.9493745393254471E-2</c:v>
                </c:pt>
                <c:pt idx="819">
                  <c:v>5.9490519586915994E-2</c:v>
                </c:pt>
                <c:pt idx="820">
                  <c:v>5.9493305393417024E-2</c:v>
                </c:pt>
                <c:pt idx="821">
                  <c:v>5.9494145393372805E-2</c:v>
                </c:pt>
                <c:pt idx="822">
                  <c:v>5.9495505393456938E-2</c:v>
                </c:pt>
                <c:pt idx="823">
                  <c:v>5.9498182174806478E-2</c:v>
                </c:pt>
                <c:pt idx="824">
                  <c:v>5.9515465393289453E-2</c:v>
                </c:pt>
                <c:pt idx="825">
                  <c:v>5.9525065393259434E-2</c:v>
                </c:pt>
                <c:pt idx="826">
                  <c:v>5.9534276005450734E-2</c:v>
                </c:pt>
                <c:pt idx="827">
                  <c:v>5.958774539328715E-2</c:v>
                </c:pt>
                <c:pt idx="828">
                  <c:v>5.9591495393391467E-2</c:v>
                </c:pt>
                <c:pt idx="829">
                  <c:v>5.9605245393100859E-2</c:v>
                </c:pt>
                <c:pt idx="830">
                  <c:v>5.9629645393286496E-2</c:v>
                </c:pt>
                <c:pt idx="831">
                  <c:v>5.9650034282327721E-2</c:v>
                </c:pt>
                <c:pt idx="832">
                  <c:v>5.9657745393508321E-2</c:v>
                </c:pt>
                <c:pt idx="833">
                  <c:v>5.9664645393340314E-2</c:v>
                </c:pt>
                <c:pt idx="834">
                  <c:v>5.9682745393104142E-2</c:v>
                </c:pt>
                <c:pt idx="835">
                  <c:v>5.9679372059918023E-2</c:v>
                </c:pt>
                <c:pt idx="836">
                  <c:v>5.966688825056117E-2</c:v>
                </c:pt>
                <c:pt idx="837">
                  <c:v>5.964935364065127E-2</c:v>
                </c:pt>
                <c:pt idx="838">
                  <c:v>5.9649785393133925E-2</c:v>
                </c:pt>
                <c:pt idx="839">
                  <c:v>5.9654302094386935E-2</c:v>
                </c:pt>
                <c:pt idx="840">
                  <c:v>5.9662645393402172E-2</c:v>
                </c:pt>
                <c:pt idx="841">
                  <c:v>5.9662945393540751E-2</c:v>
                </c:pt>
                <c:pt idx="842">
                  <c:v>5.9679245393269208E-2</c:v>
                </c:pt>
                <c:pt idx="843">
                  <c:v>5.9685188692185386E-2</c:v>
                </c:pt>
                <c:pt idx="844">
                  <c:v>5.969660253613554E-2</c:v>
                </c:pt>
                <c:pt idx="845">
                  <c:v>5.9727100231867794E-2</c:v>
                </c:pt>
                <c:pt idx="846">
                  <c:v>5.9750745393202472E-2</c:v>
                </c:pt>
                <c:pt idx="847">
                  <c:v>5.9776745393364195E-2</c:v>
                </c:pt>
                <c:pt idx="848">
                  <c:v>5.978645673337734E-2</c:v>
                </c:pt>
                <c:pt idx="849">
                  <c:v>5.9784745393315582E-2</c:v>
                </c:pt>
                <c:pt idx="850">
                  <c:v>5.978459539316823E-2</c:v>
                </c:pt>
                <c:pt idx="851">
                  <c:v>5.9785157157932776E-2</c:v>
                </c:pt>
                <c:pt idx="852">
                  <c:v>5.9792995393195429E-2</c:v>
                </c:pt>
                <c:pt idx="853">
                  <c:v>5.9827745393278071E-2</c:v>
                </c:pt>
                <c:pt idx="854">
                  <c:v>5.9827045393134881E-2</c:v>
                </c:pt>
                <c:pt idx="855">
                  <c:v>5.9846185393269025E-2</c:v>
                </c:pt>
                <c:pt idx="856">
                  <c:v>5.9851807248890103E-2</c:v>
                </c:pt>
                <c:pt idx="857">
                  <c:v>5.9851745393245892E-2</c:v>
                </c:pt>
                <c:pt idx="858">
                  <c:v>5.9854605393312013E-2</c:v>
                </c:pt>
                <c:pt idx="859">
                  <c:v>5.9871453258566097E-2</c:v>
                </c:pt>
                <c:pt idx="860">
                  <c:v>5.988014335255798E-2</c:v>
                </c:pt>
                <c:pt idx="861">
                  <c:v>5.9893421068906834E-2</c:v>
                </c:pt>
                <c:pt idx="862">
                  <c:v>5.9911245393266199E-2</c:v>
                </c:pt>
                <c:pt idx="863">
                  <c:v>5.9912545393373803E-2</c:v>
                </c:pt>
                <c:pt idx="864">
                  <c:v>5.9930313575065952E-2</c:v>
                </c:pt>
                <c:pt idx="865">
                  <c:v>5.9955065393324958E-2</c:v>
                </c:pt>
                <c:pt idx="866">
                  <c:v>5.9978905393208493E-2</c:v>
                </c:pt>
                <c:pt idx="867">
                  <c:v>5.9986092332124534E-2</c:v>
                </c:pt>
                <c:pt idx="868">
                  <c:v>5.9982245393271724E-2</c:v>
                </c:pt>
                <c:pt idx="869">
                  <c:v>5.9985105393366212E-2</c:v>
                </c:pt>
                <c:pt idx="870">
                  <c:v>5.9986482235345473E-2</c:v>
                </c:pt>
                <c:pt idx="871">
                  <c:v>5.9987745393257796E-2</c:v>
                </c:pt>
                <c:pt idx="872">
                  <c:v>5.9986848841632051E-2</c:v>
                </c:pt>
                <c:pt idx="873">
                  <c:v>5.9984205393320174E-2</c:v>
                </c:pt>
                <c:pt idx="874">
                  <c:v>5.9981185393240821E-2</c:v>
                </c:pt>
                <c:pt idx="875">
                  <c:v>5.9979629114252482E-2</c:v>
                </c:pt>
                <c:pt idx="876">
                  <c:v>5.9978225393180692E-2</c:v>
                </c:pt>
                <c:pt idx="877">
                  <c:v>5.9968345393187406E-2</c:v>
                </c:pt>
                <c:pt idx="878">
                  <c:v>5.9951520903680992E-2</c:v>
                </c:pt>
                <c:pt idx="879">
                  <c:v>5.9938527002458469E-2</c:v>
                </c:pt>
                <c:pt idx="880">
                  <c:v>5.9917745393278224E-2</c:v>
                </c:pt>
                <c:pt idx="881">
                  <c:v>5.9858684787144588E-2</c:v>
                </c:pt>
                <c:pt idx="882">
                  <c:v>5.9852945393245802E-2</c:v>
                </c:pt>
                <c:pt idx="883">
                  <c:v>5.9851745393203273E-2</c:v>
                </c:pt>
                <c:pt idx="884">
                  <c:v>5.9851305393152643E-2</c:v>
                </c:pt>
                <c:pt idx="885">
                  <c:v>5.9848345393405077E-2</c:v>
                </c:pt>
                <c:pt idx="886">
                  <c:v>5.9851745393245892E-2</c:v>
                </c:pt>
                <c:pt idx="887">
                  <c:v>5.9855408551172232E-2</c:v>
                </c:pt>
                <c:pt idx="888">
                  <c:v>5.9857745393259165E-2</c:v>
                </c:pt>
                <c:pt idx="889">
                  <c:v>5.9875018120465029E-2</c:v>
                </c:pt>
                <c:pt idx="890">
                  <c:v>5.9881895393317564E-2</c:v>
                </c:pt>
                <c:pt idx="891">
                  <c:v>5.989918869209987E-2</c:v>
                </c:pt>
                <c:pt idx="892">
                  <c:v>5.9922295393292371E-2</c:v>
                </c:pt>
                <c:pt idx="893">
                  <c:v>5.9928545393304861E-2</c:v>
                </c:pt>
                <c:pt idx="894">
                  <c:v>5.9921600814988193E-2</c:v>
                </c:pt>
                <c:pt idx="895">
                  <c:v>5.9917745393278224E-2</c:v>
                </c:pt>
                <c:pt idx="896">
                  <c:v>5.9917745393278224E-2</c:v>
                </c:pt>
                <c:pt idx="897">
                  <c:v>5.9908157764354444E-2</c:v>
                </c:pt>
                <c:pt idx="898">
                  <c:v>5.98627245598779E-2</c:v>
                </c:pt>
                <c:pt idx="899">
                  <c:v>5.9844957514641903E-2</c:v>
                </c:pt>
                <c:pt idx="900">
                  <c:v>5.9846445393375802E-2</c:v>
                </c:pt>
                <c:pt idx="901">
                  <c:v>5.9833930960422922E-2</c:v>
                </c:pt>
                <c:pt idx="902">
                  <c:v>5.9823585393203912E-2</c:v>
                </c:pt>
                <c:pt idx="903">
                  <c:v>5.9809225393337405E-2</c:v>
                </c:pt>
                <c:pt idx="904">
                  <c:v>5.9792953726599887E-2</c:v>
                </c:pt>
                <c:pt idx="905">
                  <c:v>5.9722986772584412E-2</c:v>
                </c:pt>
                <c:pt idx="906">
                  <c:v>5.9720585393350234E-2</c:v>
                </c:pt>
                <c:pt idx="907">
                  <c:v>5.9721745393389369E-2</c:v>
                </c:pt>
                <c:pt idx="908">
                  <c:v>5.9725480086982023E-2</c:v>
                </c:pt>
                <c:pt idx="909">
                  <c:v>5.9726965393238761E-2</c:v>
                </c:pt>
                <c:pt idx="910">
                  <c:v>5.9724265393356304E-2</c:v>
                </c:pt>
                <c:pt idx="911">
                  <c:v>5.9722225393287059E-2</c:v>
                </c:pt>
                <c:pt idx="912">
                  <c:v>5.9721786630504432E-2</c:v>
                </c:pt>
                <c:pt idx="913">
                  <c:v>5.9708441045529657E-2</c:v>
                </c:pt>
                <c:pt idx="914">
                  <c:v>5.9627745393285636E-2</c:v>
                </c:pt>
                <c:pt idx="915">
                  <c:v>5.9621595393380744E-2</c:v>
                </c:pt>
                <c:pt idx="916">
                  <c:v>5.9616287059782475E-2</c:v>
                </c:pt>
                <c:pt idx="917">
                  <c:v>5.9613645393113833E-2</c:v>
                </c:pt>
                <c:pt idx="918">
                  <c:v>5.9587645393307312E-2</c:v>
                </c:pt>
                <c:pt idx="919">
                  <c:v>5.9559580444727103E-2</c:v>
                </c:pt>
                <c:pt idx="920">
                  <c:v>5.9532285393288524E-2</c:v>
                </c:pt>
                <c:pt idx="921">
                  <c:v>5.9530405393260821E-2</c:v>
                </c:pt>
                <c:pt idx="922">
                  <c:v>5.9539495393281114E-2</c:v>
                </c:pt>
                <c:pt idx="923">
                  <c:v>5.9527745393353371E-2</c:v>
                </c:pt>
                <c:pt idx="924">
                  <c:v>5.9522065393352364E-2</c:v>
                </c:pt>
                <c:pt idx="925">
                  <c:v>5.9511250548027403E-2</c:v>
                </c:pt>
                <c:pt idx="926">
                  <c:v>5.9495685393372404E-2</c:v>
                </c:pt>
                <c:pt idx="927">
                  <c:v>5.9464295393212394E-2</c:v>
                </c:pt>
                <c:pt idx="928">
                  <c:v>5.9460893541384514E-2</c:v>
                </c:pt>
                <c:pt idx="929">
                  <c:v>5.9462695393207934E-2</c:v>
                </c:pt>
                <c:pt idx="930">
                  <c:v>5.9462745393219094E-2</c:v>
                </c:pt>
                <c:pt idx="931">
                  <c:v>5.9497745393315433E-2</c:v>
                </c:pt>
                <c:pt idx="932">
                  <c:v>5.9500702840139849E-2</c:v>
                </c:pt>
                <c:pt idx="933">
                  <c:v>5.9517745393392829E-2</c:v>
                </c:pt>
                <c:pt idx="934">
                  <c:v>5.9526585393342733E-2</c:v>
                </c:pt>
                <c:pt idx="935">
                  <c:v>5.952346539322672E-2</c:v>
                </c:pt>
                <c:pt idx="936">
                  <c:v>5.9514817558138748E-2</c:v>
                </c:pt>
                <c:pt idx="937">
                  <c:v>5.9481245393371303E-2</c:v>
                </c:pt>
                <c:pt idx="938">
                  <c:v>5.9468162059772574E-2</c:v>
                </c:pt>
                <c:pt idx="939">
                  <c:v>5.9476523171198933E-2</c:v>
                </c:pt>
                <c:pt idx="940">
                  <c:v>5.9479324340642924E-2</c:v>
                </c:pt>
                <c:pt idx="941">
                  <c:v>5.9471199938613578E-2</c:v>
                </c:pt>
                <c:pt idx="942">
                  <c:v>5.9467695393138509E-2</c:v>
                </c:pt>
                <c:pt idx="943">
                  <c:v>5.9462945393207192E-2</c:v>
                </c:pt>
                <c:pt idx="944">
                  <c:v>5.9459995393254417E-2</c:v>
                </c:pt>
                <c:pt idx="945">
                  <c:v>5.944554539333069E-2</c:v>
                </c:pt>
                <c:pt idx="946">
                  <c:v>5.9433106217952072E-2</c:v>
                </c:pt>
                <c:pt idx="947">
                  <c:v>5.9450745393363036E-2</c:v>
                </c:pt>
                <c:pt idx="948">
                  <c:v>5.9445437700929922E-2</c:v>
                </c:pt>
                <c:pt idx="949">
                  <c:v>5.9380453726518699E-2</c:v>
                </c:pt>
                <c:pt idx="950">
                  <c:v>5.9371925393392692E-2</c:v>
                </c:pt>
                <c:pt idx="951">
                  <c:v>5.9392305393231606E-2</c:v>
                </c:pt>
                <c:pt idx="952">
                  <c:v>5.9400025393216635E-2</c:v>
                </c:pt>
                <c:pt idx="953">
                  <c:v>5.9397786630285165E-2</c:v>
                </c:pt>
                <c:pt idx="954">
                  <c:v>5.9406265393491364E-2</c:v>
                </c:pt>
                <c:pt idx="955">
                  <c:v>5.9429990291178583E-2</c:v>
                </c:pt>
                <c:pt idx="956">
                  <c:v>5.9387745393280511E-2</c:v>
                </c:pt>
                <c:pt idx="957">
                  <c:v>5.9384449938775806E-2</c:v>
                </c:pt>
                <c:pt idx="958">
                  <c:v>5.9362985393164584E-2</c:v>
                </c:pt>
                <c:pt idx="959">
                  <c:v>5.9342695393127184E-2</c:v>
                </c:pt>
                <c:pt idx="960">
                  <c:v>5.933284848583753E-2</c:v>
                </c:pt>
                <c:pt idx="961">
                  <c:v>5.9312895393432673E-2</c:v>
                </c:pt>
                <c:pt idx="962">
                  <c:v>5.9296295393423432E-2</c:v>
                </c:pt>
                <c:pt idx="963">
                  <c:v>5.9293945393505972E-2</c:v>
                </c:pt>
                <c:pt idx="964">
                  <c:v>5.9300676427781841E-2</c:v>
                </c:pt>
                <c:pt idx="965">
                  <c:v>5.9297745393280372E-2</c:v>
                </c:pt>
                <c:pt idx="966">
                  <c:v>5.9289011215994954E-2</c:v>
                </c:pt>
                <c:pt idx="967">
                  <c:v>5.9288945393419085E-2</c:v>
                </c:pt>
                <c:pt idx="968">
                  <c:v>5.9282805393266372E-2</c:v>
                </c:pt>
                <c:pt idx="969">
                  <c:v>5.9291745393295486E-2</c:v>
                </c:pt>
                <c:pt idx="970">
                  <c:v>5.9288545393201282E-2</c:v>
                </c:pt>
                <c:pt idx="971">
                  <c:v>5.9279205393252675E-2</c:v>
                </c:pt>
                <c:pt idx="972">
                  <c:v>5.9271745393203866E-2</c:v>
                </c:pt>
                <c:pt idx="973">
                  <c:v>5.9269805999406393E-2</c:v>
                </c:pt>
                <c:pt idx="974">
                  <c:v>5.9236412059988343E-2</c:v>
                </c:pt>
                <c:pt idx="975">
                  <c:v>5.9223825393345919E-2</c:v>
                </c:pt>
                <c:pt idx="976">
                  <c:v>5.9203745393034496E-2</c:v>
                </c:pt>
                <c:pt idx="977">
                  <c:v>5.9202005393032713E-2</c:v>
                </c:pt>
                <c:pt idx="978">
                  <c:v>5.9199665393293813E-2</c:v>
                </c:pt>
                <c:pt idx="979">
                  <c:v>5.9197951578880824E-2</c:v>
                </c:pt>
                <c:pt idx="980">
                  <c:v>5.919780539328201E-2</c:v>
                </c:pt>
                <c:pt idx="981">
                  <c:v>5.9190602536105606E-2</c:v>
                </c:pt>
                <c:pt idx="982">
                  <c:v>5.9203745393276108E-2</c:v>
                </c:pt>
                <c:pt idx="983">
                  <c:v>5.9200805393203382E-2</c:v>
                </c:pt>
                <c:pt idx="984">
                  <c:v>5.9199485393165233E-2</c:v>
                </c:pt>
                <c:pt idx="985">
                  <c:v>5.9200709248784733E-2</c:v>
                </c:pt>
                <c:pt idx="986">
                  <c:v>5.9203145393041723E-2</c:v>
                </c:pt>
                <c:pt idx="987">
                  <c:v>5.9200925393227521E-2</c:v>
                </c:pt>
                <c:pt idx="988">
                  <c:v>5.9185068625509957E-2</c:v>
                </c:pt>
                <c:pt idx="989">
                  <c:v>5.9167095393362963E-2</c:v>
                </c:pt>
                <c:pt idx="990">
                  <c:v>5.9149514623996424E-2</c:v>
                </c:pt>
                <c:pt idx="991">
                  <c:v>5.91077453932769E-2</c:v>
                </c:pt>
                <c:pt idx="992">
                  <c:v>5.9100602536148128E-2</c:v>
                </c:pt>
                <c:pt idx="993">
                  <c:v>5.9098745393271271E-2</c:v>
                </c:pt>
                <c:pt idx="994">
                  <c:v>5.9098745393285412E-2</c:v>
                </c:pt>
                <c:pt idx="995">
                  <c:v>5.9109505393308837E-2</c:v>
                </c:pt>
                <c:pt idx="996">
                  <c:v>5.9102345393256428E-2</c:v>
                </c:pt>
                <c:pt idx="997">
                  <c:v>5.9077825393259786E-2</c:v>
                </c:pt>
                <c:pt idx="998">
                  <c:v>5.9072611372755594E-2</c:v>
                </c:pt>
                <c:pt idx="999">
                  <c:v>5.906892186382625E-2</c:v>
                </c:pt>
                <c:pt idx="1000">
                  <c:v>5.9094412059977376E-2</c:v>
                </c:pt>
                <c:pt idx="1001">
                  <c:v>5.9099545393266339E-2</c:v>
                </c:pt>
                <c:pt idx="1002">
                  <c:v>5.9106385393207013E-2</c:v>
                </c:pt>
                <c:pt idx="1003">
                  <c:v>5.9125885393342487E-2</c:v>
                </c:pt>
                <c:pt idx="1004">
                  <c:v>5.9137539207725465E-2</c:v>
                </c:pt>
                <c:pt idx="1005">
                  <c:v>5.9146195393225312E-2</c:v>
                </c:pt>
                <c:pt idx="1006">
                  <c:v>5.9147295393216906E-2</c:v>
                </c:pt>
                <c:pt idx="1007">
                  <c:v>5.9147745393275386E-2</c:v>
                </c:pt>
                <c:pt idx="1008">
                  <c:v>5.9143062853564791E-2</c:v>
                </c:pt>
                <c:pt idx="1009">
                  <c:v>5.914059539323091E-2</c:v>
                </c:pt>
                <c:pt idx="1010">
                  <c:v>5.9140941269490099E-2</c:v>
                </c:pt>
                <c:pt idx="1011">
                  <c:v>5.9142095393212912E-2</c:v>
                </c:pt>
                <c:pt idx="1012">
                  <c:v>5.9144995393154397E-2</c:v>
                </c:pt>
                <c:pt idx="1013">
                  <c:v>5.9149345393194455E-2</c:v>
                </c:pt>
                <c:pt idx="1014">
                  <c:v>5.9138295393296479E-2</c:v>
                </c:pt>
                <c:pt idx="1015">
                  <c:v>5.9137745393258001E-2</c:v>
                </c:pt>
                <c:pt idx="1016">
                  <c:v>5.9147745393261175E-2</c:v>
                </c:pt>
                <c:pt idx="1017">
                  <c:v>5.9172745393254865E-2</c:v>
                </c:pt>
                <c:pt idx="1018">
                  <c:v>5.9198925392990993E-2</c:v>
                </c:pt>
                <c:pt idx="1019">
                  <c:v>5.9206485393261329E-2</c:v>
                </c:pt>
                <c:pt idx="1020">
                  <c:v>5.9228325393306136E-2</c:v>
                </c:pt>
                <c:pt idx="1021">
                  <c:v>5.9255025393198935E-2</c:v>
                </c:pt>
                <c:pt idx="1022">
                  <c:v>5.9271745393161268E-2</c:v>
                </c:pt>
                <c:pt idx="1023">
                  <c:v>5.9306155393272782E-2</c:v>
                </c:pt>
                <c:pt idx="1024">
                  <c:v>5.9331875827879813E-2</c:v>
                </c:pt>
                <c:pt idx="1025">
                  <c:v>5.9370412059948495E-2</c:v>
                </c:pt>
                <c:pt idx="1026">
                  <c:v>5.9385705393196993E-2</c:v>
                </c:pt>
                <c:pt idx="1027">
                  <c:v>5.9405325393427702E-2</c:v>
                </c:pt>
                <c:pt idx="1028">
                  <c:v>5.9417512835224923E-2</c:v>
                </c:pt>
                <c:pt idx="1029">
                  <c:v>5.9420245393297905E-2</c:v>
                </c:pt>
                <c:pt idx="1030">
                  <c:v>5.9424645393278304E-2</c:v>
                </c:pt>
                <c:pt idx="1031">
                  <c:v>5.9439895393367692E-2</c:v>
                </c:pt>
                <c:pt idx="1032">
                  <c:v>5.9458974901446214E-2</c:v>
                </c:pt>
                <c:pt idx="1033">
                  <c:v>5.9549517545093522E-2</c:v>
                </c:pt>
                <c:pt idx="1034">
                  <c:v>5.9572895393230893E-2</c:v>
                </c:pt>
                <c:pt idx="1035">
                  <c:v>5.9592745393374003E-2</c:v>
                </c:pt>
                <c:pt idx="1036">
                  <c:v>5.9614895393380614E-2</c:v>
                </c:pt>
                <c:pt idx="1037">
                  <c:v>5.9643665393451784E-2</c:v>
                </c:pt>
                <c:pt idx="1038">
                  <c:v>5.9668157764463076E-2</c:v>
                </c:pt>
                <c:pt idx="1039">
                  <c:v>5.9675945393223628E-2</c:v>
                </c:pt>
                <c:pt idx="1040">
                  <c:v>5.9689991007374502E-2</c:v>
                </c:pt>
                <c:pt idx="1041">
                  <c:v>5.9727745393303174E-2</c:v>
                </c:pt>
                <c:pt idx="1042">
                  <c:v>5.9749045393175465E-2</c:v>
                </c:pt>
                <c:pt idx="1043">
                  <c:v>5.9790265393289133E-2</c:v>
                </c:pt>
                <c:pt idx="1044">
                  <c:v>5.9828685393256413E-2</c:v>
                </c:pt>
                <c:pt idx="1045">
                  <c:v>5.98614703931305E-2</c:v>
                </c:pt>
                <c:pt idx="1046">
                  <c:v>5.9885845393239379E-2</c:v>
                </c:pt>
                <c:pt idx="1047">
                  <c:v>5.9920795393310314E-2</c:v>
                </c:pt>
                <c:pt idx="1048">
                  <c:v>5.9959285393162497E-2</c:v>
                </c:pt>
                <c:pt idx="1049">
                  <c:v>5.9991923171082824E-2</c:v>
                </c:pt>
                <c:pt idx="1050">
                  <c:v>6.0047432893299023E-2</c:v>
                </c:pt>
                <c:pt idx="1051">
                  <c:v>6.0051118887201937E-2</c:v>
                </c:pt>
                <c:pt idx="1052">
                  <c:v>6.0088095393240414E-2</c:v>
                </c:pt>
                <c:pt idx="1053">
                  <c:v>6.0123385393438873E-2</c:v>
                </c:pt>
                <c:pt idx="1054">
                  <c:v>6.0153025393120174E-2</c:v>
                </c:pt>
                <c:pt idx="1055">
                  <c:v>6.0176845393286271E-2</c:v>
                </c:pt>
                <c:pt idx="1056">
                  <c:v>6.0206757021248461E-2</c:v>
                </c:pt>
                <c:pt idx="1057">
                  <c:v>6.0235425393358362E-2</c:v>
                </c:pt>
                <c:pt idx="1058">
                  <c:v>6.0250345393285352E-2</c:v>
                </c:pt>
                <c:pt idx="1059">
                  <c:v>6.0247745393283446E-2</c:v>
                </c:pt>
                <c:pt idx="1060">
                  <c:v>6.0294228152017133E-2</c:v>
                </c:pt>
                <c:pt idx="1061">
                  <c:v>6.0328645393113334E-2</c:v>
                </c:pt>
                <c:pt idx="1062">
                  <c:v>6.0378443067833132E-2</c:v>
                </c:pt>
                <c:pt idx="1063">
                  <c:v>6.0425045393259241E-2</c:v>
                </c:pt>
                <c:pt idx="1064">
                  <c:v>6.0471565393328319E-2</c:v>
                </c:pt>
                <c:pt idx="1065">
                  <c:v>6.0523645393232073E-2</c:v>
                </c:pt>
                <c:pt idx="1066">
                  <c:v>6.0561365393382888E-2</c:v>
                </c:pt>
                <c:pt idx="1067">
                  <c:v>6.0604166445841733E-2</c:v>
                </c:pt>
                <c:pt idx="1068">
                  <c:v>6.0728850656616422E-2</c:v>
                </c:pt>
                <c:pt idx="1069">
                  <c:v>6.0775745393385705E-2</c:v>
                </c:pt>
                <c:pt idx="1070">
                  <c:v>6.0826605393131797E-2</c:v>
                </c:pt>
                <c:pt idx="1071">
                  <c:v>6.0885285393268873E-2</c:v>
                </c:pt>
                <c:pt idx="1072">
                  <c:v>6.0910194372837706E-2</c:v>
                </c:pt>
                <c:pt idx="1073">
                  <c:v>6.0938568922679792E-2</c:v>
                </c:pt>
                <c:pt idx="1074">
                  <c:v>6.0966445393347696E-2</c:v>
                </c:pt>
                <c:pt idx="1075">
                  <c:v>6.0982585393233583E-2</c:v>
                </c:pt>
                <c:pt idx="1076">
                  <c:v>6.1057745393270545E-2</c:v>
                </c:pt>
                <c:pt idx="1077">
                  <c:v>6.1074695393344314E-2</c:v>
                </c:pt>
                <c:pt idx="1078">
                  <c:v>6.1104095393346824E-2</c:v>
                </c:pt>
                <c:pt idx="1079">
                  <c:v>6.1130968922682882E-2</c:v>
                </c:pt>
                <c:pt idx="1080">
                  <c:v>6.1170565393268733E-2</c:v>
                </c:pt>
                <c:pt idx="1081">
                  <c:v>6.1209845393292821E-2</c:v>
                </c:pt>
                <c:pt idx="1082">
                  <c:v>6.1251325393285941E-2</c:v>
                </c:pt>
                <c:pt idx="1083">
                  <c:v>6.128870539350828E-2</c:v>
                </c:pt>
                <c:pt idx="1084">
                  <c:v>6.1319710305483013E-2</c:v>
                </c:pt>
                <c:pt idx="1085">
                  <c:v>6.1420820393280451E-2</c:v>
                </c:pt>
                <c:pt idx="1086">
                  <c:v>6.1447945393155033E-2</c:v>
                </c:pt>
                <c:pt idx="1087">
                  <c:v>6.1475965393213955E-2</c:v>
                </c:pt>
                <c:pt idx="1088">
                  <c:v>6.1488985393182816E-2</c:v>
                </c:pt>
                <c:pt idx="1089">
                  <c:v>6.1516173964605514E-2</c:v>
                </c:pt>
                <c:pt idx="1090">
                  <c:v>6.1544645393240671E-2</c:v>
                </c:pt>
                <c:pt idx="1091">
                  <c:v>6.1562195393292996E-2</c:v>
                </c:pt>
                <c:pt idx="1092">
                  <c:v>6.1582905393350956E-2</c:v>
                </c:pt>
                <c:pt idx="1093">
                  <c:v>6.1589563575083071E-2</c:v>
                </c:pt>
                <c:pt idx="1094">
                  <c:v>6.1640708356293317E-2</c:v>
                </c:pt>
                <c:pt idx="1095">
                  <c:v>6.1653654484189253E-2</c:v>
                </c:pt>
                <c:pt idx="1096">
                  <c:v>6.169437539330147E-2</c:v>
                </c:pt>
                <c:pt idx="1097">
                  <c:v>6.1744845393434299E-2</c:v>
                </c:pt>
                <c:pt idx="1098">
                  <c:v>6.178677539328703E-2</c:v>
                </c:pt>
                <c:pt idx="1099">
                  <c:v>6.1822995393370703E-2</c:v>
                </c:pt>
                <c:pt idx="1100">
                  <c:v>6.1855768922782772E-2</c:v>
                </c:pt>
                <c:pt idx="1101">
                  <c:v>6.1892545393234862E-2</c:v>
                </c:pt>
                <c:pt idx="1102">
                  <c:v>6.1967745393289385E-2</c:v>
                </c:pt>
                <c:pt idx="1103">
                  <c:v>6.1988135393121979E-2</c:v>
                </c:pt>
                <c:pt idx="1104">
                  <c:v>6.2007345393411128E-2</c:v>
                </c:pt>
                <c:pt idx="1105">
                  <c:v>6.2042245393257651E-2</c:v>
                </c:pt>
                <c:pt idx="1106">
                  <c:v>6.2078781537792414E-2</c:v>
                </c:pt>
                <c:pt idx="1107">
                  <c:v>6.2121245393228719E-2</c:v>
                </c:pt>
                <c:pt idx="1108">
                  <c:v>6.2150905393409062E-2</c:v>
                </c:pt>
                <c:pt idx="1109">
                  <c:v>6.2192265393306988E-2</c:v>
                </c:pt>
                <c:pt idx="1110">
                  <c:v>6.221525416522411E-2</c:v>
                </c:pt>
                <c:pt idx="1111">
                  <c:v>6.226074539328863E-2</c:v>
                </c:pt>
                <c:pt idx="1112">
                  <c:v>6.2265392452118824E-2</c:v>
                </c:pt>
                <c:pt idx="1113">
                  <c:v>6.2288145393210842E-2</c:v>
                </c:pt>
                <c:pt idx="1114">
                  <c:v>6.2340145393221753E-2</c:v>
                </c:pt>
                <c:pt idx="1115">
                  <c:v>6.2387535393412512E-2</c:v>
                </c:pt>
                <c:pt idx="1116">
                  <c:v>6.2414990291074494E-2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6.3160345393384845E-2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6.3705477352002104E-2</c:v>
                </c:pt>
                <c:pt idx="1150">
                  <c:v>6.3723245393234151E-2</c:v>
                </c:pt>
                <c:pt idx="1151">
                  <c:v>6.3732345393376022E-2</c:v>
                </c:pt>
                <c:pt idx="1152">
                  <c:v>6.3747295393270079E-2</c:v>
                </c:pt>
                <c:pt idx="1153">
                  <c:v>6.3746545393172468E-2</c:v>
                </c:pt>
                <c:pt idx="1154">
                  <c:v>6.3745602536030802E-2</c:v>
                </c:pt>
                <c:pt idx="1155">
                  <c:v>6.3763599051782333E-2</c:v>
                </c:pt>
                <c:pt idx="1156">
                  <c:v>6.3795145393299876E-2</c:v>
                </c:pt>
                <c:pt idx="1157">
                  <c:v>6.3810405393283531E-2</c:v>
                </c:pt>
                <c:pt idx="1158">
                  <c:v>6.3840825393228329E-2</c:v>
                </c:pt>
                <c:pt idx="1159">
                  <c:v>6.3857537059902936E-2</c:v>
                </c:pt>
                <c:pt idx="1160">
                  <c:v>6.3891495393178871E-2</c:v>
                </c:pt>
                <c:pt idx="1161">
                  <c:v>6.392810539317384E-2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6.4264412059927292E-2</c:v>
                </c:pt>
                <c:pt idx="1172">
                  <c:v>6.4268645393468674E-2</c:v>
                </c:pt>
                <c:pt idx="1173">
                  <c:v>6.4275016226645304E-2</c:v>
                </c:pt>
                <c:pt idx="1174">
                  <c:v>6.428344539328637E-2</c:v>
                </c:pt>
                <c:pt idx="1175">
                  <c:v>6.4283845393362057E-2</c:v>
                </c:pt>
                <c:pt idx="1176">
                  <c:v>6.4290425393309703E-2</c:v>
                </c:pt>
                <c:pt idx="1177">
                  <c:v>6.4291745393362007E-2</c:v>
                </c:pt>
                <c:pt idx="1178">
                  <c:v>6.4298785393333474E-2</c:v>
                </c:pt>
                <c:pt idx="1179">
                  <c:v>6.4311480333017965E-2</c:v>
                </c:pt>
                <c:pt idx="1180">
                  <c:v>6.4411363370837194E-2</c:v>
                </c:pt>
                <c:pt idx="1181">
                  <c:v>6.4430225393181342E-2</c:v>
                </c:pt>
                <c:pt idx="1182">
                  <c:v>6.4464203726572591E-2</c:v>
                </c:pt>
                <c:pt idx="1183">
                  <c:v>6.4482095393501138E-2</c:v>
                </c:pt>
                <c:pt idx="1184">
                  <c:v>6.4516405393234832E-2</c:v>
                </c:pt>
                <c:pt idx="1185">
                  <c:v>6.4564025393266902E-2</c:v>
                </c:pt>
                <c:pt idx="1186">
                  <c:v>6.460760253609979E-2</c:v>
                </c:pt>
                <c:pt idx="1187">
                  <c:v>6.4637055738131804E-2</c:v>
                </c:pt>
                <c:pt idx="1188">
                  <c:v>6.4673745393307058E-2</c:v>
                </c:pt>
                <c:pt idx="1189">
                  <c:v>6.4682745393312771E-2</c:v>
                </c:pt>
                <c:pt idx="1190">
                  <c:v>6.470800539320011E-2</c:v>
                </c:pt>
                <c:pt idx="1191">
                  <c:v>6.4728639511045724E-2</c:v>
                </c:pt>
                <c:pt idx="1192">
                  <c:v>6.4754545393242324E-2</c:v>
                </c:pt>
                <c:pt idx="1193">
                  <c:v>6.4774745393407329E-2</c:v>
                </c:pt>
                <c:pt idx="1194">
                  <c:v>6.4799185393269454E-2</c:v>
                </c:pt>
                <c:pt idx="1195">
                  <c:v>6.4826606152678504E-2</c:v>
                </c:pt>
                <c:pt idx="1196">
                  <c:v>6.4833291784950134E-2</c:v>
                </c:pt>
                <c:pt idx="1197">
                  <c:v>6.4867745393286325E-2</c:v>
                </c:pt>
                <c:pt idx="1198">
                  <c:v>6.4877972666010919E-2</c:v>
                </c:pt>
                <c:pt idx="1199">
                  <c:v>6.4907695393287723E-2</c:v>
                </c:pt>
                <c:pt idx="1200">
                  <c:v>6.4920745393351353E-2</c:v>
                </c:pt>
                <c:pt idx="1201">
                  <c:v>6.4938357157913754E-2</c:v>
                </c:pt>
                <c:pt idx="1202">
                  <c:v>6.4995725393217199E-2</c:v>
                </c:pt>
                <c:pt idx="1203">
                  <c:v>6.5035585393246734E-2</c:v>
                </c:pt>
                <c:pt idx="1204">
                  <c:v>6.5063145393381219E-2</c:v>
                </c:pt>
                <c:pt idx="1205">
                  <c:v>6.5081327482715792E-2</c:v>
                </c:pt>
                <c:pt idx="1206">
                  <c:v>6.5120652609707008E-2</c:v>
                </c:pt>
                <c:pt idx="1207">
                  <c:v>6.512848539321682E-2</c:v>
                </c:pt>
                <c:pt idx="1208">
                  <c:v>6.5155145393290925E-2</c:v>
                </c:pt>
                <c:pt idx="1209">
                  <c:v>6.5182589143205433E-2</c:v>
                </c:pt>
                <c:pt idx="1210">
                  <c:v>6.521164539326206E-2</c:v>
                </c:pt>
                <c:pt idx="1211">
                  <c:v>6.523658539320823E-2</c:v>
                </c:pt>
                <c:pt idx="1212">
                  <c:v>6.5264705393147437E-2</c:v>
                </c:pt>
                <c:pt idx="1213">
                  <c:v>6.5297231879725526E-2</c:v>
                </c:pt>
                <c:pt idx="1214">
                  <c:v>6.5322312059848439E-2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6.5974412059915832E-2</c:v>
                </c:pt>
                <c:pt idx="1232">
                  <c:v>6.6075638250481489E-2</c:v>
                </c:pt>
                <c:pt idx="1233">
                  <c:v>6.6105295393370497E-2</c:v>
                </c:pt>
                <c:pt idx="1234">
                  <c:v>6.613284539332652E-2</c:v>
                </c:pt>
                <c:pt idx="1235">
                  <c:v>6.615501622660247E-2</c:v>
                </c:pt>
                <c:pt idx="1236">
                  <c:v>6.6187685393231332E-2</c:v>
                </c:pt>
                <c:pt idx="1237">
                  <c:v>6.6243695393367816E-2</c:v>
                </c:pt>
                <c:pt idx="1238">
                  <c:v>6.6275665393234776E-2</c:v>
                </c:pt>
                <c:pt idx="1239">
                  <c:v>6.6295289252948933E-2</c:v>
                </c:pt>
                <c:pt idx="1240">
                  <c:v>6.6444132490062077E-2</c:v>
                </c:pt>
                <c:pt idx="1241">
                  <c:v>6.6455927211350754E-2</c:v>
                </c:pt>
                <c:pt idx="1242">
                  <c:v>6.6472725393225573E-2</c:v>
                </c:pt>
                <c:pt idx="1243">
                  <c:v>6.6484365393236544E-2</c:v>
                </c:pt>
                <c:pt idx="1244">
                  <c:v>6.6506445393400782E-2</c:v>
                </c:pt>
                <c:pt idx="1245">
                  <c:v>6.6516847957345401E-2</c:v>
                </c:pt>
                <c:pt idx="1246">
                  <c:v>6.6571376972206053E-2</c:v>
                </c:pt>
                <c:pt idx="1247">
                  <c:v>6.6567065393130079E-2</c:v>
                </c:pt>
                <c:pt idx="1248">
                  <c:v>6.6574987498526694E-2</c:v>
                </c:pt>
                <c:pt idx="1249">
                  <c:v>6.6594725393187559E-2</c:v>
                </c:pt>
                <c:pt idx="1250">
                  <c:v>6.6619045393267018E-2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6.6955945393090022E-2</c:v>
                </c:pt>
                <c:pt idx="1260">
                  <c:v>6.6997325393288079E-2</c:v>
                </c:pt>
                <c:pt idx="1261">
                  <c:v>6.7033208807856792E-2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6.7317581009689473E-2</c:v>
                </c:pt>
                <c:pt idx="1281">
                  <c:v>6.7344260857083907E-2</c:v>
                </c:pt>
                <c:pt idx="1282">
                  <c:v>6.73951426534245E-2</c:v>
                </c:pt>
                <c:pt idx="1283">
                  <c:v>6.7407445393328713E-2</c:v>
                </c:pt>
                <c:pt idx="1284">
                  <c:v>6.7414545393361891E-2</c:v>
                </c:pt>
                <c:pt idx="1285">
                  <c:v>6.7437395393412231E-2</c:v>
                </c:pt>
                <c:pt idx="1286">
                  <c:v>6.7443929603925423E-2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6.7629865393314392E-2</c:v>
                </c:pt>
                <c:pt idx="1296">
                  <c:v>6.7632705393364759E-2</c:v>
                </c:pt>
                <c:pt idx="1297">
                  <c:v>6.7636025393326832E-2</c:v>
                </c:pt>
                <c:pt idx="1298">
                  <c:v>6.765785806946667E-2</c:v>
                </c:pt>
                <c:pt idx="1299">
                  <c:v>6.7677745393282848E-2</c:v>
                </c:pt>
                <c:pt idx="1300">
                  <c:v>6.7763745393335822E-2</c:v>
                </c:pt>
                <c:pt idx="1301">
                  <c:v>6.7799505393296072E-2</c:v>
                </c:pt>
                <c:pt idx="1302">
                  <c:v>6.7828885393183214E-2</c:v>
                </c:pt>
                <c:pt idx="1303">
                  <c:v>6.7844195393277559E-2</c:v>
                </c:pt>
                <c:pt idx="1304">
                  <c:v>6.7865695393422354E-2</c:v>
                </c:pt>
                <c:pt idx="1305">
                  <c:v>6.787118289338423E-2</c:v>
                </c:pt>
                <c:pt idx="1306">
                  <c:v>6.788438539325628E-2</c:v>
                </c:pt>
                <c:pt idx="1307">
                  <c:v>6.7895004652555824E-2</c:v>
                </c:pt>
                <c:pt idx="1308">
                  <c:v>6.7927745393291161E-2</c:v>
                </c:pt>
                <c:pt idx="1309">
                  <c:v>6.7945445393263457E-2</c:v>
                </c:pt>
                <c:pt idx="1310">
                  <c:v>6.7974045393327742E-2</c:v>
                </c:pt>
                <c:pt idx="1311">
                  <c:v>6.800174539311854E-2</c:v>
                </c:pt>
                <c:pt idx="1312">
                  <c:v>6.8013271709162409E-2</c:v>
                </c:pt>
                <c:pt idx="1313">
                  <c:v>6.8029245393219626E-2</c:v>
                </c:pt>
                <c:pt idx="1314">
                  <c:v>6.8052225393230983E-2</c:v>
                </c:pt>
                <c:pt idx="1315">
                  <c:v>6.8079765393335379E-2</c:v>
                </c:pt>
                <c:pt idx="1316">
                  <c:v>6.8118608138391434E-2</c:v>
                </c:pt>
                <c:pt idx="1317">
                  <c:v>6.8182745393258415E-2</c:v>
                </c:pt>
                <c:pt idx="1318">
                  <c:v>6.8191932893370333E-2</c:v>
                </c:pt>
                <c:pt idx="1319">
                  <c:v>6.8210425393218102E-2</c:v>
                </c:pt>
                <c:pt idx="1320">
                  <c:v>6.822444539351126E-2</c:v>
                </c:pt>
                <c:pt idx="1321">
                  <c:v>6.8227345393481145E-2</c:v>
                </c:pt>
                <c:pt idx="1322">
                  <c:v>6.8249185393156483E-2</c:v>
                </c:pt>
                <c:pt idx="1323">
                  <c:v>6.8251825393346621E-2</c:v>
                </c:pt>
                <c:pt idx="1324">
                  <c:v>6.8258608551033731E-2</c:v>
                </c:pt>
                <c:pt idx="1325">
                  <c:v>6.8279162059965856E-2</c:v>
                </c:pt>
                <c:pt idx="1326">
                  <c:v>6.8297745393280707E-2</c:v>
                </c:pt>
                <c:pt idx="1327">
                  <c:v>6.8292031107532264E-2</c:v>
                </c:pt>
                <c:pt idx="1328">
                  <c:v>6.8312395393277839E-2</c:v>
                </c:pt>
                <c:pt idx="1329">
                  <c:v>6.8327645393125663E-2</c:v>
                </c:pt>
                <c:pt idx="1330">
                  <c:v>6.8340786489144989E-2</c:v>
                </c:pt>
                <c:pt idx="1331">
                  <c:v>6.8357745393257105E-2</c:v>
                </c:pt>
                <c:pt idx="1332">
                  <c:v>6.8388445393154015E-2</c:v>
                </c:pt>
                <c:pt idx="1333">
                  <c:v>6.8406165393383844E-2</c:v>
                </c:pt>
                <c:pt idx="1334">
                  <c:v>6.8424525054226193E-2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6.8567212059903807E-2</c:v>
                </c:pt>
                <c:pt idx="1343">
                  <c:v>6.8589645393402066E-2</c:v>
                </c:pt>
                <c:pt idx="1344">
                  <c:v>6.8602745393278042E-2</c:v>
                </c:pt>
                <c:pt idx="1345">
                  <c:v>6.8645142218826893E-2</c:v>
                </c:pt>
                <c:pt idx="1346">
                  <c:v>6.8678345393138315E-2</c:v>
                </c:pt>
                <c:pt idx="1347">
                  <c:v>6.8700825393236298E-2</c:v>
                </c:pt>
                <c:pt idx="1348">
                  <c:v>6.8723645393149013E-2</c:v>
                </c:pt>
                <c:pt idx="1349">
                  <c:v>6.8751339143148127E-2</c:v>
                </c:pt>
                <c:pt idx="1350">
                  <c:v>6.8766995393417713E-2</c:v>
                </c:pt>
                <c:pt idx="1351">
                  <c:v>6.8770945393325178E-2</c:v>
                </c:pt>
                <c:pt idx="1352">
                  <c:v>6.8774109029718034E-2</c:v>
                </c:pt>
                <c:pt idx="1353">
                  <c:v>6.8823817682329036E-2</c:v>
                </c:pt>
                <c:pt idx="1354">
                  <c:v>6.8849766669913479E-2</c:v>
                </c:pt>
                <c:pt idx="1355">
                  <c:v>6.886046539348456E-2</c:v>
                </c:pt>
                <c:pt idx="1356">
                  <c:v>6.88659053932099E-2</c:v>
                </c:pt>
                <c:pt idx="1357">
                  <c:v>6.8871845393402839E-2</c:v>
                </c:pt>
                <c:pt idx="1358">
                  <c:v>6.8878145393441059E-2</c:v>
                </c:pt>
                <c:pt idx="1359">
                  <c:v>6.8887484976585395E-2</c:v>
                </c:pt>
                <c:pt idx="1360">
                  <c:v>6.8917795393275583E-2</c:v>
                </c:pt>
                <c:pt idx="1361">
                  <c:v>6.8922745393280097E-2</c:v>
                </c:pt>
                <c:pt idx="1362">
                  <c:v>6.899464539328902E-2</c:v>
                </c:pt>
                <c:pt idx="1363">
                  <c:v>6.9006195393370731E-2</c:v>
                </c:pt>
                <c:pt idx="1364">
                  <c:v>6.9034345393262697E-2</c:v>
                </c:pt>
                <c:pt idx="1365">
                  <c:v>6.905174539303971E-2</c:v>
                </c:pt>
                <c:pt idx="1366">
                  <c:v>6.9093219077515894E-2</c:v>
                </c:pt>
                <c:pt idx="1367">
                  <c:v>6.9122105393390143E-2</c:v>
                </c:pt>
                <c:pt idx="1368">
                  <c:v>6.9154625393267111E-2</c:v>
                </c:pt>
                <c:pt idx="1369">
                  <c:v>6.9177394516131738E-2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6.9282584102893563E-2</c:v>
                </c:pt>
                <c:pt idx="1379">
                  <c:v>6.9327745393209739E-2</c:v>
                </c:pt>
                <c:pt idx="1380">
                  <c:v>6.9340495393461793E-2</c:v>
                </c:pt>
                <c:pt idx="1381">
                  <c:v>6.9346745393332312E-2</c:v>
                </c:pt>
                <c:pt idx="1382">
                  <c:v>6.9365385842573485E-2</c:v>
                </c:pt>
                <c:pt idx="1383">
                  <c:v>6.9363540847831709E-2</c:v>
                </c:pt>
                <c:pt idx="1384">
                  <c:v>6.9373865393217229E-2</c:v>
                </c:pt>
                <c:pt idx="1385">
                  <c:v>6.9373745393207301E-2</c:v>
                </c:pt>
                <c:pt idx="1386">
                  <c:v>6.9374254484188325E-2</c:v>
                </c:pt>
                <c:pt idx="1387">
                  <c:v>6.9428370393296773E-2</c:v>
                </c:pt>
                <c:pt idx="1388">
                  <c:v>6.9443492761763537E-2</c:v>
                </c:pt>
                <c:pt idx="1389">
                  <c:v>6.9474295393220614E-2</c:v>
                </c:pt>
                <c:pt idx="1390">
                  <c:v>6.9504995393330771E-2</c:v>
                </c:pt>
                <c:pt idx="1391">
                  <c:v>6.9512245393255512E-2</c:v>
                </c:pt>
                <c:pt idx="1392">
                  <c:v>6.950678579720207E-2</c:v>
                </c:pt>
                <c:pt idx="1393">
                  <c:v>6.9501812059982654E-2</c:v>
                </c:pt>
                <c:pt idx="1394">
                  <c:v>6.9490895393371971E-2</c:v>
                </c:pt>
                <c:pt idx="1395">
                  <c:v>6.9488193154498515E-2</c:v>
                </c:pt>
                <c:pt idx="1396">
                  <c:v>6.9538447520940933E-2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6.9616274804971776E-2</c:v>
                </c:pt>
                <c:pt idx="1405">
                  <c:v>6.9699563575127854E-2</c:v>
                </c:pt>
                <c:pt idx="1406">
                  <c:v>6.9727765393437863E-2</c:v>
                </c:pt>
                <c:pt idx="1407">
                  <c:v>6.9760295393152233E-2</c:v>
                </c:pt>
                <c:pt idx="1408">
                  <c:v>6.9775429603922134E-2</c:v>
                </c:pt>
                <c:pt idx="1409">
                  <c:v>6.9816695393285638E-2</c:v>
                </c:pt>
                <c:pt idx="1410">
                  <c:v>6.9846225393391193E-2</c:v>
                </c:pt>
                <c:pt idx="1411">
                  <c:v>6.986735408885647E-2</c:v>
                </c:pt>
                <c:pt idx="1412">
                  <c:v>6.9907745393294363E-2</c:v>
                </c:pt>
                <c:pt idx="1413">
                  <c:v>6.9910270645692787E-2</c:v>
                </c:pt>
                <c:pt idx="1414">
                  <c:v>6.9922172476708511E-2</c:v>
                </c:pt>
                <c:pt idx="1415">
                  <c:v>6.9922997918624427E-2</c:v>
                </c:pt>
                <c:pt idx="1416">
                  <c:v>6.992834539343562E-2</c:v>
                </c:pt>
                <c:pt idx="1417">
                  <c:v>6.993774539331811E-2</c:v>
                </c:pt>
                <c:pt idx="1418">
                  <c:v>6.9954895393479419E-2</c:v>
                </c:pt>
                <c:pt idx="1419">
                  <c:v>6.9967037059996309E-2</c:v>
                </c:pt>
                <c:pt idx="1420">
                  <c:v>6.9977537059898648E-2</c:v>
                </c:pt>
                <c:pt idx="1421">
                  <c:v>6.9987223654180863E-2</c:v>
                </c:pt>
                <c:pt idx="1422">
                  <c:v>6.9997745393393984E-2</c:v>
                </c:pt>
                <c:pt idx="1423">
                  <c:v>7.0021125393466818E-2</c:v>
                </c:pt>
                <c:pt idx="1424">
                  <c:v>7.0033345393341079E-2</c:v>
                </c:pt>
                <c:pt idx="1425">
                  <c:v>7.0058526643237001E-2</c:v>
                </c:pt>
                <c:pt idx="1426">
                  <c:v>7.0078695393362977E-2</c:v>
                </c:pt>
                <c:pt idx="1427">
                  <c:v>7.008349539327699E-2</c:v>
                </c:pt>
                <c:pt idx="1428">
                  <c:v>7.0086995393211407E-2</c:v>
                </c:pt>
                <c:pt idx="1429">
                  <c:v>7.0092991295027426E-2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7.0277745393283866E-2</c:v>
                </c:pt>
                <c:pt idx="1439">
                  <c:v>7.0285345393401075E-2</c:v>
                </c:pt>
                <c:pt idx="1440">
                  <c:v>7.0308805393381135E-2</c:v>
                </c:pt>
                <c:pt idx="1441">
                  <c:v>7.0339745393141584E-2</c:v>
                </c:pt>
                <c:pt idx="1442">
                  <c:v>7.0349534866821398E-2</c:v>
                </c:pt>
                <c:pt idx="1443">
                  <c:v>7.0387905393445804E-2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7.0694680877196131E-2</c:v>
                </c:pt>
                <c:pt idx="1457">
                  <c:v>7.07166746861249E-2</c:v>
                </c:pt>
                <c:pt idx="1458">
                  <c:v>7.0725945393107281E-2</c:v>
                </c:pt>
                <c:pt idx="1459">
                  <c:v>7.0726425393232387E-2</c:v>
                </c:pt>
                <c:pt idx="1460">
                  <c:v>7.074454539350937E-2</c:v>
                </c:pt>
                <c:pt idx="1461">
                  <c:v>7.0747745393475725E-2</c:v>
                </c:pt>
                <c:pt idx="1462">
                  <c:v>7.0764185393173321E-2</c:v>
                </c:pt>
                <c:pt idx="1463">
                  <c:v>7.0787745393261062E-2</c:v>
                </c:pt>
                <c:pt idx="1464">
                  <c:v>7.0883381756928682E-2</c:v>
                </c:pt>
                <c:pt idx="1465">
                  <c:v>7.0905502968969358E-2</c:v>
                </c:pt>
                <c:pt idx="1466">
                  <c:v>7.0924265393415453E-2</c:v>
                </c:pt>
                <c:pt idx="1467">
                  <c:v>7.0939445393435108E-2</c:v>
                </c:pt>
                <c:pt idx="1468">
                  <c:v>7.0952695393174309E-2</c:v>
                </c:pt>
                <c:pt idx="1469">
                  <c:v>7.096674539337755E-2</c:v>
                </c:pt>
                <c:pt idx="1470">
                  <c:v>7.0981395393246799E-2</c:v>
                </c:pt>
                <c:pt idx="1471">
                  <c:v>7.0993702840112971E-2</c:v>
                </c:pt>
                <c:pt idx="1472">
                  <c:v>7.1054435048452561E-2</c:v>
                </c:pt>
                <c:pt idx="1473">
                  <c:v>7.1066645393088393E-2</c:v>
                </c:pt>
                <c:pt idx="1474">
                  <c:v>7.108414539329988E-2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0.10904774539328359</c:v>
                </c:pt>
                <c:pt idx="1">
                  <c:v>0.10805065448413154</c:v>
                </c:pt>
                <c:pt idx="2">
                  <c:v>0.10800041539330596</c:v>
                </c:pt>
                <c:pt idx="3">
                  <c:v>0.10786556539314063</c:v>
                </c:pt>
                <c:pt idx="4">
                  <c:v>0.10771830539319183</c:v>
                </c:pt>
                <c:pt idx="5">
                  <c:v>0.10768774539324977</c:v>
                </c:pt>
                <c:pt idx="6">
                  <c:v>0.10818509154715629</c:v>
                </c:pt>
                <c:pt idx="7">
                  <c:v>0.10824402539323352</c:v>
                </c:pt>
                <c:pt idx="8">
                  <c:v>0.10827221539331346</c:v>
                </c:pt>
                <c:pt idx="9">
                  <c:v>0.10826112539332659</c:v>
                </c:pt>
                <c:pt idx="10">
                  <c:v>0.10809449539330274</c:v>
                </c:pt>
                <c:pt idx="11">
                  <c:v>0.1078672053932479</c:v>
                </c:pt>
                <c:pt idx="12">
                  <c:v>0.10752078336791744</c:v>
                </c:pt>
                <c:pt idx="13">
                  <c:v>0.10454951858909556</c:v>
                </c:pt>
                <c:pt idx="14">
                  <c:v>0.10375172539332311</c:v>
                </c:pt>
                <c:pt idx="15">
                  <c:v>0.10307974539327358</c:v>
                </c:pt>
                <c:pt idx="16">
                  <c:v>0.10244860539332008</c:v>
                </c:pt>
                <c:pt idx="17">
                  <c:v>0.10193028620967953</c:v>
                </c:pt>
                <c:pt idx="18">
                  <c:v>0.10135762539331948</c:v>
                </c:pt>
                <c:pt idx="19">
                  <c:v>0.10093386304033913</c:v>
                </c:pt>
                <c:pt idx="20">
                  <c:v>9.9670400155176544E-2</c:v>
                </c:pt>
                <c:pt idx="21">
                  <c:v>9.9331405393343342E-2</c:v>
                </c:pt>
                <c:pt idx="22">
                  <c:v>9.9025129231748207E-2</c:v>
                </c:pt>
                <c:pt idx="23">
                  <c:v>9.8751255393239395E-2</c:v>
                </c:pt>
                <c:pt idx="24">
                  <c:v>9.8502305393410372E-2</c:v>
                </c:pt>
                <c:pt idx="25">
                  <c:v>9.8308985393345025E-2</c:v>
                </c:pt>
                <c:pt idx="26">
                  <c:v>9.8163635393191867E-2</c:v>
                </c:pt>
                <c:pt idx="27">
                  <c:v>9.7946622944221004E-2</c:v>
                </c:pt>
                <c:pt idx="28">
                  <c:v>9.7771521255324956E-2</c:v>
                </c:pt>
                <c:pt idx="29">
                  <c:v>9.6355669443895064E-2</c:v>
                </c:pt>
                <c:pt idx="30">
                  <c:v>9.6633315393376273E-2</c:v>
                </c:pt>
                <c:pt idx="31">
                  <c:v>9.706029539327711E-2</c:v>
                </c:pt>
                <c:pt idx="32">
                  <c:v>9.7567905393291077E-2</c:v>
                </c:pt>
                <c:pt idx="33">
                  <c:v>9.7998895393203875E-2</c:v>
                </c:pt>
                <c:pt idx="34">
                  <c:v>9.8100235393175708E-2</c:v>
                </c:pt>
                <c:pt idx="35">
                  <c:v>9.8065995393227828E-2</c:v>
                </c:pt>
                <c:pt idx="36">
                  <c:v>9.8012645393297113E-2</c:v>
                </c:pt>
                <c:pt idx="37">
                  <c:v>9.7959337229951871E-2</c:v>
                </c:pt>
                <c:pt idx="38">
                  <c:v>9.7952595393252614E-2</c:v>
                </c:pt>
                <c:pt idx="39">
                  <c:v>9.7955395393185776E-2</c:v>
                </c:pt>
                <c:pt idx="40">
                  <c:v>9.7978285393182346E-2</c:v>
                </c:pt>
                <c:pt idx="41">
                  <c:v>9.8023967615447072E-2</c:v>
                </c:pt>
                <c:pt idx="42">
                  <c:v>9.8069845393269378E-2</c:v>
                </c:pt>
                <c:pt idx="43">
                  <c:v>9.8102290847904783E-2</c:v>
                </c:pt>
                <c:pt idx="44">
                  <c:v>9.7446203224563932E-2</c:v>
                </c:pt>
                <c:pt idx="45">
                  <c:v>9.7173395393156267E-2</c:v>
                </c:pt>
                <c:pt idx="46">
                  <c:v>9.7010997918602043E-2</c:v>
                </c:pt>
                <c:pt idx="47">
                  <c:v>9.6921805393322055E-2</c:v>
                </c:pt>
                <c:pt idx="48">
                  <c:v>9.6870195393307754E-2</c:v>
                </c:pt>
                <c:pt idx="49">
                  <c:v>9.6875045393261694E-2</c:v>
                </c:pt>
                <c:pt idx="50">
                  <c:v>9.6797475393373411E-2</c:v>
                </c:pt>
                <c:pt idx="51">
                  <c:v>9.6500692761637391E-2</c:v>
                </c:pt>
                <c:pt idx="52">
                  <c:v>9.5828018120542618E-2</c:v>
                </c:pt>
                <c:pt idx="53">
                  <c:v>9.5658405393237805E-2</c:v>
                </c:pt>
                <c:pt idx="54">
                  <c:v>9.5565455393313306E-2</c:v>
                </c:pt>
                <c:pt idx="55">
                  <c:v>9.5479705393259548E-2</c:v>
                </c:pt>
                <c:pt idx="56">
                  <c:v>9.5380220140782526E-2</c:v>
                </c:pt>
                <c:pt idx="57">
                  <c:v>9.5245945393287734E-2</c:v>
                </c:pt>
                <c:pt idx="58">
                  <c:v>9.5136905393332263E-2</c:v>
                </c:pt>
                <c:pt idx="59">
                  <c:v>9.5033625393199636E-2</c:v>
                </c:pt>
                <c:pt idx="60">
                  <c:v>9.4987745393283071E-2</c:v>
                </c:pt>
                <c:pt idx="61">
                  <c:v>9.4756622316410577E-2</c:v>
                </c:pt>
                <c:pt idx="62">
                  <c:v>9.4592034053050708E-2</c:v>
                </c:pt>
                <c:pt idx="63">
                  <c:v>9.4393455393330522E-2</c:v>
                </c:pt>
                <c:pt idx="64">
                  <c:v>9.4219035393308573E-2</c:v>
                </c:pt>
                <c:pt idx="65">
                  <c:v>9.406667539337854E-2</c:v>
                </c:pt>
                <c:pt idx="66">
                  <c:v>9.3906755393291755E-2</c:v>
                </c:pt>
                <c:pt idx="67">
                  <c:v>9.3715951578715845E-2</c:v>
                </c:pt>
                <c:pt idx="68">
                  <c:v>9.3506540573983804E-2</c:v>
                </c:pt>
                <c:pt idx="69">
                  <c:v>9.2374846516904127E-2</c:v>
                </c:pt>
                <c:pt idx="70">
                  <c:v>9.2158775393301098E-2</c:v>
                </c:pt>
                <c:pt idx="71">
                  <c:v>9.1953255393306704E-2</c:v>
                </c:pt>
                <c:pt idx="72">
                  <c:v>9.1685153556668036E-2</c:v>
                </c:pt>
                <c:pt idx="73">
                  <c:v>9.1235465393296911E-2</c:v>
                </c:pt>
                <c:pt idx="74">
                  <c:v>9.0850565393339258E-2</c:v>
                </c:pt>
                <c:pt idx="75">
                  <c:v>9.0509045393190782E-2</c:v>
                </c:pt>
                <c:pt idx="76">
                  <c:v>9.0314215981493529E-2</c:v>
                </c:pt>
                <c:pt idx="77">
                  <c:v>8.9450132490085862E-2</c:v>
                </c:pt>
                <c:pt idx="78">
                  <c:v>8.9355705393259932E-2</c:v>
                </c:pt>
                <c:pt idx="79">
                  <c:v>8.9227855393375202E-2</c:v>
                </c:pt>
                <c:pt idx="80">
                  <c:v>8.9103395393280799E-2</c:v>
                </c:pt>
                <c:pt idx="81">
                  <c:v>8.9007305393210237E-2</c:v>
                </c:pt>
                <c:pt idx="82">
                  <c:v>8.8939806617787567E-2</c:v>
                </c:pt>
                <c:pt idx="83">
                  <c:v>8.888742039333429E-2</c:v>
                </c:pt>
                <c:pt idx="84">
                  <c:v>8.8878816821875234E-2</c:v>
                </c:pt>
                <c:pt idx="85">
                  <c:v>8.9019215393307163E-2</c:v>
                </c:pt>
                <c:pt idx="86">
                  <c:v>8.9229025393308542E-2</c:v>
                </c:pt>
                <c:pt idx="87">
                  <c:v>8.9406051515794643E-2</c:v>
                </c:pt>
                <c:pt idx="88">
                  <c:v>8.947368539334373E-2</c:v>
                </c:pt>
                <c:pt idx="89">
                  <c:v>8.93875153931845E-2</c:v>
                </c:pt>
                <c:pt idx="90">
                  <c:v>8.9300995393287771E-2</c:v>
                </c:pt>
                <c:pt idx="91">
                  <c:v>8.9235224559928397E-2</c:v>
                </c:pt>
                <c:pt idx="92">
                  <c:v>8.9137745393429932E-2</c:v>
                </c:pt>
                <c:pt idx="93">
                  <c:v>8.9076195393204452E-2</c:v>
                </c:pt>
                <c:pt idx="94">
                  <c:v>8.9020705393267271E-2</c:v>
                </c:pt>
                <c:pt idx="95">
                  <c:v>8.8994445393183699E-2</c:v>
                </c:pt>
                <c:pt idx="96">
                  <c:v>8.8957518589069584E-2</c:v>
                </c:pt>
                <c:pt idx="97">
                  <c:v>8.8929605393275588E-2</c:v>
                </c:pt>
                <c:pt idx="98">
                  <c:v>8.8891665393291297E-2</c:v>
                </c:pt>
                <c:pt idx="99">
                  <c:v>8.8858045393294949E-2</c:v>
                </c:pt>
                <c:pt idx="100">
                  <c:v>8.884364438326052E-2</c:v>
                </c:pt>
                <c:pt idx="101">
                  <c:v>8.8823245393101213E-2</c:v>
                </c:pt>
                <c:pt idx="102">
                  <c:v>8.8828295393213699E-2</c:v>
                </c:pt>
                <c:pt idx="103">
                  <c:v>8.8911865393385192E-2</c:v>
                </c:pt>
                <c:pt idx="104">
                  <c:v>8.8988549516983567E-2</c:v>
                </c:pt>
                <c:pt idx="105">
                  <c:v>8.9079715393339226E-2</c:v>
                </c:pt>
                <c:pt idx="106">
                  <c:v>8.9159525393313552E-2</c:v>
                </c:pt>
                <c:pt idx="107">
                  <c:v>8.9227445393234794E-2</c:v>
                </c:pt>
                <c:pt idx="108">
                  <c:v>8.9301455393283241E-2</c:v>
                </c:pt>
                <c:pt idx="109">
                  <c:v>8.9345704576985013E-2</c:v>
                </c:pt>
                <c:pt idx="110">
                  <c:v>8.9388245393166726E-2</c:v>
                </c:pt>
                <c:pt idx="111">
                  <c:v>8.9420545393352605E-2</c:v>
                </c:pt>
                <c:pt idx="112">
                  <c:v>8.9467745393278841E-2</c:v>
                </c:pt>
                <c:pt idx="113">
                  <c:v>8.9664822316294565E-2</c:v>
                </c:pt>
                <c:pt idx="114">
                  <c:v>8.9717684168775194E-2</c:v>
                </c:pt>
                <c:pt idx="115">
                  <c:v>8.9728725393243627E-2</c:v>
                </c:pt>
                <c:pt idx="116">
                  <c:v>8.9567285393286802E-2</c:v>
                </c:pt>
                <c:pt idx="117">
                  <c:v>8.9405345393203509E-2</c:v>
                </c:pt>
                <c:pt idx="118">
                  <c:v>8.926455789330133E-2</c:v>
                </c:pt>
                <c:pt idx="119">
                  <c:v>8.9131075393254641E-2</c:v>
                </c:pt>
                <c:pt idx="120">
                  <c:v>8.9011815981450748E-2</c:v>
                </c:pt>
                <c:pt idx="121">
                  <c:v>8.8642632717267245E-2</c:v>
                </c:pt>
                <c:pt idx="122">
                  <c:v>8.8485895393262487E-2</c:v>
                </c:pt>
                <c:pt idx="123">
                  <c:v>8.8090972197491957E-2</c:v>
                </c:pt>
                <c:pt idx="124">
                  <c:v>8.7473915393303486E-2</c:v>
                </c:pt>
                <c:pt idx="125">
                  <c:v>8.6990955393332778E-2</c:v>
                </c:pt>
                <c:pt idx="126">
                  <c:v>8.6543725393255527E-2</c:v>
                </c:pt>
                <c:pt idx="127">
                  <c:v>8.6048162059953026E-2</c:v>
                </c:pt>
                <c:pt idx="128">
                  <c:v>8.5493875393240368E-2</c:v>
                </c:pt>
                <c:pt idx="129">
                  <c:v>8.5219634282154108E-2</c:v>
                </c:pt>
                <c:pt idx="130">
                  <c:v>8.450274539323771E-2</c:v>
                </c:pt>
                <c:pt idx="131">
                  <c:v>8.443656539327575E-2</c:v>
                </c:pt>
                <c:pt idx="132">
                  <c:v>8.4336605393247277E-2</c:v>
                </c:pt>
                <c:pt idx="133">
                  <c:v>8.4231528898428207E-2</c:v>
                </c:pt>
                <c:pt idx="134">
                  <c:v>8.4146365393138703E-2</c:v>
                </c:pt>
                <c:pt idx="135">
                  <c:v>8.4065735393338226E-2</c:v>
                </c:pt>
                <c:pt idx="136">
                  <c:v>8.3984865393304894E-2</c:v>
                </c:pt>
                <c:pt idx="137">
                  <c:v>8.392899539327961E-2</c:v>
                </c:pt>
                <c:pt idx="138">
                  <c:v>8.3808565065382673E-2</c:v>
                </c:pt>
                <c:pt idx="139">
                  <c:v>8.3773095393198285E-2</c:v>
                </c:pt>
                <c:pt idx="140">
                  <c:v>8.3732795393373957E-2</c:v>
                </c:pt>
                <c:pt idx="141">
                  <c:v>8.3699065393233699E-2</c:v>
                </c:pt>
                <c:pt idx="142">
                  <c:v>8.3667245393187165E-2</c:v>
                </c:pt>
                <c:pt idx="143">
                  <c:v>8.3843412059963027E-2</c:v>
                </c:pt>
                <c:pt idx="144">
                  <c:v>8.4571615393244537E-2</c:v>
                </c:pt>
                <c:pt idx="145">
                  <c:v>8.5355670925082727E-2</c:v>
                </c:pt>
                <c:pt idx="146">
                  <c:v>8.81034596790045E-2</c:v>
                </c:pt>
                <c:pt idx="147">
                  <c:v>8.8835621681923368E-2</c:v>
                </c:pt>
                <c:pt idx="148">
                  <c:v>8.9500115393250035E-2</c:v>
                </c:pt>
                <c:pt idx="149">
                  <c:v>9.0064165393244341E-2</c:v>
                </c:pt>
                <c:pt idx="150">
                  <c:v>9.0542805393269865E-2</c:v>
                </c:pt>
                <c:pt idx="151">
                  <c:v>9.0982786630433979E-2</c:v>
                </c:pt>
                <c:pt idx="152">
                  <c:v>9.1360655393245366E-2</c:v>
                </c:pt>
                <c:pt idx="153">
                  <c:v>9.1755435393324355E-2</c:v>
                </c:pt>
                <c:pt idx="154">
                  <c:v>9.1927134282158679E-2</c:v>
                </c:pt>
                <c:pt idx="155">
                  <c:v>9.295450465253921E-2</c:v>
                </c:pt>
                <c:pt idx="156">
                  <c:v>9.3155934866999413E-2</c:v>
                </c:pt>
                <c:pt idx="157">
                  <c:v>9.3312879413957689E-2</c:v>
                </c:pt>
                <c:pt idx="158">
                  <c:v>9.3359745393357424E-2</c:v>
                </c:pt>
                <c:pt idx="159">
                  <c:v>9.3416665393391635E-2</c:v>
                </c:pt>
                <c:pt idx="160">
                  <c:v>9.3476078726482392E-2</c:v>
                </c:pt>
                <c:pt idx="161">
                  <c:v>9.3589018120567968E-2</c:v>
                </c:pt>
                <c:pt idx="162">
                  <c:v>9.3740398024849333E-2</c:v>
                </c:pt>
                <c:pt idx="163">
                  <c:v>9.4245916445970593E-2</c:v>
                </c:pt>
                <c:pt idx="164">
                  <c:v>9.4619085393404245E-2</c:v>
                </c:pt>
                <c:pt idx="165">
                  <c:v>9.511712683659819E-2</c:v>
                </c:pt>
                <c:pt idx="166">
                  <c:v>9.5569415393328139E-2</c:v>
                </c:pt>
                <c:pt idx="167">
                  <c:v>9.5985195393382391E-2</c:v>
                </c:pt>
                <c:pt idx="168">
                  <c:v>9.6324815393203103E-2</c:v>
                </c:pt>
                <c:pt idx="169">
                  <c:v>9.6662436114968428E-2</c:v>
                </c:pt>
                <c:pt idx="170">
                  <c:v>9.6875677211485781E-2</c:v>
                </c:pt>
                <c:pt idx="171">
                  <c:v>9.7487923964692524E-2</c:v>
                </c:pt>
                <c:pt idx="172">
                  <c:v>9.7586685393338257E-2</c:v>
                </c:pt>
                <c:pt idx="173">
                  <c:v>9.7708359976678705E-2</c:v>
                </c:pt>
                <c:pt idx="174">
                  <c:v>9.7834685393280774E-2</c:v>
                </c:pt>
                <c:pt idx="175">
                  <c:v>9.7930275393224547E-2</c:v>
                </c:pt>
                <c:pt idx="176">
                  <c:v>9.8026575393263218E-2</c:v>
                </c:pt>
                <c:pt idx="177">
                  <c:v>9.8133819077517628E-2</c:v>
                </c:pt>
                <c:pt idx="178">
                  <c:v>9.8287915393314065E-2</c:v>
                </c:pt>
                <c:pt idx="179">
                  <c:v>9.8402745393301044E-2</c:v>
                </c:pt>
                <c:pt idx="180">
                  <c:v>9.8813528726680241E-2</c:v>
                </c:pt>
                <c:pt idx="181">
                  <c:v>9.9000495393213234E-2</c:v>
                </c:pt>
                <c:pt idx="182">
                  <c:v>9.9181193309902965E-2</c:v>
                </c:pt>
                <c:pt idx="183">
                  <c:v>9.9360715393174828E-2</c:v>
                </c:pt>
                <c:pt idx="184">
                  <c:v>9.955274539324005E-2</c:v>
                </c:pt>
                <c:pt idx="185">
                  <c:v>9.9728805393255376E-2</c:v>
                </c:pt>
                <c:pt idx="186">
                  <c:v>9.9960808551230962E-2</c:v>
                </c:pt>
                <c:pt idx="187">
                  <c:v>0.10014973304757292</c:v>
                </c:pt>
                <c:pt idx="188">
                  <c:v>0.10069601812054432</c:v>
                </c:pt>
                <c:pt idx="189">
                  <c:v>0.10082472539319556</c:v>
                </c:pt>
                <c:pt idx="190">
                  <c:v>0.10094337425934441</c:v>
                </c:pt>
                <c:pt idx="191">
                  <c:v>0.10105136539326043</c:v>
                </c:pt>
                <c:pt idx="192">
                  <c:v>0.10114949539334341</c:v>
                </c:pt>
                <c:pt idx="193">
                  <c:v>0.10122840518712917</c:v>
                </c:pt>
                <c:pt idx="194">
                  <c:v>0.10131745539332798</c:v>
                </c:pt>
                <c:pt idx="195">
                  <c:v>0.10142149539322531</c:v>
                </c:pt>
                <c:pt idx="196">
                  <c:v>0.10147169276169177</c:v>
                </c:pt>
                <c:pt idx="197">
                  <c:v>0.10166774539335677</c:v>
                </c:pt>
                <c:pt idx="198">
                  <c:v>0.10166368289316099</c:v>
                </c:pt>
                <c:pt idx="199">
                  <c:v>0.10167092539333565</c:v>
                </c:pt>
                <c:pt idx="200">
                  <c:v>0.10168722539329167</c:v>
                </c:pt>
                <c:pt idx="201">
                  <c:v>0.10170574539343157</c:v>
                </c:pt>
                <c:pt idx="202">
                  <c:v>0.10171774539342952</c:v>
                </c:pt>
                <c:pt idx="203">
                  <c:v>0.10172178539318127</c:v>
                </c:pt>
                <c:pt idx="204">
                  <c:v>0.10174022158378215</c:v>
                </c:pt>
                <c:pt idx="205">
                  <c:v>0.10216154539331512</c:v>
                </c:pt>
                <c:pt idx="206">
                  <c:v>0.10230694539326636</c:v>
                </c:pt>
                <c:pt idx="207">
                  <c:v>0.10243322539322719</c:v>
                </c:pt>
                <c:pt idx="208">
                  <c:v>0.10253248539333989</c:v>
                </c:pt>
                <c:pt idx="209">
                  <c:v>0.1026361553931851</c:v>
                </c:pt>
                <c:pt idx="210">
                  <c:v>0.10272172317108669</c:v>
                </c:pt>
                <c:pt idx="211">
                  <c:v>0.1028137853933373</c:v>
                </c:pt>
                <c:pt idx="212">
                  <c:v>0.10290088539329645</c:v>
                </c:pt>
                <c:pt idx="213">
                  <c:v>0.10294441205994075</c:v>
                </c:pt>
                <c:pt idx="214">
                  <c:v>0.10297377713932575</c:v>
                </c:pt>
                <c:pt idx="215">
                  <c:v>0.10273543226190922</c:v>
                </c:pt>
                <c:pt idx="216">
                  <c:v>0.10257030539328582</c:v>
                </c:pt>
                <c:pt idx="217">
                  <c:v>0.10226001539329843</c:v>
                </c:pt>
                <c:pt idx="218">
                  <c:v>0.10207962539332982</c:v>
                </c:pt>
                <c:pt idx="219">
                  <c:v>0.10190474539324162</c:v>
                </c:pt>
                <c:pt idx="220">
                  <c:v>0.10174199539312656</c:v>
                </c:pt>
                <c:pt idx="221">
                  <c:v>0.1016235565043786</c:v>
                </c:pt>
                <c:pt idx="222">
                  <c:v>0.10123714194492112</c:v>
                </c:pt>
                <c:pt idx="223">
                  <c:v>0.10110814539324053</c:v>
                </c:pt>
                <c:pt idx="224">
                  <c:v>0.10093748539328817</c:v>
                </c:pt>
                <c:pt idx="225">
                  <c:v>0.10081915539313968</c:v>
                </c:pt>
                <c:pt idx="226">
                  <c:v>0.10062577697227974</c:v>
                </c:pt>
                <c:pt idx="227">
                  <c:v>0.10040476539330705</c:v>
                </c:pt>
                <c:pt idx="228">
                  <c:v>0.10020353539337634</c:v>
                </c:pt>
                <c:pt idx="229">
                  <c:v>0.10004023348848554</c:v>
                </c:pt>
                <c:pt idx="230">
                  <c:v>9.9477026094987764E-2</c:v>
                </c:pt>
                <c:pt idx="231">
                  <c:v>9.9264645393290968E-2</c:v>
                </c:pt>
                <c:pt idx="232">
                  <c:v>9.9056155393356313E-2</c:v>
                </c:pt>
                <c:pt idx="233">
                  <c:v>9.8899385393338202E-2</c:v>
                </c:pt>
                <c:pt idx="234">
                  <c:v>9.88187153932929E-2</c:v>
                </c:pt>
                <c:pt idx="235">
                  <c:v>9.8727095393187372E-2</c:v>
                </c:pt>
                <c:pt idx="236">
                  <c:v>9.8570315393246594E-2</c:v>
                </c:pt>
                <c:pt idx="237">
                  <c:v>9.8414989837735334E-2</c:v>
                </c:pt>
                <c:pt idx="238">
                  <c:v>9.8311745393275113E-2</c:v>
                </c:pt>
                <c:pt idx="239">
                  <c:v>9.8039010099171264E-2</c:v>
                </c:pt>
                <c:pt idx="240">
                  <c:v>9.7908905393282744E-2</c:v>
                </c:pt>
                <c:pt idx="241">
                  <c:v>9.7794055393422064E-2</c:v>
                </c:pt>
                <c:pt idx="242">
                  <c:v>9.7688573350268398E-2</c:v>
                </c:pt>
                <c:pt idx="243">
                  <c:v>9.7562625393351268E-2</c:v>
                </c:pt>
                <c:pt idx="244">
                  <c:v>9.7310135393271963E-2</c:v>
                </c:pt>
                <c:pt idx="245">
                  <c:v>9.6843661182717214E-2</c:v>
                </c:pt>
                <c:pt idx="246">
                  <c:v>9.6494555393306536E-2</c:v>
                </c:pt>
                <c:pt idx="247">
                  <c:v>9.5604965981636203E-2</c:v>
                </c:pt>
                <c:pt idx="248">
                  <c:v>9.544235539334521E-2</c:v>
                </c:pt>
                <c:pt idx="249">
                  <c:v>9.5284381756982867E-2</c:v>
                </c:pt>
                <c:pt idx="250">
                  <c:v>9.519188539323431E-2</c:v>
                </c:pt>
                <c:pt idx="251">
                  <c:v>9.5153345393129321E-2</c:v>
                </c:pt>
                <c:pt idx="252">
                  <c:v>9.5122492867887112E-2</c:v>
                </c:pt>
                <c:pt idx="253">
                  <c:v>9.5080145393339643E-2</c:v>
                </c:pt>
                <c:pt idx="254">
                  <c:v>9.4931705393350024E-2</c:v>
                </c:pt>
                <c:pt idx="255">
                  <c:v>9.3944293780339361E-2</c:v>
                </c:pt>
                <c:pt idx="256">
                  <c:v>9.3716179736660174E-2</c:v>
                </c:pt>
                <c:pt idx="257">
                  <c:v>9.3613245393300112E-2</c:v>
                </c:pt>
                <c:pt idx="258">
                  <c:v>9.3563825393204458E-2</c:v>
                </c:pt>
                <c:pt idx="259">
                  <c:v>9.3492845393257404E-2</c:v>
                </c:pt>
                <c:pt idx="260">
                  <c:v>9.3453045393374817E-2</c:v>
                </c:pt>
                <c:pt idx="261">
                  <c:v>9.3403085393177362E-2</c:v>
                </c:pt>
                <c:pt idx="262">
                  <c:v>9.3354572979436445E-2</c:v>
                </c:pt>
                <c:pt idx="263">
                  <c:v>9.3315980687435712E-2</c:v>
                </c:pt>
                <c:pt idx="264">
                  <c:v>9.3147321150752568E-2</c:v>
                </c:pt>
                <c:pt idx="265">
                  <c:v>9.3115805393353276E-2</c:v>
                </c:pt>
                <c:pt idx="266">
                  <c:v>9.3079159534852574E-2</c:v>
                </c:pt>
                <c:pt idx="267">
                  <c:v>9.3042045393332565E-2</c:v>
                </c:pt>
                <c:pt idx="268">
                  <c:v>9.3036605393294641E-2</c:v>
                </c:pt>
                <c:pt idx="269">
                  <c:v>9.3016485393377701E-2</c:v>
                </c:pt>
                <c:pt idx="270">
                  <c:v>9.3001815981551911E-2</c:v>
                </c:pt>
                <c:pt idx="271">
                  <c:v>9.3086673964620711E-2</c:v>
                </c:pt>
                <c:pt idx="272">
                  <c:v>9.3165115393347431E-2</c:v>
                </c:pt>
                <c:pt idx="273">
                  <c:v>9.3330425393205255E-2</c:v>
                </c:pt>
                <c:pt idx="274">
                  <c:v>9.3496435393277302E-2</c:v>
                </c:pt>
                <c:pt idx="275">
                  <c:v>9.3631655393210403E-2</c:v>
                </c:pt>
                <c:pt idx="276">
                  <c:v>9.3742901643309992E-2</c:v>
                </c:pt>
                <c:pt idx="277">
                  <c:v>9.3885995393393179E-2</c:v>
                </c:pt>
                <c:pt idx="278">
                  <c:v>9.398568539329262E-2</c:v>
                </c:pt>
                <c:pt idx="279">
                  <c:v>9.4064602536107766E-2</c:v>
                </c:pt>
                <c:pt idx="280">
                  <c:v>9.4314556204082731E-2</c:v>
                </c:pt>
                <c:pt idx="281">
                  <c:v>9.4384662919083248E-2</c:v>
                </c:pt>
                <c:pt idx="282">
                  <c:v>9.4462205393313098E-2</c:v>
                </c:pt>
                <c:pt idx="283">
                  <c:v>9.4515695393156129E-2</c:v>
                </c:pt>
                <c:pt idx="284">
                  <c:v>9.4530283027566525E-2</c:v>
                </c:pt>
                <c:pt idx="285">
                  <c:v>9.4251345393289401E-2</c:v>
                </c:pt>
                <c:pt idx="286">
                  <c:v>9.3706045393190968E-2</c:v>
                </c:pt>
                <c:pt idx="287">
                  <c:v>9.3101757588400044E-2</c:v>
                </c:pt>
                <c:pt idx="288">
                  <c:v>9.0715882893292396E-2</c:v>
                </c:pt>
                <c:pt idx="289">
                  <c:v>8.9914035393263994E-2</c:v>
                </c:pt>
                <c:pt idx="290">
                  <c:v>8.897992247658261E-2</c:v>
                </c:pt>
                <c:pt idx="291">
                  <c:v>8.8115845393275896E-2</c:v>
                </c:pt>
                <c:pt idx="292">
                  <c:v>8.7318995393246765E-2</c:v>
                </c:pt>
                <c:pt idx="293">
                  <c:v>8.6694355919590585E-2</c:v>
                </c:pt>
                <c:pt idx="294">
                  <c:v>8.603027872658249E-2</c:v>
                </c:pt>
                <c:pt idx="295">
                  <c:v>8.4331979768364845E-2</c:v>
                </c:pt>
                <c:pt idx="296">
                  <c:v>8.3994966445843366E-2</c:v>
                </c:pt>
                <c:pt idx="297">
                  <c:v>8.3587445393277837E-2</c:v>
                </c:pt>
                <c:pt idx="298">
                  <c:v>8.3240965393244742E-2</c:v>
                </c:pt>
                <c:pt idx="299">
                  <c:v>8.2926387498517343E-2</c:v>
                </c:pt>
                <c:pt idx="300">
                  <c:v>8.2617935393301464E-2</c:v>
                </c:pt>
                <c:pt idx="301">
                  <c:v>8.2342605393293467E-2</c:v>
                </c:pt>
                <c:pt idx="302">
                  <c:v>8.2126177211549148E-2</c:v>
                </c:pt>
                <c:pt idx="303">
                  <c:v>8.2015640130109146E-2</c:v>
                </c:pt>
                <c:pt idx="304">
                  <c:v>8.1665464691625042E-2</c:v>
                </c:pt>
                <c:pt idx="305">
                  <c:v>8.1586995393238035E-2</c:v>
                </c:pt>
                <c:pt idx="306">
                  <c:v>8.1486128372006347E-2</c:v>
                </c:pt>
                <c:pt idx="307">
                  <c:v>8.1426195393405065E-2</c:v>
                </c:pt>
                <c:pt idx="308">
                  <c:v>8.1524045393337366E-2</c:v>
                </c:pt>
                <c:pt idx="309">
                  <c:v>8.1610692201792345E-2</c:v>
                </c:pt>
                <c:pt idx="310">
                  <c:v>8.1702895393249569E-2</c:v>
                </c:pt>
                <c:pt idx="311">
                  <c:v>8.1765701914989164E-2</c:v>
                </c:pt>
                <c:pt idx="312">
                  <c:v>8.1566157158050767E-2</c:v>
                </c:pt>
                <c:pt idx="313">
                  <c:v>8.1199055393298747E-2</c:v>
                </c:pt>
                <c:pt idx="314">
                  <c:v>8.0837295393252212E-2</c:v>
                </c:pt>
                <c:pt idx="315">
                  <c:v>8.0547787498474549E-2</c:v>
                </c:pt>
                <c:pt idx="316">
                  <c:v>8.0271325393369133E-2</c:v>
                </c:pt>
                <c:pt idx="317">
                  <c:v>8.0066465393315647E-2</c:v>
                </c:pt>
                <c:pt idx="318">
                  <c:v>7.9843536602112422E-2</c:v>
                </c:pt>
                <c:pt idx="319">
                  <c:v>7.9680966445977233E-2</c:v>
                </c:pt>
                <c:pt idx="320">
                  <c:v>7.9200813886444704E-2</c:v>
                </c:pt>
                <c:pt idx="321">
                  <c:v>7.9055615393329504E-2</c:v>
                </c:pt>
                <c:pt idx="322">
                  <c:v>7.8847704576972419E-2</c:v>
                </c:pt>
                <c:pt idx="323">
                  <c:v>7.8642405393253498E-2</c:v>
                </c:pt>
                <c:pt idx="324">
                  <c:v>7.8471153995408827E-2</c:v>
                </c:pt>
                <c:pt idx="325">
                  <c:v>7.8314525393338497E-2</c:v>
                </c:pt>
                <c:pt idx="326">
                  <c:v>7.8164845393416726E-2</c:v>
                </c:pt>
                <c:pt idx="327">
                  <c:v>7.8056164748105103E-2</c:v>
                </c:pt>
                <c:pt idx="328">
                  <c:v>7.8000031107563983E-2</c:v>
                </c:pt>
                <c:pt idx="329">
                  <c:v>7.7838253329702012E-2</c:v>
                </c:pt>
                <c:pt idx="330">
                  <c:v>7.7789725393301992E-2</c:v>
                </c:pt>
                <c:pt idx="331">
                  <c:v>7.7705934866955442E-2</c:v>
                </c:pt>
                <c:pt idx="332">
                  <c:v>7.7502305393295501E-2</c:v>
                </c:pt>
                <c:pt idx="333">
                  <c:v>7.7302315393254162E-2</c:v>
                </c:pt>
                <c:pt idx="334">
                  <c:v>7.7110240130210297E-2</c:v>
                </c:pt>
                <c:pt idx="335">
                  <c:v>7.698994539333627E-2</c:v>
                </c:pt>
                <c:pt idx="336">
                  <c:v>7.6916967615432097E-2</c:v>
                </c:pt>
                <c:pt idx="337">
                  <c:v>7.6868697006247697E-2</c:v>
                </c:pt>
                <c:pt idx="338">
                  <c:v>7.6612201533592439E-2</c:v>
                </c:pt>
                <c:pt idx="339">
                  <c:v>7.656754539324595E-2</c:v>
                </c:pt>
                <c:pt idx="340">
                  <c:v>7.6534639010205407E-2</c:v>
                </c:pt>
                <c:pt idx="341">
                  <c:v>7.6505645393254357E-2</c:v>
                </c:pt>
                <c:pt idx="342">
                  <c:v>7.648962539327897E-2</c:v>
                </c:pt>
                <c:pt idx="343">
                  <c:v>7.6451839511051389E-2</c:v>
                </c:pt>
                <c:pt idx="344">
                  <c:v>7.6426947520900512E-2</c:v>
                </c:pt>
                <c:pt idx="345">
                  <c:v>7.6381238544058774E-2</c:v>
                </c:pt>
                <c:pt idx="346">
                  <c:v>7.6361945393372807E-2</c:v>
                </c:pt>
                <c:pt idx="347">
                  <c:v>7.6354145393210615E-2</c:v>
                </c:pt>
                <c:pt idx="348">
                  <c:v>7.6323465823463804E-2</c:v>
                </c:pt>
                <c:pt idx="349">
                  <c:v>7.6274445393309409E-2</c:v>
                </c:pt>
                <c:pt idx="350">
                  <c:v>7.6225745393330047E-2</c:v>
                </c:pt>
                <c:pt idx="351">
                  <c:v>7.6186919306294953E-2</c:v>
                </c:pt>
                <c:pt idx="352">
                  <c:v>7.6159616361096028E-2</c:v>
                </c:pt>
                <c:pt idx="353">
                  <c:v>7.6019412060034597E-2</c:v>
                </c:pt>
                <c:pt idx="354">
                  <c:v>7.5987315393319918E-2</c:v>
                </c:pt>
                <c:pt idx="355">
                  <c:v>7.5966545393313822E-2</c:v>
                </c:pt>
                <c:pt idx="356">
                  <c:v>7.5957530339437196E-2</c:v>
                </c:pt>
                <c:pt idx="357">
                  <c:v>7.5966345393496282E-2</c:v>
                </c:pt>
                <c:pt idx="358">
                  <c:v>7.6001871709024726E-2</c:v>
                </c:pt>
                <c:pt idx="359">
                  <c:v>7.6003543373019497E-2</c:v>
                </c:pt>
                <c:pt idx="360">
                  <c:v>7.5943935393368633E-2</c:v>
                </c:pt>
                <c:pt idx="361">
                  <c:v>7.5897139332639196E-2</c:v>
                </c:pt>
                <c:pt idx="362">
                  <c:v>7.5751335136914122E-2</c:v>
                </c:pt>
                <c:pt idx="363">
                  <c:v>7.5716565393264559E-2</c:v>
                </c:pt>
                <c:pt idx="364">
                  <c:v>7.5688444317961512E-2</c:v>
                </c:pt>
                <c:pt idx="365">
                  <c:v>7.5652195393431099E-2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7.5397199938706402E-2</c:v>
                </c:pt>
                <c:pt idx="380">
                  <c:v>7.5097465823347573E-2</c:v>
                </c:pt>
                <c:pt idx="381">
                  <c:v>7.4737875393324812E-2</c:v>
                </c:pt>
                <c:pt idx="382">
                  <c:v>7.4462482235432698E-2</c:v>
                </c:pt>
                <c:pt idx="383">
                  <c:v>7.4243865393285077E-2</c:v>
                </c:pt>
                <c:pt idx="384">
                  <c:v>7.4101505393372236E-2</c:v>
                </c:pt>
                <c:pt idx="385">
                  <c:v>7.402674539332571E-2</c:v>
                </c:pt>
                <c:pt idx="386">
                  <c:v>7.3949298584807366E-2</c:v>
                </c:pt>
                <c:pt idx="387">
                  <c:v>7.373625821385589E-2</c:v>
                </c:pt>
                <c:pt idx="388">
                  <c:v>7.3875005393361448E-2</c:v>
                </c:pt>
                <c:pt idx="389">
                  <c:v>7.4207524340650421E-2</c:v>
                </c:pt>
                <c:pt idx="390">
                  <c:v>7.4502325393254409E-2</c:v>
                </c:pt>
                <c:pt idx="391">
                  <c:v>7.4837639010255114E-2</c:v>
                </c:pt>
                <c:pt idx="392">
                  <c:v>7.513559539329151E-2</c:v>
                </c:pt>
                <c:pt idx="393">
                  <c:v>7.5417078726587802E-2</c:v>
                </c:pt>
                <c:pt idx="394">
                  <c:v>7.5634063575094487E-2</c:v>
                </c:pt>
                <c:pt idx="395">
                  <c:v>7.6171963342048399E-2</c:v>
                </c:pt>
                <c:pt idx="396">
                  <c:v>7.6308245393377661E-2</c:v>
                </c:pt>
                <c:pt idx="397">
                  <c:v>7.6423595393279697E-2</c:v>
                </c:pt>
                <c:pt idx="398">
                  <c:v>7.6491471709076123E-2</c:v>
                </c:pt>
                <c:pt idx="399">
                  <c:v>7.6580345393224891E-2</c:v>
                </c:pt>
                <c:pt idx="400">
                  <c:v>7.6640089479283788E-2</c:v>
                </c:pt>
                <c:pt idx="401">
                  <c:v>7.6714235393296915E-2</c:v>
                </c:pt>
                <c:pt idx="402">
                  <c:v>7.6754053085565488E-2</c:v>
                </c:pt>
                <c:pt idx="403">
                  <c:v>7.6806316821873194E-2</c:v>
                </c:pt>
                <c:pt idx="404">
                  <c:v>7.7511495393281504E-2</c:v>
                </c:pt>
                <c:pt idx="405">
                  <c:v>7.7666295393285734E-2</c:v>
                </c:pt>
                <c:pt idx="406">
                  <c:v>7.7943582127915093E-2</c:v>
                </c:pt>
                <c:pt idx="407">
                  <c:v>7.8188695393336727E-2</c:v>
                </c:pt>
                <c:pt idx="408">
                  <c:v>7.8424492868066423E-2</c:v>
                </c:pt>
                <c:pt idx="409">
                  <c:v>7.8631565393422406E-2</c:v>
                </c:pt>
                <c:pt idx="410">
                  <c:v>7.8813713478410832E-2</c:v>
                </c:pt>
                <c:pt idx="411">
                  <c:v>7.882160539318761E-2</c:v>
                </c:pt>
                <c:pt idx="412">
                  <c:v>7.8797745393273999E-2</c:v>
                </c:pt>
                <c:pt idx="413">
                  <c:v>7.8995197006136816E-2</c:v>
                </c:pt>
                <c:pt idx="414">
                  <c:v>7.9025385393364886E-2</c:v>
                </c:pt>
                <c:pt idx="415">
                  <c:v>7.9048482235279494E-2</c:v>
                </c:pt>
                <c:pt idx="416">
                  <c:v>7.9006495393343978E-2</c:v>
                </c:pt>
                <c:pt idx="417">
                  <c:v>7.8678745393261765E-2</c:v>
                </c:pt>
                <c:pt idx="418">
                  <c:v>7.8170765393224415E-2</c:v>
                </c:pt>
                <c:pt idx="419">
                  <c:v>7.7715713814299814E-2</c:v>
                </c:pt>
                <c:pt idx="420">
                  <c:v>7.7325904967764814E-2</c:v>
                </c:pt>
                <c:pt idx="421">
                  <c:v>7.6283148378422455E-2</c:v>
                </c:pt>
                <c:pt idx="422">
                  <c:v>7.6018795393338334E-2</c:v>
                </c:pt>
                <c:pt idx="423">
                  <c:v>7.5564433565361411E-2</c:v>
                </c:pt>
                <c:pt idx="424">
                  <c:v>7.4899545393293479E-2</c:v>
                </c:pt>
                <c:pt idx="425">
                  <c:v>7.4361207758841114E-2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7.0344145393263946E-2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6.8631045393260481E-2</c:v>
                </c:pt>
                <c:pt idx="444">
                  <c:v>6.8662699938826899E-2</c:v>
                </c:pt>
                <c:pt idx="445">
                  <c:v>6.9062375022880984E-2</c:v>
                </c:pt>
                <c:pt idx="446">
                  <c:v>6.9585032627244914E-2</c:v>
                </c:pt>
                <c:pt idx="447">
                  <c:v>7.036376539321057E-2</c:v>
                </c:pt>
                <c:pt idx="448">
                  <c:v>7.1161415606084688E-2</c:v>
                </c:pt>
                <c:pt idx="449">
                  <c:v>7.1850442363043499E-2</c:v>
                </c:pt>
                <c:pt idx="450">
                  <c:v>7.2478735393261232E-2</c:v>
                </c:pt>
                <c:pt idx="451">
                  <c:v>7.3012614080141924E-2</c:v>
                </c:pt>
                <c:pt idx="452">
                  <c:v>7.351883630229851E-2</c:v>
                </c:pt>
                <c:pt idx="453">
                  <c:v>7.4836852059931555E-2</c:v>
                </c:pt>
                <c:pt idx="454">
                  <c:v>7.5214551515784919E-2</c:v>
                </c:pt>
                <c:pt idx="455">
                  <c:v>7.5816787498524843E-2</c:v>
                </c:pt>
                <c:pt idx="456">
                  <c:v>7.6334104088928822E-2</c:v>
                </c:pt>
                <c:pt idx="457">
                  <c:v>7.6867225393286331E-2</c:v>
                </c:pt>
                <c:pt idx="458">
                  <c:v>7.7541802211399558E-2</c:v>
                </c:pt>
                <c:pt idx="459">
                  <c:v>7.8414555393393925E-2</c:v>
                </c:pt>
                <c:pt idx="460">
                  <c:v>7.9312937312522772E-2</c:v>
                </c:pt>
                <c:pt idx="461">
                  <c:v>7.9741445393267441E-2</c:v>
                </c:pt>
                <c:pt idx="462">
                  <c:v>8.118595967897585E-2</c:v>
                </c:pt>
                <c:pt idx="463">
                  <c:v>8.1510625393363567E-2</c:v>
                </c:pt>
                <c:pt idx="464">
                  <c:v>8.1985369049277945E-2</c:v>
                </c:pt>
                <c:pt idx="465">
                  <c:v>8.2426455393175543E-2</c:v>
                </c:pt>
                <c:pt idx="466">
                  <c:v>8.2834482766969766E-2</c:v>
                </c:pt>
                <c:pt idx="467">
                  <c:v>8.3215648619131E-2</c:v>
                </c:pt>
                <c:pt idx="468">
                  <c:v>8.3509085393245849E-2</c:v>
                </c:pt>
                <c:pt idx="469">
                  <c:v>8.3828657481163346E-2</c:v>
                </c:pt>
                <c:pt idx="470">
                  <c:v>8.4072078726649305E-2</c:v>
                </c:pt>
                <c:pt idx="471">
                  <c:v>8.5140804216806046E-2</c:v>
                </c:pt>
                <c:pt idx="472">
                  <c:v>8.5376755702583282E-2</c:v>
                </c:pt>
                <c:pt idx="473">
                  <c:v>8.5670325393351995E-2</c:v>
                </c:pt>
                <c:pt idx="474">
                  <c:v>8.5962766898717249E-2</c:v>
                </c:pt>
                <c:pt idx="475">
                  <c:v>8.61883497888557E-2</c:v>
                </c:pt>
                <c:pt idx="476">
                  <c:v>8.6456605393280761E-2</c:v>
                </c:pt>
                <c:pt idx="477">
                  <c:v>8.6724132490133068E-2</c:v>
                </c:pt>
                <c:pt idx="478">
                  <c:v>8.6924189837759527E-2</c:v>
                </c:pt>
                <c:pt idx="479">
                  <c:v>8.7034109029630727E-2</c:v>
                </c:pt>
                <c:pt idx="480">
                  <c:v>8.7359196373583511E-2</c:v>
                </c:pt>
                <c:pt idx="481">
                  <c:v>8.7388218511520468E-2</c:v>
                </c:pt>
                <c:pt idx="482">
                  <c:v>8.7347575393224047E-2</c:v>
                </c:pt>
                <c:pt idx="483">
                  <c:v>8.7309607095235567E-2</c:v>
                </c:pt>
                <c:pt idx="484">
                  <c:v>8.7254465393414526E-2</c:v>
                </c:pt>
                <c:pt idx="485">
                  <c:v>8.7225702382525597E-2</c:v>
                </c:pt>
                <c:pt idx="486">
                  <c:v>8.7163855283350231E-2</c:v>
                </c:pt>
                <c:pt idx="487">
                  <c:v>8.7045005133518344E-2</c:v>
                </c:pt>
                <c:pt idx="488">
                  <c:v>8.6831602536165051E-2</c:v>
                </c:pt>
                <c:pt idx="489">
                  <c:v>8.7126305393155856E-2</c:v>
                </c:pt>
                <c:pt idx="490">
                  <c:v>8.7455114958558483E-2</c:v>
                </c:pt>
                <c:pt idx="491">
                  <c:v>8.7731153556617897E-2</c:v>
                </c:pt>
                <c:pt idx="492">
                  <c:v>8.8025195393229033E-2</c:v>
                </c:pt>
                <c:pt idx="493">
                  <c:v>8.824962582811223E-2</c:v>
                </c:pt>
                <c:pt idx="494">
                  <c:v>8.8483112740220693E-2</c:v>
                </c:pt>
                <c:pt idx="495">
                  <c:v>8.8616554917024526E-2</c:v>
                </c:pt>
                <c:pt idx="496">
                  <c:v>8.933954539323026E-2</c:v>
                </c:pt>
                <c:pt idx="497">
                  <c:v>8.947169104544625E-2</c:v>
                </c:pt>
                <c:pt idx="498">
                  <c:v>8.9636405393193688E-2</c:v>
                </c:pt>
                <c:pt idx="499">
                  <c:v>8.980570457693221E-2</c:v>
                </c:pt>
                <c:pt idx="500">
                  <c:v>8.9996907009506827E-2</c:v>
                </c:pt>
                <c:pt idx="501">
                  <c:v>9.0223355919590728E-2</c:v>
                </c:pt>
                <c:pt idx="502">
                  <c:v>9.0407277308102579E-2</c:v>
                </c:pt>
                <c:pt idx="503">
                  <c:v>9.0594120393291566E-2</c:v>
                </c:pt>
                <c:pt idx="504">
                  <c:v>9.0726206931734096E-2</c:v>
                </c:pt>
                <c:pt idx="505">
                  <c:v>9.1227245393270359E-2</c:v>
                </c:pt>
                <c:pt idx="506">
                  <c:v>9.1345163760607348E-2</c:v>
                </c:pt>
                <c:pt idx="507">
                  <c:v>9.1469085393342225E-2</c:v>
                </c:pt>
                <c:pt idx="508">
                  <c:v>9.1607735189171563E-2</c:v>
                </c:pt>
                <c:pt idx="509">
                  <c:v>9.1719990074139543E-2</c:v>
                </c:pt>
                <c:pt idx="510">
                  <c:v>9.1825266226621266E-2</c:v>
                </c:pt>
                <c:pt idx="511">
                  <c:v>9.1913385842758488E-2</c:v>
                </c:pt>
                <c:pt idx="512">
                  <c:v>9.1983703726654639E-2</c:v>
                </c:pt>
                <c:pt idx="513">
                  <c:v>9.2151912059989724E-2</c:v>
                </c:pt>
                <c:pt idx="514">
                  <c:v>9.2219757157920246E-2</c:v>
                </c:pt>
                <c:pt idx="515">
                  <c:v>9.231479858479473E-2</c:v>
                </c:pt>
                <c:pt idx="516">
                  <c:v>9.2450265393310527E-2</c:v>
                </c:pt>
                <c:pt idx="517">
                  <c:v>9.2632969883027411E-2</c:v>
                </c:pt>
                <c:pt idx="518">
                  <c:v>9.3006971199727839E-2</c:v>
                </c:pt>
                <c:pt idx="519">
                  <c:v>9.3372533272102501E-2</c:v>
                </c:pt>
                <c:pt idx="520">
                  <c:v>9.3694580558178822E-2</c:v>
                </c:pt>
                <c:pt idx="521">
                  <c:v>9.3974033854763744E-2</c:v>
                </c:pt>
                <c:pt idx="522">
                  <c:v>9.4708345393258189E-2</c:v>
                </c:pt>
                <c:pt idx="523">
                  <c:v>9.4850447520898065E-2</c:v>
                </c:pt>
                <c:pt idx="524">
                  <c:v>9.5063035715838864E-2</c:v>
                </c:pt>
                <c:pt idx="525">
                  <c:v>9.5276805999333414E-2</c:v>
                </c:pt>
                <c:pt idx="526">
                  <c:v>9.5444415722994363E-2</c:v>
                </c:pt>
                <c:pt idx="527">
                  <c:v>9.5613724985042864E-2</c:v>
                </c:pt>
                <c:pt idx="528">
                  <c:v>9.5785492868003724E-2</c:v>
                </c:pt>
                <c:pt idx="529">
                  <c:v>9.5922355393227812E-2</c:v>
                </c:pt>
                <c:pt idx="530">
                  <c:v>9.6023561719789707E-2</c:v>
                </c:pt>
                <c:pt idx="531">
                  <c:v>9.6197745393311648E-2</c:v>
                </c:pt>
                <c:pt idx="532">
                  <c:v>9.6210617733461679E-2</c:v>
                </c:pt>
                <c:pt idx="533">
                  <c:v>9.6230817558321691E-2</c:v>
                </c:pt>
                <c:pt idx="534">
                  <c:v>9.6267112740221691E-2</c:v>
                </c:pt>
                <c:pt idx="535">
                  <c:v>9.6294756146008367E-2</c:v>
                </c:pt>
                <c:pt idx="536">
                  <c:v>9.6308255597577427E-2</c:v>
                </c:pt>
                <c:pt idx="537">
                  <c:v>9.6443602536197673E-2</c:v>
                </c:pt>
                <c:pt idx="538">
                  <c:v>9.6703235189252765E-2</c:v>
                </c:pt>
                <c:pt idx="539">
                  <c:v>9.6973652800684693E-2</c:v>
                </c:pt>
                <c:pt idx="540">
                  <c:v>9.764087039329207E-2</c:v>
                </c:pt>
                <c:pt idx="541">
                  <c:v>9.7760038076245365E-2</c:v>
                </c:pt>
                <c:pt idx="542">
                  <c:v>9.7996223654263345E-2</c:v>
                </c:pt>
                <c:pt idx="543">
                  <c:v>9.8209880809903893E-2</c:v>
                </c:pt>
                <c:pt idx="544">
                  <c:v>9.8386157764366544E-2</c:v>
                </c:pt>
                <c:pt idx="545">
                  <c:v>9.8554943195453035E-2</c:v>
                </c:pt>
                <c:pt idx="546">
                  <c:v>9.8683837230012728E-2</c:v>
                </c:pt>
                <c:pt idx="547">
                  <c:v>9.8787704989362665E-2</c:v>
                </c:pt>
                <c:pt idx="548">
                  <c:v>9.8812341352953748E-2</c:v>
                </c:pt>
                <c:pt idx="549">
                  <c:v>9.8827745393279959E-2</c:v>
                </c:pt>
                <c:pt idx="550">
                  <c:v>9.8938984199293381E-2</c:v>
                </c:pt>
                <c:pt idx="551">
                  <c:v>9.8978930960314002E-2</c:v>
                </c:pt>
                <c:pt idx="552">
                  <c:v>9.9022224559959723E-2</c:v>
                </c:pt>
                <c:pt idx="553">
                  <c:v>9.9046724985271367E-2</c:v>
                </c:pt>
                <c:pt idx="554">
                  <c:v>9.9055145393251554E-2</c:v>
                </c:pt>
                <c:pt idx="555">
                  <c:v>9.9076203726596743E-2</c:v>
                </c:pt>
                <c:pt idx="556">
                  <c:v>9.9087259679009776E-2</c:v>
                </c:pt>
                <c:pt idx="557">
                  <c:v>9.9114745393422021E-2</c:v>
                </c:pt>
                <c:pt idx="558">
                  <c:v>9.9124766669902706E-2</c:v>
                </c:pt>
                <c:pt idx="559">
                  <c:v>9.9128540847914365E-2</c:v>
                </c:pt>
                <c:pt idx="560">
                  <c:v>9.9125786630537505E-2</c:v>
                </c:pt>
                <c:pt idx="561">
                  <c:v>9.9094677977589835E-2</c:v>
                </c:pt>
                <c:pt idx="562">
                  <c:v>9.9050010699471724E-2</c:v>
                </c:pt>
                <c:pt idx="563">
                  <c:v>9.9045085818886686E-2</c:v>
                </c:pt>
                <c:pt idx="564">
                  <c:v>9.9050745393228376E-2</c:v>
                </c:pt>
                <c:pt idx="565">
                  <c:v>9.8976316821875798E-2</c:v>
                </c:pt>
                <c:pt idx="566">
                  <c:v>9.8875679459183727E-2</c:v>
                </c:pt>
                <c:pt idx="567">
                  <c:v>9.8705704576914868E-2</c:v>
                </c:pt>
                <c:pt idx="568">
                  <c:v>9.8612787059977336E-2</c:v>
                </c:pt>
                <c:pt idx="569">
                  <c:v>9.8591724985112747E-2</c:v>
                </c:pt>
                <c:pt idx="570">
                  <c:v>9.8602404967749746E-2</c:v>
                </c:pt>
                <c:pt idx="571">
                  <c:v>9.8626908658460313E-2</c:v>
                </c:pt>
                <c:pt idx="572">
                  <c:v>9.865046414323371E-2</c:v>
                </c:pt>
                <c:pt idx="573">
                  <c:v>9.8702063575089871E-2</c:v>
                </c:pt>
                <c:pt idx="574">
                  <c:v>9.8857437700971246E-2</c:v>
                </c:pt>
                <c:pt idx="575">
                  <c:v>9.8897549741053872E-2</c:v>
                </c:pt>
                <c:pt idx="576">
                  <c:v>9.8941235189201504E-2</c:v>
                </c:pt>
                <c:pt idx="577">
                  <c:v>9.9007178382962288E-2</c:v>
                </c:pt>
                <c:pt idx="578">
                  <c:v>9.9057078726503101E-2</c:v>
                </c:pt>
                <c:pt idx="579">
                  <c:v>9.9039809909385226E-2</c:v>
                </c:pt>
                <c:pt idx="580">
                  <c:v>9.8912490291283725E-2</c:v>
                </c:pt>
                <c:pt idx="581">
                  <c:v>9.8589029603829245E-2</c:v>
                </c:pt>
                <c:pt idx="582">
                  <c:v>9.8270908658605563E-2</c:v>
                </c:pt>
                <c:pt idx="583">
                  <c:v>9.8061836302321168E-2</c:v>
                </c:pt>
                <c:pt idx="584">
                  <c:v>9.7360196373642932E-2</c:v>
                </c:pt>
                <c:pt idx="585">
                  <c:v>9.7165116527364134E-2</c:v>
                </c:pt>
                <c:pt idx="586">
                  <c:v>9.693191539327034E-2</c:v>
                </c:pt>
                <c:pt idx="587">
                  <c:v>9.6702605393332641E-2</c:v>
                </c:pt>
                <c:pt idx="588">
                  <c:v>9.6492345393244514E-2</c:v>
                </c:pt>
                <c:pt idx="589">
                  <c:v>9.6276415393291098E-2</c:v>
                </c:pt>
                <c:pt idx="590">
                  <c:v>9.6067215393176766E-2</c:v>
                </c:pt>
                <c:pt idx="591">
                  <c:v>9.5919688574980497E-2</c:v>
                </c:pt>
                <c:pt idx="592">
                  <c:v>9.5797745393270253E-2</c:v>
                </c:pt>
                <c:pt idx="593">
                  <c:v>9.5554226874796422E-2</c:v>
                </c:pt>
                <c:pt idx="594">
                  <c:v>9.5545845393374754E-2</c:v>
                </c:pt>
                <c:pt idx="595">
                  <c:v>9.5532385393355068E-2</c:v>
                </c:pt>
                <c:pt idx="596">
                  <c:v>9.5494225393267393E-2</c:v>
                </c:pt>
                <c:pt idx="597">
                  <c:v>9.545934539335145E-2</c:v>
                </c:pt>
                <c:pt idx="598">
                  <c:v>9.5439224985085488E-2</c:v>
                </c:pt>
                <c:pt idx="599">
                  <c:v>9.5377385393277558E-2</c:v>
                </c:pt>
                <c:pt idx="600">
                  <c:v>9.5321559346999263E-2</c:v>
                </c:pt>
                <c:pt idx="601">
                  <c:v>9.5142350656573213E-2</c:v>
                </c:pt>
                <c:pt idx="602">
                  <c:v>9.5119945393179473E-2</c:v>
                </c:pt>
                <c:pt idx="603">
                  <c:v>9.5102065393291732E-2</c:v>
                </c:pt>
                <c:pt idx="604">
                  <c:v>9.5080162975677049E-2</c:v>
                </c:pt>
                <c:pt idx="605">
                  <c:v>9.5094855393142913E-2</c:v>
                </c:pt>
                <c:pt idx="606">
                  <c:v>9.5145505393262261E-2</c:v>
                </c:pt>
                <c:pt idx="607">
                  <c:v>9.5220135393333433E-2</c:v>
                </c:pt>
                <c:pt idx="608">
                  <c:v>9.5267864440913327E-2</c:v>
                </c:pt>
                <c:pt idx="609">
                  <c:v>9.5434215981498524E-2</c:v>
                </c:pt>
                <c:pt idx="610">
                  <c:v>9.5471788871520649E-2</c:v>
                </c:pt>
                <c:pt idx="611">
                  <c:v>9.5535265393238311E-2</c:v>
                </c:pt>
                <c:pt idx="612">
                  <c:v>9.5589045393481606E-2</c:v>
                </c:pt>
                <c:pt idx="613">
                  <c:v>9.5562755393260354E-2</c:v>
                </c:pt>
                <c:pt idx="614">
                  <c:v>9.5478745393350564E-2</c:v>
                </c:pt>
                <c:pt idx="615">
                  <c:v>9.5207145393360074E-2</c:v>
                </c:pt>
                <c:pt idx="616">
                  <c:v>9.4911313575096537E-2</c:v>
                </c:pt>
                <c:pt idx="617">
                  <c:v>9.4713828726568763E-2</c:v>
                </c:pt>
                <c:pt idx="618">
                  <c:v>9.3974068922691251E-2</c:v>
                </c:pt>
                <c:pt idx="619">
                  <c:v>9.3789855393282967E-2</c:v>
                </c:pt>
                <c:pt idx="620">
                  <c:v>9.357396539327599E-2</c:v>
                </c:pt>
                <c:pt idx="621">
                  <c:v>9.3347105393206842E-2</c:v>
                </c:pt>
                <c:pt idx="622">
                  <c:v>9.3189506756886142E-2</c:v>
                </c:pt>
                <c:pt idx="623">
                  <c:v>9.3022175393273093E-2</c:v>
                </c:pt>
                <c:pt idx="624">
                  <c:v>9.2877035393286372E-2</c:v>
                </c:pt>
                <c:pt idx="625">
                  <c:v>9.2728285393349208E-2</c:v>
                </c:pt>
                <c:pt idx="626">
                  <c:v>9.2639163303729927E-2</c:v>
                </c:pt>
                <c:pt idx="627">
                  <c:v>9.2350245393291341E-2</c:v>
                </c:pt>
                <c:pt idx="628">
                  <c:v>9.2304415393329162E-2</c:v>
                </c:pt>
                <c:pt idx="629">
                  <c:v>9.2205786630316144E-2</c:v>
                </c:pt>
                <c:pt idx="630">
                  <c:v>9.2139285393216225E-2</c:v>
                </c:pt>
                <c:pt idx="631">
                  <c:v>9.2055965393257569E-2</c:v>
                </c:pt>
                <c:pt idx="632">
                  <c:v>9.1979525393327363E-2</c:v>
                </c:pt>
                <c:pt idx="633">
                  <c:v>9.1892755393146827E-2</c:v>
                </c:pt>
                <c:pt idx="634">
                  <c:v>9.1835565618055268E-2</c:v>
                </c:pt>
                <c:pt idx="635">
                  <c:v>9.1764888250409848E-2</c:v>
                </c:pt>
                <c:pt idx="636">
                  <c:v>9.1615245393228628E-2</c:v>
                </c:pt>
                <c:pt idx="637">
                  <c:v>9.1588995393195247E-2</c:v>
                </c:pt>
                <c:pt idx="638">
                  <c:v>9.1550405393249837E-2</c:v>
                </c:pt>
                <c:pt idx="639">
                  <c:v>9.1512185393270523E-2</c:v>
                </c:pt>
                <c:pt idx="640">
                  <c:v>9.1479965393205048E-2</c:v>
                </c:pt>
                <c:pt idx="641">
                  <c:v>9.1493573350291527E-2</c:v>
                </c:pt>
                <c:pt idx="642">
                  <c:v>9.1491445393458715E-2</c:v>
                </c:pt>
                <c:pt idx="643">
                  <c:v>9.1481905393209245E-2</c:v>
                </c:pt>
                <c:pt idx="644">
                  <c:v>9.1477745393319751E-2</c:v>
                </c:pt>
                <c:pt idx="645">
                  <c:v>9.1544986772618228E-2</c:v>
                </c:pt>
                <c:pt idx="646">
                  <c:v>9.1580585393145966E-2</c:v>
                </c:pt>
                <c:pt idx="647">
                  <c:v>9.1622822316367356E-2</c:v>
                </c:pt>
                <c:pt idx="648">
                  <c:v>9.1665205393369073E-2</c:v>
                </c:pt>
                <c:pt idx="649">
                  <c:v>9.1708985393197134E-2</c:v>
                </c:pt>
                <c:pt idx="650">
                  <c:v>9.1739345393307581E-2</c:v>
                </c:pt>
                <c:pt idx="651">
                  <c:v>9.1763745393137724E-2</c:v>
                </c:pt>
                <c:pt idx="652">
                  <c:v>9.1792265393195432E-2</c:v>
                </c:pt>
                <c:pt idx="653">
                  <c:v>9.1824917807045395E-2</c:v>
                </c:pt>
                <c:pt idx="654">
                  <c:v>9.1877252435409701E-2</c:v>
                </c:pt>
                <c:pt idx="655">
                  <c:v>9.1885865393209434E-2</c:v>
                </c:pt>
                <c:pt idx="656">
                  <c:v>9.2007925393247356E-2</c:v>
                </c:pt>
                <c:pt idx="657">
                  <c:v>9.2168695393269495E-2</c:v>
                </c:pt>
                <c:pt idx="658">
                  <c:v>9.2288461302388186E-2</c:v>
                </c:pt>
                <c:pt idx="659">
                  <c:v>9.2406345393200862E-2</c:v>
                </c:pt>
                <c:pt idx="660">
                  <c:v>9.2509385393370502E-2</c:v>
                </c:pt>
                <c:pt idx="661">
                  <c:v>9.2606604089027697E-2</c:v>
                </c:pt>
                <c:pt idx="662">
                  <c:v>9.2716288250471693E-2</c:v>
                </c:pt>
                <c:pt idx="663">
                  <c:v>9.2707569569185508E-2</c:v>
                </c:pt>
                <c:pt idx="664">
                  <c:v>9.2731745393322768E-2</c:v>
                </c:pt>
                <c:pt idx="665">
                  <c:v>9.2776795393192113E-2</c:v>
                </c:pt>
                <c:pt idx="666">
                  <c:v>9.2801395393181191E-2</c:v>
                </c:pt>
                <c:pt idx="667">
                  <c:v>9.2816865393430995E-2</c:v>
                </c:pt>
                <c:pt idx="668">
                  <c:v>9.2839025393203767E-2</c:v>
                </c:pt>
                <c:pt idx="669">
                  <c:v>9.2847745393143596E-2</c:v>
                </c:pt>
                <c:pt idx="670">
                  <c:v>9.2859967615524383E-2</c:v>
                </c:pt>
                <c:pt idx="671">
                  <c:v>9.2870673964682765E-2</c:v>
                </c:pt>
                <c:pt idx="672">
                  <c:v>9.2884245393406839E-2</c:v>
                </c:pt>
                <c:pt idx="673">
                  <c:v>9.2882565393154023E-2</c:v>
                </c:pt>
                <c:pt idx="674">
                  <c:v>9.2872545393049871E-2</c:v>
                </c:pt>
                <c:pt idx="675">
                  <c:v>9.2879328726653179E-2</c:v>
                </c:pt>
                <c:pt idx="676">
                  <c:v>9.2882120393284168E-2</c:v>
                </c:pt>
                <c:pt idx="677">
                  <c:v>9.2897745393259165E-2</c:v>
                </c:pt>
                <c:pt idx="678">
                  <c:v>9.2890045393432139E-2</c:v>
                </c:pt>
                <c:pt idx="679">
                  <c:v>9.2898895393418238E-2</c:v>
                </c:pt>
                <c:pt idx="680">
                  <c:v>9.2910445393244154E-2</c:v>
                </c:pt>
                <c:pt idx="681">
                  <c:v>9.2928634282344519E-2</c:v>
                </c:pt>
                <c:pt idx="682">
                  <c:v>9.2926445393445342E-2</c:v>
                </c:pt>
                <c:pt idx="683">
                  <c:v>9.2934395393314426E-2</c:v>
                </c:pt>
                <c:pt idx="684">
                  <c:v>9.2937245393372558E-2</c:v>
                </c:pt>
                <c:pt idx="685">
                  <c:v>9.2894602536120113E-2</c:v>
                </c:pt>
                <c:pt idx="686">
                  <c:v>9.230228705993658E-2</c:v>
                </c:pt>
                <c:pt idx="687">
                  <c:v>9.2164295955086836E-2</c:v>
                </c:pt>
                <c:pt idx="688">
                  <c:v>9.1949575393300648E-2</c:v>
                </c:pt>
                <c:pt idx="689">
                  <c:v>9.1706095393320419E-2</c:v>
                </c:pt>
                <c:pt idx="690">
                  <c:v>9.1544085393323579E-2</c:v>
                </c:pt>
                <c:pt idx="691">
                  <c:v>9.1368725393323344E-2</c:v>
                </c:pt>
                <c:pt idx="692">
                  <c:v>9.1170755393321187E-2</c:v>
                </c:pt>
                <c:pt idx="693">
                  <c:v>9.101421962007801E-2</c:v>
                </c:pt>
                <c:pt idx="694">
                  <c:v>9.0920765001087242E-2</c:v>
                </c:pt>
                <c:pt idx="695">
                  <c:v>9.0676545393251096E-2</c:v>
                </c:pt>
                <c:pt idx="696">
                  <c:v>9.0619985393189662E-2</c:v>
                </c:pt>
                <c:pt idx="697">
                  <c:v>9.0544125393222818E-2</c:v>
                </c:pt>
                <c:pt idx="698">
                  <c:v>9.0474133148291044E-2</c:v>
                </c:pt>
                <c:pt idx="699">
                  <c:v>9.0342545393340898E-2</c:v>
                </c:pt>
                <c:pt idx="700">
                  <c:v>9.0192205393393204E-2</c:v>
                </c:pt>
                <c:pt idx="701">
                  <c:v>9.0033685393351007E-2</c:v>
                </c:pt>
                <c:pt idx="702">
                  <c:v>8.9913585393219517E-2</c:v>
                </c:pt>
                <c:pt idx="703">
                  <c:v>8.9786407555507694E-2</c:v>
                </c:pt>
                <c:pt idx="704">
                  <c:v>8.9421066821813708E-2</c:v>
                </c:pt>
                <c:pt idx="705">
                  <c:v>8.922853539324678E-2</c:v>
                </c:pt>
                <c:pt idx="706">
                  <c:v>8.9022345393204139E-2</c:v>
                </c:pt>
                <c:pt idx="707">
                  <c:v>8.8846725393153955E-2</c:v>
                </c:pt>
                <c:pt idx="708">
                  <c:v>8.8716891460564024E-2</c:v>
                </c:pt>
                <c:pt idx="709">
                  <c:v>8.8797055393257898E-2</c:v>
                </c:pt>
                <c:pt idx="710">
                  <c:v>8.8809275393160386E-2</c:v>
                </c:pt>
                <c:pt idx="711">
                  <c:v>8.8748295393173943E-2</c:v>
                </c:pt>
                <c:pt idx="712">
                  <c:v>8.846568742227133E-2</c:v>
                </c:pt>
                <c:pt idx="713">
                  <c:v>8.8382980087146693E-2</c:v>
                </c:pt>
                <c:pt idx="714">
                  <c:v>8.8298245393318264E-2</c:v>
                </c:pt>
                <c:pt idx="715">
                  <c:v>8.8214705393270101E-2</c:v>
                </c:pt>
                <c:pt idx="716">
                  <c:v>8.8149985393315006E-2</c:v>
                </c:pt>
                <c:pt idx="717">
                  <c:v>8.8086055393290771E-2</c:v>
                </c:pt>
                <c:pt idx="718">
                  <c:v>8.804215448422778E-2</c:v>
                </c:pt>
                <c:pt idx="719">
                  <c:v>8.8004256031595701E-2</c:v>
                </c:pt>
                <c:pt idx="720">
                  <c:v>8.7897745393306248E-2</c:v>
                </c:pt>
                <c:pt idx="721">
                  <c:v>8.7875755597309563E-2</c:v>
                </c:pt>
                <c:pt idx="722">
                  <c:v>8.7820965393277509E-2</c:v>
                </c:pt>
                <c:pt idx="723">
                  <c:v>8.777454539323086E-2</c:v>
                </c:pt>
                <c:pt idx="724">
                  <c:v>8.7748106218001012E-2</c:v>
                </c:pt>
                <c:pt idx="725">
                  <c:v>8.7724605393163152E-2</c:v>
                </c:pt>
                <c:pt idx="726">
                  <c:v>8.7698345393250068E-2</c:v>
                </c:pt>
                <c:pt idx="727">
                  <c:v>8.7639095393143601E-2</c:v>
                </c:pt>
                <c:pt idx="728">
                  <c:v>8.758629763211441E-2</c:v>
                </c:pt>
                <c:pt idx="729">
                  <c:v>8.7280535715834134E-2</c:v>
                </c:pt>
                <c:pt idx="730">
                  <c:v>8.7221645393228228E-2</c:v>
                </c:pt>
                <c:pt idx="731">
                  <c:v>8.7161465393322382E-2</c:v>
                </c:pt>
                <c:pt idx="732">
                  <c:v>8.7109467615505129E-2</c:v>
                </c:pt>
                <c:pt idx="733">
                  <c:v>8.6401745393274706E-2</c:v>
                </c:pt>
                <c:pt idx="734">
                  <c:v>8.6332870393249772E-2</c:v>
                </c:pt>
                <c:pt idx="735">
                  <c:v>8.6124465393269081E-2</c:v>
                </c:pt>
                <c:pt idx="736">
                  <c:v>8.5818845393234533E-2</c:v>
                </c:pt>
                <c:pt idx="737">
                  <c:v>8.5482295393262728E-2</c:v>
                </c:pt>
                <c:pt idx="738">
                  <c:v>8.5237925393244277E-2</c:v>
                </c:pt>
                <c:pt idx="739">
                  <c:v>8.5059589549033102E-2</c:v>
                </c:pt>
                <c:pt idx="740">
                  <c:v>8.4912478726721502E-2</c:v>
                </c:pt>
                <c:pt idx="741">
                  <c:v>8.4533682893337E-2</c:v>
                </c:pt>
                <c:pt idx="742">
                  <c:v>8.4506945393500135E-2</c:v>
                </c:pt>
                <c:pt idx="743">
                  <c:v>8.4484705393308004E-2</c:v>
                </c:pt>
                <c:pt idx="744">
                  <c:v>8.4457405393280616E-2</c:v>
                </c:pt>
                <c:pt idx="745">
                  <c:v>8.4426478726598642E-2</c:v>
                </c:pt>
                <c:pt idx="746">
                  <c:v>8.4406085393141025E-2</c:v>
                </c:pt>
                <c:pt idx="747">
                  <c:v>8.4387505393181211E-2</c:v>
                </c:pt>
                <c:pt idx="748">
                  <c:v>8.4358895393493089E-2</c:v>
                </c:pt>
                <c:pt idx="749">
                  <c:v>8.431230539329726E-2</c:v>
                </c:pt>
                <c:pt idx="750">
                  <c:v>8.4146309495750526E-2</c:v>
                </c:pt>
                <c:pt idx="751">
                  <c:v>8.4112543265547443E-2</c:v>
                </c:pt>
                <c:pt idx="752">
                  <c:v>8.4059245393177898E-2</c:v>
                </c:pt>
                <c:pt idx="753">
                  <c:v>8.4017025393223171E-2</c:v>
                </c:pt>
                <c:pt idx="754">
                  <c:v>8.3958865393228568E-2</c:v>
                </c:pt>
                <c:pt idx="755">
                  <c:v>8.3916221002979782E-2</c:v>
                </c:pt>
                <c:pt idx="756">
                  <c:v>8.3903325393237374E-2</c:v>
                </c:pt>
                <c:pt idx="757">
                  <c:v>8.3876520903459331E-2</c:v>
                </c:pt>
                <c:pt idx="758">
                  <c:v>8.3753162059949496E-2</c:v>
                </c:pt>
                <c:pt idx="759">
                  <c:v>8.3723405393357334E-2</c:v>
                </c:pt>
                <c:pt idx="760">
                  <c:v>8.3676005393101785E-2</c:v>
                </c:pt>
                <c:pt idx="761">
                  <c:v>8.3656265801409072E-2</c:v>
                </c:pt>
                <c:pt idx="762">
                  <c:v>8.3624945393297054E-2</c:v>
                </c:pt>
                <c:pt idx="763">
                  <c:v>8.3405585393350745E-2</c:v>
                </c:pt>
                <c:pt idx="764">
                  <c:v>8.3108935393241504E-2</c:v>
                </c:pt>
                <c:pt idx="765">
                  <c:v>8.2886490491304685E-2</c:v>
                </c:pt>
                <c:pt idx="766">
                  <c:v>8.2316223654160539E-2</c:v>
                </c:pt>
                <c:pt idx="767">
                  <c:v>8.2175485393250577E-2</c:v>
                </c:pt>
                <c:pt idx="768">
                  <c:v>8.2007595393307098E-2</c:v>
                </c:pt>
                <c:pt idx="769">
                  <c:v>8.1855755393235266E-2</c:v>
                </c:pt>
                <c:pt idx="770">
                  <c:v>8.1730587498526533E-2</c:v>
                </c:pt>
                <c:pt idx="771">
                  <c:v>8.1596354088930068E-2</c:v>
                </c:pt>
                <c:pt idx="772">
                  <c:v>8.1479015393242205E-2</c:v>
                </c:pt>
                <c:pt idx="773">
                  <c:v>8.1372205393265049E-2</c:v>
                </c:pt>
                <c:pt idx="774">
                  <c:v>8.1295125393381962E-2</c:v>
                </c:pt>
                <c:pt idx="775">
                  <c:v>8.1239938375787843E-2</c:v>
                </c:pt>
                <c:pt idx="776">
                  <c:v>8.0902388250407867E-2</c:v>
                </c:pt>
                <c:pt idx="777">
                  <c:v>8.0856845393285373E-2</c:v>
                </c:pt>
                <c:pt idx="778">
                  <c:v>8.0795695393220804E-2</c:v>
                </c:pt>
                <c:pt idx="779">
                  <c:v>8.0733545393315065E-2</c:v>
                </c:pt>
                <c:pt idx="780">
                  <c:v>8.0652781978699462E-2</c:v>
                </c:pt>
                <c:pt idx="781">
                  <c:v>8.0355015393237972E-2</c:v>
                </c:pt>
                <c:pt idx="782">
                  <c:v>7.9890455393410831E-2</c:v>
                </c:pt>
                <c:pt idx="783">
                  <c:v>7.9521245393266327E-2</c:v>
                </c:pt>
                <c:pt idx="784">
                  <c:v>7.76968630403162E-2</c:v>
                </c:pt>
                <c:pt idx="785">
                  <c:v>7.7469915393251709E-2</c:v>
                </c:pt>
                <c:pt idx="786">
                  <c:v>7.7143184953740868E-2</c:v>
                </c:pt>
                <c:pt idx="787">
                  <c:v>7.684614539327575E-2</c:v>
                </c:pt>
                <c:pt idx="788">
                  <c:v>7.6579275393356697E-2</c:v>
                </c:pt>
                <c:pt idx="789">
                  <c:v>7.6374065393210344E-2</c:v>
                </c:pt>
                <c:pt idx="790">
                  <c:v>7.6204979435814835E-2</c:v>
                </c:pt>
                <c:pt idx="791">
                  <c:v>7.6261495393296783E-2</c:v>
                </c:pt>
                <c:pt idx="792">
                  <c:v>7.630498539326426E-2</c:v>
                </c:pt>
                <c:pt idx="793">
                  <c:v>7.6364095393302023E-2</c:v>
                </c:pt>
                <c:pt idx="794">
                  <c:v>7.6408945393325212E-2</c:v>
                </c:pt>
                <c:pt idx="795">
                  <c:v>7.646778539329091E-2</c:v>
                </c:pt>
                <c:pt idx="796">
                  <c:v>7.6512235189113778E-2</c:v>
                </c:pt>
                <c:pt idx="797">
                  <c:v>7.6546495393344571E-2</c:v>
                </c:pt>
                <c:pt idx="798">
                  <c:v>7.6566045393164459E-2</c:v>
                </c:pt>
                <c:pt idx="799">
                  <c:v>7.6590848841604497E-2</c:v>
                </c:pt>
                <c:pt idx="800">
                  <c:v>7.6823927211492574E-2</c:v>
                </c:pt>
                <c:pt idx="801">
                  <c:v>7.6883582602548031E-2</c:v>
                </c:pt>
                <c:pt idx="802">
                  <c:v>7.6967995393346325E-2</c:v>
                </c:pt>
                <c:pt idx="803">
                  <c:v>7.7063065393232932E-2</c:v>
                </c:pt>
                <c:pt idx="804">
                  <c:v>7.7152745393391384E-2</c:v>
                </c:pt>
                <c:pt idx="805">
                  <c:v>7.7218388250386794E-2</c:v>
                </c:pt>
                <c:pt idx="806">
                  <c:v>7.7288705393229407E-2</c:v>
                </c:pt>
                <c:pt idx="807">
                  <c:v>7.734028539336181E-2</c:v>
                </c:pt>
                <c:pt idx="808">
                  <c:v>7.7390512059892697E-2</c:v>
                </c:pt>
                <c:pt idx="809">
                  <c:v>7.7476206931749114E-2</c:v>
                </c:pt>
                <c:pt idx="810">
                  <c:v>7.74830237437244E-2</c:v>
                </c:pt>
                <c:pt idx="811">
                  <c:v>7.7492485393349977E-2</c:v>
                </c:pt>
                <c:pt idx="812">
                  <c:v>7.7501005393273203E-2</c:v>
                </c:pt>
                <c:pt idx="813">
                  <c:v>7.7476225393084519E-2</c:v>
                </c:pt>
                <c:pt idx="814">
                  <c:v>7.7472363949752404E-2</c:v>
                </c:pt>
                <c:pt idx="815">
                  <c:v>7.7428405393177968E-2</c:v>
                </c:pt>
                <c:pt idx="816">
                  <c:v>7.7344375393323631E-2</c:v>
                </c:pt>
                <c:pt idx="817">
                  <c:v>7.7268648619039482E-2</c:v>
                </c:pt>
                <c:pt idx="818">
                  <c:v>7.718507872661462E-2</c:v>
                </c:pt>
                <c:pt idx="819">
                  <c:v>7.7159304532983711E-2</c:v>
                </c:pt>
                <c:pt idx="820">
                  <c:v>7.7133995393296698E-2</c:v>
                </c:pt>
                <c:pt idx="821">
                  <c:v>7.7123145393230175E-2</c:v>
                </c:pt>
                <c:pt idx="822">
                  <c:v>7.710294539306517E-2</c:v>
                </c:pt>
                <c:pt idx="823">
                  <c:v>7.7099400565728726E-2</c:v>
                </c:pt>
                <c:pt idx="824">
                  <c:v>7.7086345393468036E-2</c:v>
                </c:pt>
                <c:pt idx="825">
                  <c:v>7.7075645393279046E-2</c:v>
                </c:pt>
                <c:pt idx="826">
                  <c:v>7.7079582128035909E-2</c:v>
                </c:pt>
                <c:pt idx="827">
                  <c:v>7.7041745393273686E-2</c:v>
                </c:pt>
                <c:pt idx="828">
                  <c:v>7.7000484029724856E-2</c:v>
                </c:pt>
                <c:pt idx="829">
                  <c:v>7.694666539329377E-2</c:v>
                </c:pt>
                <c:pt idx="830">
                  <c:v>7.6893855393336721E-2</c:v>
                </c:pt>
                <c:pt idx="831">
                  <c:v>7.6842856504413262E-2</c:v>
                </c:pt>
                <c:pt idx="832">
                  <c:v>7.6798629603899882E-2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7.4827305393242283E-2</c:v>
                </c:pt>
                <c:pt idx="842">
                  <c:v>7.4532315393327109E-2</c:v>
                </c:pt>
                <c:pt idx="843">
                  <c:v>7.4299611372723118E-2</c:v>
                </c:pt>
                <c:pt idx="844">
                  <c:v>7.4097745393288519E-2</c:v>
                </c:pt>
                <c:pt idx="845">
                  <c:v>7.3560277651282091E-2</c:v>
                </c:pt>
                <c:pt idx="846">
                  <c:v>7.3412305393318902E-2</c:v>
                </c:pt>
                <c:pt idx="847">
                  <c:v>7.3273475393236309E-2</c:v>
                </c:pt>
                <c:pt idx="848">
                  <c:v>7.3134982506701404E-2</c:v>
                </c:pt>
                <c:pt idx="849">
                  <c:v>7.301159539326818E-2</c:v>
                </c:pt>
                <c:pt idx="850">
                  <c:v>7.2934605393342733E-2</c:v>
                </c:pt>
                <c:pt idx="851">
                  <c:v>7.3066521863808173E-2</c:v>
                </c:pt>
                <c:pt idx="852">
                  <c:v>7.3306378726655907E-2</c:v>
                </c:pt>
                <c:pt idx="853">
                  <c:v>7.3830686569749573E-2</c:v>
                </c:pt>
                <c:pt idx="854">
                  <c:v>7.393273539331352E-2</c:v>
                </c:pt>
                <c:pt idx="855">
                  <c:v>7.4087205393254862E-2</c:v>
                </c:pt>
                <c:pt idx="856">
                  <c:v>7.4239487661330414E-2</c:v>
                </c:pt>
                <c:pt idx="857">
                  <c:v>7.4374985393276929E-2</c:v>
                </c:pt>
                <c:pt idx="858">
                  <c:v>7.4484645393170013E-2</c:v>
                </c:pt>
                <c:pt idx="859">
                  <c:v>7.4595194831388933E-2</c:v>
                </c:pt>
                <c:pt idx="860">
                  <c:v>7.4695490291233707E-2</c:v>
                </c:pt>
                <c:pt idx="861">
                  <c:v>7.4780853501451403E-2</c:v>
                </c:pt>
                <c:pt idx="862">
                  <c:v>7.4968345393273239E-2</c:v>
                </c:pt>
                <c:pt idx="863">
                  <c:v>7.50165653932129E-2</c:v>
                </c:pt>
                <c:pt idx="864">
                  <c:v>7.5077404484162003E-2</c:v>
                </c:pt>
                <c:pt idx="865">
                  <c:v>7.5142385393164077E-2</c:v>
                </c:pt>
                <c:pt idx="866">
                  <c:v>7.5198925393323193E-2</c:v>
                </c:pt>
                <c:pt idx="867">
                  <c:v>7.5235602536011484E-2</c:v>
                </c:pt>
                <c:pt idx="868">
                  <c:v>7.525526539335195E-2</c:v>
                </c:pt>
                <c:pt idx="869">
                  <c:v>7.5287745393154526E-2</c:v>
                </c:pt>
                <c:pt idx="870">
                  <c:v>7.5327745393366299E-2</c:v>
                </c:pt>
                <c:pt idx="871">
                  <c:v>7.5417078726602013E-2</c:v>
                </c:pt>
                <c:pt idx="872">
                  <c:v>7.5448274128788823E-2</c:v>
                </c:pt>
                <c:pt idx="873">
                  <c:v>7.5175695393284059E-2</c:v>
                </c:pt>
                <c:pt idx="874">
                  <c:v>7.4660005393326484E-2</c:v>
                </c:pt>
                <c:pt idx="875">
                  <c:v>7.4134187253676598E-2</c:v>
                </c:pt>
                <c:pt idx="876">
                  <c:v>7.3617705393317578E-2</c:v>
                </c:pt>
                <c:pt idx="877">
                  <c:v>7.3010325393326539E-2</c:v>
                </c:pt>
                <c:pt idx="878">
                  <c:v>7.2486265801501457E-2</c:v>
                </c:pt>
                <c:pt idx="879">
                  <c:v>7.2041044243860597E-2</c:v>
                </c:pt>
                <c:pt idx="880">
                  <c:v>7.1767745393287896E-2</c:v>
                </c:pt>
                <c:pt idx="881">
                  <c:v>7.0794018120565794E-2</c:v>
                </c:pt>
                <c:pt idx="882">
                  <c:v>7.0529195393277067E-2</c:v>
                </c:pt>
                <c:pt idx="883">
                  <c:v>7.0286110099118573E-2</c:v>
                </c:pt>
                <c:pt idx="884">
                  <c:v>7.0019775393191722E-2</c:v>
                </c:pt>
                <c:pt idx="885">
                  <c:v>6.9791645393308982E-2</c:v>
                </c:pt>
                <c:pt idx="886">
                  <c:v>6.958645539323538E-2</c:v>
                </c:pt>
                <c:pt idx="887">
                  <c:v>6.9422134867053953E-2</c:v>
                </c:pt>
                <c:pt idx="888">
                  <c:v>6.9296529176980939E-2</c:v>
                </c:pt>
                <c:pt idx="889">
                  <c:v>6.8123109029556872E-2</c:v>
                </c:pt>
                <c:pt idx="890">
                  <c:v>6.7751585393381233E-2</c:v>
                </c:pt>
                <c:pt idx="891">
                  <c:v>6.7333611372603908E-2</c:v>
                </c:pt>
                <c:pt idx="892">
                  <c:v>6.6740355393250059E-2</c:v>
                </c:pt>
                <c:pt idx="893">
                  <c:v>6.6232465393269976E-2</c:v>
                </c:pt>
                <c:pt idx="894">
                  <c:v>6.583117912828132E-2</c:v>
                </c:pt>
                <c:pt idx="895">
                  <c:v>6.5372295393245933E-2</c:v>
                </c:pt>
                <c:pt idx="896">
                  <c:v>6.4999173964679371E-2</c:v>
                </c:pt>
                <c:pt idx="897">
                  <c:v>6.3957446424126402E-2</c:v>
                </c:pt>
                <c:pt idx="898">
                  <c:v>6.3677714143281633E-2</c:v>
                </c:pt>
                <c:pt idx="899">
                  <c:v>6.3424523171022429E-2</c:v>
                </c:pt>
                <c:pt idx="900">
                  <c:v>6.320056539321682E-2</c:v>
                </c:pt>
                <c:pt idx="901">
                  <c:v>6.3065064980975194E-2</c:v>
                </c:pt>
                <c:pt idx="902">
                  <c:v>6.2922285393241933E-2</c:v>
                </c:pt>
                <c:pt idx="903">
                  <c:v>6.27963653932824E-2</c:v>
                </c:pt>
                <c:pt idx="904">
                  <c:v>6.2694724559889919E-2</c:v>
                </c:pt>
                <c:pt idx="905">
                  <c:v>6.2370090220824279E-2</c:v>
                </c:pt>
                <c:pt idx="906">
                  <c:v>6.2256125393204798E-2</c:v>
                </c:pt>
                <c:pt idx="907">
                  <c:v>6.214504539327935E-2</c:v>
                </c:pt>
                <c:pt idx="908">
                  <c:v>6.2037480087155934E-2</c:v>
                </c:pt>
                <c:pt idx="909">
                  <c:v>6.1884825393292396E-2</c:v>
                </c:pt>
                <c:pt idx="910">
                  <c:v>6.1687605393274225E-2</c:v>
                </c:pt>
                <c:pt idx="911">
                  <c:v>6.1626732059906507E-2</c:v>
                </c:pt>
                <c:pt idx="912">
                  <c:v>6.1590838176798002E-2</c:v>
                </c:pt>
                <c:pt idx="913">
                  <c:v>6.1461165683098756E-2</c:v>
                </c:pt>
                <c:pt idx="914">
                  <c:v>6.120212039327555E-2</c:v>
                </c:pt>
                <c:pt idx="915">
                  <c:v>6.1157525393184642E-2</c:v>
                </c:pt>
                <c:pt idx="916">
                  <c:v>6.1096026643269893E-2</c:v>
                </c:pt>
                <c:pt idx="917">
                  <c:v>6.1036605393283594E-2</c:v>
                </c:pt>
                <c:pt idx="918">
                  <c:v>6.0955695393261074E-2</c:v>
                </c:pt>
                <c:pt idx="919">
                  <c:v>6.0892601063386724E-2</c:v>
                </c:pt>
                <c:pt idx="920">
                  <c:v>6.0838305393289716E-2</c:v>
                </c:pt>
                <c:pt idx="921">
                  <c:v>6.0775255393210159E-2</c:v>
                </c:pt>
                <c:pt idx="922">
                  <c:v>6.0735745393259287E-2</c:v>
                </c:pt>
                <c:pt idx="923">
                  <c:v>6.0409787946667924E-2</c:v>
                </c:pt>
                <c:pt idx="924">
                  <c:v>6.0329165393326889E-2</c:v>
                </c:pt>
                <c:pt idx="925">
                  <c:v>6.0228611372650682E-2</c:v>
                </c:pt>
                <c:pt idx="926">
                  <c:v>6.0164255393203803E-2</c:v>
                </c:pt>
                <c:pt idx="927">
                  <c:v>6.0102805393299263E-2</c:v>
                </c:pt>
                <c:pt idx="928">
                  <c:v>6.0052930578450514E-2</c:v>
                </c:pt>
                <c:pt idx="929">
                  <c:v>6.0008205393259545E-2</c:v>
                </c:pt>
                <c:pt idx="930">
                  <c:v>5.9986613317761471E-2</c:v>
                </c:pt>
                <c:pt idx="931">
                  <c:v>5.9927745393281384E-2</c:v>
                </c:pt>
                <c:pt idx="932">
                  <c:v>5.9850713478397224E-2</c:v>
                </c:pt>
                <c:pt idx="933">
                  <c:v>5.9680333628605822E-2</c:v>
                </c:pt>
                <c:pt idx="934">
                  <c:v>5.9475495393158453E-2</c:v>
                </c:pt>
                <c:pt idx="935">
                  <c:v>5.9224695393169213E-2</c:v>
                </c:pt>
                <c:pt idx="936">
                  <c:v>5.9036961888139859E-2</c:v>
                </c:pt>
                <c:pt idx="937">
                  <c:v>5.8848795393274145E-2</c:v>
                </c:pt>
                <c:pt idx="938">
                  <c:v>5.8700964143327053E-2</c:v>
                </c:pt>
                <c:pt idx="939">
                  <c:v>5.8589767615401911E-2</c:v>
                </c:pt>
                <c:pt idx="940">
                  <c:v>5.8532640130096146E-2</c:v>
                </c:pt>
                <c:pt idx="941">
                  <c:v>5.8262345393273955E-2</c:v>
                </c:pt>
                <c:pt idx="942">
                  <c:v>5.8163175393204369E-2</c:v>
                </c:pt>
                <c:pt idx="943">
                  <c:v>5.8084772059871184E-2</c:v>
                </c:pt>
                <c:pt idx="944">
                  <c:v>5.7991335393325023E-2</c:v>
                </c:pt>
                <c:pt idx="945">
                  <c:v>5.7920785393292817E-2</c:v>
                </c:pt>
                <c:pt idx="946">
                  <c:v>5.7857044362307881E-2</c:v>
                </c:pt>
                <c:pt idx="947">
                  <c:v>5.7822295393279433E-2</c:v>
                </c:pt>
                <c:pt idx="948">
                  <c:v>5.7796360777842913E-2</c:v>
                </c:pt>
                <c:pt idx="949">
                  <c:v>5.7623828726633519E-2</c:v>
                </c:pt>
                <c:pt idx="950">
                  <c:v>5.7604065393334736E-2</c:v>
                </c:pt>
                <c:pt idx="951">
                  <c:v>5.7575005393147166E-2</c:v>
                </c:pt>
                <c:pt idx="952">
                  <c:v>5.7546795393221897E-2</c:v>
                </c:pt>
                <c:pt idx="953">
                  <c:v>5.7509889723277752E-2</c:v>
                </c:pt>
                <c:pt idx="954">
                  <c:v>5.7500105393444301E-2</c:v>
                </c:pt>
                <c:pt idx="955">
                  <c:v>5.7487541311644484E-2</c:v>
                </c:pt>
                <c:pt idx="956">
                  <c:v>5.7355245393281962E-2</c:v>
                </c:pt>
                <c:pt idx="957">
                  <c:v>5.7240381756926778E-2</c:v>
                </c:pt>
                <c:pt idx="958">
                  <c:v>5.7088515393417083E-2</c:v>
                </c:pt>
                <c:pt idx="959">
                  <c:v>5.6940675393263945E-2</c:v>
                </c:pt>
                <c:pt idx="960">
                  <c:v>5.680147735203897E-2</c:v>
                </c:pt>
                <c:pt idx="961">
                  <c:v>5.6687825393183289E-2</c:v>
                </c:pt>
                <c:pt idx="962">
                  <c:v>5.6551965393282361E-2</c:v>
                </c:pt>
                <c:pt idx="963">
                  <c:v>5.6465565393310158E-2</c:v>
                </c:pt>
                <c:pt idx="964">
                  <c:v>5.6365469531172614E-2</c:v>
                </c:pt>
                <c:pt idx="965">
                  <c:v>5.5276745393271653E-2</c:v>
                </c:pt>
                <c:pt idx="966">
                  <c:v>5.5081555519876702E-2</c:v>
                </c:pt>
                <c:pt idx="967">
                  <c:v>5.4838045393282187E-2</c:v>
                </c:pt>
                <c:pt idx="968">
                  <c:v>5.4405775393277622E-2</c:v>
                </c:pt>
                <c:pt idx="969">
                  <c:v>5.4144415393167805E-2</c:v>
                </c:pt>
                <c:pt idx="970">
                  <c:v>5.3881255393307015E-2</c:v>
                </c:pt>
                <c:pt idx="971">
                  <c:v>5.3656125393146702E-2</c:v>
                </c:pt>
                <c:pt idx="972">
                  <c:v>5.3453683537568984E-2</c:v>
                </c:pt>
                <c:pt idx="973">
                  <c:v>5.3274624181128181E-2</c:v>
                </c:pt>
                <c:pt idx="974">
                  <c:v>5.3091045393287545E-2</c:v>
                </c:pt>
                <c:pt idx="975">
                  <c:v>5.3043305393273864E-2</c:v>
                </c:pt>
                <c:pt idx="976">
                  <c:v>5.2922775393142323E-2</c:v>
                </c:pt>
                <c:pt idx="977">
                  <c:v>5.2793365393185403E-2</c:v>
                </c:pt>
                <c:pt idx="978">
                  <c:v>5.2590675393176432E-2</c:v>
                </c:pt>
                <c:pt idx="979">
                  <c:v>5.2366188692246934E-2</c:v>
                </c:pt>
                <c:pt idx="980">
                  <c:v>5.2167635393431187E-2</c:v>
                </c:pt>
                <c:pt idx="981">
                  <c:v>5.2033126345676903E-2</c:v>
                </c:pt>
                <c:pt idx="982">
                  <c:v>5.1442641945044554E-2</c:v>
                </c:pt>
                <c:pt idx="983">
                  <c:v>5.1300125393353796E-2</c:v>
                </c:pt>
                <c:pt idx="984">
                  <c:v>5.1087295393330123E-2</c:v>
                </c:pt>
                <c:pt idx="985">
                  <c:v>5.0902022501730933E-2</c:v>
                </c:pt>
                <c:pt idx="986">
                  <c:v>5.0730385393322322E-2</c:v>
                </c:pt>
                <c:pt idx="987">
                  <c:v>5.0575445393278046E-2</c:v>
                </c:pt>
                <c:pt idx="988">
                  <c:v>5.0464179736820824E-2</c:v>
                </c:pt>
                <c:pt idx="989">
                  <c:v>5.0305815393286935E-2</c:v>
                </c:pt>
                <c:pt idx="990">
                  <c:v>5.0202837700837298E-2</c:v>
                </c:pt>
                <c:pt idx="991">
                  <c:v>5.0077745393281262E-2</c:v>
                </c:pt>
                <c:pt idx="992">
                  <c:v>5.0083447774127883E-2</c:v>
                </c:pt>
                <c:pt idx="993">
                  <c:v>5.0284955393308906E-2</c:v>
                </c:pt>
                <c:pt idx="994">
                  <c:v>5.048871539331401E-2</c:v>
                </c:pt>
                <c:pt idx="995">
                  <c:v>5.0609145393153046E-2</c:v>
                </c:pt>
                <c:pt idx="996">
                  <c:v>5.0626595393310936E-2</c:v>
                </c:pt>
                <c:pt idx="997">
                  <c:v>5.064909539326834E-2</c:v>
                </c:pt>
                <c:pt idx="998">
                  <c:v>5.0671704156329163E-2</c:v>
                </c:pt>
                <c:pt idx="999">
                  <c:v>5.0688333628571072E-2</c:v>
                </c:pt>
                <c:pt idx="1000">
                  <c:v>5.1565092059931421E-2</c:v>
                </c:pt>
                <c:pt idx="1001">
                  <c:v>5.1988575393309498E-2</c:v>
                </c:pt>
                <c:pt idx="1002">
                  <c:v>5.2549765393223397E-2</c:v>
                </c:pt>
                <c:pt idx="1003">
                  <c:v>5.3073805393225371E-2</c:v>
                </c:pt>
                <c:pt idx="1004">
                  <c:v>5.3557425805678426E-2</c:v>
                </c:pt>
                <c:pt idx="1005">
                  <c:v>5.3978725393292848E-2</c:v>
                </c:pt>
                <c:pt idx="1006">
                  <c:v>5.4328375393282613E-2</c:v>
                </c:pt>
                <c:pt idx="1007">
                  <c:v>5.4534745393283401E-2</c:v>
                </c:pt>
                <c:pt idx="1008">
                  <c:v>5.5476412060002693E-2</c:v>
                </c:pt>
                <c:pt idx="1009">
                  <c:v>5.6085595393128074E-2</c:v>
                </c:pt>
                <c:pt idx="1010">
                  <c:v>5.6691178382948237E-2</c:v>
                </c:pt>
                <c:pt idx="1011">
                  <c:v>5.7419615393300302E-2</c:v>
                </c:pt>
                <c:pt idx="1012">
                  <c:v>5.8350045393268601E-2</c:v>
                </c:pt>
                <c:pt idx="1013">
                  <c:v>5.9545685393331424E-2</c:v>
                </c:pt>
                <c:pt idx="1014">
                  <c:v>6.069853539321457E-2</c:v>
                </c:pt>
                <c:pt idx="1015">
                  <c:v>6.1638662059962712E-2</c:v>
                </c:pt>
                <c:pt idx="1016">
                  <c:v>6.4155115763682477E-2</c:v>
                </c:pt>
                <c:pt idx="1017">
                  <c:v>6.4802745393322439E-2</c:v>
                </c:pt>
                <c:pt idx="1018">
                  <c:v>6.608098539325627E-2</c:v>
                </c:pt>
                <c:pt idx="1019">
                  <c:v>6.7460915393311921E-2</c:v>
                </c:pt>
                <c:pt idx="1020">
                  <c:v>6.880454539326307E-2</c:v>
                </c:pt>
                <c:pt idx="1021">
                  <c:v>7.0169155393159488E-2</c:v>
                </c:pt>
                <c:pt idx="1022">
                  <c:v>7.1176195393292105E-2</c:v>
                </c:pt>
                <c:pt idx="1023">
                  <c:v>7.2660585393251154E-2</c:v>
                </c:pt>
                <c:pt idx="1024">
                  <c:v>7.3733386697725334E-2</c:v>
                </c:pt>
                <c:pt idx="1025">
                  <c:v>7.6912145393237097E-2</c:v>
                </c:pt>
                <c:pt idx="1026">
                  <c:v>7.7792365393278884E-2</c:v>
                </c:pt>
                <c:pt idx="1027">
                  <c:v>7.8665235393216904E-2</c:v>
                </c:pt>
                <c:pt idx="1028">
                  <c:v>7.9418803532831928E-2</c:v>
                </c:pt>
                <c:pt idx="1029">
                  <c:v>8.0018065393190577E-2</c:v>
                </c:pt>
                <c:pt idx="1030">
                  <c:v>8.0638845393295744E-2</c:v>
                </c:pt>
                <c:pt idx="1031">
                  <c:v>8.1110745393232403E-2</c:v>
                </c:pt>
                <c:pt idx="1032">
                  <c:v>8.1636188016219247E-2</c:v>
                </c:pt>
                <c:pt idx="1033">
                  <c:v>8.4614618811002726E-2</c:v>
                </c:pt>
                <c:pt idx="1034">
                  <c:v>8.5826245393448894E-2</c:v>
                </c:pt>
                <c:pt idx="1035">
                  <c:v>8.7083545393298364E-2</c:v>
                </c:pt>
                <c:pt idx="1036">
                  <c:v>8.8179005393300397E-2</c:v>
                </c:pt>
                <c:pt idx="1037">
                  <c:v>8.9253575393272278E-2</c:v>
                </c:pt>
                <c:pt idx="1038">
                  <c:v>9.0247662919068744E-2</c:v>
                </c:pt>
                <c:pt idx="1039">
                  <c:v>9.1295805393287244E-2</c:v>
                </c:pt>
                <c:pt idx="1040">
                  <c:v>9.2185201533652644E-2</c:v>
                </c:pt>
                <c:pt idx="1041">
                  <c:v>9.554501812054661E-2</c:v>
                </c:pt>
                <c:pt idx="1042">
                  <c:v>9.6139595393225516E-2</c:v>
                </c:pt>
                <c:pt idx="1043">
                  <c:v>9.7278435393249763E-2</c:v>
                </c:pt>
                <c:pt idx="1044">
                  <c:v>9.8303745393252748E-2</c:v>
                </c:pt>
                <c:pt idx="1045">
                  <c:v>9.8958907893276882E-2</c:v>
                </c:pt>
                <c:pt idx="1046">
                  <c:v>0.10001361539336508</c:v>
                </c:pt>
                <c:pt idx="1047">
                  <c:v>0.10073066539338527</c:v>
                </c:pt>
                <c:pt idx="1048">
                  <c:v>0.10139959539320387</c:v>
                </c:pt>
                <c:pt idx="1049">
                  <c:v>0.10189914539330401</c:v>
                </c:pt>
                <c:pt idx="1050">
                  <c:v>0.10332462039328071</c:v>
                </c:pt>
                <c:pt idx="1051">
                  <c:v>0.10363054057387464</c:v>
                </c:pt>
                <c:pt idx="1052">
                  <c:v>0.10409038539333437</c:v>
                </c:pt>
                <c:pt idx="1053">
                  <c:v>0.10447596539327718</c:v>
                </c:pt>
                <c:pt idx="1054">
                  <c:v>0.10485564539320091</c:v>
                </c:pt>
                <c:pt idx="1055">
                  <c:v>0.10521128539326696</c:v>
                </c:pt>
                <c:pt idx="1056">
                  <c:v>0.10547610585828714</c:v>
                </c:pt>
                <c:pt idx="1057">
                  <c:v>0.10580843539322854</c:v>
                </c:pt>
                <c:pt idx="1058">
                  <c:v>0.10605424539312491</c:v>
                </c:pt>
                <c:pt idx="1059">
                  <c:v>0.10625254539327511</c:v>
                </c:pt>
                <c:pt idx="1060">
                  <c:v>0.10702117642782147</c:v>
                </c:pt>
                <c:pt idx="1061">
                  <c:v>0.10727848539326601</c:v>
                </c:pt>
                <c:pt idx="1062">
                  <c:v>0.10752873376540617</c:v>
                </c:pt>
                <c:pt idx="1063">
                  <c:v>0.1077936053933117</c:v>
                </c:pt>
                <c:pt idx="1064">
                  <c:v>0.10800499539328712</c:v>
                </c:pt>
                <c:pt idx="1065">
                  <c:v>0.10820009539328623</c:v>
                </c:pt>
                <c:pt idx="1066">
                  <c:v>0.10836136539320761</c:v>
                </c:pt>
                <c:pt idx="1067">
                  <c:v>0.10851466118271003</c:v>
                </c:pt>
                <c:pt idx="1068">
                  <c:v>0.1089051927617108</c:v>
                </c:pt>
                <c:pt idx="1069">
                  <c:v>0.10899697539332466</c:v>
                </c:pt>
                <c:pt idx="1070">
                  <c:v>0.10910507539320256</c:v>
                </c:pt>
                <c:pt idx="1071">
                  <c:v>0.10918686539326927</c:v>
                </c:pt>
                <c:pt idx="1072">
                  <c:v>0.10925569437284821</c:v>
                </c:pt>
                <c:pt idx="1073">
                  <c:v>0.10932614539319729</c:v>
                </c:pt>
                <c:pt idx="1074">
                  <c:v>0.10938575539331918</c:v>
                </c:pt>
                <c:pt idx="1075">
                  <c:v>0.10942314539325107</c:v>
                </c:pt>
                <c:pt idx="1076">
                  <c:v>0.10954174539328694</c:v>
                </c:pt>
                <c:pt idx="1077">
                  <c:v>0.10957228539319892</c:v>
                </c:pt>
                <c:pt idx="1078">
                  <c:v>0.10961079539329432</c:v>
                </c:pt>
                <c:pt idx="1079">
                  <c:v>0.10964689833434695</c:v>
                </c:pt>
                <c:pt idx="1080">
                  <c:v>0.10966616539332109</c:v>
                </c:pt>
                <c:pt idx="1081">
                  <c:v>0.10955556539339284</c:v>
                </c:pt>
                <c:pt idx="1082">
                  <c:v>0.10939738539336454</c:v>
                </c:pt>
                <c:pt idx="1083">
                  <c:v>0.10925887539325174</c:v>
                </c:pt>
                <c:pt idx="1084">
                  <c:v>0.10917206118271849</c:v>
                </c:pt>
                <c:pt idx="1085">
                  <c:v>0.10886419539335178</c:v>
                </c:pt>
                <c:pt idx="1086">
                  <c:v>0.1088391453933184</c:v>
                </c:pt>
                <c:pt idx="1087">
                  <c:v>0.10880124539329472</c:v>
                </c:pt>
                <c:pt idx="1088">
                  <c:v>0.10872318539330207</c:v>
                </c:pt>
                <c:pt idx="1089">
                  <c:v>0.10863730491716694</c:v>
                </c:pt>
                <c:pt idx="1090">
                  <c:v>0.10853184539327299</c:v>
                </c:pt>
                <c:pt idx="1091">
                  <c:v>0.10845924539327711</c:v>
                </c:pt>
                <c:pt idx="1092">
                  <c:v>0.10837540539321822</c:v>
                </c:pt>
                <c:pt idx="1093">
                  <c:v>0.10832465448419291</c:v>
                </c:pt>
                <c:pt idx="1094">
                  <c:v>0.10821848613410615</c:v>
                </c:pt>
                <c:pt idx="1095">
                  <c:v>0.10823358954917255</c:v>
                </c:pt>
                <c:pt idx="1096">
                  <c:v>0.10827269539338152</c:v>
                </c:pt>
                <c:pt idx="1097">
                  <c:v>0.10831152539334699</c:v>
                </c:pt>
                <c:pt idx="1098">
                  <c:v>0.10831564539337536</c:v>
                </c:pt>
                <c:pt idx="1099">
                  <c:v>0.10833684539339571</c:v>
                </c:pt>
                <c:pt idx="1100">
                  <c:v>0.10834976892257953</c:v>
                </c:pt>
                <c:pt idx="1101">
                  <c:v>0.10836154539325109</c:v>
                </c:pt>
                <c:pt idx="1102">
                  <c:v>0.1085787453932598</c:v>
                </c:pt>
                <c:pt idx="1103">
                  <c:v>0.10868559539328262</c:v>
                </c:pt>
                <c:pt idx="1104">
                  <c:v>0.10888766539333965</c:v>
                </c:pt>
                <c:pt idx="1105">
                  <c:v>0.10908893539317431</c:v>
                </c:pt>
                <c:pt idx="1106">
                  <c:v>0.10926295021249659</c:v>
                </c:pt>
                <c:pt idx="1107">
                  <c:v>0.10942622539325014</c:v>
                </c:pt>
                <c:pt idx="1108">
                  <c:v>0.10957308539336451</c:v>
                </c:pt>
                <c:pt idx="1109">
                  <c:v>0.10968605539332543</c:v>
                </c:pt>
                <c:pt idx="1110">
                  <c:v>0.10976685065644197</c:v>
                </c:pt>
                <c:pt idx="1111">
                  <c:v>0.1099927453932852</c:v>
                </c:pt>
                <c:pt idx="1112">
                  <c:v>0.10999671598149545</c:v>
                </c:pt>
                <c:pt idx="1113">
                  <c:v>0.10999172539324333</c:v>
                </c:pt>
                <c:pt idx="1114">
                  <c:v>0.10989950539337201</c:v>
                </c:pt>
                <c:pt idx="1115">
                  <c:v>0.10979598539330494</c:v>
                </c:pt>
                <c:pt idx="1116">
                  <c:v>0.10971062294440527</c:v>
                </c:pt>
                <c:pt idx="1117">
                  <c:v>0.10960239245216041</c:v>
                </c:pt>
                <c:pt idx="1118">
                  <c:v>0.10942611539336156</c:v>
                </c:pt>
                <c:pt idx="1119">
                  <c:v>0.10925100120726958</c:v>
                </c:pt>
                <c:pt idx="1120">
                  <c:v>0.10862107872665688</c:v>
                </c:pt>
                <c:pt idx="1121">
                  <c:v>0.10852612539328305</c:v>
                </c:pt>
                <c:pt idx="1122">
                  <c:v>0.10839600539313221</c:v>
                </c:pt>
                <c:pt idx="1123">
                  <c:v>0.10828476601179216</c:v>
                </c:pt>
                <c:pt idx="1124">
                  <c:v>0.10827370539347222</c:v>
                </c:pt>
                <c:pt idx="1125">
                  <c:v>0.1083465653932052</c:v>
                </c:pt>
                <c:pt idx="1126">
                  <c:v>0.10838884539336378</c:v>
                </c:pt>
                <c:pt idx="1127">
                  <c:v>0.10843117838291522</c:v>
                </c:pt>
                <c:pt idx="1128">
                  <c:v>0.10848638539327737</c:v>
                </c:pt>
                <c:pt idx="1129">
                  <c:v>0.10838357872663117</c:v>
                </c:pt>
                <c:pt idx="1130">
                  <c:v>0.10817337539332073</c:v>
                </c:pt>
                <c:pt idx="1131">
                  <c:v>0.10798669539329353</c:v>
                </c:pt>
                <c:pt idx="1132">
                  <c:v>0.10790864539337974</c:v>
                </c:pt>
                <c:pt idx="1133">
                  <c:v>0.10793712039335902</c:v>
                </c:pt>
                <c:pt idx="1134">
                  <c:v>0.10777678539329844</c:v>
                </c:pt>
                <c:pt idx="1135">
                  <c:v>0.10749421539324552</c:v>
                </c:pt>
                <c:pt idx="1136">
                  <c:v>0.10731141539325505</c:v>
                </c:pt>
                <c:pt idx="1137">
                  <c:v>0.10730344539325642</c:v>
                </c:pt>
                <c:pt idx="1138">
                  <c:v>0.10729609833445863</c:v>
                </c:pt>
                <c:pt idx="1139">
                  <c:v>0.1071566291142575</c:v>
                </c:pt>
                <c:pt idx="1140">
                  <c:v>0.10712960539349582</c:v>
                </c:pt>
                <c:pt idx="1141">
                  <c:v>0.10712208539344203</c:v>
                </c:pt>
                <c:pt idx="1142">
                  <c:v>0.10716623539333626</c:v>
                </c:pt>
                <c:pt idx="1143">
                  <c:v>0.10716626304028436</c:v>
                </c:pt>
                <c:pt idx="1144">
                  <c:v>0.10692739539324235</c:v>
                </c:pt>
                <c:pt idx="1145">
                  <c:v>0.10652120539330667</c:v>
                </c:pt>
                <c:pt idx="1146">
                  <c:v>0.10609881856400705</c:v>
                </c:pt>
                <c:pt idx="1147">
                  <c:v>0.10517644539329762</c:v>
                </c:pt>
                <c:pt idx="1148">
                  <c:v>0.10489303539324624</c:v>
                </c:pt>
                <c:pt idx="1149">
                  <c:v>0.10457995157887012</c:v>
                </c:pt>
                <c:pt idx="1150">
                  <c:v>0.10434897539330718</c:v>
                </c:pt>
                <c:pt idx="1151">
                  <c:v>0.10419348539331008</c:v>
                </c:pt>
                <c:pt idx="1152">
                  <c:v>0.10410184539330203</c:v>
                </c:pt>
                <c:pt idx="1153">
                  <c:v>0.10408199539337193</c:v>
                </c:pt>
                <c:pt idx="1154">
                  <c:v>0.10422197915959</c:v>
                </c:pt>
                <c:pt idx="1155">
                  <c:v>0.10434847710060068</c:v>
                </c:pt>
                <c:pt idx="1156">
                  <c:v>0.10602879539322886</c:v>
                </c:pt>
                <c:pt idx="1157">
                  <c:v>0.10609746539324758</c:v>
                </c:pt>
                <c:pt idx="1158">
                  <c:v>0.10618554539333058</c:v>
                </c:pt>
                <c:pt idx="1159">
                  <c:v>0.10618055789339555</c:v>
                </c:pt>
                <c:pt idx="1160">
                  <c:v>0.10614476539343799</c:v>
                </c:pt>
                <c:pt idx="1161">
                  <c:v>0.10615023539330082</c:v>
                </c:pt>
                <c:pt idx="1162">
                  <c:v>0.10618981061058715</c:v>
                </c:pt>
                <c:pt idx="1163">
                  <c:v>0.10632577170913768</c:v>
                </c:pt>
                <c:pt idx="1164">
                  <c:v>0.10634334539308554</c:v>
                </c:pt>
                <c:pt idx="1165">
                  <c:v>0.10635894539326785</c:v>
                </c:pt>
                <c:pt idx="1166">
                  <c:v>0.10637984539320655</c:v>
                </c:pt>
                <c:pt idx="1167">
                  <c:v>0.10640748348848217</c:v>
                </c:pt>
                <c:pt idx="1168">
                  <c:v>0.10642644642429409</c:v>
                </c:pt>
                <c:pt idx="1169">
                  <c:v>0.10640914539324342</c:v>
                </c:pt>
                <c:pt idx="1170">
                  <c:v>0.10638755491710583</c:v>
                </c:pt>
                <c:pt idx="1171">
                  <c:v>0.10630774539328069</c:v>
                </c:pt>
                <c:pt idx="1172">
                  <c:v>0.10628924539328477</c:v>
                </c:pt>
                <c:pt idx="1173">
                  <c:v>0.10626982872655354</c:v>
                </c:pt>
                <c:pt idx="1174">
                  <c:v>0.10623218539332413</c:v>
                </c:pt>
                <c:pt idx="1175">
                  <c:v>0.10618269539330071</c:v>
                </c:pt>
                <c:pt idx="1176">
                  <c:v>0.10613300539328942</c:v>
                </c:pt>
                <c:pt idx="1177">
                  <c:v>0.10609411652734482</c:v>
                </c:pt>
                <c:pt idx="1178">
                  <c:v>0.10609044539334889</c:v>
                </c:pt>
                <c:pt idx="1179">
                  <c:v>0.1060878899715193</c:v>
                </c:pt>
                <c:pt idx="1180">
                  <c:v>0.10611347573042459</c:v>
                </c:pt>
                <c:pt idx="1181">
                  <c:v>0.10610684539331319</c:v>
                </c:pt>
                <c:pt idx="1182">
                  <c:v>0.10610732872660844</c:v>
                </c:pt>
                <c:pt idx="1183">
                  <c:v>0.10612504539315658</c:v>
                </c:pt>
                <c:pt idx="1184">
                  <c:v>0.10613582539340882</c:v>
                </c:pt>
                <c:pt idx="1185">
                  <c:v>0.10612184539331802</c:v>
                </c:pt>
                <c:pt idx="1186">
                  <c:v>0.10609886227645415</c:v>
                </c:pt>
                <c:pt idx="1187">
                  <c:v>0.10608784884148292</c:v>
                </c:pt>
                <c:pt idx="1188">
                  <c:v>0.10600747872663879</c:v>
                </c:pt>
                <c:pt idx="1189">
                  <c:v>0.10598666539317492</c:v>
                </c:pt>
                <c:pt idx="1190">
                  <c:v>0.10596564539345377</c:v>
                </c:pt>
                <c:pt idx="1191">
                  <c:v>0.10595774539345371</c:v>
                </c:pt>
                <c:pt idx="1192">
                  <c:v>0.1059554453933913</c:v>
                </c:pt>
                <c:pt idx="1193">
                  <c:v>0.10593562539305879</c:v>
                </c:pt>
                <c:pt idx="1194">
                  <c:v>0.10592494539315572</c:v>
                </c:pt>
                <c:pt idx="1195">
                  <c:v>0.10592584665904782</c:v>
                </c:pt>
                <c:pt idx="1196">
                  <c:v>0.10591632271275842</c:v>
                </c:pt>
                <c:pt idx="1197">
                  <c:v>0.10590349539329225</c:v>
                </c:pt>
                <c:pt idx="1198">
                  <c:v>0.10591315448419904</c:v>
                </c:pt>
                <c:pt idx="1199">
                  <c:v>0.10597702539328678</c:v>
                </c:pt>
                <c:pt idx="1200">
                  <c:v>0.10608652539325204</c:v>
                </c:pt>
                <c:pt idx="1201">
                  <c:v>0.10619602774629329</c:v>
                </c:pt>
                <c:pt idx="1202">
                  <c:v>0.10632264539337656</c:v>
                </c:pt>
                <c:pt idx="1203">
                  <c:v>0.10642824539340269</c:v>
                </c:pt>
                <c:pt idx="1204">
                  <c:v>0.10651921539317755</c:v>
                </c:pt>
                <c:pt idx="1205">
                  <c:v>0.10656613345291559</c:v>
                </c:pt>
                <c:pt idx="1206">
                  <c:v>0.10676936394997955</c:v>
                </c:pt>
                <c:pt idx="1207">
                  <c:v>0.10681343539313558</c:v>
                </c:pt>
                <c:pt idx="1208">
                  <c:v>0.10686648539321209</c:v>
                </c:pt>
                <c:pt idx="1209">
                  <c:v>0.10686651622671672</c:v>
                </c:pt>
                <c:pt idx="1210">
                  <c:v>0.10684944539320895</c:v>
                </c:pt>
                <c:pt idx="1211">
                  <c:v>0.10682668539331541</c:v>
                </c:pt>
                <c:pt idx="1212">
                  <c:v>0.10680449539334785</c:v>
                </c:pt>
                <c:pt idx="1213">
                  <c:v>0.10680274539328158</c:v>
                </c:pt>
                <c:pt idx="1214">
                  <c:v>0.10678766205992929</c:v>
                </c:pt>
                <c:pt idx="1215">
                  <c:v>0.10674774539327819</c:v>
                </c:pt>
                <c:pt idx="1216">
                  <c:v>0.1067524653933275</c:v>
                </c:pt>
                <c:pt idx="1217">
                  <c:v>0.1067543453933979</c:v>
                </c:pt>
                <c:pt idx="1218">
                  <c:v>0.10675874539343512</c:v>
                </c:pt>
                <c:pt idx="1219">
                  <c:v>0.10674537039321325</c:v>
                </c:pt>
                <c:pt idx="1220">
                  <c:v>0.1067384253933028</c:v>
                </c:pt>
                <c:pt idx="1221">
                  <c:v>0.10672884539326342</c:v>
                </c:pt>
                <c:pt idx="1222">
                  <c:v>0.10671506046182364</c:v>
                </c:pt>
                <c:pt idx="1223">
                  <c:v>0.10672456892270094</c:v>
                </c:pt>
                <c:pt idx="1224">
                  <c:v>0.10673946539333201</c:v>
                </c:pt>
                <c:pt idx="1225">
                  <c:v>0.10674654539312214</c:v>
                </c:pt>
                <c:pt idx="1226">
                  <c:v>0.10675444539336354</c:v>
                </c:pt>
                <c:pt idx="1227">
                  <c:v>0.10675320931075306</c:v>
                </c:pt>
                <c:pt idx="1228">
                  <c:v>0.10677434539319119</c:v>
                </c:pt>
                <c:pt idx="1229">
                  <c:v>0.10672958539332456</c:v>
                </c:pt>
                <c:pt idx="1230">
                  <c:v>0.10664912039338503</c:v>
                </c:pt>
                <c:pt idx="1231">
                  <c:v>0.10658174539327107</c:v>
                </c:pt>
                <c:pt idx="1232">
                  <c:v>0.10640617396462942</c:v>
                </c:pt>
                <c:pt idx="1233">
                  <c:v>0.10635938539313357</c:v>
                </c:pt>
                <c:pt idx="1234">
                  <c:v>0.10629081539323702</c:v>
                </c:pt>
                <c:pt idx="1235">
                  <c:v>0.10622121414323281</c:v>
                </c:pt>
                <c:pt idx="1236">
                  <c:v>0.10617429539323113</c:v>
                </c:pt>
                <c:pt idx="1237">
                  <c:v>0.10614902539337834</c:v>
                </c:pt>
                <c:pt idx="1238">
                  <c:v>0.10611852539342691</c:v>
                </c:pt>
                <c:pt idx="1239">
                  <c:v>0.10609090328794958</c:v>
                </c:pt>
                <c:pt idx="1240">
                  <c:v>0.10593287442556244</c:v>
                </c:pt>
                <c:pt idx="1241">
                  <c:v>0.10590527786087038</c:v>
                </c:pt>
                <c:pt idx="1242">
                  <c:v>0.10587614539316803</c:v>
                </c:pt>
                <c:pt idx="1243">
                  <c:v>0.10584562539335707</c:v>
                </c:pt>
                <c:pt idx="1244">
                  <c:v>0.10583194539327678</c:v>
                </c:pt>
                <c:pt idx="1245">
                  <c:v>0.10582774539332718</c:v>
                </c:pt>
                <c:pt idx="1246">
                  <c:v>0.10578721907754128</c:v>
                </c:pt>
                <c:pt idx="1247">
                  <c:v>0.10576664539326006</c:v>
                </c:pt>
                <c:pt idx="1248">
                  <c:v>0.10577799802489095</c:v>
                </c:pt>
                <c:pt idx="1249">
                  <c:v>0.10587182539327956</c:v>
                </c:pt>
                <c:pt idx="1250">
                  <c:v>0.10597502539329196</c:v>
                </c:pt>
                <c:pt idx="1251">
                  <c:v>0.10607383539331748</c:v>
                </c:pt>
                <c:pt idx="1252">
                  <c:v>0.10615934539322325</c:v>
                </c:pt>
                <c:pt idx="1253">
                  <c:v>0.10623026539330739</c:v>
                </c:pt>
                <c:pt idx="1254">
                  <c:v>0.10626391205987319</c:v>
                </c:pt>
                <c:pt idx="1255">
                  <c:v>0.10634335145395823</c:v>
                </c:pt>
                <c:pt idx="1256">
                  <c:v>0.10644774539323994</c:v>
                </c:pt>
                <c:pt idx="1257">
                  <c:v>0.10644170539328013</c:v>
                </c:pt>
                <c:pt idx="1258">
                  <c:v>0.10639235539328251</c:v>
                </c:pt>
                <c:pt idx="1259">
                  <c:v>0.1062169053932962</c:v>
                </c:pt>
                <c:pt idx="1260">
                  <c:v>0.10603144539322792</c:v>
                </c:pt>
                <c:pt idx="1261">
                  <c:v>0.10589561124692204</c:v>
                </c:pt>
                <c:pt idx="1262">
                  <c:v>0.10575684539330156</c:v>
                </c:pt>
                <c:pt idx="1263">
                  <c:v>0.10565453784609249</c:v>
                </c:pt>
                <c:pt idx="1264">
                  <c:v>0.10533662539329219</c:v>
                </c:pt>
                <c:pt idx="1265">
                  <c:v>0.10522130539325759</c:v>
                </c:pt>
                <c:pt idx="1266">
                  <c:v>0.10496756539332341</c:v>
                </c:pt>
                <c:pt idx="1267">
                  <c:v>0.10467069539322439</c:v>
                </c:pt>
                <c:pt idx="1268">
                  <c:v>0.10443371414319813</c:v>
                </c:pt>
                <c:pt idx="1269">
                  <c:v>0.10417852539337957</c:v>
                </c:pt>
                <c:pt idx="1270">
                  <c:v>0.10398903539325488</c:v>
                </c:pt>
                <c:pt idx="1271">
                  <c:v>0.10380964539326953</c:v>
                </c:pt>
                <c:pt idx="1272">
                  <c:v>0.10359581357506897</c:v>
                </c:pt>
                <c:pt idx="1273">
                  <c:v>0.10289517396469723</c:v>
                </c:pt>
                <c:pt idx="1274">
                  <c:v>0.10273505539322519</c:v>
                </c:pt>
                <c:pt idx="1275">
                  <c:v>0.10248601135074853</c:v>
                </c:pt>
                <c:pt idx="1276">
                  <c:v>0.10222203539319707</c:v>
                </c:pt>
                <c:pt idx="1277">
                  <c:v>0.10196692539325626</c:v>
                </c:pt>
                <c:pt idx="1278">
                  <c:v>0.10175663539315849</c:v>
                </c:pt>
                <c:pt idx="1279">
                  <c:v>0.10153688539334381</c:v>
                </c:pt>
                <c:pt idx="1280">
                  <c:v>0.10131395087269368</c:v>
                </c:pt>
                <c:pt idx="1281">
                  <c:v>0.10092314745516277</c:v>
                </c:pt>
                <c:pt idx="1282">
                  <c:v>9.9815252242535735E-2</c:v>
                </c:pt>
                <c:pt idx="1283">
                  <c:v>9.9578225393216535E-2</c:v>
                </c:pt>
                <c:pt idx="1284">
                  <c:v>9.9328035393227973E-2</c:v>
                </c:pt>
                <c:pt idx="1285">
                  <c:v>9.9087105393423081E-2</c:v>
                </c:pt>
                <c:pt idx="1286">
                  <c:v>9.8924140130293825E-2</c:v>
                </c:pt>
                <c:pt idx="1287">
                  <c:v>9.8743625393268725E-2</c:v>
                </c:pt>
                <c:pt idx="1288">
                  <c:v>9.8360465393355676E-2</c:v>
                </c:pt>
                <c:pt idx="1289">
                  <c:v>9.8190195393272409E-2</c:v>
                </c:pt>
                <c:pt idx="1290">
                  <c:v>9.8120901643270239E-2</c:v>
                </c:pt>
                <c:pt idx="1291">
                  <c:v>9.768074539326245E-2</c:v>
                </c:pt>
                <c:pt idx="1292">
                  <c:v>9.7616645393273735E-2</c:v>
                </c:pt>
                <c:pt idx="1293">
                  <c:v>9.7502841137938501E-2</c:v>
                </c:pt>
                <c:pt idx="1294">
                  <c:v>9.7428365393313052E-2</c:v>
                </c:pt>
                <c:pt idx="1295">
                  <c:v>9.7376055393212577E-2</c:v>
                </c:pt>
                <c:pt idx="1296">
                  <c:v>9.7313135393235953E-2</c:v>
                </c:pt>
                <c:pt idx="1297">
                  <c:v>9.7263265393394263E-2</c:v>
                </c:pt>
                <c:pt idx="1298">
                  <c:v>9.7241210181948479E-2</c:v>
                </c:pt>
                <c:pt idx="1299">
                  <c:v>9.7220245393274049E-2</c:v>
                </c:pt>
                <c:pt idx="1300">
                  <c:v>9.7275000295226746E-2</c:v>
                </c:pt>
                <c:pt idx="1301">
                  <c:v>9.7280445393181508E-2</c:v>
                </c:pt>
                <c:pt idx="1302">
                  <c:v>9.7306425393299242E-2</c:v>
                </c:pt>
                <c:pt idx="1303">
                  <c:v>9.734439539315097E-2</c:v>
                </c:pt>
                <c:pt idx="1304">
                  <c:v>9.737989539340236E-2</c:v>
                </c:pt>
                <c:pt idx="1305">
                  <c:v>9.7405787059912499E-2</c:v>
                </c:pt>
                <c:pt idx="1306">
                  <c:v>9.7430705393321673E-2</c:v>
                </c:pt>
                <c:pt idx="1307">
                  <c:v>9.7447337985784033E-2</c:v>
                </c:pt>
                <c:pt idx="1308">
                  <c:v>9.7442278726589379E-2</c:v>
                </c:pt>
                <c:pt idx="1309">
                  <c:v>9.729999539327161E-2</c:v>
                </c:pt>
                <c:pt idx="1310">
                  <c:v>9.7086455393295565E-2</c:v>
                </c:pt>
                <c:pt idx="1311">
                  <c:v>9.6884505393262821E-2</c:v>
                </c:pt>
                <c:pt idx="1312">
                  <c:v>9.6712808551117732E-2</c:v>
                </c:pt>
                <c:pt idx="1313">
                  <c:v>9.6552925393126821E-2</c:v>
                </c:pt>
                <c:pt idx="1314">
                  <c:v>9.6415595393239309E-2</c:v>
                </c:pt>
                <c:pt idx="1315">
                  <c:v>9.6300635393262765E-2</c:v>
                </c:pt>
                <c:pt idx="1316">
                  <c:v>9.6224921863807863E-2</c:v>
                </c:pt>
                <c:pt idx="1317">
                  <c:v>9.5967745393253104E-2</c:v>
                </c:pt>
                <c:pt idx="1318">
                  <c:v>9.5913507893271688E-2</c:v>
                </c:pt>
                <c:pt idx="1319">
                  <c:v>9.5834305393282679E-2</c:v>
                </c:pt>
                <c:pt idx="1320">
                  <c:v>9.5753575393345725E-2</c:v>
                </c:pt>
                <c:pt idx="1321">
                  <c:v>9.5675995393279256E-2</c:v>
                </c:pt>
                <c:pt idx="1322">
                  <c:v>9.5623705393294081E-2</c:v>
                </c:pt>
                <c:pt idx="1323">
                  <c:v>9.5561095393279519E-2</c:v>
                </c:pt>
                <c:pt idx="1324">
                  <c:v>9.5523745393393533E-2</c:v>
                </c:pt>
                <c:pt idx="1325">
                  <c:v>9.5593712059965683E-2</c:v>
                </c:pt>
                <c:pt idx="1326">
                  <c:v>9.5797745393298592E-2</c:v>
                </c:pt>
                <c:pt idx="1327">
                  <c:v>9.582637804629747E-2</c:v>
                </c:pt>
                <c:pt idx="1328">
                  <c:v>9.5877045393308546E-2</c:v>
                </c:pt>
                <c:pt idx="1329">
                  <c:v>9.5936945393220091E-2</c:v>
                </c:pt>
                <c:pt idx="1330">
                  <c:v>9.5984731694727488E-2</c:v>
                </c:pt>
                <c:pt idx="1331">
                  <c:v>9.6025235393284683E-2</c:v>
                </c:pt>
                <c:pt idx="1332">
                  <c:v>9.6102005393220266E-2</c:v>
                </c:pt>
                <c:pt idx="1333">
                  <c:v>9.6142245393366507E-2</c:v>
                </c:pt>
                <c:pt idx="1334">
                  <c:v>9.6120864037303064E-2</c:v>
                </c:pt>
                <c:pt idx="1335">
                  <c:v>9.591429084781565E-2</c:v>
                </c:pt>
                <c:pt idx="1336">
                  <c:v>9.5849135393308443E-2</c:v>
                </c:pt>
                <c:pt idx="1337">
                  <c:v>9.5743071709023284E-2</c:v>
                </c:pt>
                <c:pt idx="1338">
                  <c:v>9.5633755393280048E-2</c:v>
                </c:pt>
                <c:pt idx="1339">
                  <c:v>9.554095539338929E-2</c:v>
                </c:pt>
                <c:pt idx="1340">
                  <c:v>9.5456785393338364E-2</c:v>
                </c:pt>
                <c:pt idx="1341">
                  <c:v>9.5400465393240375E-2</c:v>
                </c:pt>
                <c:pt idx="1342">
                  <c:v>9.5462292059991696E-2</c:v>
                </c:pt>
                <c:pt idx="1343">
                  <c:v>9.5645005393280191E-2</c:v>
                </c:pt>
                <c:pt idx="1344">
                  <c:v>9.5801745393288423E-2</c:v>
                </c:pt>
                <c:pt idx="1345">
                  <c:v>9.6244316821824313E-2</c:v>
                </c:pt>
                <c:pt idx="1346">
                  <c:v>9.6382205393325482E-2</c:v>
                </c:pt>
                <c:pt idx="1347">
                  <c:v>9.6511005393239493E-2</c:v>
                </c:pt>
                <c:pt idx="1348">
                  <c:v>9.6614945393270479E-2</c:v>
                </c:pt>
                <c:pt idx="1349">
                  <c:v>9.6724703726565067E-2</c:v>
                </c:pt>
                <c:pt idx="1350">
                  <c:v>9.681444539309364E-2</c:v>
                </c:pt>
                <c:pt idx="1351">
                  <c:v>9.6874485393414242E-2</c:v>
                </c:pt>
                <c:pt idx="1352">
                  <c:v>9.6925131756918873E-2</c:v>
                </c:pt>
                <c:pt idx="1353">
                  <c:v>9.7248853827011289E-2</c:v>
                </c:pt>
                <c:pt idx="1354">
                  <c:v>9.7357309223042615E-2</c:v>
                </c:pt>
                <c:pt idx="1355">
                  <c:v>9.7416275393300125E-2</c:v>
                </c:pt>
                <c:pt idx="1356">
                  <c:v>9.7509575393317546E-2</c:v>
                </c:pt>
                <c:pt idx="1357">
                  <c:v>9.7562345393328309E-2</c:v>
                </c:pt>
                <c:pt idx="1358">
                  <c:v>9.7623075393287018E-2</c:v>
                </c:pt>
                <c:pt idx="1359">
                  <c:v>9.7677130810140511E-2</c:v>
                </c:pt>
                <c:pt idx="1360">
                  <c:v>9.7725425393250437E-2</c:v>
                </c:pt>
                <c:pt idx="1361">
                  <c:v>9.7767745393298591E-2</c:v>
                </c:pt>
                <c:pt idx="1362">
                  <c:v>9.7390595393221743E-2</c:v>
                </c:pt>
                <c:pt idx="1363">
                  <c:v>9.7279965393326548E-2</c:v>
                </c:pt>
                <c:pt idx="1364">
                  <c:v>9.7167045393291809E-2</c:v>
                </c:pt>
                <c:pt idx="1365">
                  <c:v>9.7051185393184025E-2</c:v>
                </c:pt>
                <c:pt idx="1366">
                  <c:v>9.6960713814340183E-2</c:v>
                </c:pt>
                <c:pt idx="1367">
                  <c:v>9.6883185393309632E-2</c:v>
                </c:pt>
                <c:pt idx="1368">
                  <c:v>9.6807335393293989E-2</c:v>
                </c:pt>
                <c:pt idx="1369">
                  <c:v>9.6715552410884725E-2</c:v>
                </c:pt>
                <c:pt idx="1370">
                  <c:v>9.6380745393290224E-2</c:v>
                </c:pt>
                <c:pt idx="1371">
                  <c:v>9.6309337229996531E-2</c:v>
                </c:pt>
                <c:pt idx="1372">
                  <c:v>9.6195428937491792E-2</c:v>
                </c:pt>
                <c:pt idx="1373">
                  <c:v>9.6078765393244267E-2</c:v>
                </c:pt>
                <c:pt idx="1374">
                  <c:v>9.5996725393249313E-2</c:v>
                </c:pt>
                <c:pt idx="1375">
                  <c:v>9.5887965393288532E-2</c:v>
                </c:pt>
                <c:pt idx="1376">
                  <c:v>9.566031539321812E-2</c:v>
                </c:pt>
                <c:pt idx="1377">
                  <c:v>9.5465187498589885E-2</c:v>
                </c:pt>
                <c:pt idx="1378">
                  <c:v>9.5258616361079046E-2</c:v>
                </c:pt>
                <c:pt idx="1379">
                  <c:v>9.4593899239413567E-2</c:v>
                </c:pt>
                <c:pt idx="1380">
                  <c:v>9.445069539323489E-2</c:v>
                </c:pt>
                <c:pt idx="1381">
                  <c:v>9.429256539318974E-2</c:v>
                </c:pt>
                <c:pt idx="1382">
                  <c:v>9.4158430786549924E-2</c:v>
                </c:pt>
                <c:pt idx="1383">
                  <c:v>9.4024620393256389E-2</c:v>
                </c:pt>
                <c:pt idx="1384">
                  <c:v>9.388448539314731E-2</c:v>
                </c:pt>
                <c:pt idx="1385">
                  <c:v>9.3767895393299258E-2</c:v>
                </c:pt>
                <c:pt idx="1386">
                  <c:v>9.3683399938726208E-2</c:v>
                </c:pt>
                <c:pt idx="1387">
                  <c:v>9.3447745393248766E-2</c:v>
                </c:pt>
                <c:pt idx="1388">
                  <c:v>9.340107170902455E-2</c:v>
                </c:pt>
                <c:pt idx="1389">
                  <c:v>9.3343945393314726E-2</c:v>
                </c:pt>
                <c:pt idx="1390">
                  <c:v>9.3268285393250661E-2</c:v>
                </c:pt>
                <c:pt idx="1391">
                  <c:v>9.3232245393224611E-2</c:v>
                </c:pt>
                <c:pt idx="1392">
                  <c:v>9.3252412059911208E-2</c:v>
                </c:pt>
                <c:pt idx="1393">
                  <c:v>9.326414539324944E-2</c:v>
                </c:pt>
                <c:pt idx="1394">
                  <c:v>9.328530539333732E-2</c:v>
                </c:pt>
                <c:pt idx="1395">
                  <c:v>9.3295954348406249E-2</c:v>
                </c:pt>
                <c:pt idx="1396">
                  <c:v>9.3389979435798423E-2</c:v>
                </c:pt>
                <c:pt idx="1397">
                  <c:v>9.3408825393339875E-2</c:v>
                </c:pt>
                <c:pt idx="1398">
                  <c:v>9.3433745393383727E-2</c:v>
                </c:pt>
                <c:pt idx="1399">
                  <c:v>9.3452925393251271E-2</c:v>
                </c:pt>
                <c:pt idx="1400">
                  <c:v>9.3466145393336031E-2</c:v>
                </c:pt>
                <c:pt idx="1401">
                  <c:v>9.349550539322167E-2</c:v>
                </c:pt>
                <c:pt idx="1402">
                  <c:v>9.3503695393167399E-2</c:v>
                </c:pt>
                <c:pt idx="1403">
                  <c:v>9.3506336942596469E-2</c:v>
                </c:pt>
                <c:pt idx="1404">
                  <c:v>9.3509730687373005E-2</c:v>
                </c:pt>
                <c:pt idx="1405">
                  <c:v>9.3219790847825779E-2</c:v>
                </c:pt>
                <c:pt idx="1406">
                  <c:v>9.3178985393294292E-2</c:v>
                </c:pt>
                <c:pt idx="1407">
                  <c:v>9.311154539334171E-2</c:v>
                </c:pt>
                <c:pt idx="1408">
                  <c:v>9.300562960375218E-2</c:v>
                </c:pt>
                <c:pt idx="1409">
                  <c:v>9.2887035393303549E-2</c:v>
                </c:pt>
                <c:pt idx="1410">
                  <c:v>9.2778055393296463E-2</c:v>
                </c:pt>
                <c:pt idx="1411">
                  <c:v>9.2665875828117847E-2</c:v>
                </c:pt>
                <c:pt idx="1412">
                  <c:v>9.2336495393283535E-2</c:v>
                </c:pt>
                <c:pt idx="1413">
                  <c:v>9.2253927211473283E-2</c:v>
                </c:pt>
                <c:pt idx="1414">
                  <c:v>9.2134807893302223E-2</c:v>
                </c:pt>
                <c:pt idx="1415">
                  <c:v>9.2027199938684245E-2</c:v>
                </c:pt>
                <c:pt idx="1416">
                  <c:v>9.1937645393386683E-2</c:v>
                </c:pt>
                <c:pt idx="1417">
                  <c:v>9.1868765393286672E-2</c:v>
                </c:pt>
                <c:pt idx="1418">
                  <c:v>9.1711945393257374E-2</c:v>
                </c:pt>
                <c:pt idx="1419">
                  <c:v>9.1574203726594347E-2</c:v>
                </c:pt>
                <c:pt idx="1420">
                  <c:v>9.1450891226600148E-2</c:v>
                </c:pt>
                <c:pt idx="1421">
                  <c:v>9.1152528002013067E-2</c:v>
                </c:pt>
                <c:pt idx="1422">
                  <c:v>9.1062575393152767E-2</c:v>
                </c:pt>
                <c:pt idx="1423">
                  <c:v>9.102709539332951E-2</c:v>
                </c:pt>
                <c:pt idx="1424">
                  <c:v>9.100599539327478E-2</c:v>
                </c:pt>
                <c:pt idx="1425">
                  <c:v>9.0992099560011766E-2</c:v>
                </c:pt>
                <c:pt idx="1426">
                  <c:v>9.096148539325119E-2</c:v>
                </c:pt>
                <c:pt idx="1427">
                  <c:v>9.0936765393252364E-2</c:v>
                </c:pt>
                <c:pt idx="1428">
                  <c:v>9.0912345393519681E-2</c:v>
                </c:pt>
                <c:pt idx="1429">
                  <c:v>9.0901548671894455E-2</c:v>
                </c:pt>
                <c:pt idx="1430">
                  <c:v>9.0860376972159693E-2</c:v>
                </c:pt>
                <c:pt idx="1431">
                  <c:v>9.0857145393187302E-2</c:v>
                </c:pt>
                <c:pt idx="1432">
                  <c:v>9.0840945393481171E-2</c:v>
                </c:pt>
                <c:pt idx="1433">
                  <c:v>9.0828725393280102E-2</c:v>
                </c:pt>
                <c:pt idx="1434">
                  <c:v>9.0791305393267754E-2</c:v>
                </c:pt>
                <c:pt idx="1435">
                  <c:v>9.0809903288061544E-2</c:v>
                </c:pt>
                <c:pt idx="1436">
                  <c:v>9.0907005393276855E-2</c:v>
                </c:pt>
                <c:pt idx="1437">
                  <c:v>9.098913755008195E-2</c:v>
                </c:pt>
                <c:pt idx="1438">
                  <c:v>9.1205745393253601E-2</c:v>
                </c:pt>
                <c:pt idx="1439">
                  <c:v>9.124364539336241E-2</c:v>
                </c:pt>
                <c:pt idx="1440">
                  <c:v>9.1312595393219564E-2</c:v>
                </c:pt>
                <c:pt idx="1441">
                  <c:v>9.1366545393356355E-2</c:v>
                </c:pt>
                <c:pt idx="1442">
                  <c:v>9.1404398024920508E-2</c:v>
                </c:pt>
                <c:pt idx="1443">
                  <c:v>9.1465975393234311E-2</c:v>
                </c:pt>
                <c:pt idx="1444">
                  <c:v>9.1486025393308509E-2</c:v>
                </c:pt>
                <c:pt idx="1445">
                  <c:v>9.1448145393314945E-2</c:v>
                </c:pt>
                <c:pt idx="1446">
                  <c:v>9.1424569717716661E-2</c:v>
                </c:pt>
                <c:pt idx="1447">
                  <c:v>9.1295215981461036E-2</c:v>
                </c:pt>
                <c:pt idx="1448">
                  <c:v>9.1267829900417208E-2</c:v>
                </c:pt>
                <c:pt idx="1449">
                  <c:v>9.1209265393402683E-2</c:v>
                </c:pt>
                <c:pt idx="1450">
                  <c:v>9.1175495393216302E-2</c:v>
                </c:pt>
                <c:pt idx="1451">
                  <c:v>9.1134345393456759E-2</c:v>
                </c:pt>
                <c:pt idx="1452">
                  <c:v>9.1114145393334067E-2</c:v>
                </c:pt>
                <c:pt idx="1453">
                  <c:v>9.1102145393193765E-2</c:v>
                </c:pt>
                <c:pt idx="1454">
                  <c:v>9.1100203726625709E-2</c:v>
                </c:pt>
                <c:pt idx="1455">
                  <c:v>9.1100878726635526E-2</c:v>
                </c:pt>
                <c:pt idx="1456">
                  <c:v>9.1075809909355585E-2</c:v>
                </c:pt>
                <c:pt idx="1457">
                  <c:v>9.1068755494277009E-2</c:v>
                </c:pt>
                <c:pt idx="1458">
                  <c:v>9.1020445393326391E-2</c:v>
                </c:pt>
                <c:pt idx="1459">
                  <c:v>9.0974085393284776E-2</c:v>
                </c:pt>
                <c:pt idx="1460">
                  <c:v>9.0933945393317228E-2</c:v>
                </c:pt>
                <c:pt idx="1461">
                  <c:v>9.090166118282661E-2</c:v>
                </c:pt>
                <c:pt idx="1462">
                  <c:v>9.0874195393240861E-2</c:v>
                </c:pt>
                <c:pt idx="1463">
                  <c:v>9.0868713135250828E-2</c:v>
                </c:pt>
                <c:pt idx="1464">
                  <c:v>9.082774539325579E-2</c:v>
                </c:pt>
                <c:pt idx="1465">
                  <c:v>9.0818937312434428E-2</c:v>
                </c:pt>
                <c:pt idx="1466">
                  <c:v>9.0797045393131534E-2</c:v>
                </c:pt>
                <c:pt idx="1467">
                  <c:v>9.0770565393342217E-2</c:v>
                </c:pt>
                <c:pt idx="1468">
                  <c:v>9.0730405393330452E-2</c:v>
                </c:pt>
                <c:pt idx="1469">
                  <c:v>9.0688903287912168E-2</c:v>
                </c:pt>
                <c:pt idx="1470">
                  <c:v>9.0637525393390511E-2</c:v>
                </c:pt>
                <c:pt idx="1471">
                  <c:v>9.0612979435832228E-2</c:v>
                </c:pt>
                <c:pt idx="1472">
                  <c:v>9.0482710910492814E-2</c:v>
                </c:pt>
                <c:pt idx="1473">
                  <c:v>9.0457225393180574E-2</c:v>
                </c:pt>
                <c:pt idx="1474">
                  <c:v>9.0437745393060862E-2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0.10621774539328062</c:v>
                </c:pt>
                <c:pt idx="1">
                  <c:v>0.10721946256515491</c:v>
                </c:pt>
                <c:pt idx="2">
                  <c:v>0.10754254539322985</c:v>
                </c:pt>
                <c:pt idx="3">
                  <c:v>0.10607474539324369</c:v>
                </c:pt>
                <c:pt idx="4">
                  <c:v>0.10724524539324436</c:v>
                </c:pt>
                <c:pt idx="5">
                  <c:v>0.10534524539326642</c:v>
                </c:pt>
                <c:pt idx="6">
                  <c:v>0.10951774539326209</c:v>
                </c:pt>
                <c:pt idx="7">
                  <c:v>0.10851729539339752</c:v>
                </c:pt>
                <c:pt idx="8">
                  <c:v>0.10918940539329468</c:v>
                </c:pt>
                <c:pt idx="9">
                  <c:v>0.10735389539314592</c:v>
                </c:pt>
                <c:pt idx="10">
                  <c:v>0.10579946539326102</c:v>
                </c:pt>
                <c:pt idx="11">
                  <c:v>0.10522557539329133</c:v>
                </c:pt>
                <c:pt idx="12">
                  <c:v>0.10266544159583207</c:v>
                </c:pt>
                <c:pt idx="13">
                  <c:v>9.6701745393318148E-2</c:v>
                </c:pt>
                <c:pt idx="14">
                  <c:v>9.6701745393289962E-2</c:v>
                </c:pt>
                <c:pt idx="15">
                  <c:v>9.6667825393382575E-2</c:v>
                </c:pt>
                <c:pt idx="16">
                  <c:v>9.670079539324683E-2</c:v>
                </c:pt>
                <c:pt idx="17">
                  <c:v>9.6390449474810708E-2</c:v>
                </c:pt>
                <c:pt idx="18">
                  <c:v>9.6442745393176224E-2</c:v>
                </c:pt>
                <c:pt idx="19">
                  <c:v>9.6442745393119353E-2</c:v>
                </c:pt>
                <c:pt idx="20">
                  <c:v>9.6308578726478827E-2</c:v>
                </c:pt>
                <c:pt idx="21">
                  <c:v>9.6152745393226532E-2</c:v>
                </c:pt>
                <c:pt idx="22">
                  <c:v>9.6296735292270508E-2</c:v>
                </c:pt>
                <c:pt idx="23">
                  <c:v>9.634524539325201E-2</c:v>
                </c:pt>
                <c:pt idx="24">
                  <c:v>9.6091045393379496E-2</c:v>
                </c:pt>
                <c:pt idx="25">
                  <c:v>9.6527745393430855E-2</c:v>
                </c:pt>
                <c:pt idx="26">
                  <c:v>9.6527745393430855E-2</c:v>
                </c:pt>
                <c:pt idx="27">
                  <c:v>9.5149724985006442E-2</c:v>
                </c:pt>
                <c:pt idx="28">
                  <c:v>9.4169469531252367E-2</c:v>
                </c:pt>
                <c:pt idx="29">
                  <c:v>9.7512352988317744E-2</c:v>
                </c:pt>
                <c:pt idx="30">
                  <c:v>0.10089881539332146</c:v>
                </c:pt>
                <c:pt idx="31">
                  <c:v>0.10108774539320109</c:v>
                </c:pt>
                <c:pt idx="32">
                  <c:v>0.10234824539315923</c:v>
                </c:pt>
                <c:pt idx="33">
                  <c:v>0.10104589539322706</c:v>
                </c:pt>
                <c:pt idx="34">
                  <c:v>9.7706145393275087E-2</c:v>
                </c:pt>
                <c:pt idx="35">
                  <c:v>9.7544485393257496E-2</c:v>
                </c:pt>
                <c:pt idx="36">
                  <c:v>9.7441745393183524E-2</c:v>
                </c:pt>
                <c:pt idx="37">
                  <c:v>9.7747112740236744E-2</c:v>
                </c:pt>
                <c:pt idx="38">
                  <c:v>9.8099145393533427E-2</c:v>
                </c:pt>
                <c:pt idx="39">
                  <c:v>9.8107745393520199E-2</c:v>
                </c:pt>
                <c:pt idx="40">
                  <c:v>9.8410795393064743E-2</c:v>
                </c:pt>
                <c:pt idx="41">
                  <c:v>9.8502745393048749E-2</c:v>
                </c:pt>
                <c:pt idx="42">
                  <c:v>9.8502745393048749E-2</c:v>
                </c:pt>
                <c:pt idx="43">
                  <c:v>9.8275245393353153E-2</c:v>
                </c:pt>
                <c:pt idx="44">
                  <c:v>9.4537745393168657E-2</c:v>
                </c:pt>
                <c:pt idx="45">
                  <c:v>9.4685745393334936E-2</c:v>
                </c:pt>
                <c:pt idx="46">
                  <c:v>9.5860775696479772E-2</c:v>
                </c:pt>
                <c:pt idx="47">
                  <c:v>9.6022745393455219E-2</c:v>
                </c:pt>
                <c:pt idx="48">
                  <c:v>9.6612095393141029E-2</c:v>
                </c:pt>
                <c:pt idx="49">
                  <c:v>9.6648845393176294E-2</c:v>
                </c:pt>
                <c:pt idx="50">
                  <c:v>9.4437645393313313E-2</c:v>
                </c:pt>
                <c:pt idx="51">
                  <c:v>9.4047745393325527E-2</c:v>
                </c:pt>
                <c:pt idx="52">
                  <c:v>9.38848666055494E-2</c:v>
                </c:pt>
                <c:pt idx="53">
                  <c:v>9.4248895393249932E-2</c:v>
                </c:pt>
                <c:pt idx="54">
                  <c:v>9.4937745393139303E-2</c:v>
                </c:pt>
                <c:pt idx="55">
                  <c:v>9.4523445393363992E-2</c:v>
                </c:pt>
                <c:pt idx="56">
                  <c:v>9.4347745393307064E-2</c:v>
                </c:pt>
                <c:pt idx="57">
                  <c:v>9.419444539319996E-2</c:v>
                </c:pt>
                <c:pt idx="58">
                  <c:v>9.4137745393197955E-2</c:v>
                </c:pt>
                <c:pt idx="59">
                  <c:v>9.4137745393197955E-2</c:v>
                </c:pt>
                <c:pt idx="60">
                  <c:v>9.4137745393283304E-2</c:v>
                </c:pt>
                <c:pt idx="61">
                  <c:v>9.3284514624087947E-2</c:v>
                </c:pt>
                <c:pt idx="62">
                  <c:v>9.2513745393361532E-2</c:v>
                </c:pt>
                <c:pt idx="63">
                  <c:v>9.2513745393361532E-2</c:v>
                </c:pt>
                <c:pt idx="64">
                  <c:v>9.2513745393361532E-2</c:v>
                </c:pt>
                <c:pt idx="65">
                  <c:v>9.2513745393361532E-2</c:v>
                </c:pt>
                <c:pt idx="66">
                  <c:v>9.2216745393230368E-2</c:v>
                </c:pt>
                <c:pt idx="67">
                  <c:v>9.1497745393354563E-2</c:v>
                </c:pt>
                <c:pt idx="68">
                  <c:v>9.112846828480789E-2</c:v>
                </c:pt>
                <c:pt idx="69">
                  <c:v>9.0137745393178745E-2</c:v>
                </c:pt>
                <c:pt idx="70">
                  <c:v>9.0137745393178745E-2</c:v>
                </c:pt>
                <c:pt idx="71">
                  <c:v>8.9694945393305026E-2</c:v>
                </c:pt>
                <c:pt idx="72">
                  <c:v>8.8052173964598565E-2</c:v>
                </c:pt>
                <c:pt idx="73">
                  <c:v>8.7203745393125559E-2</c:v>
                </c:pt>
                <c:pt idx="74">
                  <c:v>8.7203745393125559E-2</c:v>
                </c:pt>
                <c:pt idx="75">
                  <c:v>8.7203745393125559E-2</c:v>
                </c:pt>
                <c:pt idx="76">
                  <c:v>8.7203745393281948E-2</c:v>
                </c:pt>
                <c:pt idx="77">
                  <c:v>8.7974390554521206E-2</c:v>
                </c:pt>
                <c:pt idx="78">
                  <c:v>8.8051295393299714E-2</c:v>
                </c:pt>
                <c:pt idx="79">
                  <c:v>8.8072745393361726E-2</c:v>
                </c:pt>
                <c:pt idx="80">
                  <c:v>8.8090745393415881E-2</c:v>
                </c:pt>
                <c:pt idx="81">
                  <c:v>8.8408145393131715E-2</c:v>
                </c:pt>
                <c:pt idx="82">
                  <c:v>8.8417745393130229E-2</c:v>
                </c:pt>
                <c:pt idx="83">
                  <c:v>8.8417745393158526E-2</c:v>
                </c:pt>
                <c:pt idx="84">
                  <c:v>9.0331495393201261E-2</c:v>
                </c:pt>
                <c:pt idx="85">
                  <c:v>9.0831545393371238E-2</c:v>
                </c:pt>
                <c:pt idx="86">
                  <c:v>9.1048825393187607E-2</c:v>
                </c:pt>
                <c:pt idx="87">
                  <c:v>9.1025071923852091E-2</c:v>
                </c:pt>
                <c:pt idx="88">
                  <c:v>8.8687805393277891E-2</c:v>
                </c:pt>
                <c:pt idx="89">
                  <c:v>8.8517745393247374E-2</c:v>
                </c:pt>
                <c:pt idx="90">
                  <c:v>8.8517745393247374E-2</c:v>
                </c:pt>
                <c:pt idx="91">
                  <c:v>8.8517745393218883E-2</c:v>
                </c:pt>
                <c:pt idx="92">
                  <c:v>8.8517745393247374E-2</c:v>
                </c:pt>
                <c:pt idx="93">
                  <c:v>8.8517745393247374E-2</c:v>
                </c:pt>
                <c:pt idx="94">
                  <c:v>8.865386539319825E-2</c:v>
                </c:pt>
                <c:pt idx="95">
                  <c:v>8.8683745393211708E-2</c:v>
                </c:pt>
                <c:pt idx="96">
                  <c:v>8.8683745393183411E-2</c:v>
                </c:pt>
                <c:pt idx="97">
                  <c:v>8.8683745393211708E-2</c:v>
                </c:pt>
                <c:pt idx="98">
                  <c:v>8.8683745393211708E-2</c:v>
                </c:pt>
                <c:pt idx="99">
                  <c:v>8.8683745393211708E-2</c:v>
                </c:pt>
                <c:pt idx="100">
                  <c:v>8.8683745393197566E-2</c:v>
                </c:pt>
                <c:pt idx="101">
                  <c:v>8.8683745393211708E-2</c:v>
                </c:pt>
                <c:pt idx="102">
                  <c:v>8.8989625393253655E-2</c:v>
                </c:pt>
                <c:pt idx="103">
                  <c:v>8.9837745393410565E-2</c:v>
                </c:pt>
                <c:pt idx="104">
                  <c:v>8.9837745393410565E-2</c:v>
                </c:pt>
                <c:pt idx="105">
                  <c:v>8.9837745393410565E-2</c:v>
                </c:pt>
                <c:pt idx="106">
                  <c:v>8.9837745393410565E-2</c:v>
                </c:pt>
                <c:pt idx="107">
                  <c:v>8.9837745393410565E-2</c:v>
                </c:pt>
                <c:pt idx="108">
                  <c:v>8.9837745393410565E-2</c:v>
                </c:pt>
                <c:pt idx="109">
                  <c:v>8.9837745393410565E-2</c:v>
                </c:pt>
                <c:pt idx="110">
                  <c:v>8.9837745393410565E-2</c:v>
                </c:pt>
                <c:pt idx="111">
                  <c:v>9.0117745393229379E-2</c:v>
                </c:pt>
                <c:pt idx="112">
                  <c:v>9.0397745393275622E-2</c:v>
                </c:pt>
                <c:pt idx="113">
                  <c:v>9.0397745393218709E-2</c:v>
                </c:pt>
                <c:pt idx="114">
                  <c:v>9.0397745393190315E-2</c:v>
                </c:pt>
                <c:pt idx="115">
                  <c:v>8.8724845393443816E-2</c:v>
                </c:pt>
                <c:pt idx="116">
                  <c:v>8.7890045393351268E-2</c:v>
                </c:pt>
                <c:pt idx="117">
                  <c:v>8.7897745393348728E-2</c:v>
                </c:pt>
                <c:pt idx="118">
                  <c:v>8.7897745393348728E-2</c:v>
                </c:pt>
                <c:pt idx="119">
                  <c:v>8.7897745393348728E-2</c:v>
                </c:pt>
                <c:pt idx="120">
                  <c:v>8.7845039510767692E-2</c:v>
                </c:pt>
                <c:pt idx="121">
                  <c:v>8.7223379196018525E-2</c:v>
                </c:pt>
                <c:pt idx="122">
                  <c:v>8.6251545393310106E-2</c:v>
                </c:pt>
                <c:pt idx="123">
                  <c:v>8.2446745393298243E-2</c:v>
                </c:pt>
                <c:pt idx="124">
                  <c:v>8.1954795393287219E-2</c:v>
                </c:pt>
                <c:pt idx="125">
                  <c:v>8.2931285393272158E-2</c:v>
                </c:pt>
                <c:pt idx="126">
                  <c:v>8.1926215393267179E-2</c:v>
                </c:pt>
                <c:pt idx="127">
                  <c:v>8.0597641226617667E-2</c:v>
                </c:pt>
                <c:pt idx="128">
                  <c:v>8.0222745393285944E-2</c:v>
                </c:pt>
                <c:pt idx="129">
                  <c:v>8.0222745393285944E-2</c:v>
                </c:pt>
                <c:pt idx="130">
                  <c:v>8.350454539328267E-2</c:v>
                </c:pt>
                <c:pt idx="131">
                  <c:v>8.3296745393340879E-2</c:v>
                </c:pt>
                <c:pt idx="132">
                  <c:v>8.325774539333991E-2</c:v>
                </c:pt>
                <c:pt idx="133">
                  <c:v>8.325774539332563E-2</c:v>
                </c:pt>
                <c:pt idx="134">
                  <c:v>8.325774539333991E-2</c:v>
                </c:pt>
                <c:pt idx="135">
                  <c:v>8.325774539333991E-2</c:v>
                </c:pt>
                <c:pt idx="136">
                  <c:v>8.325774539333991E-2</c:v>
                </c:pt>
                <c:pt idx="137">
                  <c:v>8.3257745393268842E-2</c:v>
                </c:pt>
                <c:pt idx="138">
                  <c:v>8.3257745393268842E-2</c:v>
                </c:pt>
                <c:pt idx="139">
                  <c:v>8.325774539333991E-2</c:v>
                </c:pt>
                <c:pt idx="140">
                  <c:v>8.325774539333991E-2</c:v>
                </c:pt>
                <c:pt idx="141">
                  <c:v>8.325774539333991E-2</c:v>
                </c:pt>
                <c:pt idx="142">
                  <c:v>8.3645345393236883E-2</c:v>
                </c:pt>
                <c:pt idx="143">
                  <c:v>8.8299182893308611E-2</c:v>
                </c:pt>
                <c:pt idx="144">
                  <c:v>9.2621665393395156E-2</c:v>
                </c:pt>
                <c:pt idx="145">
                  <c:v>9.4298490074081309E-2</c:v>
                </c:pt>
                <c:pt idx="146">
                  <c:v>9.6373745393321983E-2</c:v>
                </c:pt>
                <c:pt idx="147">
                  <c:v>9.6396508279866761E-2</c:v>
                </c:pt>
                <c:pt idx="148">
                  <c:v>9.5512945393096876E-2</c:v>
                </c:pt>
                <c:pt idx="149">
                  <c:v>9.5187745393118944E-2</c:v>
                </c:pt>
                <c:pt idx="150">
                  <c:v>9.5187745393118944E-2</c:v>
                </c:pt>
                <c:pt idx="151">
                  <c:v>9.5187745393133225E-2</c:v>
                </c:pt>
                <c:pt idx="152">
                  <c:v>9.5240445393202075E-2</c:v>
                </c:pt>
                <c:pt idx="153">
                  <c:v>9.6127945393306172E-2</c:v>
                </c:pt>
                <c:pt idx="154">
                  <c:v>9.6147745393253298E-2</c:v>
                </c:pt>
                <c:pt idx="155">
                  <c:v>9.6057745393310037E-2</c:v>
                </c:pt>
                <c:pt idx="156">
                  <c:v>9.5399219077393113E-2</c:v>
                </c:pt>
                <c:pt idx="157">
                  <c:v>9.4113291785163214E-2</c:v>
                </c:pt>
                <c:pt idx="158">
                  <c:v>9.3741745393373585E-2</c:v>
                </c:pt>
                <c:pt idx="159">
                  <c:v>9.3741745393373585E-2</c:v>
                </c:pt>
                <c:pt idx="160">
                  <c:v>9.4186120393260575E-2</c:v>
                </c:pt>
                <c:pt idx="161">
                  <c:v>9.474708882757453E-2</c:v>
                </c:pt>
                <c:pt idx="162">
                  <c:v>9.5442745393086267E-2</c:v>
                </c:pt>
                <c:pt idx="163">
                  <c:v>9.6899850656527051E-2</c:v>
                </c:pt>
                <c:pt idx="164">
                  <c:v>9.9547345393176959E-2</c:v>
                </c:pt>
                <c:pt idx="165">
                  <c:v>9.9937745393148744E-2</c:v>
                </c:pt>
                <c:pt idx="166">
                  <c:v>9.9937745393148744E-2</c:v>
                </c:pt>
                <c:pt idx="167">
                  <c:v>9.9937745393148744E-2</c:v>
                </c:pt>
                <c:pt idx="168">
                  <c:v>9.9937745393148744E-2</c:v>
                </c:pt>
                <c:pt idx="169">
                  <c:v>9.9682745393210079E-2</c:v>
                </c:pt>
                <c:pt idx="170">
                  <c:v>9.8692745393450243E-2</c:v>
                </c:pt>
                <c:pt idx="171">
                  <c:v>9.8905007298000766E-2</c:v>
                </c:pt>
                <c:pt idx="172">
                  <c:v>9.8610345393297411E-2</c:v>
                </c:pt>
                <c:pt idx="173">
                  <c:v>9.8905037059722728E-2</c:v>
                </c:pt>
                <c:pt idx="174">
                  <c:v>9.9007745393038457E-2</c:v>
                </c:pt>
                <c:pt idx="175">
                  <c:v>9.9007745393038457E-2</c:v>
                </c:pt>
                <c:pt idx="176">
                  <c:v>9.9007745393038457E-2</c:v>
                </c:pt>
                <c:pt idx="177">
                  <c:v>9.9364587498513443E-2</c:v>
                </c:pt>
                <c:pt idx="178">
                  <c:v>0.10016774539329276</c:v>
                </c:pt>
                <c:pt idx="179">
                  <c:v>0.10016774539329276</c:v>
                </c:pt>
                <c:pt idx="180">
                  <c:v>0.10072397872664871</c:v>
                </c:pt>
                <c:pt idx="181">
                  <c:v>0.10103774539329892</c:v>
                </c:pt>
                <c:pt idx="182">
                  <c:v>0.10103774539332733</c:v>
                </c:pt>
                <c:pt idx="183">
                  <c:v>0.10128824539343392</c:v>
                </c:pt>
                <c:pt idx="184">
                  <c:v>0.10145774539341801</c:v>
                </c:pt>
                <c:pt idx="185">
                  <c:v>0.10194594539332508</c:v>
                </c:pt>
                <c:pt idx="186">
                  <c:v>0.10214174539331122</c:v>
                </c:pt>
                <c:pt idx="187">
                  <c:v>0.10214174539331122</c:v>
                </c:pt>
                <c:pt idx="188">
                  <c:v>0.10214174539331122</c:v>
                </c:pt>
                <c:pt idx="189">
                  <c:v>0.10214174539331122</c:v>
                </c:pt>
                <c:pt idx="190">
                  <c:v>0.10214174539331122</c:v>
                </c:pt>
                <c:pt idx="191">
                  <c:v>0.10210764539331763</c:v>
                </c:pt>
                <c:pt idx="192">
                  <c:v>0.10201174539314196</c:v>
                </c:pt>
                <c:pt idx="193">
                  <c:v>0.1020542196199159</c:v>
                </c:pt>
                <c:pt idx="194">
                  <c:v>0.10242374539321042</c:v>
                </c:pt>
                <c:pt idx="195">
                  <c:v>0.10242374539321042</c:v>
                </c:pt>
                <c:pt idx="196">
                  <c:v>0.10242374539328152</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0.1036277453933111</c:v>
                </c:pt>
                <c:pt idx="206">
                  <c:v>0.10362774539335362</c:v>
                </c:pt>
                <c:pt idx="207">
                  <c:v>0.1036277453933111</c:v>
                </c:pt>
                <c:pt idx="208">
                  <c:v>0.1036277453933111</c:v>
                </c:pt>
                <c:pt idx="209">
                  <c:v>0.1036277453933111</c:v>
                </c:pt>
                <c:pt idx="210">
                  <c:v>0.10362774539338215</c:v>
                </c:pt>
                <c:pt idx="211">
                  <c:v>0.1036277453933111</c:v>
                </c:pt>
                <c:pt idx="212">
                  <c:v>0.1036277453933111</c:v>
                </c:pt>
                <c:pt idx="213">
                  <c:v>0.10362774539328275</c:v>
                </c:pt>
                <c:pt idx="214">
                  <c:v>0.10242374539328152</c:v>
                </c:pt>
                <c:pt idx="215">
                  <c:v>0.10115358377707652</c:v>
                </c:pt>
                <c:pt idx="216">
                  <c:v>0.10021774539319496</c:v>
                </c:pt>
                <c:pt idx="217">
                  <c:v>0.10021774539319496</c:v>
                </c:pt>
                <c:pt idx="218">
                  <c:v>0.10021774539319496</c:v>
                </c:pt>
                <c:pt idx="219">
                  <c:v>0.10021774539319496</c:v>
                </c:pt>
                <c:pt idx="220">
                  <c:v>0.10022394539318229</c:v>
                </c:pt>
                <c:pt idx="221">
                  <c:v>0.1005277453933644</c:v>
                </c:pt>
                <c:pt idx="222">
                  <c:v>9.9778693669080265E-2</c:v>
                </c:pt>
                <c:pt idx="223">
                  <c:v>9.9486250656298125E-2</c:v>
                </c:pt>
                <c:pt idx="224">
                  <c:v>9.9617745393146828E-2</c:v>
                </c:pt>
                <c:pt idx="225">
                  <c:v>9.9436635393232331E-2</c:v>
                </c:pt>
                <c:pt idx="226">
                  <c:v>9.8326345393374925E-2</c:v>
                </c:pt>
                <c:pt idx="227">
                  <c:v>9.8386145393249372E-2</c:v>
                </c:pt>
                <c:pt idx="228">
                  <c:v>9.8457745393204954E-2</c:v>
                </c:pt>
                <c:pt idx="229">
                  <c:v>9.8457745393148111E-2</c:v>
                </c:pt>
                <c:pt idx="230">
                  <c:v>9.7571745393281728E-2</c:v>
                </c:pt>
                <c:pt idx="231">
                  <c:v>9.7308865393287883E-2</c:v>
                </c:pt>
                <c:pt idx="232">
                  <c:v>9.7243745393271283E-2</c:v>
                </c:pt>
                <c:pt idx="233">
                  <c:v>9.7800135393328005E-2</c:v>
                </c:pt>
                <c:pt idx="234">
                  <c:v>9.8135545393376225E-2</c:v>
                </c:pt>
                <c:pt idx="235">
                  <c:v>9.765714539338459E-2</c:v>
                </c:pt>
                <c:pt idx="236">
                  <c:v>9.6957745393482064E-2</c:v>
                </c:pt>
                <c:pt idx="237">
                  <c:v>9.6957745393453684E-2</c:v>
                </c:pt>
                <c:pt idx="238">
                  <c:v>9.6957745393283196E-2</c:v>
                </c:pt>
                <c:pt idx="239">
                  <c:v>9.6763186569702966E-2</c:v>
                </c:pt>
                <c:pt idx="240">
                  <c:v>9.6687745393239974E-2</c:v>
                </c:pt>
                <c:pt idx="241">
                  <c:v>9.6687745393239974E-2</c:v>
                </c:pt>
                <c:pt idx="242">
                  <c:v>9.6679465823399577E-2</c:v>
                </c:pt>
                <c:pt idx="243">
                  <c:v>9.5621875393206712E-2</c:v>
                </c:pt>
                <c:pt idx="244">
                  <c:v>9.3333345393219594E-2</c:v>
                </c:pt>
                <c:pt idx="245">
                  <c:v>9.2880429603866346E-2</c:v>
                </c:pt>
                <c:pt idx="246">
                  <c:v>9.2932245393257215E-2</c:v>
                </c:pt>
                <c:pt idx="247">
                  <c:v>9.3727745393309525E-2</c:v>
                </c:pt>
                <c:pt idx="248">
                  <c:v>9.3797745393417065E-2</c:v>
                </c:pt>
                <c:pt idx="249">
                  <c:v>9.3842324938904667E-2</c:v>
                </c:pt>
                <c:pt idx="250">
                  <c:v>9.4601345393443129E-2</c:v>
                </c:pt>
                <c:pt idx="251">
                  <c:v>9.4687745393457812E-2</c:v>
                </c:pt>
                <c:pt idx="252">
                  <c:v>9.4687745393457812E-2</c:v>
                </c:pt>
                <c:pt idx="253">
                  <c:v>9.4285025393347266E-2</c:v>
                </c:pt>
                <c:pt idx="254">
                  <c:v>9.2493895393289727E-2</c:v>
                </c:pt>
                <c:pt idx="255">
                  <c:v>9.1287745393245232E-2</c:v>
                </c:pt>
                <c:pt idx="256">
                  <c:v>9.158269488830223E-2</c:v>
                </c:pt>
                <c:pt idx="257">
                  <c:v>9.3210045393221044E-2</c:v>
                </c:pt>
                <c:pt idx="258">
                  <c:v>9.2895045393192155E-2</c:v>
                </c:pt>
                <c:pt idx="259">
                  <c:v>9.284774539312951E-2</c:v>
                </c:pt>
                <c:pt idx="260">
                  <c:v>9.2847745393186298E-2</c:v>
                </c:pt>
                <c:pt idx="261">
                  <c:v>9.2847745393186298E-2</c:v>
                </c:pt>
                <c:pt idx="262">
                  <c:v>9.284774539312951E-2</c:v>
                </c:pt>
                <c:pt idx="263">
                  <c:v>9.2847745393300027E-2</c:v>
                </c:pt>
                <c:pt idx="264">
                  <c:v>9.2847745393200565E-2</c:v>
                </c:pt>
                <c:pt idx="265">
                  <c:v>9.2847745393186298E-2</c:v>
                </c:pt>
                <c:pt idx="266">
                  <c:v>9.2847745393186298E-2</c:v>
                </c:pt>
                <c:pt idx="267">
                  <c:v>9.2847745393186298E-2</c:v>
                </c:pt>
                <c:pt idx="268">
                  <c:v>9.2847745393186298E-2</c:v>
                </c:pt>
                <c:pt idx="269">
                  <c:v>9.2847745393186298E-2</c:v>
                </c:pt>
                <c:pt idx="270">
                  <c:v>9.3086745393293605E-2</c:v>
                </c:pt>
                <c:pt idx="271">
                  <c:v>9.3429888250398205E-2</c:v>
                </c:pt>
                <c:pt idx="272">
                  <c:v>9.4623745393107792E-2</c:v>
                </c:pt>
                <c:pt idx="273">
                  <c:v>9.4827745393118557E-2</c:v>
                </c:pt>
                <c:pt idx="274">
                  <c:v>9.4827745393118557E-2</c:v>
                </c:pt>
                <c:pt idx="275">
                  <c:v>9.4827745393118557E-2</c:v>
                </c:pt>
                <c:pt idx="276">
                  <c:v>9.4929307893153264E-2</c:v>
                </c:pt>
                <c:pt idx="277">
                  <c:v>9.5152745393164748E-2</c:v>
                </c:pt>
                <c:pt idx="278">
                  <c:v>9.5152745393164748E-2</c:v>
                </c:pt>
                <c:pt idx="279">
                  <c:v>9.5152745393292867E-2</c:v>
                </c:pt>
                <c:pt idx="280">
                  <c:v>9.5152745393306912E-2</c:v>
                </c:pt>
                <c:pt idx="281">
                  <c:v>9.5152745393150606E-2</c:v>
                </c:pt>
                <c:pt idx="282">
                  <c:v>9.5152745393164748E-2</c:v>
                </c:pt>
                <c:pt idx="283">
                  <c:v>9.5042695393331697E-2</c:v>
                </c:pt>
                <c:pt idx="284">
                  <c:v>9.3929465823279934E-2</c:v>
                </c:pt>
                <c:pt idx="285">
                  <c:v>8.9716495393261958E-2</c:v>
                </c:pt>
                <c:pt idx="286">
                  <c:v>8.7485045393293798E-2</c:v>
                </c:pt>
                <c:pt idx="287">
                  <c:v>8.6887745393355004E-2</c:v>
                </c:pt>
                <c:pt idx="288">
                  <c:v>8.3672132893198664E-2</c:v>
                </c:pt>
                <c:pt idx="289">
                  <c:v>8.0278245393216763E-2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8.0497745393288023E-2</c:v>
                </c:pt>
                <c:pt idx="305">
                  <c:v>8.0497745393145706E-2</c:v>
                </c:pt>
                <c:pt idx="306">
                  <c:v>8.0497745393160083E-2</c:v>
                </c:pt>
                <c:pt idx="307">
                  <c:v>8.1722645393242366E-2</c:v>
                </c:pt>
                <c:pt idx="308">
                  <c:v>8.2477745393191512E-2</c:v>
                </c:pt>
                <c:pt idx="309">
                  <c:v>8.247774539314888E-2</c:v>
                </c:pt>
                <c:pt idx="310">
                  <c:v>8.2477745393191512E-2</c:v>
                </c:pt>
                <c:pt idx="311">
                  <c:v>8.2477745393134697E-2</c:v>
                </c:pt>
                <c:pt idx="312">
                  <c:v>7.8086789510962304E-2</c:v>
                </c:pt>
                <c:pt idx="313">
                  <c:v>7.7717345393267578E-2</c:v>
                </c:pt>
                <c:pt idx="314">
                  <c:v>7.7717745393272294E-2</c:v>
                </c:pt>
                <c:pt idx="315">
                  <c:v>7.7717745393229634E-2</c:v>
                </c:pt>
                <c:pt idx="316">
                  <c:v>7.8096245393226182E-2</c:v>
                </c:pt>
                <c:pt idx="317">
                  <c:v>7.8170905393292855E-2</c:v>
                </c:pt>
                <c:pt idx="318">
                  <c:v>7.7682140997453089E-2</c:v>
                </c:pt>
                <c:pt idx="319">
                  <c:v>7.7881619077416669E-2</c:v>
                </c:pt>
                <c:pt idx="320">
                  <c:v>7.8286238543952891E-2</c:v>
                </c:pt>
                <c:pt idx="321">
                  <c:v>7.7058345393126629E-2</c:v>
                </c:pt>
                <c:pt idx="322">
                  <c:v>7.6897745393139871E-2</c:v>
                </c:pt>
                <c:pt idx="323">
                  <c:v>7.688764539317107E-2</c:v>
                </c:pt>
                <c:pt idx="324">
                  <c:v>7.6821938941506698E-2</c:v>
                </c:pt>
                <c:pt idx="325">
                  <c:v>7.6827745393089217E-2</c:v>
                </c:pt>
                <c:pt idx="326">
                  <c:v>7.6839845393123968E-2</c:v>
                </c:pt>
                <c:pt idx="327">
                  <c:v>7.6997745393214259E-2</c:v>
                </c:pt>
                <c:pt idx="328">
                  <c:v>7.69977453932853E-2</c:v>
                </c:pt>
                <c:pt idx="329">
                  <c:v>7.7685316821828124E-2</c:v>
                </c:pt>
                <c:pt idx="330">
                  <c:v>7.7174045393249457E-2</c:v>
                </c:pt>
                <c:pt idx="331">
                  <c:v>7.6374103288017636E-2</c:v>
                </c:pt>
                <c:pt idx="332">
                  <c:v>7.5237045393222957E-2</c:v>
                </c:pt>
                <c:pt idx="333">
                  <c:v>7.530774539314683E-2</c:v>
                </c:pt>
                <c:pt idx="334">
                  <c:v>7.5526113814390824E-2</c:v>
                </c:pt>
                <c:pt idx="335">
                  <c:v>7.6147745393498667E-2</c:v>
                </c:pt>
                <c:pt idx="336">
                  <c:v>7.6147745393470245E-2</c:v>
                </c:pt>
                <c:pt idx="337">
                  <c:v>7.6147745393370755E-2</c:v>
                </c:pt>
                <c:pt idx="338">
                  <c:v>7.6147745393342348E-2</c:v>
                </c:pt>
                <c:pt idx="339">
                  <c:v>7.6142745393440237E-2</c:v>
                </c:pt>
                <c:pt idx="340">
                  <c:v>7.6207745393162357E-2</c:v>
                </c:pt>
                <c:pt idx="341">
                  <c:v>7.620774539321927E-2</c:v>
                </c:pt>
                <c:pt idx="342">
                  <c:v>7.620774539321927E-2</c:v>
                </c:pt>
                <c:pt idx="343">
                  <c:v>7.6207745393162357E-2</c:v>
                </c:pt>
                <c:pt idx="344">
                  <c:v>7.6207745393162357E-2</c:v>
                </c:pt>
                <c:pt idx="345">
                  <c:v>7.6207745393162357E-2</c:v>
                </c:pt>
                <c:pt idx="346">
                  <c:v>7.620774539321927E-2</c:v>
                </c:pt>
                <c:pt idx="347">
                  <c:v>7.620774539321927E-2</c:v>
                </c:pt>
                <c:pt idx="348">
                  <c:v>7.599441206009773E-2</c:v>
                </c:pt>
                <c:pt idx="349">
                  <c:v>7.5897745393376723E-2</c:v>
                </c:pt>
                <c:pt idx="350">
                  <c:v>7.5897745393376723E-2</c:v>
                </c:pt>
                <c:pt idx="351">
                  <c:v>7.5897745393433524E-2</c:v>
                </c:pt>
                <c:pt idx="352">
                  <c:v>7.5897745393419314E-2</c:v>
                </c:pt>
                <c:pt idx="353">
                  <c:v>7.580774539322023E-2</c:v>
                </c:pt>
                <c:pt idx="354">
                  <c:v>7.5807745393206019E-2</c:v>
                </c:pt>
                <c:pt idx="355">
                  <c:v>7.5807745393206019E-2</c:v>
                </c:pt>
                <c:pt idx="356">
                  <c:v>7.5807745393206019E-2</c:v>
                </c:pt>
                <c:pt idx="357">
                  <c:v>7.6250145393401997E-2</c:v>
                </c:pt>
                <c:pt idx="358">
                  <c:v>7.6367745393426403E-2</c:v>
                </c:pt>
                <c:pt idx="359">
                  <c:v>7.5870573676141403E-2</c:v>
                </c:pt>
                <c:pt idx="360">
                  <c:v>7.5247745393426158E-2</c:v>
                </c:pt>
                <c:pt idx="361">
                  <c:v>7.5247745393255516E-2</c:v>
                </c:pt>
                <c:pt idx="362">
                  <c:v>7.5384412059989414E-2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7.5291787946582783E-2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7.3791386418946697E-2</c:v>
                </c:pt>
                <c:pt idx="388">
                  <c:v>7.6586425393230739E-2</c:v>
                </c:pt>
                <c:pt idx="389">
                  <c:v>7.7391745393057917E-2</c:v>
                </c:pt>
                <c:pt idx="390">
                  <c:v>7.7802795393310531E-2</c:v>
                </c:pt>
                <c:pt idx="391">
                  <c:v>7.8192745393138821E-2</c:v>
                </c:pt>
                <c:pt idx="392">
                  <c:v>7.8185095393166662E-2</c:v>
                </c:pt>
                <c:pt idx="393">
                  <c:v>7.7722476575999733E-2</c:v>
                </c:pt>
                <c:pt idx="394">
                  <c:v>7.771774539320131E-2</c:v>
                </c:pt>
                <c:pt idx="395">
                  <c:v>7.771774539320131E-2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7.7361078726710331E-2</c:v>
                </c:pt>
                <c:pt idx="404">
                  <c:v>8.0607745393266136E-2</c:v>
                </c:pt>
                <c:pt idx="405">
                  <c:v>8.0607745393166633E-2</c:v>
                </c:pt>
                <c:pt idx="406">
                  <c:v>8.0607745393152422E-2</c:v>
                </c:pt>
                <c:pt idx="407">
                  <c:v>8.0607745393166633E-2</c:v>
                </c:pt>
                <c:pt idx="408">
                  <c:v>8.0607745393166633E-2</c:v>
                </c:pt>
                <c:pt idx="409">
                  <c:v>8.0607745393166633E-2</c:v>
                </c:pt>
                <c:pt idx="410">
                  <c:v>7.981231986138948E-2</c:v>
                </c:pt>
                <c:pt idx="411">
                  <c:v>7.8177745393332956E-2</c:v>
                </c:pt>
                <c:pt idx="412">
                  <c:v>7.8177745393261888E-2</c:v>
                </c:pt>
                <c:pt idx="413">
                  <c:v>7.9482745393192999E-2</c:v>
                </c:pt>
                <c:pt idx="414">
                  <c:v>7.9482745393178802E-2</c:v>
                </c:pt>
                <c:pt idx="415">
                  <c:v>7.9482745393178802E-2</c:v>
                </c:pt>
                <c:pt idx="416">
                  <c:v>7.7225185393317006E-2</c:v>
                </c:pt>
                <c:pt idx="417">
                  <c:v>7.4169021989064332E-2</c:v>
                </c:pt>
                <c:pt idx="418">
                  <c:v>7.3327745393214627E-2</c:v>
                </c:pt>
                <c:pt idx="419">
                  <c:v>7.3327745393171995E-2</c:v>
                </c:pt>
                <c:pt idx="420">
                  <c:v>7.332774539315777E-2</c:v>
                </c:pt>
                <c:pt idx="421">
                  <c:v>7.340174539334042E-2</c:v>
                </c:pt>
                <c:pt idx="422">
                  <c:v>7.298446539336112E-2</c:v>
                </c:pt>
                <c:pt idx="423">
                  <c:v>6.9806336791060714E-2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6.8062645393141108E-2</c:v>
                </c:pt>
                <c:pt idx="432">
                  <c:v>6.8662369049221322E-2</c:v>
                </c:pt>
                <c:pt idx="433">
                  <c:v>6.9271245393167646E-2</c:v>
                </c:pt>
                <c:pt idx="434">
                  <c:v>6.721766761562277E-2</c:v>
                </c:pt>
                <c:pt idx="435">
                  <c:v>6.5365925393237503E-2</c:v>
                </c:pt>
                <c:pt idx="436">
                  <c:v>6.5916423554099934E-2</c:v>
                </c:pt>
                <c:pt idx="437">
                  <c:v>6.6987745393191744E-2</c:v>
                </c:pt>
                <c:pt idx="438">
                  <c:v>6.6987745393205955E-2</c:v>
                </c:pt>
                <c:pt idx="439">
                  <c:v>6.7107745393187201E-2</c:v>
                </c:pt>
                <c:pt idx="440">
                  <c:v>6.7727786209545227E-2</c:v>
                </c:pt>
                <c:pt idx="441">
                  <c:v>6.912174539334616E-2</c:v>
                </c:pt>
                <c:pt idx="442">
                  <c:v>6.9045833305537499E-2</c:v>
                </c:pt>
                <c:pt idx="443">
                  <c:v>6.8987745393343403E-2</c:v>
                </c:pt>
                <c:pt idx="444">
                  <c:v>6.898774539340026E-2</c:v>
                </c:pt>
                <c:pt idx="445">
                  <c:v>7.4996078726712823E-2</c:v>
                </c:pt>
                <c:pt idx="446">
                  <c:v>7.6263851776232627E-2</c:v>
                </c:pt>
                <c:pt idx="447">
                  <c:v>7.8457745393379241E-2</c:v>
                </c:pt>
                <c:pt idx="448">
                  <c:v>7.8457745393379241E-2</c:v>
                </c:pt>
                <c:pt idx="449">
                  <c:v>7.8457745393379241E-2</c:v>
                </c:pt>
                <c:pt idx="450">
                  <c:v>7.8457745393379241E-2</c:v>
                </c:pt>
                <c:pt idx="451">
                  <c:v>7.8457745393379241E-2</c:v>
                </c:pt>
                <c:pt idx="452">
                  <c:v>7.7562859029498665E-2</c:v>
                </c:pt>
                <c:pt idx="453">
                  <c:v>7.8725812060028488E-2</c:v>
                </c:pt>
                <c:pt idx="454">
                  <c:v>8.0392388250373897E-2</c:v>
                </c:pt>
                <c:pt idx="455">
                  <c:v>8.1487745393346231E-2</c:v>
                </c:pt>
                <c:pt idx="456">
                  <c:v>8.1487745393346231E-2</c:v>
                </c:pt>
                <c:pt idx="457">
                  <c:v>8.205525539325742E-2</c:v>
                </c:pt>
                <c:pt idx="458">
                  <c:v>8.5883859029635759E-2</c:v>
                </c:pt>
                <c:pt idx="459">
                  <c:v>8.7721745393167933E-2</c:v>
                </c:pt>
                <c:pt idx="460">
                  <c:v>8.6847725191404532E-2</c:v>
                </c:pt>
                <c:pt idx="461">
                  <c:v>8.6067745393237069E-2</c:v>
                </c:pt>
                <c:pt idx="462">
                  <c:v>8.639774539325655E-2</c:v>
                </c:pt>
                <c:pt idx="463">
                  <c:v>8.6397745393114206E-2</c:v>
                </c:pt>
                <c:pt idx="464">
                  <c:v>8.6397745393114206E-2</c:v>
                </c:pt>
                <c:pt idx="465">
                  <c:v>8.6493745393411828E-2</c:v>
                </c:pt>
                <c:pt idx="466">
                  <c:v>8.6587745393515533E-2</c:v>
                </c:pt>
                <c:pt idx="467">
                  <c:v>8.6587745393501364E-2</c:v>
                </c:pt>
                <c:pt idx="468">
                  <c:v>8.6587745393515533E-2</c:v>
                </c:pt>
                <c:pt idx="469">
                  <c:v>8.7144119019740132E-2</c:v>
                </c:pt>
                <c:pt idx="470">
                  <c:v>8.8482328726613185E-2</c:v>
                </c:pt>
                <c:pt idx="471">
                  <c:v>8.8607745393204859E-2</c:v>
                </c:pt>
                <c:pt idx="472">
                  <c:v>8.8607745393403853E-2</c:v>
                </c:pt>
                <c:pt idx="473">
                  <c:v>8.8607745393418036E-2</c:v>
                </c:pt>
                <c:pt idx="474">
                  <c:v>8.8607745393403853E-2</c:v>
                </c:pt>
                <c:pt idx="475">
                  <c:v>8.8633130008744829E-2</c:v>
                </c:pt>
                <c:pt idx="476">
                  <c:v>8.9195645393204237E-2</c:v>
                </c:pt>
                <c:pt idx="477">
                  <c:v>8.9232745393261079E-2</c:v>
                </c:pt>
                <c:pt idx="478">
                  <c:v>8.9232745393275248E-2</c:v>
                </c:pt>
                <c:pt idx="479">
                  <c:v>8.9232745393275248E-2</c:v>
                </c:pt>
                <c:pt idx="480">
                  <c:v>8.8519215981577345E-2</c:v>
                </c:pt>
                <c:pt idx="481">
                  <c:v>8.7403874425362432E-2</c:v>
                </c:pt>
                <c:pt idx="482">
                  <c:v>8.6907745393105543E-2</c:v>
                </c:pt>
                <c:pt idx="483">
                  <c:v>8.6907745393119767E-2</c:v>
                </c:pt>
                <c:pt idx="484">
                  <c:v>8.6907745393105543E-2</c:v>
                </c:pt>
                <c:pt idx="485">
                  <c:v>8.6907745393119767E-2</c:v>
                </c:pt>
                <c:pt idx="486">
                  <c:v>8.5927965173312096E-2</c:v>
                </c:pt>
                <c:pt idx="487">
                  <c:v>8.5647745393146305E-2</c:v>
                </c:pt>
                <c:pt idx="488">
                  <c:v>8.8782195942570766E-2</c:v>
                </c:pt>
                <c:pt idx="489">
                  <c:v>9.045528539323322E-2</c:v>
                </c:pt>
                <c:pt idx="490">
                  <c:v>9.0647745393198642E-2</c:v>
                </c:pt>
                <c:pt idx="491">
                  <c:v>9.0647745393184376E-2</c:v>
                </c:pt>
                <c:pt idx="492">
                  <c:v>9.0647745393184376E-2</c:v>
                </c:pt>
                <c:pt idx="493">
                  <c:v>9.0611332349709722E-2</c:v>
                </c:pt>
                <c:pt idx="494">
                  <c:v>9.0327745393168068E-2</c:v>
                </c:pt>
                <c:pt idx="495">
                  <c:v>9.0380126345706926E-2</c:v>
                </c:pt>
                <c:pt idx="496">
                  <c:v>9.1287745393259567E-2</c:v>
                </c:pt>
                <c:pt idx="497">
                  <c:v>9.1287745393231048E-2</c:v>
                </c:pt>
                <c:pt idx="498">
                  <c:v>9.1287745393231048E-2</c:v>
                </c:pt>
                <c:pt idx="499">
                  <c:v>9.1362031107522029E-2</c:v>
                </c:pt>
                <c:pt idx="500">
                  <c:v>9.2097422161089418E-2</c:v>
                </c:pt>
                <c:pt idx="501">
                  <c:v>9.2223745393411646E-2</c:v>
                </c:pt>
                <c:pt idx="502">
                  <c:v>9.2223745393411646E-2</c:v>
                </c:pt>
                <c:pt idx="503">
                  <c:v>9.2702995393452489E-2</c:v>
                </c:pt>
                <c:pt idx="504">
                  <c:v>9.2817745393247747E-2</c:v>
                </c:pt>
                <c:pt idx="505">
                  <c:v>9.2817745393262124E-2</c:v>
                </c:pt>
                <c:pt idx="506">
                  <c:v>9.2817745393418263E-2</c:v>
                </c:pt>
                <c:pt idx="507">
                  <c:v>9.2817745393404066E-2</c:v>
                </c:pt>
                <c:pt idx="508">
                  <c:v>9.2817745393418263E-2</c:v>
                </c:pt>
                <c:pt idx="509">
                  <c:v>9.2817745393446768E-2</c:v>
                </c:pt>
                <c:pt idx="510">
                  <c:v>9.2817745393432682E-2</c:v>
                </c:pt>
                <c:pt idx="511">
                  <c:v>9.2827183595602714E-2</c:v>
                </c:pt>
                <c:pt idx="512">
                  <c:v>9.2877745393181527E-2</c:v>
                </c:pt>
                <c:pt idx="513">
                  <c:v>9.2877745393281141E-2</c:v>
                </c:pt>
                <c:pt idx="514">
                  <c:v>9.3080145393173788E-2</c:v>
                </c:pt>
                <c:pt idx="515">
                  <c:v>9.3481745393134502E-2</c:v>
                </c:pt>
                <c:pt idx="516">
                  <c:v>9.3481745393177204E-2</c:v>
                </c:pt>
                <c:pt idx="517">
                  <c:v>9.5809327025762211E-2</c:v>
                </c:pt>
                <c:pt idx="518">
                  <c:v>9.6823745393109728E-2</c:v>
                </c:pt>
                <c:pt idx="519">
                  <c:v>9.6823745393152361E-2</c:v>
                </c:pt>
                <c:pt idx="520">
                  <c:v>9.702684429456114E-2</c:v>
                </c:pt>
                <c:pt idx="521">
                  <c:v>9.7212745393292763E-2</c:v>
                </c:pt>
                <c:pt idx="522">
                  <c:v>9.7113745393287015E-2</c:v>
                </c:pt>
                <c:pt idx="523">
                  <c:v>9.7113745393514209E-2</c:v>
                </c:pt>
                <c:pt idx="524">
                  <c:v>9.7113745393500053E-2</c:v>
                </c:pt>
                <c:pt idx="525">
                  <c:v>9.7113745393514209E-2</c:v>
                </c:pt>
                <c:pt idx="526">
                  <c:v>9.7113745393500053E-2</c:v>
                </c:pt>
                <c:pt idx="527">
                  <c:v>9.7166163760548013E-2</c:v>
                </c:pt>
                <c:pt idx="528">
                  <c:v>9.7307745393251863E-2</c:v>
                </c:pt>
                <c:pt idx="529">
                  <c:v>9.730774539326624E-2</c:v>
                </c:pt>
                <c:pt idx="530">
                  <c:v>9.7307745393337128E-2</c:v>
                </c:pt>
                <c:pt idx="531">
                  <c:v>9.6437745393245705E-2</c:v>
                </c:pt>
                <c:pt idx="532">
                  <c:v>9.6437745393217297E-2</c:v>
                </c:pt>
                <c:pt idx="533">
                  <c:v>9.6437745393245705E-2</c:v>
                </c:pt>
                <c:pt idx="534">
                  <c:v>9.6437745393245705E-2</c:v>
                </c:pt>
                <c:pt idx="535">
                  <c:v>9.6380971199636206E-2</c:v>
                </c:pt>
                <c:pt idx="536">
                  <c:v>9.6407745393193564E-2</c:v>
                </c:pt>
                <c:pt idx="537">
                  <c:v>9.8929643352477392E-2</c:v>
                </c:pt>
                <c:pt idx="538">
                  <c:v>9.9708051515662754E-2</c:v>
                </c:pt>
                <c:pt idx="539">
                  <c:v>9.9757745393276753E-2</c:v>
                </c:pt>
                <c:pt idx="540">
                  <c:v>9.9757745393290909E-2</c:v>
                </c:pt>
                <c:pt idx="541">
                  <c:v>9.9901647832354001E-2</c:v>
                </c:pt>
                <c:pt idx="542">
                  <c:v>9.995774539336845E-2</c:v>
                </c:pt>
                <c:pt idx="543">
                  <c:v>9.9957745393325748E-2</c:v>
                </c:pt>
                <c:pt idx="544">
                  <c:v>9.9957745393311578E-2</c:v>
                </c:pt>
                <c:pt idx="545">
                  <c:v>9.995774539336845E-2</c:v>
                </c:pt>
                <c:pt idx="546">
                  <c:v>9.9955194372967279E-2</c:v>
                </c:pt>
                <c:pt idx="547">
                  <c:v>9.9245523171149042E-2</c:v>
                </c:pt>
                <c:pt idx="548">
                  <c:v>9.9038149433724243E-2</c:v>
                </c:pt>
                <c:pt idx="549">
                  <c:v>9.9207745393286764E-2</c:v>
                </c:pt>
                <c:pt idx="550">
                  <c:v>9.9207745393244076E-2</c:v>
                </c:pt>
                <c:pt idx="551">
                  <c:v>9.9207745393244076E-2</c:v>
                </c:pt>
                <c:pt idx="552">
                  <c:v>9.9207745393244076E-2</c:v>
                </c:pt>
                <c:pt idx="553">
                  <c:v>9.9207745393244076E-2</c:v>
                </c:pt>
                <c:pt idx="554">
                  <c:v>9.9207745393244076E-2</c:v>
                </c:pt>
                <c:pt idx="555">
                  <c:v>9.9207745393244076E-2</c:v>
                </c:pt>
                <c:pt idx="556">
                  <c:v>9.9207745393244076E-2</c:v>
                </c:pt>
                <c:pt idx="557">
                  <c:v>9.921174539343286E-2</c:v>
                </c:pt>
                <c:pt idx="558">
                  <c:v>9.9211745393447098E-2</c:v>
                </c:pt>
                <c:pt idx="559">
                  <c:v>9.9211745393447098E-2</c:v>
                </c:pt>
                <c:pt idx="560">
                  <c:v>9.8979693846900002E-2</c:v>
                </c:pt>
                <c:pt idx="561">
                  <c:v>9.8662745393341092E-2</c:v>
                </c:pt>
                <c:pt idx="562">
                  <c:v>9.8691520903543245E-2</c:v>
                </c:pt>
                <c:pt idx="563">
                  <c:v>9.8897745393103101E-2</c:v>
                </c:pt>
                <c:pt idx="564">
                  <c:v>9.9405701914932365E-2</c:v>
                </c:pt>
                <c:pt idx="565">
                  <c:v>9.7297745393277277E-2</c:v>
                </c:pt>
                <c:pt idx="566">
                  <c:v>9.7297745393277277E-2</c:v>
                </c:pt>
                <c:pt idx="567">
                  <c:v>9.7297745393220267E-2</c:v>
                </c:pt>
                <c:pt idx="568">
                  <c:v>9.809732872665268E-2</c:v>
                </c:pt>
                <c:pt idx="569">
                  <c:v>9.8729786209588624E-2</c:v>
                </c:pt>
                <c:pt idx="570">
                  <c:v>9.8987745393316284E-2</c:v>
                </c:pt>
                <c:pt idx="571">
                  <c:v>9.8987745393316284E-2</c:v>
                </c:pt>
                <c:pt idx="572">
                  <c:v>9.9122172476569598E-2</c:v>
                </c:pt>
                <c:pt idx="573">
                  <c:v>9.9432745393358002E-2</c:v>
                </c:pt>
                <c:pt idx="574">
                  <c:v>9.9432745393287059E-2</c:v>
                </c:pt>
                <c:pt idx="575">
                  <c:v>9.9432745393187527E-2</c:v>
                </c:pt>
                <c:pt idx="576">
                  <c:v>9.9432745393173247E-2</c:v>
                </c:pt>
                <c:pt idx="577">
                  <c:v>9.9432745393173247E-2</c:v>
                </c:pt>
                <c:pt idx="578">
                  <c:v>9.9432745393173247E-2</c:v>
                </c:pt>
                <c:pt idx="579">
                  <c:v>9.7651293780373433E-2</c:v>
                </c:pt>
                <c:pt idx="580">
                  <c:v>9.7024582128114045E-2</c:v>
                </c:pt>
                <c:pt idx="581">
                  <c:v>9.4981113814199589E-2</c:v>
                </c:pt>
                <c:pt idx="582">
                  <c:v>9.4897745393140776E-2</c:v>
                </c:pt>
                <c:pt idx="583">
                  <c:v>9.4897745393254518E-2</c:v>
                </c:pt>
                <c:pt idx="584">
                  <c:v>9.4992745393284672E-2</c:v>
                </c:pt>
                <c:pt idx="585">
                  <c:v>9.4992745393227759E-2</c:v>
                </c:pt>
                <c:pt idx="586">
                  <c:v>9.4888195393338065E-2</c:v>
                </c:pt>
                <c:pt idx="587">
                  <c:v>9.4523345393426911E-2</c:v>
                </c:pt>
                <c:pt idx="588">
                  <c:v>9.4483165393427368E-2</c:v>
                </c:pt>
                <c:pt idx="589">
                  <c:v>9.4023745393414737E-2</c:v>
                </c:pt>
                <c:pt idx="590">
                  <c:v>9.4023745393414737E-2</c:v>
                </c:pt>
                <c:pt idx="591">
                  <c:v>9.4023745393400568E-2</c:v>
                </c:pt>
                <c:pt idx="592">
                  <c:v>9.4023745393272753E-2</c:v>
                </c:pt>
                <c:pt idx="593">
                  <c:v>9.5327745393305505E-2</c:v>
                </c:pt>
                <c:pt idx="594">
                  <c:v>9.5327745393191943E-2</c:v>
                </c:pt>
                <c:pt idx="595">
                  <c:v>9.5264145393216246E-2</c:v>
                </c:pt>
                <c:pt idx="596">
                  <c:v>9.4807745393282877E-2</c:v>
                </c:pt>
                <c:pt idx="597">
                  <c:v>9.5157745393479209E-2</c:v>
                </c:pt>
                <c:pt idx="598">
                  <c:v>9.5051398454586711E-2</c:v>
                </c:pt>
                <c:pt idx="599">
                  <c:v>9.4771745393188708E-2</c:v>
                </c:pt>
                <c:pt idx="600">
                  <c:v>9.4771745393117723E-2</c:v>
                </c:pt>
                <c:pt idx="601">
                  <c:v>9.4771745393131865E-2</c:v>
                </c:pt>
                <c:pt idx="602">
                  <c:v>9.4771745393188708E-2</c:v>
                </c:pt>
                <c:pt idx="603">
                  <c:v>9.4771745393188708E-2</c:v>
                </c:pt>
                <c:pt idx="604">
                  <c:v>9.4922294843740943E-2</c:v>
                </c:pt>
                <c:pt idx="605">
                  <c:v>9.5577745393200311E-2</c:v>
                </c:pt>
                <c:pt idx="606">
                  <c:v>9.5812045393131526E-2</c:v>
                </c:pt>
                <c:pt idx="607">
                  <c:v>9.6117745393130005E-2</c:v>
                </c:pt>
                <c:pt idx="608">
                  <c:v>9.6117745393186765E-2</c:v>
                </c:pt>
                <c:pt idx="609">
                  <c:v>9.611774539328645E-2</c:v>
                </c:pt>
                <c:pt idx="610">
                  <c:v>9.6117745393130005E-2</c:v>
                </c:pt>
                <c:pt idx="611">
                  <c:v>9.6117745393130005E-2</c:v>
                </c:pt>
                <c:pt idx="612">
                  <c:v>9.5469745393302247E-2</c:v>
                </c:pt>
                <c:pt idx="613">
                  <c:v>9.4947745393355529E-2</c:v>
                </c:pt>
                <c:pt idx="614">
                  <c:v>9.3662045393131402E-2</c:v>
                </c:pt>
                <c:pt idx="615">
                  <c:v>9.1987745393524251E-2</c:v>
                </c:pt>
                <c:pt idx="616">
                  <c:v>9.1987745393495898E-2</c:v>
                </c:pt>
                <c:pt idx="617">
                  <c:v>9.1850245393232277E-2</c:v>
                </c:pt>
                <c:pt idx="618">
                  <c:v>9.1437745393207745E-2</c:v>
                </c:pt>
                <c:pt idx="619">
                  <c:v>9.143774539312248E-2</c:v>
                </c:pt>
                <c:pt idx="620">
                  <c:v>9.143774539312248E-2</c:v>
                </c:pt>
                <c:pt idx="621">
                  <c:v>9.143774539312248E-2</c:v>
                </c:pt>
                <c:pt idx="622">
                  <c:v>9.143774539312248E-2</c:v>
                </c:pt>
                <c:pt idx="623">
                  <c:v>9.143774539312248E-2</c:v>
                </c:pt>
                <c:pt idx="624">
                  <c:v>9.143774539312248E-2</c:v>
                </c:pt>
                <c:pt idx="625">
                  <c:v>9.143774539312248E-2</c:v>
                </c:pt>
                <c:pt idx="626">
                  <c:v>9.1437745393150763E-2</c:v>
                </c:pt>
                <c:pt idx="627">
                  <c:v>9.1437745393278744E-2</c:v>
                </c:pt>
                <c:pt idx="628">
                  <c:v>9.143774539312248E-2</c:v>
                </c:pt>
                <c:pt idx="629">
                  <c:v>9.143774539312248E-2</c:v>
                </c:pt>
                <c:pt idx="630">
                  <c:v>9.1325345393230284E-2</c:v>
                </c:pt>
                <c:pt idx="631">
                  <c:v>9.1157745393062178E-2</c:v>
                </c:pt>
                <c:pt idx="632">
                  <c:v>9.1157745393062178E-2</c:v>
                </c:pt>
                <c:pt idx="633">
                  <c:v>9.1157745393062178E-2</c:v>
                </c:pt>
                <c:pt idx="634">
                  <c:v>9.1157745393090628E-2</c:v>
                </c:pt>
                <c:pt idx="635">
                  <c:v>9.1157745393275258E-2</c:v>
                </c:pt>
                <c:pt idx="636">
                  <c:v>9.1157745393303652E-2</c:v>
                </c:pt>
                <c:pt idx="637">
                  <c:v>9.1157745393062178E-2</c:v>
                </c:pt>
                <c:pt idx="638">
                  <c:v>9.1157745393062178E-2</c:v>
                </c:pt>
                <c:pt idx="639">
                  <c:v>9.1157745393062178E-2</c:v>
                </c:pt>
                <c:pt idx="640">
                  <c:v>9.141744539324767E-2</c:v>
                </c:pt>
                <c:pt idx="641">
                  <c:v>9.1647745393231728E-2</c:v>
                </c:pt>
                <c:pt idx="642">
                  <c:v>9.1423345393195743E-2</c:v>
                </c:pt>
                <c:pt idx="643">
                  <c:v>9.1407745393184012E-2</c:v>
                </c:pt>
                <c:pt idx="644">
                  <c:v>9.1407745393340206E-2</c:v>
                </c:pt>
                <c:pt idx="645">
                  <c:v>9.1933745393220231E-2</c:v>
                </c:pt>
                <c:pt idx="646">
                  <c:v>9.1933745393433436E-2</c:v>
                </c:pt>
                <c:pt idx="647">
                  <c:v>9.1933745393419225E-2</c:v>
                </c:pt>
                <c:pt idx="648">
                  <c:v>9.1933745393433436E-2</c:v>
                </c:pt>
                <c:pt idx="649">
                  <c:v>9.1933745393433436E-2</c:v>
                </c:pt>
                <c:pt idx="650">
                  <c:v>9.1933745393433436E-2</c:v>
                </c:pt>
                <c:pt idx="651">
                  <c:v>9.1933745393433436E-2</c:v>
                </c:pt>
                <c:pt idx="652">
                  <c:v>9.1933745393433436E-2</c:v>
                </c:pt>
                <c:pt idx="653">
                  <c:v>9.1933745393419225E-2</c:v>
                </c:pt>
                <c:pt idx="654">
                  <c:v>9.1872745393217797E-2</c:v>
                </c:pt>
                <c:pt idx="655">
                  <c:v>9.237169539328266E-2</c:v>
                </c:pt>
                <c:pt idx="656">
                  <c:v>9.3497745393136933E-2</c:v>
                </c:pt>
                <c:pt idx="657">
                  <c:v>9.3497745393136933E-2</c:v>
                </c:pt>
                <c:pt idx="658">
                  <c:v>9.3497745393094342E-2</c:v>
                </c:pt>
                <c:pt idx="659">
                  <c:v>9.3497745393136933E-2</c:v>
                </c:pt>
                <c:pt idx="660">
                  <c:v>9.3497745393136933E-2</c:v>
                </c:pt>
                <c:pt idx="661">
                  <c:v>9.3497745393080187E-2</c:v>
                </c:pt>
                <c:pt idx="662">
                  <c:v>9.2291745393183244E-2</c:v>
                </c:pt>
                <c:pt idx="663">
                  <c:v>9.2890481657178683E-2</c:v>
                </c:pt>
                <c:pt idx="664">
                  <c:v>9.2932745393440708E-2</c:v>
                </c:pt>
                <c:pt idx="665">
                  <c:v>9.2932745393440708E-2</c:v>
                </c:pt>
                <c:pt idx="666">
                  <c:v>9.2932745393440708E-2</c:v>
                </c:pt>
                <c:pt idx="667">
                  <c:v>9.2932745393440708E-2</c:v>
                </c:pt>
                <c:pt idx="668">
                  <c:v>9.2932745393440708E-2</c:v>
                </c:pt>
                <c:pt idx="669">
                  <c:v>9.2932745393426525E-2</c:v>
                </c:pt>
                <c:pt idx="670">
                  <c:v>9.2932745393312727E-2</c:v>
                </c:pt>
                <c:pt idx="671">
                  <c:v>9.3017745393211768E-2</c:v>
                </c:pt>
                <c:pt idx="672">
                  <c:v>9.3017745393183568E-2</c:v>
                </c:pt>
                <c:pt idx="673">
                  <c:v>9.3017745393183568E-2</c:v>
                </c:pt>
                <c:pt idx="674">
                  <c:v>9.3017745393183568E-2</c:v>
                </c:pt>
                <c:pt idx="675">
                  <c:v>9.3017745393183568E-2</c:v>
                </c:pt>
                <c:pt idx="676">
                  <c:v>9.3017745393211768E-2</c:v>
                </c:pt>
                <c:pt idx="677">
                  <c:v>9.301774539325465E-2</c:v>
                </c:pt>
                <c:pt idx="678">
                  <c:v>9.3017745393183568E-2</c:v>
                </c:pt>
                <c:pt idx="679">
                  <c:v>9.3017745393183568E-2</c:v>
                </c:pt>
                <c:pt idx="680">
                  <c:v>9.3007545393263447E-2</c:v>
                </c:pt>
                <c:pt idx="681">
                  <c:v>9.2977745393284433E-2</c:v>
                </c:pt>
                <c:pt idx="682">
                  <c:v>9.2977745393355363E-2</c:v>
                </c:pt>
                <c:pt idx="683">
                  <c:v>9.2977745393355363E-2</c:v>
                </c:pt>
                <c:pt idx="684">
                  <c:v>9.2836995393327237E-2</c:v>
                </c:pt>
                <c:pt idx="685">
                  <c:v>9.1074276005585333E-2</c:v>
                </c:pt>
                <c:pt idx="686">
                  <c:v>9.021774539324684E-2</c:v>
                </c:pt>
                <c:pt idx="687">
                  <c:v>8.9887633033882267E-2</c:v>
                </c:pt>
                <c:pt idx="688">
                  <c:v>8.9652745393351774E-2</c:v>
                </c:pt>
                <c:pt idx="689">
                  <c:v>8.9652745393351774E-2</c:v>
                </c:pt>
                <c:pt idx="690">
                  <c:v>8.96424953933493E-2</c:v>
                </c:pt>
                <c:pt idx="691">
                  <c:v>8.9447745393229805E-2</c:v>
                </c:pt>
                <c:pt idx="692">
                  <c:v>8.9447745393229805E-2</c:v>
                </c:pt>
                <c:pt idx="693">
                  <c:v>8.9659807248964024E-2</c:v>
                </c:pt>
                <c:pt idx="694">
                  <c:v>8.9737745393279458E-2</c:v>
                </c:pt>
                <c:pt idx="695">
                  <c:v>8.9737745393279458E-2</c:v>
                </c:pt>
                <c:pt idx="696">
                  <c:v>8.9737745393350374E-2</c:v>
                </c:pt>
                <c:pt idx="697">
                  <c:v>8.9737745393350374E-2</c:v>
                </c:pt>
                <c:pt idx="698">
                  <c:v>8.9501316821866933E-2</c:v>
                </c:pt>
                <c:pt idx="699">
                  <c:v>8.8557745393117976E-2</c:v>
                </c:pt>
                <c:pt idx="700">
                  <c:v>8.8557745393117976E-2</c:v>
                </c:pt>
                <c:pt idx="701">
                  <c:v>8.8557745393117976E-2</c:v>
                </c:pt>
                <c:pt idx="702">
                  <c:v>8.8557745393117976E-2</c:v>
                </c:pt>
                <c:pt idx="703">
                  <c:v>8.8557745393132242E-2</c:v>
                </c:pt>
                <c:pt idx="704">
                  <c:v>8.8009697774083628E-2</c:v>
                </c:pt>
                <c:pt idx="705">
                  <c:v>8.7203745393125559E-2</c:v>
                </c:pt>
                <c:pt idx="706">
                  <c:v>8.7203745393125559E-2</c:v>
                </c:pt>
                <c:pt idx="707">
                  <c:v>8.7203745393125559E-2</c:v>
                </c:pt>
                <c:pt idx="708">
                  <c:v>8.8118644269542343E-2</c:v>
                </c:pt>
                <c:pt idx="709">
                  <c:v>8.9948055393335863E-2</c:v>
                </c:pt>
                <c:pt idx="710">
                  <c:v>8.8375345393103821E-2</c:v>
                </c:pt>
                <c:pt idx="711">
                  <c:v>8.7974245393468362E-2</c:v>
                </c:pt>
                <c:pt idx="712">
                  <c:v>8.7683745393391646E-2</c:v>
                </c:pt>
                <c:pt idx="713">
                  <c:v>8.7483276005357602E-2</c:v>
                </c:pt>
                <c:pt idx="714">
                  <c:v>8.747774539311591E-2</c:v>
                </c:pt>
                <c:pt idx="715">
                  <c:v>8.747774539311591E-2</c:v>
                </c:pt>
                <c:pt idx="716">
                  <c:v>8.747774539311591E-2</c:v>
                </c:pt>
                <c:pt idx="717">
                  <c:v>8.747774539311591E-2</c:v>
                </c:pt>
                <c:pt idx="718">
                  <c:v>8.747774539311591E-2</c:v>
                </c:pt>
                <c:pt idx="719">
                  <c:v>8.7477745393172754E-2</c:v>
                </c:pt>
                <c:pt idx="720">
                  <c:v>8.7477745393286566E-2</c:v>
                </c:pt>
                <c:pt idx="721">
                  <c:v>8.747774539311591E-2</c:v>
                </c:pt>
                <c:pt idx="722">
                  <c:v>8.747774539311591E-2</c:v>
                </c:pt>
                <c:pt idx="723">
                  <c:v>8.747774539311591E-2</c:v>
                </c:pt>
                <c:pt idx="724">
                  <c:v>8.747774539311591E-2</c:v>
                </c:pt>
                <c:pt idx="725">
                  <c:v>8.747774539311591E-2</c:v>
                </c:pt>
                <c:pt idx="726">
                  <c:v>8.7286345393153206E-2</c:v>
                </c:pt>
                <c:pt idx="727">
                  <c:v>8.7042745393191026E-2</c:v>
                </c:pt>
                <c:pt idx="728">
                  <c:v>8.7042745393205209E-2</c:v>
                </c:pt>
                <c:pt idx="729">
                  <c:v>8.6600003457690131E-2</c:v>
                </c:pt>
                <c:pt idx="730">
                  <c:v>8.6432745393210567E-2</c:v>
                </c:pt>
                <c:pt idx="731">
                  <c:v>8.6432745393210567E-2</c:v>
                </c:pt>
                <c:pt idx="732">
                  <c:v>8.6432745393153723E-2</c:v>
                </c:pt>
                <c:pt idx="733">
                  <c:v>8.4631745393267302E-2</c:v>
                </c:pt>
                <c:pt idx="734">
                  <c:v>8.4631745393380906E-2</c:v>
                </c:pt>
                <c:pt idx="735">
                  <c:v>8.3973265393354035E-2</c:v>
                </c:pt>
                <c:pt idx="736">
                  <c:v>8.299774539339945E-2</c:v>
                </c:pt>
                <c:pt idx="737">
                  <c:v>8.299774539339945E-2</c:v>
                </c:pt>
                <c:pt idx="738">
                  <c:v>8.299774539339945E-2</c:v>
                </c:pt>
                <c:pt idx="739">
                  <c:v>8.299774539339945E-2</c:v>
                </c:pt>
                <c:pt idx="740">
                  <c:v>8.302730094892774E-2</c:v>
                </c:pt>
                <c:pt idx="741">
                  <c:v>8.4147745393338025E-2</c:v>
                </c:pt>
                <c:pt idx="742">
                  <c:v>8.4147745393451767E-2</c:v>
                </c:pt>
                <c:pt idx="743">
                  <c:v>8.4147745393451767E-2</c:v>
                </c:pt>
                <c:pt idx="744">
                  <c:v>8.4147745393451767E-2</c:v>
                </c:pt>
                <c:pt idx="745">
                  <c:v>8.4147745393451767E-2</c:v>
                </c:pt>
                <c:pt idx="746">
                  <c:v>8.4147745393451767E-2</c:v>
                </c:pt>
                <c:pt idx="747">
                  <c:v>8.4147745393451767E-2</c:v>
                </c:pt>
                <c:pt idx="748">
                  <c:v>8.3852645393335659E-2</c:v>
                </c:pt>
                <c:pt idx="749">
                  <c:v>8.3609585393276425E-2</c:v>
                </c:pt>
                <c:pt idx="750">
                  <c:v>8.3467745393307036E-2</c:v>
                </c:pt>
                <c:pt idx="751">
                  <c:v>8.3467745393335263E-2</c:v>
                </c:pt>
                <c:pt idx="752">
                  <c:v>8.3467745393278628E-2</c:v>
                </c:pt>
                <c:pt idx="753">
                  <c:v>8.3467745393278628E-2</c:v>
                </c:pt>
                <c:pt idx="754">
                  <c:v>8.3467745393278628E-2</c:v>
                </c:pt>
                <c:pt idx="755">
                  <c:v>8.3467745393349682E-2</c:v>
                </c:pt>
                <c:pt idx="756">
                  <c:v>8.3467745393278628E-2</c:v>
                </c:pt>
                <c:pt idx="757">
                  <c:v>8.3467745393307036E-2</c:v>
                </c:pt>
                <c:pt idx="758">
                  <c:v>8.3467745393307036E-2</c:v>
                </c:pt>
                <c:pt idx="759">
                  <c:v>8.3467745393278628E-2</c:v>
                </c:pt>
                <c:pt idx="760">
                  <c:v>8.3467745393278628E-2</c:v>
                </c:pt>
                <c:pt idx="761">
                  <c:v>8.3467745393292936E-2</c:v>
                </c:pt>
                <c:pt idx="762">
                  <c:v>8.3055025393293222E-2</c:v>
                </c:pt>
                <c:pt idx="763">
                  <c:v>8.0432965393214539E-2</c:v>
                </c:pt>
                <c:pt idx="764">
                  <c:v>8.0317745393216566E-2</c:v>
                </c:pt>
                <c:pt idx="765">
                  <c:v>8.0317745393315945E-2</c:v>
                </c:pt>
                <c:pt idx="766">
                  <c:v>8.0317745393344367E-2</c:v>
                </c:pt>
                <c:pt idx="767">
                  <c:v>8.0317745393216566E-2</c:v>
                </c:pt>
                <c:pt idx="768">
                  <c:v>8.0317745393216566E-2</c:v>
                </c:pt>
                <c:pt idx="769">
                  <c:v>8.0317745393216566E-2</c:v>
                </c:pt>
                <c:pt idx="770">
                  <c:v>8.0317745393188048E-2</c:v>
                </c:pt>
                <c:pt idx="771">
                  <c:v>8.0317745393159667E-2</c:v>
                </c:pt>
                <c:pt idx="772">
                  <c:v>8.0317745393216566E-2</c:v>
                </c:pt>
                <c:pt idx="773">
                  <c:v>8.0317745393216566E-2</c:v>
                </c:pt>
                <c:pt idx="774">
                  <c:v>8.0317745393216566E-2</c:v>
                </c:pt>
                <c:pt idx="775">
                  <c:v>8.0317745393287565E-2</c:v>
                </c:pt>
                <c:pt idx="776">
                  <c:v>8.031774539335855E-2</c:v>
                </c:pt>
                <c:pt idx="777">
                  <c:v>8.0317745393216566E-2</c:v>
                </c:pt>
                <c:pt idx="778">
                  <c:v>8.0317745393216566E-2</c:v>
                </c:pt>
                <c:pt idx="779">
                  <c:v>8.0317745393216566E-2</c:v>
                </c:pt>
                <c:pt idx="780">
                  <c:v>7.9369696612730106E-2</c:v>
                </c:pt>
                <c:pt idx="781">
                  <c:v>7.5916945393302682E-2</c:v>
                </c:pt>
                <c:pt idx="782">
                  <c:v>7.4054305393332284E-2</c:v>
                </c:pt>
                <c:pt idx="783">
                  <c:v>7.3887745393278692E-2</c:v>
                </c:pt>
                <c:pt idx="784">
                  <c:v>7.388774539334976E-2</c:v>
                </c:pt>
                <c:pt idx="785">
                  <c:v>7.4058845393338402E-2</c:v>
                </c:pt>
                <c:pt idx="786">
                  <c:v>7.417774539338487E-2</c:v>
                </c:pt>
                <c:pt idx="787">
                  <c:v>7.4177745393313899E-2</c:v>
                </c:pt>
                <c:pt idx="788">
                  <c:v>7.4177745393313899E-2</c:v>
                </c:pt>
                <c:pt idx="789">
                  <c:v>7.4177745393313899E-2</c:v>
                </c:pt>
                <c:pt idx="790">
                  <c:v>7.4317532627333274E-2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7.7015676427805754E-2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7.7567745393224682E-2</c:v>
                </c:pt>
                <c:pt idx="815">
                  <c:v>7.669854539335566E-2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7.5617745393316282E-2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7.5607745393369855E-2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7.550866493362221E-2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6.2495683537449179E-2</c:v>
                </c:pt>
                <c:pt idx="892">
                  <c:v>6.120274539308914E-2</c:v>
                </c:pt>
                <c:pt idx="893">
                  <c:v>6.120274539308914E-2</c:v>
                </c:pt>
                <c:pt idx="894">
                  <c:v>6.1202745393131863E-2</c:v>
                </c:pt>
                <c:pt idx="895">
                  <c:v>6.120274539308914E-2</c:v>
                </c:pt>
                <c:pt idx="896">
                  <c:v>6.1202745393202855E-2</c:v>
                </c:pt>
                <c:pt idx="897">
                  <c:v>6.1202745393103442E-2</c:v>
                </c:pt>
                <c:pt idx="898">
                  <c:v>6.1202745393103442E-2</c:v>
                </c:pt>
                <c:pt idx="899">
                  <c:v>6.120274539308914E-2</c:v>
                </c:pt>
                <c:pt idx="900">
                  <c:v>6.1610745393437555E-2</c:v>
                </c:pt>
                <c:pt idx="901">
                  <c:v>6.1682745393440541E-2</c:v>
                </c:pt>
                <c:pt idx="902">
                  <c:v>6.1682745393440541E-2</c:v>
                </c:pt>
                <c:pt idx="903">
                  <c:v>6.1682745393440541E-2</c:v>
                </c:pt>
                <c:pt idx="904">
                  <c:v>6.1682745393383698E-2</c:v>
                </c:pt>
                <c:pt idx="905">
                  <c:v>6.1007745393283096E-2</c:v>
                </c:pt>
                <c:pt idx="906">
                  <c:v>6.1007745393354074E-2</c:v>
                </c:pt>
                <c:pt idx="907">
                  <c:v>6.1007745393354074E-2</c:v>
                </c:pt>
                <c:pt idx="908">
                  <c:v>6.0624745393283747E-2</c:v>
                </c:pt>
                <c:pt idx="909">
                  <c:v>5.9917745393278224E-2</c:v>
                </c:pt>
                <c:pt idx="910">
                  <c:v>6.0468545393433722E-2</c:v>
                </c:pt>
                <c:pt idx="911">
                  <c:v>6.1097745393453806E-2</c:v>
                </c:pt>
                <c:pt idx="912">
                  <c:v>6.0867642300564739E-2</c:v>
                </c:pt>
                <c:pt idx="913">
                  <c:v>6.049774539334872E-2</c:v>
                </c:pt>
                <c:pt idx="914">
                  <c:v>6.0497745393291794E-2</c:v>
                </c:pt>
                <c:pt idx="915">
                  <c:v>6.0497745393291794E-2</c:v>
                </c:pt>
                <c:pt idx="916">
                  <c:v>6.0497745393320271E-2</c:v>
                </c:pt>
                <c:pt idx="917">
                  <c:v>6.0497745393291794E-2</c:v>
                </c:pt>
                <c:pt idx="918">
                  <c:v>6.0497745393291794E-2</c:v>
                </c:pt>
                <c:pt idx="919">
                  <c:v>6.0497745393320271E-2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5.9592745393246202E-2</c:v>
                </c:pt>
                <c:pt idx="931">
                  <c:v>5.9592745393302962E-2</c:v>
                </c:pt>
                <c:pt idx="932">
                  <c:v>5.8560213478443833E-2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5.7307745393288222E-2</c:v>
                </c:pt>
                <c:pt idx="941">
                  <c:v>5.7307745393160303E-2</c:v>
                </c:pt>
                <c:pt idx="942">
                  <c:v>5.7307745393117684E-2</c:v>
                </c:pt>
                <c:pt idx="943">
                  <c:v>5.7307745393131902E-2</c:v>
                </c:pt>
                <c:pt idx="944">
                  <c:v>5.7307745393117684E-2</c:v>
                </c:pt>
                <c:pt idx="945">
                  <c:v>5.7307745393117684E-2</c:v>
                </c:pt>
                <c:pt idx="946">
                  <c:v>5.7307745393117684E-2</c:v>
                </c:pt>
                <c:pt idx="947">
                  <c:v>5.7307745393117684E-2</c:v>
                </c:pt>
                <c:pt idx="948">
                  <c:v>5.7307745393202936E-2</c:v>
                </c:pt>
                <c:pt idx="949">
                  <c:v>5.7307745393174486E-2</c:v>
                </c:pt>
                <c:pt idx="950">
                  <c:v>5.7307745393117684E-2</c:v>
                </c:pt>
                <c:pt idx="951">
                  <c:v>5.7307745393117684E-2</c:v>
                </c:pt>
                <c:pt idx="952">
                  <c:v>5.7307745393117684E-2</c:v>
                </c:pt>
                <c:pt idx="953">
                  <c:v>5.7307745393117684E-2</c:v>
                </c:pt>
                <c:pt idx="954">
                  <c:v>5.7307745393117684E-2</c:v>
                </c:pt>
                <c:pt idx="955">
                  <c:v>5.7307745393174486E-2</c:v>
                </c:pt>
                <c:pt idx="956">
                  <c:v>5.5577745393278991E-2</c:v>
                </c:pt>
                <c:pt idx="957">
                  <c:v>5.5593768120516598E-2</c:v>
                </c:pt>
                <c:pt idx="958">
                  <c:v>5.5607745393345454E-2</c:v>
                </c:pt>
                <c:pt idx="959">
                  <c:v>5.5607745393345454E-2</c:v>
                </c:pt>
                <c:pt idx="960">
                  <c:v>5.5607745393331263E-2</c:v>
                </c:pt>
                <c:pt idx="961">
                  <c:v>5.5607745393345454E-2</c:v>
                </c:pt>
                <c:pt idx="962">
                  <c:v>5.5607745393345454E-2</c:v>
                </c:pt>
                <c:pt idx="963">
                  <c:v>5.5575245393256867E-2</c:v>
                </c:pt>
                <c:pt idx="964">
                  <c:v>5.4311779876016576E-2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5.2641745393259338E-2</c:v>
                </c:pt>
                <c:pt idx="975">
                  <c:v>5.2312835393365814E-2</c:v>
                </c:pt>
                <c:pt idx="976">
                  <c:v>5.1572005393353465E-2</c:v>
                </c:pt>
                <c:pt idx="977">
                  <c:v>5.1363905393372988E-2</c:v>
                </c:pt>
                <c:pt idx="978">
                  <c:v>5.0237185393484651E-2</c:v>
                </c:pt>
                <c:pt idx="979">
                  <c:v>5.0227745393442547E-2</c:v>
                </c:pt>
                <c:pt idx="980">
                  <c:v>5.0227745393456757E-2</c:v>
                </c:pt>
                <c:pt idx="981">
                  <c:v>5.0227745393229356E-2</c:v>
                </c:pt>
                <c:pt idx="982">
                  <c:v>4.9117745393317591E-2</c:v>
                </c:pt>
                <c:pt idx="983">
                  <c:v>4.9117745393374435E-2</c:v>
                </c:pt>
                <c:pt idx="984">
                  <c:v>4.9117745393374435E-2</c:v>
                </c:pt>
                <c:pt idx="985">
                  <c:v>4.9117745393431334E-2</c:v>
                </c:pt>
                <c:pt idx="986">
                  <c:v>4.9117745393374435E-2</c:v>
                </c:pt>
                <c:pt idx="987">
                  <c:v>4.9117745393374435E-2</c:v>
                </c:pt>
                <c:pt idx="988">
                  <c:v>4.9117745393388694E-2</c:v>
                </c:pt>
                <c:pt idx="989">
                  <c:v>4.9117745393374435E-2</c:v>
                </c:pt>
                <c:pt idx="990">
                  <c:v>4.9117745393417074E-2</c:v>
                </c:pt>
                <c:pt idx="991">
                  <c:v>4.9877745393274608E-2</c:v>
                </c:pt>
                <c:pt idx="992">
                  <c:v>5.0318400155021148E-2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5.6047745393129754E-2</c:v>
                </c:pt>
                <c:pt idx="1001">
                  <c:v>5.6977495393496724E-2</c:v>
                </c:pt>
                <c:pt idx="1002">
                  <c:v>5.7917745393240315E-2</c:v>
                </c:pt>
                <c:pt idx="1003">
                  <c:v>5.7917745393240315E-2</c:v>
                </c:pt>
                <c:pt idx="1004">
                  <c:v>5.7917745393211824E-2</c:v>
                </c:pt>
                <c:pt idx="1005">
                  <c:v>5.7917745393240315E-2</c:v>
                </c:pt>
                <c:pt idx="1006">
                  <c:v>5.7917745393240315E-2</c:v>
                </c:pt>
                <c:pt idx="1007">
                  <c:v>5.7917745393282871E-2</c:v>
                </c:pt>
                <c:pt idx="1008">
                  <c:v>6.1560380313906739E-2</c:v>
                </c:pt>
                <c:pt idx="1009">
                  <c:v>6.3063745393364457E-2</c:v>
                </c:pt>
                <c:pt idx="1010">
                  <c:v>6.3063745393364457E-2</c:v>
                </c:pt>
                <c:pt idx="1011">
                  <c:v>6.543462539315216E-2</c:v>
                </c:pt>
                <c:pt idx="1012">
                  <c:v>6.8475745393300258E-2</c:v>
                </c:pt>
                <c:pt idx="1013">
                  <c:v>7.2241145393348846E-2</c:v>
                </c:pt>
                <c:pt idx="1014">
                  <c:v>7.2610045393446412E-2</c:v>
                </c:pt>
                <c:pt idx="1015">
                  <c:v>7.2727745393279961E-2</c:v>
                </c:pt>
                <c:pt idx="1016">
                  <c:v>7.2727745393251553E-2</c:v>
                </c:pt>
                <c:pt idx="1017">
                  <c:v>7.4960160027387784E-2</c:v>
                </c:pt>
                <c:pt idx="1018">
                  <c:v>7.9308195393451811E-2</c:v>
                </c:pt>
                <c:pt idx="1019">
                  <c:v>8.0627495393258988E-2</c:v>
                </c:pt>
                <c:pt idx="1020">
                  <c:v>8.2342275393230593E-2</c:v>
                </c:pt>
                <c:pt idx="1021">
                  <c:v>8.3584665393189927E-2</c:v>
                </c:pt>
                <c:pt idx="1022">
                  <c:v>8.3917745393151263E-2</c:v>
                </c:pt>
                <c:pt idx="1023">
                  <c:v>8.3917745393194076E-2</c:v>
                </c:pt>
                <c:pt idx="1024">
                  <c:v>8.4666071480200097E-2</c:v>
                </c:pt>
                <c:pt idx="1025">
                  <c:v>8.6307745393441063E-2</c:v>
                </c:pt>
                <c:pt idx="1026">
                  <c:v>8.6307745393455204E-2</c:v>
                </c:pt>
                <c:pt idx="1027">
                  <c:v>8.6307745393455204E-2</c:v>
                </c:pt>
                <c:pt idx="1028">
                  <c:v>8.6307745393455204E-2</c:v>
                </c:pt>
                <c:pt idx="1029">
                  <c:v>8.6307745393455204E-2</c:v>
                </c:pt>
                <c:pt idx="1030">
                  <c:v>8.6307745393455204E-2</c:v>
                </c:pt>
                <c:pt idx="1031">
                  <c:v>8.6340145393464268E-2</c:v>
                </c:pt>
                <c:pt idx="1032">
                  <c:v>8.8498974901441013E-2</c:v>
                </c:pt>
                <c:pt idx="1033">
                  <c:v>9.6307745393460362E-2</c:v>
                </c:pt>
                <c:pt idx="1034">
                  <c:v>9.7167895393411835E-2</c:v>
                </c:pt>
                <c:pt idx="1035">
                  <c:v>9.8483145393473248E-2</c:v>
                </c:pt>
                <c:pt idx="1036">
                  <c:v>9.8702495393425516E-2</c:v>
                </c:pt>
                <c:pt idx="1037">
                  <c:v>9.9762845393272473E-2</c:v>
                </c:pt>
                <c:pt idx="1038">
                  <c:v>9.9928312403491953E-2</c:v>
                </c:pt>
                <c:pt idx="1039">
                  <c:v>0.10307031539328193</c:v>
                </c:pt>
                <c:pt idx="1040">
                  <c:v>0.10592827170906106</c:v>
                </c:pt>
                <c:pt idx="1041">
                  <c:v>0.1072577453932696</c:v>
                </c:pt>
                <c:pt idx="1042">
                  <c:v>0.10740174539328985</c:v>
                </c:pt>
                <c:pt idx="1043">
                  <c:v>0.10770774539319929</c:v>
                </c:pt>
                <c:pt idx="1044">
                  <c:v>0.10770774539319929</c:v>
                </c:pt>
                <c:pt idx="1045">
                  <c:v>0.10770774539319929</c:v>
                </c:pt>
                <c:pt idx="1046">
                  <c:v>0.10770774539319929</c:v>
                </c:pt>
                <c:pt idx="1047">
                  <c:v>0.10770774539319929</c:v>
                </c:pt>
                <c:pt idx="1048">
                  <c:v>0.10770774539319929</c:v>
                </c:pt>
                <c:pt idx="1049">
                  <c:v>0.1082153009488851</c:v>
                </c:pt>
                <c:pt idx="1050">
                  <c:v>0.10825774539333112</c:v>
                </c:pt>
                <c:pt idx="1051">
                  <c:v>0.10825774539313222</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0.10957274539327978</c:v>
                </c:pt>
                <c:pt idx="1060">
                  <c:v>0.10990774539331492</c:v>
                </c:pt>
                <c:pt idx="1061">
                  <c:v>0.10990774539328653</c:v>
                </c:pt>
                <c:pt idx="1062">
                  <c:v>0.10990774539322969</c:v>
                </c:pt>
                <c:pt idx="1063">
                  <c:v>0.10990774539328653</c:v>
                </c:pt>
                <c:pt idx="1064">
                  <c:v>0.10990774539328653</c:v>
                </c:pt>
                <c:pt idx="1065">
                  <c:v>0.10990774539328653</c:v>
                </c:pt>
                <c:pt idx="1066">
                  <c:v>0.10990774539328653</c:v>
                </c:pt>
                <c:pt idx="1067">
                  <c:v>0.10990774539324377</c:v>
                </c:pt>
                <c:pt idx="1068">
                  <c:v>0.10990774539324377</c:v>
                </c:pt>
                <c:pt idx="1069">
                  <c:v>0.10990774539328653</c:v>
                </c:pt>
                <c:pt idx="1070">
                  <c:v>0.10990774539328653</c:v>
                </c:pt>
                <c:pt idx="1071">
                  <c:v>0.10990774539328653</c:v>
                </c:pt>
                <c:pt idx="1072">
                  <c:v>0.10990774539327219</c:v>
                </c:pt>
                <c:pt idx="1073">
                  <c:v>0.10992045127575537</c:v>
                </c:pt>
                <c:pt idx="1074">
                  <c:v>0.10992774539339223</c:v>
                </c:pt>
                <c:pt idx="1075">
                  <c:v>0.10992774539336382</c:v>
                </c:pt>
                <c:pt idx="1076">
                  <c:v>0.10992774539329279</c:v>
                </c:pt>
                <c:pt idx="1077">
                  <c:v>0.10992774539339223</c:v>
                </c:pt>
                <c:pt idx="1078">
                  <c:v>0.10992774539339223</c:v>
                </c:pt>
                <c:pt idx="1079">
                  <c:v>0.10992774539339223</c:v>
                </c:pt>
                <c:pt idx="1080">
                  <c:v>0.10920614539337255</c:v>
                </c:pt>
                <c:pt idx="1081">
                  <c:v>0.10798774539333067</c:v>
                </c:pt>
                <c:pt idx="1082">
                  <c:v>0.10798774539333067</c:v>
                </c:pt>
                <c:pt idx="1083">
                  <c:v>0.10798774539333067</c:v>
                </c:pt>
                <c:pt idx="1084">
                  <c:v>0.10798774539333067</c:v>
                </c:pt>
                <c:pt idx="1085">
                  <c:v>0.10864774539324173</c:v>
                </c:pt>
                <c:pt idx="1086">
                  <c:v>0.10864774539321351</c:v>
                </c:pt>
                <c:pt idx="1087">
                  <c:v>0.10845334539317264</c:v>
                </c:pt>
                <c:pt idx="1088">
                  <c:v>0.10771774539308866</c:v>
                </c:pt>
                <c:pt idx="1089">
                  <c:v>0.10771774539313145</c:v>
                </c:pt>
                <c:pt idx="1090">
                  <c:v>0.10771774539308866</c:v>
                </c:pt>
                <c:pt idx="1091">
                  <c:v>0.10771774539308866</c:v>
                </c:pt>
                <c:pt idx="1092">
                  <c:v>0.10771774539308866</c:v>
                </c:pt>
                <c:pt idx="1093">
                  <c:v>0.10771774539333023</c:v>
                </c:pt>
                <c:pt idx="1094">
                  <c:v>0.10850774539329677</c:v>
                </c:pt>
                <c:pt idx="1095">
                  <c:v>0.1085077453931832</c:v>
                </c:pt>
                <c:pt idx="1096">
                  <c:v>0.10850774539314052</c:v>
                </c:pt>
                <c:pt idx="1097">
                  <c:v>0.10850774539314052</c:v>
                </c:pt>
                <c:pt idx="1098">
                  <c:v>0.10850774539314052</c:v>
                </c:pt>
                <c:pt idx="1099">
                  <c:v>0.10850774539314052</c:v>
                </c:pt>
                <c:pt idx="1100">
                  <c:v>0.10850774539316889</c:v>
                </c:pt>
                <c:pt idx="1101">
                  <c:v>0.10850774539332518</c:v>
                </c:pt>
                <c:pt idx="1102">
                  <c:v>0.10963374539328215</c:v>
                </c:pt>
                <c:pt idx="1103">
                  <c:v>0.11032014539323154</c:v>
                </c:pt>
                <c:pt idx="1104">
                  <c:v>0.1109477453932044</c:v>
                </c:pt>
                <c:pt idx="1105">
                  <c:v>0.11106404539333425</c:v>
                </c:pt>
                <c:pt idx="1106">
                  <c:v>0.11085539599551442</c:v>
                </c:pt>
                <c:pt idx="1107">
                  <c:v>0.11092274539313977</c:v>
                </c:pt>
                <c:pt idx="1108">
                  <c:v>0.11092274539313977</c:v>
                </c:pt>
                <c:pt idx="1109">
                  <c:v>0.11092274539313977</c:v>
                </c:pt>
                <c:pt idx="1110">
                  <c:v>0.110922745393225</c:v>
                </c:pt>
                <c:pt idx="1111">
                  <c:v>0.11092274539328188</c:v>
                </c:pt>
                <c:pt idx="1112">
                  <c:v>0.11040348068749495</c:v>
                </c:pt>
                <c:pt idx="1113">
                  <c:v>0.1091808753933492</c:v>
                </c:pt>
                <c:pt idx="1114">
                  <c:v>0.10880774539330668</c:v>
                </c:pt>
                <c:pt idx="1115">
                  <c:v>0.10883022539326249</c:v>
                </c:pt>
                <c:pt idx="1116">
                  <c:v>0.10886558212806109</c:v>
                </c:pt>
                <c:pt idx="1117">
                  <c:v>0.10824345127559822</c:v>
                </c:pt>
                <c:pt idx="1118">
                  <c:v>0.10705674539305222</c:v>
                </c:pt>
                <c:pt idx="1119">
                  <c:v>0.10680007097471401</c:v>
                </c:pt>
                <c:pt idx="1120">
                  <c:v>0.10641774539327289</c:v>
                </c:pt>
                <c:pt idx="1121">
                  <c:v>0.10706744539339751</c:v>
                </c:pt>
                <c:pt idx="1122">
                  <c:v>0.10725894539339709</c:v>
                </c:pt>
                <c:pt idx="1123">
                  <c:v>0.10737753920780335</c:v>
                </c:pt>
                <c:pt idx="1124">
                  <c:v>0.10918464539336996</c:v>
                </c:pt>
                <c:pt idx="1125">
                  <c:v>0.10909774539337047</c:v>
                </c:pt>
                <c:pt idx="1126">
                  <c:v>0.10909774539337047</c:v>
                </c:pt>
                <c:pt idx="1127">
                  <c:v>0.10909774539339878</c:v>
                </c:pt>
                <c:pt idx="1128">
                  <c:v>0.10910874539327167</c:v>
                </c:pt>
                <c:pt idx="1129">
                  <c:v>0.10569774539327183</c:v>
                </c:pt>
                <c:pt idx="1130">
                  <c:v>0.10553654539343429</c:v>
                </c:pt>
                <c:pt idx="1131">
                  <c:v>0.10675499539330247</c:v>
                </c:pt>
                <c:pt idx="1132">
                  <c:v>0.10803989539340353</c:v>
                </c:pt>
                <c:pt idx="1133">
                  <c:v>0.10797685997658867</c:v>
                </c:pt>
                <c:pt idx="1134">
                  <c:v>0.1048810653931581</c:v>
                </c:pt>
                <c:pt idx="1135">
                  <c:v>0.10469552539333923</c:v>
                </c:pt>
                <c:pt idx="1136">
                  <c:v>0.10635100539342091</c:v>
                </c:pt>
                <c:pt idx="1137">
                  <c:v>0.10739774539349867</c:v>
                </c:pt>
                <c:pt idx="1138">
                  <c:v>0.10634803951094784</c:v>
                </c:pt>
                <c:pt idx="1139">
                  <c:v>0.10693774539338109</c:v>
                </c:pt>
                <c:pt idx="1140">
                  <c:v>0.10693774539336687</c:v>
                </c:pt>
                <c:pt idx="1141">
                  <c:v>0.10691429539336635</c:v>
                </c:pt>
                <c:pt idx="1142">
                  <c:v>0.10744668539317109</c:v>
                </c:pt>
                <c:pt idx="1143">
                  <c:v>0.10645339245193967</c:v>
                </c:pt>
                <c:pt idx="1144">
                  <c:v>0.10392064539314562</c:v>
                </c:pt>
                <c:pt idx="1145">
                  <c:v>0.10126254539341074</c:v>
                </c:pt>
                <c:pt idx="1146">
                  <c:v>0.10029042832007928</c:v>
                </c:pt>
                <c:pt idx="1147">
                  <c:v>0.10141774539332005</c:v>
                </c:pt>
                <c:pt idx="1148">
                  <c:v>0.10122927539337929</c:v>
                </c:pt>
                <c:pt idx="1149">
                  <c:v>0.10220918869229936</c:v>
                </c:pt>
                <c:pt idx="1150">
                  <c:v>0.10237567539316217</c:v>
                </c:pt>
                <c:pt idx="1151">
                  <c:v>0.10366281539323552</c:v>
                </c:pt>
                <c:pt idx="1152">
                  <c:v>0.10331494539319408</c:v>
                </c:pt>
                <c:pt idx="1153">
                  <c:v>0.10537996539329686</c:v>
                </c:pt>
                <c:pt idx="1154">
                  <c:v>0.10582774539332718</c:v>
                </c:pt>
                <c:pt idx="1155">
                  <c:v>0.10694657466157775</c:v>
                </c:pt>
                <c:pt idx="1156">
                  <c:v>0.10733395539311641</c:v>
                </c:pt>
                <c:pt idx="1157">
                  <c:v>0.10703812539327373</c:v>
                </c:pt>
                <c:pt idx="1158">
                  <c:v>0.10637480539320165</c:v>
                </c:pt>
                <c:pt idx="1159">
                  <c:v>0.10599724539329713</c:v>
                </c:pt>
                <c:pt idx="1160">
                  <c:v>0.10579774539327519</c:v>
                </c:pt>
                <c:pt idx="1161">
                  <c:v>0.106467745393374</c:v>
                </c:pt>
                <c:pt idx="1162">
                  <c:v>0.10646774539335979</c:v>
                </c:pt>
                <c:pt idx="1163">
                  <c:v>0.10669774539323407</c:v>
                </c:pt>
                <c:pt idx="1164">
                  <c:v>0.1066977453932056</c:v>
                </c:pt>
                <c:pt idx="1165">
                  <c:v>0.1066977453932056</c:v>
                </c:pt>
                <c:pt idx="1166">
                  <c:v>0.1066977453932056</c:v>
                </c:pt>
                <c:pt idx="1167">
                  <c:v>0.1066977453932199</c:v>
                </c:pt>
                <c:pt idx="1168">
                  <c:v>0.10627248766138572</c:v>
                </c:pt>
                <c:pt idx="1169">
                  <c:v>0.10614774539331506</c:v>
                </c:pt>
                <c:pt idx="1170">
                  <c:v>0.10614774539337192</c:v>
                </c:pt>
                <c:pt idx="1171">
                  <c:v>0.10614774539330089</c:v>
                </c:pt>
                <c:pt idx="1172">
                  <c:v>0.10614774539331506</c:v>
                </c:pt>
                <c:pt idx="1173">
                  <c:v>0.10614774539334348</c:v>
                </c:pt>
                <c:pt idx="1174">
                  <c:v>0.10589574539304197</c:v>
                </c:pt>
                <c:pt idx="1175">
                  <c:v>0.1058477453930351</c:v>
                </c:pt>
                <c:pt idx="1176">
                  <c:v>0.1058477453930351</c:v>
                </c:pt>
                <c:pt idx="1177">
                  <c:v>0.10591228147559673</c:v>
                </c:pt>
                <c:pt idx="1178">
                  <c:v>0.10627774539308647</c:v>
                </c:pt>
                <c:pt idx="1179">
                  <c:v>0.10627774539312899</c:v>
                </c:pt>
                <c:pt idx="1180">
                  <c:v>0.10617774539341003</c:v>
                </c:pt>
                <c:pt idx="1181">
                  <c:v>0.10617774539342406</c:v>
                </c:pt>
                <c:pt idx="1182">
                  <c:v>0.10617774539342406</c:v>
                </c:pt>
                <c:pt idx="1183">
                  <c:v>0.10617774539342406</c:v>
                </c:pt>
                <c:pt idx="1184">
                  <c:v>0.10588894539330335</c:v>
                </c:pt>
                <c:pt idx="1185">
                  <c:v>0.10579774539327519</c:v>
                </c:pt>
                <c:pt idx="1186">
                  <c:v>0.10579774539321839</c:v>
                </c:pt>
                <c:pt idx="1187">
                  <c:v>0.10579774539321839</c:v>
                </c:pt>
                <c:pt idx="1188">
                  <c:v>0.10579774539326101</c:v>
                </c:pt>
                <c:pt idx="1189">
                  <c:v>0.10579774539327519</c:v>
                </c:pt>
                <c:pt idx="1190">
                  <c:v>0.10579774539327519</c:v>
                </c:pt>
                <c:pt idx="1191">
                  <c:v>0.10579774539321839</c:v>
                </c:pt>
                <c:pt idx="1192">
                  <c:v>0.10579774539327519</c:v>
                </c:pt>
                <c:pt idx="1193">
                  <c:v>0.10579774539327519</c:v>
                </c:pt>
                <c:pt idx="1194">
                  <c:v>0.10579774539327519</c:v>
                </c:pt>
                <c:pt idx="1195">
                  <c:v>0.10579774539321839</c:v>
                </c:pt>
                <c:pt idx="1196">
                  <c:v>0.10579774539326101</c:v>
                </c:pt>
                <c:pt idx="1197">
                  <c:v>0.10579774539324671</c:v>
                </c:pt>
                <c:pt idx="1198">
                  <c:v>0.10633774539321923</c:v>
                </c:pt>
                <c:pt idx="1199">
                  <c:v>0.10690718539335355</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0.10712244539327306</c:v>
                </c:pt>
                <c:pt idx="1209">
                  <c:v>0.10661774539337898</c:v>
                </c:pt>
                <c:pt idx="1210">
                  <c:v>0.10661774539337898</c:v>
                </c:pt>
                <c:pt idx="1211">
                  <c:v>0.10661774539337898</c:v>
                </c:pt>
                <c:pt idx="1212">
                  <c:v>0.10661774539337898</c:v>
                </c:pt>
                <c:pt idx="1213">
                  <c:v>0.10662058323113423</c:v>
                </c:pt>
                <c:pt idx="1214">
                  <c:v>0.10640447872656023</c:v>
                </c:pt>
                <c:pt idx="1215">
                  <c:v>0.1065477453933</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0.10685774539342663</c:v>
                </c:pt>
                <c:pt idx="1225">
                  <c:v>0.10685774539342663</c:v>
                </c:pt>
                <c:pt idx="1226">
                  <c:v>0.10685774539342663</c:v>
                </c:pt>
                <c:pt idx="1227">
                  <c:v>0.10685774539344095</c:v>
                </c:pt>
                <c:pt idx="1228">
                  <c:v>0.10687599539333795</c:v>
                </c:pt>
                <c:pt idx="1229">
                  <c:v>0.10582796539317485</c:v>
                </c:pt>
                <c:pt idx="1230">
                  <c:v>0.10568174539319852</c:v>
                </c:pt>
                <c:pt idx="1231">
                  <c:v>0.10568174539326963</c:v>
                </c:pt>
                <c:pt idx="1232">
                  <c:v>0.105681745393298</c:v>
                </c:pt>
                <c:pt idx="1233">
                  <c:v>0.10568174539319852</c:v>
                </c:pt>
                <c:pt idx="1234">
                  <c:v>0.10568174539319852</c:v>
                </c:pt>
                <c:pt idx="1235">
                  <c:v>0.10568174539319852</c:v>
                </c:pt>
                <c:pt idx="1236">
                  <c:v>0.10568174539319852</c:v>
                </c:pt>
                <c:pt idx="1237">
                  <c:v>0.10568174539319852</c:v>
                </c:pt>
                <c:pt idx="1238">
                  <c:v>0.10568174539319852</c:v>
                </c:pt>
                <c:pt idx="1239">
                  <c:v>0.105681745393298</c:v>
                </c:pt>
                <c:pt idx="1240">
                  <c:v>0.10568174539328383</c:v>
                </c:pt>
                <c:pt idx="1241">
                  <c:v>0.10568174539322697</c:v>
                </c:pt>
                <c:pt idx="1242">
                  <c:v>0.10568174539319852</c:v>
                </c:pt>
                <c:pt idx="1243">
                  <c:v>0.10568174539319852</c:v>
                </c:pt>
                <c:pt idx="1244">
                  <c:v>0.10568174539319852</c:v>
                </c:pt>
                <c:pt idx="1245">
                  <c:v>0.10568174539335473</c:v>
                </c:pt>
                <c:pt idx="1246">
                  <c:v>0.10568174539335473</c:v>
                </c:pt>
                <c:pt idx="1247">
                  <c:v>0.10568174539319852</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0.1050703853933469</c:v>
                </c:pt>
                <c:pt idx="1259">
                  <c:v>0.10426774539337202</c:v>
                </c:pt>
                <c:pt idx="1260">
                  <c:v>0.10426774539337202</c:v>
                </c:pt>
                <c:pt idx="1261">
                  <c:v>0.10426774539341477</c:v>
                </c:pt>
                <c:pt idx="1262">
                  <c:v>0.10426774539337202</c:v>
                </c:pt>
                <c:pt idx="1263">
                  <c:v>0.10426774539328694</c:v>
                </c:pt>
                <c:pt idx="1264">
                  <c:v>0.10426774539324422</c:v>
                </c:pt>
                <c:pt idx="1265">
                  <c:v>0.10307064539321703</c:v>
                </c:pt>
                <c:pt idx="1266">
                  <c:v>0.10213774539315069</c:v>
                </c:pt>
                <c:pt idx="1267">
                  <c:v>0.10213774539315069</c:v>
                </c:pt>
                <c:pt idx="1268">
                  <c:v>0.10213774539312226</c:v>
                </c:pt>
                <c:pt idx="1269">
                  <c:v>0.10213774539315069</c:v>
                </c:pt>
                <c:pt idx="1270">
                  <c:v>0.10213774539315069</c:v>
                </c:pt>
                <c:pt idx="1271">
                  <c:v>0.10167578539319777</c:v>
                </c:pt>
                <c:pt idx="1272">
                  <c:v>0.10062374539327854</c:v>
                </c:pt>
                <c:pt idx="1273">
                  <c:v>0.10062374539327854</c:v>
                </c:pt>
                <c:pt idx="1274">
                  <c:v>0.10062374539320749</c:v>
                </c:pt>
                <c:pt idx="1275">
                  <c:v>9.9826043265551542E-2</c:v>
                </c:pt>
                <c:pt idx="1276">
                  <c:v>9.960774539325748E-2</c:v>
                </c:pt>
                <c:pt idx="1277">
                  <c:v>9.960774539325748E-2</c:v>
                </c:pt>
                <c:pt idx="1278">
                  <c:v>9.960774539325748E-2</c:v>
                </c:pt>
                <c:pt idx="1279">
                  <c:v>9.9427185393153747E-2</c:v>
                </c:pt>
                <c:pt idx="1280">
                  <c:v>9.7977745393322546E-2</c:v>
                </c:pt>
                <c:pt idx="1281">
                  <c:v>9.7140735083854693E-2</c:v>
                </c:pt>
                <c:pt idx="1282">
                  <c:v>9.6987745393178698E-2</c:v>
                </c:pt>
                <c:pt idx="1283">
                  <c:v>9.6987745393121813E-2</c:v>
                </c:pt>
                <c:pt idx="1284">
                  <c:v>9.6987745393121813E-2</c:v>
                </c:pt>
                <c:pt idx="1285">
                  <c:v>9.6637765393254263E-2</c:v>
                </c:pt>
                <c:pt idx="1286">
                  <c:v>9.6373745393321983E-2</c:v>
                </c:pt>
                <c:pt idx="1287">
                  <c:v>9.6373745393251026E-2</c:v>
                </c:pt>
                <c:pt idx="1288">
                  <c:v>9.6373745393251026E-2</c:v>
                </c:pt>
                <c:pt idx="1289">
                  <c:v>9.6373745393251026E-2</c:v>
                </c:pt>
                <c:pt idx="1290">
                  <c:v>9.6373745393321983E-2</c:v>
                </c:pt>
                <c:pt idx="1291">
                  <c:v>9.6373745393321983E-2</c:v>
                </c:pt>
                <c:pt idx="1292">
                  <c:v>9.6373745393251026E-2</c:v>
                </c:pt>
                <c:pt idx="1293">
                  <c:v>9.6409787946498529E-2</c:v>
                </c:pt>
                <c:pt idx="1294">
                  <c:v>9.6857745393350778E-2</c:v>
                </c:pt>
                <c:pt idx="1295">
                  <c:v>9.6857745393350778E-2</c:v>
                </c:pt>
                <c:pt idx="1296">
                  <c:v>9.6857745393350778E-2</c:v>
                </c:pt>
                <c:pt idx="1297">
                  <c:v>9.6857745393350778E-2</c:v>
                </c:pt>
                <c:pt idx="1298">
                  <c:v>9.685774539340769E-2</c:v>
                </c:pt>
                <c:pt idx="1299">
                  <c:v>9.6857745393279834E-2</c:v>
                </c:pt>
                <c:pt idx="1300">
                  <c:v>9.7311745393355423E-2</c:v>
                </c:pt>
                <c:pt idx="1301">
                  <c:v>9.7311745393412266E-2</c:v>
                </c:pt>
                <c:pt idx="1302">
                  <c:v>9.7601125393225727E-2</c:v>
                </c:pt>
                <c:pt idx="1303">
                  <c:v>9.7737745393203776E-2</c:v>
                </c:pt>
                <c:pt idx="1304">
                  <c:v>9.7737745393203776E-2</c:v>
                </c:pt>
                <c:pt idx="1305">
                  <c:v>9.7737745393175243E-2</c:v>
                </c:pt>
                <c:pt idx="1306">
                  <c:v>9.7737745393203776E-2</c:v>
                </c:pt>
                <c:pt idx="1307">
                  <c:v>9.7737745393175243E-2</c:v>
                </c:pt>
                <c:pt idx="1308">
                  <c:v>9.6047745393264161E-2</c:v>
                </c:pt>
                <c:pt idx="1309">
                  <c:v>9.5113245393435006E-2</c:v>
                </c:pt>
                <c:pt idx="1310">
                  <c:v>9.5047745393458338E-2</c:v>
                </c:pt>
                <c:pt idx="1311">
                  <c:v>9.5047745393458338E-2</c:v>
                </c:pt>
                <c:pt idx="1312">
                  <c:v>9.5047745393486857E-2</c:v>
                </c:pt>
                <c:pt idx="1313">
                  <c:v>9.5047745393458338E-2</c:v>
                </c:pt>
                <c:pt idx="1314">
                  <c:v>9.5047745393458338E-2</c:v>
                </c:pt>
                <c:pt idx="1315">
                  <c:v>9.5047745393458338E-2</c:v>
                </c:pt>
                <c:pt idx="1316">
                  <c:v>9.5047745393330413E-2</c:v>
                </c:pt>
                <c:pt idx="1317">
                  <c:v>9.5047745393287877E-2</c:v>
                </c:pt>
                <c:pt idx="1318">
                  <c:v>9.5047745393472674E-2</c:v>
                </c:pt>
                <c:pt idx="1319">
                  <c:v>9.5047745393458338E-2</c:v>
                </c:pt>
                <c:pt idx="1320">
                  <c:v>9.5047745393458338E-2</c:v>
                </c:pt>
                <c:pt idx="1321">
                  <c:v>9.5047745393458338E-2</c:v>
                </c:pt>
                <c:pt idx="1322">
                  <c:v>9.5047745393458338E-2</c:v>
                </c:pt>
                <c:pt idx="1323">
                  <c:v>9.5047745393458338E-2</c:v>
                </c:pt>
                <c:pt idx="1324">
                  <c:v>9.5662482235553667E-2</c:v>
                </c:pt>
                <c:pt idx="1325">
                  <c:v>9.6527745393317141E-2</c:v>
                </c:pt>
                <c:pt idx="1326">
                  <c:v>9.6527745393288775E-2</c:v>
                </c:pt>
                <c:pt idx="1327">
                  <c:v>9.6527745393430855E-2</c:v>
                </c:pt>
                <c:pt idx="1328">
                  <c:v>9.6527745393430855E-2</c:v>
                </c:pt>
                <c:pt idx="1329">
                  <c:v>9.6527745393430855E-2</c:v>
                </c:pt>
                <c:pt idx="1330">
                  <c:v>9.6527745393373998E-2</c:v>
                </c:pt>
                <c:pt idx="1331">
                  <c:v>9.6527745393430855E-2</c:v>
                </c:pt>
                <c:pt idx="1332">
                  <c:v>9.6527745393430855E-2</c:v>
                </c:pt>
                <c:pt idx="1333">
                  <c:v>9.6182745393207397E-2</c:v>
                </c:pt>
                <c:pt idx="1334">
                  <c:v>9.5424186071170466E-2</c:v>
                </c:pt>
                <c:pt idx="1335">
                  <c:v>9.4737745393274772E-2</c:v>
                </c:pt>
                <c:pt idx="1336">
                  <c:v>9.4737745393360065E-2</c:v>
                </c:pt>
                <c:pt idx="1337">
                  <c:v>9.4737745393360065E-2</c:v>
                </c:pt>
                <c:pt idx="1338">
                  <c:v>9.4737745393360065E-2</c:v>
                </c:pt>
                <c:pt idx="1339">
                  <c:v>9.4737745393360065E-2</c:v>
                </c:pt>
                <c:pt idx="1340">
                  <c:v>9.4737745393360065E-2</c:v>
                </c:pt>
                <c:pt idx="1341">
                  <c:v>9.4910545393333032E-2</c:v>
                </c:pt>
                <c:pt idx="1342">
                  <c:v>9.7515745393195727E-2</c:v>
                </c:pt>
                <c:pt idx="1343">
                  <c:v>9.7662745393279515E-2</c:v>
                </c:pt>
                <c:pt idx="1344">
                  <c:v>9.7662745393279515E-2</c:v>
                </c:pt>
                <c:pt idx="1345">
                  <c:v>9.7662745393222672E-2</c:v>
                </c:pt>
                <c:pt idx="1346">
                  <c:v>9.7662745393279515E-2</c:v>
                </c:pt>
                <c:pt idx="1347">
                  <c:v>9.7662745393279515E-2</c:v>
                </c:pt>
                <c:pt idx="1348">
                  <c:v>9.7662745393279515E-2</c:v>
                </c:pt>
                <c:pt idx="1349">
                  <c:v>9.7662745393251038E-2</c:v>
                </c:pt>
                <c:pt idx="1350">
                  <c:v>9.7662745393279515E-2</c:v>
                </c:pt>
                <c:pt idx="1351">
                  <c:v>9.7662745393279515E-2</c:v>
                </c:pt>
                <c:pt idx="1352">
                  <c:v>9.773791584780156E-2</c:v>
                </c:pt>
                <c:pt idx="1353">
                  <c:v>9.8257745393383167E-2</c:v>
                </c:pt>
                <c:pt idx="1354">
                  <c:v>9.8257745393411533E-2</c:v>
                </c:pt>
                <c:pt idx="1355">
                  <c:v>9.8257745393411533E-2</c:v>
                </c:pt>
                <c:pt idx="1356">
                  <c:v>9.8257745393411533E-2</c:v>
                </c:pt>
                <c:pt idx="1357">
                  <c:v>9.8257745393411533E-2</c:v>
                </c:pt>
                <c:pt idx="1358">
                  <c:v>9.8257745393411533E-2</c:v>
                </c:pt>
                <c:pt idx="1359">
                  <c:v>9.8257745393411533E-2</c:v>
                </c:pt>
                <c:pt idx="1360">
                  <c:v>9.8257745393411533E-2</c:v>
                </c:pt>
                <c:pt idx="1361">
                  <c:v>9.8257745393269605E-2</c:v>
                </c:pt>
                <c:pt idx="1362">
                  <c:v>9.5961745393268183E-2</c:v>
                </c:pt>
                <c:pt idx="1363">
                  <c:v>9.596174539318289E-2</c:v>
                </c:pt>
                <c:pt idx="1364">
                  <c:v>9.596174539318289E-2</c:v>
                </c:pt>
                <c:pt idx="1365">
                  <c:v>9.596174539318289E-2</c:v>
                </c:pt>
                <c:pt idx="1366">
                  <c:v>9.596174539318289E-2</c:v>
                </c:pt>
                <c:pt idx="1367">
                  <c:v>9.596174539318289E-2</c:v>
                </c:pt>
                <c:pt idx="1368">
                  <c:v>9.5891345393170305E-2</c:v>
                </c:pt>
                <c:pt idx="1369">
                  <c:v>9.5277745393346547E-2</c:v>
                </c:pt>
                <c:pt idx="1370">
                  <c:v>9.5277745393275548E-2</c:v>
                </c:pt>
                <c:pt idx="1371">
                  <c:v>9.5277745393303845E-2</c:v>
                </c:pt>
                <c:pt idx="1372">
                  <c:v>9.5277745393346547E-2</c:v>
                </c:pt>
                <c:pt idx="1373">
                  <c:v>9.5277745393289856E-2</c:v>
                </c:pt>
                <c:pt idx="1374">
                  <c:v>9.5277745393289856E-2</c:v>
                </c:pt>
                <c:pt idx="1375">
                  <c:v>9.4264345393327564E-2</c:v>
                </c:pt>
                <c:pt idx="1376">
                  <c:v>9.3107745393354216E-2</c:v>
                </c:pt>
                <c:pt idx="1377">
                  <c:v>9.3107745393382693E-2</c:v>
                </c:pt>
                <c:pt idx="1378">
                  <c:v>9.3107745393311542E-2</c:v>
                </c:pt>
                <c:pt idx="1379">
                  <c:v>9.2797745393284281E-2</c:v>
                </c:pt>
                <c:pt idx="1380">
                  <c:v>9.2797745393284281E-2</c:v>
                </c:pt>
                <c:pt idx="1381">
                  <c:v>9.2797745393284281E-2</c:v>
                </c:pt>
                <c:pt idx="1382">
                  <c:v>9.2797745393284281E-2</c:v>
                </c:pt>
                <c:pt idx="1383">
                  <c:v>9.2797745393284281E-2</c:v>
                </c:pt>
                <c:pt idx="1384">
                  <c:v>9.2797745393284281E-2</c:v>
                </c:pt>
                <c:pt idx="1385">
                  <c:v>9.2797745393284281E-2</c:v>
                </c:pt>
                <c:pt idx="1386">
                  <c:v>9.2797745393284281E-2</c:v>
                </c:pt>
                <c:pt idx="1387">
                  <c:v>9.2527745393283886E-2</c:v>
                </c:pt>
                <c:pt idx="1388">
                  <c:v>9.2527745393482935E-2</c:v>
                </c:pt>
                <c:pt idx="1389">
                  <c:v>9.2527745393454375E-2</c:v>
                </c:pt>
                <c:pt idx="1390">
                  <c:v>9.2527745393454375E-2</c:v>
                </c:pt>
                <c:pt idx="1391">
                  <c:v>9.3300795393148048E-2</c:v>
                </c:pt>
                <c:pt idx="1392">
                  <c:v>9.3672745393164059E-2</c:v>
                </c:pt>
                <c:pt idx="1393">
                  <c:v>9.3672745393206761E-2</c:v>
                </c:pt>
                <c:pt idx="1394">
                  <c:v>9.3672745393164059E-2</c:v>
                </c:pt>
                <c:pt idx="1395">
                  <c:v>9.3672745393235154E-2</c:v>
                </c:pt>
                <c:pt idx="1396">
                  <c:v>9.3672745393164059E-2</c:v>
                </c:pt>
                <c:pt idx="1397">
                  <c:v>9.3672745393164059E-2</c:v>
                </c:pt>
                <c:pt idx="1398">
                  <c:v>9.3672745393164059E-2</c:v>
                </c:pt>
                <c:pt idx="1399">
                  <c:v>9.3672745393164059E-2</c:v>
                </c:pt>
                <c:pt idx="1400">
                  <c:v>9.3672745393164059E-2</c:v>
                </c:pt>
                <c:pt idx="1401">
                  <c:v>9.3672745393164059E-2</c:v>
                </c:pt>
                <c:pt idx="1402">
                  <c:v>9.3672745393164059E-2</c:v>
                </c:pt>
                <c:pt idx="1403">
                  <c:v>9.3672745393220944E-2</c:v>
                </c:pt>
                <c:pt idx="1404">
                  <c:v>9.3672745393235154E-2</c:v>
                </c:pt>
                <c:pt idx="1405">
                  <c:v>9.2368949938659767E-2</c:v>
                </c:pt>
                <c:pt idx="1406">
                  <c:v>9.2387745393352844E-2</c:v>
                </c:pt>
                <c:pt idx="1407">
                  <c:v>9.2191745393378724E-2</c:v>
                </c:pt>
                <c:pt idx="1408">
                  <c:v>9.1687745393201708E-2</c:v>
                </c:pt>
                <c:pt idx="1409">
                  <c:v>9.1687745393244535E-2</c:v>
                </c:pt>
                <c:pt idx="1410">
                  <c:v>9.1303745393389701E-2</c:v>
                </c:pt>
                <c:pt idx="1411">
                  <c:v>9.1207745393319523E-2</c:v>
                </c:pt>
                <c:pt idx="1412">
                  <c:v>9.1107745393273612E-2</c:v>
                </c:pt>
                <c:pt idx="1413">
                  <c:v>9.1107745393301784E-2</c:v>
                </c:pt>
                <c:pt idx="1414">
                  <c:v>9.1107745393273612E-2</c:v>
                </c:pt>
                <c:pt idx="1415">
                  <c:v>9.1107745393301784E-2</c:v>
                </c:pt>
                <c:pt idx="1416">
                  <c:v>9.1229545393233288E-2</c:v>
                </c:pt>
                <c:pt idx="1417">
                  <c:v>9.0899445393333403E-2</c:v>
                </c:pt>
                <c:pt idx="1418">
                  <c:v>9.00877453932767E-2</c:v>
                </c:pt>
                <c:pt idx="1419">
                  <c:v>9.0087745393304927E-2</c:v>
                </c:pt>
                <c:pt idx="1420">
                  <c:v>9.0087745393191226E-2</c:v>
                </c:pt>
                <c:pt idx="1421">
                  <c:v>9.00877453932767E-2</c:v>
                </c:pt>
                <c:pt idx="1422">
                  <c:v>9.0342345393239321E-2</c:v>
                </c:pt>
                <c:pt idx="1423">
                  <c:v>9.0757745393205191E-2</c:v>
                </c:pt>
                <c:pt idx="1424">
                  <c:v>9.0757745393205191E-2</c:v>
                </c:pt>
                <c:pt idx="1425">
                  <c:v>9.0757745393176784E-2</c:v>
                </c:pt>
                <c:pt idx="1426">
                  <c:v>9.0757745393205191E-2</c:v>
                </c:pt>
                <c:pt idx="1427">
                  <c:v>9.0757745393205191E-2</c:v>
                </c:pt>
                <c:pt idx="1428">
                  <c:v>9.0757745393205191E-2</c:v>
                </c:pt>
                <c:pt idx="1429">
                  <c:v>9.0757745393233724E-2</c:v>
                </c:pt>
                <c:pt idx="1430">
                  <c:v>9.0757745393247852E-2</c:v>
                </c:pt>
                <c:pt idx="1431">
                  <c:v>9.0757745393205191E-2</c:v>
                </c:pt>
                <c:pt idx="1432">
                  <c:v>9.0757745393205191E-2</c:v>
                </c:pt>
                <c:pt idx="1433">
                  <c:v>9.0757745393205191E-2</c:v>
                </c:pt>
                <c:pt idx="1434">
                  <c:v>9.0757745393205191E-2</c:v>
                </c:pt>
                <c:pt idx="1435">
                  <c:v>9.1513366446023037E-2</c:v>
                </c:pt>
                <c:pt idx="1436">
                  <c:v>9.1933745393433436E-2</c:v>
                </c:pt>
                <c:pt idx="1437">
                  <c:v>9.1933745393262933E-2</c:v>
                </c:pt>
                <c:pt idx="1438">
                  <c:v>9.1933745393234442E-2</c:v>
                </c:pt>
                <c:pt idx="1439">
                  <c:v>9.1933745393433436E-2</c:v>
                </c:pt>
                <c:pt idx="1440">
                  <c:v>9.1928225393417259E-2</c:v>
                </c:pt>
                <c:pt idx="1441">
                  <c:v>9.161958539333169E-2</c:v>
                </c:pt>
                <c:pt idx="1442">
                  <c:v>9.1839429603609843E-2</c:v>
                </c:pt>
                <c:pt idx="1443">
                  <c:v>9.1789745393214245E-2</c:v>
                </c:pt>
                <c:pt idx="1444">
                  <c:v>9.1391345393177212E-2</c:v>
                </c:pt>
                <c:pt idx="1445">
                  <c:v>9.0992945393296415E-2</c:v>
                </c:pt>
                <c:pt idx="1446">
                  <c:v>9.0917745393397961E-2</c:v>
                </c:pt>
                <c:pt idx="1447">
                  <c:v>9.0917745393397961E-2</c:v>
                </c:pt>
                <c:pt idx="1448">
                  <c:v>9.0917745393397961E-2</c:v>
                </c:pt>
                <c:pt idx="1449">
                  <c:v>9.0917745393412283E-2</c:v>
                </c:pt>
                <c:pt idx="1450">
                  <c:v>9.0917745393412283E-2</c:v>
                </c:pt>
                <c:pt idx="1451">
                  <c:v>9.0917745393412283E-2</c:v>
                </c:pt>
                <c:pt idx="1452">
                  <c:v>9.0917745393412283E-2</c:v>
                </c:pt>
                <c:pt idx="1453">
                  <c:v>9.0917745393412283E-2</c:v>
                </c:pt>
                <c:pt idx="1454">
                  <c:v>9.0917745393412283E-2</c:v>
                </c:pt>
                <c:pt idx="1455">
                  <c:v>9.0917745393298555E-2</c:v>
                </c:pt>
                <c:pt idx="1456">
                  <c:v>9.091774539331271E-2</c:v>
                </c:pt>
                <c:pt idx="1457">
                  <c:v>9.0758977716433431E-2</c:v>
                </c:pt>
                <c:pt idx="1458">
                  <c:v>9.0536205393491165E-2</c:v>
                </c:pt>
                <c:pt idx="1459">
                  <c:v>9.0547745393522214E-2</c:v>
                </c:pt>
                <c:pt idx="1460">
                  <c:v>9.0547745393522214E-2</c:v>
                </c:pt>
                <c:pt idx="1461">
                  <c:v>9.0547745393507767E-2</c:v>
                </c:pt>
                <c:pt idx="1462">
                  <c:v>9.0547745393522214E-2</c:v>
                </c:pt>
                <c:pt idx="1463">
                  <c:v>9.0547745393280671E-2</c:v>
                </c:pt>
                <c:pt idx="1464">
                  <c:v>9.0547745393280671E-2</c:v>
                </c:pt>
                <c:pt idx="1465">
                  <c:v>9.0547745393522214E-2</c:v>
                </c:pt>
                <c:pt idx="1466">
                  <c:v>9.0547745393522214E-2</c:v>
                </c:pt>
                <c:pt idx="1467">
                  <c:v>9.0376645393135502E-2</c:v>
                </c:pt>
                <c:pt idx="1468">
                  <c:v>9.0257745393131639E-2</c:v>
                </c:pt>
                <c:pt idx="1469">
                  <c:v>9.0246861182549973E-2</c:v>
                </c:pt>
                <c:pt idx="1470">
                  <c:v>9.0163745393070607E-2</c:v>
                </c:pt>
                <c:pt idx="1471">
                  <c:v>9.0163745393297953E-2</c:v>
                </c:pt>
                <c:pt idx="1472">
                  <c:v>9.0163745393311998E-2</c:v>
                </c:pt>
                <c:pt idx="1473">
                  <c:v>9.0163745393070607E-2</c:v>
                </c:pt>
                <c:pt idx="1474">
                  <c:v>9.0163745393070607E-2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-0.23025019989329143</c:v>
                </c:pt>
                <c:pt idx="2">
                  <c:v>-0.23029910215046862</c:v>
                </c:pt>
                <c:pt idx="3">
                  <c:v>-0.23000379133260651</c:v>
                </c:pt>
                <c:pt idx="4">
                  <c:v>-0.23001570621813983</c:v>
                </c:pt>
                <c:pt idx="5">
                  <c:v>-0.22743305042460804</c:v>
                </c:pt>
                <c:pt idx="6">
                  <c:v>-0.22542425384422446</c:v>
                </c:pt>
                <c:pt idx="7">
                  <c:v>-0.22474203178263999</c:v>
                </c:pt>
                <c:pt idx="8">
                  <c:v>-0.22430635109095931</c:v>
                </c:pt>
                <c:pt idx="9">
                  <c:v>-0.22321646159964839</c:v>
                </c:pt>
                <c:pt idx="10">
                  <c:v>-0.22172633250933449</c:v>
                </c:pt>
                <c:pt idx="11">
                  <c:v>-0.22111370248629239</c:v>
                </c:pt>
                <c:pt idx="12">
                  <c:v>-0.22129979668204691</c:v>
                </c:pt>
                <c:pt idx="13">
                  <c:v>-0.22018795572164152</c:v>
                </c:pt>
                <c:pt idx="14">
                  <c:v>-0.21892699845075492</c:v>
                </c:pt>
                <c:pt idx="15">
                  <c:v>-0.21865657987787301</c:v>
                </c:pt>
                <c:pt idx="16">
                  <c:v>-0.21818329520026244</c:v>
                </c:pt>
                <c:pt idx="17">
                  <c:v>-0.21812886238711826</c:v>
                </c:pt>
                <c:pt idx="18">
                  <c:v>-0.21811566684108641</c:v>
                </c:pt>
                <c:pt idx="19">
                  <c:v>-0.21655221756732651</c:v>
                </c:pt>
                <c:pt idx="20">
                  <c:v>-0.21632771304385287</c:v>
                </c:pt>
                <c:pt idx="21">
                  <c:v>-0.21597260012525521</c:v>
                </c:pt>
                <c:pt idx="22">
                  <c:v>-0.21401023934485874</c:v>
                </c:pt>
                <c:pt idx="23">
                  <c:v>-0.21301283251217787</c:v>
                </c:pt>
                <c:pt idx="24">
                  <c:v>-0.21288090551108496</c:v>
                </c:pt>
                <c:pt idx="25">
                  <c:v>-0.21187954286051536</c:v>
                </c:pt>
                <c:pt idx="26">
                  <c:v>-0.21211833386300369</c:v>
                </c:pt>
                <c:pt idx="27">
                  <c:v>-0.21422232620496121</c:v>
                </c:pt>
                <c:pt idx="28">
                  <c:v>-0.21667025651711924</c:v>
                </c:pt>
                <c:pt idx="29">
                  <c:v>-0.21751165993187271</c:v>
                </c:pt>
                <c:pt idx="30">
                  <c:v>-0.21890718141578744</c:v>
                </c:pt>
                <c:pt idx="31">
                  <c:v>-0.21922366582008124</c:v>
                </c:pt>
                <c:pt idx="32">
                  <c:v>-0.22034537260927323</c:v>
                </c:pt>
                <c:pt idx="33">
                  <c:v>-0.22081839166840236</c:v>
                </c:pt>
                <c:pt idx="34">
                  <c:v>-0.221218925344985</c:v>
                </c:pt>
                <c:pt idx="35">
                  <c:v>-0.22112465924807584</c:v>
                </c:pt>
                <c:pt idx="36">
                  <c:v>-0.22087375414618288</c:v>
                </c:pt>
                <c:pt idx="37">
                  <c:v>-0.21859098160270246</c:v>
                </c:pt>
                <c:pt idx="38">
                  <c:v>-0.21801912401444695</c:v>
                </c:pt>
                <c:pt idx="39">
                  <c:v>-0.21817052654105837</c:v>
                </c:pt>
                <c:pt idx="40">
                  <c:v>-0.21698329736769087</c:v>
                </c:pt>
                <c:pt idx="41">
                  <c:v>-0.21667837685312474</c:v>
                </c:pt>
                <c:pt idx="42">
                  <c:v>-0.21624022970424078</c:v>
                </c:pt>
                <c:pt idx="43">
                  <c:v>-0.21566010948436118</c:v>
                </c:pt>
                <c:pt idx="44">
                  <c:v>-0.21527687895367362</c:v>
                </c:pt>
                <c:pt idx="45">
                  <c:v>-0.21464404295433351</c:v>
                </c:pt>
                <c:pt idx="46">
                  <c:v>-0.2141408003081012</c:v>
                </c:pt>
                <c:pt idx="47">
                  <c:v>-0.21354502757138547</c:v>
                </c:pt>
                <c:pt idx="48">
                  <c:v>-0.21347979926481742</c:v>
                </c:pt>
                <c:pt idx="49">
                  <c:v>-0.21445201028855365</c:v>
                </c:pt>
                <c:pt idx="50">
                  <c:v>-0.21444430735297762</c:v>
                </c:pt>
                <c:pt idx="51">
                  <c:v>-0.21505471756455563</c:v>
                </c:pt>
                <c:pt idx="52">
                  <c:v>-0.21521691558459152</c:v>
                </c:pt>
                <c:pt idx="53">
                  <c:v>-0.21554597892061622</c:v>
                </c:pt>
                <c:pt idx="54">
                  <c:v>-0.21566888438017909</c:v>
                </c:pt>
                <c:pt idx="55">
                  <c:v>-0.21551686523928026</c:v>
                </c:pt>
                <c:pt idx="56">
                  <c:v>-0.21501458071681193</c:v>
                </c:pt>
                <c:pt idx="57">
                  <c:v>-0.2127735766773782</c:v>
                </c:pt>
                <c:pt idx="58">
                  <c:v>-0.20983714554395771</c:v>
                </c:pt>
                <c:pt idx="59">
                  <c:v>-0.20978800612742585</c:v>
                </c:pt>
                <c:pt idx="60">
                  <c:v>-0.20972365056725578</c:v>
                </c:pt>
                <c:pt idx="61">
                  <c:v>-0.20996651122410981</c:v>
                </c:pt>
                <c:pt idx="62">
                  <c:v>-0.20772366682815857</c:v>
                </c:pt>
                <c:pt idx="63">
                  <c:v>-0.20853883093285241</c:v>
                </c:pt>
                <c:pt idx="64">
                  <c:v>-0.20800762245652041</c:v>
                </c:pt>
                <c:pt idx="65">
                  <c:v>-0.20735594651871736</c:v>
                </c:pt>
                <c:pt idx="66">
                  <c:v>-0.20595227623967105</c:v>
                </c:pt>
                <c:pt idx="67">
                  <c:v>-0.20426029608663077</c:v>
                </c:pt>
                <c:pt idx="68">
                  <c:v>-0.20374190370138504</c:v>
                </c:pt>
                <c:pt idx="69">
                  <c:v>-0.20365885998472777</c:v>
                </c:pt>
                <c:pt idx="70">
                  <c:v>-0.20588685820560215</c:v>
                </c:pt>
                <c:pt idx="71">
                  <c:v>-0.20616130848738151</c:v>
                </c:pt>
                <c:pt idx="72">
                  <c:v>-0.20599844642117715</c:v>
                </c:pt>
                <c:pt idx="73">
                  <c:v>-0.20532300711687421</c:v>
                </c:pt>
                <c:pt idx="74">
                  <c:v>-0.20502818010407989</c:v>
                </c:pt>
                <c:pt idx="75">
                  <c:v>-0.20415816578579893</c:v>
                </c:pt>
                <c:pt idx="76">
                  <c:v>-0.20293573267909468</c:v>
                </c:pt>
                <c:pt idx="77">
                  <c:v>-0.20100326346266706</c:v>
                </c:pt>
                <c:pt idx="78">
                  <c:v>-0.20101064386152273</c:v>
                </c:pt>
                <c:pt idx="79">
                  <c:v>-0.20082922644807866</c:v>
                </c:pt>
                <c:pt idx="80">
                  <c:v>-0.20095327975887756</c:v>
                </c:pt>
                <c:pt idx="81">
                  <c:v>-0.20322887111734644</c:v>
                </c:pt>
                <c:pt idx="82">
                  <c:v>-0.20396332515335325</c:v>
                </c:pt>
                <c:pt idx="83">
                  <c:v>-0.20444812628882428</c:v>
                </c:pt>
                <c:pt idx="84">
                  <c:v>-0.20338342312005864</c:v>
                </c:pt>
                <c:pt idx="85">
                  <c:v>-0.20455893662172309</c:v>
                </c:pt>
                <c:pt idx="86">
                  <c:v>-0.20480313485730101</c:v>
                </c:pt>
                <c:pt idx="87">
                  <c:v>-0.2043886941566769</c:v>
                </c:pt>
                <c:pt idx="88">
                  <c:v>-0.20558743030149226</c:v>
                </c:pt>
                <c:pt idx="89">
                  <c:v>-0.20506298560972891</c:v>
                </c:pt>
                <c:pt idx="90">
                  <c:v>-0.20554104193338674</c:v>
                </c:pt>
                <c:pt idx="91">
                  <c:v>-0.20736642896180521</c:v>
                </c:pt>
                <c:pt idx="92">
                  <c:v>-0.20676289637127387</c:v>
                </c:pt>
                <c:pt idx="93">
                  <c:v>-0.20817721984816728</c:v>
                </c:pt>
                <c:pt idx="94">
                  <c:v>-0.20942378628993219</c:v>
                </c:pt>
                <c:pt idx="95">
                  <c:v>-0.2101113396936399</c:v>
                </c:pt>
                <c:pt idx="96">
                  <c:v>-0.21125146902083736</c:v>
                </c:pt>
                <c:pt idx="97">
                  <c:v>-0.21098930359319523</c:v>
                </c:pt>
                <c:pt idx="98">
                  <c:v>-0.21063890540240524</c:v>
                </c:pt>
                <c:pt idx="99">
                  <c:v>-0.21103277964452616</c:v>
                </c:pt>
                <c:pt idx="100">
                  <c:v>-0.21067062783653512</c:v>
                </c:pt>
                <c:pt idx="101">
                  <c:v>-0.21074176615402992</c:v>
                </c:pt>
                <c:pt idx="102">
                  <c:v>-0.21069053024888262</c:v>
                </c:pt>
                <c:pt idx="103">
                  <c:v>-0.2102470422715188</c:v>
                </c:pt>
                <c:pt idx="104">
                  <c:v>-0.2105600736357332</c:v>
                </c:pt>
                <c:pt idx="105">
                  <c:v>-0.21137706861058778</c:v>
                </c:pt>
                <c:pt idx="106">
                  <c:v>-0.21307142035706783</c:v>
                </c:pt>
                <c:pt idx="107">
                  <c:v>-0.21400337121019691</c:v>
                </c:pt>
                <c:pt idx="108">
                  <c:v>-0.21458975243680836</c:v>
                </c:pt>
                <c:pt idx="109">
                  <c:v>-0.21567582840582133</c:v>
                </c:pt>
                <c:pt idx="110">
                  <c:v>-0.21561123568629675</c:v>
                </c:pt>
                <c:pt idx="111">
                  <c:v>-0.21765216261492526</c:v>
                </c:pt>
                <c:pt idx="112">
                  <c:v>-0.21911212503638924</c:v>
                </c:pt>
                <c:pt idx="113">
                  <c:v>-0.21991035596374794</c:v>
                </c:pt>
                <c:pt idx="114">
                  <c:v>-0.2217661563067424</c:v>
                </c:pt>
                <c:pt idx="115">
                  <c:v>-0.22155934387049614</c:v>
                </c:pt>
                <c:pt idx="116">
                  <c:v>-0.22167909036757288</c:v>
                </c:pt>
                <c:pt idx="117">
                  <c:v>-0.2211377883894699</c:v>
                </c:pt>
                <c:pt idx="118">
                  <c:v>-0.22018913203200441</c:v>
                </c:pt>
                <c:pt idx="119">
                  <c:v>-0.22019912118366847</c:v>
                </c:pt>
                <c:pt idx="120">
                  <c:v>-0.21981368981425944</c:v>
                </c:pt>
                <c:pt idx="121">
                  <c:v>-0.22020644466427094</c:v>
                </c:pt>
                <c:pt idx="122">
                  <c:v>-0.21937109355603499</c:v>
                </c:pt>
                <c:pt idx="123">
                  <c:v>-0.21868000173488156</c:v>
                </c:pt>
                <c:pt idx="124">
                  <c:v>-0.21757586371006721</c:v>
                </c:pt>
                <c:pt idx="125">
                  <c:v>-0.21799478197915811</c:v>
                </c:pt>
                <c:pt idx="126">
                  <c:v>-0.2182538927944227</c:v>
                </c:pt>
                <c:pt idx="127">
                  <c:v>-0.21873918722133165</c:v>
                </c:pt>
                <c:pt idx="128">
                  <c:v>-0.21916136880302894</c:v>
                </c:pt>
                <c:pt idx="129">
                  <c:v>-0.21906601177312301</c:v>
                </c:pt>
                <c:pt idx="130">
                  <c:v>-0.21894595222570984</c:v>
                </c:pt>
                <c:pt idx="131">
                  <c:v>-0.21755011769144542</c:v>
                </c:pt>
                <c:pt idx="132">
                  <c:v>-0.21656024303959526</c:v>
                </c:pt>
                <c:pt idx="133">
                  <c:v>-0.21801221793430187</c:v>
                </c:pt>
                <c:pt idx="134">
                  <c:v>-0.21961525384611527</c:v>
                </c:pt>
                <c:pt idx="135">
                  <c:v>-0.21936658752845542</c:v>
                </c:pt>
                <c:pt idx="136">
                  <c:v>-0.21957215724972914</c:v>
                </c:pt>
                <c:pt idx="137">
                  <c:v>-0.2189245699390483</c:v>
                </c:pt>
                <c:pt idx="138">
                  <c:v>-0.21733542207853421</c:v>
                </c:pt>
                <c:pt idx="139">
                  <c:v>-0.2182023248661982</c:v>
                </c:pt>
                <c:pt idx="140">
                  <c:v>-0.22004390513478711</c:v>
                </c:pt>
                <c:pt idx="141">
                  <c:v>-0.22033746097348228</c:v>
                </c:pt>
                <c:pt idx="142">
                  <c:v>-0.21922510774889784</c:v>
                </c:pt>
                <c:pt idx="143">
                  <c:v>-0.2200117558138146</c:v>
                </c:pt>
                <c:pt idx="144">
                  <c:v>-0.22144652242634791</c:v>
                </c:pt>
                <c:pt idx="145">
                  <c:v>-0.22243025939430094</c:v>
                </c:pt>
                <c:pt idx="146">
                  <c:v>-0.22263467177795337</c:v>
                </c:pt>
                <c:pt idx="147">
                  <c:v>-0.22374870409069583</c:v>
                </c:pt>
                <c:pt idx="148">
                  <c:v>-0.22353680695807987</c:v>
                </c:pt>
                <c:pt idx="149">
                  <c:v>-0.22329455342914173</c:v>
                </c:pt>
                <c:pt idx="150">
                  <c:v>-0.22232081509920917</c:v>
                </c:pt>
                <c:pt idx="151">
                  <c:v>-0.22183543529494898</c:v>
                </c:pt>
                <c:pt idx="152">
                  <c:v>-0.22186326831582903</c:v>
                </c:pt>
                <c:pt idx="153">
                  <c:v>-0.22067473950924918</c:v>
                </c:pt>
                <c:pt idx="154">
                  <c:v>-0.22016796793195667</c:v>
                </c:pt>
                <c:pt idx="155">
                  <c:v>-0.22041936632528825</c:v>
                </c:pt>
                <c:pt idx="156">
                  <c:v>-0.21911192582253144</c:v>
                </c:pt>
                <c:pt idx="157">
                  <c:v>-0.21653707731466909</c:v>
                </c:pt>
                <c:pt idx="158">
                  <c:v>-0.21534422272161191</c:v>
                </c:pt>
                <c:pt idx="159">
                  <c:v>-0.21556211524251978</c:v>
                </c:pt>
                <c:pt idx="160">
                  <c:v>-0.21420976624597191</c:v>
                </c:pt>
                <c:pt idx="161">
                  <c:v>-0.21337283091331469</c:v>
                </c:pt>
                <c:pt idx="162">
                  <c:v>-0.21374791264884171</c:v>
                </c:pt>
                <c:pt idx="163">
                  <c:v>-0.21244645804800694</c:v>
                </c:pt>
                <c:pt idx="164">
                  <c:v>-0.21222724692113137</c:v>
                </c:pt>
                <c:pt idx="165">
                  <c:v>-0.21116993363760644</c:v>
                </c:pt>
                <c:pt idx="166">
                  <c:v>-0.21093569609459478</c:v>
                </c:pt>
                <c:pt idx="167">
                  <c:v>-0.2111941902955437</c:v>
                </c:pt>
                <c:pt idx="168">
                  <c:v>-0.21099251947391906</c:v>
                </c:pt>
                <c:pt idx="169">
                  <c:v>-0.21018941255039225</c:v>
                </c:pt>
                <c:pt idx="170">
                  <c:v>-0.20990492568508046</c:v>
                </c:pt>
                <c:pt idx="171">
                  <c:v>-0.20991762793967439</c:v>
                </c:pt>
                <c:pt idx="172">
                  <c:v>-0.21056598364663193</c:v>
                </c:pt>
                <c:pt idx="173">
                  <c:v>-0.21320372681310573</c:v>
                </c:pt>
                <c:pt idx="174">
                  <c:v>-0.21429265818065346</c:v>
                </c:pt>
                <c:pt idx="175">
                  <c:v>-0.21456607444768849</c:v>
                </c:pt>
                <c:pt idx="176">
                  <c:v>-0.21337609422590731</c:v>
                </c:pt>
                <c:pt idx="177">
                  <c:v>-0.21492153836211991</c:v>
                </c:pt>
                <c:pt idx="178">
                  <c:v>-0.21569607232761714</c:v>
                </c:pt>
                <c:pt idx="179">
                  <c:v>-0.21647619376732116</c:v>
                </c:pt>
                <c:pt idx="180">
                  <c:v>-0.21878132569396774</c:v>
                </c:pt>
                <c:pt idx="181">
                  <c:v>-0.22002148883336783</c:v>
                </c:pt>
                <c:pt idx="182">
                  <c:v>-0.22017281546898429</c:v>
                </c:pt>
                <c:pt idx="183">
                  <c:v>-0.22076742138172303</c:v>
                </c:pt>
                <c:pt idx="184">
                  <c:v>-0.22098788470994191</c:v>
                </c:pt>
                <c:pt idx="185">
                  <c:v>-0.22175246746928678</c:v>
                </c:pt>
                <c:pt idx="186">
                  <c:v>-0.22297456855289971</c:v>
                </c:pt>
                <c:pt idx="187">
                  <c:v>-0.22328146223323131</c:v>
                </c:pt>
                <c:pt idx="188">
                  <c:v>-0.22303176190082752</c:v>
                </c:pt>
                <c:pt idx="189">
                  <c:v>-0.22251681306927651</c:v>
                </c:pt>
                <c:pt idx="190">
                  <c:v>-0.21970704399946375</c:v>
                </c:pt>
                <c:pt idx="191">
                  <c:v>-0.21858905586881874</c:v>
                </c:pt>
                <c:pt idx="192">
                  <c:v>-0.21939201101037067</c:v>
                </c:pt>
                <c:pt idx="193">
                  <c:v>-0.21919435292488743</c:v>
                </c:pt>
                <c:pt idx="194">
                  <c:v>-0.22045103184117945</c:v>
                </c:pt>
                <c:pt idx="195">
                  <c:v>-0.22085948663992391</c:v>
                </c:pt>
                <c:pt idx="196">
                  <c:v>-0.22107299645611533</c:v>
                </c:pt>
                <c:pt idx="197">
                  <c:v>-0.22073611634803569</c:v>
                </c:pt>
                <c:pt idx="198">
                  <c:v>-0.22067823998119709</c:v>
                </c:pt>
                <c:pt idx="199">
                  <c:v>-0.22191524415812619</c:v>
                </c:pt>
                <c:pt idx="200">
                  <c:v>-0.22327336086996771</c:v>
                </c:pt>
                <c:pt idx="201">
                  <c:v>-0.22337721769085284</c:v>
                </c:pt>
                <c:pt idx="202">
                  <c:v>-0.22271869259111587</c:v>
                </c:pt>
                <c:pt idx="203">
                  <c:v>-0.22171195116656886</c:v>
                </c:pt>
                <c:pt idx="204">
                  <c:v>-0.22172084938524961</c:v>
                </c:pt>
                <c:pt idx="205">
                  <c:v>-0.2213449138760524</c:v>
                </c:pt>
                <c:pt idx="206">
                  <c:v>-0.22047916842602441</c:v>
                </c:pt>
                <c:pt idx="207">
                  <c:v>-0.2191039667548722</c:v>
                </c:pt>
                <c:pt idx="208">
                  <c:v>-0.21902641564867054</c:v>
                </c:pt>
                <c:pt idx="209">
                  <c:v>-0.21936378904818821</c:v>
                </c:pt>
                <c:pt idx="210">
                  <c:v>-0.21793580519295164</c:v>
                </c:pt>
                <c:pt idx="211">
                  <c:v>-0.21728499251516145</c:v>
                </c:pt>
                <c:pt idx="212">
                  <c:v>-0.21620205653587762</c:v>
                </c:pt>
                <c:pt idx="213">
                  <c:v>-0.21769354217764228</c:v>
                </c:pt>
                <c:pt idx="214">
                  <c:v>-0.21896638587496464</c:v>
                </c:pt>
                <c:pt idx="215">
                  <c:v>-0.21910382445925336</c:v>
                </c:pt>
                <c:pt idx="216">
                  <c:v>-0.21860855036707971</c:v>
                </c:pt>
                <c:pt idx="217">
                  <c:v>-0.21918640334359921</c:v>
                </c:pt>
                <c:pt idx="218">
                  <c:v>-0.21988619416957544</c:v>
                </c:pt>
                <c:pt idx="219">
                  <c:v>-0.21945685986199287</c:v>
                </c:pt>
                <c:pt idx="220">
                  <c:v>-0.21826894766971372</c:v>
                </c:pt>
                <c:pt idx="221">
                  <c:v>-0.22002067300522288</c:v>
                </c:pt>
                <c:pt idx="222">
                  <c:v>-0.22118455621254859</c:v>
                </c:pt>
                <c:pt idx="223">
                  <c:v>-0.22274610821153829</c:v>
                </c:pt>
                <c:pt idx="224">
                  <c:v>-0.22399352842694498</c:v>
                </c:pt>
                <c:pt idx="225">
                  <c:v>-0.22339909326893803</c:v>
                </c:pt>
                <c:pt idx="226">
                  <c:v>-0.22167017317616455</c:v>
                </c:pt>
                <c:pt idx="227">
                  <c:v>-0.22002898306872964</c:v>
                </c:pt>
                <c:pt idx="228">
                  <c:v>-0.22014055231151961</c:v>
                </c:pt>
                <c:pt idx="229">
                  <c:v>-0.22038756800013437</c:v>
                </c:pt>
                <c:pt idx="230">
                  <c:v>-0.22204977042565588</c:v>
                </c:pt>
                <c:pt idx="231">
                  <c:v>-0.22190166915716272</c:v>
                </c:pt>
                <c:pt idx="232">
                  <c:v>-0.22208586607813172</c:v>
                </c:pt>
                <c:pt idx="233">
                  <c:v>-0.22136795627814365</c:v>
                </c:pt>
                <c:pt idx="234">
                  <c:v>-0.22159674864256829</c:v>
                </c:pt>
                <c:pt idx="235">
                  <c:v>-0.22062315260826887</c:v>
                </c:pt>
                <c:pt idx="236">
                  <c:v>-0.21853929983798587</c:v>
                </c:pt>
                <c:pt idx="237">
                  <c:v>-0.21882703104316217</c:v>
                </c:pt>
                <c:pt idx="238">
                  <c:v>-0.21939680162917341</c:v>
                </c:pt>
                <c:pt idx="239">
                  <c:v>-0.2204549591999552</c:v>
                </c:pt>
                <c:pt idx="240">
                  <c:v>-0.22147481079313988</c:v>
                </c:pt>
                <c:pt idx="241">
                  <c:v>-0.22215190072650157</c:v>
                </c:pt>
                <c:pt idx="242">
                  <c:v>-0.22299981179371289</c:v>
                </c:pt>
                <c:pt idx="243">
                  <c:v>-0.2230596613263032</c:v>
                </c:pt>
                <c:pt idx="244">
                  <c:v>-0.22290028075930507</c:v>
                </c:pt>
                <c:pt idx="245">
                  <c:v>-0.22224278018795501</c:v>
                </c:pt>
                <c:pt idx="246">
                  <c:v>-0.22169209618611774</c:v>
                </c:pt>
                <c:pt idx="247">
                  <c:v>-0.22300538978151971</c:v>
                </c:pt>
                <c:pt idx="248">
                  <c:v>-0.22192036680000626</c:v>
                </c:pt>
                <c:pt idx="249">
                  <c:v>-0.22133252467180828</c:v>
                </c:pt>
                <c:pt idx="250">
                  <c:v>-0.22179918786046979</c:v>
                </c:pt>
                <c:pt idx="251">
                  <c:v>-0.22128472283399958</c:v>
                </c:pt>
                <c:pt idx="252">
                  <c:v>-0.22023904933119837</c:v>
                </c:pt>
                <c:pt idx="253">
                  <c:v>-0.21966045641751489</c:v>
                </c:pt>
                <c:pt idx="254">
                  <c:v>-0.21876554036786938</c:v>
                </c:pt>
                <c:pt idx="255">
                  <c:v>-0.21907411313637254</c:v>
                </c:pt>
                <c:pt idx="256">
                  <c:v>-0.21984676879985443</c:v>
                </c:pt>
                <c:pt idx="257">
                  <c:v>-0.22224516126779317</c:v>
                </c:pt>
                <c:pt idx="258">
                  <c:v>-0.22411064719847221</c:v>
                </c:pt>
                <c:pt idx="259">
                  <c:v>-0.22468458230261487</c:v>
                </c:pt>
                <c:pt idx="260">
                  <c:v>-0.2245202877939505</c:v>
                </c:pt>
                <c:pt idx="261">
                  <c:v>-0.22457453087959323</c:v>
                </c:pt>
                <c:pt idx="262">
                  <c:v>-0.22475093948766328</c:v>
                </c:pt>
                <c:pt idx="263">
                  <c:v>-0.22353432152813471</c:v>
                </c:pt>
                <c:pt idx="264">
                  <c:v>-0.2258897596952778</c:v>
                </c:pt>
                <c:pt idx="265">
                  <c:v>-0.22728377284575169</c:v>
                </c:pt>
                <c:pt idx="266">
                  <c:v>-0.22821879728401484</c:v>
                </c:pt>
                <c:pt idx="267">
                  <c:v>-0.22801346472209652</c:v>
                </c:pt>
                <c:pt idx="268">
                  <c:v>-0.22847813577224968</c:v>
                </c:pt>
                <c:pt idx="269">
                  <c:v>-0.22914465788512944</c:v>
                </c:pt>
                <c:pt idx="270">
                  <c:v>-0.22848747036410091</c:v>
                </c:pt>
                <c:pt idx="271">
                  <c:v>-0.22754162197330172</c:v>
                </c:pt>
                <c:pt idx="272">
                  <c:v>-0.2291425803692704</c:v>
                </c:pt>
                <c:pt idx="273">
                  <c:v>-0.23255278947172564</c:v>
                </c:pt>
                <c:pt idx="274">
                  <c:v>-0.23313999601288071</c:v>
                </c:pt>
                <c:pt idx="275">
                  <c:v>-0.23237933112592693</c:v>
                </c:pt>
                <c:pt idx="276">
                  <c:v>-0.23299304259560963</c:v>
                </c:pt>
                <c:pt idx="277">
                  <c:v>-0.23286720584653181</c:v>
                </c:pt>
                <c:pt idx="278">
                  <c:v>-0.2320158512255972</c:v>
                </c:pt>
                <c:pt idx="279">
                  <c:v>-0.23304243814423886</c:v>
                </c:pt>
                <c:pt idx="280">
                  <c:v>-0.23417163916876405</c:v>
                </c:pt>
                <c:pt idx="281">
                  <c:v>-0.231675831127788</c:v>
                </c:pt>
                <c:pt idx="282">
                  <c:v>-0.23262377600723028</c:v>
                </c:pt>
                <c:pt idx="283">
                  <c:v>-0.23151436355853175</c:v>
                </c:pt>
                <c:pt idx="284">
                  <c:v>-0.23113899723178122</c:v>
                </c:pt>
                <c:pt idx="285">
                  <c:v>-0.23084406586886541</c:v>
                </c:pt>
                <c:pt idx="286">
                  <c:v>-0.23107323768827825</c:v>
                </c:pt>
                <c:pt idx="287">
                  <c:v>-0.2312154668913568</c:v>
                </c:pt>
                <c:pt idx="288">
                  <c:v>-0.23415049404145821</c:v>
                </c:pt>
                <c:pt idx="289">
                  <c:v>-0.23508644814434404</c:v>
                </c:pt>
                <c:pt idx="290">
                  <c:v>-0.23547372935666988</c:v>
                </c:pt>
                <c:pt idx="291">
                  <c:v>-0.23390257714733337</c:v>
                </c:pt>
                <c:pt idx="292">
                  <c:v>-0.23323476488759837</c:v>
                </c:pt>
                <c:pt idx="293">
                  <c:v>-0.23244516656042497</c:v>
                </c:pt>
                <c:pt idx="294">
                  <c:v>-0.23194368837974388</c:v>
                </c:pt>
                <c:pt idx="295">
                  <c:v>-0.23097840240892281</c:v>
                </c:pt>
                <c:pt idx="296">
                  <c:v>-0.23217194950726144</c:v>
                </c:pt>
                <c:pt idx="297">
                  <c:v>-0.23301246120287544</c:v>
                </c:pt>
                <c:pt idx="298">
                  <c:v>-0.23243180025968968</c:v>
                </c:pt>
                <c:pt idx="299">
                  <c:v>-0.23153825024789429</c:v>
                </c:pt>
                <c:pt idx="300">
                  <c:v>-0.23242008458797203</c:v>
                </c:pt>
                <c:pt idx="301">
                  <c:v>-0.23313232153641672</c:v>
                </c:pt>
                <c:pt idx="302">
                  <c:v>-0.23308989847258491</c:v>
                </c:pt>
                <c:pt idx="303">
                  <c:v>-0.23330201379179991</c:v>
                </c:pt>
                <c:pt idx="304">
                  <c:v>-0.23306349789416503</c:v>
                </c:pt>
                <c:pt idx="305">
                  <c:v>-0.23531464286723788</c:v>
                </c:pt>
                <c:pt idx="306">
                  <c:v>-0.23346867989393183</c:v>
                </c:pt>
                <c:pt idx="307">
                  <c:v>-0.23352574991899638</c:v>
                </c:pt>
                <c:pt idx="308">
                  <c:v>-0.23239888254242722</c:v>
                </c:pt>
                <c:pt idx="309">
                  <c:v>-0.23323449926914486</c:v>
                </c:pt>
                <c:pt idx="310">
                  <c:v>-0.23301266990308966</c:v>
                </c:pt>
                <c:pt idx="311">
                  <c:v>-0.23197465190398237</c:v>
                </c:pt>
                <c:pt idx="312">
                  <c:v>-0.22948723930387871</c:v>
                </c:pt>
                <c:pt idx="313">
                  <c:v>-0.22572571183233969</c:v>
                </c:pt>
                <c:pt idx="314">
                  <c:v>-0.2246022595503519</c:v>
                </c:pt>
                <c:pt idx="315">
                  <c:v>-0.22531362375242744</c:v>
                </c:pt>
                <c:pt idx="316">
                  <c:v>-0.22600102537414557</c:v>
                </c:pt>
                <c:pt idx="317">
                  <c:v>-0.22543511574228628</c:v>
                </c:pt>
                <c:pt idx="318">
                  <c:v>-0.22543628256626455</c:v>
                </c:pt>
                <c:pt idx="319">
                  <c:v>-0.22415170422449637</c:v>
                </c:pt>
                <c:pt idx="320">
                  <c:v>-0.22305978464918039</c:v>
                </c:pt>
                <c:pt idx="321">
                  <c:v>-0.22262253870580637</c:v>
                </c:pt>
                <c:pt idx="322">
                  <c:v>-0.22191167728156813</c:v>
                </c:pt>
                <c:pt idx="323">
                  <c:v>-0.22102536537300918</c:v>
                </c:pt>
                <c:pt idx="324">
                  <c:v>-0.22137157058656937</c:v>
                </c:pt>
                <c:pt idx="325">
                  <c:v>-0.2219290658048152</c:v>
                </c:pt>
                <c:pt idx="326">
                  <c:v>-0.22304030912366121</c:v>
                </c:pt>
                <c:pt idx="327">
                  <c:v>-0.22191438089809926</c:v>
                </c:pt>
                <c:pt idx="328">
                  <c:v>-0.22157307065344867</c:v>
                </c:pt>
                <c:pt idx="329">
                  <c:v>-0.22148931545876849</c:v>
                </c:pt>
                <c:pt idx="330">
                  <c:v>-0.22114761627278767</c:v>
                </c:pt>
                <c:pt idx="331">
                  <c:v>-0.22031527234506143</c:v>
                </c:pt>
                <c:pt idx="332">
                  <c:v>-0.21892409562035225</c:v>
                </c:pt>
                <c:pt idx="333">
                  <c:v>-0.21791637709931463</c:v>
                </c:pt>
                <c:pt idx="334">
                  <c:v>-0.21887466212623971</c:v>
                </c:pt>
                <c:pt idx="335">
                  <c:v>-0.21914231067796702</c:v>
                </c:pt>
                <c:pt idx="336">
                  <c:v>-0.21792464921730947</c:v>
                </c:pt>
                <c:pt idx="337">
                  <c:v>-0.21651850299467421</c:v>
                </c:pt>
                <c:pt idx="338">
                  <c:v>-0.21492519061604329</c:v>
                </c:pt>
                <c:pt idx="339">
                  <c:v>-0.21547712681923792</c:v>
                </c:pt>
                <c:pt idx="340">
                  <c:v>-0.2160182200970984</c:v>
                </c:pt>
                <c:pt idx="341">
                  <c:v>-0.21653372862469666</c:v>
                </c:pt>
                <c:pt idx="342">
                  <c:v>-0.21711806079457574</c:v>
                </c:pt>
                <c:pt idx="343">
                  <c:v>-0.21773459920363789</c:v>
                </c:pt>
                <c:pt idx="344">
                  <c:v>-0.21873005184330943</c:v>
                </c:pt>
                <c:pt idx="345">
                  <c:v>-0.21966221139665271</c:v>
                </c:pt>
                <c:pt idx="346">
                  <c:v>-0.21896868157745145</c:v>
                </c:pt>
                <c:pt idx="347">
                  <c:v>-0.21676244509815518</c:v>
                </c:pt>
                <c:pt idx="348">
                  <c:v>-0.2157159273080822</c:v>
                </c:pt>
                <c:pt idx="349">
                  <c:v>-0.21477303866591071</c:v>
                </c:pt>
                <c:pt idx="350">
                  <c:v>-0.21495080382543147</c:v>
                </c:pt>
                <c:pt idx="351">
                  <c:v>-0.21491996362405541</c:v>
                </c:pt>
                <c:pt idx="352">
                  <c:v>-0.21446388722860379</c:v>
                </c:pt>
                <c:pt idx="353">
                  <c:v>-0.2143055881082177</c:v>
                </c:pt>
                <c:pt idx="354">
                  <c:v>-0.21335657126853366</c:v>
                </c:pt>
                <c:pt idx="355">
                  <c:v>-0.21520365363394942</c:v>
                </c:pt>
                <c:pt idx="356">
                  <c:v>-0.21505535315158422</c:v>
                </c:pt>
                <c:pt idx="357">
                  <c:v>-0.21626921057634321</c:v>
                </c:pt>
                <c:pt idx="358">
                  <c:v>-0.21607425610741898</c:v>
                </c:pt>
                <c:pt idx="359">
                  <c:v>-0.21631954527597941</c:v>
                </c:pt>
                <c:pt idx="360">
                  <c:v>-0.21617119736175988</c:v>
                </c:pt>
                <c:pt idx="361">
                  <c:v>-0.21595824724161639</c:v>
                </c:pt>
                <c:pt idx="362">
                  <c:v>-0.21589547590588154</c:v>
                </c:pt>
                <c:pt idx="363">
                  <c:v>-0.21491013574073792</c:v>
                </c:pt>
                <c:pt idx="364">
                  <c:v>-0.21146730299859962</c:v>
                </c:pt>
                <c:pt idx="365">
                  <c:v>-0.21222962800096923</c:v>
                </c:pt>
                <c:pt idx="366">
                  <c:v>-0.21143644382449689</c:v>
                </c:pt>
                <c:pt idx="367">
                  <c:v>-0.21038149264805384</c:v>
                </c:pt>
                <c:pt idx="368">
                  <c:v>-0.21037427351755866</c:v>
                </c:pt>
                <c:pt idx="369">
                  <c:v>-0.21091806092560739</c:v>
                </c:pt>
                <c:pt idx="370">
                  <c:v>-0.21099732906547825</c:v>
                </c:pt>
                <c:pt idx="371">
                  <c:v>-0.21136204219440949</c:v>
                </c:pt>
                <c:pt idx="372">
                  <c:v>-0.21059437636355938</c:v>
                </c:pt>
                <c:pt idx="373">
                  <c:v>-0.21062324339918348</c:v>
                </c:pt>
                <c:pt idx="374">
                  <c:v>-0.2101543888581574</c:v>
                </c:pt>
                <c:pt idx="375">
                  <c:v>-0.20988621855586612</c:v>
                </c:pt>
                <c:pt idx="376">
                  <c:v>-0.21079724246827469</c:v>
                </c:pt>
                <c:pt idx="377">
                  <c:v>-0.21072894057658711</c:v>
                </c:pt>
                <c:pt idx="378">
                  <c:v>-0.20991678365241787</c:v>
                </c:pt>
                <c:pt idx="379">
                  <c:v>-0.20929586253861041</c:v>
                </c:pt>
                <c:pt idx="380">
                  <c:v>-0.21038707063588902</c:v>
                </c:pt>
                <c:pt idx="381">
                  <c:v>-0.21120862855654821</c:v>
                </c:pt>
                <c:pt idx="382">
                  <c:v>-0.21214698271201402</c:v>
                </c:pt>
                <c:pt idx="383">
                  <c:v>-0.21282117930134348</c:v>
                </c:pt>
                <c:pt idx="384">
                  <c:v>-0.21236189651152446</c:v>
                </c:pt>
                <c:pt idx="385">
                  <c:v>-0.21184956591915238</c:v>
                </c:pt>
                <c:pt idx="386">
                  <c:v>-0.21120009082008578</c:v>
                </c:pt>
                <c:pt idx="387">
                  <c:v>-0.21053732531125041</c:v>
                </c:pt>
                <c:pt idx="388">
                  <c:v>-0.21042001681225056</c:v>
                </c:pt>
                <c:pt idx="389">
                  <c:v>-0.21047013332527367</c:v>
                </c:pt>
                <c:pt idx="390">
                  <c:v>-0.21161993875382759</c:v>
                </c:pt>
                <c:pt idx="391">
                  <c:v>-0.20986511137404321</c:v>
                </c:pt>
                <c:pt idx="392">
                  <c:v>-0.21092802161814461</c:v>
                </c:pt>
                <c:pt idx="393">
                  <c:v>-0.21175836392099284</c:v>
                </c:pt>
                <c:pt idx="394">
                  <c:v>-0.21190536477013258</c:v>
                </c:pt>
                <c:pt idx="395">
                  <c:v>-0.21272190439901806</c:v>
                </c:pt>
                <c:pt idx="396">
                  <c:v>-0.21381187926770906</c:v>
                </c:pt>
                <c:pt idx="397">
                  <c:v>-0.21550219930529158</c:v>
                </c:pt>
                <c:pt idx="398">
                  <c:v>-0.21649006284586436</c:v>
                </c:pt>
                <c:pt idx="399">
                  <c:v>-0.21617601643966111</c:v>
                </c:pt>
                <c:pt idx="400">
                  <c:v>-0.21595006050101545</c:v>
                </c:pt>
                <c:pt idx="401">
                  <c:v>-0.21658515425733102</c:v>
                </c:pt>
                <c:pt idx="402">
                  <c:v>-0.21708753364353583</c:v>
                </c:pt>
                <c:pt idx="403">
                  <c:v>-0.21683845941178984</c:v>
                </c:pt>
                <c:pt idx="404">
                  <c:v>-0.21871769109819231</c:v>
                </c:pt>
                <c:pt idx="405">
                  <c:v>-0.21910851072794921</c:v>
                </c:pt>
                <c:pt idx="406">
                  <c:v>-0.21888418644557842</c:v>
                </c:pt>
                <c:pt idx="407">
                  <c:v>-0.21907148541082264</c:v>
                </c:pt>
                <c:pt idx="408">
                  <c:v>-0.2188236538940487</c:v>
                </c:pt>
                <c:pt idx="409">
                  <c:v>-0.21724855535322299</c:v>
                </c:pt>
                <c:pt idx="410">
                  <c:v>-0.21601637025419543</c:v>
                </c:pt>
                <c:pt idx="411">
                  <c:v>-0.21498133097647151</c:v>
                </c:pt>
                <c:pt idx="412">
                  <c:v>-0.21476453887493147</c:v>
                </c:pt>
                <c:pt idx="413">
                  <c:v>-0.21459126077024879</c:v>
                </c:pt>
                <c:pt idx="414">
                  <c:v>-0.21226695688206174</c:v>
                </c:pt>
                <c:pt idx="415">
                  <c:v>-0.21289830352073164</c:v>
                </c:pt>
                <c:pt idx="416">
                  <c:v>-0.21202294837395638</c:v>
                </c:pt>
                <c:pt idx="417">
                  <c:v>-0.21168465479620124</c:v>
                </c:pt>
                <c:pt idx="418">
                  <c:v>-0.21118542488612524</c:v>
                </c:pt>
                <c:pt idx="419">
                  <c:v>-0.211228028191073</c:v>
                </c:pt>
                <c:pt idx="420">
                  <c:v>-0.21076764498188541</c:v>
                </c:pt>
                <c:pt idx="421">
                  <c:v>-0.21153154472230562</c:v>
                </c:pt>
                <c:pt idx="422">
                  <c:v>-0.21120551702591683</c:v>
                </c:pt>
                <c:pt idx="423">
                  <c:v>-0.21046401461416081</c:v>
                </c:pt>
                <c:pt idx="424">
                  <c:v>-0.20796689745358776</c:v>
                </c:pt>
                <c:pt idx="425">
                  <c:v>-0.20871310510681018</c:v>
                </c:pt>
                <c:pt idx="426">
                  <c:v>-0.20706736153991329</c:v>
                </c:pt>
                <c:pt idx="427">
                  <c:v>-0.20728511176520242</c:v>
                </c:pt>
                <c:pt idx="428">
                  <c:v>-0.20752878825020121</c:v>
                </c:pt>
                <c:pt idx="429">
                  <c:v>-0.20715450337006303</c:v>
                </c:pt>
                <c:pt idx="430">
                  <c:v>-0.207324404325675</c:v>
                </c:pt>
                <c:pt idx="431">
                  <c:v>-0.20751037519858073</c:v>
                </c:pt>
                <c:pt idx="432">
                  <c:v>-0.20886733457281587</c:v>
                </c:pt>
                <c:pt idx="433">
                  <c:v>-0.20809819835402299</c:v>
                </c:pt>
                <c:pt idx="434">
                  <c:v>-0.20751835323898149</c:v>
                </c:pt>
                <c:pt idx="435">
                  <c:v>-0.20761840602393991</c:v>
                </c:pt>
                <c:pt idx="436">
                  <c:v>-0.20678903133122664</c:v>
                </c:pt>
                <c:pt idx="437">
                  <c:v>-0.20592920537845338</c:v>
                </c:pt>
                <c:pt idx="438">
                  <c:v>-0.20615704910552779</c:v>
                </c:pt>
                <c:pt idx="439">
                  <c:v>-0.20701544261584137</c:v>
                </c:pt>
                <c:pt idx="440">
                  <c:v>-0.20728756873602094</c:v>
                </c:pt>
                <c:pt idx="441">
                  <c:v>-0.20861281516248226</c:v>
                </c:pt>
                <c:pt idx="442">
                  <c:v>-0.20810635663552546</c:v>
                </c:pt>
                <c:pt idx="443">
                  <c:v>-0.20679868845981297</c:v>
                </c:pt>
                <c:pt idx="444">
                  <c:v>-0.20572621595087526</c:v>
                </c:pt>
                <c:pt idx="445">
                  <c:v>-0.20509393016119806</c:v>
                </c:pt>
                <c:pt idx="446">
                  <c:v>-0.20650522748483979</c:v>
                </c:pt>
                <c:pt idx="447">
                  <c:v>-0.20613146435526641</c:v>
                </c:pt>
                <c:pt idx="448">
                  <c:v>-0.20535679758052094</c:v>
                </c:pt>
                <c:pt idx="449">
                  <c:v>-0.20467942305594988</c:v>
                </c:pt>
                <c:pt idx="450">
                  <c:v>-0.20615703013277226</c:v>
                </c:pt>
                <c:pt idx="451">
                  <c:v>-0.20725650086167491</c:v>
                </c:pt>
                <c:pt idx="452">
                  <c:v>-0.20737312634176419</c:v>
                </c:pt>
                <c:pt idx="453">
                  <c:v>-0.20921361567734237</c:v>
                </c:pt>
                <c:pt idx="454">
                  <c:v>-0.2098416041396689</c:v>
                </c:pt>
                <c:pt idx="455">
                  <c:v>-0.21172099709440345</c:v>
                </c:pt>
                <c:pt idx="456">
                  <c:v>-0.21278054916216188</c:v>
                </c:pt>
                <c:pt idx="457">
                  <c:v>-0.21185406246036137</c:v>
                </c:pt>
                <c:pt idx="458">
                  <c:v>-0.21155162737574068</c:v>
                </c:pt>
                <c:pt idx="459">
                  <c:v>-0.21249484804099011</c:v>
                </c:pt>
                <c:pt idx="460">
                  <c:v>-0.21211129497361014</c:v>
                </c:pt>
                <c:pt idx="461">
                  <c:v>-0.21274223369817982</c:v>
                </c:pt>
                <c:pt idx="462">
                  <c:v>-0.2123237707750292</c:v>
                </c:pt>
                <c:pt idx="463">
                  <c:v>-0.21431214319254399</c:v>
                </c:pt>
                <c:pt idx="464">
                  <c:v>-0.21500884146064458</c:v>
                </c:pt>
                <c:pt idx="465">
                  <c:v>-0.21499762856674945</c:v>
                </c:pt>
                <c:pt idx="466">
                  <c:v>-0.21505957458795424</c:v>
                </c:pt>
                <c:pt idx="467">
                  <c:v>-0.21507663108813804</c:v>
                </c:pt>
                <c:pt idx="468">
                  <c:v>-0.21544308022349465</c:v>
                </c:pt>
                <c:pt idx="469">
                  <c:v>-0.21680919394847842</c:v>
                </c:pt>
                <c:pt idx="470">
                  <c:v>-0.21674935390225908</c:v>
                </c:pt>
                <c:pt idx="471">
                  <c:v>-0.21675333817925976</c:v>
                </c:pt>
                <c:pt idx="472">
                  <c:v>-0.21896286643027493</c:v>
                </c:pt>
                <c:pt idx="473">
                  <c:v>-0.22071060748875482</c:v>
                </c:pt>
                <c:pt idx="474">
                  <c:v>-0.2209792521097427</c:v>
                </c:pt>
                <c:pt idx="475">
                  <c:v>-0.22142848882965893</c:v>
                </c:pt>
                <c:pt idx="476">
                  <c:v>-0.22096063035787972</c:v>
                </c:pt>
                <c:pt idx="477">
                  <c:v>-0.22149655356200554</c:v>
                </c:pt>
                <c:pt idx="478">
                  <c:v>-0.2209635047291556</c:v>
                </c:pt>
                <c:pt idx="479">
                  <c:v>-0.22289274857847374</c:v>
                </c:pt>
                <c:pt idx="480">
                  <c:v>-0.22352233075159256</c:v>
                </c:pt>
                <c:pt idx="481">
                  <c:v>-0.22131843740665169</c:v>
                </c:pt>
                <c:pt idx="482">
                  <c:v>-0.22320629220686791</c:v>
                </c:pt>
                <c:pt idx="483">
                  <c:v>-0.22267263624608774</c:v>
                </c:pt>
                <c:pt idx="484">
                  <c:v>-0.22228799224571105</c:v>
                </c:pt>
                <c:pt idx="485">
                  <c:v>-0.2223488188748064</c:v>
                </c:pt>
                <c:pt idx="486">
                  <c:v>-0.22215579013978015</c:v>
                </c:pt>
                <c:pt idx="487">
                  <c:v>-0.22310508208428814</c:v>
                </c:pt>
                <c:pt idx="488">
                  <c:v>-0.22280870879255588</c:v>
                </c:pt>
                <c:pt idx="489">
                  <c:v>-0.22411485914845738</c:v>
                </c:pt>
                <c:pt idx="490">
                  <c:v>-0.22561446512624195</c:v>
                </c:pt>
                <c:pt idx="491">
                  <c:v>-0.22608355682660886</c:v>
                </c:pt>
                <c:pt idx="492">
                  <c:v>-0.22529905268218922</c:v>
                </c:pt>
                <c:pt idx="493">
                  <c:v>-0.22339382833143873</c:v>
                </c:pt>
                <c:pt idx="494">
                  <c:v>-0.22198364091356382</c:v>
                </c:pt>
                <c:pt idx="495">
                  <c:v>-0.22174465069723254</c:v>
                </c:pt>
                <c:pt idx="496">
                  <c:v>-0.22255061301929402</c:v>
                </c:pt>
                <c:pt idx="497">
                  <c:v>-0.22220731063613641</c:v>
                </c:pt>
                <c:pt idx="498">
                  <c:v>-0.22079206698099091</c:v>
                </c:pt>
                <c:pt idx="499">
                  <c:v>-0.22094079435015601</c:v>
                </c:pt>
                <c:pt idx="500">
                  <c:v>-0.22065048285131206</c:v>
                </c:pt>
                <c:pt idx="501">
                  <c:v>-0.21955990085471921</c:v>
                </c:pt>
                <c:pt idx="502">
                  <c:v>-0.22021342663542526</c:v>
                </c:pt>
                <c:pt idx="503">
                  <c:v>-0.22045331805728099</c:v>
                </c:pt>
                <c:pt idx="504">
                  <c:v>-0.22098210750827721</c:v>
                </c:pt>
                <c:pt idx="505">
                  <c:v>-0.22081274727597133</c:v>
                </c:pt>
                <c:pt idx="506">
                  <c:v>-0.2218586769108836</c:v>
                </c:pt>
                <c:pt idx="507">
                  <c:v>-0.22088101122218967</c:v>
                </c:pt>
                <c:pt idx="508">
                  <c:v>-0.21955421851677695</c:v>
                </c:pt>
                <c:pt idx="509">
                  <c:v>-0.22045452282675618</c:v>
                </c:pt>
                <c:pt idx="510">
                  <c:v>-0.22179453005092878</c:v>
                </c:pt>
                <c:pt idx="511">
                  <c:v>-0.22254981616389125</c:v>
                </c:pt>
                <c:pt idx="512">
                  <c:v>-0.22250353214587903</c:v>
                </c:pt>
                <c:pt idx="513">
                  <c:v>-0.2218823643863744</c:v>
                </c:pt>
                <c:pt idx="514">
                  <c:v>-0.22245638486786895</c:v>
                </c:pt>
                <c:pt idx="515">
                  <c:v>-0.22105217386551587</c:v>
                </c:pt>
                <c:pt idx="516">
                  <c:v>-0.2202606403180738</c:v>
                </c:pt>
                <c:pt idx="517">
                  <c:v>-0.21877264566188614</c:v>
                </c:pt>
                <c:pt idx="518">
                  <c:v>-0.22055381670182328</c:v>
                </c:pt>
                <c:pt idx="519">
                  <c:v>-0.22198657220307866</c:v>
                </c:pt>
                <c:pt idx="520">
                  <c:v>-0.22348983992117177</c:v>
                </c:pt>
                <c:pt idx="521">
                  <c:v>-0.22334018288735574</c:v>
                </c:pt>
                <c:pt idx="522">
                  <c:v>-0.22393913355931303</c:v>
                </c:pt>
                <c:pt idx="523">
                  <c:v>-0.22399122323811582</c:v>
                </c:pt>
                <c:pt idx="524">
                  <c:v>-0.22397514383443734</c:v>
                </c:pt>
                <c:pt idx="525">
                  <c:v>-0.22350476198721481</c:v>
                </c:pt>
                <c:pt idx="526">
                  <c:v>-0.22415407581794966</c:v>
                </c:pt>
                <c:pt idx="527">
                  <c:v>-0.22421841240537818</c:v>
                </c:pt>
                <c:pt idx="528">
                  <c:v>-0.22632703409776436</c:v>
                </c:pt>
                <c:pt idx="529">
                  <c:v>-0.22620890977063371</c:v>
                </c:pt>
                <c:pt idx="530">
                  <c:v>-0.22691345326988721</c:v>
                </c:pt>
                <c:pt idx="531">
                  <c:v>-0.22857775218402321</c:v>
                </c:pt>
                <c:pt idx="532">
                  <c:v>-0.22864256309014763</c:v>
                </c:pt>
                <c:pt idx="533">
                  <c:v>-0.22799705329532602</c:v>
                </c:pt>
                <c:pt idx="534">
                  <c:v>-0.22871313222519549</c:v>
                </c:pt>
                <c:pt idx="535">
                  <c:v>-0.22943040643815493</c:v>
                </c:pt>
                <c:pt idx="536">
                  <c:v>-0.23123624205008775</c:v>
                </c:pt>
                <c:pt idx="537">
                  <c:v>-0.23317202201099008</c:v>
                </c:pt>
                <c:pt idx="538">
                  <c:v>-0.23291762592351967</c:v>
                </c:pt>
                <c:pt idx="539">
                  <c:v>-0.23302191911758988</c:v>
                </c:pt>
                <c:pt idx="540">
                  <c:v>-0.2325969675147519</c:v>
                </c:pt>
                <c:pt idx="541">
                  <c:v>-0.23217857099619718</c:v>
                </c:pt>
                <c:pt idx="542">
                  <c:v>-0.23278327041072094</c:v>
                </c:pt>
                <c:pt idx="543">
                  <c:v>-0.23312088096957928</c:v>
                </c:pt>
                <c:pt idx="544">
                  <c:v>-0.23278567994968544</c:v>
                </c:pt>
                <c:pt idx="545">
                  <c:v>-0.23178553155496248</c:v>
                </c:pt>
                <c:pt idx="546">
                  <c:v>-0.23140688294286388</c:v>
                </c:pt>
                <c:pt idx="547">
                  <c:v>-0.23164545575873774</c:v>
                </c:pt>
                <c:pt idx="548">
                  <c:v>-0.23104514853530181</c:v>
                </c:pt>
                <c:pt idx="549">
                  <c:v>-0.23104055713037044</c:v>
                </c:pt>
                <c:pt idx="550">
                  <c:v>-0.23695944728311269</c:v>
                </c:pt>
                <c:pt idx="551">
                  <c:v>-0.23751407761648141</c:v>
                </c:pt>
                <c:pt idx="552">
                  <c:v>-0.23752143904256709</c:v>
                </c:pt>
                <c:pt idx="553">
                  <c:v>-0.23917476222217715</c:v>
                </c:pt>
                <c:pt idx="554">
                  <c:v>-0.23918119398364013</c:v>
                </c:pt>
                <c:pt idx="555">
                  <c:v>-0.23969554991681719</c:v>
                </c:pt>
                <c:pt idx="556">
                  <c:v>-0.24039789732053421</c:v>
                </c:pt>
                <c:pt idx="557">
                  <c:v>-0.24060336269168658</c:v>
                </c:pt>
                <c:pt idx="558">
                  <c:v>-0.24211743064640295</c:v>
                </c:pt>
                <c:pt idx="559">
                  <c:v>-0.24195686902584171</c:v>
                </c:pt>
                <c:pt idx="560">
                  <c:v>-0.24109935300511187</c:v>
                </c:pt>
                <c:pt idx="561">
                  <c:v>-0.24116140811963771</c:v>
                </c:pt>
                <c:pt idx="562">
                  <c:v>-0.24216010984234546</c:v>
                </c:pt>
                <c:pt idx="563">
                  <c:v>-0.24372158120715426</c:v>
                </c:pt>
                <c:pt idx="564">
                  <c:v>-0.24406566621614445</c:v>
                </c:pt>
                <c:pt idx="565">
                  <c:v>-0.24423266434136817</c:v>
                </c:pt>
                <c:pt idx="566">
                  <c:v>-0.24404124828986112</c:v>
                </c:pt>
                <c:pt idx="567">
                  <c:v>-0.24253899087061395</c:v>
                </c:pt>
                <c:pt idx="568">
                  <c:v>-0.24230643241574545</c:v>
                </c:pt>
                <c:pt idx="569">
                  <c:v>-0.24179837069161203</c:v>
                </c:pt>
                <c:pt idx="570">
                  <c:v>-0.24323265824226351</c:v>
                </c:pt>
                <c:pt idx="571">
                  <c:v>-0.24285479225598292</c:v>
                </c:pt>
                <c:pt idx="572">
                  <c:v>-0.24326797126890654</c:v>
                </c:pt>
                <c:pt idx="573">
                  <c:v>-0.24345248124022636</c:v>
                </c:pt>
                <c:pt idx="574">
                  <c:v>-0.24407297072400522</c:v>
                </c:pt>
                <c:pt idx="575">
                  <c:v>-0.24483547122429195</c:v>
                </c:pt>
                <c:pt idx="576">
                  <c:v>-0.24475894938966294</c:v>
                </c:pt>
                <c:pt idx="577">
                  <c:v>-0.24484912211625018</c:v>
                </c:pt>
                <c:pt idx="578">
                  <c:v>-0.24430213305704768</c:v>
                </c:pt>
                <c:pt idx="579">
                  <c:v>-0.24404678833221324</c:v>
                </c:pt>
                <c:pt idx="580">
                  <c:v>-0.24341272859062746</c:v>
                </c:pt>
                <c:pt idx="581">
                  <c:v>-0.24383230616270202</c:v>
                </c:pt>
                <c:pt idx="582">
                  <c:v>-0.2429025039732409</c:v>
                </c:pt>
                <c:pt idx="583">
                  <c:v>-0.24189570088726997</c:v>
                </c:pt>
                <c:pt idx="584">
                  <c:v>-0.24225045332367756</c:v>
                </c:pt>
                <c:pt idx="585">
                  <c:v>-0.24270812342993534</c:v>
                </c:pt>
                <c:pt idx="586">
                  <c:v>-0.2437453588031962</c:v>
                </c:pt>
                <c:pt idx="587">
                  <c:v>-0.24479443317103805</c:v>
                </c:pt>
                <c:pt idx="588">
                  <c:v>-0.24455482159721978</c:v>
                </c:pt>
                <c:pt idx="589">
                  <c:v>-0.2435814105471939</c:v>
                </c:pt>
                <c:pt idx="590">
                  <c:v>-0.24200421551771029</c:v>
                </c:pt>
                <c:pt idx="591">
                  <c:v>-0.24221881626688471</c:v>
                </c:pt>
                <c:pt idx="592">
                  <c:v>-0.24234020864982164</c:v>
                </c:pt>
                <c:pt idx="593">
                  <c:v>-0.24385874942980479</c:v>
                </c:pt>
                <c:pt idx="594">
                  <c:v>-0.2401641293530048</c:v>
                </c:pt>
                <c:pt idx="595">
                  <c:v>-0.24010400471556181</c:v>
                </c:pt>
                <c:pt idx="596">
                  <c:v>-0.24000084988635731</c:v>
                </c:pt>
                <c:pt idx="597">
                  <c:v>-0.23966807737816964</c:v>
                </c:pt>
                <c:pt idx="598">
                  <c:v>-0.23964817022263674</c:v>
                </c:pt>
                <c:pt idx="599">
                  <c:v>-0.23960837488435521</c:v>
                </c:pt>
                <c:pt idx="600">
                  <c:v>-0.23968233539805792</c:v>
                </c:pt>
                <c:pt idx="601">
                  <c:v>-0.2400090745724702</c:v>
                </c:pt>
                <c:pt idx="602">
                  <c:v>-0.24082077140752745</c:v>
                </c:pt>
                <c:pt idx="603">
                  <c:v>-0.24025328229441836</c:v>
                </c:pt>
                <c:pt idx="604">
                  <c:v>-0.24011832914007439</c:v>
                </c:pt>
                <c:pt idx="605">
                  <c:v>-0.24042602441899424</c:v>
                </c:pt>
                <c:pt idx="606">
                  <c:v>-0.24033010769302621</c:v>
                </c:pt>
                <c:pt idx="607">
                  <c:v>-0.24145852609170504</c:v>
                </c:pt>
                <c:pt idx="608">
                  <c:v>-0.24238615115837117</c:v>
                </c:pt>
                <c:pt idx="609">
                  <c:v>-0.24319449930345641</c:v>
                </c:pt>
                <c:pt idx="610">
                  <c:v>-0.24355027152503794</c:v>
                </c:pt>
                <c:pt idx="611">
                  <c:v>-0.24355953496909424</c:v>
                </c:pt>
                <c:pt idx="612">
                  <c:v>-0.24382481667055322</c:v>
                </c:pt>
                <c:pt idx="613">
                  <c:v>-0.24552982161486625</c:v>
                </c:pt>
                <c:pt idx="614">
                  <c:v>-0.24655511364345273</c:v>
                </c:pt>
                <c:pt idx="615">
                  <c:v>-0.24767599986130082</c:v>
                </c:pt>
                <c:pt idx="616">
                  <c:v>-0.24806501708003759</c:v>
                </c:pt>
                <c:pt idx="617">
                  <c:v>-0.24861095315175424</c:v>
                </c:pt>
                <c:pt idx="618">
                  <c:v>-0.24785662516255513</c:v>
                </c:pt>
                <c:pt idx="619">
                  <c:v>-0.24706180458657936</c:v>
                </c:pt>
                <c:pt idx="620">
                  <c:v>-0.24584853531700929</c:v>
                </c:pt>
                <c:pt idx="621">
                  <c:v>-0.24366758002402394</c:v>
                </c:pt>
                <c:pt idx="622">
                  <c:v>-0.24506246117771052</c:v>
                </c:pt>
                <c:pt idx="623">
                  <c:v>-0.24564173236711917</c:v>
                </c:pt>
                <c:pt idx="624">
                  <c:v>-0.24634400387985544</c:v>
                </c:pt>
                <c:pt idx="625">
                  <c:v>-0.24628420177911894</c:v>
                </c:pt>
                <c:pt idx="626">
                  <c:v>-0.24566349885192601</c:v>
                </c:pt>
                <c:pt idx="627">
                  <c:v>-0.24501619138926903</c:v>
                </c:pt>
                <c:pt idx="628">
                  <c:v>-0.24407399050920744</c:v>
                </c:pt>
                <c:pt idx="629">
                  <c:v>-0.24120705655057886</c:v>
                </c:pt>
                <c:pt idx="630">
                  <c:v>-0.2408528021488224</c:v>
                </c:pt>
                <c:pt idx="631">
                  <c:v>-0.24108057947125872</c:v>
                </c:pt>
                <c:pt idx="632">
                  <c:v>-0.24088956184746763</c:v>
                </c:pt>
                <c:pt idx="633">
                  <c:v>-0.24143905056621456</c:v>
                </c:pt>
                <c:pt idx="634">
                  <c:v>-0.24254522341821891</c:v>
                </c:pt>
                <c:pt idx="635">
                  <c:v>-0.24247324081345342</c:v>
                </c:pt>
                <c:pt idx="636">
                  <c:v>-0.24201890042444099</c:v>
                </c:pt>
                <c:pt idx="637">
                  <c:v>-0.24295515334809206</c:v>
                </c:pt>
                <c:pt idx="638">
                  <c:v>-0.24245367516741143</c:v>
                </c:pt>
                <c:pt idx="639">
                  <c:v>-0.24238709030937874</c:v>
                </c:pt>
                <c:pt idx="640">
                  <c:v>-0.24159975448236587</c:v>
                </c:pt>
                <c:pt idx="641">
                  <c:v>-0.24044532444658298</c:v>
                </c:pt>
                <c:pt idx="642">
                  <c:v>-0.24048802735846689</c:v>
                </c:pt>
                <c:pt idx="643">
                  <c:v>-0.24129103941825769</c:v>
                </c:pt>
                <c:pt idx="644">
                  <c:v>-0.24096232233488024</c:v>
                </c:pt>
                <c:pt idx="645">
                  <c:v>-0.2401763051138488</c:v>
                </c:pt>
                <c:pt idx="646">
                  <c:v>-0.23972567864015557</c:v>
                </c:pt>
                <c:pt idx="647">
                  <c:v>-0.23863758207350827</c:v>
                </c:pt>
                <c:pt idx="648">
                  <c:v>-0.23941519436733985</c:v>
                </c:pt>
                <c:pt idx="649">
                  <c:v>-0.23811535245003795</c:v>
                </c:pt>
                <c:pt idx="650">
                  <c:v>-0.23828397274516541</c:v>
                </c:pt>
                <c:pt idx="651">
                  <c:v>-0.23924432580159347</c:v>
                </c:pt>
                <c:pt idx="652">
                  <c:v>-0.2406229235945716</c:v>
                </c:pt>
                <c:pt idx="653">
                  <c:v>-0.24177659946361985</c:v>
                </c:pt>
                <c:pt idx="654">
                  <c:v>-0.24236831203235487</c:v>
                </c:pt>
                <c:pt idx="655">
                  <c:v>-0.2421967130158294</c:v>
                </c:pt>
                <c:pt idx="656">
                  <c:v>-0.24352211596745121</c:v>
                </c:pt>
                <c:pt idx="657">
                  <c:v>-0.24373016163230013</c:v>
                </c:pt>
                <c:pt idx="658">
                  <c:v>-0.24585942567418329</c:v>
                </c:pt>
                <c:pt idx="659">
                  <c:v>-0.24677074840737162</c:v>
                </c:pt>
                <c:pt idx="660">
                  <c:v>-0.24752158541100774</c:v>
                </c:pt>
                <c:pt idx="661">
                  <c:v>-0.24755890954891421</c:v>
                </c:pt>
                <c:pt idx="662">
                  <c:v>-0.24671923739740084</c:v>
                </c:pt>
                <c:pt idx="663">
                  <c:v>-0.24621622716730987</c:v>
                </c:pt>
                <c:pt idx="664">
                  <c:v>-0.24682034791304375</c:v>
                </c:pt>
                <c:pt idx="665">
                  <c:v>-0.24646296775108595</c:v>
                </c:pt>
                <c:pt idx="666">
                  <c:v>-0.24540742841948346</c:v>
                </c:pt>
                <c:pt idx="667">
                  <c:v>-0.24557504790217879</c:v>
                </c:pt>
                <c:pt idx="668">
                  <c:v>-0.24524422010061644</c:v>
                </c:pt>
                <c:pt idx="669">
                  <c:v>-0.24492517911858158</c:v>
                </c:pt>
                <c:pt idx="670">
                  <c:v>-0.24476885790713288</c:v>
                </c:pt>
                <c:pt idx="671">
                  <c:v>-0.24470805973714993</c:v>
                </c:pt>
                <c:pt idx="672">
                  <c:v>-0.24458818043085298</c:v>
                </c:pt>
                <c:pt idx="673">
                  <c:v>-0.24355278541410996</c:v>
                </c:pt>
                <c:pt idx="674">
                  <c:v>-0.24537638900424971</c:v>
                </c:pt>
                <c:pt idx="675">
                  <c:v>-0.24271870073677379</c:v>
                </c:pt>
                <c:pt idx="676">
                  <c:v>-0.24158779690813503</c:v>
                </c:pt>
                <c:pt idx="677">
                  <c:v>-0.24117350798947257</c:v>
                </c:pt>
                <c:pt idx="678">
                  <c:v>-0.2416274214916854</c:v>
                </c:pt>
                <c:pt idx="679">
                  <c:v>-0.2415494245259287</c:v>
                </c:pt>
                <c:pt idx="680">
                  <c:v>-0.24267143013590012</c:v>
                </c:pt>
                <c:pt idx="681">
                  <c:v>-0.24316964974715921</c:v>
                </c:pt>
                <c:pt idx="682">
                  <c:v>-0.2441235852716801</c:v>
                </c:pt>
                <c:pt idx="683">
                  <c:v>-0.24422624206626201</c:v>
                </c:pt>
                <c:pt idx="684">
                  <c:v>-0.24433393138217274</c:v>
                </c:pt>
                <c:pt idx="685">
                  <c:v>-0.24569101407928429</c:v>
                </c:pt>
                <c:pt idx="686">
                  <c:v>-0.24512462064235763</c:v>
                </c:pt>
                <c:pt idx="687">
                  <c:v>-0.24532456020074267</c:v>
                </c:pt>
                <c:pt idx="688">
                  <c:v>-0.24711476226858037</c:v>
                </c:pt>
                <c:pt idx="689">
                  <c:v>-0.24675485873117989</c:v>
                </c:pt>
                <c:pt idx="690">
                  <c:v>-0.24684494608041552</c:v>
                </c:pt>
                <c:pt idx="691">
                  <c:v>-0.2460668310087897</c:v>
                </c:pt>
                <c:pt idx="692">
                  <c:v>-0.24629116952071706</c:v>
                </c:pt>
                <c:pt idx="693">
                  <c:v>-0.24668854897798553</c:v>
                </c:pt>
                <c:pt idx="694">
                  <c:v>-0.24634727193564743</c:v>
                </c:pt>
                <c:pt idx="695">
                  <c:v>-0.24609448378855373</c:v>
                </c:pt>
                <c:pt idx="696">
                  <c:v>-0.24568822508535959</c:v>
                </c:pt>
                <c:pt idx="697">
                  <c:v>-0.24566259764641529</c:v>
                </c:pt>
                <c:pt idx="698">
                  <c:v>-0.24566875430302559</c:v>
                </c:pt>
                <c:pt idx="699">
                  <c:v>-0.24634882295777083</c:v>
                </c:pt>
                <c:pt idx="700">
                  <c:v>-0.24582970012173191</c:v>
                </c:pt>
                <c:pt idx="701">
                  <c:v>-0.24599844373972304</c:v>
                </c:pt>
                <c:pt idx="702">
                  <c:v>-0.24673033645478906</c:v>
                </c:pt>
                <c:pt idx="703">
                  <c:v>-0.24666616113570691</c:v>
                </c:pt>
                <c:pt idx="704">
                  <c:v>-0.24664044357621201</c:v>
                </c:pt>
                <c:pt idx="705">
                  <c:v>-0.24787841062008908</c:v>
                </c:pt>
                <c:pt idx="706">
                  <c:v>-0.24789692802183091</c:v>
                </c:pt>
                <c:pt idx="707">
                  <c:v>-0.24765146335535348</c:v>
                </c:pt>
                <c:pt idx="708">
                  <c:v>-0.2465096169944872</c:v>
                </c:pt>
                <c:pt idx="709">
                  <c:v>-0.2465859206425165</c:v>
                </c:pt>
                <c:pt idx="710">
                  <c:v>-0.24591963568899231</c:v>
                </c:pt>
                <c:pt idx="711">
                  <c:v>-0.24584687045839393</c:v>
                </c:pt>
                <c:pt idx="712">
                  <c:v>-0.24435416107441199</c:v>
                </c:pt>
                <c:pt idx="713">
                  <c:v>-0.24255902134899543</c:v>
                </c:pt>
                <c:pt idx="714">
                  <c:v>-0.24371664829276118</c:v>
                </c:pt>
                <c:pt idx="715">
                  <c:v>-0.24373307394907329</c:v>
                </c:pt>
                <c:pt idx="716">
                  <c:v>-0.24251464409213994</c:v>
                </c:pt>
                <c:pt idx="717">
                  <c:v>-0.24169156835165487</c:v>
                </c:pt>
                <c:pt idx="718">
                  <c:v>-0.24262257531057657</c:v>
                </c:pt>
                <c:pt idx="719">
                  <c:v>-0.24213995604110061</c:v>
                </c:pt>
                <c:pt idx="720">
                  <c:v>-0.2428237623271344</c:v>
                </c:pt>
                <c:pt idx="721">
                  <c:v>-0.24283259414117733</c:v>
                </c:pt>
                <c:pt idx="722">
                  <c:v>-0.24061676219474748</c:v>
                </c:pt>
                <c:pt idx="723">
                  <c:v>-0.24082589879259353</c:v>
                </c:pt>
                <c:pt idx="724">
                  <c:v>-0.24123839004339281</c:v>
                </c:pt>
                <c:pt idx="725">
                  <c:v>-0.24188370536755588</c:v>
                </c:pt>
                <c:pt idx="726">
                  <c:v>-0.23760896507086221</c:v>
                </c:pt>
                <c:pt idx="727">
                  <c:v>-0.23661593619974064</c:v>
                </c:pt>
                <c:pt idx="728">
                  <c:v>-0.23753051275916448</c:v>
                </c:pt>
                <c:pt idx="729">
                  <c:v>-0.23895461668747944</c:v>
                </c:pt>
                <c:pt idx="730">
                  <c:v>-0.23953867375250584</c:v>
                </c:pt>
                <c:pt idx="731">
                  <c:v>-0.24178909776117094</c:v>
                </c:pt>
                <c:pt idx="732">
                  <c:v>-0.24221048248746593</c:v>
                </c:pt>
                <c:pt idx="733">
                  <c:v>-0.24193727017748806</c:v>
                </c:pt>
                <c:pt idx="734">
                  <c:v>-0.243306315191987</c:v>
                </c:pt>
                <c:pt idx="735">
                  <c:v>-0.24350957972440321</c:v>
                </c:pt>
                <c:pt idx="736">
                  <c:v>-0.24400490599167321</c:v>
                </c:pt>
                <c:pt idx="737">
                  <c:v>-0.24336224210900095</c:v>
                </c:pt>
                <c:pt idx="738">
                  <c:v>-0.24228946129294149</c:v>
                </c:pt>
                <c:pt idx="739">
                  <c:v>-0.24269353813014072</c:v>
                </c:pt>
                <c:pt idx="740">
                  <c:v>-0.24183557624984067</c:v>
                </c:pt>
                <c:pt idx="741">
                  <c:v>-0.24152754420464362</c:v>
                </c:pt>
                <c:pt idx="742">
                  <c:v>-0.24323707414927781</c:v>
                </c:pt>
                <c:pt idx="743">
                  <c:v>-0.24278354010202499</c:v>
                </c:pt>
                <c:pt idx="744">
                  <c:v>-0.24464278874189946</c:v>
                </c:pt>
                <c:pt idx="745">
                  <c:v>-0.24394279870207963</c:v>
                </c:pt>
                <c:pt idx="746">
                  <c:v>-0.24344164780129118</c:v>
                </c:pt>
                <c:pt idx="747">
                  <c:v>-0.24293460111915979</c:v>
                </c:pt>
                <c:pt idx="748">
                  <c:v>-0.24350080957181341</c:v>
                </c:pt>
                <c:pt idx="749">
                  <c:v>-0.24338720550177609</c:v>
                </c:pt>
                <c:pt idx="750">
                  <c:v>-0.24379430374905578</c:v>
                </c:pt>
                <c:pt idx="751">
                  <c:v>-0.24339057790767527</c:v>
                </c:pt>
                <c:pt idx="752">
                  <c:v>-0.24258693500404149</c:v>
                </c:pt>
                <c:pt idx="753">
                  <c:v>-0.24167578302557047</c:v>
                </c:pt>
                <c:pt idx="754">
                  <c:v>-0.24290599021563278</c:v>
                </c:pt>
                <c:pt idx="755">
                  <c:v>-0.24199858061166457</c:v>
                </c:pt>
                <c:pt idx="756">
                  <c:v>-0.24241082995993679</c:v>
                </c:pt>
                <c:pt idx="757">
                  <c:v>-0.24206500420133659</c:v>
                </c:pt>
                <c:pt idx="758">
                  <c:v>-0.24096478404889896</c:v>
                </c:pt>
                <c:pt idx="759">
                  <c:v>-0.24011215351069412</c:v>
                </c:pt>
                <c:pt idx="760">
                  <c:v>-0.23955343455021744</c:v>
                </c:pt>
                <c:pt idx="761">
                  <c:v>-0.23937403299120774</c:v>
                </c:pt>
                <c:pt idx="762">
                  <c:v>-0.23937153333169192</c:v>
                </c:pt>
                <c:pt idx="763">
                  <c:v>-0.23892529904911441</c:v>
                </c:pt>
                <c:pt idx="764">
                  <c:v>-0.23830307355891023</c:v>
                </c:pt>
                <c:pt idx="765">
                  <c:v>-0.23878425564275574</c:v>
                </c:pt>
                <c:pt idx="766">
                  <c:v>-0.2385631567274947</c:v>
                </c:pt>
                <c:pt idx="767">
                  <c:v>-0.23790195172715328</c:v>
                </c:pt>
                <c:pt idx="768">
                  <c:v>-0.23820950945365382</c:v>
                </c:pt>
                <c:pt idx="769">
                  <c:v>-0.23889730950307378</c:v>
                </c:pt>
                <c:pt idx="770">
                  <c:v>-0.24014956302596621</c:v>
                </c:pt>
                <c:pt idx="771">
                  <c:v>-0.24020054279903041</c:v>
                </c:pt>
                <c:pt idx="772">
                  <c:v>-0.23945592411344321</c:v>
                </c:pt>
                <c:pt idx="773">
                  <c:v>-0.23725091611957788</c:v>
                </c:pt>
                <c:pt idx="774">
                  <c:v>-0.2364989692101887</c:v>
                </c:pt>
                <c:pt idx="775">
                  <c:v>-0.23657676696213059</c:v>
                </c:pt>
                <c:pt idx="776">
                  <c:v>-0.23577618341401774</c:v>
                </c:pt>
                <c:pt idx="777">
                  <c:v>-0.23548769329896421</c:v>
                </c:pt>
                <c:pt idx="778">
                  <c:v>-0.23516026161925652</c:v>
                </c:pt>
                <c:pt idx="779">
                  <c:v>-0.23518141623293334</c:v>
                </c:pt>
                <c:pt idx="780">
                  <c:v>-0.23566946170825531</c:v>
                </c:pt>
                <c:pt idx="781">
                  <c:v>-0.23685263071359938</c:v>
                </c:pt>
                <c:pt idx="782">
                  <c:v>-0.23609139664422713</c:v>
                </c:pt>
                <c:pt idx="783">
                  <c:v>-0.23649502287868529</c:v>
                </c:pt>
                <c:pt idx="784">
                  <c:v>-0.23378101875286486</c:v>
                </c:pt>
                <c:pt idx="785">
                  <c:v>-0.23336525944625924</c:v>
                </c:pt>
                <c:pt idx="786">
                  <c:v>-0.23255850975515102</c:v>
                </c:pt>
                <c:pt idx="787">
                  <c:v>-0.23222232215239597</c:v>
                </c:pt>
                <c:pt idx="788">
                  <c:v>-0.23218681465507982</c:v>
                </c:pt>
                <c:pt idx="789">
                  <c:v>-0.23165099580106141</c:v>
                </c:pt>
                <c:pt idx="790">
                  <c:v>-0.23229916178054574</c:v>
                </c:pt>
                <c:pt idx="791">
                  <c:v>-0.23329684371806544</c:v>
                </c:pt>
                <c:pt idx="792">
                  <c:v>-0.23545031698601804</c:v>
                </c:pt>
                <c:pt idx="793">
                  <c:v>-0.2371754330428788</c:v>
                </c:pt>
                <c:pt idx="794">
                  <c:v>-0.23782002740260566</c:v>
                </c:pt>
                <c:pt idx="795">
                  <c:v>-0.23694149906380382</c:v>
                </c:pt>
                <c:pt idx="796">
                  <c:v>-0.23682765309125386</c:v>
                </c:pt>
                <c:pt idx="797">
                  <c:v>-0.23628423565179482</c:v>
                </c:pt>
                <c:pt idx="798">
                  <c:v>-0.23705417821236099</c:v>
                </c:pt>
                <c:pt idx="799">
                  <c:v>-0.23717801333654617</c:v>
                </c:pt>
                <c:pt idx="800">
                  <c:v>-0.23799923449095717</c:v>
                </c:pt>
                <c:pt idx="801">
                  <c:v>-0.23948543622248097</c:v>
                </c:pt>
                <c:pt idx="802">
                  <c:v>-0.23924616615811112</c:v>
                </c:pt>
                <c:pt idx="803">
                  <c:v>-0.23932801933486303</c:v>
                </c:pt>
                <c:pt idx="804">
                  <c:v>-0.23760758006029928</c:v>
                </c:pt>
                <c:pt idx="805">
                  <c:v>-0.23630939351522831</c:v>
                </c:pt>
                <c:pt idx="806">
                  <c:v>-0.23611989371126219</c:v>
                </c:pt>
                <c:pt idx="807">
                  <c:v>-0.2343543846745462</c:v>
                </c:pt>
                <c:pt idx="808">
                  <c:v>-0.23352603451021994</c:v>
                </c:pt>
                <c:pt idx="809">
                  <c:v>-0.23235041665846271</c:v>
                </c:pt>
                <c:pt idx="810">
                  <c:v>-0.23252829565446145</c:v>
                </c:pt>
                <c:pt idx="811">
                  <c:v>-0.2326919735488247</c:v>
                </c:pt>
                <c:pt idx="812">
                  <c:v>-0.23359088336182796</c:v>
                </c:pt>
                <c:pt idx="813">
                  <c:v>-0.23600199705710195</c:v>
                </c:pt>
                <c:pt idx="814">
                  <c:v>-0.23763319326968713</c:v>
                </c:pt>
                <c:pt idx="815">
                  <c:v>-0.23791291323212288</c:v>
                </c:pt>
                <c:pt idx="816">
                  <c:v>-0.23790499210996113</c:v>
                </c:pt>
                <c:pt idx="817">
                  <c:v>-0.23766604932551161</c:v>
                </c:pt>
                <c:pt idx="818">
                  <c:v>-0.23741089432813592</c:v>
                </c:pt>
                <c:pt idx="819">
                  <c:v>-0.23834687214696293</c:v>
                </c:pt>
                <c:pt idx="820">
                  <c:v>-0.23664836062555139</c:v>
                </c:pt>
                <c:pt idx="821">
                  <c:v>-0.23571828807443801</c:v>
                </c:pt>
                <c:pt idx="822">
                  <c:v>-0.23608968909694306</c:v>
                </c:pt>
                <c:pt idx="823">
                  <c:v>-0.23660279757196204</c:v>
                </c:pt>
                <c:pt idx="824">
                  <c:v>-0.23537772725333617</c:v>
                </c:pt>
                <c:pt idx="825">
                  <c:v>-0.23517856083439881</c:v>
                </c:pt>
                <c:pt idx="826">
                  <c:v>-0.23509090674005506</c:v>
                </c:pt>
                <c:pt idx="827">
                  <c:v>-0.23478691589012646</c:v>
                </c:pt>
                <c:pt idx="828">
                  <c:v>-0.23498034305286847</c:v>
                </c:pt>
                <c:pt idx="829">
                  <c:v>-0.23573959447010423</c:v>
                </c:pt>
                <c:pt idx="830">
                  <c:v>-0.23413273554962191</c:v>
                </c:pt>
                <c:pt idx="831">
                  <c:v>-0.23446119175770302</c:v>
                </c:pt>
                <c:pt idx="832">
                  <c:v>-0.23509199767303821</c:v>
                </c:pt>
                <c:pt idx="833">
                  <c:v>-0.23489118062508396</c:v>
                </c:pt>
                <c:pt idx="834">
                  <c:v>-0.23556848874501699</c:v>
                </c:pt>
                <c:pt idx="835">
                  <c:v>-0.2359527912359454</c:v>
                </c:pt>
                <c:pt idx="836">
                  <c:v>-0.23586726208934294</c:v>
                </c:pt>
                <c:pt idx="837">
                  <c:v>-0.23485722889306271</c:v>
                </c:pt>
                <c:pt idx="838">
                  <c:v>-0.23420726050255791</c:v>
                </c:pt>
                <c:pt idx="839">
                  <c:v>-0.23425906559013787</c:v>
                </c:pt>
                <c:pt idx="840">
                  <c:v>-0.23338262899675019</c:v>
                </c:pt>
                <c:pt idx="841">
                  <c:v>-0.23376490140368839</c:v>
                </c:pt>
                <c:pt idx="842">
                  <c:v>-0.23285490201965317</c:v>
                </c:pt>
                <c:pt idx="843">
                  <c:v>-0.23323339884977684</c:v>
                </c:pt>
                <c:pt idx="844">
                  <c:v>-0.23444050197633742</c:v>
                </c:pt>
                <c:pt idx="845">
                  <c:v>-0.23442507713247132</c:v>
                </c:pt>
                <c:pt idx="846">
                  <c:v>-0.23621976625513241</c:v>
                </c:pt>
                <c:pt idx="847">
                  <c:v>-0.23548600472442202</c:v>
                </c:pt>
                <c:pt idx="848">
                  <c:v>-0.23683655130992071</c:v>
                </c:pt>
                <c:pt idx="849">
                  <c:v>-0.23602797074867965</c:v>
                </c:pt>
                <c:pt idx="850">
                  <c:v>-0.23564003497658348</c:v>
                </c:pt>
                <c:pt idx="851">
                  <c:v>-0.23591671455621152</c:v>
                </c:pt>
                <c:pt idx="852">
                  <c:v>-0.23773067050414909</c:v>
                </c:pt>
                <c:pt idx="853">
                  <c:v>-0.23695719901250836</c:v>
                </c:pt>
                <c:pt idx="854">
                  <c:v>-0.23565698712664584</c:v>
                </c:pt>
                <c:pt idx="855">
                  <c:v>-0.23997520821784241</c:v>
                </c:pt>
                <c:pt idx="856">
                  <c:v>-0.24051260655309672</c:v>
                </c:pt>
                <c:pt idx="857">
                  <c:v>-0.24054462306482094</c:v>
                </c:pt>
                <c:pt idx="858">
                  <c:v>-0.24052832547455688</c:v>
                </c:pt>
                <c:pt idx="859">
                  <c:v>-0.2400323683634582</c:v>
                </c:pt>
                <c:pt idx="860">
                  <c:v>-0.23903896003736275</c:v>
                </c:pt>
                <c:pt idx="861">
                  <c:v>-0.23899147599307471</c:v>
                </c:pt>
                <c:pt idx="862">
                  <c:v>-0.23909405689667582</c:v>
                </c:pt>
                <c:pt idx="863">
                  <c:v>-0.23773699791550484</c:v>
                </c:pt>
                <c:pt idx="864">
                  <c:v>-0.2374502722659742</c:v>
                </c:pt>
                <c:pt idx="865">
                  <c:v>-0.23748526749911059</c:v>
                </c:pt>
                <c:pt idx="866">
                  <c:v>-0.23872566305468013</c:v>
                </c:pt>
                <c:pt idx="867">
                  <c:v>-0.24025024191159638</c:v>
                </c:pt>
                <c:pt idx="868">
                  <c:v>-0.24147568694199631</c:v>
                </c:pt>
                <c:pt idx="869">
                  <c:v>-0.23970195321916776</c:v>
                </c:pt>
                <c:pt idx="870">
                  <c:v>-0.23964309975582443</c:v>
                </c:pt>
                <c:pt idx="871">
                  <c:v>-0.23813699086876741</c:v>
                </c:pt>
                <c:pt idx="872">
                  <c:v>-0.23718456842090063</c:v>
                </c:pt>
                <c:pt idx="873">
                  <c:v>-0.23747331466806543</c:v>
                </c:pt>
                <c:pt idx="874">
                  <c:v>-0.23808897084437342</c:v>
                </c:pt>
                <c:pt idx="875">
                  <c:v>-0.23872548281357833</c:v>
                </c:pt>
                <c:pt idx="876">
                  <c:v>-0.23878265244556474</c:v>
                </c:pt>
                <c:pt idx="877">
                  <c:v>-0.23893746532358764</c:v>
                </c:pt>
                <c:pt idx="878">
                  <c:v>-0.23915864961618638</c:v>
                </c:pt>
                <c:pt idx="879">
                  <c:v>-0.23760061231871504</c:v>
                </c:pt>
                <c:pt idx="880">
                  <c:v>-0.23719275516153004</c:v>
                </c:pt>
                <c:pt idx="881">
                  <c:v>-0.23641045185583257</c:v>
                </c:pt>
                <c:pt idx="882">
                  <c:v>-0.2378657422381707</c:v>
                </c:pt>
                <c:pt idx="883">
                  <c:v>-0.24052160437868483</c:v>
                </c:pt>
                <c:pt idx="884">
                  <c:v>-0.24109685808879541</c:v>
                </c:pt>
                <c:pt idx="885">
                  <c:v>-0.24084629449636513</c:v>
                </c:pt>
                <c:pt idx="886">
                  <c:v>-0.24235468011312394</c:v>
                </c:pt>
                <c:pt idx="887">
                  <c:v>-0.24274058580122976</c:v>
                </c:pt>
                <c:pt idx="888">
                  <c:v>-0.24282904149417586</c:v>
                </c:pt>
                <c:pt idx="889">
                  <c:v>-0.24186751212739949</c:v>
                </c:pt>
                <c:pt idx="890">
                  <c:v>-0.24263651079374418</c:v>
                </c:pt>
                <c:pt idx="891">
                  <c:v>-0.24273080060660845</c:v>
                </c:pt>
                <c:pt idx="892">
                  <c:v>-0.24308574277048944</c:v>
                </c:pt>
                <c:pt idx="893">
                  <c:v>-0.24404278033925689</c:v>
                </c:pt>
                <c:pt idx="894">
                  <c:v>-0.24537044579102518</c:v>
                </c:pt>
                <c:pt idx="895">
                  <c:v>-0.24560899014780127</c:v>
                </c:pt>
                <c:pt idx="896">
                  <c:v>-0.24552869273635741</c:v>
                </c:pt>
                <c:pt idx="897">
                  <c:v>-0.24599799313696794</c:v>
                </c:pt>
                <c:pt idx="898">
                  <c:v>-0.24576432951953137</c:v>
                </c:pt>
                <c:pt idx="899">
                  <c:v>-0.2451220261190912</c:v>
                </c:pt>
                <c:pt idx="900">
                  <c:v>-0.24540892726655272</c:v>
                </c:pt>
                <c:pt idx="901">
                  <c:v>-0.24631730922384071</c:v>
                </c:pt>
                <c:pt idx="902">
                  <c:v>-0.24703940251473047</c:v>
                </c:pt>
                <c:pt idx="903">
                  <c:v>-0.2464833871707843</c:v>
                </c:pt>
                <c:pt idx="904">
                  <c:v>-0.24719617432891988</c:v>
                </c:pt>
                <c:pt idx="905">
                  <c:v>-0.24763817294559942</c:v>
                </c:pt>
                <c:pt idx="906">
                  <c:v>-0.24780474418398071</c:v>
                </c:pt>
                <c:pt idx="907">
                  <c:v>-0.24979700127157428</c:v>
                </c:pt>
                <c:pt idx="908">
                  <c:v>-0.24925627321910326</c:v>
                </c:pt>
                <c:pt idx="909">
                  <c:v>-0.24859687062978253</c:v>
                </c:pt>
                <c:pt idx="910">
                  <c:v>-0.24966339518231045</c:v>
                </c:pt>
                <c:pt idx="911">
                  <c:v>-0.24842708825384821</c:v>
                </c:pt>
                <c:pt idx="912">
                  <c:v>-0.24726797194939845</c:v>
                </c:pt>
                <c:pt idx="913">
                  <c:v>-0.24515593990560092</c:v>
                </c:pt>
                <c:pt idx="914">
                  <c:v>-0.24379254876990344</c:v>
                </c:pt>
                <c:pt idx="915">
                  <c:v>-0.24216895588595841</c:v>
                </c:pt>
                <c:pt idx="916">
                  <c:v>-0.2420253653882157</c:v>
                </c:pt>
                <c:pt idx="917">
                  <c:v>-0.24284714149547479</c:v>
                </c:pt>
                <c:pt idx="918">
                  <c:v>-0.24179416822798339</c:v>
                </c:pt>
                <c:pt idx="919">
                  <c:v>-0.24151246561341133</c:v>
                </c:pt>
                <c:pt idx="920">
                  <c:v>-0.24169255019133148</c:v>
                </c:pt>
                <c:pt idx="921">
                  <c:v>-0.24278695993977806</c:v>
                </c:pt>
                <c:pt idx="922">
                  <c:v>-0.24353932424962471</c:v>
                </c:pt>
                <c:pt idx="923">
                  <c:v>-0.243447885092096</c:v>
                </c:pt>
                <c:pt idx="924">
                  <c:v>-0.24166910936158104</c:v>
                </c:pt>
                <c:pt idx="925">
                  <c:v>-0.24219845376542587</c:v>
                </c:pt>
                <c:pt idx="926">
                  <c:v>-0.2423038284061223</c:v>
                </c:pt>
                <c:pt idx="927">
                  <c:v>-0.24169789576299694</c:v>
                </c:pt>
                <c:pt idx="928">
                  <c:v>-0.24121939832296899</c:v>
                </c:pt>
                <c:pt idx="929">
                  <c:v>-0.24096781020215041</c:v>
                </c:pt>
                <c:pt idx="930">
                  <c:v>-0.24120659171826744</c:v>
                </c:pt>
                <c:pt idx="931">
                  <c:v>-0.24122897956056041</c:v>
                </c:pt>
                <c:pt idx="932">
                  <c:v>-0.24127250778694531</c:v>
                </c:pt>
                <c:pt idx="933">
                  <c:v>-0.24174815931483834</c:v>
                </c:pt>
                <c:pt idx="934">
                  <c:v>-0.24265995636672244</c:v>
                </c:pt>
                <c:pt idx="935">
                  <c:v>-0.24269295471815155</c:v>
                </c:pt>
                <c:pt idx="936">
                  <c:v>-0.24322301060004747</c:v>
                </c:pt>
                <c:pt idx="937">
                  <c:v>-0.24317224427039721</c:v>
                </c:pt>
                <c:pt idx="938">
                  <c:v>-0.24382838354712597</c:v>
                </c:pt>
                <c:pt idx="939">
                  <c:v>-0.24476579855156938</c:v>
                </c:pt>
                <c:pt idx="940">
                  <c:v>-0.24447968951635382</c:v>
                </c:pt>
                <c:pt idx="941">
                  <c:v>-0.24505619068459344</c:v>
                </c:pt>
                <c:pt idx="942">
                  <c:v>-0.24347333228993792</c:v>
                </c:pt>
                <c:pt idx="943">
                  <c:v>-0.24353178732559422</c:v>
                </c:pt>
                <c:pt idx="944">
                  <c:v>-0.24236941719490832</c:v>
                </c:pt>
                <c:pt idx="945">
                  <c:v>-0.24302064727314132</c:v>
                </c:pt>
                <c:pt idx="946">
                  <c:v>-0.24343475595068753</c:v>
                </c:pt>
                <c:pt idx="947">
                  <c:v>-0.24388700459431359</c:v>
                </c:pt>
                <c:pt idx="948">
                  <c:v>-0.24407414703436839</c:v>
                </c:pt>
                <c:pt idx="949">
                  <c:v>-0.24472262132100298</c:v>
                </c:pt>
                <c:pt idx="950">
                  <c:v>-0.24540645132297859</c:v>
                </c:pt>
                <c:pt idx="951">
                  <c:v>-0.24582332527849371</c:v>
                </c:pt>
                <c:pt idx="952">
                  <c:v>-0.24537323478496401</c:v>
                </c:pt>
                <c:pt idx="953">
                  <c:v>-0.24544886490043927</c:v>
                </c:pt>
                <c:pt idx="954">
                  <c:v>-0.24632610309241473</c:v>
                </c:pt>
                <c:pt idx="955">
                  <c:v>-0.24639532990556745</c:v>
                </c:pt>
                <c:pt idx="956">
                  <c:v>-0.24640115453910069</c:v>
                </c:pt>
                <c:pt idx="957">
                  <c:v>-0.24674809968982503</c:v>
                </c:pt>
                <c:pt idx="958">
                  <c:v>-0.24722419233408743</c:v>
                </c:pt>
                <c:pt idx="959">
                  <c:v>-0.24672289913769452</c:v>
                </c:pt>
                <c:pt idx="960">
                  <c:v>-0.24714530364917689</c:v>
                </c:pt>
                <c:pt idx="961">
                  <c:v>-0.24761305302764924</c:v>
                </c:pt>
                <c:pt idx="962">
                  <c:v>-0.24687520286981623</c:v>
                </c:pt>
                <c:pt idx="963">
                  <c:v>-0.24717414222567413</c:v>
                </c:pt>
                <c:pt idx="964">
                  <c:v>-0.24709807099380043</c:v>
                </c:pt>
                <c:pt idx="965">
                  <c:v>-0.24778579040902599</c:v>
                </c:pt>
                <c:pt idx="966">
                  <c:v>-0.24694993652296737</c:v>
                </c:pt>
                <c:pt idx="967">
                  <c:v>-0.24642604204089519</c:v>
                </c:pt>
                <c:pt idx="968">
                  <c:v>-0.24683017105316196</c:v>
                </c:pt>
                <c:pt idx="969">
                  <c:v>-0.24735037059262799</c:v>
                </c:pt>
                <c:pt idx="970">
                  <c:v>-0.2474256639418542</c:v>
                </c:pt>
                <c:pt idx="971">
                  <c:v>-0.24786629177751288</c:v>
                </c:pt>
                <c:pt idx="972">
                  <c:v>-0.24719128410320959</c:v>
                </c:pt>
                <c:pt idx="973">
                  <c:v>-0.24617375667160957</c:v>
                </c:pt>
                <c:pt idx="974">
                  <c:v>-0.24607552527042742</c:v>
                </c:pt>
                <c:pt idx="975">
                  <c:v>-0.24344613485611497</c:v>
                </c:pt>
                <c:pt idx="976">
                  <c:v>-0.24256643495014912</c:v>
                </c:pt>
                <c:pt idx="977">
                  <c:v>-0.24206106735618971</c:v>
                </c:pt>
                <c:pt idx="978">
                  <c:v>-0.2399419395047607</c:v>
                </c:pt>
                <c:pt idx="979">
                  <c:v>-0.23896576791995019</c:v>
                </c:pt>
                <c:pt idx="980">
                  <c:v>-0.23789529703590545</c:v>
                </c:pt>
                <c:pt idx="981">
                  <c:v>-0.23764211520429521</c:v>
                </c:pt>
                <c:pt idx="982">
                  <c:v>-0.23628351468738629</c:v>
                </c:pt>
                <c:pt idx="983">
                  <c:v>-0.23611230461219207</c:v>
                </c:pt>
                <c:pt idx="984">
                  <c:v>-0.2368622593830452</c:v>
                </c:pt>
                <c:pt idx="985">
                  <c:v>-0.23730810472430641</c:v>
                </c:pt>
                <c:pt idx="986">
                  <c:v>-0.23853335528404784</c:v>
                </c:pt>
                <c:pt idx="987">
                  <c:v>-0.23890385035782949</c:v>
                </c:pt>
                <c:pt idx="988">
                  <c:v>-0.23810085252760871</c:v>
                </c:pt>
                <c:pt idx="989">
                  <c:v>-0.23797013978236287</c:v>
                </c:pt>
                <c:pt idx="990">
                  <c:v>-0.23814381631477488</c:v>
                </c:pt>
                <c:pt idx="991">
                  <c:v>-0.23902402848493409</c:v>
                </c:pt>
                <c:pt idx="992">
                  <c:v>-0.24147294537996822</c:v>
                </c:pt>
                <c:pt idx="993">
                  <c:v>-0.23996386725789901</c:v>
                </c:pt>
                <c:pt idx="994">
                  <c:v>-0.23842214652343363</c:v>
                </c:pt>
                <c:pt idx="995">
                  <c:v>-0.23635725227130441</c:v>
                </c:pt>
                <c:pt idx="996">
                  <c:v>-0.23618903040386391</c:v>
                </c:pt>
                <c:pt idx="997">
                  <c:v>-0.23717253021247586</c:v>
                </c:pt>
                <c:pt idx="998">
                  <c:v>-0.23768590904914788</c:v>
                </c:pt>
                <c:pt idx="999">
                  <c:v>-0.23826205447838344</c:v>
                </c:pt>
                <c:pt idx="1000">
                  <c:v>-0.23681769239871642</c:v>
                </c:pt>
                <c:pt idx="1001">
                  <c:v>-0.23639179215848571</c:v>
                </c:pt>
                <c:pt idx="1002">
                  <c:v>-0.23674983636659908</c:v>
                </c:pt>
                <c:pt idx="1003">
                  <c:v>-0.23613300387992833</c:v>
                </c:pt>
                <c:pt idx="1004">
                  <c:v>-0.23711363880363479</c:v>
                </c:pt>
                <c:pt idx="1005">
                  <c:v>-0.23827486582628421</c:v>
                </c:pt>
                <c:pt idx="1006">
                  <c:v>-0.23791508561173244</c:v>
                </c:pt>
                <c:pt idx="1007">
                  <c:v>-0.23835937044451327</c:v>
                </c:pt>
                <c:pt idx="1008">
                  <c:v>-0.23909282841124491</c:v>
                </c:pt>
                <c:pt idx="1009">
                  <c:v>-0.24022753627579621</c:v>
                </c:pt>
                <c:pt idx="1010">
                  <c:v>-0.24207736494645371</c:v>
                </c:pt>
                <c:pt idx="1011">
                  <c:v>-0.24182219571952146</c:v>
                </c:pt>
                <c:pt idx="1012">
                  <c:v>-0.24128553257823201</c:v>
                </c:pt>
                <c:pt idx="1013">
                  <c:v>-0.24058605480261974</c:v>
                </c:pt>
                <c:pt idx="1014">
                  <c:v>-0.24219587347174354</c:v>
                </c:pt>
                <c:pt idx="1015">
                  <c:v>-0.24434013547066549</c:v>
                </c:pt>
                <c:pt idx="1016">
                  <c:v>-0.24456551748372141</c:v>
                </c:pt>
                <c:pt idx="1017">
                  <c:v>-0.24329521613458391</c:v>
                </c:pt>
                <c:pt idx="1018">
                  <c:v>-0.24155893461569641</c:v>
                </c:pt>
                <c:pt idx="1019">
                  <c:v>-0.24218038222325333</c:v>
                </c:pt>
                <c:pt idx="1020">
                  <c:v>-0.24165787275174466</c:v>
                </c:pt>
                <c:pt idx="1021">
                  <c:v>-0.24256743576259565</c:v>
                </c:pt>
                <c:pt idx="1022">
                  <c:v>-0.24273194371465934</c:v>
                </c:pt>
                <c:pt idx="1023">
                  <c:v>-0.24342500870156439</c:v>
                </c:pt>
                <c:pt idx="1024">
                  <c:v>-0.24324182207938372</c:v>
                </c:pt>
                <c:pt idx="1025">
                  <c:v>-0.24308903454222339</c:v>
                </c:pt>
                <c:pt idx="1026">
                  <c:v>-0.2464437910463608</c:v>
                </c:pt>
                <c:pt idx="1027">
                  <c:v>-0.24655534131642345</c:v>
                </c:pt>
                <c:pt idx="1028">
                  <c:v>-0.24710216436410803</c:v>
                </c:pt>
                <c:pt idx="1029">
                  <c:v>-0.24811349719360043</c:v>
                </c:pt>
                <c:pt idx="1030">
                  <c:v>-0.24735175560321918</c:v>
                </c:pt>
                <c:pt idx="1031">
                  <c:v>-0.24799912947048641</c:v>
                </c:pt>
                <c:pt idx="1032">
                  <c:v>-0.24762861068076347</c:v>
                </c:pt>
                <c:pt idx="1033">
                  <c:v>-0.24587756836415037</c:v>
                </c:pt>
                <c:pt idx="1034">
                  <c:v>-0.24712366997360363</c:v>
                </c:pt>
                <c:pt idx="1035">
                  <c:v>-0.24869719851959396</c:v>
                </c:pt>
                <c:pt idx="1036">
                  <c:v>-0.24840851393385319</c:v>
                </c:pt>
                <c:pt idx="1037">
                  <c:v>-0.2478074857460234</c:v>
                </c:pt>
                <c:pt idx="1038">
                  <c:v>-0.2476270501722555</c:v>
                </c:pt>
                <c:pt idx="1039">
                  <c:v>-0.24607144138647674</c:v>
                </c:pt>
                <c:pt idx="1040">
                  <c:v>-0.24708103346635851</c:v>
                </c:pt>
                <c:pt idx="1041">
                  <c:v>-0.24736108070869994</c:v>
                </c:pt>
                <c:pt idx="1042">
                  <c:v>-0.24411710607834891</c:v>
                </c:pt>
                <c:pt idx="1043">
                  <c:v>-0.24369729134691934</c:v>
                </c:pt>
                <c:pt idx="1044">
                  <c:v>-0.24307032741296575</c:v>
                </c:pt>
                <c:pt idx="1045">
                  <c:v>-0.24444583739126868</c:v>
                </c:pt>
                <c:pt idx="1046">
                  <c:v>-0.24584110748627142</c:v>
                </c:pt>
                <c:pt idx="1047">
                  <c:v>-0.24695769637678236</c:v>
                </c:pt>
                <c:pt idx="1048">
                  <c:v>-0.24750961360720691</c:v>
                </c:pt>
                <c:pt idx="1049">
                  <c:v>-0.24726512129406344</c:v>
                </c:pt>
                <c:pt idx="1050">
                  <c:v>-0.24746675417017669</c:v>
                </c:pt>
                <c:pt idx="1051">
                  <c:v>-0.24784675933375411</c:v>
                </c:pt>
                <c:pt idx="1052">
                  <c:v>-0.24865567666124377</c:v>
                </c:pt>
                <c:pt idx="1053">
                  <c:v>-0.24862434316845849</c:v>
                </c:pt>
                <c:pt idx="1054">
                  <c:v>-0.2475561015822626</c:v>
                </c:pt>
                <c:pt idx="1055">
                  <c:v>-0.24547849084596915</c:v>
                </c:pt>
                <c:pt idx="1056">
                  <c:v>-0.24490268218299663</c:v>
                </c:pt>
                <c:pt idx="1057">
                  <c:v>-0.24291935177319654</c:v>
                </c:pt>
                <c:pt idx="1058">
                  <c:v>-0.24397442152930218</c:v>
                </c:pt>
                <c:pt idx="1059">
                  <c:v>-0.24365673709871769</c:v>
                </c:pt>
                <c:pt idx="1060">
                  <c:v>-0.24331027100988933</c:v>
                </c:pt>
                <c:pt idx="1061">
                  <c:v>-0.24483123081518024</c:v>
                </c:pt>
                <c:pt idx="1062">
                  <c:v>-0.24322014571514242</c:v>
                </c:pt>
                <c:pt idx="1063">
                  <c:v>-0.24293470546926729</c:v>
                </c:pt>
                <c:pt idx="1064">
                  <c:v>-0.24181595368553141</c:v>
                </c:pt>
                <c:pt idx="1065">
                  <c:v>-0.24254036639480628</c:v>
                </c:pt>
                <c:pt idx="1066">
                  <c:v>-0.24160922188346512</c:v>
                </c:pt>
                <c:pt idx="1067">
                  <c:v>-0.24083492033412321</c:v>
                </c:pt>
                <c:pt idx="1068">
                  <c:v>-0.24044397738150294</c:v>
                </c:pt>
                <c:pt idx="1069">
                  <c:v>-0.239184703941973</c:v>
                </c:pt>
                <c:pt idx="1070">
                  <c:v>-0.23989996704366945</c:v>
                </c:pt>
                <c:pt idx="1071">
                  <c:v>-0.239390510822588</c:v>
                </c:pt>
                <c:pt idx="1072">
                  <c:v>-0.24106086678641273</c:v>
                </c:pt>
                <c:pt idx="1073">
                  <c:v>-0.24102943842986269</c:v>
                </c:pt>
                <c:pt idx="1074">
                  <c:v>-0.23906288467220838</c:v>
                </c:pt>
                <c:pt idx="1075">
                  <c:v>-0.23749362973764221</c:v>
                </c:pt>
                <c:pt idx="1076">
                  <c:v>-0.23572980453228387</c:v>
                </c:pt>
                <c:pt idx="1077">
                  <c:v>-0.23458776844394436</c:v>
                </c:pt>
                <c:pt idx="1078">
                  <c:v>-0.2355261795176633</c:v>
                </c:pt>
                <c:pt idx="1079">
                  <c:v>-0.23659691602018995</c:v>
                </c:pt>
                <c:pt idx="1080">
                  <c:v>-0.2378895435501534</c:v>
                </c:pt>
                <c:pt idx="1081">
                  <c:v>-0.23785891679219195</c:v>
                </c:pt>
                <c:pt idx="1082">
                  <c:v>-0.23773921772699719</c:v>
                </c:pt>
                <c:pt idx="1083">
                  <c:v>-0.23776112176420841</c:v>
                </c:pt>
                <c:pt idx="1084">
                  <c:v>-0.23801688388950054</c:v>
                </c:pt>
                <c:pt idx="1085">
                  <c:v>-0.23868067866990805</c:v>
                </c:pt>
                <c:pt idx="1086">
                  <c:v>-0.23813361371969677</c:v>
                </c:pt>
                <c:pt idx="1087">
                  <c:v>-0.23764322036684871</c:v>
                </c:pt>
                <c:pt idx="1088">
                  <c:v>-0.23776779542819806</c:v>
                </c:pt>
                <c:pt idx="1089">
                  <c:v>-0.23733999317001092</c:v>
                </c:pt>
                <c:pt idx="1090">
                  <c:v>-0.23912327492811847</c:v>
                </c:pt>
                <c:pt idx="1091">
                  <c:v>-0.2379948470430549</c:v>
                </c:pt>
                <c:pt idx="1092">
                  <c:v>-0.23767554992890866</c:v>
                </c:pt>
                <c:pt idx="1093">
                  <c:v>-0.23614118113417279</c:v>
                </c:pt>
                <c:pt idx="1094">
                  <c:v>-0.23588971633623146</c:v>
                </c:pt>
                <c:pt idx="1095">
                  <c:v>-0.2372344098290855</c:v>
                </c:pt>
                <c:pt idx="1096">
                  <c:v>-0.23757805372169138</c:v>
                </c:pt>
                <c:pt idx="1097">
                  <c:v>-0.23830941045663703</c:v>
                </c:pt>
                <c:pt idx="1098">
                  <c:v>-0.23864922185423187</c:v>
                </c:pt>
                <c:pt idx="1099">
                  <c:v>-0.23900872696391667</c:v>
                </c:pt>
                <c:pt idx="1100">
                  <c:v>-0.23978844048954809</c:v>
                </c:pt>
                <c:pt idx="1101">
                  <c:v>-0.24014938278486442</c:v>
                </c:pt>
                <c:pt idx="1102">
                  <c:v>-0.2426499008104348</c:v>
                </c:pt>
                <c:pt idx="1103">
                  <c:v>-0.24188988574012202</c:v>
                </c:pt>
                <c:pt idx="1104">
                  <c:v>-0.24267908563957968</c:v>
                </c:pt>
                <c:pt idx="1105">
                  <c:v>-0.24419787306527496</c:v>
                </c:pt>
                <c:pt idx="1106">
                  <c:v>-0.24369555059732356</c:v>
                </c:pt>
                <c:pt idx="1107">
                  <c:v>-0.24433365627734821</c:v>
                </c:pt>
                <c:pt idx="1108">
                  <c:v>-0.24277620239185191</c:v>
                </c:pt>
                <c:pt idx="1109">
                  <c:v>-0.24407649491190875</c:v>
                </c:pt>
                <c:pt idx="1110">
                  <c:v>-0.24453541721950955</c:v>
                </c:pt>
                <c:pt idx="1111">
                  <c:v>-0.24454122762348621</c:v>
                </c:pt>
                <c:pt idx="1112">
                  <c:v>-0.24536108748324661</c:v>
                </c:pt>
                <c:pt idx="1113">
                  <c:v>-0.24581388159333575</c:v>
                </c:pt>
                <c:pt idx="1114">
                  <c:v>-0.24672148092480506</c:v>
                </c:pt>
                <c:pt idx="1115">
                  <c:v>-0.24895817815050258</c:v>
                </c:pt>
                <c:pt idx="1116">
                  <c:v>-0.25012165818694143</c:v>
                </c:pt>
                <c:pt idx="1117">
                  <c:v>-0.24999977251256708</c:v>
                </c:pt>
                <c:pt idx="1118">
                  <c:v>-0.25008480362453206</c:v>
                </c:pt>
                <c:pt idx="1119">
                  <c:v>-0.24938191075432342</c:v>
                </c:pt>
                <c:pt idx="1120">
                  <c:v>-0.25035078731764443</c:v>
                </c:pt>
                <c:pt idx="1121">
                  <c:v>-0.25102154509644947</c:v>
                </c:pt>
                <c:pt idx="1122">
                  <c:v>-0.25111672188526818</c:v>
                </c:pt>
                <c:pt idx="1123">
                  <c:v>-0.25017158497249181</c:v>
                </c:pt>
                <c:pt idx="1124">
                  <c:v>-0.24951206380352201</c:v>
                </c:pt>
                <c:pt idx="1125">
                  <c:v>-0.25008997369828073</c:v>
                </c:pt>
                <c:pt idx="1126">
                  <c:v>-0.251488829642597</c:v>
                </c:pt>
                <c:pt idx="1127">
                  <c:v>-0.25286050238266089</c:v>
                </c:pt>
                <c:pt idx="1128">
                  <c:v>-0.25208323634150526</c:v>
                </c:pt>
                <c:pt idx="1129">
                  <c:v>-0.25397742329626288</c:v>
                </c:pt>
                <c:pt idx="1130">
                  <c:v>-0.25338394151881982</c:v>
                </c:pt>
                <c:pt idx="1131">
                  <c:v>-0.25327509960848715</c:v>
                </c:pt>
                <c:pt idx="1132">
                  <c:v>-0.25277246883337057</c:v>
                </c:pt>
                <c:pt idx="1133">
                  <c:v>-0.25364073765886985</c:v>
                </c:pt>
                <c:pt idx="1134">
                  <c:v>-0.25542788985750137</c:v>
                </c:pt>
                <c:pt idx="1135">
                  <c:v>-0.25545898144780288</c:v>
                </c:pt>
                <c:pt idx="1136">
                  <c:v>-0.25481680137021201</c:v>
                </c:pt>
                <c:pt idx="1137">
                  <c:v>-0.25451928497041382</c:v>
                </c:pt>
                <c:pt idx="1138">
                  <c:v>-0.25532002504368784</c:v>
                </c:pt>
                <c:pt idx="1139">
                  <c:v>-0.2546513922126083</c:v>
                </c:pt>
                <c:pt idx="1140">
                  <c:v>-0.25368597817573857</c:v>
                </c:pt>
                <c:pt idx="1141">
                  <c:v>-0.25394830961492687</c:v>
                </c:pt>
                <c:pt idx="1142">
                  <c:v>-0.25424958736194031</c:v>
                </c:pt>
                <c:pt idx="1143">
                  <c:v>-0.25366621805902412</c:v>
                </c:pt>
                <c:pt idx="1144">
                  <c:v>-0.25348247648396732</c:v>
                </c:pt>
                <c:pt idx="1145">
                  <c:v>-0.2533458252687098</c:v>
                </c:pt>
                <c:pt idx="1146">
                  <c:v>-0.25230036995249439</c:v>
                </c:pt>
                <c:pt idx="1147">
                  <c:v>-0.25271724865119338</c:v>
                </c:pt>
                <c:pt idx="1148">
                  <c:v>-0.25386383345581032</c:v>
                </c:pt>
                <c:pt idx="1149">
                  <c:v>-0.25355980940356915</c:v>
                </c:pt>
                <c:pt idx="1150">
                  <c:v>-0.25303620425589202</c:v>
                </c:pt>
                <c:pt idx="1151">
                  <c:v>-0.25286756973119395</c:v>
                </c:pt>
                <c:pt idx="1152">
                  <c:v>-0.25412773963306284</c:v>
                </c:pt>
                <c:pt idx="1153">
                  <c:v>-0.25341263779971313</c:v>
                </c:pt>
                <c:pt idx="1154">
                  <c:v>-0.25404932052366275</c:v>
                </c:pt>
                <c:pt idx="1155">
                  <c:v>-0.25543287020377647</c:v>
                </c:pt>
                <c:pt idx="1156">
                  <c:v>-0.25521074201694205</c:v>
                </c:pt>
                <c:pt idx="1157">
                  <c:v>-0.25418388947984816</c:v>
                </c:pt>
                <c:pt idx="1158">
                  <c:v>-0.25466884714049348</c:v>
                </c:pt>
                <c:pt idx="1159">
                  <c:v>-0.25516523113843426</c:v>
                </c:pt>
                <c:pt idx="1160">
                  <c:v>-0.25397257575923587</c:v>
                </c:pt>
                <c:pt idx="1161">
                  <c:v>-0.25568102900042783</c:v>
                </c:pt>
                <c:pt idx="1162">
                  <c:v>-0.25476232112519875</c:v>
                </c:pt>
                <c:pt idx="1163">
                  <c:v>-0.25499846542938087</c:v>
                </c:pt>
                <c:pt idx="1164">
                  <c:v>-0.25593062972592406</c:v>
                </c:pt>
                <c:pt idx="1165">
                  <c:v>-0.25713234933532175</c:v>
                </c:pt>
                <c:pt idx="1166">
                  <c:v>-0.25841931350011293</c:v>
                </c:pt>
                <c:pt idx="1167">
                  <c:v>-0.26040758156749222</c:v>
                </c:pt>
                <c:pt idx="1168">
                  <c:v>-0.25995835433397485</c:v>
                </c:pt>
                <c:pt idx="1169">
                  <c:v>-0.25920562954193777</c:v>
                </c:pt>
                <c:pt idx="1170">
                  <c:v>-0.25961061707104732</c:v>
                </c:pt>
                <c:pt idx="1171">
                  <c:v>-0.26071111232832278</c:v>
                </c:pt>
                <c:pt idx="1172">
                  <c:v>-0.26118467211077295</c:v>
                </c:pt>
                <c:pt idx="1173">
                  <c:v>-0.25927207210438041</c:v>
                </c:pt>
                <c:pt idx="1174">
                  <c:v>-0.26049509336625931</c:v>
                </c:pt>
                <c:pt idx="1175">
                  <c:v>-0.26047421385742164</c:v>
                </c:pt>
                <c:pt idx="1176">
                  <c:v>-0.26059785451094775</c:v>
                </c:pt>
                <c:pt idx="1177">
                  <c:v>-0.26137082322476701</c:v>
                </c:pt>
                <c:pt idx="1178">
                  <c:v>-0.26060689502523382</c:v>
                </c:pt>
                <c:pt idx="1179">
                  <c:v>-0.26180763753814068</c:v>
                </c:pt>
                <c:pt idx="1180">
                  <c:v>-0.26313190686808224</c:v>
                </c:pt>
                <c:pt idx="1181">
                  <c:v>-0.26283860241828449</c:v>
                </c:pt>
                <c:pt idx="1182">
                  <c:v>-0.26354250084413877</c:v>
                </c:pt>
                <c:pt idx="1183">
                  <c:v>-0.26366787750409082</c:v>
                </c:pt>
                <c:pt idx="1184">
                  <c:v>-0.26392064667842885</c:v>
                </c:pt>
                <c:pt idx="1185">
                  <c:v>-0.26466059332487746</c:v>
                </c:pt>
                <c:pt idx="1186">
                  <c:v>-0.26413988152123125</c:v>
                </c:pt>
                <c:pt idx="1187">
                  <c:v>-0.2625998398749374</c:v>
                </c:pt>
                <c:pt idx="1188">
                  <c:v>-0.26259607378450811</c:v>
                </c:pt>
                <c:pt idx="1189">
                  <c:v>-0.2631908030201231</c:v>
                </c:pt>
                <c:pt idx="1190">
                  <c:v>-0.26372600525982715</c:v>
                </c:pt>
                <c:pt idx="1191">
                  <c:v>-0.26268760306257388</c:v>
                </c:pt>
                <c:pt idx="1192">
                  <c:v>-0.26367558518283885</c:v>
                </c:pt>
                <c:pt idx="1193">
                  <c:v>-0.26499900073913779</c:v>
                </c:pt>
                <c:pt idx="1194">
                  <c:v>-0.2657036201293721</c:v>
                </c:pt>
                <c:pt idx="1195">
                  <c:v>-0.26431410352010687</c:v>
                </c:pt>
                <c:pt idx="1196">
                  <c:v>-0.26401288269134682</c:v>
                </c:pt>
                <c:pt idx="1197">
                  <c:v>-0.26378385791073811</c:v>
                </c:pt>
                <c:pt idx="1198">
                  <c:v>-0.26284196533781412</c:v>
                </c:pt>
                <c:pt idx="1199">
                  <c:v>-0.26295127682365682</c:v>
                </c:pt>
                <c:pt idx="1200">
                  <c:v>-0.26381440877770551</c:v>
                </c:pt>
                <c:pt idx="1201">
                  <c:v>-0.26457011229112476</c:v>
                </c:pt>
                <c:pt idx="1202">
                  <c:v>-0.26543042204896494</c:v>
                </c:pt>
                <c:pt idx="1203">
                  <c:v>-0.26566218364841632</c:v>
                </c:pt>
                <c:pt idx="1204">
                  <c:v>-0.26583601196280504</c:v>
                </c:pt>
                <c:pt idx="1205">
                  <c:v>-0.26507017225893037</c:v>
                </c:pt>
                <c:pt idx="1206">
                  <c:v>-0.26533549664905831</c:v>
                </c:pt>
                <c:pt idx="1207">
                  <c:v>-0.26693279330471925</c:v>
                </c:pt>
                <c:pt idx="1208">
                  <c:v>-0.26914575562304321</c:v>
                </c:pt>
                <c:pt idx="1209">
                  <c:v>-0.26937686740589672</c:v>
                </c:pt>
                <c:pt idx="1210">
                  <c:v>-0.26944924369517764</c:v>
                </c:pt>
                <c:pt idx="1211">
                  <c:v>-0.26990317142694681</c:v>
                </c:pt>
                <c:pt idx="1212">
                  <c:v>-0.26921652871513374</c:v>
                </c:pt>
                <c:pt idx="1213">
                  <c:v>-0.26959827937150782</c:v>
                </c:pt>
                <c:pt idx="1214">
                  <c:v>-0.26959094166132025</c:v>
                </c:pt>
                <c:pt idx="1215">
                  <c:v>-0.26857738427717948</c:v>
                </c:pt>
                <c:pt idx="1216">
                  <c:v>-0.26683190097566062</c:v>
                </c:pt>
                <c:pt idx="1217">
                  <c:v>-0.26559105007412087</c:v>
                </c:pt>
                <c:pt idx="1218">
                  <c:v>-0.26506630656157876</c:v>
                </c:pt>
                <c:pt idx="1219">
                  <c:v>-0.26508928255904657</c:v>
                </c:pt>
                <c:pt idx="1220">
                  <c:v>-0.26475383963662574</c:v>
                </c:pt>
                <c:pt idx="1221">
                  <c:v>-0.26506917618967007</c:v>
                </c:pt>
                <c:pt idx="1222">
                  <c:v>-0.26622133423890659</c:v>
                </c:pt>
                <c:pt idx="1223">
                  <c:v>-0.26551611720711332</c:v>
                </c:pt>
                <c:pt idx="1224">
                  <c:v>-0.26519411173323704</c:v>
                </c:pt>
                <c:pt idx="1225">
                  <c:v>-0.26418640744175548</c:v>
                </c:pt>
                <c:pt idx="1226">
                  <c:v>-0.26366170661788146</c:v>
                </c:pt>
                <c:pt idx="1227">
                  <c:v>-0.26218629089343892</c:v>
                </c:pt>
                <c:pt idx="1228">
                  <c:v>-0.26343828828423482</c:v>
                </c:pt>
                <c:pt idx="1229">
                  <c:v>-0.26417347751420595</c:v>
                </c:pt>
                <c:pt idx="1230">
                  <c:v>-0.26473093478696774</c:v>
                </c:pt>
                <c:pt idx="1231">
                  <c:v>-0.26465920357111328</c:v>
                </c:pt>
                <c:pt idx="1232">
                  <c:v>-0.26458882890672442</c:v>
                </c:pt>
                <c:pt idx="1233">
                  <c:v>-0.26703472439170639</c:v>
                </c:pt>
                <c:pt idx="1234">
                  <c:v>-0.26677662861844481</c:v>
                </c:pt>
                <c:pt idx="1235">
                  <c:v>-0.26677703653250229</c:v>
                </c:pt>
                <c:pt idx="1236">
                  <c:v>-0.26860375165328776</c:v>
                </c:pt>
                <c:pt idx="1237">
                  <c:v>-0.26812099957457802</c:v>
                </c:pt>
                <c:pt idx="1238">
                  <c:v>-0.26723113027584589</c:v>
                </c:pt>
                <c:pt idx="1239">
                  <c:v>-0.26543248533528241</c:v>
                </c:pt>
                <c:pt idx="1240">
                  <c:v>-0.2660643821836009</c:v>
                </c:pt>
                <c:pt idx="1241">
                  <c:v>-0.2660265220655873</c:v>
                </c:pt>
                <c:pt idx="1242">
                  <c:v>-0.26405094676640317</c:v>
                </c:pt>
                <c:pt idx="1243">
                  <c:v>-0.26398046300872186</c:v>
                </c:pt>
                <c:pt idx="1244">
                  <c:v>-0.2634413666125397</c:v>
                </c:pt>
                <c:pt idx="1245">
                  <c:v>-0.26287170986300673</c:v>
                </c:pt>
                <c:pt idx="1246">
                  <c:v>-0.26324622241612772</c:v>
                </c:pt>
                <c:pt idx="1247">
                  <c:v>-0.26178538250509575</c:v>
                </c:pt>
                <c:pt idx="1248">
                  <c:v>-0.26212344366669527</c:v>
                </c:pt>
                <c:pt idx="1249">
                  <c:v>-0.26163020914488344</c:v>
                </c:pt>
                <c:pt idx="1250">
                  <c:v>-0.26025279240545285</c:v>
                </c:pt>
                <c:pt idx="1251">
                  <c:v>-0.26093224444588259</c:v>
                </c:pt>
                <c:pt idx="1252">
                  <c:v>-0.26063549644237527</c:v>
                </c:pt>
                <c:pt idx="1253">
                  <c:v>-0.25962862220859506</c:v>
                </c:pt>
                <c:pt idx="1254">
                  <c:v>-0.25788776825753296</c:v>
                </c:pt>
                <c:pt idx="1255">
                  <c:v>-0.25707069264851157</c:v>
                </c:pt>
                <c:pt idx="1256">
                  <c:v>-0.25634305931529866</c:v>
                </c:pt>
                <c:pt idx="1257">
                  <c:v>-0.25717067902886093</c:v>
                </c:pt>
                <c:pt idx="1258">
                  <c:v>-0.25552832209741932</c:v>
                </c:pt>
                <c:pt idx="1259">
                  <c:v>-0.2550872721181463</c:v>
                </c:pt>
                <c:pt idx="1260">
                  <c:v>-0.25576300550004305</c:v>
                </c:pt>
                <c:pt idx="1261">
                  <c:v>-0.25513607002523025</c:v>
                </c:pt>
                <c:pt idx="1262">
                  <c:v>-0.25427719745302113</c:v>
                </c:pt>
                <c:pt idx="1263">
                  <c:v>-0.25502646446177835</c:v>
                </c:pt>
                <c:pt idx="1264">
                  <c:v>-0.25555336138118889</c:v>
                </c:pt>
                <c:pt idx="1265">
                  <c:v>-0.25596389369580724</c:v>
                </c:pt>
                <c:pt idx="1266">
                  <c:v>-0.25458217014265555</c:v>
                </c:pt>
                <c:pt idx="1267">
                  <c:v>-0.25327083074024881</c:v>
                </c:pt>
                <c:pt idx="1268">
                  <c:v>-0.25191160886585401</c:v>
                </c:pt>
                <c:pt idx="1269">
                  <c:v>-0.25252560966993087</c:v>
                </c:pt>
                <c:pt idx="1270">
                  <c:v>-0.25348576825568686</c:v>
                </c:pt>
                <c:pt idx="1271">
                  <c:v>-0.25380816741407897</c:v>
                </c:pt>
                <c:pt idx="1272">
                  <c:v>-0.25320618110249882</c:v>
                </c:pt>
                <c:pt idx="1273">
                  <c:v>-0.25445038069398151</c:v>
                </c:pt>
                <c:pt idx="1274">
                  <c:v>-0.25580595031443931</c:v>
                </c:pt>
                <c:pt idx="1275">
                  <c:v>-0.25783341607856869</c:v>
                </c:pt>
                <c:pt idx="1276">
                  <c:v>-0.25777315863187722</c:v>
                </c:pt>
                <c:pt idx="1277">
                  <c:v>-0.25700443032717146</c:v>
                </c:pt>
                <c:pt idx="1278">
                  <c:v>-0.25672480522848723</c:v>
                </c:pt>
                <c:pt idx="1279">
                  <c:v>-0.25584522390217046</c:v>
                </c:pt>
                <c:pt idx="1280">
                  <c:v>-0.25596353321360282</c:v>
                </c:pt>
                <c:pt idx="1281">
                  <c:v>-0.2571835425517856</c:v>
                </c:pt>
                <c:pt idx="1282">
                  <c:v>-0.25592292204716238</c:v>
                </c:pt>
                <c:pt idx="1283">
                  <c:v>-0.25634751316782506</c:v>
                </c:pt>
                <c:pt idx="1284">
                  <c:v>-0.25714651249147374</c:v>
                </c:pt>
                <c:pt idx="1285">
                  <c:v>-0.25763770269972475</c:v>
                </c:pt>
                <c:pt idx="1286">
                  <c:v>-0.25835972958599035</c:v>
                </c:pt>
                <c:pt idx="1287">
                  <c:v>-0.2584720529955149</c:v>
                </c:pt>
                <c:pt idx="1288">
                  <c:v>-0.25855792365159375</c:v>
                </c:pt>
                <c:pt idx="1289">
                  <c:v>-0.25855151560605805</c:v>
                </c:pt>
                <c:pt idx="1290">
                  <c:v>-0.2584756293584724</c:v>
                </c:pt>
                <c:pt idx="1291">
                  <c:v>-0.25896683853946506</c:v>
                </c:pt>
                <c:pt idx="1292">
                  <c:v>-0.26053404916045508</c:v>
                </c:pt>
                <c:pt idx="1293">
                  <c:v>-0.26176880506677946</c:v>
                </c:pt>
                <c:pt idx="1294">
                  <c:v>-0.26080170245536749</c:v>
                </c:pt>
                <c:pt idx="1295">
                  <c:v>-0.26011327156207642</c:v>
                </c:pt>
                <c:pt idx="1296">
                  <c:v>-0.26081707986738017</c:v>
                </c:pt>
                <c:pt idx="1297">
                  <c:v>-0.26025878779371681</c:v>
                </c:pt>
                <c:pt idx="1298">
                  <c:v>-0.26030900391367645</c:v>
                </c:pt>
                <c:pt idx="1299">
                  <c:v>-0.2595888980181229</c:v>
                </c:pt>
                <c:pt idx="1300">
                  <c:v>-0.26047260117387427</c:v>
                </c:pt>
                <c:pt idx="1301">
                  <c:v>-0.26000491820001081</c:v>
                </c:pt>
                <c:pt idx="1302">
                  <c:v>-0.25970995837796806</c:v>
                </c:pt>
                <c:pt idx="1303">
                  <c:v>-0.2588677438782559</c:v>
                </c:pt>
                <c:pt idx="1304">
                  <c:v>-0.25950071743002928</c:v>
                </c:pt>
                <c:pt idx="1305">
                  <c:v>-0.26025617904090836</c:v>
                </c:pt>
                <c:pt idx="1306">
                  <c:v>-0.25999870462513275</c:v>
                </c:pt>
                <c:pt idx="1307">
                  <c:v>-0.26128378100155208</c:v>
                </c:pt>
                <c:pt idx="1308">
                  <c:v>-0.26139872265025588</c:v>
                </c:pt>
                <c:pt idx="1309">
                  <c:v>-0.26033260126863006</c:v>
                </c:pt>
                <c:pt idx="1310">
                  <c:v>-0.26441881885782054</c:v>
                </c:pt>
                <c:pt idx="1311">
                  <c:v>-0.26419294829652529</c:v>
                </c:pt>
                <c:pt idx="1312">
                  <c:v>-0.26247891232431247</c:v>
                </c:pt>
                <c:pt idx="1313">
                  <c:v>-0.26143749346017825</c:v>
                </c:pt>
                <c:pt idx="1314">
                  <c:v>-0.25996577267834198</c:v>
                </c:pt>
                <c:pt idx="1315">
                  <c:v>-0.26107664128539931</c:v>
                </c:pt>
                <c:pt idx="1316">
                  <c:v>-0.2601080255973473</c:v>
                </c:pt>
                <c:pt idx="1317">
                  <c:v>-0.26046328081154968</c:v>
                </c:pt>
                <c:pt idx="1318">
                  <c:v>-0.26097442560718781</c:v>
                </c:pt>
                <c:pt idx="1319">
                  <c:v>-0.26133246032894486</c:v>
                </c:pt>
                <c:pt idx="1320">
                  <c:v>-0.26076244784039204</c:v>
                </c:pt>
                <c:pt idx="1321">
                  <c:v>-0.26124538490338933</c:v>
                </c:pt>
                <c:pt idx="1322">
                  <c:v>-0.26113352158299075</c:v>
                </c:pt>
                <c:pt idx="1323">
                  <c:v>-0.26024411711655659</c:v>
                </c:pt>
                <c:pt idx="1324">
                  <c:v>-0.2590434457514732</c:v>
                </c:pt>
                <c:pt idx="1325">
                  <c:v>-0.25818894639761036</c:v>
                </c:pt>
                <c:pt idx="1326">
                  <c:v>-0.25656561913213233</c:v>
                </c:pt>
                <c:pt idx="1327">
                  <c:v>-0.2575422176037705</c:v>
                </c:pt>
                <c:pt idx="1328">
                  <c:v>-0.25782055729881453</c:v>
                </c:pt>
                <c:pt idx="1329">
                  <c:v>-0.25752344881311723</c:v>
                </c:pt>
                <c:pt idx="1330">
                  <c:v>-0.25667761526176491</c:v>
                </c:pt>
                <c:pt idx="1331">
                  <c:v>-0.25564717687537075</c:v>
                </c:pt>
                <c:pt idx="1332">
                  <c:v>-0.25482587034360987</c:v>
                </c:pt>
                <c:pt idx="1333">
                  <c:v>-0.25348961023711081</c:v>
                </c:pt>
                <c:pt idx="1334">
                  <c:v>-0.25497001105102868</c:v>
                </c:pt>
                <c:pt idx="1335">
                  <c:v>-0.25442160377892281</c:v>
                </c:pt>
                <c:pt idx="1336">
                  <c:v>-0.25319670895818525</c:v>
                </c:pt>
                <c:pt idx="1337">
                  <c:v>-0.25301632081630027</c:v>
                </c:pt>
                <c:pt idx="1338">
                  <c:v>-0.25427631522026717</c:v>
                </c:pt>
                <c:pt idx="1339">
                  <c:v>-0.25366020844118897</c:v>
                </c:pt>
                <c:pt idx="1340">
                  <c:v>-0.25336467943671437</c:v>
                </c:pt>
                <c:pt idx="1341">
                  <c:v>-0.25414135732272314</c:v>
                </c:pt>
                <c:pt idx="1342">
                  <c:v>-0.25465189024724588</c:v>
                </c:pt>
                <c:pt idx="1343">
                  <c:v>-0.25380278389691624</c:v>
                </c:pt>
                <c:pt idx="1344">
                  <c:v>-0.25414126720215791</c:v>
                </c:pt>
                <c:pt idx="1345">
                  <c:v>-0.25392857795732554</c:v>
                </c:pt>
                <c:pt idx="1346">
                  <c:v>-0.25464397861145471</c:v>
                </c:pt>
                <c:pt idx="1347">
                  <c:v>-0.25515658905185085</c:v>
                </c:pt>
                <c:pt idx="1348">
                  <c:v>-0.25475657712583238</c:v>
                </c:pt>
                <c:pt idx="1349">
                  <c:v>-0.25472431396836731</c:v>
                </c:pt>
                <c:pt idx="1350">
                  <c:v>-0.25429240885348725</c:v>
                </c:pt>
                <c:pt idx="1351">
                  <c:v>-0.25285072667442432</c:v>
                </c:pt>
                <c:pt idx="1352">
                  <c:v>-0.25146330655377369</c:v>
                </c:pt>
                <c:pt idx="1353">
                  <c:v>-0.25012715554056775</c:v>
                </c:pt>
                <c:pt idx="1354">
                  <c:v>-0.25204180460372028</c:v>
                </c:pt>
                <c:pt idx="1355">
                  <c:v>-0.25195047928269865</c:v>
                </c:pt>
                <c:pt idx="1356">
                  <c:v>-0.25148869683336317</c:v>
                </c:pt>
                <c:pt idx="1357">
                  <c:v>-0.25158513530989574</c:v>
                </c:pt>
                <c:pt idx="1358">
                  <c:v>-0.25225368750677979</c:v>
                </c:pt>
                <c:pt idx="1359">
                  <c:v>-0.25225982993386281</c:v>
                </c:pt>
                <c:pt idx="1360">
                  <c:v>-0.25183172411169574</c:v>
                </c:pt>
                <c:pt idx="1361">
                  <c:v>-0.25069801231639088</c:v>
                </c:pt>
                <c:pt idx="1362">
                  <c:v>-0.25028951957214934</c:v>
                </c:pt>
                <c:pt idx="1363">
                  <c:v>-0.24851989344919947</c:v>
                </c:pt>
                <c:pt idx="1364">
                  <c:v>-0.24934720011242531</c:v>
                </c:pt>
                <c:pt idx="1365">
                  <c:v>-0.24863175676961188</c:v>
                </c:pt>
                <c:pt idx="1366">
                  <c:v>-0.24735308843874293</c:v>
                </c:pt>
                <c:pt idx="1367">
                  <c:v>-0.24749088276205147</c:v>
                </c:pt>
                <c:pt idx="1368">
                  <c:v>-0.24648550263215441</c:v>
                </c:pt>
                <c:pt idx="1369">
                  <c:v>-0.24508836846469279</c:v>
                </c:pt>
                <c:pt idx="1370">
                  <c:v>-0.24328025137982959</c:v>
                </c:pt>
                <c:pt idx="1371">
                  <c:v>-0.2423885037790825</c:v>
                </c:pt>
                <c:pt idx="1372">
                  <c:v>-0.24034426610599308</c:v>
                </c:pt>
                <c:pt idx="1373">
                  <c:v>-0.24102765024838388</c:v>
                </c:pt>
                <c:pt idx="1374">
                  <c:v>-0.24121375393050926</c:v>
                </c:pt>
                <c:pt idx="1375">
                  <c:v>-0.24136005753118209</c:v>
                </c:pt>
                <c:pt idx="1376">
                  <c:v>-0.24126998915468811</c:v>
                </c:pt>
                <c:pt idx="1377">
                  <c:v>-0.24102778305763223</c:v>
                </c:pt>
                <c:pt idx="1378">
                  <c:v>-0.24139583064696551</c:v>
                </c:pt>
                <c:pt idx="1379">
                  <c:v>-0.24091848580133129</c:v>
                </c:pt>
                <c:pt idx="1380">
                  <c:v>-0.23948564492270921</c:v>
                </c:pt>
                <c:pt idx="1381">
                  <c:v>-0.2406674099447344</c:v>
                </c:pt>
                <c:pt idx="1382">
                  <c:v>-0.24078313421928499</c:v>
                </c:pt>
                <c:pt idx="1383">
                  <c:v>-0.24035580153658034</c:v>
                </c:pt>
                <c:pt idx="1384">
                  <c:v>-0.24117227001768518</c:v>
                </c:pt>
                <c:pt idx="1385">
                  <c:v>-0.24088465264901515</c:v>
                </c:pt>
                <c:pt idx="1386">
                  <c:v>-0.2408213073876482</c:v>
                </c:pt>
                <c:pt idx="1387">
                  <c:v>-0.24084528894074733</c:v>
                </c:pt>
                <c:pt idx="1388">
                  <c:v>-0.23950261604552736</c:v>
                </c:pt>
                <c:pt idx="1389">
                  <c:v>-0.23878060338880402</c:v>
                </c:pt>
                <c:pt idx="1390">
                  <c:v>-0.23845871175142053</c:v>
                </c:pt>
                <c:pt idx="1391">
                  <c:v>-0.23955669786280989</c:v>
                </c:pt>
                <c:pt idx="1392">
                  <c:v>-0.23818723070468195</c:v>
                </c:pt>
                <c:pt idx="1393">
                  <c:v>-0.23663004243763924</c:v>
                </c:pt>
                <c:pt idx="1394">
                  <c:v>-0.23591666712434312</c:v>
                </c:pt>
                <c:pt idx="1395">
                  <c:v>-0.23595055245171181</c:v>
                </c:pt>
                <c:pt idx="1396">
                  <c:v>-0.23601599894489336</c:v>
                </c:pt>
                <c:pt idx="1397">
                  <c:v>-0.23655608666713618</c:v>
                </c:pt>
                <c:pt idx="1398">
                  <c:v>-0.23589239149366417</c:v>
                </c:pt>
                <c:pt idx="1399">
                  <c:v>-0.23529056645041641</c:v>
                </c:pt>
                <c:pt idx="1400">
                  <c:v>-0.23592979626573651</c:v>
                </c:pt>
                <c:pt idx="1401">
                  <c:v>-0.23650606501784921</c:v>
                </c:pt>
                <c:pt idx="1402">
                  <c:v>-0.23798799788113506</c:v>
                </c:pt>
                <c:pt idx="1403">
                  <c:v>-0.23728816910967521</c:v>
                </c:pt>
                <c:pt idx="1404">
                  <c:v>-0.23655741475947448</c:v>
                </c:pt>
                <c:pt idx="1405">
                  <c:v>-0.23808156198639099</c:v>
                </c:pt>
                <c:pt idx="1406">
                  <c:v>-0.23886354749855337</c:v>
                </c:pt>
                <c:pt idx="1407">
                  <c:v>-0.23879681560173091</c:v>
                </c:pt>
                <c:pt idx="1408">
                  <c:v>-0.24029198669971671</c:v>
                </c:pt>
                <c:pt idx="1409">
                  <c:v>-0.24194840718037433</c:v>
                </c:pt>
                <c:pt idx="1410">
                  <c:v>-0.24189937211394871</c:v>
                </c:pt>
                <c:pt idx="1411">
                  <c:v>-0.24115062211258467</c:v>
                </c:pt>
                <c:pt idx="1412">
                  <c:v>-0.24090550369874109</c:v>
                </c:pt>
                <c:pt idx="1413">
                  <c:v>-0.2404150012525863</c:v>
                </c:pt>
                <c:pt idx="1414">
                  <c:v>-0.24091047930180343</c:v>
                </c:pt>
                <c:pt idx="1415">
                  <c:v>-0.24184263885514695</c:v>
                </c:pt>
                <c:pt idx="1416">
                  <c:v>-0.24301761637669045</c:v>
                </c:pt>
                <c:pt idx="1417">
                  <c:v>-0.24258751367283091</c:v>
                </c:pt>
                <c:pt idx="1418">
                  <c:v>-0.24401871340879233</c:v>
                </c:pt>
                <c:pt idx="1419">
                  <c:v>-0.24438798474035675</c:v>
                </c:pt>
                <c:pt idx="1420">
                  <c:v>-0.24486632091203844</c:v>
                </c:pt>
                <c:pt idx="1421">
                  <c:v>-0.24470988586412595</c:v>
                </c:pt>
                <c:pt idx="1422">
                  <c:v>-0.24519601509192096</c:v>
                </c:pt>
                <c:pt idx="1423">
                  <c:v>-0.24267358828593888</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-0.23751292027885987</c:v>
                </c:pt>
                <c:pt idx="1432">
                  <c:v>-0.2359800835335053</c:v>
                </c:pt>
                <c:pt idx="1433">
                  <c:v>-0.23536565109942864</c:v>
                </c:pt>
                <c:pt idx="1434">
                  <c:v>-0.23584061486519683</c:v>
                </c:pt>
                <c:pt idx="1435">
                  <c:v>-0.23624802616281246</c:v>
                </c:pt>
                <c:pt idx="1436">
                  <c:v>-0.2355168638985532</c:v>
                </c:pt>
                <c:pt idx="1437">
                  <c:v>-0.23552011772476078</c:v>
                </c:pt>
                <c:pt idx="1438">
                  <c:v>-0.23600265161688583</c:v>
                </c:pt>
                <c:pt idx="1439">
                  <c:v>-0.23459527216566328</c:v>
                </c:pt>
                <c:pt idx="1440">
                  <c:v>-0.23653734159242468</c:v>
                </c:pt>
                <c:pt idx="1441">
                  <c:v>-0.23606423715590141</c:v>
                </c:pt>
                <c:pt idx="1442">
                  <c:v>-0.23608549611971341</c:v>
                </c:pt>
                <c:pt idx="1443">
                  <c:v>-0.23715573933077388</c:v>
                </c:pt>
                <c:pt idx="1444">
                  <c:v>-0.23668243568040762</c:v>
                </c:pt>
                <c:pt idx="1445">
                  <c:v>-0.23636980274389441</c:v>
                </c:pt>
                <c:pt idx="1446">
                  <c:v>-0.23548887909569771</c:v>
                </c:pt>
                <c:pt idx="1447">
                  <c:v>-0.23515457928131389</c:v>
                </c:pt>
                <c:pt idx="1448">
                  <c:v>-0.23513745637652075</c:v>
                </c:pt>
                <c:pt idx="1449">
                  <c:v>-0.23537673118407554</c:v>
                </c:pt>
                <c:pt idx="1450">
                  <c:v>-0.2331989063944635</c:v>
                </c:pt>
                <c:pt idx="1451">
                  <c:v>-0.23272637114040182</c:v>
                </c:pt>
                <c:pt idx="1452">
                  <c:v>-0.23332252333206327</c:v>
                </c:pt>
                <c:pt idx="1453">
                  <c:v>-0.2345733017238274</c:v>
                </c:pt>
                <c:pt idx="1454">
                  <c:v>-0.23477852993563864</c:v>
                </c:pt>
                <c:pt idx="1455">
                  <c:v>-0.23467664628051887</c:v>
                </c:pt>
                <c:pt idx="1456">
                  <c:v>-0.23433726176976691</c:v>
                </c:pt>
                <c:pt idx="1457">
                  <c:v>-0.23426794483606317</c:v>
                </c:pt>
                <c:pt idx="1458">
                  <c:v>-0.23275466899356437</c:v>
                </c:pt>
                <c:pt idx="1459">
                  <c:v>-0.23228346183182719</c:v>
                </c:pt>
                <c:pt idx="1460">
                  <c:v>-0.23202548938142842</c:v>
                </c:pt>
                <c:pt idx="1461">
                  <c:v>-0.23230660858401109</c:v>
                </c:pt>
                <c:pt idx="1462">
                  <c:v>-0.23210610458637887</c:v>
                </c:pt>
                <c:pt idx="1463">
                  <c:v>-0.2322928059100775</c:v>
                </c:pt>
                <c:pt idx="1464">
                  <c:v>-0.23133558335702301</c:v>
                </c:pt>
                <c:pt idx="1465">
                  <c:v>-0.23217206334373913</c:v>
                </c:pt>
                <c:pt idx="1466">
                  <c:v>-0.23171933563826075</c:v>
                </c:pt>
                <c:pt idx="1467">
                  <c:v>-0.23129014362629652</c:v>
                </c:pt>
                <c:pt idx="1468">
                  <c:v>-0.22790698966201742</c:v>
                </c:pt>
                <c:pt idx="1469">
                  <c:v>-0.22599483077200977</c:v>
                </c:pt>
                <c:pt idx="1470">
                  <c:v>-0.22677625184492481</c:v>
                </c:pt>
                <c:pt idx="1471">
                  <c:v>-0.22666463517023774</c:v>
                </c:pt>
                <c:pt idx="1472">
                  <c:v>-0.22728408589610224</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156828800"/>
        <c:axId val="156830720"/>
        <c:extLst/>
      </c:lineChart>
      <c:catAx>
        <c:axId val="1568288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6830720"/>
        <c:crosses val="autoZero"/>
        <c:auto val="1"/>
        <c:lblAlgn val="ctr"/>
        <c:lblOffset val="100"/>
        <c:noMultiLvlLbl val="0"/>
      </c:catAx>
      <c:valAx>
        <c:axId val="156830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68288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10.174290621570064</c:v>
                </c:pt>
                <c:pt idx="3">
                  <c:v>10.172328121570695</c:v>
                </c:pt>
                <c:pt idx="4">
                  <c:v>10.169897721570498</c:v>
                </c:pt>
                <c:pt idx="5">
                  <c:v>10.168405965900192</c:v>
                </c:pt>
                <c:pt idx="6">
                  <c:v>10.165196821570575</c:v>
                </c:pt>
                <c:pt idx="7">
                  <c:v>10.163063421571023</c:v>
                </c:pt>
                <c:pt idx="8">
                  <c:v>10.161669535856278</c:v>
                </c:pt>
                <c:pt idx="9">
                  <c:v>10.156616821570523</c:v>
                </c:pt>
                <c:pt idx="10">
                  <c:v>10.155547821570627</c:v>
                </c:pt>
                <c:pt idx="11">
                  <c:v>10.154131521570193</c:v>
                </c:pt>
                <c:pt idx="12">
                  <c:v>10.152772719529594</c:v>
                </c:pt>
                <c:pt idx="13">
                  <c:v>10.152687621570692</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10.184095421570497</c:v>
                </c:pt>
                <c:pt idx="22">
                  <c:v>10.186570921570798</c:v>
                </c:pt>
                <c:pt idx="23">
                  <c:v>10.188521521570618</c:v>
                </c:pt>
                <c:pt idx="24">
                  <c:v>10.190138990401621</c:v>
                </c:pt>
                <c:pt idx="25">
                  <c:v>10.195292337699804</c:v>
                </c:pt>
                <c:pt idx="26">
                  <c:v>10.196875921570406</c:v>
                </c:pt>
                <c:pt idx="27">
                  <c:v>10.199118121570521</c:v>
                </c:pt>
                <c:pt idx="28">
                  <c:v>10.201635621570443</c:v>
                </c:pt>
                <c:pt idx="29">
                  <c:v>10.205975021570536</c:v>
                </c:pt>
                <c:pt idx="30">
                  <c:v>10.210977521570991</c:v>
                </c:pt>
                <c:pt idx="31">
                  <c:v>10.215954921570287</c:v>
                </c:pt>
                <c:pt idx="32">
                  <c:v>10.221846321571018</c:v>
                </c:pt>
                <c:pt idx="33">
                  <c:v>10.224706768938843</c:v>
                </c:pt>
                <c:pt idx="34">
                  <c:v>10.238914964427545</c:v>
                </c:pt>
                <c:pt idx="35">
                  <c:v>10.241671821570447</c:v>
                </c:pt>
                <c:pt idx="36">
                  <c:v>10.245953721570475</c:v>
                </c:pt>
                <c:pt idx="37">
                  <c:v>10.250895721570748</c:v>
                </c:pt>
                <c:pt idx="38">
                  <c:v>10.255382621571002</c:v>
                </c:pt>
                <c:pt idx="39">
                  <c:v>10.260297121570748</c:v>
                </c:pt>
                <c:pt idx="40">
                  <c:v>10.264617092403952</c:v>
                </c:pt>
                <c:pt idx="41">
                  <c:v>10.268712693364975</c:v>
                </c:pt>
                <c:pt idx="42">
                  <c:v>10.284655440618421</c:v>
                </c:pt>
                <c:pt idx="43">
                  <c:v>10.287606621570069</c:v>
                </c:pt>
                <c:pt idx="44">
                  <c:v>10.292665921570498</c:v>
                </c:pt>
                <c:pt idx="45">
                  <c:v>10.296602921570623</c:v>
                </c:pt>
                <c:pt idx="46">
                  <c:v>10.300574421570488</c:v>
                </c:pt>
                <c:pt idx="47">
                  <c:v>10.304313621570245</c:v>
                </c:pt>
                <c:pt idx="48">
                  <c:v>10.308025321570918</c:v>
                </c:pt>
                <c:pt idx="49">
                  <c:v>10.311192621570498</c:v>
                </c:pt>
                <c:pt idx="50">
                  <c:v>10.312502345379986</c:v>
                </c:pt>
                <c:pt idx="51">
                  <c:v>10.320860762747131</c:v>
                </c:pt>
                <c:pt idx="52">
                  <c:v>10.322676421570279</c:v>
                </c:pt>
                <c:pt idx="53">
                  <c:v>10.325377521570573</c:v>
                </c:pt>
                <c:pt idx="54">
                  <c:v>10.328383021571</c:v>
                </c:pt>
                <c:pt idx="55">
                  <c:v>10.330806721570738</c:v>
                </c:pt>
                <c:pt idx="56">
                  <c:v>10.333665038065988</c:v>
                </c:pt>
                <c:pt idx="57">
                  <c:v>10.336425521570547</c:v>
                </c:pt>
                <c:pt idx="58">
                  <c:v>10.340145121570098</c:v>
                </c:pt>
                <c:pt idx="59">
                  <c:v>10.342552956705735</c:v>
                </c:pt>
                <c:pt idx="60">
                  <c:v>10.354962956705492</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10.423034912479755</c:v>
                </c:pt>
                <c:pt idx="77">
                  <c:v>10.423789021570357</c:v>
                </c:pt>
                <c:pt idx="78">
                  <c:v>10.424493221570501</c:v>
                </c:pt>
                <c:pt idx="79">
                  <c:v>10.424985656622258</c:v>
                </c:pt>
                <c:pt idx="80">
                  <c:v>10.42523522157062</c:v>
                </c:pt>
                <c:pt idx="81">
                  <c:v>10.425362421570668</c:v>
                </c:pt>
                <c:pt idx="82">
                  <c:v>10.425530321570356</c:v>
                </c:pt>
                <c:pt idx="83">
                  <c:v>10.425603421570301</c:v>
                </c:pt>
                <c:pt idx="84">
                  <c:v>10.425689560700848</c:v>
                </c:pt>
                <c:pt idx="85">
                  <c:v>10.426454744647346</c:v>
                </c:pt>
                <c:pt idx="86">
                  <c:v>10.426704321570169</c:v>
                </c:pt>
                <c:pt idx="87">
                  <c:v>10.427001821570718</c:v>
                </c:pt>
                <c:pt idx="88">
                  <c:v>10.427321821570574</c:v>
                </c:pt>
                <c:pt idx="89">
                  <c:v>10.428302621570159</c:v>
                </c:pt>
                <c:pt idx="90">
                  <c:v>10.429337099920932</c:v>
                </c:pt>
                <c:pt idx="91">
                  <c:v>10.430666021570673</c:v>
                </c:pt>
                <c:pt idx="92">
                  <c:v>10.432345021570868</c:v>
                </c:pt>
                <c:pt idx="93">
                  <c:v>10.434133321570398</c:v>
                </c:pt>
                <c:pt idx="94">
                  <c:v>10.441273321570419</c:v>
                </c:pt>
                <c:pt idx="95">
                  <c:v>10.442539621570624</c:v>
                </c:pt>
                <c:pt idx="96">
                  <c:v>10.444107821570793</c:v>
                </c:pt>
                <c:pt idx="97">
                  <c:v>10.446481021570531</c:v>
                </c:pt>
                <c:pt idx="98">
                  <c:v>10.448072821570145</c:v>
                </c:pt>
                <c:pt idx="99">
                  <c:v>10.449651721570698</c:v>
                </c:pt>
                <c:pt idx="100">
                  <c:v>10.451007621570669</c:v>
                </c:pt>
                <c:pt idx="101">
                  <c:v>10.452095400518132</c:v>
                </c:pt>
                <c:pt idx="102">
                  <c:v>10.452827821570551</c:v>
                </c:pt>
                <c:pt idx="103">
                  <c:v>10.453136097432674</c:v>
                </c:pt>
                <c:pt idx="104">
                  <c:v>10.452690421570702</c:v>
                </c:pt>
                <c:pt idx="105">
                  <c:v>10.451658221570867</c:v>
                </c:pt>
                <c:pt idx="106">
                  <c:v>10.450473121570765</c:v>
                </c:pt>
                <c:pt idx="107">
                  <c:v>10.448727121570265</c:v>
                </c:pt>
                <c:pt idx="108">
                  <c:v>10.447047021570697</c:v>
                </c:pt>
                <c:pt idx="109">
                  <c:v>10.445538921570446</c:v>
                </c:pt>
                <c:pt idx="110">
                  <c:v>10.444292005243867</c:v>
                </c:pt>
                <c:pt idx="111">
                  <c:v>10.440418730661499</c:v>
                </c:pt>
                <c:pt idx="112">
                  <c:v>10.439528342403705</c:v>
                </c:pt>
                <c:pt idx="113">
                  <c:v>10.438688221570699</c:v>
                </c:pt>
                <c:pt idx="114">
                  <c:v>10.437966021570531</c:v>
                </c:pt>
                <c:pt idx="115">
                  <c:v>10.437242721570938</c:v>
                </c:pt>
                <c:pt idx="116">
                  <c:v>10.436527316520184</c:v>
                </c:pt>
                <c:pt idx="117">
                  <c:v>10.435677321570765</c:v>
                </c:pt>
                <c:pt idx="118">
                  <c:v>10.434606321570342</c:v>
                </c:pt>
                <c:pt idx="119">
                  <c:v>10.433778654903833</c:v>
                </c:pt>
                <c:pt idx="120">
                  <c:v>10.430171884070505</c:v>
                </c:pt>
                <c:pt idx="121">
                  <c:v>10.429438321570373</c:v>
                </c:pt>
                <c:pt idx="122">
                  <c:v>10.428255425736749</c:v>
                </c:pt>
                <c:pt idx="123">
                  <c:v>10.427141621570613</c:v>
                </c:pt>
                <c:pt idx="124">
                  <c:v>10.426182521570624</c:v>
                </c:pt>
                <c:pt idx="125">
                  <c:v>10.425315721570561</c:v>
                </c:pt>
                <c:pt idx="126">
                  <c:v>10.424441221570518</c:v>
                </c:pt>
                <c:pt idx="127">
                  <c:v>10.42378202157083</c:v>
                </c:pt>
                <c:pt idx="128">
                  <c:v>10.423302821570513</c:v>
                </c:pt>
                <c:pt idx="129">
                  <c:v>10.42088509429742</c:v>
                </c:pt>
                <c:pt idx="130">
                  <c:v>10.419853421570421</c:v>
                </c:pt>
                <c:pt idx="131">
                  <c:v>10.418884921570495</c:v>
                </c:pt>
                <c:pt idx="132">
                  <c:v>10.417952413407406</c:v>
                </c:pt>
                <c:pt idx="133">
                  <c:v>10.417069121569998</c:v>
                </c:pt>
                <c:pt idx="134">
                  <c:v>10.416258421570403</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10.413982121570569</c:v>
                </c:pt>
                <c:pt idx="145">
                  <c:v>10.414236021569579</c:v>
                </c:pt>
                <c:pt idx="146">
                  <c:v>10.414196392999132</c:v>
                </c:pt>
                <c:pt idx="147">
                  <c:v>10.414103611044412</c:v>
                </c:pt>
                <c:pt idx="148">
                  <c:v>10.41404852864143</c:v>
                </c:pt>
                <c:pt idx="149">
                  <c:v>10.413971521570456</c:v>
                </c:pt>
                <c:pt idx="150">
                  <c:v>10.413884821571003</c:v>
                </c:pt>
                <c:pt idx="151">
                  <c:v>10.413820821570749</c:v>
                </c:pt>
                <c:pt idx="152">
                  <c:v>10.413567521570585</c:v>
                </c:pt>
                <c:pt idx="153">
                  <c:v>10.413242321570499</c:v>
                </c:pt>
                <c:pt idx="154">
                  <c:v>10.412448121570819</c:v>
                </c:pt>
                <c:pt idx="155">
                  <c:v>10.411541505781074</c:v>
                </c:pt>
                <c:pt idx="156">
                  <c:v>10.404420898493697</c:v>
                </c:pt>
                <c:pt idx="157">
                  <c:v>10.401914221570095</c:v>
                </c:pt>
                <c:pt idx="158">
                  <c:v>10.399120121570988</c:v>
                </c:pt>
                <c:pt idx="159">
                  <c:v>10.391625821570511</c:v>
                </c:pt>
                <c:pt idx="160">
                  <c:v>10.385584421570456</c:v>
                </c:pt>
                <c:pt idx="161">
                  <c:v>10.379717404903587</c:v>
                </c:pt>
                <c:pt idx="162">
                  <c:v>10.373190121570687</c:v>
                </c:pt>
                <c:pt idx="163">
                  <c:v>10.368016721570518</c:v>
                </c:pt>
                <c:pt idx="164">
                  <c:v>10.364804488237256</c:v>
                </c:pt>
                <c:pt idx="165">
                  <c:v>10.349855513878367</c:v>
                </c:pt>
                <c:pt idx="166">
                  <c:v>10.344698021570748</c:v>
                </c:pt>
                <c:pt idx="167">
                  <c:v>10.338645821570921</c:v>
                </c:pt>
                <c:pt idx="168">
                  <c:v>10.33372835348535</c:v>
                </c:pt>
                <c:pt idx="169">
                  <c:v>10.327041821570205</c:v>
                </c:pt>
                <c:pt idx="170">
                  <c:v>10.321743821570848</c:v>
                </c:pt>
                <c:pt idx="171">
                  <c:v>10.316232821570622</c:v>
                </c:pt>
                <c:pt idx="172">
                  <c:v>10.311019721570901</c:v>
                </c:pt>
                <c:pt idx="173">
                  <c:v>10.308446154903876</c:v>
                </c:pt>
                <c:pt idx="174">
                  <c:v>10.29662152527429</c:v>
                </c:pt>
                <c:pt idx="175">
                  <c:v>10.293634221570571</c:v>
                </c:pt>
                <c:pt idx="176">
                  <c:v>10.290403721570579</c:v>
                </c:pt>
                <c:pt idx="177">
                  <c:v>10.288223221569998</c:v>
                </c:pt>
                <c:pt idx="178">
                  <c:v>10.284563721570315</c:v>
                </c:pt>
                <c:pt idx="179">
                  <c:v>10.281904521570508</c:v>
                </c:pt>
                <c:pt idx="180">
                  <c:v>10.279747923611396</c:v>
                </c:pt>
                <c:pt idx="181">
                  <c:v>10.277722921570998</c:v>
                </c:pt>
                <c:pt idx="182">
                  <c:v>10.276523256352888</c:v>
                </c:pt>
                <c:pt idx="183">
                  <c:v>10.27341708627641</c:v>
                </c:pt>
                <c:pt idx="184">
                  <c:v>10.274174821570822</c:v>
                </c:pt>
                <c:pt idx="185">
                  <c:v>10.275094121570568</c:v>
                </c:pt>
                <c:pt idx="186">
                  <c:v>10.275854621570701</c:v>
                </c:pt>
                <c:pt idx="187">
                  <c:v>10.276535553529317</c:v>
                </c:pt>
                <c:pt idx="188">
                  <c:v>10.279252515448153</c:v>
                </c:pt>
                <c:pt idx="189">
                  <c:v>10.279628721570669</c:v>
                </c:pt>
                <c:pt idx="190">
                  <c:v>10.280362321570268</c:v>
                </c:pt>
                <c:pt idx="191">
                  <c:v>10.281518721570668</c:v>
                </c:pt>
                <c:pt idx="192">
                  <c:v>10.282562563838766</c:v>
                </c:pt>
                <c:pt idx="193">
                  <c:v>10.28334080858342</c:v>
                </c:pt>
                <c:pt idx="194">
                  <c:v>10.286431525274324</c:v>
                </c:pt>
                <c:pt idx="195">
                  <c:v>10.286741521570761</c:v>
                </c:pt>
                <c:pt idx="196">
                  <c:v>10.287214521570647</c:v>
                </c:pt>
                <c:pt idx="197">
                  <c:v>10.287238921570433</c:v>
                </c:pt>
                <c:pt idx="198">
                  <c:v>10.285932563838729</c:v>
                </c:pt>
                <c:pt idx="199">
                  <c:v>10.283520121570488</c:v>
                </c:pt>
                <c:pt idx="200">
                  <c:v>10.281263221570061</c:v>
                </c:pt>
                <c:pt idx="201">
                  <c:v>10.279844250141998</c:v>
                </c:pt>
                <c:pt idx="202">
                  <c:v>10.274007821570692</c:v>
                </c:pt>
                <c:pt idx="203">
                  <c:v>10.272723739938087</c:v>
                </c:pt>
                <c:pt idx="204">
                  <c:v>10.271028421570472</c:v>
                </c:pt>
                <c:pt idx="205">
                  <c:v>10.26969864631279</c:v>
                </c:pt>
                <c:pt idx="206">
                  <c:v>10.268260121570298</c:v>
                </c:pt>
                <c:pt idx="207">
                  <c:v>10.267487121570511</c:v>
                </c:pt>
                <c:pt idx="208">
                  <c:v>10.267926121570248</c:v>
                </c:pt>
                <c:pt idx="209">
                  <c:v>10.268555821570068</c:v>
                </c:pt>
                <c:pt idx="210">
                  <c:v>10.268957457934368</c:v>
                </c:pt>
                <c:pt idx="211">
                  <c:v>10.270427821570568</c:v>
                </c:pt>
                <c:pt idx="212">
                  <c:v>10.270674137360222</c:v>
                </c:pt>
                <c:pt idx="213">
                  <c:v>10.271281021570669</c:v>
                </c:pt>
                <c:pt idx="214">
                  <c:v>10.271870521570948</c:v>
                </c:pt>
                <c:pt idx="215">
                  <c:v>10.27240092157102</c:v>
                </c:pt>
                <c:pt idx="216">
                  <c:v>10.27286812157061</c:v>
                </c:pt>
                <c:pt idx="217">
                  <c:v>10.273328221570486</c:v>
                </c:pt>
                <c:pt idx="218">
                  <c:v>10.273716407428926</c:v>
                </c:pt>
                <c:pt idx="219">
                  <c:v>10.273931457934149</c:v>
                </c:pt>
                <c:pt idx="220">
                  <c:v>10.275140174511634</c:v>
                </c:pt>
                <c:pt idx="221">
                  <c:v>10.275467821570416</c:v>
                </c:pt>
                <c:pt idx="222">
                  <c:v>10.275911421570269</c:v>
                </c:pt>
                <c:pt idx="223">
                  <c:v>10.276298621570531</c:v>
                </c:pt>
                <c:pt idx="224">
                  <c:v>10.276652821570664</c:v>
                </c:pt>
                <c:pt idx="225">
                  <c:v>10.276960521570498</c:v>
                </c:pt>
                <c:pt idx="226">
                  <c:v>10.277220121570247</c:v>
                </c:pt>
                <c:pt idx="227">
                  <c:v>10.277306787088364</c:v>
                </c:pt>
                <c:pt idx="228">
                  <c:v>10.275027821570561</c:v>
                </c:pt>
                <c:pt idx="229">
                  <c:v>10.273997421570741</c:v>
                </c:pt>
                <c:pt idx="230">
                  <c:v>10.271516421570468</c:v>
                </c:pt>
                <c:pt idx="231">
                  <c:v>10.269206621569754</c:v>
                </c:pt>
                <c:pt idx="232">
                  <c:v>10.266363221570298</c:v>
                </c:pt>
                <c:pt idx="233">
                  <c:v>10.264034721570319</c:v>
                </c:pt>
                <c:pt idx="234">
                  <c:v>10.26193972157054</c:v>
                </c:pt>
                <c:pt idx="235">
                  <c:v>10.259493021570833</c:v>
                </c:pt>
                <c:pt idx="236">
                  <c:v>10.257884071570558</c:v>
                </c:pt>
                <c:pt idx="237">
                  <c:v>10.250948602820515</c:v>
                </c:pt>
                <c:pt idx="238">
                  <c:v>10.24859093984985</c:v>
                </c:pt>
                <c:pt idx="239">
                  <c:v>10.246469621570313</c:v>
                </c:pt>
                <c:pt idx="240">
                  <c:v>10.244464321570566</c:v>
                </c:pt>
                <c:pt idx="241">
                  <c:v>10.242713221570538</c:v>
                </c:pt>
                <c:pt idx="242">
                  <c:v>10.241183921570347</c:v>
                </c:pt>
                <c:pt idx="243">
                  <c:v>10.239600617269225</c:v>
                </c:pt>
                <c:pt idx="244">
                  <c:v>10.23834838975206</c:v>
                </c:pt>
                <c:pt idx="245">
                  <c:v>10.234984338424622</c:v>
                </c:pt>
                <c:pt idx="246">
                  <c:v>10.234218121570395</c:v>
                </c:pt>
                <c:pt idx="247">
                  <c:v>10.233482921570598</c:v>
                </c:pt>
                <c:pt idx="248">
                  <c:v>10.232912921570826</c:v>
                </c:pt>
                <c:pt idx="249">
                  <c:v>10.232388672634258</c:v>
                </c:pt>
                <c:pt idx="250">
                  <c:v>10.231988021570963</c:v>
                </c:pt>
                <c:pt idx="251">
                  <c:v>10.231607221570741</c:v>
                </c:pt>
                <c:pt idx="252">
                  <c:v>10.231238521570521</c:v>
                </c:pt>
                <c:pt idx="253">
                  <c:v>10.230985321570783</c:v>
                </c:pt>
                <c:pt idx="254">
                  <c:v>10.229613735549023</c:v>
                </c:pt>
                <c:pt idx="255">
                  <c:v>10.229370558412565</c:v>
                </c:pt>
                <c:pt idx="256">
                  <c:v>10.229151621570809</c:v>
                </c:pt>
                <c:pt idx="257">
                  <c:v>10.228937921569909</c:v>
                </c:pt>
                <c:pt idx="258">
                  <c:v>10.228770921570074</c:v>
                </c:pt>
                <c:pt idx="259">
                  <c:v>10.228671121570878</c:v>
                </c:pt>
                <c:pt idx="260">
                  <c:v>10.228617821570499</c:v>
                </c:pt>
                <c:pt idx="261">
                  <c:v>10.22839948823761</c:v>
                </c:pt>
                <c:pt idx="262">
                  <c:v>10.228335425736836</c:v>
                </c:pt>
                <c:pt idx="263">
                  <c:v>10.228220921570145</c:v>
                </c:pt>
                <c:pt idx="264">
                  <c:v>10.228132921570618</c:v>
                </c:pt>
                <c:pt idx="265">
                  <c:v>10.228051821569835</c:v>
                </c:pt>
                <c:pt idx="266">
                  <c:v>10.227978821570797</c:v>
                </c:pt>
                <c:pt idx="267">
                  <c:v>10.227911651357003</c:v>
                </c:pt>
                <c:pt idx="268">
                  <c:v>10.227880001057855</c:v>
                </c:pt>
                <c:pt idx="269">
                  <c:v>10.226818821570548</c:v>
                </c:pt>
                <c:pt idx="270">
                  <c:v>10.226615321570348</c:v>
                </c:pt>
                <c:pt idx="271">
                  <c:v>10.226348221570701</c:v>
                </c:pt>
                <c:pt idx="272">
                  <c:v>10.226105521571156</c:v>
                </c:pt>
                <c:pt idx="273">
                  <c:v>10.225897921570418</c:v>
                </c:pt>
                <c:pt idx="274">
                  <c:v>10.225703421570728</c:v>
                </c:pt>
                <c:pt idx="275">
                  <c:v>10.225508621571333</c:v>
                </c:pt>
                <c:pt idx="276">
                  <c:v>10.225373721570252</c:v>
                </c:pt>
                <c:pt idx="277">
                  <c:v>10.22526929215865</c:v>
                </c:pt>
                <c:pt idx="278">
                  <c:v>10.224989592403844</c:v>
                </c:pt>
                <c:pt idx="279">
                  <c:v>10.224913579146843</c:v>
                </c:pt>
                <c:pt idx="280">
                  <c:v>10.224846421570446</c:v>
                </c:pt>
                <c:pt idx="281">
                  <c:v>10.224781421571109</c:v>
                </c:pt>
                <c:pt idx="282">
                  <c:v>10.224712621570268</c:v>
                </c:pt>
                <c:pt idx="283">
                  <c:v>10.224615121570386</c:v>
                </c:pt>
                <c:pt idx="284">
                  <c:v>10.224497333765882</c:v>
                </c:pt>
                <c:pt idx="285">
                  <c:v>10.224426121570414</c:v>
                </c:pt>
                <c:pt idx="286">
                  <c:v>10.224340121570107</c:v>
                </c:pt>
                <c:pt idx="287">
                  <c:v>10.224275021570529</c:v>
                </c:pt>
                <c:pt idx="288">
                  <c:v>10.224247821570399</c:v>
                </c:pt>
                <c:pt idx="289">
                  <c:v>10.224180346823275</c:v>
                </c:pt>
                <c:pt idx="290">
                  <c:v>10.223289221570818</c:v>
                </c:pt>
                <c:pt idx="291">
                  <c:v>10.221749521570848</c:v>
                </c:pt>
                <c:pt idx="292">
                  <c:v>10.219856021570799</c:v>
                </c:pt>
                <c:pt idx="293">
                  <c:v>10.218414221570848</c:v>
                </c:pt>
                <c:pt idx="294">
                  <c:v>10.217151421570648</c:v>
                </c:pt>
                <c:pt idx="295">
                  <c:v>10.21576309038754</c:v>
                </c:pt>
                <c:pt idx="296">
                  <c:v>10.214792321571148</c:v>
                </c:pt>
                <c:pt idx="297">
                  <c:v>10.213671521570658</c:v>
                </c:pt>
                <c:pt idx="298">
                  <c:v>10.212690221570696</c:v>
                </c:pt>
                <c:pt idx="299">
                  <c:v>10.211867821570499</c:v>
                </c:pt>
                <c:pt idx="300">
                  <c:v>10.211156407429414</c:v>
                </c:pt>
                <c:pt idx="301">
                  <c:v>10.210678921570846</c:v>
                </c:pt>
                <c:pt idx="302">
                  <c:v>10.210237521570701</c:v>
                </c:pt>
                <c:pt idx="303">
                  <c:v>10.209894221570423</c:v>
                </c:pt>
                <c:pt idx="304">
                  <c:v>10.209564421570731</c:v>
                </c:pt>
                <c:pt idx="305">
                  <c:v>10.209316685206701</c:v>
                </c:pt>
                <c:pt idx="306">
                  <c:v>10.20895102157051</c:v>
                </c:pt>
                <c:pt idx="307">
                  <c:v>10.208696021570333</c:v>
                </c:pt>
                <c:pt idx="308">
                  <c:v>10.208401021570147</c:v>
                </c:pt>
                <c:pt idx="309">
                  <c:v>10.208160421570613</c:v>
                </c:pt>
                <c:pt idx="310">
                  <c:v>10.207909842847059</c:v>
                </c:pt>
                <c:pt idx="311">
                  <c:v>10.207680121570858</c:v>
                </c:pt>
                <c:pt idx="312">
                  <c:v>10.207480221570664</c:v>
                </c:pt>
                <c:pt idx="313">
                  <c:v>10.207194021570601</c:v>
                </c:pt>
                <c:pt idx="314">
                  <c:v>10.206945240925322</c:v>
                </c:pt>
                <c:pt idx="315">
                  <c:v>10.204320165320455</c:v>
                </c:pt>
                <c:pt idx="316">
                  <c:v>10.203387521570605</c:v>
                </c:pt>
                <c:pt idx="317">
                  <c:v>10.20258942157038</c:v>
                </c:pt>
                <c:pt idx="318">
                  <c:v>10.201766821570548</c:v>
                </c:pt>
                <c:pt idx="319">
                  <c:v>10.201144021570748</c:v>
                </c:pt>
                <c:pt idx="320">
                  <c:v>10.200472421570595</c:v>
                </c:pt>
                <c:pt idx="321">
                  <c:v>10.199896558412874</c:v>
                </c:pt>
                <c:pt idx="322">
                  <c:v>10.199400321570451</c:v>
                </c:pt>
                <c:pt idx="323">
                  <c:v>10.198942921570813</c:v>
                </c:pt>
                <c:pt idx="324">
                  <c:v>10.198508021570643</c:v>
                </c:pt>
                <c:pt idx="325">
                  <c:v>10.198327721570891</c:v>
                </c:pt>
                <c:pt idx="326">
                  <c:v>10.198186266015155</c:v>
                </c:pt>
                <c:pt idx="327">
                  <c:v>10.198029221570856</c:v>
                </c:pt>
                <c:pt idx="328">
                  <c:v>10.197914921570298</c:v>
                </c:pt>
                <c:pt idx="329">
                  <c:v>10.197832821571168</c:v>
                </c:pt>
                <c:pt idx="330">
                  <c:v>10.197768730661464</c:v>
                </c:pt>
                <c:pt idx="331">
                  <c:v>10.197682421570093</c:v>
                </c:pt>
                <c:pt idx="332">
                  <c:v>10.197644721570255</c:v>
                </c:pt>
                <c:pt idx="333">
                  <c:v>10.197637821570519</c:v>
                </c:pt>
                <c:pt idx="334">
                  <c:v>10.197449667724516</c:v>
                </c:pt>
                <c:pt idx="335">
                  <c:v>10.19840302157067</c:v>
                </c:pt>
                <c:pt idx="336">
                  <c:v>10.200109505781072</c:v>
                </c:pt>
                <c:pt idx="337">
                  <c:v>10.201861521570562</c:v>
                </c:pt>
                <c:pt idx="338">
                  <c:v>10.203509021570355</c:v>
                </c:pt>
                <c:pt idx="339">
                  <c:v>10.205019221570168</c:v>
                </c:pt>
                <c:pt idx="340">
                  <c:v>10.206187721570231</c:v>
                </c:pt>
                <c:pt idx="341">
                  <c:v>10.207542653030927</c:v>
                </c:pt>
                <c:pt idx="342">
                  <c:v>10.208428013878548</c:v>
                </c:pt>
                <c:pt idx="343">
                  <c:v>10.211062821570437</c:v>
                </c:pt>
                <c:pt idx="344">
                  <c:v>10.211479148100905</c:v>
                </c:pt>
                <c:pt idx="345">
                  <c:v>10.212262721570447</c:v>
                </c:pt>
                <c:pt idx="346">
                  <c:v>10.212925421570642</c:v>
                </c:pt>
                <c:pt idx="347">
                  <c:v>10.213551121570809</c:v>
                </c:pt>
                <c:pt idx="348">
                  <c:v>10.21418782157069</c:v>
                </c:pt>
                <c:pt idx="349">
                  <c:v>10.214739321570548</c:v>
                </c:pt>
                <c:pt idx="350">
                  <c:v>10.215182003388852</c:v>
                </c:pt>
                <c:pt idx="351">
                  <c:v>10.216191350982214</c:v>
                </c:pt>
                <c:pt idx="352">
                  <c:v>10.21639422157044</c:v>
                </c:pt>
                <c:pt idx="353">
                  <c:v>10.216688326620996</c:v>
                </c:pt>
                <c:pt idx="354">
                  <c:v>10.217317621570626</c:v>
                </c:pt>
                <c:pt idx="355">
                  <c:v>10.219576821570548</c:v>
                </c:pt>
                <c:pt idx="356">
                  <c:v>10.222650321570413</c:v>
                </c:pt>
                <c:pt idx="357">
                  <c:v>10.226442621570513</c:v>
                </c:pt>
                <c:pt idx="358">
                  <c:v>10.229325733658438</c:v>
                </c:pt>
                <c:pt idx="359">
                  <c:v>10.231735279197707</c:v>
                </c:pt>
                <c:pt idx="360">
                  <c:v>10.253356833916024</c:v>
                </c:pt>
                <c:pt idx="361">
                  <c:v>10.256155621570413</c:v>
                </c:pt>
                <c:pt idx="362">
                  <c:v>10.258693921570318</c:v>
                </c:pt>
                <c:pt idx="363">
                  <c:v>10.261675821570618</c:v>
                </c:pt>
                <c:pt idx="364">
                  <c:v>10.263865055612868</c:v>
                </c:pt>
                <c:pt idx="365">
                  <c:v>10.265638206185953</c:v>
                </c:pt>
                <c:pt idx="366">
                  <c:v>10.271287367025067</c:v>
                </c:pt>
                <c:pt idx="367">
                  <c:v>10.272569821570229</c:v>
                </c:pt>
                <c:pt idx="368">
                  <c:v>10.274706021570449</c:v>
                </c:pt>
                <c:pt idx="369">
                  <c:v>10.276592121570999</c:v>
                </c:pt>
                <c:pt idx="370">
                  <c:v>10.278705599348129</c:v>
                </c:pt>
                <c:pt idx="371">
                  <c:v>10.280448921570708</c:v>
                </c:pt>
                <c:pt idx="372">
                  <c:v>10.281947421570889</c:v>
                </c:pt>
                <c:pt idx="373">
                  <c:v>10.283465021570498</c:v>
                </c:pt>
                <c:pt idx="374">
                  <c:v>10.284576521570543</c:v>
                </c:pt>
                <c:pt idx="375">
                  <c:v>10.285129488237246</c:v>
                </c:pt>
                <c:pt idx="376">
                  <c:v>10.28718766284031</c:v>
                </c:pt>
                <c:pt idx="377">
                  <c:v>10.287792060700767</c:v>
                </c:pt>
                <c:pt idx="378">
                  <c:v>10.288427821570817</c:v>
                </c:pt>
                <c:pt idx="379">
                  <c:v>10.288986821570548</c:v>
                </c:pt>
                <c:pt idx="380">
                  <c:v>10.289491821570763</c:v>
                </c:pt>
                <c:pt idx="381">
                  <c:v>10.290052521570571</c:v>
                </c:pt>
                <c:pt idx="382">
                  <c:v>10.290454305087229</c:v>
                </c:pt>
                <c:pt idx="383">
                  <c:v>10.290804090227354</c:v>
                </c:pt>
                <c:pt idx="384">
                  <c:v>10.291998337034315</c:v>
                </c:pt>
                <c:pt idx="385">
                  <c:v>10.290557921570581</c:v>
                </c:pt>
                <c:pt idx="386">
                  <c:v>10.28872762157064</c:v>
                </c:pt>
                <c:pt idx="387">
                  <c:v>10.286985521570655</c:v>
                </c:pt>
                <c:pt idx="388">
                  <c:v>10.285538880394014</c:v>
                </c:pt>
                <c:pt idx="389">
                  <c:v>10.284487821570551</c:v>
                </c:pt>
                <c:pt idx="390">
                  <c:v>10.281129988237545</c:v>
                </c:pt>
                <c:pt idx="391">
                  <c:v>10.28039212157071</c:v>
                </c:pt>
                <c:pt idx="392">
                  <c:v>10.279355321570419</c:v>
                </c:pt>
                <c:pt idx="393">
                  <c:v>10.278519021570531</c:v>
                </c:pt>
                <c:pt idx="394">
                  <c:v>10.277883221570431</c:v>
                </c:pt>
                <c:pt idx="395">
                  <c:v>10.277065133398509</c:v>
                </c:pt>
                <c:pt idx="396">
                  <c:v>10.276334121570741</c:v>
                </c:pt>
                <c:pt idx="397">
                  <c:v>10.275788383368464</c:v>
                </c:pt>
                <c:pt idx="398">
                  <c:v>10.273666097432384</c:v>
                </c:pt>
                <c:pt idx="399">
                  <c:v>10.27313752157095</c:v>
                </c:pt>
                <c:pt idx="400">
                  <c:v>10.272618599348391</c:v>
                </c:pt>
                <c:pt idx="401">
                  <c:v>10.272174521571046</c:v>
                </c:pt>
                <c:pt idx="402">
                  <c:v>10.271686921570321</c:v>
                </c:pt>
                <c:pt idx="403">
                  <c:v>10.270963421570702</c:v>
                </c:pt>
                <c:pt idx="404">
                  <c:v>10.269923721570388</c:v>
                </c:pt>
                <c:pt idx="405">
                  <c:v>10.268774131094098</c:v>
                </c:pt>
                <c:pt idx="406">
                  <c:v>10.26333937712633</c:v>
                </c:pt>
                <c:pt idx="407">
                  <c:v>10.261558421570648</c:v>
                </c:pt>
                <c:pt idx="408">
                  <c:v>10.25968182157037</c:v>
                </c:pt>
                <c:pt idx="409">
                  <c:v>10.257354921570348</c:v>
                </c:pt>
                <c:pt idx="410">
                  <c:v>10.254417421570665</c:v>
                </c:pt>
                <c:pt idx="411">
                  <c:v>10.251652063994969</c:v>
                </c:pt>
                <c:pt idx="412">
                  <c:v>10.248767021570144</c:v>
                </c:pt>
                <c:pt idx="413">
                  <c:v>10.247304273183573</c:v>
                </c:pt>
                <c:pt idx="414">
                  <c:v>10.241608334390975</c:v>
                </c:pt>
                <c:pt idx="415">
                  <c:v>10.240272621570584</c:v>
                </c:pt>
                <c:pt idx="416">
                  <c:v>10.238722221570951</c:v>
                </c:pt>
                <c:pt idx="417">
                  <c:v>10.237056221570228</c:v>
                </c:pt>
                <c:pt idx="418">
                  <c:v>10.235553478135946</c:v>
                </c:pt>
                <c:pt idx="419">
                  <c:v>10.234205121570543</c:v>
                </c:pt>
                <c:pt idx="420">
                  <c:v>10.233027821570643</c:v>
                </c:pt>
                <c:pt idx="421">
                  <c:v>10.232070859545374</c:v>
                </c:pt>
                <c:pt idx="422">
                  <c:v>10.229231154904069</c:v>
                </c:pt>
                <c:pt idx="423">
                  <c:v>10.228418730661444</c:v>
                </c:pt>
                <c:pt idx="424">
                  <c:v>10.227713121570797</c:v>
                </c:pt>
                <c:pt idx="425">
                  <c:v>10.227060621570518</c:v>
                </c:pt>
                <c:pt idx="426">
                  <c:v>10.226521621570981</c:v>
                </c:pt>
                <c:pt idx="427">
                  <c:v>10.22594882157037</c:v>
                </c:pt>
                <c:pt idx="428">
                  <c:v>10.2249290120473</c:v>
                </c:pt>
                <c:pt idx="429">
                  <c:v>10.223709798314799</c:v>
                </c:pt>
                <c:pt idx="430">
                  <c:v>10.220478046289642</c:v>
                </c:pt>
                <c:pt idx="431">
                  <c:v>10.219639621570568</c:v>
                </c:pt>
                <c:pt idx="432">
                  <c:v>10.218929221570546</c:v>
                </c:pt>
                <c:pt idx="433">
                  <c:v>10.218182021570808</c:v>
                </c:pt>
                <c:pt idx="434">
                  <c:v>10.217476609449022</c:v>
                </c:pt>
                <c:pt idx="435">
                  <c:v>10.216844721570718</c:v>
                </c:pt>
                <c:pt idx="436">
                  <c:v>10.215767121570348</c:v>
                </c:pt>
                <c:pt idx="437">
                  <c:v>10.214715521570518</c:v>
                </c:pt>
                <c:pt idx="438">
                  <c:v>10.214187821570505</c:v>
                </c:pt>
                <c:pt idx="439">
                  <c:v>10.211973961921348</c:v>
                </c:pt>
                <c:pt idx="440">
                  <c:v>10.211441866514051</c:v>
                </c:pt>
                <c:pt idx="441">
                  <c:v>10.210667121570706</c:v>
                </c:pt>
                <c:pt idx="442">
                  <c:v>10.210130221570623</c:v>
                </c:pt>
                <c:pt idx="443">
                  <c:v>10.209554121570747</c:v>
                </c:pt>
                <c:pt idx="444">
                  <c:v>10.209082421570118</c:v>
                </c:pt>
                <c:pt idx="445">
                  <c:v>10.208574286217001</c:v>
                </c:pt>
                <c:pt idx="446">
                  <c:v>10.208156921570746</c:v>
                </c:pt>
                <c:pt idx="447">
                  <c:v>10.207858154903969</c:v>
                </c:pt>
                <c:pt idx="448">
                  <c:v>10.206861571570398</c:v>
                </c:pt>
                <c:pt idx="449">
                  <c:v>10.206702221570518</c:v>
                </c:pt>
                <c:pt idx="450">
                  <c:v>10.206466221570835</c:v>
                </c:pt>
                <c:pt idx="451">
                  <c:v>10.20628992157036</c:v>
                </c:pt>
                <c:pt idx="452">
                  <c:v>10.206093882176944</c:v>
                </c:pt>
                <c:pt idx="453">
                  <c:v>10.205941121570863</c:v>
                </c:pt>
                <c:pt idx="454">
                  <c:v>10.205797621570168</c:v>
                </c:pt>
                <c:pt idx="455">
                  <c:v>10.205649821570873</c:v>
                </c:pt>
                <c:pt idx="456">
                  <c:v>10.205581605354254</c:v>
                </c:pt>
                <c:pt idx="457">
                  <c:v>10.205042665320306</c:v>
                </c:pt>
                <c:pt idx="458">
                  <c:v>10.204943628022349</c:v>
                </c:pt>
                <c:pt idx="459">
                  <c:v>10.204830621570668</c:v>
                </c:pt>
                <c:pt idx="460">
                  <c:v>10.204716421570055</c:v>
                </c:pt>
                <c:pt idx="461">
                  <c:v>10.204639421571168</c:v>
                </c:pt>
                <c:pt idx="462">
                  <c:v>10.204556821570279</c:v>
                </c:pt>
                <c:pt idx="463">
                  <c:v>10.204499669397009</c:v>
                </c:pt>
                <c:pt idx="464">
                  <c:v>10.204418269331567</c:v>
                </c:pt>
                <c:pt idx="465">
                  <c:v>10.204098821570453</c:v>
                </c:pt>
                <c:pt idx="466">
                  <c:v>10.203719621570244</c:v>
                </c:pt>
                <c:pt idx="467">
                  <c:v>10.203409021570664</c:v>
                </c:pt>
                <c:pt idx="468">
                  <c:v>10.202967621570762</c:v>
                </c:pt>
                <c:pt idx="469">
                  <c:v>10.202603957934272</c:v>
                </c:pt>
                <c:pt idx="470">
                  <c:v>10.201260107284808</c:v>
                </c:pt>
                <c:pt idx="471">
                  <c:v>10.200858841979013</c:v>
                </c:pt>
                <c:pt idx="472">
                  <c:v>10.200367521570763</c:v>
                </c:pt>
                <c:pt idx="473">
                  <c:v>10.199932921570721</c:v>
                </c:pt>
                <c:pt idx="474">
                  <c:v>10.199513121570398</c:v>
                </c:pt>
                <c:pt idx="475">
                  <c:v>10.199147521570508</c:v>
                </c:pt>
                <c:pt idx="476">
                  <c:v>10.198807621570749</c:v>
                </c:pt>
                <c:pt idx="477">
                  <c:v>10.198576191135567</c:v>
                </c:pt>
                <c:pt idx="478">
                  <c:v>10.197797145894793</c:v>
                </c:pt>
                <c:pt idx="479">
                  <c:v>10.197657021570164</c:v>
                </c:pt>
                <c:pt idx="480">
                  <c:v>10.197528721570013</c:v>
                </c:pt>
                <c:pt idx="481">
                  <c:v>10.197391821569951</c:v>
                </c:pt>
                <c:pt idx="482">
                  <c:v>10.197304221570661</c:v>
                </c:pt>
                <c:pt idx="483">
                  <c:v>10.197073637896935</c:v>
                </c:pt>
                <c:pt idx="484">
                  <c:v>10.196772921570798</c:v>
                </c:pt>
                <c:pt idx="485">
                  <c:v>10.196482121570838</c:v>
                </c:pt>
                <c:pt idx="486">
                  <c:v>10.196314621570693</c:v>
                </c:pt>
                <c:pt idx="487">
                  <c:v>10.195582266015212</c:v>
                </c:pt>
                <c:pt idx="488">
                  <c:v>10.1954742215704</c:v>
                </c:pt>
                <c:pt idx="489">
                  <c:v>10.195224488237258</c:v>
                </c:pt>
                <c:pt idx="490">
                  <c:v>10.195025121570856</c:v>
                </c:pt>
                <c:pt idx="491">
                  <c:v>10.194835621570448</c:v>
                </c:pt>
                <c:pt idx="492">
                  <c:v>10.194695221570939</c:v>
                </c:pt>
                <c:pt idx="493">
                  <c:v>10.194504821570135</c:v>
                </c:pt>
                <c:pt idx="494">
                  <c:v>10.194056558412624</c:v>
                </c:pt>
                <c:pt idx="495">
                  <c:v>10.19201713663908</c:v>
                </c:pt>
                <c:pt idx="496">
                  <c:v>10.191042421570756</c:v>
                </c:pt>
                <c:pt idx="497">
                  <c:v>10.190228121570565</c:v>
                </c:pt>
                <c:pt idx="498">
                  <c:v>10.189400921570652</c:v>
                </c:pt>
                <c:pt idx="499">
                  <c:v>10.188667421570612</c:v>
                </c:pt>
                <c:pt idx="500">
                  <c:v>10.188130121571103</c:v>
                </c:pt>
                <c:pt idx="501">
                  <c:v>10.187242311366376</c:v>
                </c:pt>
                <c:pt idx="502">
                  <c:v>10.186459586276669</c:v>
                </c:pt>
                <c:pt idx="503">
                  <c:v>10.183902283108921</c:v>
                </c:pt>
                <c:pt idx="504">
                  <c:v>10.183492921570449</c:v>
                </c:pt>
                <c:pt idx="505">
                  <c:v>10.183036221570532</c:v>
                </c:pt>
                <c:pt idx="506">
                  <c:v>10.182643321570865</c:v>
                </c:pt>
                <c:pt idx="507">
                  <c:v>10.182242169396588</c:v>
                </c:pt>
                <c:pt idx="508">
                  <c:v>10.18192582157044</c:v>
                </c:pt>
                <c:pt idx="509">
                  <c:v>10.181717188659572</c:v>
                </c:pt>
                <c:pt idx="510">
                  <c:v>10.181047278092578</c:v>
                </c:pt>
                <c:pt idx="511">
                  <c:v>10.180852121570494</c:v>
                </c:pt>
                <c:pt idx="512">
                  <c:v>10.180622921570698</c:v>
                </c:pt>
                <c:pt idx="513">
                  <c:v>10.180448841978652</c:v>
                </c:pt>
                <c:pt idx="514">
                  <c:v>10.180292921571068</c:v>
                </c:pt>
                <c:pt idx="515">
                  <c:v>10.180147821571254</c:v>
                </c:pt>
                <c:pt idx="516">
                  <c:v>10.179960421570087</c:v>
                </c:pt>
                <c:pt idx="517">
                  <c:v>10.179883877908768</c:v>
                </c:pt>
                <c:pt idx="518">
                  <c:v>10.179237821570538</c:v>
                </c:pt>
                <c:pt idx="519">
                  <c:v>10.179103697858849</c:v>
                </c:pt>
                <c:pt idx="520">
                  <c:v>10.17885652157041</c:v>
                </c:pt>
                <c:pt idx="521">
                  <c:v>10.178615421570406</c:v>
                </c:pt>
                <c:pt idx="522">
                  <c:v>10.178364921570466</c:v>
                </c:pt>
                <c:pt idx="523">
                  <c:v>10.178157421570948</c:v>
                </c:pt>
                <c:pt idx="524">
                  <c:v>10.177829921570298</c:v>
                </c:pt>
                <c:pt idx="525">
                  <c:v>10.177492705291499</c:v>
                </c:pt>
                <c:pt idx="526">
                  <c:v>10.177227215510168</c:v>
                </c:pt>
                <c:pt idx="527">
                  <c:v>10.172587821570559</c:v>
                </c:pt>
                <c:pt idx="528">
                  <c:v>10.171571721570459</c:v>
                </c:pt>
                <c:pt idx="529">
                  <c:v>10.169579821570423</c:v>
                </c:pt>
                <c:pt idx="530">
                  <c:v>10.167717121570698</c:v>
                </c:pt>
                <c:pt idx="531">
                  <c:v>10.166125421570348</c:v>
                </c:pt>
                <c:pt idx="532">
                  <c:v>10.164627505781414</c:v>
                </c:pt>
                <c:pt idx="533">
                  <c:v>10.163183221570518</c:v>
                </c:pt>
                <c:pt idx="534">
                  <c:v>10.1620097215703</c:v>
                </c:pt>
                <c:pt idx="535">
                  <c:v>10.160936446570403</c:v>
                </c:pt>
                <c:pt idx="536">
                  <c:v>10.158294125918346</c:v>
                </c:pt>
                <c:pt idx="537">
                  <c:v>10.157432521570852</c:v>
                </c:pt>
                <c:pt idx="538">
                  <c:v>10.156755623768223</c:v>
                </c:pt>
                <c:pt idx="539">
                  <c:v>10.156098021570685</c:v>
                </c:pt>
                <c:pt idx="540">
                  <c:v>10.155535021570754</c:v>
                </c:pt>
                <c:pt idx="541">
                  <c:v>10.155139521570334</c:v>
                </c:pt>
                <c:pt idx="542">
                  <c:v>10.154587521570647</c:v>
                </c:pt>
                <c:pt idx="543">
                  <c:v>10.154152321570718</c:v>
                </c:pt>
                <c:pt idx="544">
                  <c:v>10.153946750141976</c:v>
                </c:pt>
                <c:pt idx="545">
                  <c:v>10.153175094297907</c:v>
                </c:pt>
                <c:pt idx="546">
                  <c:v>10.152967721570668</c:v>
                </c:pt>
                <c:pt idx="547">
                  <c:v>10.152759321570827</c:v>
                </c:pt>
                <c:pt idx="548">
                  <c:v>10.152534821570784</c:v>
                </c:pt>
                <c:pt idx="549">
                  <c:v>10.152343621570637</c:v>
                </c:pt>
                <c:pt idx="550">
                  <c:v>10.152184204549442</c:v>
                </c:pt>
                <c:pt idx="551">
                  <c:v>10.151954621570653</c:v>
                </c:pt>
                <c:pt idx="552">
                  <c:v>10.151777321571418</c:v>
                </c:pt>
                <c:pt idx="553">
                  <c:v>10.151701895644679</c:v>
                </c:pt>
                <c:pt idx="554">
                  <c:v>10.15130628310907</c:v>
                </c:pt>
                <c:pt idx="555">
                  <c:v>10.151230921570843</c:v>
                </c:pt>
                <c:pt idx="556">
                  <c:v>10.151144321570181</c:v>
                </c:pt>
                <c:pt idx="557">
                  <c:v>10.151117209325534</c:v>
                </c:pt>
                <c:pt idx="558">
                  <c:v>10.151092221570519</c:v>
                </c:pt>
                <c:pt idx="559">
                  <c:v>10.151063221571048</c:v>
                </c:pt>
                <c:pt idx="560">
                  <c:v>10.151030321570303</c:v>
                </c:pt>
                <c:pt idx="561">
                  <c:v>10.151007821569749</c:v>
                </c:pt>
                <c:pt idx="562">
                  <c:v>10.151006392999179</c:v>
                </c:pt>
                <c:pt idx="563">
                  <c:v>10.150887821570436</c:v>
                </c:pt>
                <c:pt idx="564">
                  <c:v>10.150804521570636</c:v>
                </c:pt>
                <c:pt idx="565">
                  <c:v>10.150624721571019</c:v>
                </c:pt>
                <c:pt idx="566">
                  <c:v>10.150171821570517</c:v>
                </c:pt>
                <c:pt idx="567">
                  <c:v>10.149731921570572</c:v>
                </c:pt>
                <c:pt idx="568">
                  <c:v>10.149336521570646</c:v>
                </c:pt>
                <c:pt idx="569">
                  <c:v>10.148991086876846</c:v>
                </c:pt>
                <c:pt idx="570">
                  <c:v>10.148727821570578</c:v>
                </c:pt>
                <c:pt idx="571">
                  <c:v>10.148587821570548</c:v>
                </c:pt>
                <c:pt idx="572">
                  <c:v>10.147246392999008</c:v>
                </c:pt>
                <c:pt idx="573">
                  <c:v>10.146428021570067</c:v>
                </c:pt>
                <c:pt idx="574">
                  <c:v>10.145711421570486</c:v>
                </c:pt>
                <c:pt idx="575">
                  <c:v>10.145077721570686</c:v>
                </c:pt>
                <c:pt idx="576">
                  <c:v>10.14368555966557</c:v>
                </c:pt>
                <c:pt idx="577">
                  <c:v>10.142403121570879</c:v>
                </c:pt>
                <c:pt idx="578">
                  <c:v>10.141309721570517</c:v>
                </c:pt>
                <c:pt idx="579">
                  <c:v>10.140102721570843</c:v>
                </c:pt>
                <c:pt idx="580">
                  <c:v>10.139288048843</c:v>
                </c:pt>
                <c:pt idx="581">
                  <c:v>10.136222821570618</c:v>
                </c:pt>
                <c:pt idx="582">
                  <c:v>10.135650721570553</c:v>
                </c:pt>
                <c:pt idx="583">
                  <c:v>10.134750576672715</c:v>
                </c:pt>
                <c:pt idx="584">
                  <c:v>10.134061521570599</c:v>
                </c:pt>
                <c:pt idx="585">
                  <c:v>10.133366221570581</c:v>
                </c:pt>
                <c:pt idx="586">
                  <c:v>10.132815021570631</c:v>
                </c:pt>
                <c:pt idx="587">
                  <c:v>10.132226721570673</c:v>
                </c:pt>
                <c:pt idx="588">
                  <c:v>10.131833721570121</c:v>
                </c:pt>
                <c:pt idx="589">
                  <c:v>10.13150567871331</c:v>
                </c:pt>
                <c:pt idx="590">
                  <c:v>10.131004400517995</c:v>
                </c:pt>
                <c:pt idx="591">
                  <c:v>10.130945321570179</c:v>
                </c:pt>
                <c:pt idx="592">
                  <c:v>10.131011821570976</c:v>
                </c:pt>
                <c:pt idx="593">
                  <c:v>10.131081621570122</c:v>
                </c:pt>
                <c:pt idx="594">
                  <c:v>10.131132121571367</c:v>
                </c:pt>
                <c:pt idx="595">
                  <c:v>10.131162649156892</c:v>
                </c:pt>
                <c:pt idx="596">
                  <c:v>10.131251621570655</c:v>
                </c:pt>
                <c:pt idx="597">
                  <c:v>10.131365321570128</c:v>
                </c:pt>
                <c:pt idx="598">
                  <c:v>10.131533256352714</c:v>
                </c:pt>
                <c:pt idx="599">
                  <c:v>10.131574421570713</c:v>
                </c:pt>
                <c:pt idx="600">
                  <c:v>10.131613421570666</c:v>
                </c:pt>
                <c:pt idx="601">
                  <c:v>10.13162782157084</c:v>
                </c:pt>
                <c:pt idx="602">
                  <c:v>10.131644921570441</c:v>
                </c:pt>
                <c:pt idx="603">
                  <c:v>10.13162782157084</c:v>
                </c:pt>
                <c:pt idx="604">
                  <c:v>10.131660521570517</c:v>
                </c:pt>
                <c:pt idx="605">
                  <c:v>10.131830421570461</c:v>
                </c:pt>
                <c:pt idx="606">
                  <c:v>10.131905212874798</c:v>
                </c:pt>
                <c:pt idx="607">
                  <c:v>10.132369736463929</c:v>
                </c:pt>
                <c:pt idx="608">
                  <c:v>10.132467121570556</c:v>
                </c:pt>
                <c:pt idx="609">
                  <c:v>10.132620821570285</c:v>
                </c:pt>
                <c:pt idx="610">
                  <c:v>10.132722021570643</c:v>
                </c:pt>
                <c:pt idx="611">
                  <c:v>10.132848021570663</c:v>
                </c:pt>
                <c:pt idx="612">
                  <c:v>10.132992521570868</c:v>
                </c:pt>
                <c:pt idx="613">
                  <c:v>10.133309703923246</c:v>
                </c:pt>
                <c:pt idx="614">
                  <c:v>10.133653621570645</c:v>
                </c:pt>
                <c:pt idx="615">
                  <c:v>10.134175513878271</c:v>
                </c:pt>
                <c:pt idx="616">
                  <c:v>10.13700468431554</c:v>
                </c:pt>
                <c:pt idx="617">
                  <c:v>10.137708021570658</c:v>
                </c:pt>
                <c:pt idx="618">
                  <c:v>10.138883321570425</c:v>
                </c:pt>
                <c:pt idx="619">
                  <c:v>10.14023932694748</c:v>
                </c:pt>
                <c:pt idx="620">
                  <c:v>10.141980693910668</c:v>
                </c:pt>
                <c:pt idx="621">
                  <c:v>10.144740421570493</c:v>
                </c:pt>
                <c:pt idx="622">
                  <c:v>10.147722321570736</c:v>
                </c:pt>
                <c:pt idx="623">
                  <c:v>10.151129134701803</c:v>
                </c:pt>
                <c:pt idx="624">
                  <c:v>10.162656807077676</c:v>
                </c:pt>
                <c:pt idx="625">
                  <c:v>10.168424213323124</c:v>
                </c:pt>
                <c:pt idx="626">
                  <c:v>10.174723021570818</c:v>
                </c:pt>
                <c:pt idx="627">
                  <c:v>10.181160421570238</c:v>
                </c:pt>
                <c:pt idx="628">
                  <c:v>10.187439621570871</c:v>
                </c:pt>
                <c:pt idx="629">
                  <c:v>10.193734421570397</c:v>
                </c:pt>
                <c:pt idx="630">
                  <c:v>10.199338841978468</c:v>
                </c:pt>
                <c:pt idx="631">
                  <c:v>10.204081921570648</c:v>
                </c:pt>
                <c:pt idx="632">
                  <c:v>10.20695782157051</c:v>
                </c:pt>
                <c:pt idx="633">
                  <c:v>10.217508418585609</c:v>
                </c:pt>
                <c:pt idx="634">
                  <c:v>10.220498521570605</c:v>
                </c:pt>
                <c:pt idx="635">
                  <c:v>10.223424321570098</c:v>
                </c:pt>
                <c:pt idx="636">
                  <c:v>10.226341421570302</c:v>
                </c:pt>
                <c:pt idx="637">
                  <c:v>10.228630842403375</c:v>
                </c:pt>
                <c:pt idx="638">
                  <c:v>10.231096821570688</c:v>
                </c:pt>
                <c:pt idx="639">
                  <c:v>10.233004321570515</c:v>
                </c:pt>
                <c:pt idx="640">
                  <c:v>10.234782721570543</c:v>
                </c:pt>
                <c:pt idx="641">
                  <c:v>10.235772821570519</c:v>
                </c:pt>
                <c:pt idx="642">
                  <c:v>10.240832597690185</c:v>
                </c:pt>
                <c:pt idx="643">
                  <c:v>10.242291191135415</c:v>
                </c:pt>
                <c:pt idx="644">
                  <c:v>10.244303115687998</c:v>
                </c:pt>
                <c:pt idx="645">
                  <c:v>10.245917721570345</c:v>
                </c:pt>
                <c:pt idx="646">
                  <c:v>10.247475521570511</c:v>
                </c:pt>
                <c:pt idx="647">
                  <c:v>10.248819421570495</c:v>
                </c:pt>
                <c:pt idx="648">
                  <c:v>10.250357221570468</c:v>
                </c:pt>
                <c:pt idx="649">
                  <c:v>10.251467005243782</c:v>
                </c:pt>
                <c:pt idx="650">
                  <c:v>10.252298703923358</c:v>
                </c:pt>
                <c:pt idx="651">
                  <c:v>10.256283654903926</c:v>
                </c:pt>
                <c:pt idx="652">
                  <c:v>10.257248021570645</c:v>
                </c:pt>
                <c:pt idx="653">
                  <c:v>10.258580921570385</c:v>
                </c:pt>
                <c:pt idx="654">
                  <c:v>10.259881421570618</c:v>
                </c:pt>
                <c:pt idx="655">
                  <c:v>10.261243535856508</c:v>
                </c:pt>
                <c:pt idx="656">
                  <c:v>10.262825021570603</c:v>
                </c:pt>
                <c:pt idx="657">
                  <c:v>10.264278821570908</c:v>
                </c:pt>
                <c:pt idx="658">
                  <c:v>10.265562421570095</c:v>
                </c:pt>
                <c:pt idx="659">
                  <c:v>10.26618782157054</c:v>
                </c:pt>
                <c:pt idx="660">
                  <c:v>10.269591535856257</c:v>
                </c:pt>
                <c:pt idx="661">
                  <c:v>10.271534521570786</c:v>
                </c:pt>
                <c:pt idx="662">
                  <c:v>10.273387821570495</c:v>
                </c:pt>
                <c:pt idx="663">
                  <c:v>10.275345421570398</c:v>
                </c:pt>
                <c:pt idx="664">
                  <c:v>10.276896721569972</c:v>
                </c:pt>
                <c:pt idx="665">
                  <c:v>10.278432721570351</c:v>
                </c:pt>
                <c:pt idx="666">
                  <c:v>10.279820821570681</c:v>
                </c:pt>
                <c:pt idx="667">
                  <c:v>10.281016734614511</c:v>
                </c:pt>
                <c:pt idx="668">
                  <c:v>10.281774185206848</c:v>
                </c:pt>
                <c:pt idx="669">
                  <c:v>10.286054392999224</c:v>
                </c:pt>
                <c:pt idx="670">
                  <c:v>10.287618121570475</c:v>
                </c:pt>
                <c:pt idx="671">
                  <c:v>10.290662321570698</c:v>
                </c:pt>
                <c:pt idx="672">
                  <c:v>10.293224021570461</c:v>
                </c:pt>
                <c:pt idx="673">
                  <c:v>10.295917107284581</c:v>
                </c:pt>
                <c:pt idx="674">
                  <c:v>10.298153321570249</c:v>
                </c:pt>
                <c:pt idx="675">
                  <c:v>10.300165321570701</c:v>
                </c:pt>
                <c:pt idx="676">
                  <c:v>10.301955721570351</c:v>
                </c:pt>
                <c:pt idx="677">
                  <c:v>10.303167821570625</c:v>
                </c:pt>
                <c:pt idx="678">
                  <c:v>10.323075263430653</c:v>
                </c:pt>
                <c:pt idx="679">
                  <c:v>10.327251675737031</c:v>
                </c:pt>
                <c:pt idx="680">
                  <c:v>10.330442721570634</c:v>
                </c:pt>
                <c:pt idx="681">
                  <c:v>10.333487521571044</c:v>
                </c:pt>
                <c:pt idx="682">
                  <c:v>10.336061657187416</c:v>
                </c:pt>
                <c:pt idx="683">
                  <c:v>10.349687821570555</c:v>
                </c:pt>
                <c:pt idx="684">
                  <c:v>10.351942321570666</c:v>
                </c:pt>
                <c:pt idx="685">
                  <c:v>10.356411842189358</c:v>
                </c:pt>
                <c:pt idx="686">
                  <c:v>10.360498421570739</c:v>
                </c:pt>
                <c:pt idx="687">
                  <c:v>10.364633621570571</c:v>
                </c:pt>
                <c:pt idx="688">
                  <c:v>10.368150221571042</c:v>
                </c:pt>
                <c:pt idx="689">
                  <c:v>10.371751021570715</c:v>
                </c:pt>
                <c:pt idx="690">
                  <c:v>10.374070986127252</c:v>
                </c:pt>
                <c:pt idx="691">
                  <c:v>10.376646531248094</c:v>
                </c:pt>
                <c:pt idx="692">
                  <c:v>10.385196488236872</c:v>
                </c:pt>
                <c:pt idx="693">
                  <c:v>10.387404921570226</c:v>
                </c:pt>
                <c:pt idx="694">
                  <c:v>10.390773221570143</c:v>
                </c:pt>
                <c:pt idx="695">
                  <c:v>10.393620721570969</c:v>
                </c:pt>
                <c:pt idx="696">
                  <c:v>10.396482583475303</c:v>
                </c:pt>
                <c:pt idx="697">
                  <c:v>10.398917021570782</c:v>
                </c:pt>
                <c:pt idx="698">
                  <c:v>10.400983347886026</c:v>
                </c:pt>
                <c:pt idx="699">
                  <c:v>10.407110621570311</c:v>
                </c:pt>
                <c:pt idx="700">
                  <c:v>10.40823852157034</c:v>
                </c:pt>
                <c:pt idx="701">
                  <c:v>10.409491658779935</c:v>
                </c:pt>
                <c:pt idx="702">
                  <c:v>10.410815921570631</c:v>
                </c:pt>
                <c:pt idx="703">
                  <c:v>10.411921321570578</c:v>
                </c:pt>
                <c:pt idx="704">
                  <c:v>10.412876321570408</c:v>
                </c:pt>
                <c:pt idx="705">
                  <c:v>10.413742021570542</c:v>
                </c:pt>
                <c:pt idx="706">
                  <c:v>10.414475154904309</c:v>
                </c:pt>
                <c:pt idx="707">
                  <c:v>10.415145946570689</c:v>
                </c:pt>
                <c:pt idx="708">
                  <c:v>10.417377821570559</c:v>
                </c:pt>
                <c:pt idx="709">
                  <c:v>10.417724221570367</c:v>
                </c:pt>
                <c:pt idx="710">
                  <c:v>10.418611021570918</c:v>
                </c:pt>
                <c:pt idx="711">
                  <c:v>10.419793921570701</c:v>
                </c:pt>
                <c:pt idx="712">
                  <c:v>10.42113762157058</c:v>
                </c:pt>
                <c:pt idx="713">
                  <c:v>10.422258025652225</c:v>
                </c:pt>
                <c:pt idx="714">
                  <c:v>10.423234021570451</c:v>
                </c:pt>
                <c:pt idx="715">
                  <c:v>10.423610972255673</c:v>
                </c:pt>
                <c:pt idx="716">
                  <c:v>10.422999406936286</c:v>
                </c:pt>
                <c:pt idx="717">
                  <c:v>10.422780321570302</c:v>
                </c:pt>
                <c:pt idx="718">
                  <c:v>10.422622521570236</c:v>
                </c:pt>
                <c:pt idx="719">
                  <c:v>10.422447719529554</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10.413762721570519</c:v>
                </c:pt>
                <c:pt idx="730">
                  <c:v>10.411333621570668</c:v>
                </c:pt>
                <c:pt idx="731">
                  <c:v>10.409947821570523</c:v>
                </c:pt>
                <c:pt idx="732">
                  <c:v>10.399699926833708</c:v>
                </c:pt>
                <c:pt idx="733">
                  <c:v>10.398249421570068</c:v>
                </c:pt>
                <c:pt idx="734">
                  <c:v>10.39547272157067</c:v>
                </c:pt>
                <c:pt idx="735">
                  <c:v>10.392203921570271</c:v>
                </c:pt>
                <c:pt idx="736">
                  <c:v>10.389580121570575</c:v>
                </c:pt>
                <c:pt idx="737">
                  <c:v>10.388222821570508</c:v>
                </c:pt>
                <c:pt idx="738">
                  <c:v>10.382443343958986</c:v>
                </c:pt>
                <c:pt idx="739">
                  <c:v>10.381007409199455</c:v>
                </c:pt>
                <c:pt idx="740">
                  <c:v>10.379189621570434</c:v>
                </c:pt>
                <c:pt idx="741">
                  <c:v>10.377886921570964</c:v>
                </c:pt>
                <c:pt idx="742">
                  <c:v>10.376414721570869</c:v>
                </c:pt>
                <c:pt idx="743">
                  <c:v>10.375311521570708</c:v>
                </c:pt>
                <c:pt idx="744">
                  <c:v>10.374081495040159</c:v>
                </c:pt>
                <c:pt idx="745">
                  <c:v>10.373200370590142</c:v>
                </c:pt>
                <c:pt idx="746">
                  <c:v>10.37048782157057</c:v>
                </c:pt>
                <c:pt idx="747">
                  <c:v>10.370044521570605</c:v>
                </c:pt>
                <c:pt idx="748">
                  <c:v>10.369183421570185</c:v>
                </c:pt>
                <c:pt idx="749">
                  <c:v>10.368391121570737</c:v>
                </c:pt>
                <c:pt idx="750">
                  <c:v>10.367696121570802</c:v>
                </c:pt>
                <c:pt idx="751">
                  <c:v>10.367098955590833</c:v>
                </c:pt>
                <c:pt idx="752">
                  <c:v>10.366493621570656</c:v>
                </c:pt>
                <c:pt idx="753">
                  <c:v>10.36603942157045</c:v>
                </c:pt>
                <c:pt idx="754">
                  <c:v>10.365685721570452</c:v>
                </c:pt>
                <c:pt idx="755">
                  <c:v>10.365487821570584</c:v>
                </c:pt>
                <c:pt idx="756">
                  <c:v>10.364636609448977</c:v>
                </c:pt>
                <c:pt idx="757">
                  <c:v>10.364434603179811</c:v>
                </c:pt>
                <c:pt idx="758">
                  <c:v>10.364219736464166</c:v>
                </c:pt>
                <c:pt idx="759">
                  <c:v>10.363784521570611</c:v>
                </c:pt>
                <c:pt idx="760">
                  <c:v>10.36326682157055</c:v>
                </c:pt>
                <c:pt idx="761">
                  <c:v>10.362744821570516</c:v>
                </c:pt>
                <c:pt idx="762">
                  <c:v>10.362293321570675</c:v>
                </c:pt>
                <c:pt idx="763">
                  <c:v>10.361921599348179</c:v>
                </c:pt>
                <c:pt idx="764">
                  <c:v>10.359645170968129</c:v>
                </c:pt>
                <c:pt idx="765">
                  <c:v>10.358661221570671</c:v>
                </c:pt>
                <c:pt idx="766">
                  <c:v>10.357795721570355</c:v>
                </c:pt>
                <c:pt idx="767">
                  <c:v>10.356993021570744</c:v>
                </c:pt>
                <c:pt idx="768">
                  <c:v>10.356199521570872</c:v>
                </c:pt>
                <c:pt idx="769">
                  <c:v>10.355564419508786</c:v>
                </c:pt>
                <c:pt idx="770">
                  <c:v>10.354894221570575</c:v>
                </c:pt>
                <c:pt idx="771">
                  <c:v>10.354427721570957</c:v>
                </c:pt>
                <c:pt idx="772">
                  <c:v>10.354143611044272</c:v>
                </c:pt>
                <c:pt idx="773">
                  <c:v>10.352678409806009</c:v>
                </c:pt>
                <c:pt idx="774">
                  <c:v>10.352008121570677</c:v>
                </c:pt>
                <c:pt idx="775">
                  <c:v>10.351184021570305</c:v>
                </c:pt>
                <c:pt idx="776">
                  <c:v>10.350541326725319</c:v>
                </c:pt>
                <c:pt idx="777">
                  <c:v>10.349857221570558</c:v>
                </c:pt>
                <c:pt idx="778">
                  <c:v>10.349294021570401</c:v>
                </c:pt>
                <c:pt idx="779">
                  <c:v>10.348743421570497</c:v>
                </c:pt>
                <c:pt idx="780">
                  <c:v>10.348363194704767</c:v>
                </c:pt>
                <c:pt idx="781">
                  <c:v>10.346040321570499</c:v>
                </c:pt>
                <c:pt idx="782">
                  <c:v>10.345417521570306</c:v>
                </c:pt>
                <c:pt idx="783">
                  <c:v>10.344564007137578</c:v>
                </c:pt>
                <c:pt idx="784">
                  <c:v>10.343639921570784</c:v>
                </c:pt>
                <c:pt idx="785">
                  <c:v>10.342769521570332</c:v>
                </c:pt>
                <c:pt idx="786">
                  <c:v>10.341821121570554</c:v>
                </c:pt>
                <c:pt idx="787">
                  <c:v>10.341019721570698</c:v>
                </c:pt>
                <c:pt idx="788">
                  <c:v>10.340375821570403</c:v>
                </c:pt>
                <c:pt idx="789">
                  <c:v>10.33983100338912</c:v>
                </c:pt>
                <c:pt idx="790">
                  <c:v>10.338447821570568</c:v>
                </c:pt>
                <c:pt idx="791">
                  <c:v>10.338242221570212</c:v>
                </c:pt>
                <c:pt idx="792">
                  <c:v>10.337736421570682</c:v>
                </c:pt>
                <c:pt idx="793">
                  <c:v>10.337348521570476</c:v>
                </c:pt>
                <c:pt idx="794">
                  <c:v>10.336978821570748</c:v>
                </c:pt>
                <c:pt idx="795">
                  <c:v>10.336573421570368</c:v>
                </c:pt>
                <c:pt idx="796">
                  <c:v>10.336281233335226</c:v>
                </c:pt>
                <c:pt idx="797">
                  <c:v>10.335967321570237</c:v>
                </c:pt>
                <c:pt idx="798">
                  <c:v>10.335711667724922</c:v>
                </c:pt>
                <c:pt idx="799">
                  <c:v>10.335121945282118</c:v>
                </c:pt>
                <c:pt idx="800">
                  <c:v>10.334959321570549</c:v>
                </c:pt>
                <c:pt idx="801">
                  <c:v>10.334838421570876</c:v>
                </c:pt>
                <c:pt idx="802">
                  <c:v>10.334723182395141</c:v>
                </c:pt>
                <c:pt idx="803">
                  <c:v>10.334606421570115</c:v>
                </c:pt>
                <c:pt idx="804">
                  <c:v>10.334523921571158</c:v>
                </c:pt>
                <c:pt idx="805">
                  <c:v>10.334265521570469</c:v>
                </c:pt>
                <c:pt idx="806">
                  <c:v>10.333832021570672</c:v>
                </c:pt>
                <c:pt idx="807">
                  <c:v>10.333549250141981</c:v>
                </c:pt>
                <c:pt idx="808">
                  <c:v>10.332567652079026</c:v>
                </c:pt>
                <c:pt idx="809">
                  <c:v>10.332269421570498</c:v>
                </c:pt>
                <c:pt idx="810">
                  <c:v>10.3319240215707</c:v>
                </c:pt>
                <c:pt idx="811">
                  <c:v>10.331614821570653</c:v>
                </c:pt>
                <c:pt idx="812">
                  <c:v>10.331301321570635</c:v>
                </c:pt>
                <c:pt idx="813">
                  <c:v>10.330686421570405</c:v>
                </c:pt>
                <c:pt idx="814">
                  <c:v>10.330084522601059</c:v>
                </c:pt>
                <c:pt idx="815">
                  <c:v>10.329574145100016</c:v>
                </c:pt>
                <c:pt idx="816">
                  <c:v>10.327408221570622</c:v>
                </c:pt>
                <c:pt idx="817">
                  <c:v>10.326200021570719</c:v>
                </c:pt>
                <c:pt idx="818">
                  <c:v>10.325439821570692</c:v>
                </c:pt>
                <c:pt idx="819">
                  <c:v>10.324768121570875</c:v>
                </c:pt>
                <c:pt idx="820">
                  <c:v>10.32366658445715</c:v>
                </c:pt>
                <c:pt idx="821">
                  <c:v>10.322358621570388</c:v>
                </c:pt>
                <c:pt idx="822">
                  <c:v>10.321244121570698</c:v>
                </c:pt>
                <c:pt idx="823">
                  <c:v>10.320321472364283</c:v>
                </c:pt>
                <c:pt idx="824">
                  <c:v>10.317612043793289</c:v>
                </c:pt>
                <c:pt idx="825">
                  <c:v>10.317002021570469</c:v>
                </c:pt>
                <c:pt idx="826">
                  <c:v>10.316421120539971</c:v>
                </c:pt>
                <c:pt idx="827">
                  <c:v>10.315780421570523</c:v>
                </c:pt>
                <c:pt idx="828">
                  <c:v>10.315504821570174</c:v>
                </c:pt>
                <c:pt idx="829">
                  <c:v>10.315353121570283</c:v>
                </c:pt>
                <c:pt idx="830">
                  <c:v>10.315227221571021</c:v>
                </c:pt>
                <c:pt idx="831">
                  <c:v>10.315115347343976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10.314487821570994</c:v>
                </c:pt>
                <c:pt idx="841">
                  <c:v>10.314487521570976</c:v>
                </c:pt>
                <c:pt idx="842">
                  <c:v>10.314454521569875</c:v>
                </c:pt>
                <c:pt idx="843">
                  <c:v>10.314403021570669</c:v>
                </c:pt>
                <c:pt idx="844">
                  <c:v>10.314367306107144</c:v>
                </c:pt>
                <c:pt idx="845">
                  <c:v>10.314334521570842</c:v>
                </c:pt>
                <c:pt idx="846">
                  <c:v>10.314307821569844</c:v>
                </c:pt>
                <c:pt idx="847">
                  <c:v>10.314291821570151</c:v>
                </c:pt>
                <c:pt idx="848">
                  <c:v>10.31430559934836</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10.316535521570804</c:v>
                </c:pt>
                <c:pt idx="861">
                  <c:v>10.315849321570839</c:v>
                </c:pt>
                <c:pt idx="862">
                  <c:v>10.315083697858949</c:v>
                </c:pt>
                <c:pt idx="863">
                  <c:v>10.314100421570883</c:v>
                </c:pt>
                <c:pt idx="864">
                  <c:v>10.313667821570547</c:v>
                </c:pt>
                <c:pt idx="865">
                  <c:v>10.311732964427904</c:v>
                </c:pt>
                <c:pt idx="866">
                  <c:v>10.311211521570357</c:v>
                </c:pt>
                <c:pt idx="867">
                  <c:v>10.310625021570369</c:v>
                </c:pt>
                <c:pt idx="868">
                  <c:v>10.310120121570513</c:v>
                </c:pt>
                <c:pt idx="869">
                  <c:v>10.309675862807357</c:v>
                </c:pt>
                <c:pt idx="870">
                  <c:v>10.30921492157033</c:v>
                </c:pt>
                <c:pt idx="871">
                  <c:v>10.308751521570668</c:v>
                </c:pt>
                <c:pt idx="872">
                  <c:v>10.308281599347994</c:v>
                </c:pt>
                <c:pt idx="873">
                  <c:v>10.305852480661414</c:v>
                </c:pt>
                <c:pt idx="874">
                  <c:v>10.305140421570499</c:v>
                </c:pt>
                <c:pt idx="875">
                  <c:v>10.304479677240804</c:v>
                </c:pt>
                <c:pt idx="876">
                  <c:v>10.303928221570615</c:v>
                </c:pt>
                <c:pt idx="877">
                  <c:v>10.303361321570748</c:v>
                </c:pt>
                <c:pt idx="878">
                  <c:v>10.302750921570507</c:v>
                </c:pt>
                <c:pt idx="879">
                  <c:v>10.30224262157105</c:v>
                </c:pt>
                <c:pt idx="880">
                  <c:v>10.301709579812101</c:v>
                </c:pt>
                <c:pt idx="881">
                  <c:v>10.29984216500462</c:v>
                </c:pt>
                <c:pt idx="882">
                  <c:v>10.299021421570295</c:v>
                </c:pt>
                <c:pt idx="883">
                  <c:v>10.298458621570399</c:v>
                </c:pt>
                <c:pt idx="884">
                  <c:v>10.297834521570548</c:v>
                </c:pt>
                <c:pt idx="885">
                  <c:v>10.297340421570551</c:v>
                </c:pt>
                <c:pt idx="886">
                  <c:v>10.296859677240704</c:v>
                </c:pt>
                <c:pt idx="887">
                  <c:v>10.296488421570448</c:v>
                </c:pt>
                <c:pt idx="888">
                  <c:v>10.296353377126067</c:v>
                </c:pt>
                <c:pt idx="889">
                  <c:v>10.295336255305315</c:v>
                </c:pt>
                <c:pt idx="890">
                  <c:v>10.295107021570331</c:v>
                </c:pt>
                <c:pt idx="891">
                  <c:v>10.294759521570567</c:v>
                </c:pt>
                <c:pt idx="892">
                  <c:v>10.294406996828235</c:v>
                </c:pt>
                <c:pt idx="893">
                  <c:v>10.293998821570453</c:v>
                </c:pt>
                <c:pt idx="894">
                  <c:v>10.293681521571031</c:v>
                </c:pt>
                <c:pt idx="895">
                  <c:v>10.293406912479959</c:v>
                </c:pt>
                <c:pt idx="896">
                  <c:v>10.292735321570531</c:v>
                </c:pt>
                <c:pt idx="897">
                  <c:v>10.292616821570666</c:v>
                </c:pt>
                <c:pt idx="898">
                  <c:v>10.292416121570383</c:v>
                </c:pt>
                <c:pt idx="899">
                  <c:v>10.292304110230971</c:v>
                </c:pt>
                <c:pt idx="900">
                  <c:v>10.292190321571223</c:v>
                </c:pt>
                <c:pt idx="901">
                  <c:v>10.292089321570685</c:v>
                </c:pt>
                <c:pt idx="902">
                  <c:v>10.291983821570426</c:v>
                </c:pt>
                <c:pt idx="903">
                  <c:v>10.291813621569968</c:v>
                </c:pt>
                <c:pt idx="904">
                  <c:v>10.291680120420818</c:v>
                </c:pt>
                <c:pt idx="905">
                  <c:v>10.291303559275121</c:v>
                </c:pt>
                <c:pt idx="906">
                  <c:v>10.291248321570055</c:v>
                </c:pt>
                <c:pt idx="907">
                  <c:v>10.291237821569936</c:v>
                </c:pt>
                <c:pt idx="908">
                  <c:v>10.291228521570142</c:v>
                </c:pt>
                <c:pt idx="909">
                  <c:v>10.291219221570348</c:v>
                </c:pt>
                <c:pt idx="910">
                  <c:v>10.291205221570543</c:v>
                </c:pt>
                <c:pt idx="911">
                  <c:v>10.291190501983223</c:v>
                </c:pt>
                <c:pt idx="912">
                  <c:v>10.291187821570848</c:v>
                </c:pt>
                <c:pt idx="913">
                  <c:v>10.291141945281847</c:v>
                </c:pt>
                <c:pt idx="914">
                  <c:v>10.291130421571175</c:v>
                </c:pt>
                <c:pt idx="915">
                  <c:v>10.291147821571114</c:v>
                </c:pt>
                <c:pt idx="916">
                  <c:v>10.291120821569947</c:v>
                </c:pt>
                <c:pt idx="917">
                  <c:v>10.291057512292511</c:v>
                </c:pt>
                <c:pt idx="918">
                  <c:v>10.291011021570416</c:v>
                </c:pt>
                <c:pt idx="919">
                  <c:v>10.291034121570688</c:v>
                </c:pt>
                <c:pt idx="920">
                  <c:v>10.291162721570648</c:v>
                </c:pt>
                <c:pt idx="921">
                  <c:v>10.291237821570546</c:v>
                </c:pt>
                <c:pt idx="922">
                  <c:v>10.291502469457653</c:v>
                </c:pt>
                <c:pt idx="923">
                  <c:v>10.292058921570318</c:v>
                </c:pt>
                <c:pt idx="924">
                  <c:v>10.292963182395706</c:v>
                </c:pt>
                <c:pt idx="925">
                  <c:v>10.293686621570869</c:v>
                </c:pt>
                <c:pt idx="926">
                  <c:v>10.294455421570348</c:v>
                </c:pt>
                <c:pt idx="927">
                  <c:v>10.295052221570799</c:v>
                </c:pt>
                <c:pt idx="928">
                  <c:v>10.295612621570669</c:v>
                </c:pt>
                <c:pt idx="929">
                  <c:v>10.296045821570468</c:v>
                </c:pt>
                <c:pt idx="930">
                  <c:v>10.2964444882371</c:v>
                </c:pt>
                <c:pt idx="931">
                  <c:v>10.297662621570536</c:v>
                </c:pt>
                <c:pt idx="932">
                  <c:v>10.297978421570248</c:v>
                </c:pt>
                <c:pt idx="933">
                  <c:v>10.298247721570148</c:v>
                </c:pt>
                <c:pt idx="934">
                  <c:v>10.298448721570676</c:v>
                </c:pt>
                <c:pt idx="935">
                  <c:v>10.298616421570802</c:v>
                </c:pt>
                <c:pt idx="936">
                  <c:v>10.29875369657074</c:v>
                </c:pt>
                <c:pt idx="937">
                  <c:v>10.298885693911158</c:v>
                </c:pt>
                <c:pt idx="938">
                  <c:v>10.299283517772537</c:v>
                </c:pt>
                <c:pt idx="939">
                  <c:v>10.299440721570917</c:v>
                </c:pt>
                <c:pt idx="940">
                  <c:v>10.299579621569805</c:v>
                </c:pt>
                <c:pt idx="941">
                  <c:v>10.299632621570121</c:v>
                </c:pt>
                <c:pt idx="942">
                  <c:v>10.299666481364548</c:v>
                </c:pt>
                <c:pt idx="943">
                  <c:v>10.299728021569798</c:v>
                </c:pt>
                <c:pt idx="944">
                  <c:v>10.299774621571245</c:v>
                </c:pt>
                <c:pt idx="945">
                  <c:v>10.299815921570559</c:v>
                </c:pt>
                <c:pt idx="946">
                  <c:v>10.29983782157062</c:v>
                </c:pt>
                <c:pt idx="947">
                  <c:v>10.299937821570651</c:v>
                </c:pt>
                <c:pt idx="948">
                  <c:v>10.299951716307568</c:v>
                </c:pt>
                <c:pt idx="949">
                  <c:v>10.300028863237101</c:v>
                </c:pt>
                <c:pt idx="950">
                  <c:v>10.300119021570568</c:v>
                </c:pt>
                <c:pt idx="951">
                  <c:v>10.300186621571171</c:v>
                </c:pt>
                <c:pt idx="952">
                  <c:v>10.300252021570572</c:v>
                </c:pt>
                <c:pt idx="953">
                  <c:v>10.300320621570023</c:v>
                </c:pt>
                <c:pt idx="954">
                  <c:v>10.300353134071244</c:v>
                </c:pt>
                <c:pt idx="955">
                  <c:v>10.300357821570444</c:v>
                </c:pt>
                <c:pt idx="956">
                  <c:v>10.300286426221756</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10.292851421570015</c:v>
                </c:pt>
                <c:pt idx="967">
                  <c:v>10.288439574147507</c:v>
                </c:pt>
                <c:pt idx="968">
                  <c:v>10.284923221570262</c:v>
                </c:pt>
                <c:pt idx="969">
                  <c:v>10.281983521570368</c:v>
                </c:pt>
                <c:pt idx="970">
                  <c:v>10.278538321570151</c:v>
                </c:pt>
                <c:pt idx="971">
                  <c:v>10.275796621570734</c:v>
                </c:pt>
                <c:pt idx="972">
                  <c:v>10.274179071570552</c:v>
                </c:pt>
                <c:pt idx="973">
                  <c:v>10.268032923611244</c:v>
                </c:pt>
                <c:pt idx="974">
                  <c:v>10.266966221570314</c:v>
                </c:pt>
                <c:pt idx="975">
                  <c:v>10.264818121570457</c:v>
                </c:pt>
                <c:pt idx="976">
                  <c:v>10.263248621570165</c:v>
                </c:pt>
                <c:pt idx="977">
                  <c:v>10.261805021570547</c:v>
                </c:pt>
                <c:pt idx="978">
                  <c:v>10.260680605076224</c:v>
                </c:pt>
                <c:pt idx="979">
                  <c:v>10.259470421570567</c:v>
                </c:pt>
                <c:pt idx="980">
                  <c:v>10.258490821570646</c:v>
                </c:pt>
                <c:pt idx="981">
                  <c:v>10.257985647657549</c:v>
                </c:pt>
                <c:pt idx="982">
                  <c:v>10.255976252942901</c:v>
                </c:pt>
                <c:pt idx="983">
                  <c:v>10.255332221570754</c:v>
                </c:pt>
                <c:pt idx="984">
                  <c:v>10.254676821570548</c:v>
                </c:pt>
                <c:pt idx="985">
                  <c:v>10.254071988237655</c:v>
                </c:pt>
                <c:pt idx="986">
                  <c:v>10.253553221570357</c:v>
                </c:pt>
                <c:pt idx="987">
                  <c:v>10.25296982157032</c:v>
                </c:pt>
                <c:pt idx="988">
                  <c:v>10.252557921570528</c:v>
                </c:pt>
                <c:pt idx="989">
                  <c:v>10.25218812460092</c:v>
                </c:pt>
                <c:pt idx="990">
                  <c:v>10.25140782157051</c:v>
                </c:pt>
                <c:pt idx="991">
                  <c:v>10.251378221570478</c:v>
                </c:pt>
                <c:pt idx="992">
                  <c:v>10.251332821570358</c:v>
                </c:pt>
                <c:pt idx="993">
                  <c:v>10.251258121570528</c:v>
                </c:pt>
                <c:pt idx="994">
                  <c:v>10.251180221570435</c:v>
                </c:pt>
                <c:pt idx="995">
                  <c:v>10.251218021570839</c:v>
                </c:pt>
                <c:pt idx="996">
                  <c:v>10.251630521570334</c:v>
                </c:pt>
                <c:pt idx="997">
                  <c:v>10.251961921570471</c:v>
                </c:pt>
                <c:pt idx="998">
                  <c:v>10.252317921570498</c:v>
                </c:pt>
                <c:pt idx="999">
                  <c:v>10.252480548843227</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10.254751321570749</c:v>
                </c:pt>
                <c:pt idx="1012">
                  <c:v>10.254772759842055</c:v>
                </c:pt>
                <c:pt idx="1013">
                  <c:v>10.254896621570467</c:v>
                </c:pt>
                <c:pt idx="1014">
                  <c:v>10.255000021571092</c:v>
                </c:pt>
                <c:pt idx="1015">
                  <c:v>10.255115721571118</c:v>
                </c:pt>
                <c:pt idx="1016">
                  <c:v>10.255195621570508</c:v>
                </c:pt>
                <c:pt idx="1017">
                  <c:v>10.255423238237373</c:v>
                </c:pt>
                <c:pt idx="1018">
                  <c:v>10.255534800737118</c:v>
                </c:pt>
                <c:pt idx="1019">
                  <c:v>10.255732021570722</c:v>
                </c:pt>
                <c:pt idx="1020">
                  <c:v>10.255849521571006</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10.256851821570118</c:v>
                </c:pt>
                <c:pt idx="1029">
                  <c:v>10.2568998215708</c:v>
                </c:pt>
                <c:pt idx="1030">
                  <c:v>10.256935965900302</c:v>
                </c:pt>
                <c:pt idx="1031">
                  <c:v>10.25696682157006</c:v>
                </c:pt>
                <c:pt idx="1032">
                  <c:v>10.257012221571117</c:v>
                </c:pt>
                <c:pt idx="1033">
                  <c:v>10.257051521570848</c:v>
                </c:pt>
                <c:pt idx="1034">
                  <c:v>10.257071821570511</c:v>
                </c:pt>
                <c:pt idx="1035">
                  <c:v>10.257271919931069</c:v>
                </c:pt>
                <c:pt idx="1036">
                  <c:v>10.257343721570766</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10.261261121570397</c:v>
                </c:pt>
                <c:pt idx="1045">
                  <c:v>10.262717421570448</c:v>
                </c:pt>
                <c:pt idx="1046">
                  <c:v>10.264444321570906</c:v>
                </c:pt>
                <c:pt idx="1047">
                  <c:v>10.265841326725306</c:v>
                </c:pt>
                <c:pt idx="1048">
                  <c:v>10.267255921570406</c:v>
                </c:pt>
                <c:pt idx="1049">
                  <c:v>10.268380821570345</c:v>
                </c:pt>
                <c:pt idx="1050">
                  <c:v>10.269403059666056</c:v>
                </c:pt>
                <c:pt idx="1051">
                  <c:v>10.272033755636627</c:v>
                </c:pt>
                <c:pt idx="1052">
                  <c:v>10.272784821570596</c:v>
                </c:pt>
                <c:pt idx="1053">
                  <c:v>10.27342493497275</c:v>
                </c:pt>
                <c:pt idx="1054">
                  <c:v>10.273966321570498</c:v>
                </c:pt>
                <c:pt idx="1055">
                  <c:v>10.274481521570499</c:v>
                </c:pt>
                <c:pt idx="1056">
                  <c:v>10.274936621570292</c:v>
                </c:pt>
                <c:pt idx="1057">
                  <c:v>10.275355621570418</c:v>
                </c:pt>
                <c:pt idx="1058">
                  <c:v>10.275662476743079</c:v>
                </c:pt>
                <c:pt idx="1059">
                  <c:v>10.278595321570515</c:v>
                </c:pt>
                <c:pt idx="1060">
                  <c:v>10.279210144802718</c:v>
                </c:pt>
                <c:pt idx="1061">
                  <c:v>10.280212521570418</c:v>
                </c:pt>
                <c:pt idx="1062">
                  <c:v>10.281214421570796</c:v>
                </c:pt>
                <c:pt idx="1063">
                  <c:v>10.282043321570749</c:v>
                </c:pt>
                <c:pt idx="1064">
                  <c:v>10.282813021570488</c:v>
                </c:pt>
                <c:pt idx="1065">
                  <c:v>10.283462254560154</c:v>
                </c:pt>
                <c:pt idx="1066">
                  <c:v>10.284015721570226</c:v>
                </c:pt>
                <c:pt idx="1067">
                  <c:v>10.284429443192179</c:v>
                </c:pt>
                <c:pt idx="1068">
                  <c:v>10.285808885400783</c:v>
                </c:pt>
                <c:pt idx="1069">
                  <c:v>10.286163721570475</c:v>
                </c:pt>
                <c:pt idx="1070">
                  <c:v>10.286432873117015</c:v>
                </c:pt>
                <c:pt idx="1071">
                  <c:v>10.286749321570568</c:v>
                </c:pt>
                <c:pt idx="1072">
                  <c:v>10.287025221570072</c:v>
                </c:pt>
                <c:pt idx="1073">
                  <c:v>10.287265821570163</c:v>
                </c:pt>
                <c:pt idx="1074">
                  <c:v>10.287267421570352</c:v>
                </c:pt>
                <c:pt idx="1075">
                  <c:v>10.287102509069816</c:v>
                </c:pt>
                <c:pt idx="1076">
                  <c:v>10.28703937712601</c:v>
                </c:pt>
                <c:pt idx="1077">
                  <c:v>10.286660043792763</c:v>
                </c:pt>
                <c:pt idx="1078">
                  <c:v>10.286584621571009</c:v>
                </c:pt>
                <c:pt idx="1079">
                  <c:v>10.286512321570044</c:v>
                </c:pt>
                <c:pt idx="1080">
                  <c:v>10.286291821570368</c:v>
                </c:pt>
                <c:pt idx="1081">
                  <c:v>10.286032421570653</c:v>
                </c:pt>
                <c:pt idx="1082">
                  <c:v>10.285782613237174</c:v>
                </c:pt>
                <c:pt idx="1083">
                  <c:v>10.285548721570798</c:v>
                </c:pt>
                <c:pt idx="1084">
                  <c:v>10.285289821570569</c:v>
                </c:pt>
                <c:pt idx="1085">
                  <c:v>10.285055440618223</c:v>
                </c:pt>
                <c:pt idx="1086">
                  <c:v>10.283832548843353</c:v>
                </c:pt>
                <c:pt idx="1087">
                  <c:v>10.283587221570585</c:v>
                </c:pt>
                <c:pt idx="1088">
                  <c:v>10.283174321570398</c:v>
                </c:pt>
                <c:pt idx="1089">
                  <c:v>10.282922242623371</c:v>
                </c:pt>
                <c:pt idx="1090">
                  <c:v>10.282618121570437</c:v>
                </c:pt>
                <c:pt idx="1091">
                  <c:v>10.282392821570895</c:v>
                </c:pt>
                <c:pt idx="1092">
                  <c:v>10.282181721570661</c:v>
                </c:pt>
                <c:pt idx="1093">
                  <c:v>10.281988021570925</c:v>
                </c:pt>
                <c:pt idx="1094">
                  <c:v>10.281869488237103</c:v>
                </c:pt>
                <c:pt idx="1095">
                  <c:v>10.281350270550249</c:v>
                </c:pt>
                <c:pt idx="1096">
                  <c:v>10.281217505780573</c:v>
                </c:pt>
                <c:pt idx="1097">
                  <c:v>10.281003221570549</c:v>
                </c:pt>
                <c:pt idx="1098">
                  <c:v>10.280719521570333</c:v>
                </c:pt>
                <c:pt idx="1099">
                  <c:v>10.280387821570498</c:v>
                </c:pt>
                <c:pt idx="1100">
                  <c:v>10.280133021570791</c:v>
                </c:pt>
                <c:pt idx="1101">
                  <c:v>10.279911821570048</c:v>
                </c:pt>
                <c:pt idx="1102">
                  <c:v>10.279757717403974</c:v>
                </c:pt>
                <c:pt idx="1103">
                  <c:v>10.279687821570505</c:v>
                </c:pt>
                <c:pt idx="1104">
                  <c:v>10.278502488237148</c:v>
                </c:pt>
                <c:pt idx="1105">
                  <c:v>10.278282621570579</c:v>
                </c:pt>
                <c:pt idx="1106">
                  <c:v>10.277817321571298</c:v>
                </c:pt>
                <c:pt idx="1107">
                  <c:v>10.277447521570863</c:v>
                </c:pt>
                <c:pt idx="1108">
                  <c:v>10.276948221570562</c:v>
                </c:pt>
                <c:pt idx="1109">
                  <c:v>10.276619321570568</c:v>
                </c:pt>
                <c:pt idx="1110">
                  <c:v>10.27629689373542</c:v>
                </c:pt>
                <c:pt idx="1111">
                  <c:v>10.276020912479837</c:v>
                </c:pt>
                <c:pt idx="1112">
                  <c:v>10.275368874202044</c:v>
                </c:pt>
                <c:pt idx="1113">
                  <c:v>10.275263121570585</c:v>
                </c:pt>
                <c:pt idx="1114">
                  <c:v>10.275067421570768</c:v>
                </c:pt>
                <c:pt idx="1115">
                  <c:v>10.274941421570489</c:v>
                </c:pt>
                <c:pt idx="1116">
                  <c:v>10.274816571570497</c:v>
                </c:pt>
                <c:pt idx="1117">
                  <c:v>10.274678621570517</c:v>
                </c:pt>
                <c:pt idx="1118">
                  <c:v>10.27458252157065</c:v>
                </c:pt>
                <c:pt idx="1119">
                  <c:v>10.27444482157005</c:v>
                </c:pt>
                <c:pt idx="1120">
                  <c:v>10.274314621570653</c:v>
                </c:pt>
                <c:pt idx="1121">
                  <c:v>10.273918392999221</c:v>
                </c:pt>
                <c:pt idx="1122">
                  <c:v>10.273846505780684</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10.273556121570468</c:v>
                </c:pt>
                <c:pt idx="1132">
                  <c:v>10.273395021570053</c:v>
                </c:pt>
                <c:pt idx="1133">
                  <c:v>10.273025221570858</c:v>
                </c:pt>
                <c:pt idx="1134">
                  <c:v>10.27270998651862</c:v>
                </c:pt>
                <c:pt idx="1135">
                  <c:v>10.272399321570433</c:v>
                </c:pt>
                <c:pt idx="1136">
                  <c:v>10.272012003388724</c:v>
                </c:pt>
                <c:pt idx="1137">
                  <c:v>10.271145468629342</c:v>
                </c:pt>
                <c:pt idx="1138">
                  <c:v>10.270955721570449</c:v>
                </c:pt>
                <c:pt idx="1139">
                  <c:v>10.270706221569984</c:v>
                </c:pt>
                <c:pt idx="1140">
                  <c:v>10.270427321569899</c:v>
                </c:pt>
                <c:pt idx="1141">
                  <c:v>10.270219663675872</c:v>
                </c:pt>
                <c:pt idx="1142">
                  <c:v>10.269942921570689</c:v>
                </c:pt>
                <c:pt idx="1143">
                  <c:v>10.269711521570381</c:v>
                </c:pt>
                <c:pt idx="1144">
                  <c:v>10.26953632157085</c:v>
                </c:pt>
                <c:pt idx="1145">
                  <c:v>10.269356853828706</c:v>
                </c:pt>
                <c:pt idx="1146">
                  <c:v>10.26908948823727</c:v>
                </c:pt>
                <c:pt idx="1147">
                  <c:v>10.269230021570568</c:v>
                </c:pt>
                <c:pt idx="1148">
                  <c:v>10.269425521570369</c:v>
                </c:pt>
                <c:pt idx="1149">
                  <c:v>10.269608921570168</c:v>
                </c:pt>
                <c:pt idx="1150">
                  <c:v>10.269765321570091</c:v>
                </c:pt>
                <c:pt idx="1151">
                  <c:v>10.269895752604953</c:v>
                </c:pt>
                <c:pt idx="1152">
                  <c:v>10.270749782354628</c:v>
                </c:pt>
                <c:pt idx="1153">
                  <c:v>10.271039121570695</c:v>
                </c:pt>
                <c:pt idx="1154">
                  <c:v>10.271301421570467</c:v>
                </c:pt>
                <c:pt idx="1155">
                  <c:v>10.271564321570438</c:v>
                </c:pt>
                <c:pt idx="1156">
                  <c:v>10.27178402157061</c:v>
                </c:pt>
                <c:pt idx="1157">
                  <c:v>10.271994021570761</c:v>
                </c:pt>
                <c:pt idx="1158">
                  <c:v>10.27215344657051</c:v>
                </c:pt>
                <c:pt idx="1159">
                  <c:v>10.2722653215707</c:v>
                </c:pt>
                <c:pt idx="1160">
                  <c:v>10.272608409805954</c:v>
                </c:pt>
                <c:pt idx="1161">
                  <c:v>10.272662921570358</c:v>
                </c:pt>
                <c:pt idx="1162">
                  <c:v>10.272739821570955</c:v>
                </c:pt>
                <c:pt idx="1163">
                  <c:v>10.2728050215698</c:v>
                </c:pt>
                <c:pt idx="1164">
                  <c:v>10.272853521570863</c:v>
                </c:pt>
                <c:pt idx="1165">
                  <c:v>10.272944904904072</c:v>
                </c:pt>
                <c:pt idx="1166">
                  <c:v>10.273024921570508</c:v>
                </c:pt>
                <c:pt idx="1167">
                  <c:v>10.27318327611567</c:v>
                </c:pt>
                <c:pt idx="1168">
                  <c:v>10.273886996828265</c:v>
                </c:pt>
                <c:pt idx="1169">
                  <c:v>10.274077321570669</c:v>
                </c:pt>
                <c:pt idx="1170">
                  <c:v>10.274339321570698</c:v>
                </c:pt>
                <c:pt idx="1171">
                  <c:v>10.274559766015258</c:v>
                </c:pt>
                <c:pt idx="1172">
                  <c:v>10.274783321570148</c:v>
                </c:pt>
                <c:pt idx="1173">
                  <c:v>10.275019121570651</c:v>
                </c:pt>
                <c:pt idx="1174">
                  <c:v>10.275186721570307</c:v>
                </c:pt>
                <c:pt idx="1175">
                  <c:v>10.275340925018821</c:v>
                </c:pt>
                <c:pt idx="1176">
                  <c:v>10.276071512046528</c:v>
                </c:pt>
                <c:pt idx="1177">
                  <c:v>10.275417396038726</c:v>
                </c:pt>
                <c:pt idx="1178">
                  <c:v>10.273501621570958</c:v>
                </c:pt>
                <c:pt idx="1179">
                  <c:v>10.270628921570703</c:v>
                </c:pt>
                <c:pt idx="1180">
                  <c:v>10.268507221570346</c:v>
                </c:pt>
                <c:pt idx="1181">
                  <c:v>10.266883521570705</c:v>
                </c:pt>
                <c:pt idx="1182">
                  <c:v>10.265383021570557</c:v>
                </c:pt>
                <c:pt idx="1183">
                  <c:v>10.259738773951469</c:v>
                </c:pt>
                <c:pt idx="1184">
                  <c:v>10.258377721570534</c:v>
                </c:pt>
                <c:pt idx="1185">
                  <c:v>10.256400221570274</c:v>
                </c:pt>
                <c:pt idx="1186">
                  <c:v>10.254247721570803</c:v>
                </c:pt>
                <c:pt idx="1187">
                  <c:v>10.252547021570255</c:v>
                </c:pt>
                <c:pt idx="1188">
                  <c:v>10.250917717403922</c:v>
                </c:pt>
                <c:pt idx="1189">
                  <c:v>10.249500167249366</c:v>
                </c:pt>
                <c:pt idx="1190">
                  <c:v>10.242857311366535</c:v>
                </c:pt>
                <c:pt idx="1191">
                  <c:v>10.241692021570643</c:v>
                </c:pt>
                <c:pt idx="1192">
                  <c:v>10.240726221570448</c:v>
                </c:pt>
                <c:pt idx="1193">
                  <c:v>10.239751675737111</c:v>
                </c:pt>
                <c:pt idx="1194">
                  <c:v>10.239051821570422</c:v>
                </c:pt>
                <c:pt idx="1195">
                  <c:v>10.236477821570398</c:v>
                </c:pt>
                <c:pt idx="1196">
                  <c:v>10.236223821570343</c:v>
                </c:pt>
                <c:pt idx="1197">
                  <c:v>10.235599121570468</c:v>
                </c:pt>
                <c:pt idx="1198">
                  <c:v>10.235190121570518</c:v>
                </c:pt>
                <c:pt idx="1199">
                  <c:v>10.234765521570715</c:v>
                </c:pt>
                <c:pt idx="1200">
                  <c:v>10.234444904903725</c:v>
                </c:pt>
                <c:pt idx="1201">
                  <c:v>10.234101321570121</c:v>
                </c:pt>
                <c:pt idx="1202">
                  <c:v>10.233848747496351</c:v>
                </c:pt>
                <c:pt idx="1203">
                  <c:v>10.23271042157071</c:v>
                </c:pt>
                <c:pt idx="1204">
                  <c:v>10.232492221570723</c:v>
                </c:pt>
                <c:pt idx="1205">
                  <c:v>10.232301921570768</c:v>
                </c:pt>
                <c:pt idx="1206">
                  <c:v>10.232140009070108</c:v>
                </c:pt>
                <c:pt idx="1207">
                  <c:v>10.231969721570199</c:v>
                </c:pt>
                <c:pt idx="1208">
                  <c:v>10.231848221571211</c:v>
                </c:pt>
                <c:pt idx="1209">
                  <c:v>10.231724722979298</c:v>
                </c:pt>
                <c:pt idx="1210">
                  <c:v>10.23085425014186</c:v>
                </c:pt>
                <c:pt idx="1211">
                  <c:v>10.230211621570346</c:v>
                </c:pt>
                <c:pt idx="1212">
                  <c:v>10.229591363236963</c:v>
                </c:pt>
                <c:pt idx="1213">
                  <c:v>10.228930821570399</c:v>
                </c:pt>
                <c:pt idx="1214">
                  <c:v>10.228143721570303</c:v>
                </c:pt>
                <c:pt idx="1215">
                  <c:v>10.227538571571117</c:v>
                </c:pt>
                <c:pt idx="1216">
                  <c:v>10.225727715187404</c:v>
                </c:pt>
                <c:pt idx="1217">
                  <c:v>10.224877321570556</c:v>
                </c:pt>
                <c:pt idx="1218">
                  <c:v>10.222648446570501</c:v>
                </c:pt>
                <c:pt idx="1219">
                  <c:v>10.220461321570799</c:v>
                </c:pt>
                <c:pt idx="1220">
                  <c:v>10.218154221570526</c:v>
                </c:pt>
                <c:pt idx="1221">
                  <c:v>10.216295221570348</c:v>
                </c:pt>
                <c:pt idx="1222">
                  <c:v>10.214484421570468</c:v>
                </c:pt>
                <c:pt idx="1223">
                  <c:v>10.213004084196642</c:v>
                </c:pt>
                <c:pt idx="1224">
                  <c:v>10.212100174511798</c:v>
                </c:pt>
                <c:pt idx="1225">
                  <c:v>10.208016912479692</c:v>
                </c:pt>
                <c:pt idx="1226">
                  <c:v>10.207288621570479</c:v>
                </c:pt>
                <c:pt idx="1227">
                  <c:v>10.206475821570768</c:v>
                </c:pt>
                <c:pt idx="1228">
                  <c:v>10.205575721570241</c:v>
                </c:pt>
                <c:pt idx="1229">
                  <c:v>10.204887221570273</c:v>
                </c:pt>
                <c:pt idx="1230">
                  <c:v>10.204261699121529</c:v>
                </c:pt>
                <c:pt idx="1231">
                  <c:v>10.203876627540565</c:v>
                </c:pt>
                <c:pt idx="1232">
                  <c:v>10.203395664708168</c:v>
                </c:pt>
                <c:pt idx="1233">
                  <c:v>10.202187821570519</c:v>
                </c:pt>
                <c:pt idx="1234">
                  <c:v>10.202039521570542</c:v>
                </c:pt>
                <c:pt idx="1235">
                  <c:v>10.201677221570648</c:v>
                </c:pt>
                <c:pt idx="1236">
                  <c:v>10.201403021570371</c:v>
                </c:pt>
                <c:pt idx="1237">
                  <c:v>10.201093121570711</c:v>
                </c:pt>
                <c:pt idx="1238">
                  <c:v>10.200856205409261</c:v>
                </c:pt>
                <c:pt idx="1239">
                  <c:v>10.20056084240376</c:v>
                </c:pt>
                <c:pt idx="1240">
                  <c:v>10.200348354904222</c:v>
                </c:pt>
                <c:pt idx="1241">
                  <c:v>10.200204488236848</c:v>
                </c:pt>
                <c:pt idx="1242">
                  <c:v>10.200254921571485</c:v>
                </c:pt>
                <c:pt idx="1243">
                  <c:v>10.200287621570999</c:v>
                </c:pt>
                <c:pt idx="1244">
                  <c:v>10.200319821570673</c:v>
                </c:pt>
                <c:pt idx="1245">
                  <c:v>10.200341716307193</c:v>
                </c:pt>
                <c:pt idx="1246">
                  <c:v>10.200359921570138</c:v>
                </c:pt>
                <c:pt idx="1247">
                  <c:v>10.200381221569998</c:v>
                </c:pt>
                <c:pt idx="1248">
                  <c:v>10.200381111043711</c:v>
                </c:pt>
                <c:pt idx="1249">
                  <c:v>10.20023903369132</c:v>
                </c:pt>
                <c:pt idx="1250">
                  <c:v>10.200225821570395</c:v>
                </c:pt>
                <c:pt idx="1251">
                  <c:v>10.20019729525454</c:v>
                </c:pt>
                <c:pt idx="1252">
                  <c:v>10.200237821570099</c:v>
                </c:pt>
                <c:pt idx="1253">
                  <c:v>10.200247721571003</c:v>
                </c:pt>
                <c:pt idx="1254">
                  <c:v>10.200242321570073</c:v>
                </c:pt>
                <c:pt idx="1255">
                  <c:v>10.200237821570099</c:v>
                </c:pt>
                <c:pt idx="1256">
                  <c:v>10.200229488237452</c:v>
                </c:pt>
                <c:pt idx="1257">
                  <c:v>10.200087821570468</c:v>
                </c:pt>
                <c:pt idx="1258">
                  <c:v>10.199980621570361</c:v>
                </c:pt>
                <c:pt idx="1259">
                  <c:v>10.199846721570719</c:v>
                </c:pt>
                <c:pt idx="1260">
                  <c:v>10.199747821571052</c:v>
                </c:pt>
                <c:pt idx="1261">
                  <c:v>10.199675821570148</c:v>
                </c:pt>
                <c:pt idx="1262">
                  <c:v>10.199542221570184</c:v>
                </c:pt>
                <c:pt idx="1263">
                  <c:v>10.199422890063587</c:v>
                </c:pt>
                <c:pt idx="1264">
                  <c:v>10.199260321570231</c:v>
                </c:pt>
                <c:pt idx="1265">
                  <c:v>10.19916216500495</c:v>
                </c:pt>
                <c:pt idx="1266">
                  <c:v>10.198860979465493</c:v>
                </c:pt>
                <c:pt idx="1267">
                  <c:v>10.198771621570318</c:v>
                </c:pt>
                <c:pt idx="1268">
                  <c:v>10.198476221570431</c:v>
                </c:pt>
                <c:pt idx="1269">
                  <c:v>10.19766271740365</c:v>
                </c:pt>
                <c:pt idx="1270">
                  <c:v>10.196357321570787</c:v>
                </c:pt>
                <c:pt idx="1271">
                  <c:v>10.195287821570545</c:v>
                </c:pt>
                <c:pt idx="1272">
                  <c:v>10.194335921570794</c:v>
                </c:pt>
                <c:pt idx="1273">
                  <c:v>10.193497015118968</c:v>
                </c:pt>
                <c:pt idx="1274">
                  <c:v>10.19150628310887</c:v>
                </c:pt>
                <c:pt idx="1275">
                  <c:v>10.191137621570348</c:v>
                </c:pt>
                <c:pt idx="1276">
                  <c:v>10.190581611044356</c:v>
                </c:pt>
                <c:pt idx="1277">
                  <c:v>10.189707621570435</c:v>
                </c:pt>
                <c:pt idx="1278">
                  <c:v>10.188896721570552</c:v>
                </c:pt>
                <c:pt idx="1279">
                  <c:v>10.188255921570683</c:v>
                </c:pt>
                <c:pt idx="1280">
                  <c:v>10.187550021570743</c:v>
                </c:pt>
                <c:pt idx="1281">
                  <c:v>10.187077221570391</c:v>
                </c:pt>
                <c:pt idx="1282">
                  <c:v>10.186644918344957</c:v>
                </c:pt>
                <c:pt idx="1283">
                  <c:v>10.185487821570566</c:v>
                </c:pt>
                <c:pt idx="1284">
                  <c:v>10.185311221570856</c:v>
                </c:pt>
                <c:pt idx="1285">
                  <c:v>10.185034221570003</c:v>
                </c:pt>
                <c:pt idx="1286">
                  <c:v>10.184722221570418</c:v>
                </c:pt>
                <c:pt idx="1287">
                  <c:v>10.18452792157049</c:v>
                </c:pt>
                <c:pt idx="1288">
                  <c:v>10.184297821570491</c:v>
                </c:pt>
                <c:pt idx="1289">
                  <c:v>10.184087300737119</c:v>
                </c:pt>
                <c:pt idx="1290">
                  <c:v>10.183915721570967</c:v>
                </c:pt>
                <c:pt idx="1291">
                  <c:v>10.183796928713477</c:v>
                </c:pt>
                <c:pt idx="1292">
                  <c:v>10.183357821570523</c:v>
                </c:pt>
                <c:pt idx="1293">
                  <c:v>10.183297721570817</c:v>
                </c:pt>
                <c:pt idx="1294">
                  <c:v>10.183122221570368</c:v>
                </c:pt>
                <c:pt idx="1295">
                  <c:v>10.182978863237095</c:v>
                </c:pt>
                <c:pt idx="1296">
                  <c:v>10.182848921569686</c:v>
                </c:pt>
                <c:pt idx="1297">
                  <c:v>10.182756821570926</c:v>
                </c:pt>
                <c:pt idx="1298">
                  <c:v>10.182648721570317</c:v>
                </c:pt>
                <c:pt idx="1299">
                  <c:v>10.182557321569845</c:v>
                </c:pt>
                <c:pt idx="1300">
                  <c:v>10.182487821570364</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10.178872411734488</c:v>
                </c:pt>
                <c:pt idx="1310">
                  <c:v>10.176366003388679</c:v>
                </c:pt>
                <c:pt idx="1311">
                  <c:v>10.17574182157044</c:v>
                </c:pt>
                <c:pt idx="1312">
                  <c:v>10.174940521570633</c:v>
                </c:pt>
                <c:pt idx="1313">
                  <c:v>10.174191821570318</c:v>
                </c:pt>
                <c:pt idx="1314">
                  <c:v>10.173536721570652</c:v>
                </c:pt>
                <c:pt idx="1315">
                  <c:v>10.172959400517851</c:v>
                </c:pt>
                <c:pt idx="1316">
                  <c:v>10.172422221570844</c:v>
                </c:pt>
                <c:pt idx="1317">
                  <c:v>10.171979521570533</c:v>
                </c:pt>
                <c:pt idx="1318">
                  <c:v>10.172018473745183</c:v>
                </c:pt>
                <c:pt idx="1319">
                  <c:v>10.173624983732665</c:v>
                </c:pt>
                <c:pt idx="1320">
                  <c:v>10.174102421570325</c:v>
                </c:pt>
                <c:pt idx="1321">
                  <c:v>10.174562960459511</c:v>
                </c:pt>
                <c:pt idx="1322">
                  <c:v>10.175141801162226</c:v>
                </c:pt>
                <c:pt idx="1323">
                  <c:v>10.176251421570802</c:v>
                </c:pt>
                <c:pt idx="1324">
                  <c:v>10.177103721570711</c:v>
                </c:pt>
                <c:pt idx="1325">
                  <c:v>10.177727131915368</c:v>
                </c:pt>
                <c:pt idx="1326">
                  <c:v>10.179397345380195</c:v>
                </c:pt>
                <c:pt idx="1327">
                  <c:v>10.179784921570771</c:v>
                </c:pt>
                <c:pt idx="1328">
                  <c:v>10.180282453149276</c:v>
                </c:pt>
                <c:pt idx="1329">
                  <c:v>10.18079882157056</c:v>
                </c:pt>
                <c:pt idx="1330">
                  <c:v>10.181243121570303</c:v>
                </c:pt>
                <c:pt idx="1331">
                  <c:v>10.181629121570698</c:v>
                </c:pt>
                <c:pt idx="1332">
                  <c:v>10.182061621570638</c:v>
                </c:pt>
                <c:pt idx="1333">
                  <c:v>10.182549721570226</c:v>
                </c:pt>
                <c:pt idx="1334">
                  <c:v>10.183035021570547</c:v>
                </c:pt>
                <c:pt idx="1335">
                  <c:v>10.184084292158829</c:v>
                </c:pt>
                <c:pt idx="1336">
                  <c:v>10.184291521570668</c:v>
                </c:pt>
                <c:pt idx="1337">
                  <c:v>10.184622921570762</c:v>
                </c:pt>
                <c:pt idx="1338">
                  <c:v>10.184886121570718</c:v>
                </c:pt>
                <c:pt idx="1339">
                  <c:v>10.185344321570355</c:v>
                </c:pt>
                <c:pt idx="1340">
                  <c:v>10.18599402157075</c:v>
                </c:pt>
                <c:pt idx="1341">
                  <c:v>10.186670137359883</c:v>
                </c:pt>
                <c:pt idx="1342">
                  <c:v>10.187233621570467</c:v>
                </c:pt>
                <c:pt idx="1343">
                  <c:v>10.187629897042356</c:v>
                </c:pt>
                <c:pt idx="1344">
                  <c:v>10.189088334391371</c:v>
                </c:pt>
                <c:pt idx="1345">
                  <c:v>10.189372821570643</c:v>
                </c:pt>
                <c:pt idx="1346">
                  <c:v>10.189691621570468</c:v>
                </c:pt>
                <c:pt idx="1347">
                  <c:v>10.189918244105897</c:v>
                </c:pt>
                <c:pt idx="1348">
                  <c:v>10.190177621570598</c:v>
                </c:pt>
                <c:pt idx="1349">
                  <c:v>10.190480421570483</c:v>
                </c:pt>
                <c:pt idx="1350">
                  <c:v>10.190715421570671</c:v>
                </c:pt>
                <c:pt idx="1351">
                  <c:v>10.190888160553493</c:v>
                </c:pt>
                <c:pt idx="1352">
                  <c:v>10.191334696570522</c:v>
                </c:pt>
                <c:pt idx="1353">
                  <c:v>10.191399121570516</c:v>
                </c:pt>
                <c:pt idx="1354">
                  <c:v>10.191521651357418</c:v>
                </c:pt>
                <c:pt idx="1355">
                  <c:v>10.191617721571358</c:v>
                </c:pt>
                <c:pt idx="1356">
                  <c:v>10.191707321570263</c:v>
                </c:pt>
                <c:pt idx="1357">
                  <c:v>10.191818721570616</c:v>
                </c:pt>
                <c:pt idx="1358">
                  <c:v>10.191889021570191</c:v>
                </c:pt>
                <c:pt idx="1359">
                  <c:v>10.192395821570685</c:v>
                </c:pt>
                <c:pt idx="1360">
                  <c:v>10.19285142157068</c:v>
                </c:pt>
                <c:pt idx="1361">
                  <c:v>10.193055513878322</c:v>
                </c:pt>
                <c:pt idx="1362">
                  <c:v>10.194447821570563</c:v>
                </c:pt>
                <c:pt idx="1363">
                  <c:v>10.194720821569868</c:v>
                </c:pt>
                <c:pt idx="1364">
                  <c:v>10.19514932157027</c:v>
                </c:pt>
                <c:pt idx="1365">
                  <c:v>10.195561221570628</c:v>
                </c:pt>
                <c:pt idx="1366">
                  <c:v>10.196038863236922</c:v>
                </c:pt>
                <c:pt idx="1367">
                  <c:v>10.196620121570811</c:v>
                </c:pt>
                <c:pt idx="1368">
                  <c:v>10.197027821570853</c:v>
                </c:pt>
                <c:pt idx="1369">
                  <c:v>10.197405321570368</c:v>
                </c:pt>
                <c:pt idx="1370">
                  <c:v>10.198670533435049</c:v>
                </c:pt>
                <c:pt idx="1371">
                  <c:v>10.198868321570005</c:v>
                </c:pt>
                <c:pt idx="1372">
                  <c:v>10.199056421570148</c:v>
                </c:pt>
                <c:pt idx="1373">
                  <c:v>10.199253189991868</c:v>
                </c:pt>
                <c:pt idx="1374">
                  <c:v>10.19946082157025</c:v>
                </c:pt>
                <c:pt idx="1375">
                  <c:v>10.199674221570703</c:v>
                </c:pt>
                <c:pt idx="1376">
                  <c:v>10.199833535856669</c:v>
                </c:pt>
                <c:pt idx="1377">
                  <c:v>10.199867821570518</c:v>
                </c:pt>
                <c:pt idx="1378">
                  <c:v>10.199874021570999</c:v>
                </c:pt>
                <c:pt idx="1379">
                  <c:v>10.199887821570869</c:v>
                </c:pt>
                <c:pt idx="1380">
                  <c:v>10.199887821570869</c:v>
                </c:pt>
                <c:pt idx="1381">
                  <c:v>10.199886421570895</c:v>
                </c:pt>
                <c:pt idx="1382">
                  <c:v>10.199858221571418</c:v>
                </c:pt>
                <c:pt idx="1383">
                  <c:v>10.199844721571118</c:v>
                </c:pt>
                <c:pt idx="1384">
                  <c:v>10.199870821571068</c:v>
                </c:pt>
                <c:pt idx="1385">
                  <c:v>10.199867040321163</c:v>
                </c:pt>
                <c:pt idx="1386">
                  <c:v>10.199807821570616</c:v>
                </c:pt>
                <c:pt idx="1387">
                  <c:v>10.199807821570047</c:v>
                </c:pt>
                <c:pt idx="1388">
                  <c:v>10.199837221571316</c:v>
                </c:pt>
                <c:pt idx="1389">
                  <c:v>10.199861521571265</c:v>
                </c:pt>
                <c:pt idx="1390">
                  <c:v>10.199843221571181</c:v>
                </c:pt>
                <c:pt idx="1391">
                  <c:v>10.199846521571359</c:v>
                </c:pt>
                <c:pt idx="1392">
                  <c:v>10.199837821571222</c:v>
                </c:pt>
                <c:pt idx="1393">
                  <c:v>10.199811321570023</c:v>
                </c:pt>
                <c:pt idx="1394">
                  <c:v>10.199786252942834</c:v>
                </c:pt>
                <c:pt idx="1395">
                  <c:v>10.199529488237188</c:v>
                </c:pt>
                <c:pt idx="1396">
                  <c:v>10.199025821570867</c:v>
                </c:pt>
                <c:pt idx="1397">
                  <c:v>10.198152921570211</c:v>
                </c:pt>
                <c:pt idx="1398">
                  <c:v>10.197125121570725</c:v>
                </c:pt>
                <c:pt idx="1399">
                  <c:v>10.196285946570498</c:v>
                </c:pt>
                <c:pt idx="1400">
                  <c:v>10.195554721570469</c:v>
                </c:pt>
                <c:pt idx="1401">
                  <c:v>10.194872921570648</c:v>
                </c:pt>
                <c:pt idx="1402">
                  <c:v>10.194242621570561</c:v>
                </c:pt>
                <c:pt idx="1403">
                  <c:v>10.193797821570669</c:v>
                </c:pt>
                <c:pt idx="1404">
                  <c:v>10.192667821570565</c:v>
                </c:pt>
                <c:pt idx="1405">
                  <c:v>10.192402821570894</c:v>
                </c:pt>
                <c:pt idx="1406">
                  <c:v>10.192050921570328</c:v>
                </c:pt>
                <c:pt idx="1407">
                  <c:v>10.19168055841287</c:v>
                </c:pt>
                <c:pt idx="1408">
                  <c:v>10.191358421570508</c:v>
                </c:pt>
                <c:pt idx="1409">
                  <c:v>10.191056321570867</c:v>
                </c:pt>
                <c:pt idx="1410">
                  <c:v>10.190800421570456</c:v>
                </c:pt>
                <c:pt idx="1411">
                  <c:v>10.190823221570311</c:v>
                </c:pt>
                <c:pt idx="1412">
                  <c:v>10.191112821570448</c:v>
                </c:pt>
                <c:pt idx="1413">
                  <c:v>10.191260979465355</c:v>
                </c:pt>
                <c:pt idx="1414">
                  <c:v>10.193116035856734</c:v>
                </c:pt>
                <c:pt idx="1415">
                  <c:v>10.193446921570384</c:v>
                </c:pt>
                <c:pt idx="1416">
                  <c:v>10.193728821570318</c:v>
                </c:pt>
                <c:pt idx="1417">
                  <c:v>10.193997721570518</c:v>
                </c:pt>
                <c:pt idx="1418">
                  <c:v>10.194291021570306</c:v>
                </c:pt>
                <c:pt idx="1419">
                  <c:v>10.194495502730021</c:v>
                </c:pt>
                <c:pt idx="1420">
                  <c:v>10.195118821570398</c:v>
                </c:pt>
                <c:pt idx="1421">
                  <c:v>10.19526922157074</c:v>
                </c:pt>
                <c:pt idx="1422">
                  <c:v>10.195381021570919</c:v>
                </c:pt>
                <c:pt idx="1423">
                  <c:v>10.1954912215703</c:v>
                </c:pt>
                <c:pt idx="1424">
                  <c:v>10.195736521570772</c:v>
                </c:pt>
                <c:pt idx="1425">
                  <c:v>10.196317925737031</c:v>
                </c:pt>
                <c:pt idx="1426">
                  <c:v>10.196936521570251</c:v>
                </c:pt>
                <c:pt idx="1427">
                  <c:v>10.197412367025256</c:v>
                </c:pt>
                <c:pt idx="1428">
                  <c:v>10.199717821570548</c:v>
                </c:pt>
                <c:pt idx="1429">
                  <c:v>10.200221321570561</c:v>
                </c:pt>
                <c:pt idx="1430">
                  <c:v>10.201152621570111</c:v>
                </c:pt>
                <c:pt idx="1431">
                  <c:v>10.201947321570882</c:v>
                </c:pt>
                <c:pt idx="1432">
                  <c:v>10.202675716307382</c:v>
                </c:pt>
                <c:pt idx="1433">
                  <c:v>10.203384021570718</c:v>
                </c:pt>
                <c:pt idx="1434">
                  <c:v>10.203954721570691</c:v>
                </c:pt>
                <c:pt idx="1435">
                  <c:v>10.204543221570461</c:v>
                </c:pt>
                <c:pt idx="1436">
                  <c:v>10.20487691248006</c:v>
                </c:pt>
                <c:pt idx="1437">
                  <c:v>10.206092137359732</c:v>
                </c:pt>
                <c:pt idx="1438">
                  <c:v>10.20679037476202</c:v>
                </c:pt>
                <c:pt idx="1439">
                  <c:v>10.207923921569972</c:v>
                </c:pt>
                <c:pt idx="1440">
                  <c:v>10.208952221570641</c:v>
                </c:pt>
                <c:pt idx="1441">
                  <c:v>10.209999421570471</c:v>
                </c:pt>
                <c:pt idx="1442">
                  <c:v>10.210881721570518</c:v>
                </c:pt>
                <c:pt idx="1443">
                  <c:v>10.212237189991511</c:v>
                </c:pt>
                <c:pt idx="1444">
                  <c:v>10.213347068882149</c:v>
                </c:pt>
                <c:pt idx="1445">
                  <c:v>10.218939904904161</c:v>
                </c:pt>
                <c:pt idx="1446">
                  <c:v>10.22011202157071</c:v>
                </c:pt>
                <c:pt idx="1447">
                  <c:v>10.221335121570366</c:v>
                </c:pt>
                <c:pt idx="1448">
                  <c:v>10.222492021570568</c:v>
                </c:pt>
                <c:pt idx="1449">
                  <c:v>10.224389421570846</c:v>
                </c:pt>
                <c:pt idx="1450">
                  <c:v>10.226073821570552</c:v>
                </c:pt>
                <c:pt idx="1451">
                  <c:v>10.227475021569987</c:v>
                </c:pt>
                <c:pt idx="1452">
                  <c:v>10.228590784533621</c:v>
                </c:pt>
                <c:pt idx="1453">
                  <c:v>10.232254964427669</c:v>
                </c:pt>
                <c:pt idx="1454">
                  <c:v>10.233079521570714</c:v>
                </c:pt>
                <c:pt idx="1455">
                  <c:v>10.234353621570799</c:v>
                </c:pt>
                <c:pt idx="1456">
                  <c:v>10.235360811261089</c:v>
                </c:pt>
                <c:pt idx="1457">
                  <c:v>10.236534892277918</c:v>
                </c:pt>
                <c:pt idx="1458">
                  <c:v>10.237439121570475</c:v>
                </c:pt>
                <c:pt idx="1459">
                  <c:v>10.238215421570148</c:v>
                </c:pt>
                <c:pt idx="1460">
                  <c:v>10.23899452157039</c:v>
                </c:pt>
                <c:pt idx="1461">
                  <c:v>10.239686621571121</c:v>
                </c:pt>
                <c:pt idx="1462">
                  <c:v>10.240227821570512</c:v>
                </c:pt>
                <c:pt idx="1463">
                  <c:v>10.242699331004459</c:v>
                </c:pt>
                <c:pt idx="1464">
                  <c:v>10.243686321570108</c:v>
                </c:pt>
                <c:pt idx="1465">
                  <c:v>10.244935521570453</c:v>
                </c:pt>
                <c:pt idx="1466">
                  <c:v>10.246348221570502</c:v>
                </c:pt>
                <c:pt idx="1467">
                  <c:v>10.247378221570447</c:v>
                </c:pt>
                <c:pt idx="1468">
                  <c:v>10.248727821570316</c:v>
                </c:pt>
                <c:pt idx="1469">
                  <c:v>10.249761611043798</c:v>
                </c:pt>
                <c:pt idx="1470">
                  <c:v>10.250600538961931</c:v>
                </c:pt>
                <c:pt idx="1471">
                  <c:v>10.253141436028034</c:v>
                </c:pt>
                <c:pt idx="1472">
                  <c:v>10.253685121570797</c:v>
                </c:pt>
                <c:pt idx="1473">
                  <c:v>10.25427812157046</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8.8342773215704469</c:v>
                </c:pt>
                <c:pt idx="2">
                  <c:v>8.835708921570685</c:v>
                </c:pt>
                <c:pt idx="3">
                  <c:v>8.8370547215705173</c:v>
                </c:pt>
                <c:pt idx="4">
                  <c:v>8.8384960215710038</c:v>
                </c:pt>
                <c:pt idx="5">
                  <c:v>8.8397929762092691</c:v>
                </c:pt>
                <c:pt idx="6">
                  <c:v>8.8407814215706679</c:v>
                </c:pt>
                <c:pt idx="7">
                  <c:v>8.8416937215705111</c:v>
                </c:pt>
                <c:pt idx="8">
                  <c:v>8.842226964427752</c:v>
                </c:pt>
                <c:pt idx="9">
                  <c:v>8.8450314882372698</c:v>
                </c:pt>
                <c:pt idx="10">
                  <c:v>8.845599321570873</c:v>
                </c:pt>
                <c:pt idx="11">
                  <c:v>8.8464142215702708</c:v>
                </c:pt>
                <c:pt idx="12">
                  <c:v>8.8473200664682157</c:v>
                </c:pt>
                <c:pt idx="13">
                  <c:v>8.8482419215704464</c:v>
                </c:pt>
                <c:pt idx="14">
                  <c:v>8.8494161215701155</c:v>
                </c:pt>
                <c:pt idx="15">
                  <c:v>8.8501618215698148</c:v>
                </c:pt>
                <c:pt idx="16">
                  <c:v>8.8502141215702057</c:v>
                </c:pt>
                <c:pt idx="17">
                  <c:v>8.8524158462619891</c:v>
                </c:pt>
                <c:pt idx="18">
                  <c:v>8.8551358984937689</c:v>
                </c:pt>
                <c:pt idx="19">
                  <c:v>8.8559639215703641</c:v>
                </c:pt>
                <c:pt idx="20">
                  <c:v>8.8570628215701817</c:v>
                </c:pt>
                <c:pt idx="21">
                  <c:v>8.8579619215704781</c:v>
                </c:pt>
                <c:pt idx="22">
                  <c:v>8.858976021570621</c:v>
                </c:pt>
                <c:pt idx="23">
                  <c:v>8.8598982215702762</c:v>
                </c:pt>
                <c:pt idx="24">
                  <c:v>8.8606331462460162</c:v>
                </c:pt>
                <c:pt idx="25">
                  <c:v>8.8630993269468963</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8.8708578215703167</c:v>
                </c:pt>
                <c:pt idx="34">
                  <c:v>8.8736755358560728</c:v>
                </c:pt>
                <c:pt idx="35">
                  <c:v>8.8741166215705629</c:v>
                </c:pt>
                <c:pt idx="36">
                  <c:v>8.874912321570303</c:v>
                </c:pt>
                <c:pt idx="37">
                  <c:v>8.8757705215709208</c:v>
                </c:pt>
                <c:pt idx="38">
                  <c:v>8.8765575215708594</c:v>
                </c:pt>
                <c:pt idx="39">
                  <c:v>8.8774657215704789</c:v>
                </c:pt>
                <c:pt idx="40">
                  <c:v>8.8783766757372167</c:v>
                </c:pt>
                <c:pt idx="41">
                  <c:v>8.8792715395190847</c:v>
                </c:pt>
                <c:pt idx="42">
                  <c:v>8.8825911549039365</c:v>
                </c:pt>
                <c:pt idx="43">
                  <c:v>8.8834892215712191</c:v>
                </c:pt>
                <c:pt idx="44">
                  <c:v>8.8844754215706789</c:v>
                </c:pt>
                <c:pt idx="45">
                  <c:v>8.8856855215702293</c:v>
                </c:pt>
                <c:pt idx="46">
                  <c:v>8.8868145215705425</c:v>
                </c:pt>
                <c:pt idx="47">
                  <c:v>8.8876149215704885</c:v>
                </c:pt>
                <c:pt idx="48">
                  <c:v>8.8886666215706072</c:v>
                </c:pt>
                <c:pt idx="49">
                  <c:v>8.8895776215706945</c:v>
                </c:pt>
                <c:pt idx="50">
                  <c:v>8.8902299644276326</c:v>
                </c:pt>
                <c:pt idx="51">
                  <c:v>8.8935557627470843</c:v>
                </c:pt>
                <c:pt idx="52">
                  <c:v>8.8942181215704892</c:v>
                </c:pt>
                <c:pt idx="53">
                  <c:v>8.8954699215704398</c:v>
                </c:pt>
                <c:pt idx="54">
                  <c:v>8.8968047215709447</c:v>
                </c:pt>
                <c:pt idx="55">
                  <c:v>8.8979043215707989</c:v>
                </c:pt>
                <c:pt idx="56">
                  <c:v>8.8990431823950615</c:v>
                </c:pt>
                <c:pt idx="57">
                  <c:v>8.8999603215709584</c:v>
                </c:pt>
                <c:pt idx="58">
                  <c:v>8.9010500215713719</c:v>
                </c:pt>
                <c:pt idx="59">
                  <c:v>8.9016705242732286</c:v>
                </c:pt>
                <c:pt idx="60">
                  <c:v>8.9058529567059388</c:v>
                </c:pt>
                <c:pt idx="61">
                  <c:v>8.906636821570034</c:v>
                </c:pt>
                <c:pt idx="62">
                  <c:v>8.9088565215704829</c:v>
                </c:pt>
                <c:pt idx="63">
                  <c:v>8.9107919215707483</c:v>
                </c:pt>
                <c:pt idx="64">
                  <c:v>8.9124381215705029</c:v>
                </c:pt>
                <c:pt idx="65">
                  <c:v>8.9133538215707233</c:v>
                </c:pt>
                <c:pt idx="66">
                  <c:v>8.9141278215712259</c:v>
                </c:pt>
                <c:pt idx="67">
                  <c:v>8.91507448823738</c:v>
                </c:pt>
                <c:pt idx="68">
                  <c:v>8.9245047306612246</c:v>
                </c:pt>
                <c:pt idx="69">
                  <c:v>8.925478521570863</c:v>
                </c:pt>
                <c:pt idx="70">
                  <c:v>8.9267822215704626</c:v>
                </c:pt>
                <c:pt idx="71">
                  <c:v>8.9283425215703431</c:v>
                </c:pt>
                <c:pt idx="72">
                  <c:v>8.9296679215700436</c:v>
                </c:pt>
                <c:pt idx="73">
                  <c:v>8.9311804215704669</c:v>
                </c:pt>
                <c:pt idx="74">
                  <c:v>8.9328135215700719</c:v>
                </c:pt>
                <c:pt idx="75">
                  <c:v>8.9334950437926608</c:v>
                </c:pt>
                <c:pt idx="76">
                  <c:v>8.9382445488430875</c:v>
                </c:pt>
                <c:pt idx="77">
                  <c:v>8.9394423215708088</c:v>
                </c:pt>
                <c:pt idx="78">
                  <c:v>8.9419654215705648</c:v>
                </c:pt>
                <c:pt idx="79">
                  <c:v>8.9449582339412785</c:v>
                </c:pt>
                <c:pt idx="80">
                  <c:v>8.947703521570288</c:v>
                </c:pt>
                <c:pt idx="81">
                  <c:v>8.9492918215705419</c:v>
                </c:pt>
                <c:pt idx="82">
                  <c:v>8.9510360215703528</c:v>
                </c:pt>
                <c:pt idx="83">
                  <c:v>8.9525179215701058</c:v>
                </c:pt>
                <c:pt idx="84">
                  <c:v>8.9535799954837252</c:v>
                </c:pt>
                <c:pt idx="85">
                  <c:v>8.9570437190064798</c:v>
                </c:pt>
                <c:pt idx="86">
                  <c:v>8.957880021570972</c:v>
                </c:pt>
                <c:pt idx="87">
                  <c:v>8.9593705215709036</c:v>
                </c:pt>
                <c:pt idx="88">
                  <c:v>8.9606690215703004</c:v>
                </c:pt>
                <c:pt idx="89">
                  <c:v>8.9616816215707686</c:v>
                </c:pt>
                <c:pt idx="90">
                  <c:v>8.9625242133234462</c:v>
                </c:pt>
                <c:pt idx="91">
                  <c:v>8.9635552215704024</c:v>
                </c:pt>
                <c:pt idx="92">
                  <c:v>8.964366421570702</c:v>
                </c:pt>
                <c:pt idx="93">
                  <c:v>8.9650343215706165</c:v>
                </c:pt>
                <c:pt idx="94">
                  <c:v>8.9685623215706158</c:v>
                </c:pt>
                <c:pt idx="95">
                  <c:v>8.9692169215704638</c:v>
                </c:pt>
                <c:pt idx="96">
                  <c:v>8.9701973007375209</c:v>
                </c:pt>
                <c:pt idx="97">
                  <c:v>8.9717314215706487</c:v>
                </c:pt>
                <c:pt idx="98">
                  <c:v>8.973062621570568</c:v>
                </c:pt>
                <c:pt idx="99">
                  <c:v>8.974551321570388</c:v>
                </c:pt>
                <c:pt idx="100">
                  <c:v>8.9762887215712084</c:v>
                </c:pt>
                <c:pt idx="101">
                  <c:v>8.9778339268333838</c:v>
                </c:pt>
                <c:pt idx="102">
                  <c:v>8.9787678215705409</c:v>
                </c:pt>
                <c:pt idx="103">
                  <c:v>8.9819714422602939</c:v>
                </c:pt>
                <c:pt idx="104">
                  <c:v>8.983387321570758</c:v>
                </c:pt>
                <c:pt idx="105">
                  <c:v>8.9853640215705859</c:v>
                </c:pt>
                <c:pt idx="106">
                  <c:v>8.9871765215704986</c:v>
                </c:pt>
                <c:pt idx="107">
                  <c:v>8.989429721570545</c:v>
                </c:pt>
                <c:pt idx="108">
                  <c:v>8.991087721570338</c:v>
                </c:pt>
                <c:pt idx="109">
                  <c:v>8.9923416215700982</c:v>
                </c:pt>
                <c:pt idx="110">
                  <c:v>8.9934706787131375</c:v>
                </c:pt>
                <c:pt idx="111">
                  <c:v>8.9990249644275622</c:v>
                </c:pt>
                <c:pt idx="112">
                  <c:v>9.0000457382374037</c:v>
                </c:pt>
                <c:pt idx="113">
                  <c:v>9.0009977215703696</c:v>
                </c:pt>
                <c:pt idx="114">
                  <c:v>9.0022666215705129</c:v>
                </c:pt>
                <c:pt idx="115">
                  <c:v>9.0037127215704515</c:v>
                </c:pt>
                <c:pt idx="116">
                  <c:v>9.0054576195504268</c:v>
                </c:pt>
                <c:pt idx="117">
                  <c:v>9.0077116215706763</c:v>
                </c:pt>
                <c:pt idx="118">
                  <c:v>9.0089943215707251</c:v>
                </c:pt>
                <c:pt idx="119">
                  <c:v>9.010280321570546</c:v>
                </c:pt>
                <c:pt idx="120">
                  <c:v>9.0131371965705185</c:v>
                </c:pt>
                <c:pt idx="121">
                  <c:v>9.0140410215704154</c:v>
                </c:pt>
                <c:pt idx="122">
                  <c:v>9.0152300090704642</c:v>
                </c:pt>
                <c:pt idx="123">
                  <c:v>9.0167399215704709</c:v>
                </c:pt>
                <c:pt idx="124">
                  <c:v>9.017981321570268</c:v>
                </c:pt>
                <c:pt idx="125">
                  <c:v>9.0196781215705251</c:v>
                </c:pt>
                <c:pt idx="126">
                  <c:v>9.0212455215703624</c:v>
                </c:pt>
                <c:pt idx="127">
                  <c:v>9.0220203215704622</c:v>
                </c:pt>
                <c:pt idx="128">
                  <c:v>9.022740321570538</c:v>
                </c:pt>
                <c:pt idx="129">
                  <c:v>9.025847821570764</c:v>
                </c:pt>
                <c:pt idx="130">
                  <c:v>9.0269712215706157</c:v>
                </c:pt>
                <c:pt idx="131">
                  <c:v>9.0281722215707081</c:v>
                </c:pt>
                <c:pt idx="132">
                  <c:v>9.0295728215703974</c:v>
                </c:pt>
                <c:pt idx="133">
                  <c:v>9.0311922215709473</c:v>
                </c:pt>
                <c:pt idx="134">
                  <c:v>9.0325120215704686</c:v>
                </c:pt>
                <c:pt idx="135">
                  <c:v>9.0336340215705917</c:v>
                </c:pt>
                <c:pt idx="136">
                  <c:v>9.035037921570833</c:v>
                </c:pt>
                <c:pt idx="137">
                  <c:v>9.0358139619216189</c:v>
                </c:pt>
                <c:pt idx="138">
                  <c:v>9.0402078215705419</c:v>
                </c:pt>
                <c:pt idx="139">
                  <c:v>9.0408302946887069</c:v>
                </c:pt>
                <c:pt idx="140">
                  <c:v>9.0421256215707189</c:v>
                </c:pt>
                <c:pt idx="141">
                  <c:v>9.0430357215703179</c:v>
                </c:pt>
                <c:pt idx="142">
                  <c:v>9.0441293215702387</c:v>
                </c:pt>
                <c:pt idx="143">
                  <c:v>9.0448867104592967</c:v>
                </c:pt>
                <c:pt idx="144">
                  <c:v>9.0463343215704199</c:v>
                </c:pt>
                <c:pt idx="145">
                  <c:v>9.0476980215702589</c:v>
                </c:pt>
                <c:pt idx="146">
                  <c:v>9.048211821570538</c:v>
                </c:pt>
                <c:pt idx="147">
                  <c:v>9.0511862426228546</c:v>
                </c:pt>
                <c:pt idx="148">
                  <c:v>9.0520496397522408</c:v>
                </c:pt>
                <c:pt idx="149">
                  <c:v>9.0530399215701198</c:v>
                </c:pt>
                <c:pt idx="150">
                  <c:v>9.054580521570303</c:v>
                </c:pt>
                <c:pt idx="151">
                  <c:v>9.0558742215703063</c:v>
                </c:pt>
                <c:pt idx="152">
                  <c:v>9.0570135215705534</c:v>
                </c:pt>
                <c:pt idx="153">
                  <c:v>9.0586329215706627</c:v>
                </c:pt>
                <c:pt idx="154">
                  <c:v>9.0597677215704699</c:v>
                </c:pt>
                <c:pt idx="155">
                  <c:v>9.0608820320969166</c:v>
                </c:pt>
                <c:pt idx="156">
                  <c:v>9.0636930138781366</c:v>
                </c:pt>
                <c:pt idx="157">
                  <c:v>9.0642197215705931</c:v>
                </c:pt>
                <c:pt idx="158">
                  <c:v>9.0656942215708227</c:v>
                </c:pt>
                <c:pt idx="159">
                  <c:v>9.0670961215705432</c:v>
                </c:pt>
                <c:pt idx="160">
                  <c:v>9.0684139215702402</c:v>
                </c:pt>
                <c:pt idx="161">
                  <c:v>9.0695594882373047</c:v>
                </c:pt>
                <c:pt idx="162">
                  <c:v>9.0709718215707902</c:v>
                </c:pt>
                <c:pt idx="163">
                  <c:v>9.0718546215699547</c:v>
                </c:pt>
                <c:pt idx="164">
                  <c:v>9.0729121072848073</c:v>
                </c:pt>
                <c:pt idx="165">
                  <c:v>9.0771278215706683</c:v>
                </c:pt>
                <c:pt idx="166">
                  <c:v>9.0781637215707871</c:v>
                </c:pt>
                <c:pt idx="167">
                  <c:v>9.0795382215700204</c:v>
                </c:pt>
                <c:pt idx="168">
                  <c:v>9.08042399178332</c:v>
                </c:pt>
                <c:pt idx="169">
                  <c:v>9.0815413215703185</c:v>
                </c:pt>
                <c:pt idx="170">
                  <c:v>9.0824968215710609</c:v>
                </c:pt>
                <c:pt idx="171">
                  <c:v>9.0837758215708106</c:v>
                </c:pt>
                <c:pt idx="172">
                  <c:v>9.0851242215702506</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9.0967239215705362</c:v>
                </c:pt>
                <c:pt idx="182">
                  <c:v>9.0973597780923487</c:v>
                </c:pt>
                <c:pt idx="183">
                  <c:v>9.1053438509821234</c:v>
                </c:pt>
                <c:pt idx="184">
                  <c:v>9.1067206215701919</c:v>
                </c:pt>
                <c:pt idx="185">
                  <c:v>9.1078776215702231</c:v>
                </c:pt>
                <c:pt idx="186">
                  <c:v>9.1089629215701535</c:v>
                </c:pt>
                <c:pt idx="187">
                  <c:v>9.1101068937357894</c:v>
                </c:pt>
                <c:pt idx="188">
                  <c:v>9.1167833317746698</c:v>
                </c:pt>
                <c:pt idx="189">
                  <c:v>9.1180066215705615</c:v>
                </c:pt>
                <c:pt idx="190">
                  <c:v>9.1192167215707798</c:v>
                </c:pt>
                <c:pt idx="191">
                  <c:v>9.1208609215704168</c:v>
                </c:pt>
                <c:pt idx="192">
                  <c:v>9.122710089611628</c:v>
                </c:pt>
                <c:pt idx="193">
                  <c:v>9.1238398994924967</c:v>
                </c:pt>
                <c:pt idx="194">
                  <c:v>9.1288252289780587</c:v>
                </c:pt>
                <c:pt idx="195">
                  <c:v>9.129898421570557</c:v>
                </c:pt>
                <c:pt idx="196">
                  <c:v>9.131760621570562</c:v>
                </c:pt>
                <c:pt idx="197">
                  <c:v>9.1331261215704167</c:v>
                </c:pt>
                <c:pt idx="198">
                  <c:v>9.1344991617766453</c:v>
                </c:pt>
                <c:pt idx="199">
                  <c:v>9.135661421570342</c:v>
                </c:pt>
                <c:pt idx="200">
                  <c:v>9.1364260215707187</c:v>
                </c:pt>
                <c:pt idx="201">
                  <c:v>9.1374446072849747</c:v>
                </c:pt>
                <c:pt idx="202">
                  <c:v>9.140363975416582</c:v>
                </c:pt>
                <c:pt idx="203">
                  <c:v>9.1411137399378699</c:v>
                </c:pt>
                <c:pt idx="204">
                  <c:v>9.1420489215704919</c:v>
                </c:pt>
                <c:pt idx="205">
                  <c:v>9.1427377184781875</c:v>
                </c:pt>
                <c:pt idx="206">
                  <c:v>9.144020921570144</c:v>
                </c:pt>
                <c:pt idx="207">
                  <c:v>9.1450664215703199</c:v>
                </c:pt>
                <c:pt idx="208">
                  <c:v>9.1460000215702539</c:v>
                </c:pt>
                <c:pt idx="209">
                  <c:v>9.1472566215702216</c:v>
                </c:pt>
                <c:pt idx="210">
                  <c:v>9.1477156397523185</c:v>
                </c:pt>
                <c:pt idx="211">
                  <c:v>9.1508953215705819</c:v>
                </c:pt>
                <c:pt idx="212">
                  <c:v>9.1511328742021725</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9.1608714215706417</c:v>
                </c:pt>
                <c:pt idx="223">
                  <c:v>9.1618683215703189</c:v>
                </c:pt>
                <c:pt idx="224">
                  <c:v>9.1628412258259608</c:v>
                </c:pt>
                <c:pt idx="225">
                  <c:v>9.1635644215707401</c:v>
                </c:pt>
                <c:pt idx="226">
                  <c:v>9.1646738215706982</c:v>
                </c:pt>
                <c:pt idx="227">
                  <c:v>9.1654362123751039</c:v>
                </c:pt>
                <c:pt idx="228">
                  <c:v>9.1683728215705429</c:v>
                </c:pt>
                <c:pt idx="229">
                  <c:v>9.1689919215705391</c:v>
                </c:pt>
                <c:pt idx="230">
                  <c:v>9.1700383215706829</c:v>
                </c:pt>
                <c:pt idx="231">
                  <c:v>9.1706192215706217</c:v>
                </c:pt>
                <c:pt idx="232">
                  <c:v>9.1715038215707949</c:v>
                </c:pt>
                <c:pt idx="233">
                  <c:v>9.1724992215703747</c:v>
                </c:pt>
                <c:pt idx="234">
                  <c:v>9.1736171215702988</c:v>
                </c:pt>
                <c:pt idx="235">
                  <c:v>9.1747441215706971</c:v>
                </c:pt>
                <c:pt idx="236">
                  <c:v>9.175117821570538</c:v>
                </c:pt>
                <c:pt idx="237">
                  <c:v>9.1772659465705999</c:v>
                </c:pt>
                <c:pt idx="238">
                  <c:v>9.1780312624310199</c:v>
                </c:pt>
                <c:pt idx="239">
                  <c:v>9.1788979215707212</c:v>
                </c:pt>
                <c:pt idx="240">
                  <c:v>9.1798127215704675</c:v>
                </c:pt>
                <c:pt idx="241">
                  <c:v>9.1807973215706937</c:v>
                </c:pt>
                <c:pt idx="242">
                  <c:v>9.1814579215708019</c:v>
                </c:pt>
                <c:pt idx="243">
                  <c:v>9.1820715850117089</c:v>
                </c:pt>
                <c:pt idx="244">
                  <c:v>9.1824583897520569</c:v>
                </c:pt>
                <c:pt idx="245">
                  <c:v>9.184624563143851</c:v>
                </c:pt>
                <c:pt idx="246">
                  <c:v>9.1854419215704155</c:v>
                </c:pt>
                <c:pt idx="247">
                  <c:v>9.1861480215702986</c:v>
                </c:pt>
                <c:pt idx="248">
                  <c:v>9.1868297215708257</c:v>
                </c:pt>
                <c:pt idx="249">
                  <c:v>9.187611970506719</c:v>
                </c:pt>
                <c:pt idx="250">
                  <c:v>9.1883716215704681</c:v>
                </c:pt>
                <c:pt idx="251">
                  <c:v>9.1891816215707252</c:v>
                </c:pt>
                <c:pt idx="252">
                  <c:v>9.1899477215701726</c:v>
                </c:pt>
                <c:pt idx="253">
                  <c:v>9.1902139326816012</c:v>
                </c:pt>
                <c:pt idx="254">
                  <c:v>9.192915133398273</c:v>
                </c:pt>
                <c:pt idx="255">
                  <c:v>9.1936864531493345</c:v>
                </c:pt>
                <c:pt idx="256">
                  <c:v>9.1943778215706189</c:v>
                </c:pt>
                <c:pt idx="257">
                  <c:v>9.1951668215703393</c:v>
                </c:pt>
                <c:pt idx="258">
                  <c:v>9.1959358215706715</c:v>
                </c:pt>
                <c:pt idx="259">
                  <c:v>9.1966058215706852</c:v>
                </c:pt>
                <c:pt idx="260">
                  <c:v>9.1969678215705493</c:v>
                </c:pt>
                <c:pt idx="261">
                  <c:v>9.1986925437928839</c:v>
                </c:pt>
                <c:pt idx="262">
                  <c:v>9.1994353215703057</c:v>
                </c:pt>
                <c:pt idx="263">
                  <c:v>9.2000789215704391</c:v>
                </c:pt>
                <c:pt idx="264">
                  <c:v>9.2007082215704159</c:v>
                </c:pt>
                <c:pt idx="265">
                  <c:v>9.201458321570577</c:v>
                </c:pt>
                <c:pt idx="266">
                  <c:v>9.2021022215707688</c:v>
                </c:pt>
                <c:pt idx="267">
                  <c:v>9.20283516199639</c:v>
                </c:pt>
                <c:pt idx="268">
                  <c:v>9.2034665395191748</c:v>
                </c:pt>
                <c:pt idx="269">
                  <c:v>9.2058794882371693</c:v>
                </c:pt>
                <c:pt idx="270">
                  <c:v>9.2062087215698174</c:v>
                </c:pt>
                <c:pt idx="271">
                  <c:v>9.2068443215708129</c:v>
                </c:pt>
                <c:pt idx="272">
                  <c:v>9.2074901215703839</c:v>
                </c:pt>
                <c:pt idx="273">
                  <c:v>9.2081515215704322</c:v>
                </c:pt>
                <c:pt idx="274">
                  <c:v>9.2088178215700758</c:v>
                </c:pt>
                <c:pt idx="275">
                  <c:v>9.2093931215703915</c:v>
                </c:pt>
                <c:pt idx="276">
                  <c:v>9.2099648215703809</c:v>
                </c:pt>
                <c:pt idx="277">
                  <c:v>9.2108463509821803</c:v>
                </c:pt>
                <c:pt idx="278">
                  <c:v>9.2130804257370009</c:v>
                </c:pt>
                <c:pt idx="279">
                  <c:v>9.2139831751058949</c:v>
                </c:pt>
                <c:pt idx="280">
                  <c:v>9.2146136215703986</c:v>
                </c:pt>
                <c:pt idx="281">
                  <c:v>9.2153348215706377</c:v>
                </c:pt>
                <c:pt idx="282">
                  <c:v>9.2158876215703884</c:v>
                </c:pt>
                <c:pt idx="283">
                  <c:v>9.2164330215705679</c:v>
                </c:pt>
                <c:pt idx="284">
                  <c:v>9.2170016020585486</c:v>
                </c:pt>
                <c:pt idx="285">
                  <c:v>9.2176107215705212</c:v>
                </c:pt>
                <c:pt idx="286">
                  <c:v>9.2183093215704321</c:v>
                </c:pt>
                <c:pt idx="287">
                  <c:v>9.2191018215706659</c:v>
                </c:pt>
                <c:pt idx="288">
                  <c:v>9.2198235215707527</c:v>
                </c:pt>
                <c:pt idx="289">
                  <c:v>9.2204225690451693</c:v>
                </c:pt>
                <c:pt idx="290">
                  <c:v>9.221155121570197</c:v>
                </c:pt>
                <c:pt idx="291">
                  <c:v>9.2218143215708501</c:v>
                </c:pt>
                <c:pt idx="292">
                  <c:v>9.2226859215705659</c:v>
                </c:pt>
                <c:pt idx="293">
                  <c:v>9.2234333215703117</c:v>
                </c:pt>
                <c:pt idx="294">
                  <c:v>9.2239981215700606</c:v>
                </c:pt>
                <c:pt idx="295">
                  <c:v>9.2247508323231813</c:v>
                </c:pt>
                <c:pt idx="296">
                  <c:v>9.2253134215704993</c:v>
                </c:pt>
                <c:pt idx="297">
                  <c:v>9.2259304215707889</c:v>
                </c:pt>
                <c:pt idx="298">
                  <c:v>9.2265465215709206</c:v>
                </c:pt>
                <c:pt idx="299">
                  <c:v>9.2271998215703999</c:v>
                </c:pt>
                <c:pt idx="300">
                  <c:v>9.2279554983383409</c:v>
                </c:pt>
                <c:pt idx="301">
                  <c:v>9.2286360215703489</c:v>
                </c:pt>
                <c:pt idx="302">
                  <c:v>9.2294100215706152</c:v>
                </c:pt>
                <c:pt idx="303">
                  <c:v>9.2301348215706689</c:v>
                </c:pt>
                <c:pt idx="304">
                  <c:v>9.2308457215707058</c:v>
                </c:pt>
                <c:pt idx="305">
                  <c:v>9.2315640715703839</c:v>
                </c:pt>
                <c:pt idx="306">
                  <c:v>9.232331421570299</c:v>
                </c:pt>
                <c:pt idx="307">
                  <c:v>9.2331142215706734</c:v>
                </c:pt>
                <c:pt idx="308">
                  <c:v>9.2336894215707019</c:v>
                </c:pt>
                <c:pt idx="309">
                  <c:v>9.2341275215706222</c:v>
                </c:pt>
                <c:pt idx="310">
                  <c:v>9.2347089917833909</c:v>
                </c:pt>
                <c:pt idx="311">
                  <c:v>9.2353714215702336</c:v>
                </c:pt>
                <c:pt idx="312">
                  <c:v>9.2360305215703207</c:v>
                </c:pt>
                <c:pt idx="313">
                  <c:v>9.236538021570011</c:v>
                </c:pt>
                <c:pt idx="314">
                  <c:v>9.2369713699578284</c:v>
                </c:pt>
                <c:pt idx="315">
                  <c:v>9.2391451653202079</c:v>
                </c:pt>
                <c:pt idx="316">
                  <c:v>9.2399450215704331</c:v>
                </c:pt>
                <c:pt idx="317">
                  <c:v>9.2406873215703484</c:v>
                </c:pt>
                <c:pt idx="318">
                  <c:v>9.2413976215705844</c:v>
                </c:pt>
                <c:pt idx="319">
                  <c:v>9.2420714215710511</c:v>
                </c:pt>
                <c:pt idx="320">
                  <c:v>9.2428455215704499</c:v>
                </c:pt>
                <c:pt idx="321">
                  <c:v>9.2435279268335329</c:v>
                </c:pt>
                <c:pt idx="322">
                  <c:v>9.2441799215706215</c:v>
                </c:pt>
                <c:pt idx="323">
                  <c:v>9.244941421570342</c:v>
                </c:pt>
                <c:pt idx="324">
                  <c:v>9.2456046215705019</c:v>
                </c:pt>
                <c:pt idx="325">
                  <c:v>9.2460674215704</c:v>
                </c:pt>
                <c:pt idx="326">
                  <c:v>9.2466204882373084</c:v>
                </c:pt>
                <c:pt idx="327">
                  <c:v>9.2472854215702895</c:v>
                </c:pt>
                <c:pt idx="328">
                  <c:v>9.2479500215701034</c:v>
                </c:pt>
                <c:pt idx="329">
                  <c:v>9.2486049215704256</c:v>
                </c:pt>
                <c:pt idx="330">
                  <c:v>9.249158326621318</c:v>
                </c:pt>
                <c:pt idx="331">
                  <c:v>9.2498454215705941</c:v>
                </c:pt>
                <c:pt idx="332">
                  <c:v>9.2503427215704939</c:v>
                </c:pt>
                <c:pt idx="333">
                  <c:v>9.2508278215705388</c:v>
                </c:pt>
                <c:pt idx="334">
                  <c:v>9.2525264369554048</c:v>
                </c:pt>
                <c:pt idx="335">
                  <c:v>9.2531690215700859</c:v>
                </c:pt>
                <c:pt idx="336">
                  <c:v>9.2538537163076597</c:v>
                </c:pt>
                <c:pt idx="337">
                  <c:v>9.2545592215706591</c:v>
                </c:pt>
                <c:pt idx="338">
                  <c:v>9.2551468215706247</c:v>
                </c:pt>
                <c:pt idx="339">
                  <c:v>9.2556766215703732</c:v>
                </c:pt>
                <c:pt idx="340">
                  <c:v>9.2561083215702951</c:v>
                </c:pt>
                <c:pt idx="341">
                  <c:v>9.2568254620199184</c:v>
                </c:pt>
                <c:pt idx="342">
                  <c:v>9.257166860032255</c:v>
                </c:pt>
                <c:pt idx="343">
                  <c:v>9.2591836549038788</c:v>
                </c:pt>
                <c:pt idx="344">
                  <c:v>9.2595400664682845</c:v>
                </c:pt>
                <c:pt idx="345">
                  <c:v>9.2602693215705134</c:v>
                </c:pt>
                <c:pt idx="346">
                  <c:v>9.2609976215708496</c:v>
                </c:pt>
                <c:pt idx="347">
                  <c:v>9.2617257215704427</c:v>
                </c:pt>
                <c:pt idx="348">
                  <c:v>9.2624910538938128</c:v>
                </c:pt>
                <c:pt idx="349">
                  <c:v>9.2632812215706331</c:v>
                </c:pt>
                <c:pt idx="350">
                  <c:v>9.2638841852068357</c:v>
                </c:pt>
                <c:pt idx="351">
                  <c:v>9.2655078215704947</c:v>
                </c:pt>
                <c:pt idx="352">
                  <c:v>9.2658749215704983</c:v>
                </c:pt>
                <c:pt idx="353">
                  <c:v>9.2662590336919237</c:v>
                </c:pt>
                <c:pt idx="354">
                  <c:v>9.2669687215704499</c:v>
                </c:pt>
                <c:pt idx="355">
                  <c:v>9.2676727215706727</c:v>
                </c:pt>
                <c:pt idx="356">
                  <c:v>9.2683007215711815</c:v>
                </c:pt>
                <c:pt idx="357">
                  <c:v>9.2690804215706493</c:v>
                </c:pt>
                <c:pt idx="358">
                  <c:v>9.2696039754165849</c:v>
                </c:pt>
                <c:pt idx="359">
                  <c:v>9.2701756181805131</c:v>
                </c:pt>
                <c:pt idx="360">
                  <c:v>9.2748012783608687</c:v>
                </c:pt>
                <c:pt idx="361">
                  <c:v>9.275623521570461</c:v>
                </c:pt>
                <c:pt idx="362">
                  <c:v>9.2763249215705894</c:v>
                </c:pt>
                <c:pt idx="363">
                  <c:v>9.2771310215708489</c:v>
                </c:pt>
                <c:pt idx="364">
                  <c:v>9.2779761194429256</c:v>
                </c:pt>
                <c:pt idx="365">
                  <c:v>9.2788482061858186</c:v>
                </c:pt>
                <c:pt idx="366">
                  <c:v>9.2812087306615094</c:v>
                </c:pt>
                <c:pt idx="367">
                  <c:v>9.2816730215707981</c:v>
                </c:pt>
                <c:pt idx="368">
                  <c:v>9.2823903215704409</c:v>
                </c:pt>
                <c:pt idx="369">
                  <c:v>9.2829351215704889</c:v>
                </c:pt>
                <c:pt idx="370">
                  <c:v>9.2839762054086776</c:v>
                </c:pt>
                <c:pt idx="371">
                  <c:v>9.2849546215704457</c:v>
                </c:pt>
                <c:pt idx="372">
                  <c:v>9.2858917215706622</c:v>
                </c:pt>
                <c:pt idx="373">
                  <c:v>9.2871485215707938</c:v>
                </c:pt>
                <c:pt idx="374">
                  <c:v>9.2878278215700139</c:v>
                </c:pt>
                <c:pt idx="375">
                  <c:v>9.2883986549038298</c:v>
                </c:pt>
                <c:pt idx="376">
                  <c:v>9.2903676628404455</c:v>
                </c:pt>
                <c:pt idx="377">
                  <c:v>9.2909866259182508</c:v>
                </c:pt>
                <c:pt idx="378">
                  <c:v>9.2916335215704589</c:v>
                </c:pt>
                <c:pt idx="379">
                  <c:v>9.2924017215702719</c:v>
                </c:pt>
                <c:pt idx="380">
                  <c:v>9.2931367215705585</c:v>
                </c:pt>
                <c:pt idx="381">
                  <c:v>9.2939743215707935</c:v>
                </c:pt>
                <c:pt idx="382">
                  <c:v>9.2945265028893047</c:v>
                </c:pt>
                <c:pt idx="383">
                  <c:v>9.295167373809571</c:v>
                </c:pt>
                <c:pt idx="384">
                  <c:v>9.2992245226014187</c:v>
                </c:pt>
                <c:pt idx="385">
                  <c:v>9.2999158215704139</c:v>
                </c:pt>
                <c:pt idx="386">
                  <c:v>9.3007016215708234</c:v>
                </c:pt>
                <c:pt idx="387">
                  <c:v>9.3013691215704419</c:v>
                </c:pt>
                <c:pt idx="388">
                  <c:v>9.3020821745114848</c:v>
                </c:pt>
                <c:pt idx="389">
                  <c:v>9.3025149644277079</c:v>
                </c:pt>
                <c:pt idx="390">
                  <c:v>9.3045248215705509</c:v>
                </c:pt>
                <c:pt idx="391">
                  <c:v>9.3050522215705058</c:v>
                </c:pt>
                <c:pt idx="392">
                  <c:v>9.305919821570555</c:v>
                </c:pt>
                <c:pt idx="393">
                  <c:v>9.3066880215707073</c:v>
                </c:pt>
                <c:pt idx="394">
                  <c:v>9.3071145215711084</c:v>
                </c:pt>
                <c:pt idx="395">
                  <c:v>9.3078296495272568</c:v>
                </c:pt>
                <c:pt idx="396">
                  <c:v>9.3085411215702507</c:v>
                </c:pt>
                <c:pt idx="397">
                  <c:v>9.3090547878629728</c:v>
                </c:pt>
                <c:pt idx="398">
                  <c:v>9.3110395457084163</c:v>
                </c:pt>
                <c:pt idx="399">
                  <c:v>9.3116740215706209</c:v>
                </c:pt>
                <c:pt idx="400">
                  <c:v>9.3123642660151376</c:v>
                </c:pt>
                <c:pt idx="401">
                  <c:v>9.3130974215707489</c:v>
                </c:pt>
                <c:pt idx="402">
                  <c:v>9.3139158215702054</c:v>
                </c:pt>
                <c:pt idx="403">
                  <c:v>9.314615921570331</c:v>
                </c:pt>
                <c:pt idx="404">
                  <c:v>9.3152407215701309</c:v>
                </c:pt>
                <c:pt idx="405">
                  <c:v>9.3156853215704007</c:v>
                </c:pt>
                <c:pt idx="406">
                  <c:v>9.3184122660147608</c:v>
                </c:pt>
                <c:pt idx="407">
                  <c:v>9.3187812215705179</c:v>
                </c:pt>
                <c:pt idx="408">
                  <c:v>9.3194764215703447</c:v>
                </c:pt>
                <c:pt idx="409">
                  <c:v>9.3201830215705019</c:v>
                </c:pt>
                <c:pt idx="410">
                  <c:v>9.3208272215703509</c:v>
                </c:pt>
                <c:pt idx="411">
                  <c:v>9.3213979225806582</c:v>
                </c:pt>
                <c:pt idx="412">
                  <c:v>9.321945221570088</c:v>
                </c:pt>
                <c:pt idx="413">
                  <c:v>9.3222445957641238</c:v>
                </c:pt>
                <c:pt idx="414">
                  <c:v>9.3234988472116704</c:v>
                </c:pt>
                <c:pt idx="415">
                  <c:v>9.3238789215702482</c:v>
                </c:pt>
                <c:pt idx="416">
                  <c:v>9.3244281215706089</c:v>
                </c:pt>
                <c:pt idx="417">
                  <c:v>9.3250185215706978</c:v>
                </c:pt>
                <c:pt idx="418">
                  <c:v>9.3256894377321267</c:v>
                </c:pt>
                <c:pt idx="419">
                  <c:v>9.3264261215704636</c:v>
                </c:pt>
                <c:pt idx="420">
                  <c:v>9.3272578215708499</c:v>
                </c:pt>
                <c:pt idx="421">
                  <c:v>9.3277782013177983</c:v>
                </c:pt>
                <c:pt idx="422">
                  <c:v>9.3298128753342588</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9.3381717609644941</c:v>
                </c:pt>
                <c:pt idx="435">
                  <c:v>9.3386691215704563</c:v>
                </c:pt>
                <c:pt idx="436">
                  <c:v>9.3392732215702789</c:v>
                </c:pt>
                <c:pt idx="437">
                  <c:v>9.3397536215703987</c:v>
                </c:pt>
                <c:pt idx="438">
                  <c:v>9.3400878215705188</c:v>
                </c:pt>
                <c:pt idx="439">
                  <c:v>9.3416357163076231</c:v>
                </c:pt>
                <c:pt idx="440">
                  <c:v>9.3421438889864561</c:v>
                </c:pt>
                <c:pt idx="441">
                  <c:v>9.342894721570687</c:v>
                </c:pt>
                <c:pt idx="442">
                  <c:v>9.3434984215702883</c:v>
                </c:pt>
                <c:pt idx="443">
                  <c:v>9.3441935215707659</c:v>
                </c:pt>
                <c:pt idx="444">
                  <c:v>9.3447843215709998</c:v>
                </c:pt>
                <c:pt idx="445">
                  <c:v>9.3453755993484027</c:v>
                </c:pt>
                <c:pt idx="446">
                  <c:v>9.3458552215705453</c:v>
                </c:pt>
                <c:pt idx="447">
                  <c:v>9.3462814882372385</c:v>
                </c:pt>
                <c:pt idx="448">
                  <c:v>9.3480296965703182</c:v>
                </c:pt>
                <c:pt idx="449">
                  <c:v>9.3484113215705111</c:v>
                </c:pt>
                <c:pt idx="450">
                  <c:v>9.349162221570495</c:v>
                </c:pt>
                <c:pt idx="451">
                  <c:v>9.3497935215711259</c:v>
                </c:pt>
                <c:pt idx="452">
                  <c:v>9.3504175185404002</c:v>
                </c:pt>
                <c:pt idx="453">
                  <c:v>9.3511131215708136</c:v>
                </c:pt>
                <c:pt idx="454">
                  <c:v>9.3517069215708801</c:v>
                </c:pt>
                <c:pt idx="455">
                  <c:v>9.3523866215705738</c:v>
                </c:pt>
                <c:pt idx="456">
                  <c:v>9.352698091840864</c:v>
                </c:pt>
                <c:pt idx="457">
                  <c:v>9.3545332903206688</c:v>
                </c:pt>
                <c:pt idx="458">
                  <c:v>9.3549354559787048</c:v>
                </c:pt>
                <c:pt idx="459">
                  <c:v>9.3554151215707737</c:v>
                </c:pt>
                <c:pt idx="460">
                  <c:v>9.3559935215702144</c:v>
                </c:pt>
                <c:pt idx="461">
                  <c:v>9.3565501215701801</c:v>
                </c:pt>
                <c:pt idx="462">
                  <c:v>9.3571313215701739</c:v>
                </c:pt>
                <c:pt idx="463">
                  <c:v>9.3575901041791028</c:v>
                </c:pt>
                <c:pt idx="464">
                  <c:v>9.3605961797797068</c:v>
                </c:pt>
                <c:pt idx="465">
                  <c:v>9.3611057215705085</c:v>
                </c:pt>
                <c:pt idx="466">
                  <c:v>9.3615400215708604</c:v>
                </c:pt>
                <c:pt idx="467">
                  <c:v>9.3621694215705489</c:v>
                </c:pt>
                <c:pt idx="468">
                  <c:v>9.3628394215707527</c:v>
                </c:pt>
                <c:pt idx="469">
                  <c:v>9.3634398670251535</c:v>
                </c:pt>
                <c:pt idx="470">
                  <c:v>9.3654376787135991</c:v>
                </c:pt>
                <c:pt idx="471">
                  <c:v>9.3659880256523564</c:v>
                </c:pt>
                <c:pt idx="472">
                  <c:v>9.3666348215705248</c:v>
                </c:pt>
                <c:pt idx="473">
                  <c:v>9.367132621570569</c:v>
                </c:pt>
                <c:pt idx="474">
                  <c:v>9.3676089215709197</c:v>
                </c:pt>
                <c:pt idx="475">
                  <c:v>9.3680849215707998</c:v>
                </c:pt>
                <c:pt idx="476">
                  <c:v>9.3686537215706789</c:v>
                </c:pt>
                <c:pt idx="477">
                  <c:v>9.3691159737444867</c:v>
                </c:pt>
                <c:pt idx="478">
                  <c:v>9.3709783621114564</c:v>
                </c:pt>
                <c:pt idx="479">
                  <c:v>9.3714841215705604</c:v>
                </c:pt>
                <c:pt idx="480">
                  <c:v>9.3721344215705784</c:v>
                </c:pt>
                <c:pt idx="481">
                  <c:v>9.3725635215709548</c:v>
                </c:pt>
                <c:pt idx="482">
                  <c:v>9.373233721570541</c:v>
                </c:pt>
                <c:pt idx="483">
                  <c:v>9.3738328215707067</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9.3794541215706246</c:v>
                </c:pt>
                <c:pt idx="493">
                  <c:v>9.3800086215705107</c:v>
                </c:pt>
                <c:pt idx="494">
                  <c:v>9.3805561373599815</c:v>
                </c:pt>
                <c:pt idx="495">
                  <c:v>9.3825524791049748</c:v>
                </c:pt>
                <c:pt idx="496">
                  <c:v>9.3830752215704685</c:v>
                </c:pt>
                <c:pt idx="497">
                  <c:v>9.3835290215705953</c:v>
                </c:pt>
                <c:pt idx="498">
                  <c:v>9.3841478215707497</c:v>
                </c:pt>
                <c:pt idx="499">
                  <c:v>9.3847931215704339</c:v>
                </c:pt>
                <c:pt idx="500">
                  <c:v>9.3852299215711099</c:v>
                </c:pt>
                <c:pt idx="501">
                  <c:v>9.3857539440193047</c:v>
                </c:pt>
                <c:pt idx="502">
                  <c:v>9.3861594686292769</c:v>
                </c:pt>
                <c:pt idx="503">
                  <c:v>9.3885067446475858</c:v>
                </c:pt>
                <c:pt idx="504">
                  <c:v>9.3889161215705919</c:v>
                </c:pt>
                <c:pt idx="505">
                  <c:v>9.3894087215705699</c:v>
                </c:pt>
                <c:pt idx="506">
                  <c:v>9.3898193215706467</c:v>
                </c:pt>
                <c:pt idx="507">
                  <c:v>9.3903690172228238</c:v>
                </c:pt>
                <c:pt idx="508">
                  <c:v>9.3908327215706731</c:v>
                </c:pt>
                <c:pt idx="509">
                  <c:v>9.3912698468866864</c:v>
                </c:pt>
                <c:pt idx="510">
                  <c:v>9.393151082440319</c:v>
                </c:pt>
                <c:pt idx="511">
                  <c:v>9.393571321570203</c:v>
                </c:pt>
                <c:pt idx="512">
                  <c:v>9.3940508215707013</c:v>
                </c:pt>
                <c:pt idx="513">
                  <c:v>9.39451618891745</c:v>
                </c:pt>
                <c:pt idx="514">
                  <c:v>9.3950723215705629</c:v>
                </c:pt>
                <c:pt idx="515">
                  <c:v>9.3955550215703596</c:v>
                </c:pt>
                <c:pt idx="516">
                  <c:v>9.3961377215705699</c:v>
                </c:pt>
                <c:pt idx="517">
                  <c:v>9.3965944412885705</c:v>
                </c:pt>
                <c:pt idx="518">
                  <c:v>9.3979878215705384</c:v>
                </c:pt>
                <c:pt idx="519">
                  <c:v>9.3983412236324639</c:v>
                </c:pt>
                <c:pt idx="520">
                  <c:v>9.3988009215702686</c:v>
                </c:pt>
                <c:pt idx="521">
                  <c:v>9.3992635215711129</c:v>
                </c:pt>
                <c:pt idx="522">
                  <c:v>9.3997975215705054</c:v>
                </c:pt>
                <c:pt idx="523">
                  <c:v>9.4002363215705458</c:v>
                </c:pt>
                <c:pt idx="524">
                  <c:v>9.4007904215704681</c:v>
                </c:pt>
                <c:pt idx="525">
                  <c:v>9.4013094494774609</c:v>
                </c:pt>
                <c:pt idx="526">
                  <c:v>9.401794336722336</c:v>
                </c:pt>
                <c:pt idx="527">
                  <c:v>9.4030878215705656</c:v>
                </c:pt>
                <c:pt idx="528">
                  <c:v>9.4034537215706422</c:v>
                </c:pt>
                <c:pt idx="529">
                  <c:v>9.4040162215708136</c:v>
                </c:pt>
                <c:pt idx="530">
                  <c:v>9.4044865215704476</c:v>
                </c:pt>
                <c:pt idx="531">
                  <c:v>9.4049047215702188</c:v>
                </c:pt>
                <c:pt idx="532">
                  <c:v>9.4052622426232269</c:v>
                </c:pt>
                <c:pt idx="533">
                  <c:v>9.4058078215707006</c:v>
                </c:pt>
                <c:pt idx="534">
                  <c:v>9.4062139215706519</c:v>
                </c:pt>
                <c:pt idx="535">
                  <c:v>9.4067138215705519</c:v>
                </c:pt>
                <c:pt idx="536">
                  <c:v>9.4083543433098207</c:v>
                </c:pt>
                <c:pt idx="537">
                  <c:v>9.4087941215709492</c:v>
                </c:pt>
                <c:pt idx="538">
                  <c:v>9.4092171622297514</c:v>
                </c:pt>
                <c:pt idx="539">
                  <c:v>9.4096389215706466</c:v>
                </c:pt>
                <c:pt idx="540">
                  <c:v>9.4100423215702875</c:v>
                </c:pt>
                <c:pt idx="541">
                  <c:v>9.410400721570781</c:v>
                </c:pt>
                <c:pt idx="542">
                  <c:v>9.4108471215704199</c:v>
                </c:pt>
                <c:pt idx="543">
                  <c:v>9.4112884215699992</c:v>
                </c:pt>
                <c:pt idx="544">
                  <c:v>9.4116696072850203</c:v>
                </c:pt>
                <c:pt idx="545">
                  <c:v>9.4132178215705551</c:v>
                </c:pt>
                <c:pt idx="546">
                  <c:v>9.4135030215707474</c:v>
                </c:pt>
                <c:pt idx="547">
                  <c:v>9.4139502215705679</c:v>
                </c:pt>
                <c:pt idx="548">
                  <c:v>9.4145707215705166</c:v>
                </c:pt>
                <c:pt idx="549">
                  <c:v>9.4150942215707047</c:v>
                </c:pt>
                <c:pt idx="550">
                  <c:v>9.4155285662514956</c:v>
                </c:pt>
                <c:pt idx="551">
                  <c:v>9.415977921570498</c:v>
                </c:pt>
                <c:pt idx="552">
                  <c:v>9.4163527215706431</c:v>
                </c:pt>
                <c:pt idx="553">
                  <c:v>9.4166381919408622</c:v>
                </c:pt>
                <c:pt idx="554">
                  <c:v>9.4177008984935213</c:v>
                </c:pt>
                <c:pt idx="555">
                  <c:v>9.4179347215706883</c:v>
                </c:pt>
                <c:pt idx="556">
                  <c:v>9.4185786215710099</c:v>
                </c:pt>
                <c:pt idx="557">
                  <c:v>9.4191544542233547</c:v>
                </c:pt>
                <c:pt idx="558">
                  <c:v>9.4198171215705013</c:v>
                </c:pt>
                <c:pt idx="559">
                  <c:v>9.4203081215704429</c:v>
                </c:pt>
                <c:pt idx="560">
                  <c:v>9.4209515215704567</c:v>
                </c:pt>
                <c:pt idx="561">
                  <c:v>9.4214630215705419</c:v>
                </c:pt>
                <c:pt idx="562">
                  <c:v>9.4218349644277026</c:v>
                </c:pt>
                <c:pt idx="563">
                  <c:v>9.4230725024217321</c:v>
                </c:pt>
                <c:pt idx="564">
                  <c:v>9.4234176215702945</c:v>
                </c:pt>
                <c:pt idx="565">
                  <c:v>9.4238362215710225</c:v>
                </c:pt>
                <c:pt idx="566">
                  <c:v>9.42431772157064</c:v>
                </c:pt>
                <c:pt idx="567">
                  <c:v>9.424903321570218</c:v>
                </c:pt>
                <c:pt idx="568">
                  <c:v>9.4254246215704001</c:v>
                </c:pt>
                <c:pt idx="569">
                  <c:v>9.4258860868771297</c:v>
                </c:pt>
                <c:pt idx="570">
                  <c:v>9.426495521570569</c:v>
                </c:pt>
                <c:pt idx="571">
                  <c:v>9.4267878215705281</c:v>
                </c:pt>
                <c:pt idx="572">
                  <c:v>9.4283228215709016</c:v>
                </c:pt>
                <c:pt idx="573">
                  <c:v>9.4285458215709781</c:v>
                </c:pt>
                <c:pt idx="574">
                  <c:v>9.4293674215707419</c:v>
                </c:pt>
                <c:pt idx="575">
                  <c:v>9.4298017215712999</c:v>
                </c:pt>
                <c:pt idx="576">
                  <c:v>9.4303209168086717</c:v>
                </c:pt>
                <c:pt idx="577">
                  <c:v>9.4307749215706487</c:v>
                </c:pt>
                <c:pt idx="578">
                  <c:v>9.4311377215707139</c:v>
                </c:pt>
                <c:pt idx="579">
                  <c:v>9.4315524215707889</c:v>
                </c:pt>
                <c:pt idx="580">
                  <c:v>9.431711230661378</c:v>
                </c:pt>
                <c:pt idx="581">
                  <c:v>9.4329385358561098</c:v>
                </c:pt>
                <c:pt idx="582">
                  <c:v>9.4332093215705619</c:v>
                </c:pt>
                <c:pt idx="583">
                  <c:v>9.4337421072844876</c:v>
                </c:pt>
                <c:pt idx="584">
                  <c:v>9.4342630215706098</c:v>
                </c:pt>
                <c:pt idx="585">
                  <c:v>9.434825021570667</c:v>
                </c:pt>
                <c:pt idx="586">
                  <c:v>9.4353377215702352</c:v>
                </c:pt>
                <c:pt idx="587">
                  <c:v>9.4359342215704967</c:v>
                </c:pt>
                <c:pt idx="588">
                  <c:v>9.4364439215706142</c:v>
                </c:pt>
                <c:pt idx="589">
                  <c:v>9.4367903215705589</c:v>
                </c:pt>
                <c:pt idx="590">
                  <c:v>9.4380791373600186</c:v>
                </c:pt>
                <c:pt idx="591">
                  <c:v>9.4383330215704468</c:v>
                </c:pt>
                <c:pt idx="592">
                  <c:v>9.4389295215704259</c:v>
                </c:pt>
                <c:pt idx="593">
                  <c:v>9.4394491215704051</c:v>
                </c:pt>
                <c:pt idx="594">
                  <c:v>9.4400078215706316</c:v>
                </c:pt>
                <c:pt idx="595">
                  <c:v>9.4404651778929036</c:v>
                </c:pt>
                <c:pt idx="596">
                  <c:v>9.440901221570341</c:v>
                </c:pt>
                <c:pt idx="597">
                  <c:v>9.441467032097119</c:v>
                </c:pt>
                <c:pt idx="598">
                  <c:v>9.4429765172225668</c:v>
                </c:pt>
                <c:pt idx="599">
                  <c:v>9.4433628215707959</c:v>
                </c:pt>
                <c:pt idx="600">
                  <c:v>9.4438108215702954</c:v>
                </c:pt>
                <c:pt idx="601">
                  <c:v>9.4442471144997029</c:v>
                </c:pt>
                <c:pt idx="602">
                  <c:v>9.4446085215704674</c:v>
                </c:pt>
                <c:pt idx="603">
                  <c:v>9.4450875215707555</c:v>
                </c:pt>
                <c:pt idx="604">
                  <c:v>9.4455204215705439</c:v>
                </c:pt>
                <c:pt idx="605">
                  <c:v>9.4460079215712511</c:v>
                </c:pt>
                <c:pt idx="606">
                  <c:v>9.4461947780921918</c:v>
                </c:pt>
                <c:pt idx="607">
                  <c:v>9.4475895236984542</c:v>
                </c:pt>
                <c:pt idx="608">
                  <c:v>9.447931721570253</c:v>
                </c:pt>
                <c:pt idx="609">
                  <c:v>9.448537021570683</c:v>
                </c:pt>
                <c:pt idx="610">
                  <c:v>9.4489118215701779</c:v>
                </c:pt>
                <c:pt idx="611">
                  <c:v>9.4494278215702128</c:v>
                </c:pt>
                <c:pt idx="612">
                  <c:v>9.4498326215704509</c:v>
                </c:pt>
                <c:pt idx="613">
                  <c:v>9.4503085274529752</c:v>
                </c:pt>
                <c:pt idx="614">
                  <c:v>9.4507111215706185</c:v>
                </c:pt>
                <c:pt idx="615">
                  <c:v>9.4509378215707205</c:v>
                </c:pt>
                <c:pt idx="616">
                  <c:v>9.4521699784331705</c:v>
                </c:pt>
                <c:pt idx="617">
                  <c:v>9.4525694215706597</c:v>
                </c:pt>
                <c:pt idx="618">
                  <c:v>9.4531053215707033</c:v>
                </c:pt>
                <c:pt idx="619">
                  <c:v>9.4535571764093991</c:v>
                </c:pt>
                <c:pt idx="620">
                  <c:v>9.4542283534857887</c:v>
                </c:pt>
                <c:pt idx="621">
                  <c:v>9.454692321570505</c:v>
                </c:pt>
                <c:pt idx="622">
                  <c:v>9.4550950215705569</c:v>
                </c:pt>
                <c:pt idx="623">
                  <c:v>9.4556815589443985</c:v>
                </c:pt>
                <c:pt idx="624">
                  <c:v>9.4572550679477505</c:v>
                </c:pt>
                <c:pt idx="625">
                  <c:v>9.4577828731165567</c:v>
                </c:pt>
                <c:pt idx="626">
                  <c:v>9.4581963215706963</c:v>
                </c:pt>
                <c:pt idx="627">
                  <c:v>9.4586739215704139</c:v>
                </c:pt>
                <c:pt idx="628">
                  <c:v>9.4590888215705462</c:v>
                </c:pt>
                <c:pt idx="629">
                  <c:v>9.4596017215704684</c:v>
                </c:pt>
                <c:pt idx="630">
                  <c:v>9.4601722093253251</c:v>
                </c:pt>
                <c:pt idx="631">
                  <c:v>9.4606323215703032</c:v>
                </c:pt>
                <c:pt idx="632">
                  <c:v>9.460917821570531</c:v>
                </c:pt>
                <c:pt idx="633">
                  <c:v>9.4622970753017661</c:v>
                </c:pt>
                <c:pt idx="634">
                  <c:v>9.4628064215704502</c:v>
                </c:pt>
                <c:pt idx="635">
                  <c:v>9.4631797215706488</c:v>
                </c:pt>
                <c:pt idx="636">
                  <c:v>9.4636458215707506</c:v>
                </c:pt>
                <c:pt idx="637">
                  <c:v>9.464010217404061</c:v>
                </c:pt>
                <c:pt idx="638">
                  <c:v>9.46465522157051</c:v>
                </c:pt>
                <c:pt idx="639">
                  <c:v>9.4651324215703205</c:v>
                </c:pt>
                <c:pt idx="640">
                  <c:v>9.4656244215708369</c:v>
                </c:pt>
                <c:pt idx="641">
                  <c:v>9.465987821570522</c:v>
                </c:pt>
                <c:pt idx="642">
                  <c:v>9.4675255827647078</c:v>
                </c:pt>
                <c:pt idx="643">
                  <c:v>9.468004343309703</c:v>
                </c:pt>
                <c:pt idx="644">
                  <c:v>9.4685592333352755</c:v>
                </c:pt>
                <c:pt idx="645">
                  <c:v>9.4691231215706839</c:v>
                </c:pt>
                <c:pt idx="646">
                  <c:v>9.4696944215706225</c:v>
                </c:pt>
                <c:pt idx="647">
                  <c:v>9.470202621570408</c:v>
                </c:pt>
                <c:pt idx="648">
                  <c:v>9.4708107215707589</c:v>
                </c:pt>
                <c:pt idx="649">
                  <c:v>9.4712314950398149</c:v>
                </c:pt>
                <c:pt idx="650">
                  <c:v>9.4716287039233151</c:v>
                </c:pt>
                <c:pt idx="651">
                  <c:v>9.4728775437927624</c:v>
                </c:pt>
                <c:pt idx="652">
                  <c:v>9.4733379215705185</c:v>
                </c:pt>
                <c:pt idx="653">
                  <c:v>9.4739127215704979</c:v>
                </c:pt>
                <c:pt idx="654">
                  <c:v>9.4744114215703039</c:v>
                </c:pt>
                <c:pt idx="655">
                  <c:v>9.4749989440195179</c:v>
                </c:pt>
                <c:pt idx="656">
                  <c:v>9.4756386215704964</c:v>
                </c:pt>
                <c:pt idx="657">
                  <c:v>9.4762640215706551</c:v>
                </c:pt>
                <c:pt idx="658">
                  <c:v>9.4768418215708579</c:v>
                </c:pt>
                <c:pt idx="659">
                  <c:v>9.47714782157054</c:v>
                </c:pt>
                <c:pt idx="660">
                  <c:v>9.4785563929988701</c:v>
                </c:pt>
                <c:pt idx="661">
                  <c:v>9.4790592215707008</c:v>
                </c:pt>
                <c:pt idx="662">
                  <c:v>9.479575244250654</c:v>
                </c:pt>
                <c:pt idx="663">
                  <c:v>9.4803132215707659</c:v>
                </c:pt>
                <c:pt idx="664">
                  <c:v>9.4810081215704489</c:v>
                </c:pt>
                <c:pt idx="665">
                  <c:v>9.4816497215703492</c:v>
                </c:pt>
                <c:pt idx="666">
                  <c:v>9.4822860215703528</c:v>
                </c:pt>
                <c:pt idx="667">
                  <c:v>9.4827598867879086</c:v>
                </c:pt>
                <c:pt idx="668">
                  <c:v>9.4831363064191567</c:v>
                </c:pt>
                <c:pt idx="669">
                  <c:v>9.4844189644279524</c:v>
                </c:pt>
                <c:pt idx="670">
                  <c:v>9.4847771215705361</c:v>
                </c:pt>
                <c:pt idx="671">
                  <c:v>9.485379521570378</c:v>
                </c:pt>
                <c:pt idx="672">
                  <c:v>9.4859726215707809</c:v>
                </c:pt>
                <c:pt idx="673">
                  <c:v>9.4867140460604524</c:v>
                </c:pt>
                <c:pt idx="674">
                  <c:v>9.4873260215705084</c:v>
                </c:pt>
                <c:pt idx="675">
                  <c:v>9.4879517215707327</c:v>
                </c:pt>
                <c:pt idx="676">
                  <c:v>9.4886874215706989</c:v>
                </c:pt>
                <c:pt idx="677">
                  <c:v>9.4890395607009239</c:v>
                </c:pt>
                <c:pt idx="678">
                  <c:v>9.4920707285474322</c:v>
                </c:pt>
                <c:pt idx="679">
                  <c:v>9.4926291757369547</c:v>
                </c:pt>
                <c:pt idx="680">
                  <c:v>9.493165121570792</c:v>
                </c:pt>
                <c:pt idx="681">
                  <c:v>9.4939353215707314</c:v>
                </c:pt>
                <c:pt idx="682">
                  <c:v>9.4945135749951977</c:v>
                </c:pt>
                <c:pt idx="683">
                  <c:v>9.4970178215705516</c:v>
                </c:pt>
                <c:pt idx="684">
                  <c:v>9.4973531215706792</c:v>
                </c:pt>
                <c:pt idx="685">
                  <c:v>9.4979565844570715</c:v>
                </c:pt>
                <c:pt idx="686">
                  <c:v>9.4985089215706289</c:v>
                </c:pt>
                <c:pt idx="687">
                  <c:v>9.4991667215705089</c:v>
                </c:pt>
                <c:pt idx="688">
                  <c:v>9.4996526215700072</c:v>
                </c:pt>
                <c:pt idx="689">
                  <c:v>9.5002760215706719</c:v>
                </c:pt>
                <c:pt idx="690">
                  <c:v>9.5008416190390097</c:v>
                </c:pt>
                <c:pt idx="691">
                  <c:v>9.5011268538286728</c:v>
                </c:pt>
                <c:pt idx="692">
                  <c:v>9.5031931549039506</c:v>
                </c:pt>
                <c:pt idx="693">
                  <c:v>9.5037249215705799</c:v>
                </c:pt>
                <c:pt idx="694">
                  <c:v>9.5043280215705401</c:v>
                </c:pt>
                <c:pt idx="695">
                  <c:v>9.5049682215701718</c:v>
                </c:pt>
                <c:pt idx="696">
                  <c:v>9.5056260358563822</c:v>
                </c:pt>
                <c:pt idx="697">
                  <c:v>9.5062818215705231</c:v>
                </c:pt>
                <c:pt idx="698">
                  <c:v>9.5069816373601128</c:v>
                </c:pt>
                <c:pt idx="699">
                  <c:v>9.5092512215706932</c:v>
                </c:pt>
                <c:pt idx="700">
                  <c:v>9.5096938215709077</c:v>
                </c:pt>
                <c:pt idx="701">
                  <c:v>9.5102586355239822</c:v>
                </c:pt>
                <c:pt idx="702">
                  <c:v>9.5109878215709927</c:v>
                </c:pt>
                <c:pt idx="703">
                  <c:v>9.5116081215706139</c:v>
                </c:pt>
                <c:pt idx="704">
                  <c:v>9.5121812215704011</c:v>
                </c:pt>
                <c:pt idx="705">
                  <c:v>9.5127556215706903</c:v>
                </c:pt>
                <c:pt idx="706">
                  <c:v>9.5132203771262738</c:v>
                </c:pt>
                <c:pt idx="707">
                  <c:v>9.5135321965704946</c:v>
                </c:pt>
                <c:pt idx="708">
                  <c:v>9.5154178215705514</c:v>
                </c:pt>
                <c:pt idx="709">
                  <c:v>9.515763121570016</c:v>
                </c:pt>
                <c:pt idx="710">
                  <c:v>9.5165709215706187</c:v>
                </c:pt>
                <c:pt idx="711">
                  <c:v>9.5172057215702619</c:v>
                </c:pt>
                <c:pt idx="712">
                  <c:v>9.5179372215701932</c:v>
                </c:pt>
                <c:pt idx="713">
                  <c:v>9.5184638419783987</c:v>
                </c:pt>
                <c:pt idx="714">
                  <c:v>9.5192011215708199</c:v>
                </c:pt>
                <c:pt idx="715">
                  <c:v>9.5198206982830005</c:v>
                </c:pt>
                <c:pt idx="716">
                  <c:v>9.5217667240098507</c:v>
                </c:pt>
                <c:pt idx="717">
                  <c:v>9.5224005215701908</c:v>
                </c:pt>
                <c:pt idx="718">
                  <c:v>9.5230139215707599</c:v>
                </c:pt>
                <c:pt idx="719">
                  <c:v>9.5237606787134013</c:v>
                </c:pt>
                <c:pt idx="720">
                  <c:v>9.5243365215701914</c:v>
                </c:pt>
                <c:pt idx="721">
                  <c:v>9.5249884215702689</c:v>
                </c:pt>
                <c:pt idx="722">
                  <c:v>9.5255912215705933</c:v>
                </c:pt>
                <c:pt idx="723">
                  <c:v>9.5261842599264863</c:v>
                </c:pt>
                <c:pt idx="724">
                  <c:v>9.5287918215705911</c:v>
                </c:pt>
                <c:pt idx="725">
                  <c:v>9.5291622810294569</c:v>
                </c:pt>
                <c:pt idx="726">
                  <c:v>9.529822021570368</c:v>
                </c:pt>
                <c:pt idx="727">
                  <c:v>9.5303729215703097</c:v>
                </c:pt>
                <c:pt idx="728">
                  <c:v>9.5310056215705714</c:v>
                </c:pt>
                <c:pt idx="729">
                  <c:v>9.5316453215708439</c:v>
                </c:pt>
                <c:pt idx="730">
                  <c:v>9.5321713215706403</c:v>
                </c:pt>
                <c:pt idx="731">
                  <c:v>9.532587821570516</c:v>
                </c:pt>
                <c:pt idx="732">
                  <c:v>9.5360878215706038</c:v>
                </c:pt>
                <c:pt idx="733">
                  <c:v>9.5365287215704093</c:v>
                </c:pt>
                <c:pt idx="734">
                  <c:v>9.5370507215701164</c:v>
                </c:pt>
                <c:pt idx="735">
                  <c:v>9.5376836215704959</c:v>
                </c:pt>
                <c:pt idx="736">
                  <c:v>9.5382787215708031</c:v>
                </c:pt>
                <c:pt idx="737">
                  <c:v>9.5387078215705081</c:v>
                </c:pt>
                <c:pt idx="738">
                  <c:v>9.540402448436323</c:v>
                </c:pt>
                <c:pt idx="739">
                  <c:v>9.5408591617762539</c:v>
                </c:pt>
                <c:pt idx="740">
                  <c:v>9.5414740215707479</c:v>
                </c:pt>
                <c:pt idx="741">
                  <c:v>9.5420820215706357</c:v>
                </c:pt>
                <c:pt idx="742">
                  <c:v>9.5427276215703216</c:v>
                </c:pt>
                <c:pt idx="743">
                  <c:v>9.5431892215702163</c:v>
                </c:pt>
                <c:pt idx="744">
                  <c:v>9.5438740460606759</c:v>
                </c:pt>
                <c:pt idx="745">
                  <c:v>9.544284880394148</c:v>
                </c:pt>
                <c:pt idx="746">
                  <c:v>9.5453578215705619</c:v>
                </c:pt>
                <c:pt idx="747">
                  <c:v>9.5460159215704934</c:v>
                </c:pt>
                <c:pt idx="748">
                  <c:v>9.5467242215702157</c:v>
                </c:pt>
                <c:pt idx="749">
                  <c:v>9.5474564215705016</c:v>
                </c:pt>
                <c:pt idx="750">
                  <c:v>9.5481461215704471</c:v>
                </c:pt>
                <c:pt idx="751">
                  <c:v>9.5487890586835391</c:v>
                </c:pt>
                <c:pt idx="752">
                  <c:v>9.5495424215705196</c:v>
                </c:pt>
                <c:pt idx="753">
                  <c:v>9.550066721570758</c:v>
                </c:pt>
                <c:pt idx="754">
                  <c:v>9.5505148215697826</c:v>
                </c:pt>
                <c:pt idx="755">
                  <c:v>9.5509678215705485</c:v>
                </c:pt>
                <c:pt idx="756">
                  <c:v>9.5524769124796318</c:v>
                </c:pt>
                <c:pt idx="757">
                  <c:v>9.5529380514558824</c:v>
                </c:pt>
                <c:pt idx="758">
                  <c:v>9.553421970507074</c:v>
                </c:pt>
                <c:pt idx="759">
                  <c:v>9.5540609215705459</c:v>
                </c:pt>
                <c:pt idx="760">
                  <c:v>9.554558921570262</c:v>
                </c:pt>
                <c:pt idx="761">
                  <c:v>9.5551179215705559</c:v>
                </c:pt>
                <c:pt idx="762">
                  <c:v>9.5556414215705985</c:v>
                </c:pt>
                <c:pt idx="763">
                  <c:v>9.5560907104593724</c:v>
                </c:pt>
                <c:pt idx="764">
                  <c:v>9.5578516769924509</c:v>
                </c:pt>
                <c:pt idx="765">
                  <c:v>9.5584171215706188</c:v>
                </c:pt>
                <c:pt idx="766">
                  <c:v>9.558926421570261</c:v>
                </c:pt>
                <c:pt idx="767">
                  <c:v>9.559577721570335</c:v>
                </c:pt>
                <c:pt idx="768">
                  <c:v>9.5601895215705071</c:v>
                </c:pt>
                <c:pt idx="769">
                  <c:v>9.5606521514675222</c:v>
                </c:pt>
                <c:pt idx="770">
                  <c:v>9.5613118215703938</c:v>
                </c:pt>
                <c:pt idx="771">
                  <c:v>9.561776221570355</c:v>
                </c:pt>
                <c:pt idx="772">
                  <c:v>9.5620178215705049</c:v>
                </c:pt>
                <c:pt idx="773">
                  <c:v>9.5634633117662222</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9.5686900215708679</c:v>
                </c:pt>
                <c:pt idx="783">
                  <c:v>9.5691103988897268</c:v>
                </c:pt>
                <c:pt idx="784">
                  <c:v>9.5696254215705725</c:v>
                </c:pt>
                <c:pt idx="785">
                  <c:v>9.5699976215708915</c:v>
                </c:pt>
                <c:pt idx="786">
                  <c:v>9.570629821570531</c:v>
                </c:pt>
                <c:pt idx="787">
                  <c:v>9.5711682215704439</c:v>
                </c:pt>
                <c:pt idx="788">
                  <c:v>9.5717245215707152</c:v>
                </c:pt>
                <c:pt idx="789">
                  <c:v>9.5722953973282259</c:v>
                </c:pt>
                <c:pt idx="790">
                  <c:v>9.5734878215705397</c:v>
                </c:pt>
                <c:pt idx="791">
                  <c:v>9.5737998215703204</c:v>
                </c:pt>
                <c:pt idx="792">
                  <c:v>9.5744398215707047</c:v>
                </c:pt>
                <c:pt idx="793">
                  <c:v>9.5750544215701279</c:v>
                </c:pt>
                <c:pt idx="794">
                  <c:v>9.5755019215707051</c:v>
                </c:pt>
                <c:pt idx="795">
                  <c:v>9.5760641215702975</c:v>
                </c:pt>
                <c:pt idx="796">
                  <c:v>9.5765367627470841</c:v>
                </c:pt>
                <c:pt idx="797">
                  <c:v>9.5770238215705135</c:v>
                </c:pt>
                <c:pt idx="798">
                  <c:v>9.5774214113139209</c:v>
                </c:pt>
                <c:pt idx="799">
                  <c:v>9.5789096772408442</c:v>
                </c:pt>
                <c:pt idx="800">
                  <c:v>9.5794076215702706</c:v>
                </c:pt>
                <c:pt idx="801">
                  <c:v>9.5797992215701555</c:v>
                </c:pt>
                <c:pt idx="802">
                  <c:v>9.5803803988899325</c:v>
                </c:pt>
                <c:pt idx="803">
                  <c:v>9.5808545215707426</c:v>
                </c:pt>
                <c:pt idx="804">
                  <c:v>9.5812294215707716</c:v>
                </c:pt>
                <c:pt idx="805">
                  <c:v>9.5817081215704611</c:v>
                </c:pt>
                <c:pt idx="806">
                  <c:v>9.5820650215706422</c:v>
                </c:pt>
                <c:pt idx="807">
                  <c:v>9.5823478215705649</c:v>
                </c:pt>
                <c:pt idx="808">
                  <c:v>9.5834395164861412</c:v>
                </c:pt>
                <c:pt idx="809">
                  <c:v>9.5838710215704914</c:v>
                </c:pt>
                <c:pt idx="810">
                  <c:v>9.5843513215707112</c:v>
                </c:pt>
                <c:pt idx="811">
                  <c:v>9.5848249215706431</c:v>
                </c:pt>
                <c:pt idx="812">
                  <c:v>9.5852702215706671</c:v>
                </c:pt>
                <c:pt idx="813">
                  <c:v>9.5857456215702967</c:v>
                </c:pt>
                <c:pt idx="814">
                  <c:v>9.5861997803332173</c:v>
                </c:pt>
                <c:pt idx="815">
                  <c:v>9.5866434098060047</c:v>
                </c:pt>
                <c:pt idx="816">
                  <c:v>9.5880756215708072</c:v>
                </c:pt>
                <c:pt idx="817">
                  <c:v>9.5885416215709682</c:v>
                </c:pt>
                <c:pt idx="818">
                  <c:v>9.5889999215701476</c:v>
                </c:pt>
                <c:pt idx="819">
                  <c:v>9.5893875215706856</c:v>
                </c:pt>
                <c:pt idx="820">
                  <c:v>9.5898200896114485</c:v>
                </c:pt>
                <c:pt idx="821">
                  <c:v>9.590299521570655</c:v>
                </c:pt>
                <c:pt idx="822">
                  <c:v>9.590722821570731</c:v>
                </c:pt>
                <c:pt idx="823">
                  <c:v>9.591161313634343</c:v>
                </c:pt>
                <c:pt idx="824">
                  <c:v>9.5927687104598789</c:v>
                </c:pt>
                <c:pt idx="825">
                  <c:v>9.5932132215707782</c:v>
                </c:pt>
                <c:pt idx="826">
                  <c:v>9.5935515329106096</c:v>
                </c:pt>
                <c:pt idx="827">
                  <c:v>9.5940926215709936</c:v>
                </c:pt>
                <c:pt idx="828">
                  <c:v>9.5945596215707187</c:v>
                </c:pt>
                <c:pt idx="829">
                  <c:v>9.5950821215707691</c:v>
                </c:pt>
                <c:pt idx="830">
                  <c:v>9.5957150215706211</c:v>
                </c:pt>
                <c:pt idx="831">
                  <c:v>9.5961166875501185</c:v>
                </c:pt>
                <c:pt idx="832">
                  <c:v>9.596507821570512</c:v>
                </c:pt>
                <c:pt idx="833">
                  <c:v>9.5983966215708119</c:v>
                </c:pt>
                <c:pt idx="834">
                  <c:v>9.5987442215704135</c:v>
                </c:pt>
                <c:pt idx="835">
                  <c:v>9.5991247215704689</c:v>
                </c:pt>
                <c:pt idx="836">
                  <c:v>9.5996963215705904</c:v>
                </c:pt>
                <c:pt idx="837">
                  <c:v>9.6002508215704889</c:v>
                </c:pt>
                <c:pt idx="838">
                  <c:v>9.6006341757373548</c:v>
                </c:pt>
                <c:pt idx="839">
                  <c:v>9.6010572501419205</c:v>
                </c:pt>
                <c:pt idx="840">
                  <c:v>9.6025411205396694</c:v>
                </c:pt>
                <c:pt idx="841">
                  <c:v>9.6029916215706379</c:v>
                </c:pt>
                <c:pt idx="842">
                  <c:v>9.6035095215709561</c:v>
                </c:pt>
                <c:pt idx="843">
                  <c:v>9.6040293215705415</c:v>
                </c:pt>
                <c:pt idx="844">
                  <c:v>9.6046515329107685</c:v>
                </c:pt>
                <c:pt idx="845">
                  <c:v>9.6051579215706937</c:v>
                </c:pt>
                <c:pt idx="846">
                  <c:v>9.6057569215703751</c:v>
                </c:pt>
                <c:pt idx="847">
                  <c:v>9.6061400215708499</c:v>
                </c:pt>
                <c:pt idx="848">
                  <c:v>9.6063717104592889</c:v>
                </c:pt>
                <c:pt idx="849">
                  <c:v>9.6076616397523189</c:v>
                </c:pt>
                <c:pt idx="850">
                  <c:v>9.6081043215705435</c:v>
                </c:pt>
                <c:pt idx="851">
                  <c:v>9.6083217176747162</c:v>
                </c:pt>
                <c:pt idx="852">
                  <c:v>9.6090315215707687</c:v>
                </c:pt>
                <c:pt idx="853">
                  <c:v>9.6095828215702568</c:v>
                </c:pt>
                <c:pt idx="854">
                  <c:v>9.6107287215703678</c:v>
                </c:pt>
                <c:pt idx="855">
                  <c:v>9.6113906215707328</c:v>
                </c:pt>
                <c:pt idx="856">
                  <c:v>9.6118807526050709</c:v>
                </c:pt>
                <c:pt idx="857">
                  <c:v>9.6162636882369679</c:v>
                </c:pt>
                <c:pt idx="858">
                  <c:v>9.616841721570399</c:v>
                </c:pt>
                <c:pt idx="859">
                  <c:v>9.6174411215707476</c:v>
                </c:pt>
                <c:pt idx="860">
                  <c:v>9.6180209215705315</c:v>
                </c:pt>
                <c:pt idx="861">
                  <c:v>9.6185416215704098</c:v>
                </c:pt>
                <c:pt idx="862">
                  <c:v>9.6191398834260298</c:v>
                </c:pt>
                <c:pt idx="863">
                  <c:v>9.6196940215706803</c:v>
                </c:pt>
                <c:pt idx="864">
                  <c:v>9.6198178215705479</c:v>
                </c:pt>
                <c:pt idx="865">
                  <c:v>9.6214132501420249</c:v>
                </c:pt>
                <c:pt idx="866">
                  <c:v>9.6219164215706119</c:v>
                </c:pt>
                <c:pt idx="867">
                  <c:v>9.6224587215707214</c:v>
                </c:pt>
                <c:pt idx="868">
                  <c:v>9.6230153215704686</c:v>
                </c:pt>
                <c:pt idx="869">
                  <c:v>9.6234377184778026</c:v>
                </c:pt>
                <c:pt idx="870">
                  <c:v>9.6239919215706475</c:v>
                </c:pt>
                <c:pt idx="871">
                  <c:v>9.6243366215703485</c:v>
                </c:pt>
                <c:pt idx="872">
                  <c:v>9.6246758215703725</c:v>
                </c:pt>
                <c:pt idx="873">
                  <c:v>9.6262114579346019</c:v>
                </c:pt>
                <c:pt idx="874">
                  <c:v>9.6266820215706037</c:v>
                </c:pt>
                <c:pt idx="875">
                  <c:v>9.627110708168269</c:v>
                </c:pt>
                <c:pt idx="876">
                  <c:v>9.6276395215702308</c:v>
                </c:pt>
                <c:pt idx="877">
                  <c:v>9.6281278215706383</c:v>
                </c:pt>
                <c:pt idx="878">
                  <c:v>9.6285490215704339</c:v>
                </c:pt>
                <c:pt idx="879">
                  <c:v>9.6289262215709499</c:v>
                </c:pt>
                <c:pt idx="880">
                  <c:v>9.6292871622303409</c:v>
                </c:pt>
                <c:pt idx="881">
                  <c:v>9.631146508439528</c:v>
                </c:pt>
                <c:pt idx="882">
                  <c:v>9.6316606215704219</c:v>
                </c:pt>
                <c:pt idx="883">
                  <c:v>9.6320973215702992</c:v>
                </c:pt>
                <c:pt idx="884">
                  <c:v>9.6326760215707559</c:v>
                </c:pt>
                <c:pt idx="885">
                  <c:v>9.6331785215706063</c:v>
                </c:pt>
                <c:pt idx="886">
                  <c:v>9.6336899865189505</c:v>
                </c:pt>
                <c:pt idx="887">
                  <c:v>9.6341598215707585</c:v>
                </c:pt>
                <c:pt idx="888">
                  <c:v>9.6344378215704687</c:v>
                </c:pt>
                <c:pt idx="889">
                  <c:v>9.6359370986787027</c:v>
                </c:pt>
                <c:pt idx="890">
                  <c:v>9.6363514215703514</c:v>
                </c:pt>
                <c:pt idx="891">
                  <c:v>9.6368671215708019</c:v>
                </c:pt>
                <c:pt idx="892">
                  <c:v>9.6373589555913419</c:v>
                </c:pt>
                <c:pt idx="893">
                  <c:v>9.6381092215702182</c:v>
                </c:pt>
                <c:pt idx="894">
                  <c:v>9.6387000215711556</c:v>
                </c:pt>
                <c:pt idx="895">
                  <c:v>9.6392058518735979</c:v>
                </c:pt>
                <c:pt idx="896">
                  <c:v>9.6404878215705452</c:v>
                </c:pt>
                <c:pt idx="897">
                  <c:v>9.6407780215705063</c:v>
                </c:pt>
                <c:pt idx="898">
                  <c:v>9.6412889215700499</c:v>
                </c:pt>
                <c:pt idx="899">
                  <c:v>9.6417614298179863</c:v>
                </c:pt>
                <c:pt idx="900">
                  <c:v>9.6424595215702205</c:v>
                </c:pt>
                <c:pt idx="901">
                  <c:v>9.642845721570513</c:v>
                </c:pt>
                <c:pt idx="902">
                  <c:v>9.6431078215710819</c:v>
                </c:pt>
                <c:pt idx="903">
                  <c:v>9.6436848215702646</c:v>
                </c:pt>
                <c:pt idx="904">
                  <c:v>9.6441236836393092</c:v>
                </c:pt>
                <c:pt idx="905">
                  <c:v>9.6458558543576345</c:v>
                </c:pt>
                <c:pt idx="906">
                  <c:v>9.6463358215704389</c:v>
                </c:pt>
                <c:pt idx="907">
                  <c:v>9.6469186215709541</c:v>
                </c:pt>
                <c:pt idx="908">
                  <c:v>9.6473690215703023</c:v>
                </c:pt>
                <c:pt idx="909">
                  <c:v>9.6479398215704819</c:v>
                </c:pt>
                <c:pt idx="910">
                  <c:v>9.6483806215704941</c:v>
                </c:pt>
                <c:pt idx="911">
                  <c:v>9.6489274091995405</c:v>
                </c:pt>
                <c:pt idx="912">
                  <c:v>9.6494317941732533</c:v>
                </c:pt>
                <c:pt idx="913">
                  <c:v>9.6508346256941735</c:v>
                </c:pt>
                <c:pt idx="914">
                  <c:v>9.6514023215701599</c:v>
                </c:pt>
                <c:pt idx="915">
                  <c:v>9.6522263215705184</c:v>
                </c:pt>
                <c:pt idx="916">
                  <c:v>9.6529335215706595</c:v>
                </c:pt>
                <c:pt idx="917">
                  <c:v>9.6533564813644688</c:v>
                </c:pt>
                <c:pt idx="918">
                  <c:v>9.6536959215709857</c:v>
                </c:pt>
                <c:pt idx="919">
                  <c:v>9.6541453215705619</c:v>
                </c:pt>
                <c:pt idx="920">
                  <c:v>9.6545971215709177</c:v>
                </c:pt>
                <c:pt idx="921">
                  <c:v>9.6547578215705485</c:v>
                </c:pt>
                <c:pt idx="922">
                  <c:v>9.6560062722746292</c:v>
                </c:pt>
                <c:pt idx="923">
                  <c:v>9.6563708215708459</c:v>
                </c:pt>
                <c:pt idx="924">
                  <c:v>9.6568747287870327</c:v>
                </c:pt>
                <c:pt idx="925">
                  <c:v>9.6573827215703716</c:v>
                </c:pt>
                <c:pt idx="926">
                  <c:v>9.658049321570541</c:v>
                </c:pt>
                <c:pt idx="927">
                  <c:v>9.6584783215705166</c:v>
                </c:pt>
                <c:pt idx="928">
                  <c:v>9.6589761215705785</c:v>
                </c:pt>
                <c:pt idx="929">
                  <c:v>9.659337921570323</c:v>
                </c:pt>
                <c:pt idx="930">
                  <c:v>9.6597649049038967</c:v>
                </c:pt>
                <c:pt idx="931">
                  <c:v>9.6614088882371689</c:v>
                </c:pt>
                <c:pt idx="932">
                  <c:v>9.662041921570319</c:v>
                </c:pt>
                <c:pt idx="933">
                  <c:v>9.6626058215707005</c:v>
                </c:pt>
                <c:pt idx="934">
                  <c:v>9.6630108215706372</c:v>
                </c:pt>
                <c:pt idx="935">
                  <c:v>9.663384421570683</c:v>
                </c:pt>
                <c:pt idx="936">
                  <c:v>9.6636955715708694</c:v>
                </c:pt>
                <c:pt idx="937">
                  <c:v>9.6640688854003969</c:v>
                </c:pt>
                <c:pt idx="938">
                  <c:v>9.6655735177729412</c:v>
                </c:pt>
                <c:pt idx="939">
                  <c:v>9.6660525215702222</c:v>
                </c:pt>
                <c:pt idx="940">
                  <c:v>9.6663953215700005</c:v>
                </c:pt>
                <c:pt idx="941">
                  <c:v>9.6669290215706187</c:v>
                </c:pt>
                <c:pt idx="942">
                  <c:v>9.6674385432201468</c:v>
                </c:pt>
                <c:pt idx="943">
                  <c:v>9.6678174215702199</c:v>
                </c:pt>
                <c:pt idx="944">
                  <c:v>9.6682631215704316</c:v>
                </c:pt>
                <c:pt idx="945">
                  <c:v>9.6686366215698598</c:v>
                </c:pt>
                <c:pt idx="946">
                  <c:v>9.6688438215705119</c:v>
                </c:pt>
                <c:pt idx="947">
                  <c:v>9.6698378215704537</c:v>
                </c:pt>
                <c:pt idx="948">
                  <c:v>9.6701643478860877</c:v>
                </c:pt>
                <c:pt idx="949">
                  <c:v>9.6707789674040683</c:v>
                </c:pt>
                <c:pt idx="950">
                  <c:v>9.6712016215706953</c:v>
                </c:pt>
                <c:pt idx="951">
                  <c:v>9.671715521570647</c:v>
                </c:pt>
                <c:pt idx="952">
                  <c:v>9.6721273215706418</c:v>
                </c:pt>
                <c:pt idx="953">
                  <c:v>9.6727024215702926</c:v>
                </c:pt>
                <c:pt idx="954">
                  <c:v>9.6730404257373692</c:v>
                </c:pt>
                <c:pt idx="955">
                  <c:v>9.6732793215704973</c:v>
                </c:pt>
                <c:pt idx="956">
                  <c:v>9.6743289843612619</c:v>
                </c:pt>
                <c:pt idx="957">
                  <c:v>9.6747381215705186</c:v>
                </c:pt>
                <c:pt idx="958">
                  <c:v>9.6751265215714142</c:v>
                </c:pt>
                <c:pt idx="959">
                  <c:v>9.6756033215706196</c:v>
                </c:pt>
                <c:pt idx="960">
                  <c:v>9.6760306215706322</c:v>
                </c:pt>
                <c:pt idx="961">
                  <c:v>9.6764870999208554</c:v>
                </c:pt>
                <c:pt idx="962">
                  <c:v>9.6770891215708019</c:v>
                </c:pt>
                <c:pt idx="963">
                  <c:v>9.6775262215705684</c:v>
                </c:pt>
                <c:pt idx="964">
                  <c:v>9.681128084728547</c:v>
                </c:pt>
                <c:pt idx="965">
                  <c:v>9.6819158215705166</c:v>
                </c:pt>
                <c:pt idx="966">
                  <c:v>9.6822686215708362</c:v>
                </c:pt>
                <c:pt idx="967">
                  <c:v>9.6827699865188936</c:v>
                </c:pt>
                <c:pt idx="968">
                  <c:v>9.6831590215703987</c:v>
                </c:pt>
                <c:pt idx="969">
                  <c:v>9.6837362215703067</c:v>
                </c:pt>
                <c:pt idx="970">
                  <c:v>9.6841810215703159</c:v>
                </c:pt>
                <c:pt idx="971">
                  <c:v>9.684415521570358</c:v>
                </c:pt>
                <c:pt idx="972">
                  <c:v>9.6847353215704679</c:v>
                </c:pt>
                <c:pt idx="973">
                  <c:v>9.6860531276929986</c:v>
                </c:pt>
                <c:pt idx="974">
                  <c:v>9.6863212215707968</c:v>
                </c:pt>
                <c:pt idx="975">
                  <c:v>9.6868481215707689</c:v>
                </c:pt>
                <c:pt idx="976">
                  <c:v>9.6872493215705333</c:v>
                </c:pt>
                <c:pt idx="977">
                  <c:v>9.6876687215707999</c:v>
                </c:pt>
                <c:pt idx="978">
                  <c:v>9.6880378215703686</c:v>
                </c:pt>
                <c:pt idx="979">
                  <c:v>9.6885210215706064</c:v>
                </c:pt>
                <c:pt idx="980">
                  <c:v>9.6888580215700895</c:v>
                </c:pt>
                <c:pt idx="981">
                  <c:v>9.689298691135761</c:v>
                </c:pt>
                <c:pt idx="982">
                  <c:v>9.6903939000019719</c:v>
                </c:pt>
                <c:pt idx="983">
                  <c:v>9.6907624215701489</c:v>
                </c:pt>
                <c:pt idx="984">
                  <c:v>9.6911948215703632</c:v>
                </c:pt>
                <c:pt idx="985">
                  <c:v>9.6915855299043727</c:v>
                </c:pt>
                <c:pt idx="986">
                  <c:v>9.6918996215704567</c:v>
                </c:pt>
                <c:pt idx="987">
                  <c:v>9.6924059215707956</c:v>
                </c:pt>
                <c:pt idx="988">
                  <c:v>9.6927495215703008</c:v>
                </c:pt>
                <c:pt idx="989">
                  <c:v>9.6930550942977192</c:v>
                </c:pt>
                <c:pt idx="990">
                  <c:v>9.694130129262799</c:v>
                </c:pt>
                <c:pt idx="991">
                  <c:v>9.6944119215705395</c:v>
                </c:pt>
                <c:pt idx="992">
                  <c:v>9.6947671458951472</c:v>
                </c:pt>
                <c:pt idx="993">
                  <c:v>9.695168821570098</c:v>
                </c:pt>
                <c:pt idx="994">
                  <c:v>9.6957011215701172</c:v>
                </c:pt>
                <c:pt idx="995">
                  <c:v>9.696045321570903</c:v>
                </c:pt>
                <c:pt idx="996">
                  <c:v>9.6964094215708059</c:v>
                </c:pt>
                <c:pt idx="997">
                  <c:v>9.6967056215707839</c:v>
                </c:pt>
                <c:pt idx="998">
                  <c:v>9.6970175215704142</c:v>
                </c:pt>
                <c:pt idx="999">
                  <c:v>9.6972078215704567</c:v>
                </c:pt>
                <c:pt idx="1000">
                  <c:v>9.6982304302663209</c:v>
                </c:pt>
                <c:pt idx="1001">
                  <c:v>9.6985370215707434</c:v>
                </c:pt>
                <c:pt idx="1002">
                  <c:v>9.6989277215702856</c:v>
                </c:pt>
                <c:pt idx="1003">
                  <c:v>9.699304721570611</c:v>
                </c:pt>
                <c:pt idx="1004">
                  <c:v>9.6996419215703185</c:v>
                </c:pt>
                <c:pt idx="1005">
                  <c:v>9.7001136726347852</c:v>
                </c:pt>
                <c:pt idx="1006">
                  <c:v>9.7003278215704132</c:v>
                </c:pt>
                <c:pt idx="1007">
                  <c:v>9.7007203215708468</c:v>
                </c:pt>
                <c:pt idx="1008">
                  <c:v>9.7009590715704519</c:v>
                </c:pt>
                <c:pt idx="1009">
                  <c:v>9.7018348905362348</c:v>
                </c:pt>
                <c:pt idx="1010">
                  <c:v>9.7021160215703475</c:v>
                </c:pt>
                <c:pt idx="1011">
                  <c:v>9.7025297215704693</c:v>
                </c:pt>
                <c:pt idx="1012">
                  <c:v>9.7028468339164569</c:v>
                </c:pt>
                <c:pt idx="1013">
                  <c:v>9.7033604215703981</c:v>
                </c:pt>
                <c:pt idx="1014">
                  <c:v>9.7037287215704406</c:v>
                </c:pt>
                <c:pt idx="1015">
                  <c:v>9.7042425215705439</c:v>
                </c:pt>
                <c:pt idx="1016">
                  <c:v>9.7045844215700612</c:v>
                </c:pt>
                <c:pt idx="1017">
                  <c:v>9.7057869882371364</c:v>
                </c:pt>
                <c:pt idx="1018">
                  <c:v>9.7060446965697267</c:v>
                </c:pt>
                <c:pt idx="1019">
                  <c:v>9.7064345215705288</c:v>
                </c:pt>
                <c:pt idx="1020">
                  <c:v>9.7067843215703391</c:v>
                </c:pt>
                <c:pt idx="1021">
                  <c:v>9.7070757215711385</c:v>
                </c:pt>
                <c:pt idx="1022">
                  <c:v>9.7074270215703482</c:v>
                </c:pt>
                <c:pt idx="1023">
                  <c:v>9.7076809215704181</c:v>
                </c:pt>
                <c:pt idx="1024">
                  <c:v>9.7079576602804689</c:v>
                </c:pt>
                <c:pt idx="1025">
                  <c:v>9.7090569882371689</c:v>
                </c:pt>
                <c:pt idx="1026">
                  <c:v>9.7092305215706318</c:v>
                </c:pt>
                <c:pt idx="1027">
                  <c:v>9.709627221570349</c:v>
                </c:pt>
                <c:pt idx="1028">
                  <c:v>9.7099829215703011</c:v>
                </c:pt>
                <c:pt idx="1029">
                  <c:v>9.7103711215704074</c:v>
                </c:pt>
                <c:pt idx="1030">
                  <c:v>9.7106385432204974</c:v>
                </c:pt>
                <c:pt idx="1031">
                  <c:v>9.7109289215708401</c:v>
                </c:pt>
                <c:pt idx="1032">
                  <c:v>9.7112817215704155</c:v>
                </c:pt>
                <c:pt idx="1033">
                  <c:v>9.7115754215701156</c:v>
                </c:pt>
                <c:pt idx="1034">
                  <c:v>9.7118104882371394</c:v>
                </c:pt>
                <c:pt idx="1035">
                  <c:v>9.7129222477999377</c:v>
                </c:pt>
                <c:pt idx="1036">
                  <c:v>9.7132794215706486</c:v>
                </c:pt>
                <c:pt idx="1037">
                  <c:v>9.7137451411581139</c:v>
                </c:pt>
                <c:pt idx="1038">
                  <c:v>9.7141527215707857</c:v>
                </c:pt>
                <c:pt idx="1039">
                  <c:v>9.7145522215704219</c:v>
                </c:pt>
                <c:pt idx="1040">
                  <c:v>9.7149059215705176</c:v>
                </c:pt>
                <c:pt idx="1041">
                  <c:v>9.7153109215706479</c:v>
                </c:pt>
                <c:pt idx="1042">
                  <c:v>9.7156118215707732</c:v>
                </c:pt>
                <c:pt idx="1043">
                  <c:v>9.7167569124792976</c:v>
                </c:pt>
                <c:pt idx="1044">
                  <c:v>9.7172199215704236</c:v>
                </c:pt>
                <c:pt idx="1045">
                  <c:v>9.7175674215701111</c:v>
                </c:pt>
                <c:pt idx="1046">
                  <c:v>9.7180291215702965</c:v>
                </c:pt>
                <c:pt idx="1047">
                  <c:v>9.7183410174467699</c:v>
                </c:pt>
                <c:pt idx="1048">
                  <c:v>9.7188804215704359</c:v>
                </c:pt>
                <c:pt idx="1049">
                  <c:v>9.7192465215703017</c:v>
                </c:pt>
                <c:pt idx="1050">
                  <c:v>9.7195312739512367</c:v>
                </c:pt>
                <c:pt idx="1051">
                  <c:v>9.7206285908005459</c:v>
                </c:pt>
                <c:pt idx="1052">
                  <c:v>9.7210050215700967</c:v>
                </c:pt>
                <c:pt idx="1053">
                  <c:v>9.721385038065236</c:v>
                </c:pt>
                <c:pt idx="1054">
                  <c:v>9.7216887215699188</c:v>
                </c:pt>
                <c:pt idx="1055">
                  <c:v>9.7220114215704285</c:v>
                </c:pt>
                <c:pt idx="1056">
                  <c:v>9.7222985215703179</c:v>
                </c:pt>
                <c:pt idx="1057">
                  <c:v>9.7226084215704063</c:v>
                </c:pt>
                <c:pt idx="1058">
                  <c:v>9.7229357526050393</c:v>
                </c:pt>
                <c:pt idx="1059">
                  <c:v>9.7240378215706009</c:v>
                </c:pt>
                <c:pt idx="1060">
                  <c:v>9.7242725690449436</c:v>
                </c:pt>
                <c:pt idx="1061">
                  <c:v>9.7246867215706487</c:v>
                </c:pt>
                <c:pt idx="1062">
                  <c:v>9.7251136215702711</c:v>
                </c:pt>
                <c:pt idx="1063">
                  <c:v>9.7254894215703729</c:v>
                </c:pt>
                <c:pt idx="1064">
                  <c:v>9.7258901215706999</c:v>
                </c:pt>
                <c:pt idx="1065">
                  <c:v>9.7262970999211529</c:v>
                </c:pt>
                <c:pt idx="1066">
                  <c:v>9.7265855215709252</c:v>
                </c:pt>
                <c:pt idx="1067">
                  <c:v>9.7268755242732112</c:v>
                </c:pt>
                <c:pt idx="1068">
                  <c:v>9.7279080343365933</c:v>
                </c:pt>
                <c:pt idx="1069">
                  <c:v>9.7283255215701985</c:v>
                </c:pt>
                <c:pt idx="1070">
                  <c:v>9.7287498834261186</c:v>
                </c:pt>
                <c:pt idx="1071">
                  <c:v>9.7291794215705192</c:v>
                </c:pt>
                <c:pt idx="1072">
                  <c:v>9.7295268215700474</c:v>
                </c:pt>
                <c:pt idx="1073">
                  <c:v>9.7299175215704619</c:v>
                </c:pt>
                <c:pt idx="1074">
                  <c:v>9.7303416215705276</c:v>
                </c:pt>
                <c:pt idx="1075">
                  <c:v>9.7306371965703811</c:v>
                </c:pt>
                <c:pt idx="1076">
                  <c:v>9.7309184882372115</c:v>
                </c:pt>
                <c:pt idx="1077">
                  <c:v>9.7319004141631069</c:v>
                </c:pt>
                <c:pt idx="1078">
                  <c:v>9.7322147215700952</c:v>
                </c:pt>
                <c:pt idx="1079">
                  <c:v>9.7325641215703484</c:v>
                </c:pt>
                <c:pt idx="1080">
                  <c:v>9.7330571215708428</c:v>
                </c:pt>
                <c:pt idx="1081">
                  <c:v>9.7334980215704689</c:v>
                </c:pt>
                <c:pt idx="1082">
                  <c:v>9.7337846965703392</c:v>
                </c:pt>
                <c:pt idx="1083">
                  <c:v>9.7340996215705413</c:v>
                </c:pt>
                <c:pt idx="1084">
                  <c:v>9.7342651215702869</c:v>
                </c:pt>
                <c:pt idx="1085">
                  <c:v>9.734660678713368</c:v>
                </c:pt>
                <c:pt idx="1086">
                  <c:v>9.7355340033888087</c:v>
                </c:pt>
                <c:pt idx="1087">
                  <c:v>9.7358134215707164</c:v>
                </c:pt>
                <c:pt idx="1088">
                  <c:v>9.7362648215706482</c:v>
                </c:pt>
                <c:pt idx="1089">
                  <c:v>9.7365303478857648</c:v>
                </c:pt>
                <c:pt idx="1090">
                  <c:v>9.7370171215704424</c:v>
                </c:pt>
                <c:pt idx="1091">
                  <c:v>9.7374334215700955</c:v>
                </c:pt>
                <c:pt idx="1092">
                  <c:v>9.7378454215705244</c:v>
                </c:pt>
                <c:pt idx="1093">
                  <c:v>9.7382512215705912</c:v>
                </c:pt>
                <c:pt idx="1094">
                  <c:v>9.7384444882371639</c:v>
                </c:pt>
                <c:pt idx="1095">
                  <c:v>9.7393227195296816</c:v>
                </c:pt>
                <c:pt idx="1096">
                  <c:v>9.7395779268336753</c:v>
                </c:pt>
                <c:pt idx="1097">
                  <c:v>9.7399460215705442</c:v>
                </c:pt>
                <c:pt idx="1098">
                  <c:v>9.7402598215702909</c:v>
                </c:pt>
                <c:pt idx="1099">
                  <c:v>9.7406727215703963</c:v>
                </c:pt>
                <c:pt idx="1100">
                  <c:v>9.7410504215707885</c:v>
                </c:pt>
                <c:pt idx="1101">
                  <c:v>9.7414641215707061</c:v>
                </c:pt>
                <c:pt idx="1102">
                  <c:v>9.7419125090700334</c:v>
                </c:pt>
                <c:pt idx="1103">
                  <c:v>9.7420078215706489</c:v>
                </c:pt>
                <c:pt idx="1104">
                  <c:v>9.7433514882370797</c:v>
                </c:pt>
                <c:pt idx="1105">
                  <c:v>9.7435535215710019</c:v>
                </c:pt>
                <c:pt idx="1106">
                  <c:v>9.7437933215704433</c:v>
                </c:pt>
                <c:pt idx="1107">
                  <c:v>9.744346121570592</c:v>
                </c:pt>
                <c:pt idx="1108">
                  <c:v>9.7447099215703705</c:v>
                </c:pt>
                <c:pt idx="1109">
                  <c:v>9.7449959215704336</c:v>
                </c:pt>
                <c:pt idx="1110">
                  <c:v>9.7453559659005258</c:v>
                </c:pt>
                <c:pt idx="1111">
                  <c:v>9.7456509124795474</c:v>
                </c:pt>
                <c:pt idx="1112">
                  <c:v>9.7465278215705489</c:v>
                </c:pt>
                <c:pt idx="1113">
                  <c:v>9.7467843215708569</c:v>
                </c:pt>
                <c:pt idx="1114">
                  <c:v>9.7471378215707585</c:v>
                </c:pt>
                <c:pt idx="1115">
                  <c:v>9.7474682215701236</c:v>
                </c:pt>
                <c:pt idx="1116">
                  <c:v>9.7478435507370449</c:v>
                </c:pt>
                <c:pt idx="1117">
                  <c:v>9.7481614215705505</c:v>
                </c:pt>
                <c:pt idx="1118">
                  <c:v>9.7484623215710986</c:v>
                </c:pt>
                <c:pt idx="1119">
                  <c:v>9.7488246215707601</c:v>
                </c:pt>
                <c:pt idx="1120">
                  <c:v>9.749074021570248</c:v>
                </c:pt>
                <c:pt idx="1121">
                  <c:v>9.7504378215706868</c:v>
                </c:pt>
                <c:pt idx="1122">
                  <c:v>9.7507144005178699</c:v>
                </c:pt>
                <c:pt idx="1123">
                  <c:v>9.7510824215702172</c:v>
                </c:pt>
                <c:pt idx="1124">
                  <c:v>9.7514918215704682</c:v>
                </c:pt>
                <c:pt idx="1125">
                  <c:v>9.7518100215704919</c:v>
                </c:pt>
                <c:pt idx="1126">
                  <c:v>9.7522381215702438</c:v>
                </c:pt>
                <c:pt idx="1127">
                  <c:v>9.7526306215710168</c:v>
                </c:pt>
                <c:pt idx="1128">
                  <c:v>9.7527278215704687</c:v>
                </c:pt>
                <c:pt idx="1129">
                  <c:v>9.7538050679472548</c:v>
                </c:pt>
                <c:pt idx="1130">
                  <c:v>9.7540502215707487</c:v>
                </c:pt>
                <c:pt idx="1131">
                  <c:v>9.7543441215705364</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9.7574907215705764</c:v>
                </c:pt>
                <c:pt idx="1140">
                  <c:v>9.7578737215705011</c:v>
                </c:pt>
                <c:pt idx="1141">
                  <c:v>9.7581525584126751</c:v>
                </c:pt>
                <c:pt idx="1142">
                  <c:v>9.7584812215705909</c:v>
                </c:pt>
                <c:pt idx="1143">
                  <c:v>9.7588911215704162</c:v>
                </c:pt>
                <c:pt idx="1144">
                  <c:v>9.7592500215704199</c:v>
                </c:pt>
                <c:pt idx="1145">
                  <c:v>9.7595820151187294</c:v>
                </c:pt>
                <c:pt idx="1146">
                  <c:v>9.7620403215704386</c:v>
                </c:pt>
                <c:pt idx="1147">
                  <c:v>9.7622524215708175</c:v>
                </c:pt>
                <c:pt idx="1148">
                  <c:v>9.762559921570455</c:v>
                </c:pt>
                <c:pt idx="1149">
                  <c:v>9.7628884215699205</c:v>
                </c:pt>
                <c:pt idx="1150">
                  <c:v>9.7632502215704289</c:v>
                </c:pt>
                <c:pt idx="1151">
                  <c:v>9.7635910974324673</c:v>
                </c:pt>
                <c:pt idx="1152">
                  <c:v>9.765360762747191</c:v>
                </c:pt>
                <c:pt idx="1153">
                  <c:v>9.7657914215708139</c:v>
                </c:pt>
                <c:pt idx="1154">
                  <c:v>9.766137121570619</c:v>
                </c:pt>
                <c:pt idx="1155">
                  <c:v>9.7666218215704639</c:v>
                </c:pt>
                <c:pt idx="1156">
                  <c:v>9.767049121570361</c:v>
                </c:pt>
                <c:pt idx="1157">
                  <c:v>9.7674631215704935</c:v>
                </c:pt>
                <c:pt idx="1158">
                  <c:v>9.7677940715706058</c:v>
                </c:pt>
                <c:pt idx="1159">
                  <c:v>9.7681313215704968</c:v>
                </c:pt>
                <c:pt idx="1160">
                  <c:v>9.7690427235313422</c:v>
                </c:pt>
                <c:pt idx="1161">
                  <c:v>9.7692512215703999</c:v>
                </c:pt>
                <c:pt idx="1162">
                  <c:v>9.769581121570619</c:v>
                </c:pt>
                <c:pt idx="1163">
                  <c:v>9.7699314215708117</c:v>
                </c:pt>
                <c:pt idx="1164">
                  <c:v>9.7702955215703859</c:v>
                </c:pt>
                <c:pt idx="1165">
                  <c:v>9.770691988237088</c:v>
                </c:pt>
                <c:pt idx="1166">
                  <c:v>9.771029221570549</c:v>
                </c:pt>
                <c:pt idx="1167">
                  <c:v>9.7713949427825639</c:v>
                </c:pt>
                <c:pt idx="1168">
                  <c:v>9.7726760689931638</c:v>
                </c:pt>
                <c:pt idx="1169">
                  <c:v>9.773047521570545</c:v>
                </c:pt>
                <c:pt idx="1170">
                  <c:v>9.7733330215703909</c:v>
                </c:pt>
                <c:pt idx="1171">
                  <c:v>9.7735624049038137</c:v>
                </c:pt>
                <c:pt idx="1172">
                  <c:v>9.7739143215701692</c:v>
                </c:pt>
                <c:pt idx="1173">
                  <c:v>9.774239021570267</c:v>
                </c:pt>
                <c:pt idx="1174">
                  <c:v>9.7745004215706039</c:v>
                </c:pt>
                <c:pt idx="1175">
                  <c:v>9.774821097432568</c:v>
                </c:pt>
                <c:pt idx="1176">
                  <c:v>9.7765482977608702</c:v>
                </c:pt>
                <c:pt idx="1177">
                  <c:v>9.7768505875278464</c:v>
                </c:pt>
                <c:pt idx="1178">
                  <c:v>9.7771571215707489</c:v>
                </c:pt>
                <c:pt idx="1179">
                  <c:v>9.7774953215704699</c:v>
                </c:pt>
                <c:pt idx="1180">
                  <c:v>9.777720521571311</c:v>
                </c:pt>
                <c:pt idx="1181">
                  <c:v>9.7780015215700669</c:v>
                </c:pt>
                <c:pt idx="1182">
                  <c:v>9.7782454215705545</c:v>
                </c:pt>
                <c:pt idx="1183">
                  <c:v>9.7793535358563162</c:v>
                </c:pt>
                <c:pt idx="1184">
                  <c:v>9.7796626215707487</c:v>
                </c:pt>
                <c:pt idx="1185">
                  <c:v>9.7799268215699708</c:v>
                </c:pt>
                <c:pt idx="1186">
                  <c:v>9.7802968215706176</c:v>
                </c:pt>
                <c:pt idx="1187">
                  <c:v>9.7805898215698761</c:v>
                </c:pt>
                <c:pt idx="1188">
                  <c:v>9.7808402174035667</c:v>
                </c:pt>
                <c:pt idx="1189">
                  <c:v>9.7811248586071855</c:v>
                </c:pt>
                <c:pt idx="1190">
                  <c:v>9.7829011889176982</c:v>
                </c:pt>
                <c:pt idx="1191">
                  <c:v>9.7833010215706189</c:v>
                </c:pt>
                <c:pt idx="1192">
                  <c:v>9.7835700215703483</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9.7868142799036395</c:v>
                </c:pt>
                <c:pt idx="1201">
                  <c:v>9.7871432215705116</c:v>
                </c:pt>
                <c:pt idx="1202">
                  <c:v>9.7874448586075076</c:v>
                </c:pt>
                <c:pt idx="1203">
                  <c:v>9.7885041215707513</c:v>
                </c:pt>
                <c:pt idx="1204">
                  <c:v>9.7887889215706139</c:v>
                </c:pt>
                <c:pt idx="1205">
                  <c:v>9.7890926215708589</c:v>
                </c:pt>
                <c:pt idx="1206">
                  <c:v>9.7893289674039732</c:v>
                </c:pt>
                <c:pt idx="1207">
                  <c:v>9.7896072215706198</c:v>
                </c:pt>
                <c:pt idx="1208">
                  <c:v>9.7898352215707831</c:v>
                </c:pt>
                <c:pt idx="1209">
                  <c:v>9.790111342697136</c:v>
                </c:pt>
                <c:pt idx="1210">
                  <c:v>9.7917313929989831</c:v>
                </c:pt>
                <c:pt idx="1211">
                  <c:v>9.7920693215703949</c:v>
                </c:pt>
                <c:pt idx="1212">
                  <c:v>9.7924058424036868</c:v>
                </c:pt>
                <c:pt idx="1213">
                  <c:v>9.7927371215705339</c:v>
                </c:pt>
                <c:pt idx="1214">
                  <c:v>9.7930662215700153</c:v>
                </c:pt>
                <c:pt idx="1215">
                  <c:v>9.7932173215707685</c:v>
                </c:pt>
                <c:pt idx="1216">
                  <c:v>9.7939668641244992</c:v>
                </c:pt>
                <c:pt idx="1217">
                  <c:v>9.7942160215704028</c:v>
                </c:pt>
                <c:pt idx="1218">
                  <c:v>9.7944602174038025</c:v>
                </c:pt>
                <c:pt idx="1219">
                  <c:v>9.7946554215709174</c:v>
                </c:pt>
                <c:pt idx="1220">
                  <c:v>9.7949256215704406</c:v>
                </c:pt>
                <c:pt idx="1221">
                  <c:v>9.7951793215705383</c:v>
                </c:pt>
                <c:pt idx="1222">
                  <c:v>9.7954519215705034</c:v>
                </c:pt>
                <c:pt idx="1223">
                  <c:v>9.7956260033885076</c:v>
                </c:pt>
                <c:pt idx="1224">
                  <c:v>9.7958054686293821</c:v>
                </c:pt>
                <c:pt idx="1225">
                  <c:v>9.7971278215702959</c:v>
                </c:pt>
                <c:pt idx="1226">
                  <c:v>9.7972859215704666</c:v>
                </c:pt>
                <c:pt idx="1227">
                  <c:v>9.7974795215706507</c:v>
                </c:pt>
                <c:pt idx="1228">
                  <c:v>9.7977456215708365</c:v>
                </c:pt>
                <c:pt idx="1229">
                  <c:v>9.7979638215701499</c:v>
                </c:pt>
                <c:pt idx="1230">
                  <c:v>9.7982287399379189</c:v>
                </c:pt>
                <c:pt idx="1231">
                  <c:v>9.7984640902275117</c:v>
                </c:pt>
                <c:pt idx="1232">
                  <c:v>9.7986011549039489</c:v>
                </c:pt>
                <c:pt idx="1233">
                  <c:v>9.7996278215705139</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9.8025330299041222</c:v>
                </c:pt>
                <c:pt idx="1242">
                  <c:v>9.8028919215706622</c:v>
                </c:pt>
                <c:pt idx="1243">
                  <c:v>9.8031948215701021</c:v>
                </c:pt>
                <c:pt idx="1244">
                  <c:v>9.8035761215703445</c:v>
                </c:pt>
                <c:pt idx="1245">
                  <c:v>9.8039644531494758</c:v>
                </c:pt>
                <c:pt idx="1246">
                  <c:v>9.804277921570911</c:v>
                </c:pt>
                <c:pt idx="1247">
                  <c:v>9.8046150215704699</c:v>
                </c:pt>
                <c:pt idx="1248">
                  <c:v>9.8048654531489063</c:v>
                </c:pt>
                <c:pt idx="1249">
                  <c:v>9.8055632761160645</c:v>
                </c:pt>
                <c:pt idx="1250">
                  <c:v>9.8057721215704809</c:v>
                </c:pt>
                <c:pt idx="1251">
                  <c:v>9.8060741373602145</c:v>
                </c:pt>
                <c:pt idx="1252">
                  <c:v>9.8063767215705564</c:v>
                </c:pt>
                <c:pt idx="1253">
                  <c:v>9.8066995215706942</c:v>
                </c:pt>
                <c:pt idx="1254">
                  <c:v>9.807011821570411</c:v>
                </c:pt>
                <c:pt idx="1255">
                  <c:v>9.807172521570731</c:v>
                </c:pt>
                <c:pt idx="1256">
                  <c:v>9.807394654904046</c:v>
                </c:pt>
                <c:pt idx="1257">
                  <c:v>9.8079093600320988</c:v>
                </c:pt>
                <c:pt idx="1258">
                  <c:v>9.8080503215705619</c:v>
                </c:pt>
                <c:pt idx="1259">
                  <c:v>9.8083403215710359</c:v>
                </c:pt>
                <c:pt idx="1260">
                  <c:v>9.8085669215703177</c:v>
                </c:pt>
                <c:pt idx="1261">
                  <c:v>9.8089483215707389</c:v>
                </c:pt>
                <c:pt idx="1262">
                  <c:v>9.8093240215703617</c:v>
                </c:pt>
                <c:pt idx="1263">
                  <c:v>9.8094639859545349</c:v>
                </c:pt>
                <c:pt idx="1264">
                  <c:v>9.8097328215703232</c:v>
                </c:pt>
                <c:pt idx="1265">
                  <c:v>9.8099180235908889</c:v>
                </c:pt>
                <c:pt idx="1266">
                  <c:v>9.8106151899914789</c:v>
                </c:pt>
                <c:pt idx="1267">
                  <c:v>9.8107791215705689</c:v>
                </c:pt>
                <c:pt idx="1268">
                  <c:v>9.8110545215703695</c:v>
                </c:pt>
                <c:pt idx="1269">
                  <c:v>9.8113205299037958</c:v>
                </c:pt>
                <c:pt idx="1270">
                  <c:v>9.8116187215701594</c:v>
                </c:pt>
                <c:pt idx="1271">
                  <c:v>9.8118591215705582</c:v>
                </c:pt>
                <c:pt idx="1272">
                  <c:v>9.8120761215713372</c:v>
                </c:pt>
                <c:pt idx="1273">
                  <c:v>9.8123337893127687</c:v>
                </c:pt>
                <c:pt idx="1274">
                  <c:v>9.8129678215704956</c:v>
                </c:pt>
                <c:pt idx="1275">
                  <c:v>9.8131040215705383</c:v>
                </c:pt>
                <c:pt idx="1276">
                  <c:v>9.8132842426231228</c:v>
                </c:pt>
                <c:pt idx="1277">
                  <c:v>9.8134971215704212</c:v>
                </c:pt>
                <c:pt idx="1278">
                  <c:v>9.8138197215712211</c:v>
                </c:pt>
                <c:pt idx="1279">
                  <c:v>9.8141239215701361</c:v>
                </c:pt>
                <c:pt idx="1280">
                  <c:v>9.8144515215707688</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9.8171434465706184</c:v>
                </c:pt>
                <c:pt idx="1290">
                  <c:v>9.8173680215705481</c:v>
                </c:pt>
                <c:pt idx="1291">
                  <c:v>9.8175717501421609</c:v>
                </c:pt>
                <c:pt idx="1292">
                  <c:v>9.8182178215705225</c:v>
                </c:pt>
                <c:pt idx="1293">
                  <c:v>9.8183155215703959</c:v>
                </c:pt>
                <c:pt idx="1294">
                  <c:v>9.8185044215708519</c:v>
                </c:pt>
                <c:pt idx="1295">
                  <c:v>9.8187270924039325</c:v>
                </c:pt>
                <c:pt idx="1296">
                  <c:v>9.8189089215700491</c:v>
                </c:pt>
                <c:pt idx="1297">
                  <c:v>9.8191316215702926</c:v>
                </c:pt>
                <c:pt idx="1298">
                  <c:v>9.8193609215705582</c:v>
                </c:pt>
                <c:pt idx="1299">
                  <c:v>9.8195368215710381</c:v>
                </c:pt>
                <c:pt idx="1300">
                  <c:v>9.8197466351297891</c:v>
                </c:pt>
                <c:pt idx="1301">
                  <c:v>9.8203178215704554</c:v>
                </c:pt>
                <c:pt idx="1302">
                  <c:v>9.8204669705065708</c:v>
                </c:pt>
                <c:pt idx="1303">
                  <c:v>9.8207570215702606</c:v>
                </c:pt>
                <c:pt idx="1304">
                  <c:v>9.8210716215712459</c:v>
                </c:pt>
                <c:pt idx="1305">
                  <c:v>9.8214093215706146</c:v>
                </c:pt>
                <c:pt idx="1306">
                  <c:v>9.8217240215703683</c:v>
                </c:pt>
                <c:pt idx="1307">
                  <c:v>9.8220417215705655</c:v>
                </c:pt>
                <c:pt idx="1308">
                  <c:v>9.822370738237149</c:v>
                </c:pt>
                <c:pt idx="1309">
                  <c:v>9.822556837964008</c:v>
                </c:pt>
                <c:pt idx="1310">
                  <c:v>9.823127821570468</c:v>
                </c:pt>
                <c:pt idx="1311">
                  <c:v>9.8232412215702283</c:v>
                </c:pt>
                <c:pt idx="1312">
                  <c:v>9.8234217215706199</c:v>
                </c:pt>
                <c:pt idx="1313">
                  <c:v>9.8236457215707986</c:v>
                </c:pt>
                <c:pt idx="1314">
                  <c:v>9.8238585215703189</c:v>
                </c:pt>
                <c:pt idx="1315">
                  <c:v>9.8241138215707586</c:v>
                </c:pt>
                <c:pt idx="1316">
                  <c:v>9.8242847215703719</c:v>
                </c:pt>
                <c:pt idx="1317">
                  <c:v>9.8245691215700219</c:v>
                </c:pt>
                <c:pt idx="1318">
                  <c:v>9.8248047780920587</c:v>
                </c:pt>
                <c:pt idx="1319">
                  <c:v>9.8260167404893028</c:v>
                </c:pt>
                <c:pt idx="1320">
                  <c:v>9.8262416215702473</c:v>
                </c:pt>
                <c:pt idx="1321">
                  <c:v>9.8264974049033125</c:v>
                </c:pt>
                <c:pt idx="1322">
                  <c:v>9.8266615970807027</c:v>
                </c:pt>
                <c:pt idx="1323">
                  <c:v>9.8268786215703319</c:v>
                </c:pt>
                <c:pt idx="1324">
                  <c:v>9.8270628215703191</c:v>
                </c:pt>
                <c:pt idx="1325">
                  <c:v>9.827211614673999</c:v>
                </c:pt>
                <c:pt idx="1326">
                  <c:v>9.8277059168087249</c:v>
                </c:pt>
                <c:pt idx="1327">
                  <c:v>9.8278582215706685</c:v>
                </c:pt>
                <c:pt idx="1328">
                  <c:v>9.82806455841272</c:v>
                </c:pt>
                <c:pt idx="1329">
                  <c:v>9.8282943215707359</c:v>
                </c:pt>
                <c:pt idx="1330">
                  <c:v>9.8285424215709849</c:v>
                </c:pt>
                <c:pt idx="1331">
                  <c:v>9.8287832215707311</c:v>
                </c:pt>
                <c:pt idx="1332">
                  <c:v>9.8289020215707819</c:v>
                </c:pt>
                <c:pt idx="1333">
                  <c:v>9.8292387215704178</c:v>
                </c:pt>
                <c:pt idx="1334">
                  <c:v>9.8295428215706568</c:v>
                </c:pt>
                <c:pt idx="1335">
                  <c:v>9.8302807627471083</c:v>
                </c:pt>
                <c:pt idx="1336">
                  <c:v>9.8304380215705436</c:v>
                </c:pt>
                <c:pt idx="1337">
                  <c:v>9.8307627215702187</c:v>
                </c:pt>
                <c:pt idx="1338">
                  <c:v>9.8310314215707635</c:v>
                </c:pt>
                <c:pt idx="1339">
                  <c:v>9.8313141215705429</c:v>
                </c:pt>
                <c:pt idx="1340">
                  <c:v>9.8314933215704485</c:v>
                </c:pt>
                <c:pt idx="1341">
                  <c:v>9.8317054005173485</c:v>
                </c:pt>
                <c:pt idx="1342">
                  <c:v>9.8318866215704332</c:v>
                </c:pt>
                <c:pt idx="1343">
                  <c:v>9.8320129159102976</c:v>
                </c:pt>
                <c:pt idx="1344">
                  <c:v>9.8326866677242162</c:v>
                </c:pt>
                <c:pt idx="1345">
                  <c:v>9.8328625215707888</c:v>
                </c:pt>
                <c:pt idx="1346">
                  <c:v>9.8331177215706429</c:v>
                </c:pt>
                <c:pt idx="1347">
                  <c:v>9.8333344412884447</c:v>
                </c:pt>
                <c:pt idx="1348">
                  <c:v>9.8334825215705308</c:v>
                </c:pt>
                <c:pt idx="1349">
                  <c:v>9.833831021570445</c:v>
                </c:pt>
                <c:pt idx="1350">
                  <c:v>9.8341215215707152</c:v>
                </c:pt>
                <c:pt idx="1351">
                  <c:v>9.834371211401205</c:v>
                </c:pt>
                <c:pt idx="1352">
                  <c:v>9.8349790715704692</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9.8364488215698227</c:v>
                </c:pt>
                <c:pt idx="1361">
                  <c:v>9.8365439754167507</c:v>
                </c:pt>
                <c:pt idx="1362">
                  <c:v>9.8374676041791957</c:v>
                </c:pt>
                <c:pt idx="1363">
                  <c:v>9.8376386215702354</c:v>
                </c:pt>
                <c:pt idx="1364">
                  <c:v>9.8380011215706062</c:v>
                </c:pt>
                <c:pt idx="1365">
                  <c:v>9.8384055215701487</c:v>
                </c:pt>
                <c:pt idx="1366">
                  <c:v>9.8386566757371696</c:v>
                </c:pt>
                <c:pt idx="1367">
                  <c:v>9.8390466215705477</c:v>
                </c:pt>
                <c:pt idx="1368">
                  <c:v>9.8393539215702219</c:v>
                </c:pt>
                <c:pt idx="1369">
                  <c:v>9.8396006787134525</c:v>
                </c:pt>
                <c:pt idx="1370">
                  <c:v>9.8405501944516658</c:v>
                </c:pt>
                <c:pt idx="1371">
                  <c:v>9.8407732215705614</c:v>
                </c:pt>
                <c:pt idx="1372">
                  <c:v>9.841023021570507</c:v>
                </c:pt>
                <c:pt idx="1373">
                  <c:v>9.8413135057809171</c:v>
                </c:pt>
                <c:pt idx="1374">
                  <c:v>9.8415570215707184</c:v>
                </c:pt>
                <c:pt idx="1375">
                  <c:v>9.8417790215708827</c:v>
                </c:pt>
                <c:pt idx="1376">
                  <c:v>9.842066250142361</c:v>
                </c:pt>
                <c:pt idx="1377">
                  <c:v>9.8428078215705881</c:v>
                </c:pt>
                <c:pt idx="1378">
                  <c:v>9.8430012215703613</c:v>
                </c:pt>
                <c:pt idx="1379">
                  <c:v>9.8432502215711519</c:v>
                </c:pt>
                <c:pt idx="1380">
                  <c:v>9.8434952952544013</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9.8470194215704758</c:v>
                </c:pt>
                <c:pt idx="1394">
                  <c:v>9.8471805666688255</c:v>
                </c:pt>
                <c:pt idx="1395">
                  <c:v>9.8478778215705525</c:v>
                </c:pt>
                <c:pt idx="1396">
                  <c:v>9.8480181215707177</c:v>
                </c:pt>
                <c:pt idx="1397">
                  <c:v>9.8481827215703959</c:v>
                </c:pt>
                <c:pt idx="1398">
                  <c:v>9.8483857215702919</c:v>
                </c:pt>
                <c:pt idx="1399">
                  <c:v>9.8485937590706811</c:v>
                </c:pt>
                <c:pt idx="1400">
                  <c:v>9.8487770215708927</c:v>
                </c:pt>
                <c:pt idx="1401">
                  <c:v>9.8490095215707214</c:v>
                </c:pt>
                <c:pt idx="1402">
                  <c:v>9.849264321570713</c:v>
                </c:pt>
                <c:pt idx="1403">
                  <c:v>9.8494133771264245</c:v>
                </c:pt>
                <c:pt idx="1404">
                  <c:v>9.849987821570533</c:v>
                </c:pt>
                <c:pt idx="1405">
                  <c:v>9.8501328215704067</c:v>
                </c:pt>
                <c:pt idx="1406">
                  <c:v>9.8503749215709462</c:v>
                </c:pt>
                <c:pt idx="1407">
                  <c:v>9.8506020320971306</c:v>
                </c:pt>
                <c:pt idx="1408">
                  <c:v>9.8507536215700924</c:v>
                </c:pt>
                <c:pt idx="1409">
                  <c:v>9.8509631215701692</c:v>
                </c:pt>
                <c:pt idx="1410">
                  <c:v>9.8511134215707159</c:v>
                </c:pt>
                <c:pt idx="1411">
                  <c:v>9.8513149215708449</c:v>
                </c:pt>
                <c:pt idx="1412">
                  <c:v>9.851518321570591</c:v>
                </c:pt>
                <c:pt idx="1413">
                  <c:v>9.8515878215704227</c:v>
                </c:pt>
                <c:pt idx="1414">
                  <c:v>9.8526847263328268</c:v>
                </c:pt>
                <c:pt idx="1415">
                  <c:v>9.8529064215704665</c:v>
                </c:pt>
                <c:pt idx="1416">
                  <c:v>9.8530907215705188</c:v>
                </c:pt>
                <c:pt idx="1417">
                  <c:v>9.8533084215706452</c:v>
                </c:pt>
                <c:pt idx="1418">
                  <c:v>9.8535280215702841</c:v>
                </c:pt>
                <c:pt idx="1419">
                  <c:v>9.8536846331648071</c:v>
                </c:pt>
                <c:pt idx="1420">
                  <c:v>9.8543466215702864</c:v>
                </c:pt>
                <c:pt idx="1421">
                  <c:v>9.8545064215708038</c:v>
                </c:pt>
                <c:pt idx="1422">
                  <c:v>9.8546806215708642</c:v>
                </c:pt>
                <c:pt idx="1423">
                  <c:v>9.8548803215706897</c:v>
                </c:pt>
                <c:pt idx="1424">
                  <c:v>9.8551546215703567</c:v>
                </c:pt>
                <c:pt idx="1425">
                  <c:v>9.8553521965704221</c:v>
                </c:pt>
                <c:pt idx="1426">
                  <c:v>9.8555446215709246</c:v>
                </c:pt>
                <c:pt idx="1427">
                  <c:v>9.8557814579342651</c:v>
                </c:pt>
                <c:pt idx="1428">
                  <c:v>9.8564878215705676</c:v>
                </c:pt>
                <c:pt idx="1429">
                  <c:v>9.8566075215704227</c:v>
                </c:pt>
                <c:pt idx="1430">
                  <c:v>9.8568353215702604</c:v>
                </c:pt>
                <c:pt idx="1431">
                  <c:v>9.8570585215704654</c:v>
                </c:pt>
                <c:pt idx="1432">
                  <c:v>9.8573385584123248</c:v>
                </c:pt>
                <c:pt idx="1433">
                  <c:v>9.8576471215705936</c:v>
                </c:pt>
                <c:pt idx="1434">
                  <c:v>9.8579156215703687</c:v>
                </c:pt>
                <c:pt idx="1435">
                  <c:v>9.8581758215706117</c:v>
                </c:pt>
                <c:pt idx="1436">
                  <c:v>9.8583200293627851</c:v>
                </c:pt>
                <c:pt idx="1437">
                  <c:v>9.8588795057806227</c:v>
                </c:pt>
                <c:pt idx="1438">
                  <c:v>9.8590953747626084</c:v>
                </c:pt>
                <c:pt idx="1439">
                  <c:v>9.8592541215709204</c:v>
                </c:pt>
                <c:pt idx="1440">
                  <c:v>9.8595056215711327</c:v>
                </c:pt>
                <c:pt idx="1441">
                  <c:v>9.8597468215704147</c:v>
                </c:pt>
                <c:pt idx="1442">
                  <c:v>9.8599758215707283</c:v>
                </c:pt>
                <c:pt idx="1443">
                  <c:v>9.8602441373602208</c:v>
                </c:pt>
                <c:pt idx="1444">
                  <c:v>9.8604900796345767</c:v>
                </c:pt>
                <c:pt idx="1445">
                  <c:v>9.8614379604597868</c:v>
                </c:pt>
                <c:pt idx="1446">
                  <c:v>9.8616304215702701</c:v>
                </c:pt>
                <c:pt idx="1447">
                  <c:v>9.8618809215706591</c:v>
                </c:pt>
                <c:pt idx="1448">
                  <c:v>9.8620723215704373</c:v>
                </c:pt>
                <c:pt idx="1449">
                  <c:v>9.8622894215707078</c:v>
                </c:pt>
                <c:pt idx="1450">
                  <c:v>9.8625009794646612</c:v>
                </c:pt>
                <c:pt idx="1451">
                  <c:v>9.8626657215702238</c:v>
                </c:pt>
                <c:pt idx="1452">
                  <c:v>9.8628226363854363</c:v>
                </c:pt>
                <c:pt idx="1453">
                  <c:v>9.8635678215705269</c:v>
                </c:pt>
                <c:pt idx="1454">
                  <c:v>9.8637591215704532</c:v>
                </c:pt>
                <c:pt idx="1455">
                  <c:v>9.8641519215705387</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9.8667459347780184</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9.8694142071123121</c:v>
                </c:pt>
                <c:pt idx="1472">
                  <c:v>9.8696154215707992</c:v>
                </c:pt>
                <c:pt idx="1473">
                  <c:v>9.869823121570148</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10.160647821569919</c:v>
                </c:pt>
                <c:pt idx="2">
                  <c:v>10.159466921571024</c:v>
                </c:pt>
                <c:pt idx="3">
                  <c:v>10.149393721570801</c:v>
                </c:pt>
                <c:pt idx="4">
                  <c:v>10.145306121571164</c:v>
                </c:pt>
                <c:pt idx="5">
                  <c:v>10.14352782157134</c:v>
                </c:pt>
                <c:pt idx="6">
                  <c:v>10.142208221571108</c:v>
                </c:pt>
                <c:pt idx="7">
                  <c:v>10.141667821571076</c:v>
                </c:pt>
                <c:pt idx="8">
                  <c:v>10.141667821570293</c:v>
                </c:pt>
                <c:pt idx="9">
                  <c:v>10.139837821570708</c:v>
                </c:pt>
                <c:pt idx="10">
                  <c:v>10.139837821570818</c:v>
                </c:pt>
                <c:pt idx="11">
                  <c:v>10.139832421570915</c:v>
                </c:pt>
                <c:pt idx="12">
                  <c:v>10.143151801161506</c:v>
                </c:pt>
                <c:pt idx="13">
                  <c:v>10.160939521570242</c:v>
                </c:pt>
                <c:pt idx="14">
                  <c:v>10.184939021570115</c:v>
                </c:pt>
                <c:pt idx="15">
                  <c:v>10.190007821570168</c:v>
                </c:pt>
                <c:pt idx="16">
                  <c:v>10.190007821570168</c:v>
                </c:pt>
                <c:pt idx="17">
                  <c:v>10.195266710459849</c:v>
                </c:pt>
                <c:pt idx="18">
                  <c:v>10.207347821570721</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10.217478321570038</c:v>
                </c:pt>
                <c:pt idx="27">
                  <c:v>10.218759821570156</c:v>
                </c:pt>
                <c:pt idx="28">
                  <c:v>10.234507621570215</c:v>
                </c:pt>
                <c:pt idx="29">
                  <c:v>10.253557721570511</c:v>
                </c:pt>
                <c:pt idx="30">
                  <c:v>10.259527821570471</c:v>
                </c:pt>
                <c:pt idx="31">
                  <c:v>10.267965821570368</c:v>
                </c:pt>
                <c:pt idx="32">
                  <c:v>10.28042652157022</c:v>
                </c:pt>
                <c:pt idx="33">
                  <c:v>10.28143782157035</c:v>
                </c:pt>
                <c:pt idx="34">
                  <c:v>10.281491821570441</c:v>
                </c:pt>
                <c:pt idx="35">
                  <c:v>10.285560521570558</c:v>
                </c:pt>
                <c:pt idx="36">
                  <c:v>10.288548321570298</c:v>
                </c:pt>
                <c:pt idx="37">
                  <c:v>10.302268421570458</c:v>
                </c:pt>
                <c:pt idx="38">
                  <c:v>10.303017821570492</c:v>
                </c:pt>
                <c:pt idx="39">
                  <c:v>10.303017821570492</c:v>
                </c:pt>
                <c:pt idx="40">
                  <c:v>10.309131050736582</c:v>
                </c:pt>
                <c:pt idx="41">
                  <c:v>10.315319360032603</c:v>
                </c:pt>
                <c:pt idx="42">
                  <c:v>10.326667821570014</c:v>
                </c:pt>
                <c:pt idx="43">
                  <c:v>10.331885521570118</c:v>
                </c:pt>
                <c:pt idx="44">
                  <c:v>10.334567821570188</c:v>
                </c:pt>
                <c:pt idx="45">
                  <c:v>10.334567821570188</c:v>
                </c:pt>
                <c:pt idx="46">
                  <c:v>10.340044821569906</c:v>
                </c:pt>
                <c:pt idx="47">
                  <c:v>10.342507821569876</c:v>
                </c:pt>
                <c:pt idx="48">
                  <c:v>10.342507821569876</c:v>
                </c:pt>
                <c:pt idx="49">
                  <c:v>10.342507821569876</c:v>
                </c:pt>
                <c:pt idx="50">
                  <c:v>10.342507821570274</c:v>
                </c:pt>
                <c:pt idx="51">
                  <c:v>10.34898782157039</c:v>
                </c:pt>
                <c:pt idx="52">
                  <c:v>10.349113821570015</c:v>
                </c:pt>
                <c:pt idx="53">
                  <c:v>10.35334392157084</c:v>
                </c:pt>
                <c:pt idx="54">
                  <c:v>10.357096621570006</c:v>
                </c:pt>
                <c:pt idx="55">
                  <c:v>10.35707582156982</c:v>
                </c:pt>
                <c:pt idx="56">
                  <c:v>10.357744213322766</c:v>
                </c:pt>
                <c:pt idx="57">
                  <c:v>10.369098121570548</c:v>
                </c:pt>
                <c:pt idx="58">
                  <c:v>10.379687821569872</c:v>
                </c:pt>
                <c:pt idx="59">
                  <c:v>10.380887821570752</c:v>
                </c:pt>
                <c:pt idx="60">
                  <c:v>10.409808902651818</c:v>
                </c:pt>
                <c:pt idx="61">
                  <c:v>10.411830821570035</c:v>
                </c:pt>
                <c:pt idx="62">
                  <c:v>10.420564721570068</c:v>
                </c:pt>
                <c:pt idx="63">
                  <c:v>10.423439921569988</c:v>
                </c:pt>
                <c:pt idx="64">
                  <c:v>10.423437821569978</c:v>
                </c:pt>
                <c:pt idx="65">
                  <c:v>10.423437821569978</c:v>
                </c:pt>
                <c:pt idx="66">
                  <c:v>10.423453021569626</c:v>
                </c:pt>
                <c:pt idx="67">
                  <c:v>10.423467821570155</c:v>
                </c:pt>
                <c:pt idx="68">
                  <c:v>10.431657457933952</c:v>
                </c:pt>
                <c:pt idx="69">
                  <c:v>10.435388621570018</c:v>
                </c:pt>
                <c:pt idx="70">
                  <c:v>10.436916221569774</c:v>
                </c:pt>
                <c:pt idx="71">
                  <c:v>10.439183621570791</c:v>
                </c:pt>
                <c:pt idx="72">
                  <c:v>10.439217821571035</c:v>
                </c:pt>
                <c:pt idx="73">
                  <c:v>10.439217821571035</c:v>
                </c:pt>
                <c:pt idx="74">
                  <c:v>10.439217821571035</c:v>
                </c:pt>
                <c:pt idx="75">
                  <c:v>10.43920448823711</c:v>
                </c:pt>
                <c:pt idx="76">
                  <c:v>10.434523094297818</c:v>
                </c:pt>
                <c:pt idx="77">
                  <c:v>10.432124721570498</c:v>
                </c:pt>
                <c:pt idx="78">
                  <c:v>10.429055121569936</c:v>
                </c:pt>
                <c:pt idx="79">
                  <c:v>10.428429367962153</c:v>
                </c:pt>
                <c:pt idx="80">
                  <c:v>10.427145521570637</c:v>
                </c:pt>
                <c:pt idx="81">
                  <c:v>10.427128721570018</c:v>
                </c:pt>
                <c:pt idx="82">
                  <c:v>10.42709392157029</c:v>
                </c:pt>
                <c:pt idx="83">
                  <c:v>10.427165921570145</c:v>
                </c:pt>
                <c:pt idx="84">
                  <c:v>10.427164343309514</c:v>
                </c:pt>
                <c:pt idx="85">
                  <c:v>10.429127052339696</c:v>
                </c:pt>
                <c:pt idx="86">
                  <c:v>10.429119021570997</c:v>
                </c:pt>
                <c:pt idx="87">
                  <c:v>10.42909292156985</c:v>
                </c:pt>
                <c:pt idx="88">
                  <c:v>10.432932221570923</c:v>
                </c:pt>
                <c:pt idx="89">
                  <c:v>10.439646121570869</c:v>
                </c:pt>
                <c:pt idx="90">
                  <c:v>10.440647821570778</c:v>
                </c:pt>
                <c:pt idx="91">
                  <c:v>10.445754621571254</c:v>
                </c:pt>
                <c:pt idx="92">
                  <c:v>10.452061221570816</c:v>
                </c:pt>
                <c:pt idx="93">
                  <c:v>10.459165821570409</c:v>
                </c:pt>
                <c:pt idx="94">
                  <c:v>10.463359321570451</c:v>
                </c:pt>
                <c:pt idx="95">
                  <c:v>10.463417821570944</c:v>
                </c:pt>
                <c:pt idx="96">
                  <c:v>10.463417821570944</c:v>
                </c:pt>
                <c:pt idx="97">
                  <c:v>10.463417821570944</c:v>
                </c:pt>
                <c:pt idx="98">
                  <c:v>10.46340122157107</c:v>
                </c:pt>
                <c:pt idx="99">
                  <c:v>10.463417821570944</c:v>
                </c:pt>
                <c:pt idx="100">
                  <c:v>10.463378221570148</c:v>
                </c:pt>
                <c:pt idx="101">
                  <c:v>10.463462032096515</c:v>
                </c:pt>
                <c:pt idx="102">
                  <c:v>10.46344782157057</c:v>
                </c:pt>
                <c:pt idx="103">
                  <c:v>10.451307131915183</c:v>
                </c:pt>
                <c:pt idx="104">
                  <c:v>10.445050021570001</c:v>
                </c:pt>
                <c:pt idx="105">
                  <c:v>10.44158782157028</c:v>
                </c:pt>
                <c:pt idx="106">
                  <c:v>10.434618521571148</c:v>
                </c:pt>
                <c:pt idx="107">
                  <c:v>10.430547821571153</c:v>
                </c:pt>
                <c:pt idx="108">
                  <c:v>10.430616121571049</c:v>
                </c:pt>
                <c:pt idx="109">
                  <c:v>10.430687821571199</c:v>
                </c:pt>
                <c:pt idx="110">
                  <c:v>10.430687821571199</c:v>
                </c:pt>
                <c:pt idx="111">
                  <c:v>10.430547821570869</c:v>
                </c:pt>
                <c:pt idx="112">
                  <c:v>10.430551571571002</c:v>
                </c:pt>
                <c:pt idx="113">
                  <c:v>10.430579021570319</c:v>
                </c:pt>
                <c:pt idx="114">
                  <c:v>10.43063812156997</c:v>
                </c:pt>
                <c:pt idx="115">
                  <c:v>10.428935021569869</c:v>
                </c:pt>
                <c:pt idx="116">
                  <c:v>10.428796003388356</c:v>
                </c:pt>
                <c:pt idx="117">
                  <c:v>10.42505612157065</c:v>
                </c:pt>
                <c:pt idx="118">
                  <c:v>10.419518821570119</c:v>
                </c:pt>
                <c:pt idx="119">
                  <c:v>10.41898782157044</c:v>
                </c:pt>
                <c:pt idx="120">
                  <c:v>10.418991571570501</c:v>
                </c:pt>
                <c:pt idx="121">
                  <c:v>10.418307921570401</c:v>
                </c:pt>
                <c:pt idx="122">
                  <c:v>10.417110842403403</c:v>
                </c:pt>
                <c:pt idx="123">
                  <c:v>10.417183821570788</c:v>
                </c:pt>
                <c:pt idx="124">
                  <c:v>10.417228221570065</c:v>
                </c:pt>
                <c:pt idx="125">
                  <c:v>10.417250221570313</c:v>
                </c:pt>
                <c:pt idx="126">
                  <c:v>10.417229821569936</c:v>
                </c:pt>
                <c:pt idx="127">
                  <c:v>10.417095821570001</c:v>
                </c:pt>
                <c:pt idx="128">
                  <c:v>10.415347821570535</c:v>
                </c:pt>
                <c:pt idx="129">
                  <c:v>10.411807063995225</c:v>
                </c:pt>
                <c:pt idx="130">
                  <c:v>10.410069021570891</c:v>
                </c:pt>
                <c:pt idx="131">
                  <c:v>10.410002321570161</c:v>
                </c:pt>
                <c:pt idx="132">
                  <c:v>10.408848433815798</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10.418123321570096</c:v>
                </c:pt>
                <c:pt idx="145">
                  <c:v>10.413895021570042</c:v>
                </c:pt>
                <c:pt idx="146">
                  <c:v>10.413517821570609</c:v>
                </c:pt>
                <c:pt idx="147">
                  <c:v>10.413517821570666</c:v>
                </c:pt>
                <c:pt idx="148">
                  <c:v>10.413573983186765</c:v>
                </c:pt>
                <c:pt idx="149">
                  <c:v>10.413587821571006</c:v>
                </c:pt>
                <c:pt idx="150">
                  <c:v>10.413587821571006</c:v>
                </c:pt>
                <c:pt idx="151">
                  <c:v>10.413031021570518</c:v>
                </c:pt>
                <c:pt idx="152">
                  <c:v>10.410938021570971</c:v>
                </c:pt>
                <c:pt idx="153">
                  <c:v>10.40993482157085</c:v>
                </c:pt>
                <c:pt idx="154">
                  <c:v>10.400982621570037</c:v>
                </c:pt>
                <c:pt idx="155">
                  <c:v>10.393887821570489</c:v>
                </c:pt>
                <c:pt idx="156">
                  <c:v>10.3733705138785</c:v>
                </c:pt>
                <c:pt idx="157">
                  <c:v>10.365745821571304</c:v>
                </c:pt>
                <c:pt idx="158">
                  <c:v>10.35866352157079</c:v>
                </c:pt>
                <c:pt idx="159">
                  <c:v>10.332300921571161</c:v>
                </c:pt>
                <c:pt idx="160">
                  <c:v>10.320722621570765</c:v>
                </c:pt>
                <c:pt idx="161">
                  <c:v>10.32013782157081</c:v>
                </c:pt>
                <c:pt idx="162">
                  <c:v>10.317691521570548</c:v>
                </c:pt>
                <c:pt idx="163">
                  <c:v>10.313053821570449</c:v>
                </c:pt>
                <c:pt idx="164">
                  <c:v>10.310781154903964</c:v>
                </c:pt>
                <c:pt idx="165">
                  <c:v>10.287387821570546</c:v>
                </c:pt>
                <c:pt idx="166">
                  <c:v>10.283632121570498</c:v>
                </c:pt>
                <c:pt idx="167">
                  <c:v>10.280298821570668</c:v>
                </c:pt>
                <c:pt idx="168">
                  <c:v>10.27748867263465</c:v>
                </c:pt>
                <c:pt idx="169">
                  <c:v>10.271050621570536</c:v>
                </c:pt>
                <c:pt idx="170">
                  <c:v>10.267683621570749</c:v>
                </c:pt>
                <c:pt idx="171">
                  <c:v>10.262538621571352</c:v>
                </c:pt>
                <c:pt idx="172">
                  <c:v>10.258684121569885</c:v>
                </c:pt>
                <c:pt idx="173">
                  <c:v>10.25870782157061</c:v>
                </c:pt>
                <c:pt idx="174">
                  <c:v>10.258547821570501</c:v>
                </c:pt>
                <c:pt idx="175">
                  <c:v>10.258604221570792</c:v>
                </c:pt>
                <c:pt idx="176">
                  <c:v>10.258686421570005</c:v>
                </c:pt>
                <c:pt idx="177">
                  <c:v>10.258602021571368</c:v>
                </c:pt>
                <c:pt idx="178">
                  <c:v>10.258555821570591</c:v>
                </c:pt>
                <c:pt idx="179">
                  <c:v>10.258525521570533</c:v>
                </c:pt>
                <c:pt idx="180">
                  <c:v>10.258587311366684</c:v>
                </c:pt>
                <c:pt idx="181">
                  <c:v>10.259147521570796</c:v>
                </c:pt>
                <c:pt idx="182">
                  <c:v>10.260227821570798</c:v>
                </c:pt>
                <c:pt idx="183">
                  <c:v>10.278987821570221</c:v>
                </c:pt>
                <c:pt idx="184">
                  <c:v>10.283605421570698</c:v>
                </c:pt>
                <c:pt idx="185">
                  <c:v>10.284725821570968</c:v>
                </c:pt>
                <c:pt idx="186">
                  <c:v>10.28302942157111</c:v>
                </c:pt>
                <c:pt idx="187">
                  <c:v>10.28293782157111</c:v>
                </c:pt>
                <c:pt idx="188">
                  <c:v>10.28295557667245</c:v>
                </c:pt>
                <c:pt idx="189">
                  <c:v>10.283999321570517</c:v>
                </c:pt>
                <c:pt idx="190">
                  <c:v>10.290137821571168</c:v>
                </c:pt>
                <c:pt idx="191">
                  <c:v>10.29260602157045</c:v>
                </c:pt>
                <c:pt idx="192">
                  <c:v>10.292750605075344</c:v>
                </c:pt>
                <c:pt idx="193">
                  <c:v>10.292719509881804</c:v>
                </c:pt>
                <c:pt idx="194">
                  <c:v>10.291027821570552</c:v>
                </c:pt>
                <c:pt idx="195">
                  <c:v>10.291044021570748</c:v>
                </c:pt>
                <c:pt idx="196">
                  <c:v>10.288765021570692</c:v>
                </c:pt>
                <c:pt idx="197">
                  <c:v>10.281574921570648</c:v>
                </c:pt>
                <c:pt idx="198">
                  <c:v>10.270560192704167</c:v>
                </c:pt>
                <c:pt idx="199">
                  <c:v>10.259101721569868</c:v>
                </c:pt>
                <c:pt idx="200">
                  <c:v>10.257183221570287</c:v>
                </c:pt>
                <c:pt idx="201">
                  <c:v>10.255623892999139</c:v>
                </c:pt>
                <c:pt idx="202">
                  <c:v>10.255617821570851</c:v>
                </c:pt>
                <c:pt idx="203">
                  <c:v>10.255617821570922</c:v>
                </c:pt>
                <c:pt idx="204">
                  <c:v>10.255617821570922</c:v>
                </c:pt>
                <c:pt idx="205">
                  <c:v>10.255631532910852</c:v>
                </c:pt>
                <c:pt idx="206">
                  <c:v>10.255667121570681</c:v>
                </c:pt>
                <c:pt idx="207">
                  <c:v>10.265851521570799</c:v>
                </c:pt>
                <c:pt idx="208">
                  <c:v>10.273983421570998</c:v>
                </c:pt>
                <c:pt idx="209">
                  <c:v>10.274027821570852</c:v>
                </c:pt>
                <c:pt idx="210">
                  <c:v>10.274033821570342</c:v>
                </c:pt>
                <c:pt idx="211">
                  <c:v>10.275857821570568</c:v>
                </c:pt>
                <c:pt idx="212">
                  <c:v>10.275857821569961</c:v>
                </c:pt>
                <c:pt idx="213">
                  <c:v>10.27698552156987</c:v>
                </c:pt>
                <c:pt idx="214">
                  <c:v>10.277717821570018</c:v>
                </c:pt>
                <c:pt idx="215">
                  <c:v>10.277736321571282</c:v>
                </c:pt>
                <c:pt idx="216">
                  <c:v>10.277771721570511</c:v>
                </c:pt>
                <c:pt idx="217">
                  <c:v>10.277727721570121</c:v>
                </c:pt>
                <c:pt idx="218">
                  <c:v>10.277782367025154</c:v>
                </c:pt>
                <c:pt idx="219">
                  <c:v>10.277807821570576</c:v>
                </c:pt>
                <c:pt idx="220">
                  <c:v>10.279607821570593</c:v>
                </c:pt>
                <c:pt idx="221">
                  <c:v>10.279607821569758</c:v>
                </c:pt>
                <c:pt idx="222">
                  <c:v>10.279700021570168</c:v>
                </c:pt>
                <c:pt idx="223">
                  <c:v>10.279684621571221</c:v>
                </c:pt>
                <c:pt idx="224">
                  <c:v>10.279637821570924</c:v>
                </c:pt>
                <c:pt idx="225">
                  <c:v>10.279654921570549</c:v>
                </c:pt>
                <c:pt idx="226">
                  <c:v>10.278248321571283</c:v>
                </c:pt>
                <c:pt idx="227">
                  <c:v>10.277887821571246</c:v>
                </c:pt>
                <c:pt idx="228">
                  <c:v>10.252237821570462</c:v>
                </c:pt>
                <c:pt idx="229">
                  <c:v>10.25224952157105</c:v>
                </c:pt>
                <c:pt idx="230">
                  <c:v>10.250353021570191</c:v>
                </c:pt>
                <c:pt idx="231">
                  <c:v>10.241583821570748</c:v>
                </c:pt>
                <c:pt idx="232">
                  <c:v>10.241329421569983</c:v>
                </c:pt>
                <c:pt idx="233">
                  <c:v>10.241287821570008</c:v>
                </c:pt>
                <c:pt idx="234">
                  <c:v>10.240361621570694</c:v>
                </c:pt>
                <c:pt idx="235">
                  <c:v>10.230478121570524</c:v>
                </c:pt>
                <c:pt idx="236">
                  <c:v>10.227607821570501</c:v>
                </c:pt>
                <c:pt idx="237">
                  <c:v>10.225707509070489</c:v>
                </c:pt>
                <c:pt idx="238">
                  <c:v>10.225687821570419</c:v>
                </c:pt>
                <c:pt idx="239">
                  <c:v>10.225687821570419</c:v>
                </c:pt>
                <c:pt idx="240">
                  <c:v>10.225687821570419</c:v>
                </c:pt>
                <c:pt idx="241">
                  <c:v>10.225687821570419</c:v>
                </c:pt>
                <c:pt idx="242">
                  <c:v>10.225687821570419</c:v>
                </c:pt>
                <c:pt idx="243">
                  <c:v>10.225668144151683</c:v>
                </c:pt>
                <c:pt idx="244">
                  <c:v>10.22560588975192</c:v>
                </c:pt>
                <c:pt idx="245">
                  <c:v>10.226622877750103</c:v>
                </c:pt>
                <c:pt idx="246">
                  <c:v>10.227447221569948</c:v>
                </c:pt>
                <c:pt idx="247">
                  <c:v>10.227457821570042</c:v>
                </c:pt>
                <c:pt idx="248">
                  <c:v>10.227542421570647</c:v>
                </c:pt>
                <c:pt idx="249">
                  <c:v>10.22754782157061</c:v>
                </c:pt>
                <c:pt idx="250">
                  <c:v>10.22754782157061</c:v>
                </c:pt>
                <c:pt idx="251">
                  <c:v>10.227532821570705</c:v>
                </c:pt>
                <c:pt idx="252">
                  <c:v>10.227517821571183</c:v>
                </c:pt>
                <c:pt idx="253">
                  <c:v>10.227517821570743</c:v>
                </c:pt>
                <c:pt idx="254">
                  <c:v>10.227427821570103</c:v>
                </c:pt>
                <c:pt idx="255">
                  <c:v>10.227427821570103</c:v>
                </c:pt>
                <c:pt idx="256">
                  <c:v>10.227427821570103</c:v>
                </c:pt>
                <c:pt idx="257">
                  <c:v>10.227427821570103</c:v>
                </c:pt>
                <c:pt idx="258">
                  <c:v>10.227427821570103</c:v>
                </c:pt>
                <c:pt idx="259">
                  <c:v>10.227427821570103</c:v>
                </c:pt>
                <c:pt idx="260">
                  <c:v>10.227427821570499</c:v>
                </c:pt>
                <c:pt idx="261">
                  <c:v>10.227428238236811</c:v>
                </c:pt>
                <c:pt idx="262">
                  <c:v>10.227427821570103</c:v>
                </c:pt>
                <c:pt idx="263">
                  <c:v>10.227427821570103</c:v>
                </c:pt>
                <c:pt idx="264">
                  <c:v>10.227427821570103</c:v>
                </c:pt>
                <c:pt idx="265">
                  <c:v>10.227432921570013</c:v>
                </c:pt>
                <c:pt idx="266">
                  <c:v>10.22743082157011</c:v>
                </c:pt>
                <c:pt idx="267">
                  <c:v>10.227427821570103</c:v>
                </c:pt>
                <c:pt idx="268">
                  <c:v>10.225909488237662</c:v>
                </c:pt>
                <c:pt idx="269">
                  <c:v>10.223917821570668</c:v>
                </c:pt>
                <c:pt idx="270">
                  <c:v>10.223917821571172</c:v>
                </c:pt>
                <c:pt idx="271">
                  <c:v>10.223917821571172</c:v>
                </c:pt>
                <c:pt idx="272">
                  <c:v>10.223917821571172</c:v>
                </c:pt>
                <c:pt idx="273">
                  <c:v>10.223917821571172</c:v>
                </c:pt>
                <c:pt idx="274">
                  <c:v>10.223917821571172</c:v>
                </c:pt>
                <c:pt idx="275">
                  <c:v>10.223917821571172</c:v>
                </c:pt>
                <c:pt idx="276">
                  <c:v>10.223917821571172</c:v>
                </c:pt>
                <c:pt idx="277">
                  <c:v>10.22391782157078</c:v>
                </c:pt>
                <c:pt idx="278">
                  <c:v>10.223917821571172</c:v>
                </c:pt>
                <c:pt idx="279">
                  <c:v>10.223917821571172</c:v>
                </c:pt>
                <c:pt idx="280">
                  <c:v>10.223917821571172</c:v>
                </c:pt>
                <c:pt idx="281">
                  <c:v>10.223917821571172</c:v>
                </c:pt>
                <c:pt idx="282">
                  <c:v>10.223917821571172</c:v>
                </c:pt>
                <c:pt idx="283">
                  <c:v>10.223917821571172</c:v>
                </c:pt>
                <c:pt idx="284">
                  <c:v>10.223917821571115</c:v>
                </c:pt>
                <c:pt idx="285">
                  <c:v>10.223917821571172</c:v>
                </c:pt>
                <c:pt idx="286">
                  <c:v>10.223917821571172</c:v>
                </c:pt>
                <c:pt idx="287">
                  <c:v>10.223917821571172</c:v>
                </c:pt>
                <c:pt idx="288">
                  <c:v>10.223917821571172</c:v>
                </c:pt>
                <c:pt idx="289">
                  <c:v>10.221830245813678</c:v>
                </c:pt>
                <c:pt idx="290">
                  <c:v>10.206711021569888</c:v>
                </c:pt>
                <c:pt idx="291">
                  <c:v>10.203987821569967</c:v>
                </c:pt>
                <c:pt idx="292">
                  <c:v>10.203987821569967</c:v>
                </c:pt>
                <c:pt idx="293">
                  <c:v>10.203987821569967</c:v>
                </c:pt>
                <c:pt idx="294">
                  <c:v>10.203987821569967</c:v>
                </c:pt>
                <c:pt idx="295">
                  <c:v>10.203954165656953</c:v>
                </c:pt>
                <c:pt idx="296">
                  <c:v>10.203887821571001</c:v>
                </c:pt>
                <c:pt idx="297">
                  <c:v>10.203887821571001</c:v>
                </c:pt>
                <c:pt idx="298">
                  <c:v>10.203887821571001</c:v>
                </c:pt>
                <c:pt idx="299">
                  <c:v>10.203912321570698</c:v>
                </c:pt>
                <c:pt idx="300">
                  <c:v>10.204825094297718</c:v>
                </c:pt>
                <c:pt idx="301">
                  <c:v>10.205831321570518</c:v>
                </c:pt>
                <c:pt idx="302">
                  <c:v>10.20590782157096</c:v>
                </c:pt>
                <c:pt idx="303">
                  <c:v>10.20590782157096</c:v>
                </c:pt>
                <c:pt idx="304">
                  <c:v>10.205903421570859</c:v>
                </c:pt>
                <c:pt idx="305">
                  <c:v>10.205883957934573</c:v>
                </c:pt>
                <c:pt idx="306">
                  <c:v>10.20590782157096</c:v>
                </c:pt>
                <c:pt idx="307">
                  <c:v>10.20590782157096</c:v>
                </c:pt>
                <c:pt idx="308">
                  <c:v>10.205898221570621</c:v>
                </c:pt>
                <c:pt idx="309">
                  <c:v>10.205773921571021</c:v>
                </c:pt>
                <c:pt idx="310">
                  <c:v>10.205763885400629</c:v>
                </c:pt>
                <c:pt idx="311">
                  <c:v>10.205817821570335</c:v>
                </c:pt>
                <c:pt idx="312">
                  <c:v>10.205375321570697</c:v>
                </c:pt>
                <c:pt idx="313">
                  <c:v>10.204047821571098</c:v>
                </c:pt>
                <c:pt idx="314">
                  <c:v>10.204070617269437</c:v>
                </c:pt>
                <c:pt idx="315">
                  <c:v>10.194287821570555</c:v>
                </c:pt>
                <c:pt idx="316">
                  <c:v>10.194263021570878</c:v>
                </c:pt>
                <c:pt idx="317">
                  <c:v>10.194247821570841</c:v>
                </c:pt>
                <c:pt idx="318">
                  <c:v>10.194260621570509</c:v>
                </c:pt>
                <c:pt idx="319">
                  <c:v>10.194280221570731</c:v>
                </c:pt>
                <c:pt idx="320">
                  <c:v>10.194240321571018</c:v>
                </c:pt>
                <c:pt idx="321">
                  <c:v>10.194240347886568</c:v>
                </c:pt>
                <c:pt idx="322">
                  <c:v>10.194247821570841</c:v>
                </c:pt>
                <c:pt idx="323">
                  <c:v>10.194247821570841</c:v>
                </c:pt>
                <c:pt idx="324">
                  <c:v>10.195760421570839</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10.199994898493626</c:v>
                </c:pt>
                <c:pt idx="335">
                  <c:v>10.213857521570418</c:v>
                </c:pt>
                <c:pt idx="336">
                  <c:v>10.217047821570398</c:v>
                </c:pt>
                <c:pt idx="337">
                  <c:v>10.219106921570448</c:v>
                </c:pt>
                <c:pt idx="338">
                  <c:v>10.219637821570458</c:v>
                </c:pt>
                <c:pt idx="339">
                  <c:v>10.219726221570667</c:v>
                </c:pt>
                <c:pt idx="340">
                  <c:v>10.219767821570699</c:v>
                </c:pt>
                <c:pt idx="341">
                  <c:v>10.219767821570699</c:v>
                </c:pt>
                <c:pt idx="342">
                  <c:v>10.219767821570699</c:v>
                </c:pt>
                <c:pt idx="343">
                  <c:v>10.219767821570569</c:v>
                </c:pt>
                <c:pt idx="344">
                  <c:v>10.219767821570699</c:v>
                </c:pt>
                <c:pt idx="345">
                  <c:v>10.219767821570699</c:v>
                </c:pt>
                <c:pt idx="346">
                  <c:v>10.219768421570697</c:v>
                </c:pt>
                <c:pt idx="347">
                  <c:v>10.219789721570962</c:v>
                </c:pt>
                <c:pt idx="348">
                  <c:v>10.21992681146917</c:v>
                </c:pt>
                <c:pt idx="349">
                  <c:v>10.219917821570533</c:v>
                </c:pt>
                <c:pt idx="350">
                  <c:v>10.219917821570533</c:v>
                </c:pt>
                <c:pt idx="351">
                  <c:v>10.219917821570533</c:v>
                </c:pt>
                <c:pt idx="352">
                  <c:v>10.219936021570092</c:v>
                </c:pt>
                <c:pt idx="353">
                  <c:v>10.219967215509072</c:v>
                </c:pt>
                <c:pt idx="354">
                  <c:v>10.229315321570098</c:v>
                </c:pt>
                <c:pt idx="355">
                  <c:v>10.249975721570829</c:v>
                </c:pt>
                <c:pt idx="356">
                  <c:v>10.258828721570081</c:v>
                </c:pt>
                <c:pt idx="357">
                  <c:v>10.258827821570064</c:v>
                </c:pt>
                <c:pt idx="358">
                  <c:v>10.258827821570117</c:v>
                </c:pt>
                <c:pt idx="359">
                  <c:v>10.26522273682467</c:v>
                </c:pt>
                <c:pt idx="360">
                  <c:v>10.286280537620026</c:v>
                </c:pt>
                <c:pt idx="361">
                  <c:v>10.286338221570398</c:v>
                </c:pt>
                <c:pt idx="362">
                  <c:v>10.286417821571192</c:v>
                </c:pt>
                <c:pt idx="363">
                  <c:v>10.286417821571192</c:v>
                </c:pt>
                <c:pt idx="364">
                  <c:v>10.286404417315676</c:v>
                </c:pt>
                <c:pt idx="365">
                  <c:v>10.286365898493768</c:v>
                </c:pt>
                <c:pt idx="366">
                  <c:v>10.29282782157051</c:v>
                </c:pt>
                <c:pt idx="367">
                  <c:v>10.292827821570242</c:v>
                </c:pt>
                <c:pt idx="368">
                  <c:v>10.29561912156997</c:v>
                </c:pt>
                <c:pt idx="369">
                  <c:v>10.296587821570014</c:v>
                </c:pt>
                <c:pt idx="370">
                  <c:v>10.296582872075177</c:v>
                </c:pt>
                <c:pt idx="371">
                  <c:v>10.296587821570014</c:v>
                </c:pt>
                <c:pt idx="372">
                  <c:v>10.296515221570449</c:v>
                </c:pt>
                <c:pt idx="373">
                  <c:v>10.296587221571528</c:v>
                </c:pt>
                <c:pt idx="374">
                  <c:v>10.295315121571006</c:v>
                </c:pt>
                <c:pt idx="375">
                  <c:v>10.29462782157051</c:v>
                </c:pt>
                <c:pt idx="376">
                  <c:v>10.294567821570395</c:v>
                </c:pt>
                <c:pt idx="377">
                  <c:v>10.294567821570048</c:v>
                </c:pt>
                <c:pt idx="378">
                  <c:v>10.294567821569999</c:v>
                </c:pt>
                <c:pt idx="379">
                  <c:v>10.294567821569999</c:v>
                </c:pt>
                <c:pt idx="380">
                  <c:v>10.294567821569999</c:v>
                </c:pt>
                <c:pt idx="381">
                  <c:v>10.294569621569998</c:v>
                </c:pt>
                <c:pt idx="382">
                  <c:v>10.294567821570048</c:v>
                </c:pt>
                <c:pt idx="383">
                  <c:v>10.29456782157034</c:v>
                </c:pt>
                <c:pt idx="384">
                  <c:v>10.286060398890797</c:v>
                </c:pt>
                <c:pt idx="385">
                  <c:v>10.275583421570431</c:v>
                </c:pt>
                <c:pt idx="386">
                  <c:v>10.270283521570068</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10.269483327188198</c:v>
                </c:pt>
                <c:pt idx="398">
                  <c:v>10.268087821569836</c:v>
                </c:pt>
                <c:pt idx="399">
                  <c:v>10.268087821569722</c:v>
                </c:pt>
                <c:pt idx="400">
                  <c:v>10.268087821569836</c:v>
                </c:pt>
                <c:pt idx="401">
                  <c:v>10.268092821571118</c:v>
                </c:pt>
                <c:pt idx="402">
                  <c:v>10.264916221571227</c:v>
                </c:pt>
                <c:pt idx="403">
                  <c:v>10.263491021571255</c:v>
                </c:pt>
                <c:pt idx="404">
                  <c:v>10.256842021569929</c:v>
                </c:pt>
                <c:pt idx="405">
                  <c:v>10.255257821570169</c:v>
                </c:pt>
                <c:pt idx="406">
                  <c:v>10.244357821570331</c:v>
                </c:pt>
                <c:pt idx="407">
                  <c:v>10.244357821570956</c:v>
                </c:pt>
                <c:pt idx="408">
                  <c:v>10.240135221570112</c:v>
                </c:pt>
                <c:pt idx="409">
                  <c:v>10.229507421569835</c:v>
                </c:pt>
                <c:pt idx="410">
                  <c:v>10.225857621570848</c:v>
                </c:pt>
                <c:pt idx="411">
                  <c:v>10.222586205408977</c:v>
                </c:pt>
                <c:pt idx="412">
                  <c:v>10.223147821569896</c:v>
                </c:pt>
                <c:pt idx="413">
                  <c:v>10.223147821570691</c:v>
                </c:pt>
                <c:pt idx="414">
                  <c:v>10.223187821570418</c:v>
                </c:pt>
                <c:pt idx="415">
                  <c:v>10.223235221570278</c:v>
                </c:pt>
                <c:pt idx="416">
                  <c:v>10.22287482156997</c:v>
                </c:pt>
                <c:pt idx="417">
                  <c:v>10.221213021571046</c:v>
                </c:pt>
                <c:pt idx="418">
                  <c:v>10.2212272155097</c:v>
                </c:pt>
                <c:pt idx="419">
                  <c:v>10.22122782157029</c:v>
                </c:pt>
                <c:pt idx="420">
                  <c:v>10.221257821570152</c:v>
                </c:pt>
                <c:pt idx="421">
                  <c:v>10.221257821570333</c:v>
                </c:pt>
                <c:pt idx="422">
                  <c:v>10.221228144150938</c:v>
                </c:pt>
                <c:pt idx="423">
                  <c:v>10.22122782157029</c:v>
                </c:pt>
                <c:pt idx="424">
                  <c:v>10.221218821570528</c:v>
                </c:pt>
                <c:pt idx="425">
                  <c:v>10.22116782157101</c:v>
                </c:pt>
                <c:pt idx="426">
                  <c:v>10.22116782157101</c:v>
                </c:pt>
                <c:pt idx="427">
                  <c:v>10.219344421570518</c:v>
                </c:pt>
                <c:pt idx="428">
                  <c:v>10.211337821570098</c:v>
                </c:pt>
                <c:pt idx="429">
                  <c:v>10.211337821570098</c:v>
                </c:pt>
                <c:pt idx="430">
                  <c:v>10.211337821570041</c:v>
                </c:pt>
                <c:pt idx="431">
                  <c:v>10.211337821569927</c:v>
                </c:pt>
                <c:pt idx="432">
                  <c:v>10.211373821570321</c:v>
                </c:pt>
                <c:pt idx="433">
                  <c:v>10.21143782157025</c:v>
                </c:pt>
                <c:pt idx="434">
                  <c:v>10.21143782157025</c:v>
                </c:pt>
                <c:pt idx="435">
                  <c:v>10.209519621570095</c:v>
                </c:pt>
                <c:pt idx="436">
                  <c:v>10.204137821569924</c:v>
                </c:pt>
                <c:pt idx="437">
                  <c:v>10.204137821569924</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10.204047821571098</c:v>
                </c:pt>
                <c:pt idx="447">
                  <c:v>10.204047821570583</c:v>
                </c:pt>
                <c:pt idx="448">
                  <c:v>10.204087821570383</c:v>
                </c:pt>
                <c:pt idx="449">
                  <c:v>10.204087821570383</c:v>
                </c:pt>
                <c:pt idx="450">
                  <c:v>10.204087821570383</c:v>
                </c:pt>
                <c:pt idx="451">
                  <c:v>10.204087821570383</c:v>
                </c:pt>
                <c:pt idx="452">
                  <c:v>10.204079740762248</c:v>
                </c:pt>
                <c:pt idx="453">
                  <c:v>10.204087821570383</c:v>
                </c:pt>
                <c:pt idx="454">
                  <c:v>10.204087821570383</c:v>
                </c:pt>
                <c:pt idx="455">
                  <c:v>10.204087821570383</c:v>
                </c:pt>
                <c:pt idx="456">
                  <c:v>10.204087821570383</c:v>
                </c:pt>
                <c:pt idx="457">
                  <c:v>10.204107821570148</c:v>
                </c:pt>
                <c:pt idx="458">
                  <c:v>10.204107821570048</c:v>
                </c:pt>
                <c:pt idx="459">
                  <c:v>10.204107821570048</c:v>
                </c:pt>
                <c:pt idx="460">
                  <c:v>10.204107821570048</c:v>
                </c:pt>
                <c:pt idx="461">
                  <c:v>10.204107821570048</c:v>
                </c:pt>
                <c:pt idx="462">
                  <c:v>10.204094221570401</c:v>
                </c:pt>
                <c:pt idx="463">
                  <c:v>10.204087821570383</c:v>
                </c:pt>
                <c:pt idx="464">
                  <c:v>10.204167821570621</c:v>
                </c:pt>
                <c:pt idx="465">
                  <c:v>10.200673021570053</c:v>
                </c:pt>
                <c:pt idx="466">
                  <c:v>10.20045682157108</c:v>
                </c:pt>
                <c:pt idx="467">
                  <c:v>10.199858721570918</c:v>
                </c:pt>
                <c:pt idx="468">
                  <c:v>10.197857821571048</c:v>
                </c:pt>
                <c:pt idx="469">
                  <c:v>10.197857821571048</c:v>
                </c:pt>
                <c:pt idx="470">
                  <c:v>10.19595782157073</c:v>
                </c:pt>
                <c:pt idx="471">
                  <c:v>10.19595567871373</c:v>
                </c:pt>
                <c:pt idx="472">
                  <c:v>10.195970721570767</c:v>
                </c:pt>
                <c:pt idx="473">
                  <c:v>10.195987821571</c:v>
                </c:pt>
                <c:pt idx="474">
                  <c:v>10.195987821571</c:v>
                </c:pt>
                <c:pt idx="475">
                  <c:v>10.195987821571</c:v>
                </c:pt>
                <c:pt idx="476">
                  <c:v>10.195987821571</c:v>
                </c:pt>
                <c:pt idx="477">
                  <c:v>10.195987821571</c:v>
                </c:pt>
                <c:pt idx="478">
                  <c:v>10.195987821570952</c:v>
                </c:pt>
                <c:pt idx="479">
                  <c:v>10.195987821571</c:v>
                </c:pt>
                <c:pt idx="480">
                  <c:v>10.196009121570441</c:v>
                </c:pt>
                <c:pt idx="481">
                  <c:v>10.196047821569953</c:v>
                </c:pt>
                <c:pt idx="482">
                  <c:v>10.195784221570866</c:v>
                </c:pt>
                <c:pt idx="483">
                  <c:v>10.193457821569957</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10.191527721570445</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10.17898465830598</c:v>
                </c:pt>
                <c:pt idx="502">
                  <c:v>10.178957821571068</c:v>
                </c:pt>
                <c:pt idx="503">
                  <c:v>10.178957821570719</c:v>
                </c:pt>
                <c:pt idx="504">
                  <c:v>10.178957821571245</c:v>
                </c:pt>
                <c:pt idx="505">
                  <c:v>10.178968321570972</c:v>
                </c:pt>
                <c:pt idx="506">
                  <c:v>10.179027821570443</c:v>
                </c:pt>
                <c:pt idx="507">
                  <c:v>10.179027821570443</c:v>
                </c:pt>
                <c:pt idx="508">
                  <c:v>10.179022921570519</c:v>
                </c:pt>
                <c:pt idx="509">
                  <c:v>10.178957821571018</c:v>
                </c:pt>
                <c:pt idx="510">
                  <c:v>10.178957821571172</c:v>
                </c:pt>
                <c:pt idx="511">
                  <c:v>10.178957821571245</c:v>
                </c:pt>
                <c:pt idx="512">
                  <c:v>10.178957821571245</c:v>
                </c:pt>
                <c:pt idx="513">
                  <c:v>10.178957821571245</c:v>
                </c:pt>
                <c:pt idx="514">
                  <c:v>10.178957821571245</c:v>
                </c:pt>
                <c:pt idx="515">
                  <c:v>10.178957821571245</c:v>
                </c:pt>
                <c:pt idx="516">
                  <c:v>10.178957821571245</c:v>
                </c:pt>
                <c:pt idx="517">
                  <c:v>10.178957821570833</c:v>
                </c:pt>
                <c:pt idx="518">
                  <c:v>10.176307821570543</c:v>
                </c:pt>
                <c:pt idx="519">
                  <c:v>10.176307821570148</c:v>
                </c:pt>
                <c:pt idx="520">
                  <c:v>10.176307821570148</c:v>
                </c:pt>
                <c:pt idx="521">
                  <c:v>10.176324621569833</c:v>
                </c:pt>
                <c:pt idx="522">
                  <c:v>10.176337821569977</c:v>
                </c:pt>
                <c:pt idx="523">
                  <c:v>10.176346821570789</c:v>
                </c:pt>
                <c:pt idx="524">
                  <c:v>10.175068521570868</c:v>
                </c:pt>
                <c:pt idx="525">
                  <c:v>10.174537821570809</c:v>
                </c:pt>
                <c:pt idx="526">
                  <c:v>10.174331003388758</c:v>
                </c:pt>
                <c:pt idx="527">
                  <c:v>10.150427821570517</c:v>
                </c:pt>
                <c:pt idx="528">
                  <c:v>10.150427821569849</c:v>
                </c:pt>
                <c:pt idx="529">
                  <c:v>10.150424621569931</c:v>
                </c:pt>
                <c:pt idx="530">
                  <c:v>10.150368021570465</c:v>
                </c:pt>
                <c:pt idx="531">
                  <c:v>10.150367821570498</c:v>
                </c:pt>
                <c:pt idx="532">
                  <c:v>10.150367821570498</c:v>
                </c:pt>
                <c:pt idx="533">
                  <c:v>10.150367821570498</c:v>
                </c:pt>
                <c:pt idx="534">
                  <c:v>10.150385621570118</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10.150323121571342</c:v>
                </c:pt>
                <c:pt idx="560">
                  <c:v>10.150307821571101</c:v>
                </c:pt>
                <c:pt idx="561">
                  <c:v>10.150307821571101</c:v>
                </c:pt>
                <c:pt idx="562">
                  <c:v>10.150307821570522</c:v>
                </c:pt>
                <c:pt idx="563">
                  <c:v>10.150307821570252</c:v>
                </c:pt>
                <c:pt idx="564">
                  <c:v>10.150331721570391</c:v>
                </c:pt>
                <c:pt idx="565">
                  <c:v>10.147099421570298</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10.139487821569732</c:v>
                </c:pt>
                <c:pt idx="574">
                  <c:v>10.139487821569732</c:v>
                </c:pt>
                <c:pt idx="575">
                  <c:v>10.139376621569721</c:v>
                </c:pt>
                <c:pt idx="576">
                  <c:v>10.130418773951291</c:v>
                </c:pt>
                <c:pt idx="577">
                  <c:v>10.130387821570165</c:v>
                </c:pt>
                <c:pt idx="578">
                  <c:v>10.130387821570165</c:v>
                </c:pt>
                <c:pt idx="579">
                  <c:v>10.128300221570855</c:v>
                </c:pt>
                <c:pt idx="580">
                  <c:v>10.126587821570794</c:v>
                </c:pt>
                <c:pt idx="581">
                  <c:v>10.126587821570737</c:v>
                </c:pt>
                <c:pt idx="582">
                  <c:v>10.126587821570851</c:v>
                </c:pt>
                <c:pt idx="583">
                  <c:v>10.126587821570851</c:v>
                </c:pt>
                <c:pt idx="584">
                  <c:v>10.126615121570149</c:v>
                </c:pt>
                <c:pt idx="585">
                  <c:v>10.126657821570001</c:v>
                </c:pt>
                <c:pt idx="586">
                  <c:v>10.126657821570001</c:v>
                </c:pt>
                <c:pt idx="587">
                  <c:v>10.126657821570001</c:v>
                </c:pt>
                <c:pt idx="588">
                  <c:v>10.126629321570745</c:v>
                </c:pt>
                <c:pt idx="589">
                  <c:v>10.126877107284923</c:v>
                </c:pt>
                <c:pt idx="590">
                  <c:v>10.129187821570653</c:v>
                </c:pt>
                <c:pt idx="591">
                  <c:v>10.130765421570869</c:v>
                </c:pt>
                <c:pt idx="592">
                  <c:v>10.131907821570948</c:v>
                </c:pt>
                <c:pt idx="593">
                  <c:v>10.131907821570948</c:v>
                </c:pt>
                <c:pt idx="594">
                  <c:v>10.131907821570948</c:v>
                </c:pt>
                <c:pt idx="595">
                  <c:v>10.131907361800785</c:v>
                </c:pt>
                <c:pt idx="596">
                  <c:v>10.131907821570948</c:v>
                </c:pt>
                <c:pt idx="597">
                  <c:v>10.131907821570868</c:v>
                </c:pt>
                <c:pt idx="598">
                  <c:v>10.131907821570948</c:v>
                </c:pt>
                <c:pt idx="599">
                  <c:v>10.131907821570948</c:v>
                </c:pt>
                <c:pt idx="600">
                  <c:v>10.131907821570948</c:v>
                </c:pt>
                <c:pt idx="601">
                  <c:v>10.131907821570948</c:v>
                </c:pt>
                <c:pt idx="602">
                  <c:v>10.131907821570948</c:v>
                </c:pt>
                <c:pt idx="603">
                  <c:v>10.131907821570948</c:v>
                </c:pt>
                <c:pt idx="604">
                  <c:v>10.133031621571405</c:v>
                </c:pt>
                <c:pt idx="605">
                  <c:v>10.13358782157137</c:v>
                </c:pt>
                <c:pt idx="606">
                  <c:v>10.133587821570515</c:v>
                </c:pt>
                <c:pt idx="607">
                  <c:v>10.133587821570515</c:v>
                </c:pt>
                <c:pt idx="608">
                  <c:v>10.13358782157137</c:v>
                </c:pt>
                <c:pt idx="609">
                  <c:v>10.133644221569968</c:v>
                </c:pt>
                <c:pt idx="610">
                  <c:v>10.133707821570042</c:v>
                </c:pt>
                <c:pt idx="611">
                  <c:v>10.133707821570042</c:v>
                </c:pt>
                <c:pt idx="612">
                  <c:v>10.13440442157011</c:v>
                </c:pt>
                <c:pt idx="613">
                  <c:v>10.136282762746518</c:v>
                </c:pt>
                <c:pt idx="614">
                  <c:v>10.142035021570369</c:v>
                </c:pt>
                <c:pt idx="615">
                  <c:v>10.146067821570611</c:v>
                </c:pt>
                <c:pt idx="616">
                  <c:v>10.146067821570268</c:v>
                </c:pt>
                <c:pt idx="617">
                  <c:v>10.146216421571218</c:v>
                </c:pt>
                <c:pt idx="618">
                  <c:v>10.153388521570868</c:v>
                </c:pt>
                <c:pt idx="619">
                  <c:v>10.156347068881972</c:v>
                </c:pt>
                <c:pt idx="620">
                  <c:v>10.160079310932568</c:v>
                </c:pt>
                <c:pt idx="621">
                  <c:v>10.175339821569946</c:v>
                </c:pt>
                <c:pt idx="622">
                  <c:v>10.179067821570058</c:v>
                </c:pt>
                <c:pt idx="623">
                  <c:v>10.18376640742882</c:v>
                </c:pt>
                <c:pt idx="624">
                  <c:v>10.214285502729624</c:v>
                </c:pt>
                <c:pt idx="625">
                  <c:v>10.231407512292421</c:v>
                </c:pt>
                <c:pt idx="626">
                  <c:v>10.236607221570907</c:v>
                </c:pt>
                <c:pt idx="627">
                  <c:v>10.243571421570678</c:v>
                </c:pt>
                <c:pt idx="628">
                  <c:v>10.252787821569953</c:v>
                </c:pt>
                <c:pt idx="629">
                  <c:v>10.252787821569953</c:v>
                </c:pt>
                <c:pt idx="630">
                  <c:v>10.252787821569953</c:v>
                </c:pt>
                <c:pt idx="631">
                  <c:v>10.252780921570078</c:v>
                </c:pt>
                <c:pt idx="632">
                  <c:v>10.252757821570512</c:v>
                </c:pt>
                <c:pt idx="633">
                  <c:v>10.252757821570512</c:v>
                </c:pt>
                <c:pt idx="634">
                  <c:v>10.252757821570512</c:v>
                </c:pt>
                <c:pt idx="635">
                  <c:v>10.252757821570512</c:v>
                </c:pt>
                <c:pt idx="636">
                  <c:v>10.252722121571351</c:v>
                </c:pt>
                <c:pt idx="637">
                  <c:v>10.252687821571275</c:v>
                </c:pt>
                <c:pt idx="638">
                  <c:v>10.252672221569929</c:v>
                </c:pt>
                <c:pt idx="639">
                  <c:v>10.252686921570277</c:v>
                </c:pt>
                <c:pt idx="640">
                  <c:v>10.252727821570986</c:v>
                </c:pt>
                <c:pt idx="641">
                  <c:v>10.252727821570531</c:v>
                </c:pt>
                <c:pt idx="642">
                  <c:v>10.257937821570565</c:v>
                </c:pt>
                <c:pt idx="643">
                  <c:v>10.260085647657419</c:v>
                </c:pt>
                <c:pt idx="644">
                  <c:v>10.261687821570471</c:v>
                </c:pt>
                <c:pt idx="645">
                  <c:v>10.261687821570471</c:v>
                </c:pt>
                <c:pt idx="646">
                  <c:v>10.261687821570471</c:v>
                </c:pt>
                <c:pt idx="647">
                  <c:v>10.263256521569934</c:v>
                </c:pt>
                <c:pt idx="648">
                  <c:v>10.264317821570131</c:v>
                </c:pt>
                <c:pt idx="649">
                  <c:v>10.264317821570131</c:v>
                </c:pt>
                <c:pt idx="650">
                  <c:v>10.264313409805748</c:v>
                </c:pt>
                <c:pt idx="651">
                  <c:v>10.271557821570449</c:v>
                </c:pt>
                <c:pt idx="652">
                  <c:v>10.27155782157125</c:v>
                </c:pt>
                <c:pt idx="653">
                  <c:v>10.27155782157125</c:v>
                </c:pt>
                <c:pt idx="654">
                  <c:v>10.273180521570382</c:v>
                </c:pt>
                <c:pt idx="655">
                  <c:v>10.275941188917713</c:v>
                </c:pt>
                <c:pt idx="656">
                  <c:v>10.277807821570576</c:v>
                </c:pt>
                <c:pt idx="657">
                  <c:v>10.277807821570576</c:v>
                </c:pt>
                <c:pt idx="658">
                  <c:v>10.277807821570576</c:v>
                </c:pt>
                <c:pt idx="659">
                  <c:v>10.277807821570518</c:v>
                </c:pt>
                <c:pt idx="660">
                  <c:v>10.292654821570792</c:v>
                </c:pt>
                <c:pt idx="661">
                  <c:v>10.292917821570853</c:v>
                </c:pt>
                <c:pt idx="662">
                  <c:v>10.292917821570853</c:v>
                </c:pt>
                <c:pt idx="663">
                  <c:v>10.292917821570853</c:v>
                </c:pt>
                <c:pt idx="664">
                  <c:v>10.292917821570853</c:v>
                </c:pt>
                <c:pt idx="665">
                  <c:v>10.292917821570853</c:v>
                </c:pt>
                <c:pt idx="666">
                  <c:v>10.292917821570853</c:v>
                </c:pt>
                <c:pt idx="667">
                  <c:v>10.292917821570853</c:v>
                </c:pt>
                <c:pt idx="668">
                  <c:v>10.298548730661635</c:v>
                </c:pt>
                <c:pt idx="669">
                  <c:v>10.30180125014197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10.359136426221667</c:v>
                </c:pt>
                <c:pt idx="679">
                  <c:v>10.362467821570934</c:v>
                </c:pt>
                <c:pt idx="680">
                  <c:v>10.362467821570934</c:v>
                </c:pt>
                <c:pt idx="681">
                  <c:v>10.362508921569953</c:v>
                </c:pt>
                <c:pt idx="682">
                  <c:v>10.366867136639584</c:v>
                </c:pt>
                <c:pt idx="683">
                  <c:v>10.39688782157053</c:v>
                </c:pt>
                <c:pt idx="684">
                  <c:v>10.396887821570871</c:v>
                </c:pt>
                <c:pt idx="685">
                  <c:v>10.398303079303147</c:v>
                </c:pt>
                <c:pt idx="686">
                  <c:v>10.402404621570099</c:v>
                </c:pt>
                <c:pt idx="687">
                  <c:v>10.403267821570111</c:v>
                </c:pt>
                <c:pt idx="688">
                  <c:v>10.403614321570146</c:v>
                </c:pt>
                <c:pt idx="689">
                  <c:v>10.405247821570796</c:v>
                </c:pt>
                <c:pt idx="690">
                  <c:v>10.40524782157075</c:v>
                </c:pt>
                <c:pt idx="691">
                  <c:v>10.405199434473829</c:v>
                </c:pt>
                <c:pt idx="692">
                  <c:v>10.408795154903984</c:v>
                </c:pt>
                <c:pt idx="693">
                  <c:v>10.42039942157086</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10.424717821570518</c:v>
                </c:pt>
                <c:pt idx="709">
                  <c:v>10.424774521571099</c:v>
                </c:pt>
                <c:pt idx="710">
                  <c:v>10.428004121570408</c:v>
                </c:pt>
                <c:pt idx="711">
                  <c:v>10.432657821569872</c:v>
                </c:pt>
                <c:pt idx="712">
                  <c:v>10.432657821569872</c:v>
                </c:pt>
                <c:pt idx="713">
                  <c:v>10.434316699121197</c:v>
                </c:pt>
                <c:pt idx="714">
                  <c:v>10.430732421570653</c:v>
                </c:pt>
                <c:pt idx="715">
                  <c:v>10.421419054447076</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10.413086821570346</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10.363587821571064</c:v>
                </c:pt>
                <c:pt idx="743">
                  <c:v>10.363587821571064</c:v>
                </c:pt>
                <c:pt idx="744">
                  <c:v>10.36224088279447</c:v>
                </c:pt>
                <c:pt idx="745">
                  <c:v>10.361667821570833</c:v>
                </c:pt>
                <c:pt idx="746">
                  <c:v>10.361687821570555</c:v>
                </c:pt>
                <c:pt idx="747">
                  <c:v>10.361687821569888</c:v>
                </c:pt>
                <c:pt idx="748">
                  <c:v>10.361687821569888</c:v>
                </c:pt>
                <c:pt idx="749">
                  <c:v>10.361661321570448</c:v>
                </c:pt>
                <c:pt idx="750">
                  <c:v>10.361637821570302</c:v>
                </c:pt>
                <c:pt idx="751">
                  <c:v>10.361637821570302</c:v>
                </c:pt>
                <c:pt idx="752">
                  <c:v>10.361637821570302</c:v>
                </c:pt>
                <c:pt idx="753">
                  <c:v>10.361637821570302</c:v>
                </c:pt>
                <c:pt idx="754">
                  <c:v>10.36164472157013</c:v>
                </c:pt>
                <c:pt idx="755">
                  <c:v>10.361667821570549</c:v>
                </c:pt>
                <c:pt idx="756">
                  <c:v>10.361607821570871</c:v>
                </c:pt>
                <c:pt idx="757">
                  <c:v>10.361607821570942</c:v>
                </c:pt>
                <c:pt idx="758">
                  <c:v>10.361607821570942</c:v>
                </c:pt>
                <c:pt idx="759">
                  <c:v>10.358377221570018</c:v>
                </c:pt>
                <c:pt idx="760">
                  <c:v>10.357787821570014</c:v>
                </c:pt>
                <c:pt idx="761">
                  <c:v>10.357787821570014</c:v>
                </c:pt>
                <c:pt idx="762">
                  <c:v>10.357787821570014</c:v>
                </c:pt>
                <c:pt idx="763">
                  <c:v>10.357790932681386</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10.3486023313743</c:v>
                </c:pt>
                <c:pt idx="774">
                  <c:v>10.34341782157122</c:v>
                </c:pt>
                <c:pt idx="775">
                  <c:v>10.34341782157122</c:v>
                </c:pt>
                <c:pt idx="776">
                  <c:v>10.34341782157122</c:v>
                </c:pt>
                <c:pt idx="777">
                  <c:v>10.34341782157122</c:v>
                </c:pt>
                <c:pt idx="778">
                  <c:v>10.34341782157122</c:v>
                </c:pt>
                <c:pt idx="779">
                  <c:v>10.34341782157122</c:v>
                </c:pt>
                <c:pt idx="780">
                  <c:v>10.343417821570753</c:v>
                </c:pt>
                <c:pt idx="781">
                  <c:v>10.336337821570496</c:v>
                </c:pt>
                <c:pt idx="782">
                  <c:v>10.336337821569948</c:v>
                </c:pt>
                <c:pt idx="783">
                  <c:v>10.336337821570002</c:v>
                </c:pt>
                <c:pt idx="784">
                  <c:v>10.334728721570309</c:v>
                </c:pt>
                <c:pt idx="785">
                  <c:v>10.333567821570099</c:v>
                </c:pt>
                <c:pt idx="786">
                  <c:v>10.333567821570099</c:v>
                </c:pt>
                <c:pt idx="787">
                  <c:v>10.333567821570099</c:v>
                </c:pt>
                <c:pt idx="788">
                  <c:v>10.333570221570071</c:v>
                </c:pt>
                <c:pt idx="789">
                  <c:v>10.333537821570646</c:v>
                </c:pt>
                <c:pt idx="790">
                  <c:v>10.333507821570535</c:v>
                </c:pt>
                <c:pt idx="791">
                  <c:v>10.333502821571116</c:v>
                </c:pt>
                <c:pt idx="792">
                  <c:v>10.33343182157062</c:v>
                </c:pt>
                <c:pt idx="793">
                  <c:v>10.333507821571224</c:v>
                </c:pt>
                <c:pt idx="794">
                  <c:v>10.333507821571224</c:v>
                </c:pt>
                <c:pt idx="795">
                  <c:v>10.333507821571224</c:v>
                </c:pt>
                <c:pt idx="796">
                  <c:v>10.33350782157116</c:v>
                </c:pt>
                <c:pt idx="797">
                  <c:v>10.333507821571224</c:v>
                </c:pt>
                <c:pt idx="798">
                  <c:v>10.333507821571104</c:v>
                </c:pt>
                <c:pt idx="799">
                  <c:v>10.33350782157116</c:v>
                </c:pt>
                <c:pt idx="800">
                  <c:v>10.333507821571224</c:v>
                </c:pt>
                <c:pt idx="801">
                  <c:v>10.333507821571224</c:v>
                </c:pt>
                <c:pt idx="802">
                  <c:v>10.33350782157116</c:v>
                </c:pt>
                <c:pt idx="803">
                  <c:v>10.333507821571224</c:v>
                </c:pt>
                <c:pt idx="804">
                  <c:v>10.333512321571092</c:v>
                </c:pt>
                <c:pt idx="805">
                  <c:v>10.329609221570022</c:v>
                </c:pt>
                <c:pt idx="806">
                  <c:v>10.328987821569967</c:v>
                </c:pt>
                <c:pt idx="807">
                  <c:v>10.328987821570518</c:v>
                </c:pt>
                <c:pt idx="808">
                  <c:v>10.329017821570616</c:v>
                </c:pt>
                <c:pt idx="809">
                  <c:v>10.32901782157125</c:v>
                </c:pt>
                <c:pt idx="810">
                  <c:v>10.32901782157125</c:v>
                </c:pt>
                <c:pt idx="811">
                  <c:v>10.32901782157125</c:v>
                </c:pt>
                <c:pt idx="812">
                  <c:v>10.327144621570518</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10.310600202522776</c:v>
                </c:pt>
                <c:pt idx="824">
                  <c:v>10.310590488237537</c:v>
                </c:pt>
                <c:pt idx="825">
                  <c:v>10.310617821571029</c:v>
                </c:pt>
                <c:pt idx="826">
                  <c:v>10.310617821571029</c:v>
                </c:pt>
                <c:pt idx="827">
                  <c:v>10.311063021570675</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10.31254502157037</c:v>
                </c:pt>
                <c:pt idx="855">
                  <c:v>10.312510821570926</c:v>
                </c:pt>
                <c:pt idx="856">
                  <c:v>10.312487821570935</c:v>
                </c:pt>
                <c:pt idx="857">
                  <c:v>10.323311821570456</c:v>
                </c:pt>
                <c:pt idx="858">
                  <c:v>10.322432921570286</c:v>
                </c:pt>
                <c:pt idx="859">
                  <c:v>10.316624521570175</c:v>
                </c:pt>
                <c:pt idx="860">
                  <c:v>10.312015721570148</c:v>
                </c:pt>
                <c:pt idx="861">
                  <c:v>10.308596121571085</c:v>
                </c:pt>
                <c:pt idx="862">
                  <c:v>10.306823800951392</c:v>
                </c:pt>
                <c:pt idx="863">
                  <c:v>10.304902321570498</c:v>
                </c:pt>
                <c:pt idx="864">
                  <c:v>10.304887821570546</c:v>
                </c:pt>
                <c:pt idx="865">
                  <c:v>10.304887821570546</c:v>
                </c:pt>
                <c:pt idx="866">
                  <c:v>10.304887821570546</c:v>
                </c:pt>
                <c:pt idx="867">
                  <c:v>10.304887821570546</c:v>
                </c:pt>
                <c:pt idx="868">
                  <c:v>10.304926021569997</c:v>
                </c:pt>
                <c:pt idx="869">
                  <c:v>10.304937821569984</c:v>
                </c:pt>
                <c:pt idx="870">
                  <c:v>10.30496482157092</c:v>
                </c:pt>
                <c:pt idx="871">
                  <c:v>10.303746221569973</c:v>
                </c:pt>
                <c:pt idx="872">
                  <c:v>10.303029154903752</c:v>
                </c:pt>
                <c:pt idx="873">
                  <c:v>10.298407821570519</c:v>
                </c:pt>
                <c:pt idx="874">
                  <c:v>10.298407821570519</c:v>
                </c:pt>
                <c:pt idx="875">
                  <c:v>10.298406996828311</c:v>
                </c:pt>
                <c:pt idx="876">
                  <c:v>10.298465421569841</c:v>
                </c:pt>
                <c:pt idx="877">
                  <c:v>10.296590721570269</c:v>
                </c:pt>
                <c:pt idx="878">
                  <c:v>10.296547821570229</c:v>
                </c:pt>
                <c:pt idx="879">
                  <c:v>10.296547821570229</c:v>
                </c:pt>
                <c:pt idx="880">
                  <c:v>10.296547821570229</c:v>
                </c:pt>
                <c:pt idx="881">
                  <c:v>10.293777720560483</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10.292780833618908</c:v>
                </c:pt>
                <c:pt idx="890">
                  <c:v>10.291869521569922</c:v>
                </c:pt>
                <c:pt idx="891">
                  <c:v>10.29098782156972</c:v>
                </c:pt>
                <c:pt idx="892">
                  <c:v>10.29098782156972</c:v>
                </c:pt>
                <c:pt idx="893">
                  <c:v>10.29098782156972</c:v>
                </c:pt>
                <c:pt idx="894">
                  <c:v>10.290966221570258</c:v>
                </c:pt>
                <c:pt idx="895">
                  <c:v>10.290891306419418</c:v>
                </c:pt>
                <c:pt idx="896">
                  <c:v>10.290867821570458</c:v>
                </c:pt>
                <c:pt idx="897">
                  <c:v>10.290811421570439</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10.290761794173676</c:v>
                </c:pt>
                <c:pt idx="913">
                  <c:v>10.290807821569954</c:v>
                </c:pt>
                <c:pt idx="914">
                  <c:v>10.290807821569885</c:v>
                </c:pt>
                <c:pt idx="915">
                  <c:v>10.290797221570168</c:v>
                </c:pt>
                <c:pt idx="916">
                  <c:v>10.290814621569936</c:v>
                </c:pt>
                <c:pt idx="917">
                  <c:v>10.290807821569954</c:v>
                </c:pt>
                <c:pt idx="918">
                  <c:v>10.290807821569885</c:v>
                </c:pt>
                <c:pt idx="919">
                  <c:v>10.292593421571198</c:v>
                </c:pt>
                <c:pt idx="920">
                  <c:v>10.292727821571233</c:v>
                </c:pt>
                <c:pt idx="921">
                  <c:v>10.292727821570548</c:v>
                </c:pt>
                <c:pt idx="922">
                  <c:v>10.294111483542013</c:v>
                </c:pt>
                <c:pt idx="923">
                  <c:v>10.300587821570154</c:v>
                </c:pt>
                <c:pt idx="924">
                  <c:v>10.300587821570154</c:v>
                </c:pt>
                <c:pt idx="925">
                  <c:v>10.300588021570192</c:v>
                </c:pt>
                <c:pt idx="926">
                  <c:v>10.300587821570154</c:v>
                </c:pt>
                <c:pt idx="927">
                  <c:v>10.300587821570154</c:v>
                </c:pt>
                <c:pt idx="928">
                  <c:v>10.300587821570154</c:v>
                </c:pt>
                <c:pt idx="929">
                  <c:v>10.300587821570154</c:v>
                </c:pt>
                <c:pt idx="930">
                  <c:v>10.300587821570677</c:v>
                </c:pt>
                <c:pt idx="931">
                  <c:v>10.300547821570873</c:v>
                </c:pt>
                <c:pt idx="932">
                  <c:v>10.300582021570051</c:v>
                </c:pt>
                <c:pt idx="933">
                  <c:v>10.300621721570023</c:v>
                </c:pt>
                <c:pt idx="934">
                  <c:v>10.300607821570154</c:v>
                </c:pt>
                <c:pt idx="935">
                  <c:v>10.300607821570154</c:v>
                </c:pt>
                <c:pt idx="936">
                  <c:v>10.300632696569906</c:v>
                </c:pt>
                <c:pt idx="937">
                  <c:v>10.300612821570256</c:v>
                </c:pt>
                <c:pt idx="938">
                  <c:v>10.300637821569937</c:v>
                </c:pt>
                <c:pt idx="939">
                  <c:v>10.300637521569641</c:v>
                </c:pt>
                <c:pt idx="940">
                  <c:v>10.300581821570622</c:v>
                </c:pt>
                <c:pt idx="941">
                  <c:v>10.300547821570948</c:v>
                </c:pt>
                <c:pt idx="942">
                  <c:v>10.300547821570948</c:v>
                </c:pt>
                <c:pt idx="943">
                  <c:v>10.300547821570948</c:v>
                </c:pt>
                <c:pt idx="944">
                  <c:v>10.300574821570253</c:v>
                </c:pt>
                <c:pt idx="945">
                  <c:v>10.300607821570154</c:v>
                </c:pt>
                <c:pt idx="946">
                  <c:v>10.300607821570496</c:v>
                </c:pt>
                <c:pt idx="947">
                  <c:v>10.300607821570551</c:v>
                </c:pt>
                <c:pt idx="948">
                  <c:v>10.300607821570225</c:v>
                </c:pt>
                <c:pt idx="949">
                  <c:v>10.300563029904524</c:v>
                </c:pt>
                <c:pt idx="950">
                  <c:v>10.300517821571006</c:v>
                </c:pt>
                <c:pt idx="951">
                  <c:v>10.300517821571006</c:v>
                </c:pt>
                <c:pt idx="952">
                  <c:v>10.300517821571006</c:v>
                </c:pt>
                <c:pt idx="953">
                  <c:v>10.300580421570075</c:v>
                </c:pt>
                <c:pt idx="954">
                  <c:v>10.300511779903434</c:v>
                </c:pt>
                <c:pt idx="955">
                  <c:v>10.300587821570618</c:v>
                </c:pt>
                <c:pt idx="956">
                  <c:v>10.300587821570376</c:v>
                </c:pt>
                <c:pt idx="957">
                  <c:v>10.298647821570269</c:v>
                </c:pt>
                <c:pt idx="958">
                  <c:v>10.298587821570251</c:v>
                </c:pt>
                <c:pt idx="959">
                  <c:v>10.298587821570251</c:v>
                </c:pt>
                <c:pt idx="960">
                  <c:v>10.298610021569671</c:v>
                </c:pt>
                <c:pt idx="961">
                  <c:v>10.298661120539705</c:v>
                </c:pt>
                <c:pt idx="962">
                  <c:v>10.298626721569731</c:v>
                </c:pt>
                <c:pt idx="963">
                  <c:v>10.298623821570656</c:v>
                </c:pt>
                <c:pt idx="964">
                  <c:v>10.287856900517951</c:v>
                </c:pt>
                <c:pt idx="965">
                  <c:v>10.257262721570855</c:v>
                </c:pt>
                <c:pt idx="966">
                  <c:v>10.250307821570548</c:v>
                </c:pt>
                <c:pt idx="967">
                  <c:v>10.250307821570548</c:v>
                </c:pt>
                <c:pt idx="968">
                  <c:v>10.250307821570548</c:v>
                </c:pt>
                <c:pt idx="969">
                  <c:v>10.249523421570379</c:v>
                </c:pt>
                <c:pt idx="970">
                  <c:v>10.248447821570251</c:v>
                </c:pt>
                <c:pt idx="971">
                  <c:v>10.248477421569968</c:v>
                </c:pt>
                <c:pt idx="972">
                  <c:v>10.248487821570663</c:v>
                </c:pt>
                <c:pt idx="973">
                  <c:v>10.248447821570299</c:v>
                </c:pt>
                <c:pt idx="974">
                  <c:v>10.248447821570251</c:v>
                </c:pt>
                <c:pt idx="975">
                  <c:v>10.248504221571448</c:v>
                </c:pt>
                <c:pt idx="976">
                  <c:v>10.248507821571398</c:v>
                </c:pt>
                <c:pt idx="977">
                  <c:v>10.248507821571398</c:v>
                </c:pt>
                <c:pt idx="978">
                  <c:v>10.248507409200201</c:v>
                </c:pt>
                <c:pt idx="979">
                  <c:v>10.248488821570191</c:v>
                </c:pt>
                <c:pt idx="980">
                  <c:v>10.248507821571398</c:v>
                </c:pt>
                <c:pt idx="981">
                  <c:v>10.248507821570538</c:v>
                </c:pt>
                <c:pt idx="982">
                  <c:v>10.248507821570538</c:v>
                </c:pt>
                <c:pt idx="983">
                  <c:v>10.248507821571398</c:v>
                </c:pt>
                <c:pt idx="984">
                  <c:v>10.24849282156997</c:v>
                </c:pt>
                <c:pt idx="985">
                  <c:v>10.248487821570095</c:v>
                </c:pt>
                <c:pt idx="986">
                  <c:v>10.248493021570841</c:v>
                </c:pt>
                <c:pt idx="987">
                  <c:v>10.248507821571398</c:v>
                </c:pt>
                <c:pt idx="988">
                  <c:v>10.248507821571398</c:v>
                </c:pt>
                <c:pt idx="989">
                  <c:v>10.248507821570948</c:v>
                </c:pt>
                <c:pt idx="990">
                  <c:v>10.250307821570548</c:v>
                </c:pt>
                <c:pt idx="991">
                  <c:v>10.250307821570548</c:v>
                </c:pt>
                <c:pt idx="992">
                  <c:v>10.250307821570548</c:v>
                </c:pt>
                <c:pt idx="993">
                  <c:v>10.250307821570548</c:v>
                </c:pt>
                <c:pt idx="994">
                  <c:v>10.250307821570548</c:v>
                </c:pt>
                <c:pt idx="995">
                  <c:v>10.253670221569964</c:v>
                </c:pt>
                <c:pt idx="996">
                  <c:v>10.255687821570056</c:v>
                </c:pt>
                <c:pt idx="997">
                  <c:v>10.255687821570056</c:v>
                </c:pt>
                <c:pt idx="998">
                  <c:v>10.255679521570286</c:v>
                </c:pt>
                <c:pt idx="999">
                  <c:v>10.255587821570472</c:v>
                </c:pt>
                <c:pt idx="1000">
                  <c:v>10.255687821570918</c:v>
                </c:pt>
                <c:pt idx="1001">
                  <c:v>10.255687821570056</c:v>
                </c:pt>
                <c:pt idx="1002">
                  <c:v>10.255687821570056</c:v>
                </c:pt>
                <c:pt idx="1003">
                  <c:v>10.255687821570056</c:v>
                </c:pt>
                <c:pt idx="1004">
                  <c:v>10.255687821570056</c:v>
                </c:pt>
                <c:pt idx="1005">
                  <c:v>10.255687821570106</c:v>
                </c:pt>
                <c:pt idx="1006">
                  <c:v>10.255687821570236</c:v>
                </c:pt>
                <c:pt idx="1007">
                  <c:v>10.255687821570056</c:v>
                </c:pt>
                <c:pt idx="1008">
                  <c:v>10.255687821570676</c:v>
                </c:pt>
                <c:pt idx="1009">
                  <c:v>10.255687821570676</c:v>
                </c:pt>
                <c:pt idx="1010">
                  <c:v>10.255687821570056</c:v>
                </c:pt>
                <c:pt idx="1011">
                  <c:v>10.255687821570056</c:v>
                </c:pt>
                <c:pt idx="1012">
                  <c:v>10.255687821570291</c:v>
                </c:pt>
                <c:pt idx="1013">
                  <c:v>10.255687821570056</c:v>
                </c:pt>
                <c:pt idx="1014">
                  <c:v>10.255687821570056</c:v>
                </c:pt>
                <c:pt idx="1015">
                  <c:v>10.255687821570056</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10.257600563506003</c:v>
                </c:pt>
                <c:pt idx="1025">
                  <c:v>10.257607821570602</c:v>
                </c:pt>
                <c:pt idx="1026">
                  <c:v>10.25760782157095</c:v>
                </c:pt>
                <c:pt idx="1027">
                  <c:v>10.25760782157095</c:v>
                </c:pt>
                <c:pt idx="1028">
                  <c:v>10.25760782157095</c:v>
                </c:pt>
                <c:pt idx="1029">
                  <c:v>10.25760782157095</c:v>
                </c:pt>
                <c:pt idx="1030">
                  <c:v>10.257607821570883</c:v>
                </c:pt>
                <c:pt idx="1031">
                  <c:v>10.25760782157095</c:v>
                </c:pt>
                <c:pt idx="1032">
                  <c:v>10.25760782157095</c:v>
                </c:pt>
                <c:pt idx="1033">
                  <c:v>10.25760782157095</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10.279517821570868</c:v>
                </c:pt>
                <c:pt idx="1051">
                  <c:v>10.279517821570868</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10.289737821571</c:v>
                </c:pt>
                <c:pt idx="1061">
                  <c:v>10.289737821571</c:v>
                </c:pt>
                <c:pt idx="1062">
                  <c:v>10.289737821571</c:v>
                </c:pt>
                <c:pt idx="1063">
                  <c:v>10.289737821571</c:v>
                </c:pt>
                <c:pt idx="1064">
                  <c:v>10.289737821571</c:v>
                </c:pt>
                <c:pt idx="1065">
                  <c:v>10.289737821571</c:v>
                </c:pt>
                <c:pt idx="1066">
                  <c:v>10.289737821571</c:v>
                </c:pt>
                <c:pt idx="1067">
                  <c:v>10.289737821570952</c:v>
                </c:pt>
                <c:pt idx="1068">
                  <c:v>10.289793779017581</c:v>
                </c:pt>
                <c:pt idx="1069">
                  <c:v>10.289867821570891</c:v>
                </c:pt>
                <c:pt idx="1070">
                  <c:v>10.289867821570823</c:v>
                </c:pt>
                <c:pt idx="1071">
                  <c:v>10.289867821570891</c:v>
                </c:pt>
                <c:pt idx="1072">
                  <c:v>10.289864821570902</c:v>
                </c:pt>
                <c:pt idx="1073">
                  <c:v>10.289715721570103</c:v>
                </c:pt>
                <c:pt idx="1074">
                  <c:v>10.285416921570956</c:v>
                </c:pt>
                <c:pt idx="1075">
                  <c:v>10.285317821570148</c:v>
                </c:pt>
                <c:pt idx="1076">
                  <c:v>10.285317821570217</c:v>
                </c:pt>
                <c:pt idx="1077">
                  <c:v>10.285317821570331</c:v>
                </c:pt>
                <c:pt idx="1078">
                  <c:v>10.285317821570148</c:v>
                </c:pt>
                <c:pt idx="1079">
                  <c:v>10.285370621570079</c:v>
                </c:pt>
                <c:pt idx="1080">
                  <c:v>10.284200621570943</c:v>
                </c:pt>
                <c:pt idx="1081">
                  <c:v>10.283547821571</c:v>
                </c:pt>
                <c:pt idx="1082">
                  <c:v>10.283547821571</c:v>
                </c:pt>
                <c:pt idx="1083">
                  <c:v>10.283547821571</c:v>
                </c:pt>
                <c:pt idx="1084">
                  <c:v>10.281846821570909</c:v>
                </c:pt>
                <c:pt idx="1085">
                  <c:v>10.281657821570576</c:v>
                </c:pt>
                <c:pt idx="1086">
                  <c:v>10.279727821570688</c:v>
                </c:pt>
                <c:pt idx="1087">
                  <c:v>10.279727821570118</c:v>
                </c:pt>
                <c:pt idx="1088">
                  <c:v>10.279727821570118</c:v>
                </c:pt>
                <c:pt idx="1089">
                  <c:v>10.279727821570168</c:v>
                </c:pt>
                <c:pt idx="1090">
                  <c:v>10.279727821570118</c:v>
                </c:pt>
                <c:pt idx="1091">
                  <c:v>10.279727821570118</c:v>
                </c:pt>
                <c:pt idx="1092">
                  <c:v>10.279727821570118</c:v>
                </c:pt>
                <c:pt idx="1093">
                  <c:v>10.279727821570118</c:v>
                </c:pt>
                <c:pt idx="1094">
                  <c:v>10.279727821570461</c:v>
                </c:pt>
                <c:pt idx="1095">
                  <c:v>10.279727821570798</c:v>
                </c:pt>
                <c:pt idx="1096">
                  <c:v>10.279727821570168</c:v>
                </c:pt>
                <c:pt idx="1097">
                  <c:v>10.278480421570098</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10.273406996828506</c:v>
                </c:pt>
                <c:pt idx="1111">
                  <c:v>10.2734478215704</c:v>
                </c:pt>
                <c:pt idx="1112">
                  <c:v>10.273447821570629</c:v>
                </c:pt>
                <c:pt idx="1113">
                  <c:v>10.27344782157097</c:v>
                </c:pt>
                <c:pt idx="1114">
                  <c:v>10.27344782157097</c:v>
                </c:pt>
                <c:pt idx="1115">
                  <c:v>10.27344782157097</c:v>
                </c:pt>
                <c:pt idx="1116">
                  <c:v>10.273447821570922</c:v>
                </c:pt>
                <c:pt idx="1117">
                  <c:v>10.27344782157097</c:v>
                </c:pt>
                <c:pt idx="1118">
                  <c:v>10.27344782157097</c:v>
                </c:pt>
                <c:pt idx="1119">
                  <c:v>10.27344782157097</c:v>
                </c:pt>
                <c:pt idx="1120">
                  <c:v>10.27344782157097</c:v>
                </c:pt>
                <c:pt idx="1121">
                  <c:v>10.273447821570457</c:v>
                </c:pt>
                <c:pt idx="1122">
                  <c:v>10.27344782157075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10.272723621570407</c:v>
                </c:pt>
                <c:pt idx="1132">
                  <c:v>10.270932121570048</c:v>
                </c:pt>
                <c:pt idx="1133">
                  <c:v>10.269657821570021</c:v>
                </c:pt>
                <c:pt idx="1134">
                  <c:v>10.269657821570078</c:v>
                </c:pt>
                <c:pt idx="1135">
                  <c:v>10.268776121570948</c:v>
                </c:pt>
                <c:pt idx="1136">
                  <c:v>10.267857821570868</c:v>
                </c:pt>
                <c:pt idx="1137">
                  <c:v>10.267887821570568</c:v>
                </c:pt>
                <c:pt idx="1138">
                  <c:v>10.267875821570579</c:v>
                </c:pt>
                <c:pt idx="1139">
                  <c:v>10.267911821570092</c:v>
                </c:pt>
                <c:pt idx="1140">
                  <c:v>10.267948621570923</c:v>
                </c:pt>
                <c:pt idx="1141">
                  <c:v>10.267987821571053</c:v>
                </c:pt>
                <c:pt idx="1142">
                  <c:v>10.267975821570332</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10.27353782157075</c:v>
                </c:pt>
                <c:pt idx="1161">
                  <c:v>10.273537821570059</c:v>
                </c:pt>
                <c:pt idx="1162">
                  <c:v>10.273537821570059</c:v>
                </c:pt>
                <c:pt idx="1163">
                  <c:v>10.273537821570059</c:v>
                </c:pt>
                <c:pt idx="1164">
                  <c:v>10.273537821570059</c:v>
                </c:pt>
                <c:pt idx="1165">
                  <c:v>10.273537821570116</c:v>
                </c:pt>
                <c:pt idx="1166">
                  <c:v>10.27353632157012</c:v>
                </c:pt>
                <c:pt idx="1167">
                  <c:v>10.274720245812858</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10.277187821570498</c:v>
                </c:pt>
                <c:pt idx="1176">
                  <c:v>10.276331392999548</c:v>
                </c:pt>
                <c:pt idx="1177">
                  <c:v>10.259168034335957</c:v>
                </c:pt>
                <c:pt idx="1178">
                  <c:v>10.247249321570647</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10.235267821571165</c:v>
                </c:pt>
                <c:pt idx="1189">
                  <c:v>10.235267821571011</c:v>
                </c:pt>
                <c:pt idx="1190">
                  <c:v>10.233921392999347</c:v>
                </c:pt>
                <c:pt idx="1191">
                  <c:v>10.230711821570788</c:v>
                </c:pt>
                <c:pt idx="1192">
                  <c:v>10.230688421571148</c:v>
                </c:pt>
                <c:pt idx="1193">
                  <c:v>10.230687821571149</c:v>
                </c:pt>
                <c:pt idx="1194">
                  <c:v>10.230687821571038</c:v>
                </c:pt>
                <c:pt idx="1195">
                  <c:v>10.230717821570545</c:v>
                </c:pt>
                <c:pt idx="1196">
                  <c:v>10.230708421570416</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10.230627821570268</c:v>
                </c:pt>
                <c:pt idx="1210">
                  <c:v>10.223587821570149</c:v>
                </c:pt>
                <c:pt idx="1211">
                  <c:v>10.223587821569756</c:v>
                </c:pt>
                <c:pt idx="1212">
                  <c:v>10.22358782156982</c:v>
                </c:pt>
                <c:pt idx="1213">
                  <c:v>10.221010421570002</c:v>
                </c:pt>
                <c:pt idx="1214">
                  <c:v>10.220873221571155</c:v>
                </c:pt>
                <c:pt idx="1215">
                  <c:v>10.220867821570991</c:v>
                </c:pt>
                <c:pt idx="1216">
                  <c:v>10.220887821570818</c:v>
                </c:pt>
                <c:pt idx="1217">
                  <c:v>10.211215121570495</c:v>
                </c:pt>
                <c:pt idx="1218">
                  <c:v>10.198217821570172</c:v>
                </c:pt>
                <c:pt idx="1219">
                  <c:v>10.198217821570116</c:v>
                </c:pt>
                <c:pt idx="1220">
                  <c:v>10.198217821570116</c:v>
                </c:pt>
                <c:pt idx="1221">
                  <c:v>10.198217821570116</c:v>
                </c:pt>
                <c:pt idx="1222">
                  <c:v>10.198217821570116</c:v>
                </c:pt>
                <c:pt idx="1223">
                  <c:v>10.198217821570116</c:v>
                </c:pt>
                <c:pt idx="1224">
                  <c:v>10.198217821570459</c:v>
                </c:pt>
                <c:pt idx="1225">
                  <c:v>10.198217821570406</c:v>
                </c:pt>
                <c:pt idx="1226">
                  <c:v>10.198217821570116</c:v>
                </c:pt>
                <c:pt idx="1227">
                  <c:v>10.198217821570116</c:v>
                </c:pt>
                <c:pt idx="1228">
                  <c:v>10.198164421570906</c:v>
                </c:pt>
                <c:pt idx="1229">
                  <c:v>10.198157821570915</c:v>
                </c:pt>
                <c:pt idx="1230">
                  <c:v>10.198212005243235</c:v>
                </c:pt>
                <c:pt idx="1231">
                  <c:v>10.198247821570106</c:v>
                </c:pt>
                <c:pt idx="1232">
                  <c:v>10.198247821570556</c:v>
                </c:pt>
                <c:pt idx="1233">
                  <c:v>10.198247821570503</c:v>
                </c:pt>
                <c:pt idx="1234">
                  <c:v>10.198286221571081</c:v>
                </c:pt>
                <c:pt idx="1235">
                  <c:v>10.198189821570267</c:v>
                </c:pt>
                <c:pt idx="1236">
                  <c:v>10.198187821570269</c:v>
                </c:pt>
                <c:pt idx="1237">
                  <c:v>10.198187821570269</c:v>
                </c:pt>
                <c:pt idx="1238">
                  <c:v>10.198187821570269</c:v>
                </c:pt>
                <c:pt idx="1239">
                  <c:v>10.198187821570269</c:v>
                </c:pt>
                <c:pt idx="1240">
                  <c:v>10.198164221570858</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10.200187821570561</c:v>
                </c:pt>
                <c:pt idx="1256">
                  <c:v>10.200187821570561</c:v>
                </c:pt>
                <c:pt idx="1257">
                  <c:v>10.198307821570461</c:v>
                </c:pt>
                <c:pt idx="1258">
                  <c:v>10.198307821570749</c:v>
                </c:pt>
                <c:pt idx="1259">
                  <c:v>10.198307821570749</c:v>
                </c:pt>
                <c:pt idx="1260">
                  <c:v>10.198307821570749</c:v>
                </c:pt>
                <c:pt idx="1261">
                  <c:v>10.198329421570199</c:v>
                </c:pt>
                <c:pt idx="1262">
                  <c:v>10.198367821570029</c:v>
                </c:pt>
                <c:pt idx="1263">
                  <c:v>10.19836782157031</c:v>
                </c:pt>
                <c:pt idx="1264">
                  <c:v>10.198367821570029</c:v>
                </c:pt>
                <c:pt idx="1265">
                  <c:v>10.198367821570029</c:v>
                </c:pt>
                <c:pt idx="1266">
                  <c:v>10.198367821570256</c:v>
                </c:pt>
                <c:pt idx="1267">
                  <c:v>10.198287421570083</c:v>
                </c:pt>
                <c:pt idx="1268">
                  <c:v>10.194528421570645</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10.181987821571148</c:v>
                </c:pt>
                <c:pt idx="1279">
                  <c:v>10.181987821571148</c:v>
                </c:pt>
                <c:pt idx="1280">
                  <c:v>10.181987821571148</c:v>
                </c:pt>
                <c:pt idx="1281">
                  <c:v>10.181987821571148</c:v>
                </c:pt>
                <c:pt idx="1282">
                  <c:v>10.181987821570571</c:v>
                </c:pt>
                <c:pt idx="1283">
                  <c:v>10.181987821570518</c:v>
                </c:pt>
                <c:pt idx="1284">
                  <c:v>10.181987821571148</c:v>
                </c:pt>
                <c:pt idx="1285">
                  <c:v>10.181987821571148</c:v>
                </c:pt>
                <c:pt idx="1286">
                  <c:v>10.181987821571148</c:v>
                </c:pt>
                <c:pt idx="1287">
                  <c:v>10.181987821571148</c:v>
                </c:pt>
                <c:pt idx="1288">
                  <c:v>10.181987821571148</c:v>
                </c:pt>
                <c:pt idx="1289">
                  <c:v>10.181987821571099</c:v>
                </c:pt>
                <c:pt idx="1290">
                  <c:v>10.181987821571148</c:v>
                </c:pt>
                <c:pt idx="1291">
                  <c:v>10.181987821570468</c:v>
                </c:pt>
                <c:pt idx="1292">
                  <c:v>10.181987821570518</c:v>
                </c:pt>
                <c:pt idx="1293">
                  <c:v>10.181987821571148</c:v>
                </c:pt>
                <c:pt idx="1294">
                  <c:v>10.181987821571148</c:v>
                </c:pt>
                <c:pt idx="1295">
                  <c:v>10.181987821571099</c:v>
                </c:pt>
                <c:pt idx="1296">
                  <c:v>10.181987821571148</c:v>
                </c:pt>
                <c:pt idx="1297">
                  <c:v>10.181987821571148</c:v>
                </c:pt>
                <c:pt idx="1298">
                  <c:v>10.181987821571148</c:v>
                </c:pt>
                <c:pt idx="1299">
                  <c:v>10.181987821571148</c:v>
                </c:pt>
                <c:pt idx="1300">
                  <c:v>10.181987821570518</c:v>
                </c:pt>
                <c:pt idx="1301">
                  <c:v>10.182107821570568</c:v>
                </c:pt>
                <c:pt idx="1302">
                  <c:v>10.182107821569961</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10.16754782157062</c:v>
                </c:pt>
                <c:pt idx="1311">
                  <c:v>10.167492721571008</c:v>
                </c:pt>
                <c:pt idx="1312">
                  <c:v>10.167367821570318</c:v>
                </c:pt>
                <c:pt idx="1313">
                  <c:v>10.167384821570002</c:v>
                </c:pt>
                <c:pt idx="1314">
                  <c:v>10.167387821570001</c:v>
                </c:pt>
                <c:pt idx="1315">
                  <c:v>10.167387821570001</c:v>
                </c:pt>
                <c:pt idx="1316">
                  <c:v>10.167387821570001</c:v>
                </c:pt>
                <c:pt idx="1317">
                  <c:v>10.169209621570062</c:v>
                </c:pt>
                <c:pt idx="1318">
                  <c:v>10.173747821570132</c:v>
                </c:pt>
                <c:pt idx="1319">
                  <c:v>10.179057821569984</c:v>
                </c:pt>
                <c:pt idx="1320">
                  <c:v>10.179057821569856</c:v>
                </c:pt>
                <c:pt idx="1321">
                  <c:v>10.179057821569984</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10.187357821570883</c:v>
                </c:pt>
                <c:pt idx="1333">
                  <c:v>10.187357821570883</c:v>
                </c:pt>
                <c:pt idx="1334">
                  <c:v>10.187357821570828</c:v>
                </c:pt>
                <c:pt idx="1335">
                  <c:v>10.187357821570615</c:v>
                </c:pt>
                <c:pt idx="1336">
                  <c:v>10.187357821570883</c:v>
                </c:pt>
                <c:pt idx="1337">
                  <c:v>10.187357821570883</c:v>
                </c:pt>
                <c:pt idx="1338">
                  <c:v>10.187357821570883</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10.192878121571047</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10.199322321570698</c:v>
                </c:pt>
                <c:pt idx="1366">
                  <c:v>10.201207821570362</c:v>
                </c:pt>
                <c:pt idx="1367">
                  <c:v>10.201207821570362</c:v>
                </c:pt>
                <c:pt idx="1368">
                  <c:v>10.201207821570362</c:v>
                </c:pt>
                <c:pt idx="1369">
                  <c:v>10.201207821570362</c:v>
                </c:pt>
                <c:pt idx="1370">
                  <c:v>10.201207821570362</c:v>
                </c:pt>
                <c:pt idx="1371">
                  <c:v>10.201295521570756</c:v>
                </c:pt>
                <c:pt idx="1372">
                  <c:v>10.201327821570843</c:v>
                </c:pt>
                <c:pt idx="1373">
                  <c:v>10.201327821570843</c:v>
                </c:pt>
                <c:pt idx="1374">
                  <c:v>10.201357621571189</c:v>
                </c:pt>
                <c:pt idx="1375">
                  <c:v>10.201455121570948</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10.188607821571148</c:v>
                </c:pt>
                <c:pt idx="1400">
                  <c:v>10.188598621569767</c:v>
                </c:pt>
                <c:pt idx="1401">
                  <c:v>10.18858782156985</c:v>
                </c:pt>
                <c:pt idx="1402">
                  <c:v>10.18858782156985</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10.188603021570456</c:v>
                </c:pt>
                <c:pt idx="1411">
                  <c:v>10.192360421570896</c:v>
                </c:pt>
                <c:pt idx="1412">
                  <c:v>10.194247821570841</c:v>
                </c:pt>
                <c:pt idx="1413">
                  <c:v>10.19424782157054</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10.196758721570143</c:v>
                </c:pt>
                <c:pt idx="1424">
                  <c:v>10.200830121571101</c:v>
                </c:pt>
                <c:pt idx="1425">
                  <c:v>10.203037821571158</c:v>
                </c:pt>
                <c:pt idx="1426">
                  <c:v>10.203037821571158</c:v>
                </c:pt>
                <c:pt idx="1427">
                  <c:v>10.203037821570987</c:v>
                </c:pt>
                <c:pt idx="1428">
                  <c:v>10.209447821570549</c:v>
                </c:pt>
                <c:pt idx="1429">
                  <c:v>10.209515321570768</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10.220258021570105</c:v>
                </c:pt>
                <c:pt idx="1443">
                  <c:v>10.229602453149127</c:v>
                </c:pt>
                <c:pt idx="1444">
                  <c:v>10.230327821570283</c:v>
                </c:pt>
                <c:pt idx="1445">
                  <c:v>10.232917821569956</c:v>
                </c:pt>
                <c:pt idx="1446">
                  <c:v>10.232917821569842</c:v>
                </c:pt>
                <c:pt idx="1447">
                  <c:v>10.23303202156977</c:v>
                </c:pt>
                <c:pt idx="1448">
                  <c:v>10.237307621570345</c:v>
                </c:pt>
                <c:pt idx="1449">
                  <c:v>10.241953221570565</c:v>
                </c:pt>
                <c:pt idx="1450">
                  <c:v>10.242037821571145</c:v>
                </c:pt>
                <c:pt idx="1451">
                  <c:v>10.242010221570848</c:v>
                </c:pt>
                <c:pt idx="1452">
                  <c:v>10.241917821570976</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10.248117821570952</c:v>
                </c:pt>
                <c:pt idx="1462">
                  <c:v>10.248356517222632</c:v>
                </c:pt>
                <c:pt idx="1463">
                  <c:v>10.25772782157051</c:v>
                </c:pt>
                <c:pt idx="1464">
                  <c:v>10.257727821571319</c:v>
                </c:pt>
                <c:pt idx="1465">
                  <c:v>10.257741621570958</c:v>
                </c:pt>
                <c:pt idx="1466">
                  <c:v>10.259066121571081</c:v>
                </c:pt>
                <c:pt idx="1467">
                  <c:v>10.259632521570722</c:v>
                </c:pt>
                <c:pt idx="1468">
                  <c:v>10.259645721571061</c:v>
                </c:pt>
                <c:pt idx="1469">
                  <c:v>10.259617821571046</c:v>
                </c:pt>
                <c:pt idx="1470">
                  <c:v>10.259617821570984</c:v>
                </c:pt>
                <c:pt idx="1471">
                  <c:v>10.259649508317176</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-4.9759584127007415</c:v>
                </c:pt>
                <c:pt idx="1">
                  <c:v>-5.0187925021517303</c:v>
                </c:pt>
                <c:pt idx="2">
                  <c:v>-5.1051018081436865</c:v>
                </c:pt>
                <c:pt idx="3">
                  <c:v>-5.1476736183304395</c:v>
                </c:pt>
                <c:pt idx="4">
                  <c:v>-5.1911876910584809</c:v>
                </c:pt>
                <c:pt idx="5">
                  <c:v>-5.2004500347009781</c:v>
                </c:pt>
                <c:pt idx="6">
                  <c:v>-5.2443138131149709</c:v>
                </c:pt>
                <c:pt idx="7">
                  <c:v>-5.2857247947067316</c:v>
                </c:pt>
                <c:pt idx="8">
                  <c:v>-5.3269803515491985</c:v>
                </c:pt>
                <c:pt idx="9">
                  <c:v>-5.3689547478571757</c:v>
                </c:pt>
                <c:pt idx="10">
                  <c:v>-5.4118568356351631</c:v>
                </c:pt>
                <c:pt idx="11">
                  <c:v>-5.541238225225257</c:v>
                </c:pt>
                <c:pt idx="12">
                  <c:v>-5.58402374444195</c:v>
                </c:pt>
                <c:pt idx="13">
                  <c:v>-5.5943740613282245</c:v>
                </c:pt>
                <c:pt idx="14">
                  <c:v>-5.6371741516154596</c:v>
                </c:pt>
                <c:pt idx="15">
                  <c:v>-5.6806299400627314</c:v>
                </c:pt>
                <c:pt idx="16">
                  <c:v>-5.7226529066042096</c:v>
                </c:pt>
                <c:pt idx="17">
                  <c:v>-5.7665215420416995</c:v>
                </c:pt>
                <c:pt idx="18">
                  <c:v>-5.8965392016979834</c:v>
                </c:pt>
                <c:pt idx="19">
                  <c:v>-5.9401407008477491</c:v>
                </c:pt>
                <c:pt idx="20">
                  <c:v>-5.9823773764192225</c:v>
                </c:pt>
                <c:pt idx="21">
                  <c:v>-5.9917174324364311</c:v>
                </c:pt>
                <c:pt idx="22">
                  <c:v>-6.0351440787432695</c:v>
                </c:pt>
                <c:pt idx="23">
                  <c:v>-6.0781481640134594</c:v>
                </c:pt>
                <c:pt idx="24">
                  <c:v>-6.1221139399187336</c:v>
                </c:pt>
                <c:pt idx="25">
                  <c:v>-6.1643651865607145</c:v>
                </c:pt>
                <c:pt idx="26">
                  <c:v>-6.2064172952427334</c:v>
                </c:pt>
                <c:pt idx="27">
                  <c:v>-6.2938777157824788</c:v>
                </c:pt>
                <c:pt idx="28">
                  <c:v>-6.3372509348316894</c:v>
                </c:pt>
                <c:pt idx="29">
                  <c:v>-6.3816149866567073</c:v>
                </c:pt>
                <c:pt idx="30">
                  <c:v>-6.3911978938442289</c:v>
                </c:pt>
                <c:pt idx="31">
                  <c:v>-6.4352413821242491</c:v>
                </c:pt>
                <c:pt idx="32">
                  <c:v>-6.4785320317756874</c:v>
                </c:pt>
                <c:pt idx="33">
                  <c:v>-6.5220461045041915</c:v>
                </c:pt>
                <c:pt idx="34">
                  <c:v>-6.5643264932861793</c:v>
                </c:pt>
                <c:pt idx="35">
                  <c:v>-6.6921390643146985</c:v>
                </c:pt>
                <c:pt idx="36">
                  <c:v>-6.7354054288491794</c:v>
                </c:pt>
                <c:pt idx="37">
                  <c:v>-6.7790603552564503</c:v>
                </c:pt>
                <c:pt idx="38">
                  <c:v>-6.7893378167914449</c:v>
                </c:pt>
                <c:pt idx="39">
                  <c:v>-6.8329976002219865</c:v>
                </c:pt>
                <c:pt idx="40">
                  <c:v>-6.8764776737862263</c:v>
                </c:pt>
                <c:pt idx="41">
                  <c:v>-6.9199917465146763</c:v>
                </c:pt>
                <c:pt idx="42">
                  <c:v>-6.9631901127211933</c:v>
                </c:pt>
                <c:pt idx="43">
                  <c:v>-7.0070393200646919</c:v>
                </c:pt>
                <c:pt idx="44">
                  <c:v>-7.0934991937824865</c:v>
                </c:pt>
                <c:pt idx="45">
                  <c:v>-7.1361390022967299</c:v>
                </c:pt>
                <c:pt idx="46">
                  <c:v>-7.1803282012791811</c:v>
                </c:pt>
                <c:pt idx="47">
                  <c:v>-7.1899693927474724</c:v>
                </c:pt>
                <c:pt idx="48">
                  <c:v>-7.2345762957431994</c:v>
                </c:pt>
                <c:pt idx="49">
                  <c:v>-7.2789937748256834</c:v>
                </c:pt>
                <c:pt idx="50">
                  <c:v>-7.3230129779884683</c:v>
                </c:pt>
                <c:pt idx="51">
                  <c:v>-7.3660316343292145</c:v>
                </c:pt>
                <c:pt idx="52">
                  <c:v>-7.4092785707697004</c:v>
                </c:pt>
                <c:pt idx="53">
                  <c:v>-7.4953255974979385</c:v>
                </c:pt>
                <c:pt idx="54">
                  <c:v>-7.5400102128676965</c:v>
                </c:pt>
                <c:pt idx="55">
                  <c:v>-7.5833008625192075</c:v>
                </c:pt>
                <c:pt idx="56">
                  <c:v>-7.5924854937869775</c:v>
                </c:pt>
                <c:pt idx="57">
                  <c:v>-7.6352418708632541</c:v>
                </c:pt>
                <c:pt idx="58">
                  <c:v>-7.6783673817187372</c:v>
                </c:pt>
                <c:pt idx="59">
                  <c:v>-7.7203223499327152</c:v>
                </c:pt>
                <c:pt idx="60">
                  <c:v>-7.7627338783469249</c:v>
                </c:pt>
                <c:pt idx="61">
                  <c:v>-7.9380141391591925</c:v>
                </c:pt>
                <c:pt idx="62">
                  <c:v>-7.9805665212521903</c:v>
                </c:pt>
                <c:pt idx="63">
                  <c:v>-7.9897074393097336</c:v>
                </c:pt>
                <c:pt idx="64">
                  <c:v>-8.0316478364529367</c:v>
                </c:pt>
                <c:pt idx="65">
                  <c:v>-8.0740642218909926</c:v>
                </c:pt>
                <c:pt idx="66">
                  <c:v>-8.1161357586664327</c:v>
                </c:pt>
                <c:pt idx="67">
                  <c:v>-8.1578284476157119</c:v>
                </c:pt>
                <c:pt idx="68">
                  <c:v>-8.1990548623181922</c:v>
                </c:pt>
                <c:pt idx="69">
                  <c:v>-8.2846453288454569</c:v>
                </c:pt>
                <c:pt idx="70">
                  <c:v>-8.3268917184637008</c:v>
                </c:pt>
                <c:pt idx="71">
                  <c:v>-8.3678655679486589</c:v>
                </c:pt>
                <c:pt idx="72">
                  <c:v>-8.3771133405212055</c:v>
                </c:pt>
                <c:pt idx="73">
                  <c:v>-8.4186068915106667</c:v>
                </c:pt>
                <c:pt idx="74">
                  <c:v>-8.4619703965134487</c:v>
                </c:pt>
                <c:pt idx="75">
                  <c:v>-8.5036825135569849</c:v>
                </c:pt>
                <c:pt idx="76">
                  <c:v>-8.546055185783711</c:v>
                </c:pt>
                <c:pt idx="77">
                  <c:v>-8.5882190060039676</c:v>
                </c:pt>
                <c:pt idx="78">
                  <c:v>-8.6718423780504992</c:v>
                </c:pt>
                <c:pt idx="79">
                  <c:v>-8.714035340410943</c:v>
                </c:pt>
                <c:pt idx="80">
                  <c:v>-8.7552957542774976</c:v>
                </c:pt>
                <c:pt idx="81">
                  <c:v>-8.7642909616321791</c:v>
                </c:pt>
                <c:pt idx="82">
                  <c:v>-8.8059933646287227</c:v>
                </c:pt>
                <c:pt idx="83">
                  <c:v>-8.8481863269892358</c:v>
                </c:pt>
                <c:pt idx="84">
                  <c:v>-8.8906707107547192</c:v>
                </c:pt>
                <c:pt idx="85">
                  <c:v>-8.9326596781326941</c:v>
                </c:pt>
                <c:pt idx="86">
                  <c:v>-8.9751149197574875</c:v>
                </c:pt>
                <c:pt idx="87">
                  <c:v>-9.0586022951482423</c:v>
                </c:pt>
                <c:pt idx="88">
                  <c:v>-9.0999015652014492</c:v>
                </c:pt>
                <c:pt idx="89">
                  <c:v>-9.1416233962916582</c:v>
                </c:pt>
                <c:pt idx="90">
                  <c:v>-9.1491809247174416</c:v>
                </c:pt>
                <c:pt idx="91">
                  <c:v>-9.1902179155064943</c:v>
                </c:pt>
                <c:pt idx="92">
                  <c:v>-9.2313229046237026</c:v>
                </c:pt>
                <c:pt idx="93">
                  <c:v>-9.2719713335402059</c:v>
                </c:pt>
                <c:pt idx="94">
                  <c:v>-9.3137805910517528</c:v>
                </c:pt>
                <c:pt idx="95">
                  <c:v>-9.3553227122754521</c:v>
                </c:pt>
                <c:pt idx="96">
                  <c:v>-9.4367167105767322</c:v>
                </c:pt>
                <c:pt idx="97">
                  <c:v>-9.4775934195934752</c:v>
                </c:pt>
                <c:pt idx="98">
                  <c:v>-9.5196600993457068</c:v>
                </c:pt>
                <c:pt idx="99">
                  <c:v>-9.5364799714134421</c:v>
                </c:pt>
                <c:pt idx="100">
                  <c:v>-9.5691677389614398</c:v>
                </c:pt>
                <c:pt idx="101">
                  <c:v>-9.6116132665396918</c:v>
                </c:pt>
                <c:pt idx="102">
                  <c:v>-9.6543550725457017</c:v>
                </c:pt>
                <c:pt idx="103">
                  <c:v>-9.6982674211936786</c:v>
                </c:pt>
                <c:pt idx="104">
                  <c:v>-9.8255117204831937</c:v>
                </c:pt>
                <c:pt idx="105">
                  <c:v>-9.8669469871922253</c:v>
                </c:pt>
                <c:pt idx="106">
                  <c:v>-9.9092128049041577</c:v>
                </c:pt>
                <c:pt idx="107">
                  <c:v>-9.9261395314872356</c:v>
                </c:pt>
                <c:pt idx="108">
                  <c:v>-9.9597695615767208</c:v>
                </c:pt>
                <c:pt idx="109">
                  <c:v>-10.002351085810458</c:v>
                </c:pt>
                <c:pt idx="110">
                  <c:v>-10.043917492151476</c:v>
                </c:pt>
                <c:pt idx="111">
                  <c:v>-10.085916173575654</c:v>
                </c:pt>
                <c:pt idx="112">
                  <c:v>-10.12726401386325</c:v>
                </c:pt>
                <c:pt idx="113">
                  <c:v>-10.212436776376972</c:v>
                </c:pt>
                <c:pt idx="114">
                  <c:v>-10.254221748771428</c:v>
                </c:pt>
                <c:pt idx="115">
                  <c:v>-10.296570135881737</c:v>
                </c:pt>
                <c:pt idx="116">
                  <c:v>-10.312574028017004</c:v>
                </c:pt>
                <c:pt idx="117">
                  <c:v>-10.344941232019451</c:v>
                </c:pt>
                <c:pt idx="118">
                  <c:v>-10.385958794715194</c:v>
                </c:pt>
                <c:pt idx="119">
                  <c:v>-10.426670364935731</c:v>
                </c:pt>
                <c:pt idx="120">
                  <c:v>-10.467100227799257</c:v>
                </c:pt>
                <c:pt idx="121">
                  <c:v>-10.50850149534422</c:v>
                </c:pt>
                <c:pt idx="122">
                  <c:v>-10.589905207692222</c:v>
                </c:pt>
                <c:pt idx="123">
                  <c:v>-10.632190453497927</c:v>
                </c:pt>
                <c:pt idx="124">
                  <c:v>-10.674295989437223</c:v>
                </c:pt>
                <c:pt idx="125">
                  <c:v>-10.690625302140703</c:v>
                </c:pt>
                <c:pt idx="126">
                  <c:v>-10.724367043768668</c:v>
                </c:pt>
                <c:pt idx="127">
                  <c:v>-10.766730001948961</c:v>
                </c:pt>
                <c:pt idx="128">
                  <c:v>-10.807912703440437</c:v>
                </c:pt>
                <c:pt idx="129">
                  <c:v>-10.849343113125954</c:v>
                </c:pt>
                <c:pt idx="130">
                  <c:v>-10.891458363112193</c:v>
                </c:pt>
                <c:pt idx="131">
                  <c:v>-10.973673198369704</c:v>
                </c:pt>
                <c:pt idx="132">
                  <c:v>-11.015132750195406</c:v>
                </c:pt>
                <c:pt idx="133">
                  <c:v>-11.057252857205441</c:v>
                </c:pt>
                <c:pt idx="134">
                  <c:v>-11.073140180778418</c:v>
                </c:pt>
                <c:pt idx="135">
                  <c:v>-11.105065395650925</c:v>
                </c:pt>
                <c:pt idx="136">
                  <c:v>-11.145490401490703</c:v>
                </c:pt>
                <c:pt idx="137">
                  <c:v>-11.186571105490948</c:v>
                </c:pt>
                <c:pt idx="138">
                  <c:v>-11.227316674875468</c:v>
                </c:pt>
                <c:pt idx="139">
                  <c:v>-11.268572231718252</c:v>
                </c:pt>
                <c:pt idx="140">
                  <c:v>-11.352924157275966</c:v>
                </c:pt>
                <c:pt idx="141">
                  <c:v>-11.394485706593471</c:v>
                </c:pt>
                <c:pt idx="142">
                  <c:v>-11.435974400559942</c:v>
                </c:pt>
                <c:pt idx="143">
                  <c:v>-11.452031719952716</c:v>
                </c:pt>
                <c:pt idx="144">
                  <c:v>-11.484534920610912</c:v>
                </c:pt>
                <c:pt idx="145">
                  <c:v>-11.527670145513463</c:v>
                </c:pt>
                <c:pt idx="146">
                  <c:v>-11.570513949010959</c:v>
                </c:pt>
                <c:pt idx="147">
                  <c:v>-11.611915216555944</c:v>
                </c:pt>
                <c:pt idx="148">
                  <c:v>-11.652549074402469</c:v>
                </c:pt>
                <c:pt idx="149">
                  <c:v>-11.736546437251222</c:v>
                </c:pt>
                <c:pt idx="150">
                  <c:v>-11.77701029927797</c:v>
                </c:pt>
                <c:pt idx="151">
                  <c:v>-11.817498446422475</c:v>
                </c:pt>
                <c:pt idx="152">
                  <c:v>-11.831195252437922</c:v>
                </c:pt>
                <c:pt idx="153">
                  <c:v>-11.863300177176725</c:v>
                </c:pt>
                <c:pt idx="154">
                  <c:v>-11.904395452246447</c:v>
                </c:pt>
                <c:pt idx="155">
                  <c:v>-11.945141021631468</c:v>
                </c:pt>
                <c:pt idx="156">
                  <c:v>-11.986212011584454</c:v>
                </c:pt>
                <c:pt idx="157">
                  <c:v>-12.027681277457489</c:v>
                </c:pt>
                <c:pt idx="158">
                  <c:v>-12.109152988132973</c:v>
                </c:pt>
                <c:pt idx="159">
                  <c:v>-12.149349713872212</c:v>
                </c:pt>
                <c:pt idx="160">
                  <c:v>-12.18926473225396</c:v>
                </c:pt>
                <c:pt idx="161">
                  <c:v>-12.20432150482446</c:v>
                </c:pt>
                <c:pt idx="162">
                  <c:v>-12.236407001469459</c:v>
                </c:pt>
                <c:pt idx="163">
                  <c:v>-12.277643130218237</c:v>
                </c:pt>
                <c:pt idx="164">
                  <c:v>-12.318539267328999</c:v>
                </c:pt>
                <c:pt idx="165">
                  <c:v>-12.360698230525982</c:v>
                </c:pt>
                <c:pt idx="166">
                  <c:v>-12.401273804091218</c:v>
                </c:pt>
                <c:pt idx="167">
                  <c:v>-12.485606301555464</c:v>
                </c:pt>
                <c:pt idx="168">
                  <c:v>-12.525846740505429</c:v>
                </c:pt>
                <c:pt idx="169">
                  <c:v>-12.56685458915447</c:v>
                </c:pt>
                <c:pt idx="170">
                  <c:v>-12.582231925269722</c:v>
                </c:pt>
                <c:pt idx="171">
                  <c:v>-12.613525727098718</c:v>
                </c:pt>
                <c:pt idx="172">
                  <c:v>-12.653435888457222</c:v>
                </c:pt>
                <c:pt idx="173">
                  <c:v>-12.694016319045744</c:v>
                </c:pt>
                <c:pt idx="174">
                  <c:v>-12.734305328229718</c:v>
                </c:pt>
                <c:pt idx="175">
                  <c:v>-12.775439459487512</c:v>
                </c:pt>
                <c:pt idx="176">
                  <c:v>-12.957538981167454</c:v>
                </c:pt>
                <c:pt idx="177">
                  <c:v>-12.98894449453492</c:v>
                </c:pt>
                <c:pt idx="178">
                  <c:v>-13.029719206059974</c:v>
                </c:pt>
                <c:pt idx="179">
                  <c:v>-13.071902454374214</c:v>
                </c:pt>
                <c:pt idx="180">
                  <c:v>-13.112371173424448</c:v>
                </c:pt>
                <c:pt idx="181">
                  <c:v>-13.317400702621702</c:v>
                </c:pt>
                <c:pt idx="182">
                  <c:v>-13.332559472683705</c:v>
                </c:pt>
                <c:pt idx="183">
                  <c:v>-13.365252097255194</c:v>
                </c:pt>
                <c:pt idx="184">
                  <c:v>-13.405307969315416</c:v>
                </c:pt>
                <c:pt idx="185">
                  <c:v>-13.446582954252179</c:v>
                </c:pt>
                <c:pt idx="186">
                  <c:v>-13.487173098887709</c:v>
                </c:pt>
                <c:pt idx="187">
                  <c:v>-13.651369632278957</c:v>
                </c:pt>
                <c:pt idx="188">
                  <c:v>-13.691236080426178</c:v>
                </c:pt>
                <c:pt idx="189">
                  <c:v>-13.705476873063764</c:v>
                </c:pt>
                <c:pt idx="190">
                  <c:v>-13.739359468370196</c:v>
                </c:pt>
                <c:pt idx="191">
                  <c:v>-13.779721332905709</c:v>
                </c:pt>
                <c:pt idx="192">
                  <c:v>-13.819155505969464</c:v>
                </c:pt>
                <c:pt idx="193">
                  <c:v>-13.858939384719477</c:v>
                </c:pt>
                <c:pt idx="194">
                  <c:v>-13.89951010126147</c:v>
                </c:pt>
                <c:pt idx="195">
                  <c:v>-13.978533872138502</c:v>
                </c:pt>
                <c:pt idx="196">
                  <c:v>-14.017681480821418</c:v>
                </c:pt>
                <c:pt idx="197">
                  <c:v>-14.057732495858744</c:v>
                </c:pt>
                <c:pt idx="198">
                  <c:v>-14.080599362071737</c:v>
                </c:pt>
                <c:pt idx="199">
                  <c:v>-14.104398776779718</c:v>
                </c:pt>
                <c:pt idx="200">
                  <c:v>-14.143473530111699</c:v>
                </c:pt>
                <c:pt idx="201">
                  <c:v>-14.183233123744188</c:v>
                </c:pt>
                <c:pt idx="202">
                  <c:v>-14.222337019216269</c:v>
                </c:pt>
                <c:pt idx="203">
                  <c:v>-14.262101469872235</c:v>
                </c:pt>
                <c:pt idx="204">
                  <c:v>-14.343422612821971</c:v>
                </c:pt>
                <c:pt idx="205">
                  <c:v>-14.382963640401455</c:v>
                </c:pt>
                <c:pt idx="206">
                  <c:v>-14.421674116977229</c:v>
                </c:pt>
                <c:pt idx="207">
                  <c:v>-14.444735264126924</c:v>
                </c:pt>
                <c:pt idx="208">
                  <c:v>-14.468432681343486</c:v>
                </c:pt>
                <c:pt idx="209">
                  <c:v>-14.509576526647702</c:v>
                </c:pt>
                <c:pt idx="210">
                  <c:v>-14.550511519945454</c:v>
                </c:pt>
                <c:pt idx="211">
                  <c:v>-14.590970524948959</c:v>
                </c:pt>
                <c:pt idx="212">
                  <c:v>-14.631419815905724</c:v>
                </c:pt>
                <c:pt idx="213">
                  <c:v>-14.71176469715023</c:v>
                </c:pt>
                <c:pt idx="214">
                  <c:v>-14.751985708006956</c:v>
                </c:pt>
                <c:pt idx="215">
                  <c:v>-14.791925011505498</c:v>
                </c:pt>
                <c:pt idx="216">
                  <c:v>-14.81469473725072</c:v>
                </c:pt>
                <c:pt idx="217">
                  <c:v>-14.838163874366458</c:v>
                </c:pt>
                <c:pt idx="218">
                  <c:v>-14.877670902781929</c:v>
                </c:pt>
                <c:pt idx="219">
                  <c:v>-14.917129360962932</c:v>
                </c:pt>
                <c:pt idx="220">
                  <c:v>-14.956782100080504</c:v>
                </c:pt>
                <c:pt idx="221">
                  <c:v>-15.075584892683754</c:v>
                </c:pt>
                <c:pt idx="222">
                  <c:v>-15.116204179459956</c:v>
                </c:pt>
                <c:pt idx="223">
                  <c:v>-15.155444071587441</c:v>
                </c:pt>
                <c:pt idx="224">
                  <c:v>-15.177742666062002</c:v>
                </c:pt>
                <c:pt idx="225">
                  <c:v>-15.20079895618797</c:v>
                </c:pt>
                <c:pt idx="226">
                  <c:v>-15.241816518883951</c:v>
                </c:pt>
                <c:pt idx="227">
                  <c:v>-15.281590683586458</c:v>
                </c:pt>
                <c:pt idx="228">
                  <c:v>-15.320602295613726</c:v>
                </c:pt>
                <c:pt idx="229">
                  <c:v>-15.359215631721757</c:v>
                </c:pt>
                <c:pt idx="230">
                  <c:v>-15.436510302265251</c:v>
                </c:pt>
                <c:pt idx="231">
                  <c:v>-15.476779883355249</c:v>
                </c:pt>
                <c:pt idx="232">
                  <c:v>-15.517574022974443</c:v>
                </c:pt>
                <c:pt idx="233">
                  <c:v>-15.5404166040707</c:v>
                </c:pt>
                <c:pt idx="234">
                  <c:v>-15.562234353227476</c:v>
                </c:pt>
                <c:pt idx="235">
                  <c:v>-15.602484506224457</c:v>
                </c:pt>
                <c:pt idx="236">
                  <c:v>-15.642822085642431</c:v>
                </c:pt>
                <c:pt idx="237">
                  <c:v>-15.680983718573216</c:v>
                </c:pt>
                <c:pt idx="238">
                  <c:v>-15.795468617365234</c:v>
                </c:pt>
                <c:pt idx="239">
                  <c:v>-15.834902790429183</c:v>
                </c:pt>
                <c:pt idx="240">
                  <c:v>-15.872530150784984</c:v>
                </c:pt>
                <c:pt idx="241">
                  <c:v>-15.893803913319704</c:v>
                </c:pt>
                <c:pt idx="242">
                  <c:v>-15.915733374014991</c:v>
                </c:pt>
                <c:pt idx="243">
                  <c:v>-15.955434683366999</c:v>
                </c:pt>
                <c:pt idx="244">
                  <c:v>-15.995271989373748</c:v>
                </c:pt>
                <c:pt idx="245">
                  <c:v>-16.034579879829195</c:v>
                </c:pt>
                <c:pt idx="246">
                  <c:v>-16.072615230150959</c:v>
                </c:pt>
                <c:pt idx="247">
                  <c:v>-16.228564537792689</c:v>
                </c:pt>
                <c:pt idx="248">
                  <c:v>-16.25107684129695</c:v>
                </c:pt>
                <c:pt idx="249">
                  <c:v>-16.27255945583849</c:v>
                </c:pt>
                <c:pt idx="250">
                  <c:v>-16.311289360507956</c:v>
                </c:pt>
                <c:pt idx="251">
                  <c:v>-16.350806102970196</c:v>
                </c:pt>
                <c:pt idx="252">
                  <c:v>-16.389740002623185</c:v>
                </c:pt>
                <c:pt idx="253">
                  <c:v>-16.429344171506191</c:v>
                </c:pt>
                <c:pt idx="254">
                  <c:v>-16.507445107935727</c:v>
                </c:pt>
                <c:pt idx="255">
                  <c:v>-16.546403292705715</c:v>
                </c:pt>
                <c:pt idx="256">
                  <c:v>-16.583850943195173</c:v>
                </c:pt>
                <c:pt idx="257">
                  <c:v>-16.605158704893981</c:v>
                </c:pt>
                <c:pt idx="258">
                  <c:v>-16.62733587378294</c:v>
                </c:pt>
                <c:pt idx="259">
                  <c:v>-16.665026375442924</c:v>
                </c:pt>
                <c:pt idx="260">
                  <c:v>-16.704033130446717</c:v>
                </c:pt>
                <c:pt idx="261">
                  <c:v>-16.742355045150202</c:v>
                </c:pt>
                <c:pt idx="262">
                  <c:v>-16.85922474243673</c:v>
                </c:pt>
                <c:pt idx="263">
                  <c:v>-16.898124642925413</c:v>
                </c:pt>
                <c:pt idx="264">
                  <c:v>-16.937806524183216</c:v>
                </c:pt>
                <c:pt idx="265">
                  <c:v>-16.95959513119972</c:v>
                </c:pt>
                <c:pt idx="266">
                  <c:v>-16.980524045072158</c:v>
                </c:pt>
                <c:pt idx="267">
                  <c:v>-17.017655989039991</c:v>
                </c:pt>
                <c:pt idx="268">
                  <c:v>-17.054447941369151</c:v>
                </c:pt>
                <c:pt idx="269">
                  <c:v>-17.091837307577929</c:v>
                </c:pt>
                <c:pt idx="270">
                  <c:v>-17.130358360241011</c:v>
                </c:pt>
                <c:pt idx="271">
                  <c:v>-17.245294962209929</c:v>
                </c:pt>
                <c:pt idx="272">
                  <c:v>-17.282815468050718</c:v>
                </c:pt>
                <c:pt idx="273">
                  <c:v>-17.304244655334475</c:v>
                </c:pt>
                <c:pt idx="274">
                  <c:v>-17.326543249808918</c:v>
                </c:pt>
                <c:pt idx="275">
                  <c:v>-17.365656859328194</c:v>
                </c:pt>
                <c:pt idx="276">
                  <c:v>-17.405081318345488</c:v>
                </c:pt>
                <c:pt idx="277">
                  <c:v>-17.443310949603624</c:v>
                </c:pt>
                <c:pt idx="278">
                  <c:v>-17.481647435376896</c:v>
                </c:pt>
                <c:pt idx="279">
                  <c:v>-17.520139345899686</c:v>
                </c:pt>
                <c:pt idx="280">
                  <c:v>-17.557839561606691</c:v>
                </c:pt>
                <c:pt idx="281">
                  <c:v>-17.595845769787914</c:v>
                </c:pt>
                <c:pt idx="282">
                  <c:v>-17.633861692016502</c:v>
                </c:pt>
                <c:pt idx="283">
                  <c:v>-17.655456018096512</c:v>
                </c:pt>
                <c:pt idx="284">
                  <c:v>-17.677006630965693</c:v>
                </c:pt>
                <c:pt idx="285">
                  <c:v>-17.715663680283953</c:v>
                </c:pt>
                <c:pt idx="286">
                  <c:v>-17.755175565722723</c:v>
                </c:pt>
                <c:pt idx="287">
                  <c:v>-17.793837472064986</c:v>
                </c:pt>
                <c:pt idx="288">
                  <c:v>-17.832343953657485</c:v>
                </c:pt>
                <c:pt idx="289">
                  <c:v>-17.871399278895424</c:v>
                </c:pt>
                <c:pt idx="290">
                  <c:v>-17.908604078214687</c:v>
                </c:pt>
                <c:pt idx="291">
                  <c:v>-17.945483456964919</c:v>
                </c:pt>
                <c:pt idx="292">
                  <c:v>-17.983076818156686</c:v>
                </c:pt>
                <c:pt idx="293">
                  <c:v>-18.003320891728702</c:v>
                </c:pt>
                <c:pt idx="294">
                  <c:v>-18.024822934363911</c:v>
                </c:pt>
                <c:pt idx="295">
                  <c:v>-18.06269800291345</c:v>
                </c:pt>
                <c:pt idx="296">
                  <c:v>-18.101539619121482</c:v>
                </c:pt>
                <c:pt idx="297">
                  <c:v>-18.139001840681161</c:v>
                </c:pt>
                <c:pt idx="298">
                  <c:v>-18.176561202709266</c:v>
                </c:pt>
                <c:pt idx="299">
                  <c:v>-18.214829690154691</c:v>
                </c:pt>
                <c:pt idx="300">
                  <c:v>-18.25189363579473</c:v>
                </c:pt>
                <c:pt idx="301">
                  <c:v>-18.288923582270876</c:v>
                </c:pt>
                <c:pt idx="302">
                  <c:v>-18.327770055502199</c:v>
                </c:pt>
                <c:pt idx="303">
                  <c:v>-18.357213331412691</c:v>
                </c:pt>
                <c:pt idx="304">
                  <c:v>-18.369045040438728</c:v>
                </c:pt>
                <c:pt idx="305">
                  <c:v>-18.407235815510219</c:v>
                </c:pt>
                <c:pt idx="306">
                  <c:v>-18.444872889912475</c:v>
                </c:pt>
                <c:pt idx="307">
                  <c:v>-18.482767386555697</c:v>
                </c:pt>
                <c:pt idx="308">
                  <c:v>-18.593609517790483</c:v>
                </c:pt>
                <c:pt idx="309">
                  <c:v>-18.631858577142516</c:v>
                </c:pt>
                <c:pt idx="310">
                  <c:v>-18.66972878866849</c:v>
                </c:pt>
                <c:pt idx="311">
                  <c:v>-18.698691219260986</c:v>
                </c:pt>
                <c:pt idx="312">
                  <c:v>-18.710794921598492</c:v>
                </c:pt>
                <c:pt idx="313">
                  <c:v>-18.74897598262244</c:v>
                </c:pt>
                <c:pt idx="314">
                  <c:v>-18.786375062877724</c:v>
                </c:pt>
                <c:pt idx="315">
                  <c:v>-18.82292902105992</c:v>
                </c:pt>
                <c:pt idx="316">
                  <c:v>-18.859667546131462</c:v>
                </c:pt>
                <c:pt idx="317">
                  <c:v>-18.897659183243221</c:v>
                </c:pt>
                <c:pt idx="318">
                  <c:v>-18.933256307813227</c:v>
                </c:pt>
                <c:pt idx="319">
                  <c:v>-18.96874657786838</c:v>
                </c:pt>
                <c:pt idx="320">
                  <c:v>-19.00690335377594</c:v>
                </c:pt>
                <c:pt idx="321">
                  <c:v>-19.036123206609219</c:v>
                </c:pt>
                <c:pt idx="322">
                  <c:v>-19.04791605944823</c:v>
                </c:pt>
                <c:pt idx="323">
                  <c:v>-19.084873150573475</c:v>
                </c:pt>
                <c:pt idx="324">
                  <c:v>-19.122728791028926</c:v>
                </c:pt>
                <c:pt idx="325">
                  <c:v>-19.159287606234695</c:v>
                </c:pt>
                <c:pt idx="326">
                  <c:v>-19.196851825285755</c:v>
                </c:pt>
                <c:pt idx="327">
                  <c:v>-19.272912811883185</c:v>
                </c:pt>
                <c:pt idx="328">
                  <c:v>-19.310564457355991</c:v>
                </c:pt>
                <c:pt idx="329">
                  <c:v>-19.348633806841665</c:v>
                </c:pt>
                <c:pt idx="330">
                  <c:v>-19.376755972384458</c:v>
                </c:pt>
                <c:pt idx="331">
                  <c:v>-19.388058265858987</c:v>
                </c:pt>
                <c:pt idx="332">
                  <c:v>-19.425622484910171</c:v>
                </c:pt>
                <c:pt idx="333">
                  <c:v>-19.463332414663654</c:v>
                </c:pt>
                <c:pt idx="334">
                  <c:v>-19.500629497427703</c:v>
                </c:pt>
                <c:pt idx="335">
                  <c:v>-19.537999435542204</c:v>
                </c:pt>
                <c:pt idx="336">
                  <c:v>-19.613200728996262</c:v>
                </c:pt>
                <c:pt idx="337">
                  <c:v>-19.649254413767224</c:v>
                </c:pt>
                <c:pt idx="338">
                  <c:v>-19.687858035828061</c:v>
                </c:pt>
                <c:pt idx="339">
                  <c:v>-19.71805900739021</c:v>
                </c:pt>
                <c:pt idx="340">
                  <c:v>-19.730308420429438</c:v>
                </c:pt>
                <c:pt idx="341">
                  <c:v>-19.768266058376902</c:v>
                </c:pt>
                <c:pt idx="342">
                  <c:v>-19.80456259431817</c:v>
                </c:pt>
                <c:pt idx="343">
                  <c:v>-19.841067982266239</c:v>
                </c:pt>
                <c:pt idx="344">
                  <c:v>-19.912684792443443</c:v>
                </c:pt>
                <c:pt idx="345">
                  <c:v>-19.949462173702429</c:v>
                </c:pt>
                <c:pt idx="346">
                  <c:v>-19.987244958807427</c:v>
                </c:pt>
                <c:pt idx="347">
                  <c:v>-20.025163740567436</c:v>
                </c:pt>
                <c:pt idx="348">
                  <c:v>-20.053169337548187</c:v>
                </c:pt>
                <c:pt idx="349">
                  <c:v>-20.063898502260443</c:v>
                </c:pt>
                <c:pt idx="350">
                  <c:v>-20.09997647214843</c:v>
                </c:pt>
                <c:pt idx="351">
                  <c:v>-20.136904421133195</c:v>
                </c:pt>
                <c:pt idx="352">
                  <c:v>-20.174978627642517</c:v>
                </c:pt>
                <c:pt idx="353">
                  <c:v>-20.359890365876247</c:v>
                </c:pt>
                <c:pt idx="354">
                  <c:v>-20.388192241285097</c:v>
                </c:pt>
                <c:pt idx="355">
                  <c:v>-20.39861055649898</c:v>
                </c:pt>
                <c:pt idx="356">
                  <c:v>-20.435421936921685</c:v>
                </c:pt>
                <c:pt idx="357">
                  <c:v>-20.472621879217151</c:v>
                </c:pt>
                <c:pt idx="358">
                  <c:v>-20.508466711981729</c:v>
                </c:pt>
                <c:pt idx="359">
                  <c:v>-20.58329887165651</c:v>
                </c:pt>
                <c:pt idx="360">
                  <c:v>-20.620557098232965</c:v>
                </c:pt>
                <c:pt idx="361">
                  <c:v>-20.657081914274514</c:v>
                </c:pt>
                <c:pt idx="362">
                  <c:v>-20.693091885834491</c:v>
                </c:pt>
                <c:pt idx="363">
                  <c:v>-20.719999795524942</c:v>
                </c:pt>
                <c:pt idx="364">
                  <c:v>-20.72851415756217</c:v>
                </c:pt>
                <c:pt idx="365">
                  <c:v>-20.765456677616889</c:v>
                </c:pt>
                <c:pt idx="366">
                  <c:v>-20.803458028775211</c:v>
                </c:pt>
                <c:pt idx="367">
                  <c:v>-20.840094556355169</c:v>
                </c:pt>
                <c:pt idx="368">
                  <c:v>-20.874972841461002</c:v>
                </c:pt>
                <c:pt idx="369">
                  <c:v>-20.945899954314189</c:v>
                </c:pt>
                <c:pt idx="370">
                  <c:v>-20.981424223532638</c:v>
                </c:pt>
                <c:pt idx="371">
                  <c:v>-21.018308459307221</c:v>
                </c:pt>
                <c:pt idx="372">
                  <c:v>-21.046246057960122</c:v>
                </c:pt>
                <c:pt idx="373">
                  <c:v>-21.056878082204204</c:v>
                </c:pt>
                <c:pt idx="374">
                  <c:v>-21.093339756941429</c:v>
                </c:pt>
                <c:pt idx="375">
                  <c:v>-21.12824718418743</c:v>
                </c:pt>
                <c:pt idx="376">
                  <c:v>-21.161857786183521</c:v>
                </c:pt>
                <c:pt idx="377">
                  <c:v>-21.366173332939482</c:v>
                </c:pt>
                <c:pt idx="378">
                  <c:v>-21.376722787785482</c:v>
                </c:pt>
                <c:pt idx="379">
                  <c:v>-21.41246562305794</c:v>
                </c:pt>
                <c:pt idx="380">
                  <c:v>-21.449694707493972</c:v>
                </c:pt>
                <c:pt idx="381">
                  <c:v>-21.486782938251178</c:v>
                </c:pt>
                <c:pt idx="382">
                  <c:v>-21.52231206449396</c:v>
                </c:pt>
                <c:pt idx="383">
                  <c:v>-21.594681713299778</c:v>
                </c:pt>
                <c:pt idx="384">
                  <c:v>-21.630929679006968</c:v>
                </c:pt>
                <c:pt idx="385">
                  <c:v>-21.667396210767649</c:v>
                </c:pt>
                <c:pt idx="386">
                  <c:v>-21.693842703234015</c:v>
                </c:pt>
                <c:pt idx="387">
                  <c:v>-21.705450989183166</c:v>
                </c:pt>
                <c:pt idx="388">
                  <c:v>-21.742942352883386</c:v>
                </c:pt>
                <c:pt idx="389">
                  <c:v>-21.780040297687417</c:v>
                </c:pt>
                <c:pt idx="390">
                  <c:v>-21.81708481523399</c:v>
                </c:pt>
                <c:pt idx="391">
                  <c:v>-21.924745596135171</c:v>
                </c:pt>
                <c:pt idx="392">
                  <c:v>-21.959604453147229</c:v>
                </c:pt>
                <c:pt idx="393">
                  <c:v>-21.996731540091659</c:v>
                </c:pt>
                <c:pt idx="394">
                  <c:v>-22.024484571854956</c:v>
                </c:pt>
                <c:pt idx="395">
                  <c:v>-22.034256902955761</c:v>
                </c:pt>
                <c:pt idx="396">
                  <c:v>-22.071286849431925</c:v>
                </c:pt>
                <c:pt idx="397">
                  <c:v>-22.10706368386823</c:v>
                </c:pt>
                <c:pt idx="398">
                  <c:v>-22.141461123656512</c:v>
                </c:pt>
                <c:pt idx="399">
                  <c:v>-22.280760555049181</c:v>
                </c:pt>
                <c:pt idx="400">
                  <c:v>-22.315342561726684</c:v>
                </c:pt>
                <c:pt idx="401">
                  <c:v>-22.35082797475873</c:v>
                </c:pt>
                <c:pt idx="402">
                  <c:v>-22.352697928771487</c:v>
                </c:pt>
                <c:pt idx="403">
                  <c:v>-22.389582164545473</c:v>
                </c:pt>
                <c:pt idx="404">
                  <c:v>-22.425213288279416</c:v>
                </c:pt>
                <c:pt idx="405">
                  <c:v>-22.460761842615948</c:v>
                </c:pt>
                <c:pt idx="406">
                  <c:v>-22.495795552470707</c:v>
                </c:pt>
                <c:pt idx="407">
                  <c:v>-22.565892114320672</c:v>
                </c:pt>
                <c:pt idx="408">
                  <c:v>-22.60025555494493</c:v>
                </c:pt>
                <c:pt idx="409">
                  <c:v>-22.63487156078623</c:v>
                </c:pt>
                <c:pt idx="410">
                  <c:v>-22.668686157765169</c:v>
                </c:pt>
                <c:pt idx="411">
                  <c:v>-22.668725013952727</c:v>
                </c:pt>
                <c:pt idx="412">
                  <c:v>-22.703205023138949</c:v>
                </c:pt>
                <c:pt idx="413">
                  <c:v>-22.737670461254542</c:v>
                </c:pt>
                <c:pt idx="414">
                  <c:v>-22.772354465423927</c:v>
                </c:pt>
                <c:pt idx="415">
                  <c:v>-22.87937411923529</c:v>
                </c:pt>
                <c:pt idx="416">
                  <c:v>-22.913742416882727</c:v>
                </c:pt>
                <c:pt idx="417">
                  <c:v>-22.949320113359189</c:v>
                </c:pt>
                <c:pt idx="418">
                  <c:v>-22.984276110839474</c:v>
                </c:pt>
                <c:pt idx="419">
                  <c:v>-22.985043520538419</c:v>
                </c:pt>
                <c:pt idx="420">
                  <c:v>-23.020980636747439</c:v>
                </c:pt>
                <c:pt idx="421">
                  <c:v>-23.055057512990491</c:v>
                </c:pt>
                <c:pt idx="422">
                  <c:v>-23.088580688564683</c:v>
                </c:pt>
                <c:pt idx="423">
                  <c:v>-23.189067645889693</c:v>
                </c:pt>
                <c:pt idx="424">
                  <c:v>-23.222857957751742</c:v>
                </c:pt>
                <c:pt idx="425">
                  <c:v>-23.256944548041716</c:v>
                </c:pt>
                <c:pt idx="426">
                  <c:v>-23.289243753716462</c:v>
                </c:pt>
                <c:pt idx="427">
                  <c:v>-23.289238896693476</c:v>
                </c:pt>
                <c:pt idx="428">
                  <c:v>-23.323257488655731</c:v>
                </c:pt>
                <c:pt idx="429">
                  <c:v>-23.360787708542929</c:v>
                </c:pt>
                <c:pt idx="430">
                  <c:v>-23.395816561374133</c:v>
                </c:pt>
                <c:pt idx="431">
                  <c:v>-23.430131431764487</c:v>
                </c:pt>
                <c:pt idx="432">
                  <c:v>-23.499732577226617</c:v>
                </c:pt>
                <c:pt idx="433">
                  <c:v>-23.534615719355731</c:v>
                </c:pt>
                <c:pt idx="434">
                  <c:v>-23.569047158307686</c:v>
                </c:pt>
                <c:pt idx="435">
                  <c:v>-23.605149413312986</c:v>
                </c:pt>
                <c:pt idx="436">
                  <c:v>-23.604289720169227</c:v>
                </c:pt>
                <c:pt idx="437">
                  <c:v>-23.638769729354934</c:v>
                </c:pt>
                <c:pt idx="438">
                  <c:v>-23.673312879845689</c:v>
                </c:pt>
                <c:pt idx="439">
                  <c:v>-23.708001741038242</c:v>
                </c:pt>
                <c:pt idx="440">
                  <c:v>-23.741835766110729</c:v>
                </c:pt>
                <c:pt idx="441">
                  <c:v>-23.8122723195997</c:v>
                </c:pt>
                <c:pt idx="442">
                  <c:v>-23.846630903200726</c:v>
                </c:pt>
                <c:pt idx="443">
                  <c:v>-23.881669470078421</c:v>
                </c:pt>
                <c:pt idx="444">
                  <c:v>-23.916358331271411</c:v>
                </c:pt>
                <c:pt idx="445">
                  <c:v>-23.915168360536214</c:v>
                </c:pt>
                <c:pt idx="446">
                  <c:v>-23.949201523568426</c:v>
                </c:pt>
                <c:pt idx="447">
                  <c:v>-23.983545536098958</c:v>
                </c:pt>
                <c:pt idx="448">
                  <c:v>-24.017258135586534</c:v>
                </c:pt>
                <c:pt idx="449">
                  <c:v>-24.052422985073147</c:v>
                </c:pt>
                <c:pt idx="450">
                  <c:v>-24.156188433199731</c:v>
                </c:pt>
                <c:pt idx="451">
                  <c:v>-24.18972617984447</c:v>
                </c:pt>
                <c:pt idx="452">
                  <c:v>-24.223613632174672</c:v>
                </c:pt>
                <c:pt idx="453">
                  <c:v>-24.223725343712729</c:v>
                </c:pt>
                <c:pt idx="454">
                  <c:v>-24.257627367113187</c:v>
                </c:pt>
                <c:pt idx="455">
                  <c:v>-24.291048545195949</c:v>
                </c:pt>
                <c:pt idx="456">
                  <c:v>-24.324804857893938</c:v>
                </c:pt>
                <c:pt idx="457">
                  <c:v>-24.494946387938896</c:v>
                </c:pt>
                <c:pt idx="458">
                  <c:v>-24.528828983245447</c:v>
                </c:pt>
                <c:pt idx="459">
                  <c:v>-24.528265568530227</c:v>
                </c:pt>
                <c:pt idx="460">
                  <c:v>-24.562697007481951</c:v>
                </c:pt>
                <c:pt idx="461">
                  <c:v>-24.596730170514192</c:v>
                </c:pt>
                <c:pt idx="462">
                  <c:v>-24.630943043412991</c:v>
                </c:pt>
                <c:pt idx="463">
                  <c:v>-24.733183386188969</c:v>
                </c:pt>
                <c:pt idx="464">
                  <c:v>-24.767255405408498</c:v>
                </c:pt>
                <c:pt idx="465">
                  <c:v>-24.801283711417195</c:v>
                </c:pt>
                <c:pt idx="466">
                  <c:v>-24.836637984817528</c:v>
                </c:pt>
                <c:pt idx="467">
                  <c:v>-24.835807433814225</c:v>
                </c:pt>
                <c:pt idx="468">
                  <c:v>-24.869486034137889</c:v>
                </c:pt>
                <c:pt idx="469">
                  <c:v>-24.903033494828932</c:v>
                </c:pt>
                <c:pt idx="470">
                  <c:v>-24.936250677928729</c:v>
                </c:pt>
                <c:pt idx="471">
                  <c:v>-25.036820204651704</c:v>
                </c:pt>
                <c:pt idx="472">
                  <c:v>-25.069362261497432</c:v>
                </c:pt>
                <c:pt idx="473">
                  <c:v>-25.104060836736693</c:v>
                </c:pt>
                <c:pt idx="474">
                  <c:v>-25.139988238898749</c:v>
                </c:pt>
                <c:pt idx="475">
                  <c:v>-25.138487418665207</c:v>
                </c:pt>
                <c:pt idx="476">
                  <c:v>-25.171801742233228</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-25.434440426094035</c:v>
                </c:pt>
                <c:pt idx="485">
                  <c:v>-25.467458471233684</c:v>
                </c:pt>
                <c:pt idx="486">
                  <c:v>-25.501457635102</c:v>
                </c:pt>
                <c:pt idx="487">
                  <c:v>-25.535145949472465</c:v>
                </c:pt>
                <c:pt idx="488">
                  <c:v>-25.636453743753933</c:v>
                </c:pt>
                <c:pt idx="489">
                  <c:v>-25.672157722839231</c:v>
                </c:pt>
                <c:pt idx="490">
                  <c:v>-25.705015486206477</c:v>
                </c:pt>
                <c:pt idx="491">
                  <c:v>-25.736726992048929</c:v>
                </c:pt>
                <c:pt idx="492">
                  <c:v>-25.74197743435499</c:v>
                </c:pt>
                <c:pt idx="493">
                  <c:v>-25.764654876655026</c:v>
                </c:pt>
                <c:pt idx="494">
                  <c:v>-25.797381500390216</c:v>
                </c:pt>
                <c:pt idx="495">
                  <c:v>-25.831098956900732</c:v>
                </c:pt>
                <c:pt idx="496">
                  <c:v>-25.962413441807897</c:v>
                </c:pt>
                <c:pt idx="497">
                  <c:v>-25.995805477750153</c:v>
                </c:pt>
                <c:pt idx="498">
                  <c:v>-26.029187799645985</c:v>
                </c:pt>
                <c:pt idx="499">
                  <c:v>-26.034957943456746</c:v>
                </c:pt>
                <c:pt idx="500">
                  <c:v>-26.058383367361927</c:v>
                </c:pt>
                <c:pt idx="501">
                  <c:v>-26.089662598120878</c:v>
                </c:pt>
                <c:pt idx="502">
                  <c:v>-26.121981231889734</c:v>
                </c:pt>
                <c:pt idx="503">
                  <c:v>-26.221336502760103</c:v>
                </c:pt>
                <c:pt idx="504">
                  <c:v>-26.253086864790202</c:v>
                </c:pt>
                <c:pt idx="505">
                  <c:v>-26.283724968458969</c:v>
                </c:pt>
                <c:pt idx="506">
                  <c:v>-26.315276192528987</c:v>
                </c:pt>
                <c:pt idx="507">
                  <c:v>-26.320346924968689</c:v>
                </c:pt>
                <c:pt idx="508">
                  <c:v>-26.34432119251969</c:v>
                </c:pt>
                <c:pt idx="509">
                  <c:v>-26.37699438899719</c:v>
                </c:pt>
                <c:pt idx="510">
                  <c:v>-26.410376710892692</c:v>
                </c:pt>
                <c:pt idx="511">
                  <c:v>-26.475834815386229</c:v>
                </c:pt>
                <c:pt idx="512">
                  <c:v>-26.507599748486214</c:v>
                </c:pt>
                <c:pt idx="513">
                  <c:v>-26.540787789445474</c:v>
                </c:pt>
                <c:pt idx="514">
                  <c:v>-26.574160397293991</c:v>
                </c:pt>
                <c:pt idx="515">
                  <c:v>-26.607712715008731</c:v>
                </c:pt>
                <c:pt idx="516">
                  <c:v>-26.61148662219853</c:v>
                </c:pt>
                <c:pt idx="517">
                  <c:v>-26.634154350451809</c:v>
                </c:pt>
                <c:pt idx="518">
                  <c:v>-26.66689554525723</c:v>
                </c:pt>
                <c:pt idx="519">
                  <c:v>-26.699588169828232</c:v>
                </c:pt>
                <c:pt idx="520">
                  <c:v>-26.764206009271934</c:v>
                </c:pt>
                <c:pt idx="521">
                  <c:v>-26.797612616284667</c:v>
                </c:pt>
                <c:pt idx="522">
                  <c:v>-26.831606923129769</c:v>
                </c:pt>
                <c:pt idx="523">
                  <c:v>-26.863823559406924</c:v>
                </c:pt>
                <c:pt idx="524">
                  <c:v>-26.895078505048971</c:v>
                </c:pt>
                <c:pt idx="525">
                  <c:v>-26.899503253375489</c:v>
                </c:pt>
                <c:pt idx="526">
                  <c:v>-26.923302668083164</c:v>
                </c:pt>
                <c:pt idx="527">
                  <c:v>-26.955033602019469</c:v>
                </c:pt>
                <c:pt idx="528">
                  <c:v>-26.986919960704697</c:v>
                </c:pt>
                <c:pt idx="529">
                  <c:v>-27.08261303592381</c:v>
                </c:pt>
                <c:pt idx="530">
                  <c:v>-27.114781101967438</c:v>
                </c:pt>
                <c:pt idx="531">
                  <c:v>-27.14821199409694</c:v>
                </c:pt>
                <c:pt idx="532">
                  <c:v>-27.179656363651688</c:v>
                </c:pt>
                <c:pt idx="533">
                  <c:v>-27.183988828532975</c:v>
                </c:pt>
                <c:pt idx="534">
                  <c:v>-27.207244256619461</c:v>
                </c:pt>
                <c:pt idx="535">
                  <c:v>-27.239771742394495</c:v>
                </c:pt>
                <c:pt idx="536">
                  <c:v>-27.27099754589598</c:v>
                </c:pt>
                <c:pt idx="537">
                  <c:v>-27.302203921304184</c:v>
                </c:pt>
                <c:pt idx="538">
                  <c:v>-27.364514674628186</c:v>
                </c:pt>
                <c:pt idx="539">
                  <c:v>-27.394982782477953</c:v>
                </c:pt>
                <c:pt idx="540">
                  <c:v>-27.426364010728449</c:v>
                </c:pt>
                <c:pt idx="541">
                  <c:v>-27.457803523259731</c:v>
                </c:pt>
                <c:pt idx="542">
                  <c:v>-27.461645428777199</c:v>
                </c:pt>
                <c:pt idx="543">
                  <c:v>-27.483992593485695</c:v>
                </c:pt>
                <c:pt idx="544">
                  <c:v>-27.516626933775658</c:v>
                </c:pt>
                <c:pt idx="545">
                  <c:v>-27.547707026575196</c:v>
                </c:pt>
                <c:pt idx="546">
                  <c:v>-27.580147085929184</c:v>
                </c:pt>
                <c:pt idx="547">
                  <c:v>-27.643987801627262</c:v>
                </c:pt>
                <c:pt idx="548">
                  <c:v>-27.674941611817751</c:v>
                </c:pt>
                <c:pt idx="549">
                  <c:v>-27.706526835051676</c:v>
                </c:pt>
                <c:pt idx="550">
                  <c:v>-27.739705161963983</c:v>
                </c:pt>
                <c:pt idx="551">
                  <c:v>-27.743168219655232</c:v>
                </c:pt>
                <c:pt idx="552">
                  <c:v>-27.765777663627699</c:v>
                </c:pt>
                <c:pt idx="553">
                  <c:v>-27.79848485926917</c:v>
                </c:pt>
                <c:pt idx="554">
                  <c:v>-27.829647521466129</c:v>
                </c:pt>
                <c:pt idx="555">
                  <c:v>-27.861995297375714</c:v>
                </c:pt>
                <c:pt idx="556">
                  <c:v>-27.923475499696504</c:v>
                </c:pt>
                <c:pt idx="557">
                  <c:v>-27.953618186977941</c:v>
                </c:pt>
                <c:pt idx="558">
                  <c:v>-27.985067413556187</c:v>
                </c:pt>
                <c:pt idx="559">
                  <c:v>-28.017157767224777</c:v>
                </c:pt>
                <c:pt idx="560">
                  <c:v>-28.021028814882431</c:v>
                </c:pt>
                <c:pt idx="561">
                  <c:v>-28.042710567383413</c:v>
                </c:pt>
                <c:pt idx="562">
                  <c:v>-28.07517491185444</c:v>
                </c:pt>
                <c:pt idx="563">
                  <c:v>-28.106279289770939</c:v>
                </c:pt>
                <c:pt idx="564">
                  <c:v>-28.137092246282791</c:v>
                </c:pt>
                <c:pt idx="565">
                  <c:v>-28.200928104957214</c:v>
                </c:pt>
                <c:pt idx="566">
                  <c:v>-28.232498757121149</c:v>
                </c:pt>
                <c:pt idx="567">
                  <c:v>-28.264113122495203</c:v>
                </c:pt>
                <c:pt idx="568">
                  <c:v>-28.295508921815966</c:v>
                </c:pt>
                <c:pt idx="569">
                  <c:v>-28.300234805593689</c:v>
                </c:pt>
                <c:pt idx="570">
                  <c:v>-28.320993723647195</c:v>
                </c:pt>
                <c:pt idx="571">
                  <c:v>-28.35110726878823</c:v>
                </c:pt>
                <c:pt idx="572">
                  <c:v>-28.38190079720599</c:v>
                </c:pt>
                <c:pt idx="573">
                  <c:v>-28.412213480306427</c:v>
                </c:pt>
                <c:pt idx="574">
                  <c:v>-28.474359094834725</c:v>
                </c:pt>
                <c:pt idx="575">
                  <c:v>-28.505934604021427</c:v>
                </c:pt>
                <c:pt idx="576">
                  <c:v>-28.536451282105187</c:v>
                </c:pt>
                <c:pt idx="577">
                  <c:v>-28.567958792964944</c:v>
                </c:pt>
                <c:pt idx="578">
                  <c:v>-28.571358709351497</c:v>
                </c:pt>
                <c:pt idx="579">
                  <c:v>-28.593322169210708</c:v>
                </c:pt>
                <c:pt idx="580">
                  <c:v>-28.624470260337446</c:v>
                </c:pt>
                <c:pt idx="581">
                  <c:v>-28.655118078053206</c:v>
                </c:pt>
                <c:pt idx="582">
                  <c:v>-28.687257001955984</c:v>
                </c:pt>
                <c:pt idx="583">
                  <c:v>-28.750009744410434</c:v>
                </c:pt>
                <c:pt idx="584">
                  <c:v>-28.78030299941717</c:v>
                </c:pt>
                <c:pt idx="585">
                  <c:v>-28.811800796229473</c:v>
                </c:pt>
                <c:pt idx="586">
                  <c:v>-28.842618609764642</c:v>
                </c:pt>
                <c:pt idx="587">
                  <c:v>-28.845163690031487</c:v>
                </c:pt>
                <c:pt idx="588">
                  <c:v>-28.865247481831176</c:v>
                </c:pt>
                <c:pt idx="589">
                  <c:v>-28.893777637340229</c:v>
                </c:pt>
                <c:pt idx="590">
                  <c:v>-28.923386052046183</c:v>
                </c:pt>
                <c:pt idx="591">
                  <c:v>-29.014698092150198</c:v>
                </c:pt>
                <c:pt idx="592">
                  <c:v>-29.045141914882727</c:v>
                </c:pt>
                <c:pt idx="593">
                  <c:v>-29.076309434103436</c:v>
                </c:pt>
                <c:pt idx="594">
                  <c:v>-29.104776448307927</c:v>
                </c:pt>
                <c:pt idx="595">
                  <c:v>-29.116501302819145</c:v>
                </c:pt>
                <c:pt idx="596">
                  <c:v>-29.128031876393866</c:v>
                </c:pt>
                <c:pt idx="597">
                  <c:v>-29.159296536082927</c:v>
                </c:pt>
                <c:pt idx="598">
                  <c:v>-29.188409534401114</c:v>
                </c:pt>
                <c:pt idx="599">
                  <c:v>-29.217488533555485</c:v>
                </c:pt>
                <c:pt idx="600">
                  <c:v>-29.276365371328936</c:v>
                </c:pt>
                <c:pt idx="601">
                  <c:v>-29.305658079513492</c:v>
                </c:pt>
                <c:pt idx="602">
                  <c:v>-29.336315611275964</c:v>
                </c:pt>
                <c:pt idx="603">
                  <c:v>-29.36597259621594</c:v>
                </c:pt>
                <c:pt idx="604">
                  <c:v>-29.377095179824494</c:v>
                </c:pt>
                <c:pt idx="605">
                  <c:v>-29.388110908917923</c:v>
                </c:pt>
                <c:pt idx="606">
                  <c:v>-29.41812245656692</c:v>
                </c:pt>
                <c:pt idx="607">
                  <c:v>-29.448464281807922</c:v>
                </c:pt>
                <c:pt idx="608">
                  <c:v>-29.479379235811198</c:v>
                </c:pt>
                <c:pt idx="609">
                  <c:v>-29.539038054353696</c:v>
                </c:pt>
                <c:pt idx="610">
                  <c:v>-29.567981056852506</c:v>
                </c:pt>
                <c:pt idx="611">
                  <c:v>-29.597764324401499</c:v>
                </c:pt>
                <c:pt idx="612">
                  <c:v>-29.628086721548996</c:v>
                </c:pt>
                <c:pt idx="613">
                  <c:v>-29.639117021712469</c:v>
                </c:pt>
                <c:pt idx="614">
                  <c:v>-29.650302746625187</c:v>
                </c:pt>
                <c:pt idx="615">
                  <c:v>-29.682145392099432</c:v>
                </c:pt>
                <c:pt idx="616">
                  <c:v>-29.712020943093187</c:v>
                </c:pt>
                <c:pt idx="617">
                  <c:v>-29.799262797579686</c:v>
                </c:pt>
                <c:pt idx="618">
                  <c:v>-29.829007208941203</c:v>
                </c:pt>
                <c:pt idx="619">
                  <c:v>-29.859004185520192</c:v>
                </c:pt>
                <c:pt idx="620">
                  <c:v>-29.888049185510663</c:v>
                </c:pt>
                <c:pt idx="621">
                  <c:v>-29.897219245708428</c:v>
                </c:pt>
                <c:pt idx="622">
                  <c:v>-29.90677301075543</c:v>
                </c:pt>
                <c:pt idx="623">
                  <c:v>-29.934370617769726</c:v>
                </c:pt>
                <c:pt idx="624">
                  <c:v>-29.963415617760472</c:v>
                </c:pt>
                <c:pt idx="625">
                  <c:v>-29.993398023268988</c:v>
                </c:pt>
                <c:pt idx="626">
                  <c:v>-30.052216576761332</c:v>
                </c:pt>
                <c:pt idx="627">
                  <c:v>-30.080868157855711</c:v>
                </c:pt>
                <c:pt idx="628">
                  <c:v>-30.111078843464991</c:v>
                </c:pt>
                <c:pt idx="629">
                  <c:v>-30.140381265695925</c:v>
                </c:pt>
                <c:pt idx="630">
                  <c:v>-30.150896721378231</c:v>
                </c:pt>
                <c:pt idx="631">
                  <c:v>-30.162679860169877</c:v>
                </c:pt>
                <c:pt idx="632">
                  <c:v>-30.192361130227496</c:v>
                </c:pt>
                <c:pt idx="633">
                  <c:v>-30.220760146104467</c:v>
                </c:pt>
                <c:pt idx="634">
                  <c:v>-30.250324847599906</c:v>
                </c:pt>
                <c:pt idx="635">
                  <c:v>-30.307647437881929</c:v>
                </c:pt>
                <c:pt idx="636">
                  <c:v>-30.336634153591959</c:v>
                </c:pt>
                <c:pt idx="637">
                  <c:v>-30.364761176157984</c:v>
                </c:pt>
                <c:pt idx="638">
                  <c:v>-30.392698774810711</c:v>
                </c:pt>
                <c:pt idx="639">
                  <c:v>-30.403160803235703</c:v>
                </c:pt>
                <c:pt idx="640">
                  <c:v>-30.414356242195186</c:v>
                </c:pt>
                <c:pt idx="641">
                  <c:v>-30.442774686165659</c:v>
                </c:pt>
                <c:pt idx="642">
                  <c:v>-30.470663714584987</c:v>
                </c:pt>
                <c:pt idx="643">
                  <c:v>-30.499441578287676</c:v>
                </c:pt>
                <c:pt idx="644">
                  <c:v>-30.557997852516191</c:v>
                </c:pt>
                <c:pt idx="645">
                  <c:v>-30.586396868392896</c:v>
                </c:pt>
                <c:pt idx="646">
                  <c:v>-30.614917309855528</c:v>
                </c:pt>
                <c:pt idx="647">
                  <c:v>-30.642869479578692</c:v>
                </c:pt>
                <c:pt idx="648">
                  <c:v>-30.652321247134481</c:v>
                </c:pt>
                <c:pt idx="649">
                  <c:v>-30.662093578234689</c:v>
                </c:pt>
                <c:pt idx="650">
                  <c:v>-30.689156912674164</c:v>
                </c:pt>
                <c:pt idx="651">
                  <c:v>-30.716064822364228</c:v>
                </c:pt>
                <c:pt idx="652">
                  <c:v>-30.74401699208768</c:v>
                </c:pt>
                <c:pt idx="653">
                  <c:v>-30.802412984543398</c:v>
                </c:pt>
                <c:pt idx="654">
                  <c:v>-30.832570242894928</c:v>
                </c:pt>
                <c:pt idx="655">
                  <c:v>-30.861304393387186</c:v>
                </c:pt>
                <c:pt idx="656">
                  <c:v>-30.890329965284266</c:v>
                </c:pt>
                <c:pt idx="657">
                  <c:v>-30.899742876652155</c:v>
                </c:pt>
                <c:pt idx="658">
                  <c:v>-30.908645800562411</c:v>
                </c:pt>
                <c:pt idx="659">
                  <c:v>-30.937214812258496</c:v>
                </c:pt>
                <c:pt idx="660">
                  <c:v>-30.964967844022183</c:v>
                </c:pt>
                <c:pt idx="661">
                  <c:v>-30.994163411738228</c:v>
                </c:pt>
                <c:pt idx="662">
                  <c:v>-31.050373743660217</c:v>
                </c:pt>
                <c:pt idx="663">
                  <c:v>-31.078301628266487</c:v>
                </c:pt>
                <c:pt idx="664">
                  <c:v>-31.107545766216521</c:v>
                </c:pt>
                <c:pt idx="665">
                  <c:v>-31.134623671726146</c:v>
                </c:pt>
                <c:pt idx="666">
                  <c:v>-31.142943752827236</c:v>
                </c:pt>
                <c:pt idx="667">
                  <c:v>-31.151764107338934</c:v>
                </c:pt>
                <c:pt idx="668">
                  <c:v>-31.179585137430465</c:v>
                </c:pt>
                <c:pt idx="669">
                  <c:v>-31.208290145782186</c:v>
                </c:pt>
                <c:pt idx="670">
                  <c:v>-31.23739828707717</c:v>
                </c:pt>
                <c:pt idx="671">
                  <c:v>-31.37846081796765</c:v>
                </c:pt>
                <c:pt idx="672">
                  <c:v>-31.386125200908229</c:v>
                </c:pt>
                <c:pt idx="673">
                  <c:v>-31.393580731842192</c:v>
                </c:pt>
                <c:pt idx="674">
                  <c:v>-31.421809751899744</c:v>
                </c:pt>
                <c:pt idx="675">
                  <c:v>-31.449606496873944</c:v>
                </c:pt>
                <c:pt idx="676">
                  <c:v>-31.533089015241742</c:v>
                </c:pt>
                <c:pt idx="677">
                  <c:v>-31.561390890650227</c:v>
                </c:pt>
                <c:pt idx="678">
                  <c:v>-31.58991133211272</c:v>
                </c:pt>
                <c:pt idx="679">
                  <c:v>-31.617669220899735</c:v>
                </c:pt>
                <c:pt idx="680">
                  <c:v>-31.626538145645966</c:v>
                </c:pt>
                <c:pt idx="681">
                  <c:v>-31.634736801161669</c:v>
                </c:pt>
                <c:pt idx="682">
                  <c:v>-31.661571855500725</c:v>
                </c:pt>
                <c:pt idx="683">
                  <c:v>-31.68897518157873</c:v>
                </c:pt>
                <c:pt idx="684">
                  <c:v>-31.715960803643455</c:v>
                </c:pt>
                <c:pt idx="685">
                  <c:v>-31.802512960805689</c:v>
                </c:pt>
                <c:pt idx="686">
                  <c:v>-31.830445702435455</c:v>
                </c:pt>
                <c:pt idx="687">
                  <c:v>-31.858475584533426</c:v>
                </c:pt>
                <c:pt idx="688">
                  <c:v>-31.86714537131995</c:v>
                </c:pt>
                <c:pt idx="689">
                  <c:v>-31.874834039377461</c:v>
                </c:pt>
                <c:pt idx="690">
                  <c:v>-31.901683664787189</c:v>
                </c:pt>
                <c:pt idx="691">
                  <c:v>-31.929548408088706</c:v>
                </c:pt>
                <c:pt idx="692">
                  <c:v>-32.008460467427724</c:v>
                </c:pt>
                <c:pt idx="693">
                  <c:v>-32.033998696516235</c:v>
                </c:pt>
                <c:pt idx="694">
                  <c:v>-32.061086316072952</c:v>
                </c:pt>
                <c:pt idx="695">
                  <c:v>-32.087537665562387</c:v>
                </c:pt>
                <c:pt idx="696">
                  <c:v>-32.105047234954512</c:v>
                </c:pt>
                <c:pt idx="697">
                  <c:v>-32.101234471577925</c:v>
                </c:pt>
                <c:pt idx="698">
                  <c:v>-32.127899530097395</c:v>
                </c:pt>
                <c:pt idx="699">
                  <c:v>-32.154370307681248</c:v>
                </c:pt>
                <c:pt idx="700">
                  <c:v>-32.180909083592155</c:v>
                </c:pt>
                <c:pt idx="701">
                  <c:v>-32.233384364511451</c:v>
                </c:pt>
                <c:pt idx="702">
                  <c:v>-32.25982114293096</c:v>
                </c:pt>
                <c:pt idx="703">
                  <c:v>-32.286413346099515</c:v>
                </c:pt>
                <c:pt idx="704">
                  <c:v>-32.312296423850398</c:v>
                </c:pt>
                <c:pt idx="705">
                  <c:v>-32.329582570165762</c:v>
                </c:pt>
                <c:pt idx="706">
                  <c:v>-32.328416884547451</c:v>
                </c:pt>
                <c:pt idx="707">
                  <c:v>-32.356048490725705</c:v>
                </c:pt>
                <c:pt idx="708">
                  <c:v>-32.382689264128146</c:v>
                </c:pt>
                <c:pt idx="709">
                  <c:v>-32.458594825976732</c:v>
                </c:pt>
                <c:pt idx="710">
                  <c:v>-32.484633328476505</c:v>
                </c:pt>
                <c:pt idx="711">
                  <c:v>-32.509850994019963</c:v>
                </c:pt>
                <c:pt idx="712">
                  <c:v>-32.536384912907764</c:v>
                </c:pt>
                <c:pt idx="713">
                  <c:v>-32.552427661229899</c:v>
                </c:pt>
                <c:pt idx="714">
                  <c:v>-32.550829700528205</c:v>
                </c:pt>
                <c:pt idx="715">
                  <c:v>-32.57771332510179</c:v>
                </c:pt>
                <c:pt idx="716">
                  <c:v>-32.603761541648154</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-32.970034534003645</c:v>
                </c:pt>
                <c:pt idx="726">
                  <c:v>-32.984100473798335</c:v>
                </c:pt>
                <c:pt idx="727">
                  <c:v>-32.980967693698872</c:v>
                </c:pt>
                <c:pt idx="728">
                  <c:v>-33.004291120113194</c:v>
                </c:pt>
                <c:pt idx="729">
                  <c:v>-33.027575690339212</c:v>
                </c:pt>
                <c:pt idx="730">
                  <c:v>-33.052084230465255</c:v>
                </c:pt>
                <c:pt idx="731">
                  <c:v>-33.102650701184487</c:v>
                </c:pt>
                <c:pt idx="732">
                  <c:v>-33.126833820741773</c:v>
                </c:pt>
                <c:pt idx="733">
                  <c:v>-33.152750897656475</c:v>
                </c:pt>
                <c:pt idx="734">
                  <c:v>-33.177871422731705</c:v>
                </c:pt>
                <c:pt idx="735">
                  <c:v>-33.193700462024211</c:v>
                </c:pt>
                <c:pt idx="736">
                  <c:v>-33.19070853560369</c:v>
                </c:pt>
                <c:pt idx="737">
                  <c:v>-33.216110768036962</c:v>
                </c:pt>
                <c:pt idx="738">
                  <c:v>-33.240420170203194</c:v>
                </c:pt>
                <c:pt idx="739">
                  <c:v>-33.289626674367625</c:v>
                </c:pt>
                <c:pt idx="740">
                  <c:v>-33.313372661817652</c:v>
                </c:pt>
                <c:pt idx="741">
                  <c:v>-33.337512068164713</c:v>
                </c:pt>
                <c:pt idx="742">
                  <c:v>-33.361146344076779</c:v>
                </c:pt>
                <c:pt idx="743">
                  <c:v>-33.385446032196128</c:v>
                </c:pt>
                <c:pt idx="744">
                  <c:v>-33.40093022282646</c:v>
                </c:pt>
                <c:pt idx="745">
                  <c:v>-33.395835205269478</c:v>
                </c:pt>
                <c:pt idx="746">
                  <c:v>-33.418872067302104</c:v>
                </c:pt>
                <c:pt idx="747">
                  <c:v>-33.442360632511978</c:v>
                </c:pt>
                <c:pt idx="748">
                  <c:v>-33.463935530498212</c:v>
                </c:pt>
                <c:pt idx="749">
                  <c:v>-33.508921281319445</c:v>
                </c:pt>
                <c:pt idx="750">
                  <c:v>-33.531453012917446</c:v>
                </c:pt>
                <c:pt idx="751">
                  <c:v>-33.55517957227444</c:v>
                </c:pt>
                <c:pt idx="752">
                  <c:v>-33.579756110727963</c:v>
                </c:pt>
                <c:pt idx="753">
                  <c:v>-33.593933762060786</c:v>
                </c:pt>
                <c:pt idx="754">
                  <c:v>-33.590786410891454</c:v>
                </c:pt>
                <c:pt idx="755">
                  <c:v>-33.614469257037562</c:v>
                </c:pt>
                <c:pt idx="756">
                  <c:v>-33.637263267899705</c:v>
                </c:pt>
                <c:pt idx="757">
                  <c:v>-33.708472088110767</c:v>
                </c:pt>
                <c:pt idx="758">
                  <c:v>-33.731640089774956</c:v>
                </c:pt>
                <c:pt idx="759">
                  <c:v>-33.754662380737621</c:v>
                </c:pt>
                <c:pt idx="760">
                  <c:v>-33.777092114843938</c:v>
                </c:pt>
                <c:pt idx="761">
                  <c:v>-33.790181792933211</c:v>
                </c:pt>
                <c:pt idx="762">
                  <c:v>-33.785961039590475</c:v>
                </c:pt>
                <c:pt idx="763">
                  <c:v>-33.809614743596001</c:v>
                </c:pt>
                <c:pt idx="764">
                  <c:v>-33.833093594758921</c:v>
                </c:pt>
                <c:pt idx="765">
                  <c:v>-33.856038173346576</c:v>
                </c:pt>
                <c:pt idx="766">
                  <c:v>-33.903020160789723</c:v>
                </c:pt>
                <c:pt idx="767">
                  <c:v>-33.924459062120505</c:v>
                </c:pt>
                <c:pt idx="768">
                  <c:v>-33.946864511109894</c:v>
                </c:pt>
                <c:pt idx="769">
                  <c:v>-33.971275910767474</c:v>
                </c:pt>
                <c:pt idx="770">
                  <c:v>-33.984394730996954</c:v>
                </c:pt>
                <c:pt idx="771">
                  <c:v>-33.978381736015962</c:v>
                </c:pt>
                <c:pt idx="772">
                  <c:v>-34.000486049553743</c:v>
                </c:pt>
                <c:pt idx="773">
                  <c:v>-34.023119778643448</c:v>
                </c:pt>
                <c:pt idx="774">
                  <c:v>-34.06998034050131</c:v>
                </c:pt>
                <c:pt idx="775">
                  <c:v>-34.094474309556475</c:v>
                </c:pt>
                <c:pt idx="776">
                  <c:v>-34.118837138980012</c:v>
                </c:pt>
                <c:pt idx="777">
                  <c:v>-34.143603101346578</c:v>
                </c:pt>
                <c:pt idx="778">
                  <c:v>-34.166683676589933</c:v>
                </c:pt>
                <c:pt idx="779">
                  <c:v>-34.180667046986635</c:v>
                </c:pt>
                <c:pt idx="780">
                  <c:v>-34.175149468392945</c:v>
                </c:pt>
                <c:pt idx="781">
                  <c:v>-34.198744888117986</c:v>
                </c:pt>
                <c:pt idx="782">
                  <c:v>-34.222772582926105</c:v>
                </c:pt>
                <c:pt idx="783">
                  <c:v>-34.271464242609184</c:v>
                </c:pt>
                <c:pt idx="784">
                  <c:v>-34.293796836247466</c:v>
                </c:pt>
                <c:pt idx="785">
                  <c:v>-34.317746818680945</c:v>
                </c:pt>
                <c:pt idx="786">
                  <c:v>-34.342561351281617</c:v>
                </c:pt>
                <c:pt idx="787">
                  <c:v>-34.365627355455004</c:v>
                </c:pt>
                <c:pt idx="788">
                  <c:v>-34.378950170667977</c:v>
                </c:pt>
                <c:pt idx="789">
                  <c:v>-34.372699181539474</c:v>
                </c:pt>
                <c:pt idx="790">
                  <c:v>-34.395289197418194</c:v>
                </c:pt>
                <c:pt idx="791">
                  <c:v>-34.418598052761709</c:v>
                </c:pt>
                <c:pt idx="792">
                  <c:v>-34.486751805247884</c:v>
                </c:pt>
                <c:pt idx="793">
                  <c:v>-34.509244680658639</c:v>
                </c:pt>
                <c:pt idx="794">
                  <c:v>-34.531863838678206</c:v>
                </c:pt>
                <c:pt idx="795">
                  <c:v>-34.55380787044335</c:v>
                </c:pt>
                <c:pt idx="796">
                  <c:v>-34.576232747526461</c:v>
                </c:pt>
                <c:pt idx="797">
                  <c:v>-34.561326542681698</c:v>
                </c:pt>
                <c:pt idx="798">
                  <c:v>-34.584528543510196</c:v>
                </c:pt>
                <c:pt idx="799">
                  <c:v>-34.607497407215128</c:v>
                </c:pt>
                <c:pt idx="800">
                  <c:v>-34.629737717409014</c:v>
                </c:pt>
                <c:pt idx="801">
                  <c:v>-34.677176265052424</c:v>
                </c:pt>
                <c:pt idx="802">
                  <c:v>-34.700101415546115</c:v>
                </c:pt>
                <c:pt idx="803">
                  <c:v>-34.723045994134054</c:v>
                </c:pt>
                <c:pt idx="804">
                  <c:v>-34.745971144628257</c:v>
                </c:pt>
                <c:pt idx="805">
                  <c:v>-34.768692300139548</c:v>
                </c:pt>
                <c:pt idx="806">
                  <c:v>-34.752698122051036</c:v>
                </c:pt>
                <c:pt idx="807">
                  <c:v>-34.774967574384604</c:v>
                </c:pt>
                <c:pt idx="808">
                  <c:v>-34.796391904645212</c:v>
                </c:pt>
                <c:pt idx="809">
                  <c:v>-34.866789601946842</c:v>
                </c:pt>
                <c:pt idx="810">
                  <c:v>-34.890589016654715</c:v>
                </c:pt>
                <c:pt idx="811">
                  <c:v>-34.912591332701211</c:v>
                </c:pt>
                <c:pt idx="812">
                  <c:v>-34.934175944734264</c:v>
                </c:pt>
                <c:pt idx="813">
                  <c:v>-34.955235998238962</c:v>
                </c:pt>
                <c:pt idx="814">
                  <c:v>-34.93759528921494</c:v>
                </c:pt>
                <c:pt idx="815">
                  <c:v>-34.958189068472407</c:v>
                </c:pt>
                <c:pt idx="816">
                  <c:v>-34.979185980672476</c:v>
                </c:pt>
                <c:pt idx="817">
                  <c:v>-35.043575540016221</c:v>
                </c:pt>
                <c:pt idx="818">
                  <c:v>-35.063955610243454</c:v>
                </c:pt>
                <c:pt idx="819">
                  <c:v>-35.084248254049598</c:v>
                </c:pt>
                <c:pt idx="820">
                  <c:v>-35.105726011567938</c:v>
                </c:pt>
                <c:pt idx="821">
                  <c:v>-35.127645758216403</c:v>
                </c:pt>
                <c:pt idx="822">
                  <c:v>-35.111909002368705</c:v>
                </c:pt>
                <c:pt idx="823">
                  <c:v>-35.131191385305456</c:v>
                </c:pt>
                <c:pt idx="824">
                  <c:v>-35.151328604362114</c:v>
                </c:pt>
                <c:pt idx="825">
                  <c:v>-35.174098330107462</c:v>
                </c:pt>
                <c:pt idx="826">
                  <c:v>-35.236753932093777</c:v>
                </c:pt>
                <c:pt idx="827">
                  <c:v>-35.257809128574962</c:v>
                </c:pt>
                <c:pt idx="828">
                  <c:v>-35.278436906996809</c:v>
                </c:pt>
                <c:pt idx="829">
                  <c:v>-35.299496960501322</c:v>
                </c:pt>
                <c:pt idx="830">
                  <c:v>-35.281967963015127</c:v>
                </c:pt>
                <c:pt idx="831">
                  <c:v>-35.30214889528294</c:v>
                </c:pt>
                <c:pt idx="832">
                  <c:v>-35.323184663670638</c:v>
                </c:pt>
                <c:pt idx="833">
                  <c:v>-35.385709126024963</c:v>
                </c:pt>
                <c:pt idx="834">
                  <c:v>-35.405520924513453</c:v>
                </c:pt>
                <c:pt idx="835">
                  <c:v>-35.42648869457345</c:v>
                </c:pt>
                <c:pt idx="836">
                  <c:v>-35.447286468814077</c:v>
                </c:pt>
                <c:pt idx="837">
                  <c:v>-35.468312523155305</c:v>
                </c:pt>
                <c:pt idx="838">
                  <c:v>-35.451609219648532</c:v>
                </c:pt>
                <c:pt idx="839">
                  <c:v>-35.472848983019915</c:v>
                </c:pt>
                <c:pt idx="840">
                  <c:v>-35.494423881006135</c:v>
                </c:pt>
                <c:pt idx="841">
                  <c:v>-35.514221108424444</c:v>
                </c:pt>
                <c:pt idx="842">
                  <c:v>-35.554607258076892</c:v>
                </c:pt>
                <c:pt idx="843">
                  <c:v>-35.576857282316944</c:v>
                </c:pt>
                <c:pt idx="844">
                  <c:v>-35.598106759734961</c:v>
                </c:pt>
                <c:pt idx="845">
                  <c:v>-35.616937439494976</c:v>
                </c:pt>
                <c:pt idx="846">
                  <c:v>-35.637254368417942</c:v>
                </c:pt>
                <c:pt idx="847">
                  <c:v>-35.620653062402951</c:v>
                </c:pt>
                <c:pt idx="848">
                  <c:v>-35.642223103366184</c:v>
                </c:pt>
                <c:pt idx="849">
                  <c:v>-35.662491462055257</c:v>
                </c:pt>
                <c:pt idx="850">
                  <c:v>-35.741146099153426</c:v>
                </c:pt>
                <c:pt idx="851">
                  <c:v>-35.762186724564813</c:v>
                </c:pt>
                <c:pt idx="852">
                  <c:v>-35.78325163509259</c:v>
                </c:pt>
                <c:pt idx="853">
                  <c:v>-35.803670561507353</c:v>
                </c:pt>
                <c:pt idx="854">
                  <c:v>-35.78593271201504</c:v>
                </c:pt>
                <c:pt idx="855">
                  <c:v>-35.805210237928463</c:v>
                </c:pt>
                <c:pt idx="856">
                  <c:v>-35.826906561499705</c:v>
                </c:pt>
                <c:pt idx="857">
                  <c:v>-35.846052947781189</c:v>
                </c:pt>
                <c:pt idx="858">
                  <c:v>-35.889125031378981</c:v>
                </c:pt>
                <c:pt idx="859">
                  <c:v>-35.909009685218571</c:v>
                </c:pt>
                <c:pt idx="860">
                  <c:v>-35.928670915982011</c:v>
                </c:pt>
                <c:pt idx="861">
                  <c:v>-35.949143269653618</c:v>
                </c:pt>
                <c:pt idx="862">
                  <c:v>-35.969319344898054</c:v>
                </c:pt>
                <c:pt idx="863">
                  <c:v>-35.95252375794712</c:v>
                </c:pt>
                <c:pt idx="864">
                  <c:v>-35.972534694395691</c:v>
                </c:pt>
                <c:pt idx="865">
                  <c:v>-35.991894789706848</c:v>
                </c:pt>
                <c:pt idx="866">
                  <c:v>-36.048173119956012</c:v>
                </c:pt>
                <c:pt idx="867">
                  <c:v>-36.066926087341194</c:v>
                </c:pt>
                <c:pt idx="868">
                  <c:v>-36.0857179109138</c:v>
                </c:pt>
                <c:pt idx="869">
                  <c:v>-36.103752038834294</c:v>
                </c:pt>
                <c:pt idx="870">
                  <c:v>-36.121572457725009</c:v>
                </c:pt>
                <c:pt idx="871">
                  <c:v>-36.104568018767225</c:v>
                </c:pt>
                <c:pt idx="872">
                  <c:v>-36.12269928715579</c:v>
                </c:pt>
                <c:pt idx="873">
                  <c:v>-36.141146262066414</c:v>
                </c:pt>
                <c:pt idx="874">
                  <c:v>-36.218562358194688</c:v>
                </c:pt>
                <c:pt idx="875">
                  <c:v>-36.238077878255432</c:v>
                </c:pt>
                <c:pt idx="876">
                  <c:v>-36.257855677579961</c:v>
                </c:pt>
                <c:pt idx="877">
                  <c:v>-36.276977778744424</c:v>
                </c:pt>
                <c:pt idx="878">
                  <c:v>-36.259915055505999</c:v>
                </c:pt>
                <c:pt idx="879">
                  <c:v>-36.279508287940963</c:v>
                </c:pt>
                <c:pt idx="880">
                  <c:v>-36.300063211010894</c:v>
                </c:pt>
                <c:pt idx="881">
                  <c:v>-36.31925331050293</c:v>
                </c:pt>
                <c:pt idx="882">
                  <c:v>-36.377921296269896</c:v>
                </c:pt>
                <c:pt idx="883">
                  <c:v>-36.397038540410762</c:v>
                </c:pt>
                <c:pt idx="884">
                  <c:v>-36.416855195922736</c:v>
                </c:pt>
                <c:pt idx="885">
                  <c:v>-36.43640957217049</c:v>
                </c:pt>
                <c:pt idx="886">
                  <c:v>-36.421304229366129</c:v>
                </c:pt>
                <c:pt idx="887">
                  <c:v>-36.441470590563426</c:v>
                </c:pt>
                <c:pt idx="888">
                  <c:v>-36.461049251928458</c:v>
                </c:pt>
                <c:pt idx="889">
                  <c:v>-36.501615111446945</c:v>
                </c:pt>
                <c:pt idx="890">
                  <c:v>-36.52084406712634</c:v>
                </c:pt>
                <c:pt idx="891">
                  <c:v>-36.538606201735959</c:v>
                </c:pt>
                <c:pt idx="892">
                  <c:v>-36.556101200058002</c:v>
                </c:pt>
                <c:pt idx="893">
                  <c:v>-36.573421345537454</c:v>
                </c:pt>
                <c:pt idx="894">
                  <c:v>-36.593597420781478</c:v>
                </c:pt>
                <c:pt idx="895">
                  <c:v>-36.585724185834195</c:v>
                </c:pt>
                <c:pt idx="896">
                  <c:v>-36.595724797035203</c:v>
                </c:pt>
                <c:pt idx="897">
                  <c:v>-36.615162604720773</c:v>
                </c:pt>
                <c:pt idx="898">
                  <c:v>-36.671814925772495</c:v>
                </c:pt>
                <c:pt idx="899">
                  <c:v>-36.69302068998001</c:v>
                </c:pt>
                <c:pt idx="900">
                  <c:v>-36.712249645659206</c:v>
                </c:pt>
                <c:pt idx="901">
                  <c:v>-36.732731713378271</c:v>
                </c:pt>
                <c:pt idx="902">
                  <c:v>-36.75247551353921</c:v>
                </c:pt>
                <c:pt idx="903">
                  <c:v>-36.746049671567974</c:v>
                </c:pt>
                <c:pt idx="904">
                  <c:v>-36.756341704173181</c:v>
                </c:pt>
                <c:pt idx="905">
                  <c:v>-36.775667800320733</c:v>
                </c:pt>
                <c:pt idx="906">
                  <c:v>-36.8357248947827</c:v>
                </c:pt>
                <c:pt idx="907">
                  <c:v>-36.854060158154944</c:v>
                </c:pt>
                <c:pt idx="908">
                  <c:v>-36.873774816175242</c:v>
                </c:pt>
                <c:pt idx="909">
                  <c:v>-36.893334049446395</c:v>
                </c:pt>
                <c:pt idx="910">
                  <c:v>-36.912261869674325</c:v>
                </c:pt>
                <c:pt idx="911">
                  <c:v>-36.905364896432225</c:v>
                </c:pt>
                <c:pt idx="912">
                  <c:v>-36.914933232549757</c:v>
                </c:pt>
                <c:pt idx="913">
                  <c:v>-36.934667318663308</c:v>
                </c:pt>
                <c:pt idx="914">
                  <c:v>-36.953954558623337</c:v>
                </c:pt>
                <c:pt idx="915">
                  <c:v>-36.991421637206933</c:v>
                </c:pt>
                <c:pt idx="916">
                  <c:v>-37.010563166464706</c:v>
                </c:pt>
                <c:pt idx="917">
                  <c:v>-37.030506104585463</c:v>
                </c:pt>
                <c:pt idx="918">
                  <c:v>-37.049667061937114</c:v>
                </c:pt>
                <c:pt idx="919">
                  <c:v>-37.068366602064785</c:v>
                </c:pt>
                <c:pt idx="920">
                  <c:v>-37.060663362936694</c:v>
                </c:pt>
                <c:pt idx="921">
                  <c:v>-37.069804280993722</c:v>
                </c:pt>
                <c:pt idx="922">
                  <c:v>-37.087692698212066</c:v>
                </c:pt>
                <c:pt idx="923">
                  <c:v>-37.105129412253476</c:v>
                </c:pt>
                <c:pt idx="924">
                  <c:v>-37.162034298522499</c:v>
                </c:pt>
                <c:pt idx="925">
                  <c:v>-37.18118554182719</c:v>
                </c:pt>
                <c:pt idx="926">
                  <c:v>-37.198908820249812</c:v>
                </c:pt>
                <c:pt idx="927">
                  <c:v>-37.215714121247245</c:v>
                </c:pt>
                <c:pt idx="928">
                  <c:v>-37.208302303524093</c:v>
                </c:pt>
                <c:pt idx="929">
                  <c:v>-37.218001779273393</c:v>
                </c:pt>
                <c:pt idx="930">
                  <c:v>-37.236929599501501</c:v>
                </c:pt>
                <c:pt idx="931">
                  <c:v>-37.288817180588211</c:v>
                </c:pt>
                <c:pt idx="932">
                  <c:v>-37.305889617873589</c:v>
                </c:pt>
                <c:pt idx="933">
                  <c:v>-37.324006315192165</c:v>
                </c:pt>
                <c:pt idx="934">
                  <c:v>-37.341569311841603</c:v>
                </c:pt>
                <c:pt idx="935">
                  <c:v>-37.357898624545392</c:v>
                </c:pt>
                <c:pt idx="936">
                  <c:v>-37.350049674715322</c:v>
                </c:pt>
                <c:pt idx="937">
                  <c:v>-37.359545155481115</c:v>
                </c:pt>
                <c:pt idx="938">
                  <c:v>-37.376709876211706</c:v>
                </c:pt>
                <c:pt idx="939">
                  <c:v>-37.395185993262494</c:v>
                </c:pt>
                <c:pt idx="940">
                  <c:v>-37.429962280876467</c:v>
                </c:pt>
                <c:pt idx="941">
                  <c:v>-37.447491278362087</c:v>
                </c:pt>
                <c:pt idx="942">
                  <c:v>-37.463189178022972</c:v>
                </c:pt>
                <c:pt idx="943">
                  <c:v>-37.479771055943587</c:v>
                </c:pt>
                <c:pt idx="944">
                  <c:v>-37.494584977343884</c:v>
                </c:pt>
                <c:pt idx="945">
                  <c:v>-37.485594627012119</c:v>
                </c:pt>
                <c:pt idx="946">
                  <c:v>-37.492472172160511</c:v>
                </c:pt>
                <c:pt idx="947">
                  <c:v>-37.509840887873644</c:v>
                </c:pt>
                <c:pt idx="948">
                  <c:v>-37.528045011613706</c:v>
                </c:pt>
                <c:pt idx="949">
                  <c:v>-37.563132148726091</c:v>
                </c:pt>
                <c:pt idx="950">
                  <c:v>-37.579631457248837</c:v>
                </c:pt>
                <c:pt idx="951">
                  <c:v>-37.597393591858712</c:v>
                </c:pt>
                <c:pt idx="952">
                  <c:v>-37.614242606067194</c:v>
                </c:pt>
                <c:pt idx="953">
                  <c:v>-37.632053310910862</c:v>
                </c:pt>
                <c:pt idx="954">
                  <c:v>-37.62082387278771</c:v>
                </c:pt>
                <c:pt idx="955">
                  <c:v>-37.628983672116206</c:v>
                </c:pt>
                <c:pt idx="956">
                  <c:v>-37.644603859401634</c:v>
                </c:pt>
                <c:pt idx="957">
                  <c:v>-37.693193521593471</c:v>
                </c:pt>
                <c:pt idx="958">
                  <c:v>-37.710562237306654</c:v>
                </c:pt>
                <c:pt idx="959">
                  <c:v>-37.727168400344695</c:v>
                </c:pt>
                <c:pt idx="960">
                  <c:v>-37.743424857697327</c:v>
                </c:pt>
                <c:pt idx="961">
                  <c:v>-37.758408774916703</c:v>
                </c:pt>
                <c:pt idx="962">
                  <c:v>-37.748918151173825</c:v>
                </c:pt>
                <c:pt idx="963">
                  <c:v>-37.755965692141459</c:v>
                </c:pt>
                <c:pt idx="964">
                  <c:v>-37.77258642624993</c:v>
                </c:pt>
                <c:pt idx="965">
                  <c:v>-37.789741432933241</c:v>
                </c:pt>
                <c:pt idx="966">
                  <c:v>-37.824177728908481</c:v>
                </c:pt>
                <c:pt idx="967">
                  <c:v>-37.839351070040394</c:v>
                </c:pt>
                <c:pt idx="968">
                  <c:v>-37.85441755665785</c:v>
                </c:pt>
                <c:pt idx="969">
                  <c:v>-37.871504565013282</c:v>
                </c:pt>
                <c:pt idx="970">
                  <c:v>-37.887382174540178</c:v>
                </c:pt>
                <c:pt idx="971">
                  <c:v>-37.879518653639494</c:v>
                </c:pt>
                <c:pt idx="972">
                  <c:v>-37.888460433736867</c:v>
                </c:pt>
                <c:pt idx="973">
                  <c:v>-37.906819982225763</c:v>
                </c:pt>
                <c:pt idx="974">
                  <c:v>-37.922352743090542</c:v>
                </c:pt>
                <c:pt idx="975">
                  <c:v>-37.956580187059174</c:v>
                </c:pt>
                <c:pt idx="976">
                  <c:v>-37.973074638558685</c:v>
                </c:pt>
                <c:pt idx="977">
                  <c:v>-37.989782799088928</c:v>
                </c:pt>
                <c:pt idx="978">
                  <c:v>-38.005354416140406</c:v>
                </c:pt>
                <c:pt idx="979">
                  <c:v>-38.021824582522925</c:v>
                </c:pt>
                <c:pt idx="980">
                  <c:v>-38.013285935368444</c:v>
                </c:pt>
                <c:pt idx="981">
                  <c:v>-38.021489447907705</c:v>
                </c:pt>
                <c:pt idx="982">
                  <c:v>-38.035924521481732</c:v>
                </c:pt>
                <c:pt idx="983">
                  <c:v>-38.067796309096721</c:v>
                </c:pt>
                <c:pt idx="984">
                  <c:v>-38.085271879324708</c:v>
                </c:pt>
                <c:pt idx="985">
                  <c:v>-38.102193748884844</c:v>
                </c:pt>
                <c:pt idx="986">
                  <c:v>-38.118557060752444</c:v>
                </c:pt>
                <c:pt idx="987">
                  <c:v>-38.134240389342352</c:v>
                </c:pt>
                <c:pt idx="988">
                  <c:v>-38.149272876795933</c:v>
                </c:pt>
                <c:pt idx="989">
                  <c:v>-38.148180046528822</c:v>
                </c:pt>
                <c:pt idx="990">
                  <c:v>-38.145644680308706</c:v>
                </c:pt>
                <c:pt idx="991">
                  <c:v>-38.158787785655704</c:v>
                </c:pt>
                <c:pt idx="992">
                  <c:v>-38.172970294012011</c:v>
                </c:pt>
                <c:pt idx="993">
                  <c:v>-38.202753561560961</c:v>
                </c:pt>
                <c:pt idx="994">
                  <c:v>-38.217897760552724</c:v>
                </c:pt>
                <c:pt idx="995">
                  <c:v>-38.233833654360005</c:v>
                </c:pt>
                <c:pt idx="996">
                  <c:v>-38.250570957030234</c:v>
                </c:pt>
                <c:pt idx="997">
                  <c:v>-38.266064861707385</c:v>
                </c:pt>
                <c:pt idx="998">
                  <c:v>-38.264787464550707</c:v>
                </c:pt>
                <c:pt idx="999">
                  <c:v>-38.265234310704514</c:v>
                </c:pt>
                <c:pt idx="1000">
                  <c:v>-38.282977017220446</c:v>
                </c:pt>
                <c:pt idx="1001">
                  <c:v>-38.297868650994715</c:v>
                </c:pt>
                <c:pt idx="1002">
                  <c:v>-38.327715059847954</c:v>
                </c:pt>
                <c:pt idx="1003">
                  <c:v>-38.342630978739479</c:v>
                </c:pt>
                <c:pt idx="1004">
                  <c:v>-38.357678037262829</c:v>
                </c:pt>
                <c:pt idx="1005">
                  <c:v>-38.371889687759889</c:v>
                </c:pt>
                <c:pt idx="1006">
                  <c:v>-38.387480732905196</c:v>
                </c:pt>
                <c:pt idx="1007">
                  <c:v>-38.386975602470763</c:v>
                </c:pt>
                <c:pt idx="1008">
                  <c:v>-38.386543327387372</c:v>
                </c:pt>
                <c:pt idx="1009">
                  <c:v>-38.403338914338306</c:v>
                </c:pt>
                <c:pt idx="1010">
                  <c:v>-38.450704606630673</c:v>
                </c:pt>
                <c:pt idx="1011">
                  <c:v>-38.466242224518467</c:v>
                </c:pt>
                <c:pt idx="1012">
                  <c:v>-38.482581251268591</c:v>
                </c:pt>
                <c:pt idx="1013">
                  <c:v>-38.497652594909439</c:v>
                </c:pt>
                <c:pt idx="1014">
                  <c:v>-38.512077954436407</c:v>
                </c:pt>
                <c:pt idx="1015">
                  <c:v>-38.511563109955205</c:v>
                </c:pt>
                <c:pt idx="1016">
                  <c:v>-38.510771415139445</c:v>
                </c:pt>
                <c:pt idx="1017">
                  <c:v>-38.526746165133957</c:v>
                </c:pt>
                <c:pt idx="1018">
                  <c:v>-38.557000563953608</c:v>
                </c:pt>
                <c:pt idx="1019">
                  <c:v>-38.573121024650675</c:v>
                </c:pt>
                <c:pt idx="1020">
                  <c:v>-38.589158915950087</c:v>
                </c:pt>
                <c:pt idx="1021">
                  <c:v>-38.603812555577477</c:v>
                </c:pt>
                <c:pt idx="1022">
                  <c:v>-38.618024206074232</c:v>
                </c:pt>
                <c:pt idx="1023">
                  <c:v>-38.631798724464453</c:v>
                </c:pt>
                <c:pt idx="1024">
                  <c:v>-38.630132765434681</c:v>
                </c:pt>
                <c:pt idx="1025">
                  <c:v>-38.630579611588431</c:v>
                </c:pt>
                <c:pt idx="1026">
                  <c:v>-38.645189538005212</c:v>
                </c:pt>
                <c:pt idx="1027">
                  <c:v>-38.659284619940387</c:v>
                </c:pt>
                <c:pt idx="1028">
                  <c:v>-38.691442971936446</c:v>
                </c:pt>
                <c:pt idx="1029">
                  <c:v>-38.706820308052009</c:v>
                </c:pt>
                <c:pt idx="1030">
                  <c:v>-38.722037362394488</c:v>
                </c:pt>
                <c:pt idx="1031">
                  <c:v>-38.737215560550467</c:v>
                </c:pt>
                <c:pt idx="1032">
                  <c:v>-38.751135789642944</c:v>
                </c:pt>
                <c:pt idx="1033">
                  <c:v>-38.749693253690097</c:v>
                </c:pt>
                <c:pt idx="1034">
                  <c:v>-38.750431521248373</c:v>
                </c:pt>
                <c:pt idx="1035">
                  <c:v>-38.766522839805084</c:v>
                </c:pt>
                <c:pt idx="1036">
                  <c:v>-38.812062291295149</c:v>
                </c:pt>
                <c:pt idx="1037">
                  <c:v>-38.827901044634444</c:v>
                </c:pt>
                <c:pt idx="1038">
                  <c:v>-38.844249785431892</c:v>
                </c:pt>
                <c:pt idx="1039">
                  <c:v>-38.858301154156393</c:v>
                </c:pt>
                <c:pt idx="1040">
                  <c:v>-38.874237047964144</c:v>
                </c:pt>
                <c:pt idx="1041">
                  <c:v>-38.872235954319208</c:v>
                </c:pt>
                <c:pt idx="1042">
                  <c:v>-38.870676849804404</c:v>
                </c:pt>
                <c:pt idx="1043">
                  <c:v>-38.885947331404694</c:v>
                </c:pt>
                <c:pt idx="1044">
                  <c:v>-38.93440585396435</c:v>
                </c:pt>
                <c:pt idx="1045">
                  <c:v>-38.949967756969194</c:v>
                </c:pt>
                <c:pt idx="1046">
                  <c:v>-38.963999697600357</c:v>
                </c:pt>
                <c:pt idx="1047">
                  <c:v>-38.979022471006658</c:v>
                </c:pt>
                <c:pt idx="1048">
                  <c:v>-38.994477519496357</c:v>
                </c:pt>
                <c:pt idx="1049">
                  <c:v>-38.994098671670443</c:v>
                </c:pt>
                <c:pt idx="1050">
                  <c:v>-38.992952414146011</c:v>
                </c:pt>
                <c:pt idx="1051">
                  <c:v>-39.007402058790149</c:v>
                </c:pt>
                <c:pt idx="1052">
                  <c:v>-39.036733623161993</c:v>
                </c:pt>
                <c:pt idx="1053">
                  <c:v>-39.052567519477705</c:v>
                </c:pt>
                <c:pt idx="1054">
                  <c:v>-39.068153707599507</c:v>
                </c:pt>
                <c:pt idx="1055">
                  <c:v>-39.082486783681944</c:v>
                </c:pt>
                <c:pt idx="1056">
                  <c:v>-39.097417273643558</c:v>
                </c:pt>
                <c:pt idx="1057">
                  <c:v>-39.111012082167711</c:v>
                </c:pt>
                <c:pt idx="1058">
                  <c:v>-39.109312123974298</c:v>
                </c:pt>
                <c:pt idx="1059">
                  <c:v>-39.107388742703691</c:v>
                </c:pt>
                <c:pt idx="1060">
                  <c:v>-39.122406659086955</c:v>
                </c:pt>
                <c:pt idx="1061">
                  <c:v>-39.166576429975535</c:v>
                </c:pt>
                <c:pt idx="1062">
                  <c:v>-39.180632655723414</c:v>
                </c:pt>
                <c:pt idx="1063">
                  <c:v>-39.19497544585245</c:v>
                </c:pt>
                <c:pt idx="1064">
                  <c:v>-39.209148240162463</c:v>
                </c:pt>
                <c:pt idx="1065">
                  <c:v>-39.223296749354994</c:v>
                </c:pt>
                <c:pt idx="1066">
                  <c:v>-39.223690168250961</c:v>
                </c:pt>
                <c:pt idx="1067">
                  <c:v>-39.224287582130742</c:v>
                </c:pt>
                <c:pt idx="1068">
                  <c:v>-39.23836323597228</c:v>
                </c:pt>
                <c:pt idx="1069">
                  <c:v>-39.251972615566629</c:v>
                </c:pt>
                <c:pt idx="1070">
                  <c:v>-39.281736455021715</c:v>
                </c:pt>
                <c:pt idx="1071">
                  <c:v>-39.297206074582</c:v>
                </c:pt>
                <c:pt idx="1072">
                  <c:v>-39.312515412369478</c:v>
                </c:pt>
                <c:pt idx="1073">
                  <c:v>-39.328048173233924</c:v>
                </c:pt>
                <c:pt idx="1074">
                  <c:v>-39.343537220887939</c:v>
                </c:pt>
                <c:pt idx="1075">
                  <c:v>-39.342798953329478</c:v>
                </c:pt>
                <c:pt idx="1076">
                  <c:v>-39.341910118045192</c:v>
                </c:pt>
                <c:pt idx="1077">
                  <c:v>-39.355135792790193</c:v>
                </c:pt>
                <c:pt idx="1078">
                  <c:v>-39.368487750143593</c:v>
                </c:pt>
                <c:pt idx="1079">
                  <c:v>-39.395687081238592</c:v>
                </c:pt>
                <c:pt idx="1080">
                  <c:v>-39.410481574544825</c:v>
                </c:pt>
                <c:pt idx="1081">
                  <c:v>-39.423304116346642</c:v>
                </c:pt>
                <c:pt idx="1082">
                  <c:v>-39.437365199117956</c:v>
                </c:pt>
                <c:pt idx="1083">
                  <c:v>-39.451911984230442</c:v>
                </c:pt>
                <c:pt idx="1084">
                  <c:v>-39.451824557808827</c:v>
                </c:pt>
                <c:pt idx="1085">
                  <c:v>-39.451800272691862</c:v>
                </c:pt>
                <c:pt idx="1086">
                  <c:v>-39.466133348774306</c:v>
                </c:pt>
                <c:pt idx="1087">
                  <c:v>-39.480918128033764</c:v>
                </c:pt>
                <c:pt idx="1088">
                  <c:v>-39.508588590399157</c:v>
                </c:pt>
                <c:pt idx="1089">
                  <c:v>-39.522542818655573</c:v>
                </c:pt>
                <c:pt idx="1090">
                  <c:v>-39.537264456610515</c:v>
                </c:pt>
                <c:pt idx="1091">
                  <c:v>-39.550086998412098</c:v>
                </c:pt>
                <c:pt idx="1092">
                  <c:v>-39.562443265966706</c:v>
                </c:pt>
                <c:pt idx="1093">
                  <c:v>-39.569354810279066</c:v>
                </c:pt>
                <c:pt idx="1094">
                  <c:v>-39.562569548575517</c:v>
                </c:pt>
                <c:pt idx="1095">
                  <c:v>-39.576484920644639</c:v>
                </c:pt>
                <c:pt idx="1096">
                  <c:v>-39.591172559435762</c:v>
                </c:pt>
                <c:pt idx="1097">
                  <c:v>-39.618813879660948</c:v>
                </c:pt>
                <c:pt idx="1098">
                  <c:v>-39.632117266780462</c:v>
                </c:pt>
                <c:pt idx="1099">
                  <c:v>-39.646698051056148</c:v>
                </c:pt>
                <c:pt idx="1100">
                  <c:v>-39.662342523459543</c:v>
                </c:pt>
                <c:pt idx="1101">
                  <c:v>-39.676539602886201</c:v>
                </c:pt>
                <c:pt idx="1102">
                  <c:v>-39.684903397197971</c:v>
                </c:pt>
                <c:pt idx="1103">
                  <c:v>-39.679827807734618</c:v>
                </c:pt>
                <c:pt idx="1104">
                  <c:v>-39.694491161408976</c:v>
                </c:pt>
                <c:pt idx="1105">
                  <c:v>-39.72245790220218</c:v>
                </c:pt>
                <c:pt idx="1106">
                  <c:v>-39.737942092832739</c:v>
                </c:pt>
                <c:pt idx="1107">
                  <c:v>-39.752751157209225</c:v>
                </c:pt>
                <c:pt idx="1108">
                  <c:v>-39.767263943157459</c:v>
                </c:pt>
                <c:pt idx="1109">
                  <c:v>-39.780222481614892</c:v>
                </c:pt>
                <c:pt idx="1110">
                  <c:v>-39.793948429770992</c:v>
                </c:pt>
                <c:pt idx="1111">
                  <c:v>-39.802763927259733</c:v>
                </c:pt>
                <c:pt idx="1112">
                  <c:v>-39.798382892144041</c:v>
                </c:pt>
                <c:pt idx="1113">
                  <c:v>-39.812084555183091</c:v>
                </c:pt>
                <c:pt idx="1114">
                  <c:v>-39.869285719880224</c:v>
                </c:pt>
                <c:pt idx="1115">
                  <c:v>-39.884337635426895</c:v>
                </c:pt>
                <c:pt idx="1116">
                  <c:v>-39.899156413850179</c:v>
                </c:pt>
                <c:pt idx="1117">
                  <c:v>-39.914985453142585</c:v>
                </c:pt>
                <c:pt idx="1118">
                  <c:v>-39.923873805982694</c:v>
                </c:pt>
                <c:pt idx="1119">
                  <c:v>-39.917263397122163</c:v>
                </c:pt>
                <c:pt idx="1120">
                  <c:v>-39.932223029224204</c:v>
                </c:pt>
                <c:pt idx="1121">
                  <c:v>-39.945730411326636</c:v>
                </c:pt>
                <c:pt idx="1122">
                  <c:v>-39.974216853625194</c:v>
                </c:pt>
                <c:pt idx="1123">
                  <c:v>-39.987928230710644</c:v>
                </c:pt>
                <c:pt idx="1124">
                  <c:v>-40.002606155455446</c:v>
                </c:pt>
                <c:pt idx="1125">
                  <c:v>-40.017041229029424</c:v>
                </c:pt>
                <c:pt idx="1126">
                  <c:v>-40.031301449760413</c:v>
                </c:pt>
                <c:pt idx="1127">
                  <c:v>-40.038441274172676</c:v>
                </c:pt>
                <c:pt idx="1128">
                  <c:v>-40.030291188891184</c:v>
                </c:pt>
                <c:pt idx="1129">
                  <c:v>-40.042297750760099</c:v>
                </c:pt>
                <c:pt idx="1130">
                  <c:v>-40.06950679590166</c:v>
                </c:pt>
                <c:pt idx="1131">
                  <c:v>-40.083592163790186</c:v>
                </c:pt>
                <c:pt idx="1132">
                  <c:v>-40.098440084353932</c:v>
                </c:pt>
                <c:pt idx="1133">
                  <c:v>-40.112753732342426</c:v>
                </c:pt>
                <c:pt idx="1134">
                  <c:v>-40.125338279997507</c:v>
                </c:pt>
                <c:pt idx="1135">
                  <c:v>-40.13974906845398</c:v>
                </c:pt>
                <c:pt idx="1136">
                  <c:v>-40.146636327649176</c:v>
                </c:pt>
                <c:pt idx="1137">
                  <c:v>-40.139438218955867</c:v>
                </c:pt>
                <c:pt idx="1138">
                  <c:v>-40.151692489018842</c:v>
                </c:pt>
                <c:pt idx="1139">
                  <c:v>-40.211846723948945</c:v>
                </c:pt>
                <c:pt idx="1140">
                  <c:v>-40.225208395349469</c:v>
                </c:pt>
                <c:pt idx="1141">
                  <c:v>-40.239352047518508</c:v>
                </c:pt>
                <c:pt idx="1142">
                  <c:v>-40.247220425442336</c:v>
                </c:pt>
                <c:pt idx="1143">
                  <c:v>-40.24217397812005</c:v>
                </c:pt>
                <c:pt idx="1144">
                  <c:v>-40.253626839319978</c:v>
                </c:pt>
                <c:pt idx="1145">
                  <c:v>-40.305286140306706</c:v>
                </c:pt>
                <c:pt idx="1146">
                  <c:v>-40.320367197993747</c:v>
                </c:pt>
                <c:pt idx="1147">
                  <c:v>-40.336225379426722</c:v>
                </c:pt>
                <c:pt idx="1148">
                  <c:v>-40.350111609355444</c:v>
                </c:pt>
                <c:pt idx="1149">
                  <c:v>-40.357528284102195</c:v>
                </c:pt>
                <c:pt idx="1150">
                  <c:v>-40.351316151160894</c:v>
                </c:pt>
                <c:pt idx="1151">
                  <c:v>-40.36424554747795</c:v>
                </c:pt>
                <c:pt idx="1152">
                  <c:v>-40.37898661352672</c:v>
                </c:pt>
                <c:pt idx="1153">
                  <c:v>-40.40570995632693</c:v>
                </c:pt>
                <c:pt idx="1154">
                  <c:v>-40.418012796623962</c:v>
                </c:pt>
                <c:pt idx="1155">
                  <c:v>-40.431063618526494</c:v>
                </c:pt>
                <c:pt idx="1156">
                  <c:v>-40.445357838421522</c:v>
                </c:pt>
                <c:pt idx="1157">
                  <c:v>-40.459030359319634</c:v>
                </c:pt>
                <c:pt idx="1158">
                  <c:v>-40.467637004801951</c:v>
                </c:pt>
                <c:pt idx="1159">
                  <c:v>-40.461774577546095</c:v>
                </c:pt>
                <c:pt idx="1160">
                  <c:v>-40.475034251454943</c:v>
                </c:pt>
                <c:pt idx="1161">
                  <c:v>-40.51492498471994</c:v>
                </c:pt>
                <c:pt idx="1162">
                  <c:v>-40.528369225518013</c:v>
                </c:pt>
                <c:pt idx="1163">
                  <c:v>-40.541546330029021</c:v>
                </c:pt>
                <c:pt idx="1164">
                  <c:v>-40.552630057449605</c:v>
                </c:pt>
                <c:pt idx="1165">
                  <c:v>-40.566802851759476</c:v>
                </c:pt>
                <c:pt idx="1166">
                  <c:v>-40.574918937877285</c:v>
                </c:pt>
                <c:pt idx="1167">
                  <c:v>-40.571368453764613</c:v>
                </c:pt>
                <c:pt idx="1168">
                  <c:v>-40.586808931184422</c:v>
                </c:pt>
                <c:pt idx="1169">
                  <c:v>-40.660193697882917</c:v>
                </c:pt>
                <c:pt idx="1170">
                  <c:v>-40.675255327476805</c:v>
                </c:pt>
                <c:pt idx="1171">
                  <c:v>-40.688772423626396</c:v>
                </c:pt>
                <c:pt idx="1172">
                  <c:v>-40.696859367603444</c:v>
                </c:pt>
                <c:pt idx="1173">
                  <c:v>-40.690943513090204</c:v>
                </c:pt>
                <c:pt idx="1174">
                  <c:v>-40.704159473788394</c:v>
                </c:pt>
                <c:pt idx="1175">
                  <c:v>-40.718050560740224</c:v>
                </c:pt>
                <c:pt idx="1176">
                  <c:v>-40.756173337483766</c:v>
                </c:pt>
                <c:pt idx="1177">
                  <c:v>-40.768257611727464</c:v>
                </c:pt>
                <c:pt idx="1178">
                  <c:v>-40.780570166071037</c:v>
                </c:pt>
                <c:pt idx="1179">
                  <c:v>-40.794378683625453</c:v>
                </c:pt>
                <c:pt idx="1180">
                  <c:v>-40.802004210378428</c:v>
                </c:pt>
                <c:pt idx="1181">
                  <c:v>-40.797895168573994</c:v>
                </c:pt>
                <c:pt idx="1182">
                  <c:v>-40.810091154355895</c:v>
                </c:pt>
                <c:pt idx="1183">
                  <c:v>-40.889683196971717</c:v>
                </c:pt>
                <c:pt idx="1184">
                  <c:v>-40.902976870044732</c:v>
                </c:pt>
                <c:pt idx="1185">
                  <c:v>-40.917096237096885</c:v>
                </c:pt>
                <c:pt idx="1186">
                  <c:v>-40.908280739607896</c:v>
                </c:pt>
                <c:pt idx="1187">
                  <c:v>-40.922298109168963</c:v>
                </c:pt>
                <c:pt idx="1188">
                  <c:v>-40.965447905141446</c:v>
                </c:pt>
                <c:pt idx="1189">
                  <c:v>-40.979057284735475</c:v>
                </c:pt>
                <c:pt idx="1190">
                  <c:v>-40.993676925198763</c:v>
                </c:pt>
                <c:pt idx="1191">
                  <c:v>-41.006329471181445</c:v>
                </c:pt>
                <c:pt idx="1192">
                  <c:v>-41.018952875023459</c:v>
                </c:pt>
                <c:pt idx="1193">
                  <c:v>-41.033936792242756</c:v>
                </c:pt>
                <c:pt idx="1194">
                  <c:v>-41.023683615824737</c:v>
                </c:pt>
                <c:pt idx="1195">
                  <c:v>-41.038337255452007</c:v>
                </c:pt>
                <c:pt idx="1196">
                  <c:v>-41.09237164088583</c:v>
                </c:pt>
                <c:pt idx="1197">
                  <c:v>-41.104698766299705</c:v>
                </c:pt>
                <c:pt idx="1198">
                  <c:v>-41.11730274204821</c:v>
                </c:pt>
                <c:pt idx="1199">
                  <c:v>-41.132315801408076</c:v>
                </c:pt>
                <c:pt idx="1200">
                  <c:v>-41.146041749563736</c:v>
                </c:pt>
                <c:pt idx="1201">
                  <c:v>-41.137065970302629</c:v>
                </c:pt>
                <c:pt idx="1202">
                  <c:v>-41.151272763776369</c:v>
                </c:pt>
                <c:pt idx="1203">
                  <c:v>-41.2212624711117</c:v>
                </c:pt>
                <c:pt idx="1204">
                  <c:v>-41.233958730304771</c:v>
                </c:pt>
                <c:pt idx="1205">
                  <c:v>-41.246504421771952</c:v>
                </c:pt>
                <c:pt idx="1206">
                  <c:v>-41.260196370764262</c:v>
                </c:pt>
                <c:pt idx="1207">
                  <c:v>-41.252395991168228</c:v>
                </c:pt>
                <c:pt idx="1208">
                  <c:v>-41.266306506213425</c:v>
                </c:pt>
                <c:pt idx="1209">
                  <c:v>-41.307290069745591</c:v>
                </c:pt>
                <c:pt idx="1210">
                  <c:v>-41.320195180945213</c:v>
                </c:pt>
                <c:pt idx="1211">
                  <c:v>-41.333581137462659</c:v>
                </c:pt>
                <c:pt idx="1212">
                  <c:v>-41.347365369899379</c:v>
                </c:pt>
                <c:pt idx="1213">
                  <c:v>-41.361756730262705</c:v>
                </c:pt>
                <c:pt idx="1214">
                  <c:v>-41.376060664204658</c:v>
                </c:pt>
                <c:pt idx="1215">
                  <c:v>-41.367191739458477</c:v>
                </c:pt>
                <c:pt idx="1216">
                  <c:v>-41.380791405005724</c:v>
                </c:pt>
                <c:pt idx="1217">
                  <c:v>-41.393647945971466</c:v>
                </c:pt>
                <c:pt idx="1218">
                  <c:v>-41.431600726895404</c:v>
                </c:pt>
                <c:pt idx="1219">
                  <c:v>-41.445346103145205</c:v>
                </c:pt>
                <c:pt idx="1220">
                  <c:v>-41.459348901635444</c:v>
                </c:pt>
                <c:pt idx="1221">
                  <c:v>-41.473366271196141</c:v>
                </c:pt>
                <c:pt idx="1222">
                  <c:v>-41.486810511994975</c:v>
                </c:pt>
                <c:pt idx="1223">
                  <c:v>-41.477455884907457</c:v>
                </c:pt>
                <c:pt idx="1224">
                  <c:v>-41.489783010321226</c:v>
                </c:pt>
                <c:pt idx="1225">
                  <c:v>-41.50259583807626</c:v>
                </c:pt>
                <c:pt idx="1226">
                  <c:v>-41.528935476027804</c:v>
                </c:pt>
                <c:pt idx="1227">
                  <c:v>-41.541607450103847</c:v>
                </c:pt>
                <c:pt idx="1228">
                  <c:v>-41.554483419163091</c:v>
                </c:pt>
                <c:pt idx="1229">
                  <c:v>-41.567199106449763</c:v>
                </c:pt>
                <c:pt idx="1230">
                  <c:v>-41.578719965978024</c:v>
                </c:pt>
                <c:pt idx="1231">
                  <c:v>-41.590818811291697</c:v>
                </c:pt>
                <c:pt idx="1232">
                  <c:v>-41.582134453435174</c:v>
                </c:pt>
                <c:pt idx="1233">
                  <c:v>-41.595190132360266</c:v>
                </c:pt>
                <c:pt idx="1234">
                  <c:v>-41.633599473485177</c:v>
                </c:pt>
                <c:pt idx="1235">
                  <c:v>-41.646198592210176</c:v>
                </c:pt>
                <c:pt idx="1236">
                  <c:v>-41.659783686687433</c:v>
                </c:pt>
                <c:pt idx="1237">
                  <c:v>-41.672018528656466</c:v>
                </c:pt>
                <c:pt idx="1238">
                  <c:v>-41.684782786177678</c:v>
                </c:pt>
                <c:pt idx="1239">
                  <c:v>-41.69693020172555</c:v>
                </c:pt>
                <c:pt idx="1240">
                  <c:v>-41.688338127313457</c:v>
                </c:pt>
                <c:pt idx="1241">
                  <c:v>-41.700009554567444</c:v>
                </c:pt>
                <c:pt idx="1242">
                  <c:v>-41.73791376525692</c:v>
                </c:pt>
                <c:pt idx="1243">
                  <c:v>-41.751513430804678</c:v>
                </c:pt>
                <c:pt idx="1244">
                  <c:v>-41.763767700867675</c:v>
                </c:pt>
                <c:pt idx="1245">
                  <c:v>-41.7773430812979</c:v>
                </c:pt>
                <c:pt idx="1246">
                  <c:v>-41.79136045085842</c:v>
                </c:pt>
                <c:pt idx="1247">
                  <c:v>-41.804289847175205</c:v>
                </c:pt>
                <c:pt idx="1248">
                  <c:v>-41.794216380623666</c:v>
                </c:pt>
                <c:pt idx="1249">
                  <c:v>-41.8069660670741</c:v>
                </c:pt>
                <c:pt idx="1250">
                  <c:v>-41.831999165728128</c:v>
                </c:pt>
                <c:pt idx="1251">
                  <c:v>-41.845088843817749</c:v>
                </c:pt>
                <c:pt idx="1252">
                  <c:v>-41.857143975920636</c:v>
                </c:pt>
                <c:pt idx="1253">
                  <c:v>-41.869849949160731</c:v>
                </c:pt>
                <c:pt idx="1254">
                  <c:v>-41.881837082935974</c:v>
                </c:pt>
                <c:pt idx="1255">
                  <c:v>-41.89408163895196</c:v>
                </c:pt>
                <c:pt idx="1256">
                  <c:v>-41.906826468379407</c:v>
                </c:pt>
                <c:pt idx="1257">
                  <c:v>-41.899672072896706</c:v>
                </c:pt>
                <c:pt idx="1258">
                  <c:v>-41.912120623895952</c:v>
                </c:pt>
                <c:pt idx="1259">
                  <c:v>-41.947591465857563</c:v>
                </c:pt>
                <c:pt idx="1260">
                  <c:v>-41.959364890603119</c:v>
                </c:pt>
                <c:pt idx="1261">
                  <c:v>-41.972532281066961</c:v>
                </c:pt>
                <c:pt idx="1262">
                  <c:v>-41.984951689925722</c:v>
                </c:pt>
                <c:pt idx="1263">
                  <c:v>-41.996914538584306</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-42.100325424002008</c:v>
                </c:pt>
                <c:pt idx="1275">
                  <c:v>-42.112370842058276</c:v>
                </c:pt>
                <c:pt idx="1276">
                  <c:v>-42.137661362953175</c:v>
                </c:pt>
                <c:pt idx="1277">
                  <c:v>-42.147657117130407</c:v>
                </c:pt>
                <c:pt idx="1278">
                  <c:v>-42.157550873815936</c:v>
                </c:pt>
                <c:pt idx="1279">
                  <c:v>-42.168911451571461</c:v>
                </c:pt>
                <c:pt idx="1280">
                  <c:v>-42.182370263440006</c:v>
                </c:pt>
                <c:pt idx="1281">
                  <c:v>-42.195887359589456</c:v>
                </c:pt>
                <c:pt idx="1282">
                  <c:v>-42.208782756742444</c:v>
                </c:pt>
                <c:pt idx="1283">
                  <c:v>-42.206932230823334</c:v>
                </c:pt>
                <c:pt idx="1284">
                  <c:v>-42.213916630486452</c:v>
                </c:pt>
                <c:pt idx="1285">
                  <c:v>-42.23722062880644</c:v>
                </c:pt>
                <c:pt idx="1286">
                  <c:v>-42.247872081144195</c:v>
                </c:pt>
                <c:pt idx="1287">
                  <c:v>-42.259232658900011</c:v>
                </c:pt>
                <c:pt idx="1288">
                  <c:v>-42.27063694986601</c:v>
                </c:pt>
                <c:pt idx="1289">
                  <c:v>-42.281652678959261</c:v>
                </c:pt>
                <c:pt idx="1290">
                  <c:v>-42.292396414742008</c:v>
                </c:pt>
                <c:pt idx="1291">
                  <c:v>-42.304072699018946</c:v>
                </c:pt>
                <c:pt idx="1292">
                  <c:v>-42.301760755876124</c:v>
                </c:pt>
                <c:pt idx="1293">
                  <c:v>-42.310430542662154</c:v>
                </c:pt>
                <c:pt idx="1294">
                  <c:v>-42.336687611215851</c:v>
                </c:pt>
                <c:pt idx="1295">
                  <c:v>-42.348422179773721</c:v>
                </c:pt>
                <c:pt idx="1296">
                  <c:v>-42.361176723247745</c:v>
                </c:pt>
                <c:pt idx="1297">
                  <c:v>-42.374285829430974</c:v>
                </c:pt>
                <c:pt idx="1298">
                  <c:v>-42.3857435476544</c:v>
                </c:pt>
                <c:pt idx="1299">
                  <c:v>-42.396448427249403</c:v>
                </c:pt>
                <c:pt idx="1300">
                  <c:v>-42.409402108683722</c:v>
                </c:pt>
                <c:pt idx="1301">
                  <c:v>-42.408163567714148</c:v>
                </c:pt>
                <c:pt idx="1302">
                  <c:v>-42.416182513363644</c:v>
                </c:pt>
                <c:pt idx="1303">
                  <c:v>-42.443979258337734</c:v>
                </c:pt>
                <c:pt idx="1304">
                  <c:v>-42.45771492054071</c:v>
                </c:pt>
                <c:pt idx="1305">
                  <c:v>-42.471703147961207</c:v>
                </c:pt>
                <c:pt idx="1306">
                  <c:v>-42.483627140432134</c:v>
                </c:pt>
                <c:pt idx="1307">
                  <c:v>-42.495706557652177</c:v>
                </c:pt>
                <c:pt idx="1308">
                  <c:v>-42.509413077714598</c:v>
                </c:pt>
                <c:pt idx="1309">
                  <c:v>-42.52225504761001</c:v>
                </c:pt>
                <c:pt idx="1310">
                  <c:v>-42.520249096941654</c:v>
                </c:pt>
                <c:pt idx="1311">
                  <c:v>-42.528724602791968</c:v>
                </c:pt>
                <c:pt idx="1312">
                  <c:v>-42.580286763310312</c:v>
                </c:pt>
                <c:pt idx="1313">
                  <c:v>-42.592477892068771</c:v>
                </c:pt>
                <c:pt idx="1314">
                  <c:v>-42.602988490727455</c:v>
                </c:pt>
                <c:pt idx="1315">
                  <c:v>-42.615626465639636</c:v>
                </c:pt>
                <c:pt idx="1316">
                  <c:v>-42.629221274163982</c:v>
                </c:pt>
                <c:pt idx="1317">
                  <c:v>-42.626200205602984</c:v>
                </c:pt>
                <c:pt idx="1318">
                  <c:v>-42.632038347741791</c:v>
                </c:pt>
                <c:pt idx="1319">
                  <c:v>-42.655599768302444</c:v>
                </c:pt>
                <c:pt idx="1320">
                  <c:v>-42.668373739870326</c:v>
                </c:pt>
                <c:pt idx="1321">
                  <c:v>-42.682531963109469</c:v>
                </c:pt>
                <c:pt idx="1322">
                  <c:v>-42.69617534186758</c:v>
                </c:pt>
                <c:pt idx="1323">
                  <c:v>-42.709575869455264</c:v>
                </c:pt>
                <c:pt idx="1324">
                  <c:v>-42.721431863598475</c:v>
                </c:pt>
                <c:pt idx="1325">
                  <c:v>-42.732632159581463</c:v>
                </c:pt>
                <c:pt idx="1326">
                  <c:v>-42.728037415435793</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-42.828388376105487</c:v>
                </c:pt>
                <c:pt idx="1335">
                  <c:v>-42.825289595170204</c:v>
                </c:pt>
                <c:pt idx="1336">
                  <c:v>-42.832633414565713</c:v>
                </c:pt>
                <c:pt idx="1337">
                  <c:v>-42.869639075924923</c:v>
                </c:pt>
                <c:pt idx="1338">
                  <c:v>-42.8819176311044</c:v>
                </c:pt>
                <c:pt idx="1339">
                  <c:v>-42.894740172906445</c:v>
                </c:pt>
                <c:pt idx="1340">
                  <c:v>-42.908043560025718</c:v>
                </c:pt>
                <c:pt idx="1341">
                  <c:v>-42.919316711360196</c:v>
                </c:pt>
                <c:pt idx="1342">
                  <c:v>-42.931080422058706</c:v>
                </c:pt>
                <c:pt idx="1343">
                  <c:v>-42.929701027410445</c:v>
                </c:pt>
                <c:pt idx="1344">
                  <c:v>-42.937885111855636</c:v>
                </c:pt>
                <c:pt idx="1345">
                  <c:v>-42.960256561680879</c:v>
                </c:pt>
                <c:pt idx="1346">
                  <c:v>-42.970713733082761</c:v>
                </c:pt>
                <c:pt idx="1347">
                  <c:v>-42.981438040771209</c:v>
                </c:pt>
                <c:pt idx="1348">
                  <c:v>-42.991569791604157</c:v>
                </c:pt>
                <c:pt idx="1349">
                  <c:v>-43.002731231399963</c:v>
                </c:pt>
                <c:pt idx="1350">
                  <c:v>-43.014135522365983</c:v>
                </c:pt>
                <c:pt idx="1351">
                  <c:v>-43.025734094268458</c:v>
                </c:pt>
                <c:pt idx="1352">
                  <c:v>-43.023713572530212</c:v>
                </c:pt>
                <c:pt idx="1353">
                  <c:v>-43.030634830889213</c:v>
                </c:pt>
                <c:pt idx="1354">
                  <c:v>-43.041257141086405</c:v>
                </c:pt>
                <c:pt idx="1355">
                  <c:v>-43.062472619340227</c:v>
                </c:pt>
                <c:pt idx="1356">
                  <c:v>-43.073624345089186</c:v>
                </c:pt>
                <c:pt idx="1357">
                  <c:v>-43.085839758964731</c:v>
                </c:pt>
                <c:pt idx="1358">
                  <c:v>-43.098249453776347</c:v>
                </c:pt>
                <c:pt idx="1359">
                  <c:v>-43.110741717986414</c:v>
                </c:pt>
                <c:pt idx="1360">
                  <c:v>-43.121869158618672</c:v>
                </c:pt>
                <c:pt idx="1361">
                  <c:v>-43.117342412800454</c:v>
                </c:pt>
                <c:pt idx="1362">
                  <c:v>-43.123583687882224</c:v>
                </c:pt>
                <c:pt idx="1363">
                  <c:v>-43.171226230508772</c:v>
                </c:pt>
                <c:pt idx="1364">
                  <c:v>-43.182246816625437</c:v>
                </c:pt>
                <c:pt idx="1365">
                  <c:v>-43.193884244715449</c:v>
                </c:pt>
                <c:pt idx="1366">
                  <c:v>-43.206536790698202</c:v>
                </c:pt>
                <c:pt idx="1367">
                  <c:v>-43.218446212098698</c:v>
                </c:pt>
                <c:pt idx="1368">
                  <c:v>-43.216848251396591</c:v>
                </c:pt>
                <c:pt idx="1369">
                  <c:v>-43.224561204571522</c:v>
                </c:pt>
                <c:pt idx="1370">
                  <c:v>-43.248520901052011</c:v>
                </c:pt>
                <c:pt idx="1371">
                  <c:v>-43.260056331650233</c:v>
                </c:pt>
                <c:pt idx="1372">
                  <c:v>-43.272174605057799</c:v>
                </c:pt>
                <c:pt idx="1373">
                  <c:v>-43.283943172779473</c:v>
                </c:pt>
                <c:pt idx="1374">
                  <c:v>-43.295381462909774</c:v>
                </c:pt>
                <c:pt idx="1375">
                  <c:v>-43.305858062404425</c:v>
                </c:pt>
                <c:pt idx="1376">
                  <c:v>-43.31691750470862</c:v>
                </c:pt>
                <c:pt idx="1377">
                  <c:v>-43.316558084976201</c:v>
                </c:pt>
                <c:pt idx="1378">
                  <c:v>-43.326592695340949</c:v>
                </c:pt>
                <c:pt idx="1379">
                  <c:v>-43.348012168577988</c:v>
                </c:pt>
                <c:pt idx="1380">
                  <c:v>-43.360140156032244</c:v>
                </c:pt>
                <c:pt idx="1381">
                  <c:v>-43.372438139305658</c:v>
                </c:pt>
                <c:pt idx="1382">
                  <c:v>-43.384080424419125</c:v>
                </c:pt>
                <c:pt idx="1383">
                  <c:v>-43.395334147659788</c:v>
                </c:pt>
                <c:pt idx="1384">
                  <c:v>-43.407520419394878</c:v>
                </c:pt>
                <c:pt idx="1385">
                  <c:v>-43.419774689457725</c:v>
                </c:pt>
                <c:pt idx="1386">
                  <c:v>-43.422494622567186</c:v>
                </c:pt>
                <c:pt idx="1387">
                  <c:v>-43.426156818218217</c:v>
                </c:pt>
                <c:pt idx="1388">
                  <c:v>-43.449140252993445</c:v>
                </c:pt>
                <c:pt idx="1389">
                  <c:v>-43.461039960347378</c:v>
                </c:pt>
                <c:pt idx="1390">
                  <c:v>-43.474668768034974</c:v>
                </c:pt>
                <c:pt idx="1391">
                  <c:v>-43.487355313181432</c:v>
                </c:pt>
                <c:pt idx="1392">
                  <c:v>-43.498973313177842</c:v>
                </c:pt>
                <c:pt idx="1393">
                  <c:v>-43.511426721200358</c:v>
                </c:pt>
                <c:pt idx="1394">
                  <c:v>-43.523612992935568</c:v>
                </c:pt>
                <c:pt idx="1395">
                  <c:v>-43.526289212834243</c:v>
                </c:pt>
                <c:pt idx="1396">
                  <c:v>-43.529494848284699</c:v>
                </c:pt>
                <c:pt idx="1397">
                  <c:v>-43.552978556471217</c:v>
                </c:pt>
                <c:pt idx="1398">
                  <c:v>-43.564275992922809</c:v>
                </c:pt>
                <c:pt idx="1399">
                  <c:v>-43.576049417667612</c:v>
                </c:pt>
                <c:pt idx="1400">
                  <c:v>-43.587851984553154</c:v>
                </c:pt>
                <c:pt idx="1401">
                  <c:v>-43.60045596030178</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-43.712750341536221</c:v>
                </c:pt>
                <c:pt idx="1410">
                  <c:v>-43.723236655078011</c:v>
                </c:pt>
                <c:pt idx="1411">
                  <c:v>-43.726257723639002</c:v>
                </c:pt>
                <c:pt idx="1412">
                  <c:v>-43.730148199390008</c:v>
                </c:pt>
                <c:pt idx="1413">
                  <c:v>-43.764710777974059</c:v>
                </c:pt>
                <c:pt idx="1414">
                  <c:v>-43.775847932652425</c:v>
                </c:pt>
                <c:pt idx="1415">
                  <c:v>-43.785217130810238</c:v>
                </c:pt>
                <c:pt idx="1416">
                  <c:v>-43.795907439335181</c:v>
                </c:pt>
                <c:pt idx="1417">
                  <c:v>-43.806588033813121</c:v>
                </c:pt>
                <c:pt idx="1418">
                  <c:v>-43.817608619930134</c:v>
                </c:pt>
                <c:pt idx="1419">
                  <c:v>-43.820148843173243</c:v>
                </c:pt>
                <c:pt idx="1420">
                  <c:v>-43.824049032971416</c:v>
                </c:pt>
                <c:pt idx="1421">
                  <c:v>-43.846833329786705</c:v>
                </c:pt>
                <c:pt idx="1422">
                  <c:v>-43.857601350686046</c:v>
                </c:pt>
                <c:pt idx="1423">
                  <c:v>-43.869437916735961</c:v>
                </c:pt>
                <c:pt idx="1424">
                  <c:v>-43.880147653354086</c:v>
                </c:pt>
                <c:pt idx="1425">
                  <c:v>-43.89187736488897</c:v>
                </c:pt>
                <c:pt idx="1426">
                  <c:v>-43.903223371574498</c:v>
                </c:pt>
                <c:pt idx="1427">
                  <c:v>-43.914841371570382</c:v>
                </c:pt>
                <c:pt idx="1428">
                  <c:v>-43.916512187623425</c:v>
                </c:pt>
                <c:pt idx="1429">
                  <c:v>-43.918620135783442</c:v>
                </c:pt>
                <c:pt idx="1430">
                  <c:v>-43.951560468548358</c:v>
                </c:pt>
                <c:pt idx="1431">
                  <c:v>-43.963421319715195</c:v>
                </c:pt>
                <c:pt idx="1432">
                  <c:v>-43.974898466032315</c:v>
                </c:pt>
                <c:pt idx="1433">
                  <c:v>-43.985991907500491</c:v>
                </c:pt>
                <c:pt idx="1434">
                  <c:v>-43.997979041276004</c:v>
                </c:pt>
                <c:pt idx="1435">
                  <c:v>-44.010291595619336</c:v>
                </c:pt>
                <c:pt idx="1436">
                  <c:v>-44.01314266836097</c:v>
                </c:pt>
                <c:pt idx="1437">
                  <c:v>-44.016217164179821</c:v>
                </c:pt>
                <c:pt idx="1438">
                  <c:v>-44.051950285405674</c:v>
                </c:pt>
                <c:pt idx="1439">
                  <c:v>-44.062975728545524</c:v>
                </c:pt>
                <c:pt idx="1440">
                  <c:v>-44.07321919091693</c:v>
                </c:pt>
                <c:pt idx="1441">
                  <c:v>-44.084749764491391</c:v>
                </c:pt>
                <c:pt idx="1442">
                  <c:v>-44.096829181711726</c:v>
                </c:pt>
                <c:pt idx="1443">
                  <c:v>-44.106577227695205</c:v>
                </c:pt>
                <c:pt idx="1444">
                  <c:v>-44.108486037895204</c:v>
                </c:pt>
                <c:pt idx="1445">
                  <c:v>-44.110788266991406</c:v>
                </c:pt>
                <c:pt idx="1446">
                  <c:v>-44.132703156616174</c:v>
                </c:pt>
                <c:pt idx="1447">
                  <c:v>-44.142820336379287</c:v>
                </c:pt>
                <c:pt idx="1448">
                  <c:v>-44.153408647412441</c:v>
                </c:pt>
                <c:pt idx="1449">
                  <c:v>-44.165726058779789</c:v>
                </c:pt>
                <c:pt idx="1450">
                  <c:v>-44.17602780543173</c:v>
                </c:pt>
                <c:pt idx="1451">
                  <c:v>-44.186436406598958</c:v>
                </c:pt>
                <c:pt idx="1452">
                  <c:v>-44.197267568802573</c:v>
                </c:pt>
                <c:pt idx="1453">
                  <c:v>-44.199506656594693</c:v>
                </c:pt>
                <c:pt idx="1454">
                  <c:v>-44.202430584687434</c:v>
                </c:pt>
                <c:pt idx="1455">
                  <c:v>-44.214636284516445</c:v>
                </c:pt>
                <c:pt idx="1456">
                  <c:v>-44.235288348054524</c:v>
                </c:pt>
                <c:pt idx="1457">
                  <c:v>-44.246202079656378</c:v>
                </c:pt>
                <c:pt idx="1458">
                  <c:v>-44.256639822964203</c:v>
                </c:pt>
                <c:pt idx="1459">
                  <c:v>-44.267368987676448</c:v>
                </c:pt>
                <c:pt idx="1460">
                  <c:v>-44.277962155732894</c:v>
                </c:pt>
                <c:pt idx="1461">
                  <c:v>-44.289633582986731</c:v>
                </c:pt>
                <c:pt idx="1462">
                  <c:v>-44.291454966765471</c:v>
                </c:pt>
                <c:pt idx="1463">
                  <c:v>-44.293805766095673</c:v>
                </c:pt>
                <c:pt idx="1464">
                  <c:v>-44.328965758559278</c:v>
                </c:pt>
                <c:pt idx="1465">
                  <c:v>-44.339690066247833</c:v>
                </c:pt>
                <c:pt idx="1466">
                  <c:v>-44.349632393167965</c:v>
                </c:pt>
                <c:pt idx="1467">
                  <c:v>-44.360648122260955</c:v>
                </c:pt>
                <c:pt idx="1468">
                  <c:v>-44.371124721756118</c:v>
                </c:pt>
                <c:pt idx="1469">
                  <c:v>-44.381343899010105</c:v>
                </c:pt>
                <c:pt idx="1470">
                  <c:v>-44.382242448341174</c:v>
                </c:pt>
                <c:pt idx="1471">
                  <c:v>-44.384088117236608</c:v>
                </c:pt>
                <c:pt idx="1472">
                  <c:v>-44.394666714223149</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161931648"/>
        <c:axId val="161934336"/>
        <c:extLst/>
      </c:lineChart>
      <c:catAx>
        <c:axId val="1619316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1934336"/>
        <c:crosses val="autoZero"/>
        <c:auto val="1"/>
        <c:lblAlgn val="ctr"/>
        <c:lblOffset val="100"/>
        <c:noMultiLvlLbl val="0"/>
      </c:catAx>
      <c:valAx>
        <c:axId val="161934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193164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0.15997990616946864</c:v>
                </c:pt>
                <c:pt idx="2">
                  <c:v>0.16000452616944472</c:v>
                </c:pt>
                <c:pt idx="3">
                  <c:v>0.16017031616935637</c:v>
                </c:pt>
                <c:pt idx="4">
                  <c:v>0.16003052616946434</c:v>
                </c:pt>
                <c:pt idx="5">
                  <c:v>0.16115960555089259</c:v>
                </c:pt>
                <c:pt idx="6">
                  <c:v>0.15934766616953774</c:v>
                </c:pt>
                <c:pt idx="7">
                  <c:v>0.15740765616931218</c:v>
                </c:pt>
                <c:pt idx="8">
                  <c:v>0.15831799759804746</c:v>
                </c:pt>
                <c:pt idx="9">
                  <c:v>0.15563952616942367</c:v>
                </c:pt>
                <c:pt idx="10">
                  <c:v>0.15798315616940831</c:v>
                </c:pt>
                <c:pt idx="11">
                  <c:v>0.15784598616946321</c:v>
                </c:pt>
                <c:pt idx="12">
                  <c:v>0.15642776902652167</c:v>
                </c:pt>
                <c:pt idx="13">
                  <c:v>0.15473247616938607</c:v>
                </c:pt>
                <c:pt idx="14">
                  <c:v>0.15407928616933519</c:v>
                </c:pt>
                <c:pt idx="15">
                  <c:v>0.15414163616938506</c:v>
                </c:pt>
                <c:pt idx="16">
                  <c:v>0.15205690616957671</c:v>
                </c:pt>
                <c:pt idx="17">
                  <c:v>0.15090104592245299</c:v>
                </c:pt>
                <c:pt idx="18">
                  <c:v>0.14649365181053067</c:v>
                </c:pt>
                <c:pt idx="19">
                  <c:v>0.14618594616949596</c:v>
                </c:pt>
                <c:pt idx="20">
                  <c:v>0.14423339616946912</c:v>
                </c:pt>
                <c:pt idx="21">
                  <c:v>0.14372960616944419</c:v>
                </c:pt>
                <c:pt idx="22">
                  <c:v>0.14269198616942488</c:v>
                </c:pt>
                <c:pt idx="23">
                  <c:v>0.14061571616952051</c:v>
                </c:pt>
                <c:pt idx="24">
                  <c:v>0.14179402876683889</c:v>
                </c:pt>
                <c:pt idx="25">
                  <c:v>0.13823908853504499</c:v>
                </c:pt>
                <c:pt idx="26">
                  <c:v>0.13885978616946237</c:v>
                </c:pt>
                <c:pt idx="27">
                  <c:v>0.13726535616955021</c:v>
                </c:pt>
                <c:pt idx="28">
                  <c:v>0.13692488616939649</c:v>
                </c:pt>
                <c:pt idx="29">
                  <c:v>0.13572093616950553</c:v>
                </c:pt>
                <c:pt idx="30">
                  <c:v>0.13402696616957138</c:v>
                </c:pt>
                <c:pt idx="31">
                  <c:v>0.13451407616943836</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0.12746982616940294</c:v>
                </c:pt>
                <c:pt idx="40">
                  <c:v>0.12723729283619936</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0.12198309616954355</c:v>
                </c:pt>
                <c:pt idx="50">
                  <c:v>0.12218695950281255</c:v>
                </c:pt>
                <c:pt idx="51">
                  <c:v>0.12269674381656186</c:v>
                </c:pt>
                <c:pt idx="52">
                  <c:v>0.12230866616934556</c:v>
                </c:pt>
                <c:pt idx="53">
                  <c:v>0.12211177616949002</c:v>
                </c:pt>
                <c:pt idx="54">
                  <c:v>0.12126930616953757</c:v>
                </c:pt>
                <c:pt idx="55">
                  <c:v>0.12315557616945227</c:v>
                </c:pt>
                <c:pt idx="56">
                  <c:v>0.12157286328290696</c:v>
                </c:pt>
                <c:pt idx="57">
                  <c:v>0.12102070616951729</c:v>
                </c:pt>
                <c:pt idx="58">
                  <c:v>0.12050282616955599</c:v>
                </c:pt>
                <c:pt idx="59">
                  <c:v>0.11782365319650979</c:v>
                </c:pt>
                <c:pt idx="60">
                  <c:v>0.12043384238569405</c:v>
                </c:pt>
                <c:pt idx="61">
                  <c:v>0.11786130616943068</c:v>
                </c:pt>
                <c:pt idx="62">
                  <c:v>0.11754208616949308</c:v>
                </c:pt>
                <c:pt idx="63">
                  <c:v>0.11551894616950165</c:v>
                </c:pt>
                <c:pt idx="64">
                  <c:v>0.11496496616939554</c:v>
                </c:pt>
                <c:pt idx="65">
                  <c:v>0.11309194616940489</c:v>
                </c:pt>
                <c:pt idx="66">
                  <c:v>0.11199251616956461</c:v>
                </c:pt>
                <c:pt idx="67">
                  <c:v>0.11260843386187959</c:v>
                </c:pt>
                <c:pt idx="68">
                  <c:v>0.11005800798763232</c:v>
                </c:pt>
                <c:pt idx="69">
                  <c:v>0.10905711616952361</c:v>
                </c:pt>
                <c:pt idx="70">
                  <c:v>0.10868423616948072</c:v>
                </c:pt>
                <c:pt idx="71">
                  <c:v>0.10750517616941141</c:v>
                </c:pt>
                <c:pt idx="72">
                  <c:v>0.1065874561696063</c:v>
                </c:pt>
                <c:pt idx="73">
                  <c:v>0.10673926616944128</c:v>
                </c:pt>
                <c:pt idx="74">
                  <c:v>0.10851741616963295</c:v>
                </c:pt>
                <c:pt idx="75">
                  <c:v>0.10836740394721305</c:v>
                </c:pt>
                <c:pt idx="76">
                  <c:v>0.10824593526029981</c:v>
                </c:pt>
                <c:pt idx="77">
                  <c:v>0.10963407616952749</c:v>
                </c:pt>
                <c:pt idx="78">
                  <c:v>0.10882759616951887</c:v>
                </c:pt>
                <c:pt idx="79">
                  <c:v>0.11104883235505258</c:v>
                </c:pt>
                <c:pt idx="80">
                  <c:v>0.10840654616940526</c:v>
                </c:pt>
                <c:pt idx="81">
                  <c:v>0.10897485616958147</c:v>
                </c:pt>
                <c:pt idx="82">
                  <c:v>0.11004097616944351</c:v>
                </c:pt>
                <c:pt idx="83">
                  <c:v>0.10982343616956314</c:v>
                </c:pt>
                <c:pt idx="84">
                  <c:v>0.10850871312598542</c:v>
                </c:pt>
                <c:pt idx="85">
                  <c:v>0.10610621591312988</c:v>
                </c:pt>
                <c:pt idx="86">
                  <c:v>0.10618640616954167</c:v>
                </c:pt>
                <c:pt idx="87">
                  <c:v>0.10780518616947177</c:v>
                </c:pt>
                <c:pt idx="88">
                  <c:v>0.10703430616946707</c:v>
                </c:pt>
                <c:pt idx="89">
                  <c:v>0.10640844616951028</c:v>
                </c:pt>
                <c:pt idx="90">
                  <c:v>0.10805580142721304</c:v>
                </c:pt>
                <c:pt idx="91">
                  <c:v>0.10616951616950132</c:v>
                </c:pt>
                <c:pt idx="92">
                  <c:v>0.1065578861693125</c:v>
                </c:pt>
                <c:pt idx="93">
                  <c:v>0.10552232616950619</c:v>
                </c:pt>
                <c:pt idx="94">
                  <c:v>0.10271462616948669</c:v>
                </c:pt>
                <c:pt idx="95">
                  <c:v>0.10288211616958165</c:v>
                </c:pt>
                <c:pt idx="96">
                  <c:v>0.10142417825277061</c:v>
                </c:pt>
                <c:pt idx="97">
                  <c:v>0.1021389361694246</c:v>
                </c:pt>
                <c:pt idx="98">
                  <c:v>0.1017784261693605</c:v>
                </c:pt>
                <c:pt idx="99">
                  <c:v>0.10120377616939892</c:v>
                </c:pt>
                <c:pt idx="100">
                  <c:v>0.10289647616950506</c:v>
                </c:pt>
                <c:pt idx="101">
                  <c:v>0.10322163669570728</c:v>
                </c:pt>
                <c:pt idx="102">
                  <c:v>0.10221262616948953</c:v>
                </c:pt>
                <c:pt idx="103">
                  <c:v>0.10417069513498239</c:v>
                </c:pt>
                <c:pt idx="104">
                  <c:v>0.10293826616950241</c:v>
                </c:pt>
                <c:pt idx="105">
                  <c:v>0.10094418616941425</c:v>
                </c:pt>
                <c:pt idx="106">
                  <c:v>0.1033974161693719</c:v>
                </c:pt>
                <c:pt idx="107">
                  <c:v>0.1048128061694767</c:v>
                </c:pt>
                <c:pt idx="108">
                  <c:v>0.10343489616946035</c:v>
                </c:pt>
                <c:pt idx="109">
                  <c:v>0.10487862616955113</c:v>
                </c:pt>
                <c:pt idx="110">
                  <c:v>0.10328025882255076</c:v>
                </c:pt>
                <c:pt idx="111">
                  <c:v>0.10578326253309467</c:v>
                </c:pt>
                <c:pt idx="112">
                  <c:v>0.10334128241949259</c:v>
                </c:pt>
                <c:pt idx="113">
                  <c:v>0.10515367616947922</c:v>
                </c:pt>
                <c:pt idx="114">
                  <c:v>0.10581115616952275</c:v>
                </c:pt>
                <c:pt idx="115">
                  <c:v>0.10631181616959384</c:v>
                </c:pt>
                <c:pt idx="116">
                  <c:v>0.10645601000791771</c:v>
                </c:pt>
                <c:pt idx="117">
                  <c:v>0.10659277616950663</c:v>
                </c:pt>
                <c:pt idx="118">
                  <c:v>0.10779440616951791</c:v>
                </c:pt>
                <c:pt idx="119">
                  <c:v>0.108273251169493</c:v>
                </c:pt>
                <c:pt idx="120">
                  <c:v>0.11066937616946843</c:v>
                </c:pt>
                <c:pt idx="121">
                  <c:v>0.10921864616940979</c:v>
                </c:pt>
                <c:pt idx="122">
                  <c:v>0.11046668866949005</c:v>
                </c:pt>
                <c:pt idx="123">
                  <c:v>0.11080676616953156</c:v>
                </c:pt>
                <c:pt idx="124">
                  <c:v>0.10832977616948369</c:v>
                </c:pt>
                <c:pt idx="125">
                  <c:v>0.10923335616945452</c:v>
                </c:pt>
                <c:pt idx="126">
                  <c:v>0.10797154616950877</c:v>
                </c:pt>
                <c:pt idx="127">
                  <c:v>0.10788474616943246</c:v>
                </c:pt>
                <c:pt idx="128">
                  <c:v>0.10610762616947511</c:v>
                </c:pt>
                <c:pt idx="129">
                  <c:v>0.10842444435137127</c:v>
                </c:pt>
                <c:pt idx="130">
                  <c:v>0.10889466616951907</c:v>
                </c:pt>
                <c:pt idx="131">
                  <c:v>0.10898765616956041</c:v>
                </c:pt>
                <c:pt idx="132">
                  <c:v>0.10887512616955072</c:v>
                </c:pt>
                <c:pt idx="133">
                  <c:v>0.10807692616944564</c:v>
                </c:pt>
                <c:pt idx="134">
                  <c:v>0.10849621616961277</c:v>
                </c:pt>
                <c:pt idx="135">
                  <c:v>0.10844791616949558</c:v>
                </c:pt>
                <c:pt idx="136">
                  <c:v>0.10652878616943449</c:v>
                </c:pt>
                <c:pt idx="137">
                  <c:v>0.10952502967818162</c:v>
                </c:pt>
                <c:pt idx="138">
                  <c:v>0.10545862616946504</c:v>
                </c:pt>
                <c:pt idx="139">
                  <c:v>0.10581083047056</c:v>
                </c:pt>
                <c:pt idx="140">
                  <c:v>0.10657637616948545</c:v>
                </c:pt>
                <c:pt idx="141">
                  <c:v>0.10663092616948699</c:v>
                </c:pt>
                <c:pt idx="142">
                  <c:v>0.10735209616947806</c:v>
                </c:pt>
                <c:pt idx="143">
                  <c:v>0.10605854536142099</c:v>
                </c:pt>
                <c:pt idx="144">
                  <c:v>0.10604911616955801</c:v>
                </c:pt>
                <c:pt idx="145">
                  <c:v>0.10584946616954465</c:v>
                </c:pt>
                <c:pt idx="146">
                  <c:v>0.10360382616950403</c:v>
                </c:pt>
                <c:pt idx="147">
                  <c:v>0.1042661788011261</c:v>
                </c:pt>
                <c:pt idx="148">
                  <c:v>0.10432729283613197</c:v>
                </c:pt>
                <c:pt idx="149">
                  <c:v>0.10546130616938854</c:v>
                </c:pt>
                <c:pt idx="150">
                  <c:v>0.10454384616950563</c:v>
                </c:pt>
                <c:pt idx="151">
                  <c:v>0.10374597616959147</c:v>
                </c:pt>
                <c:pt idx="152">
                  <c:v>0.10450484616941953</c:v>
                </c:pt>
                <c:pt idx="153">
                  <c:v>0.10561077616942782</c:v>
                </c:pt>
                <c:pt idx="154">
                  <c:v>0.10453465616953407</c:v>
                </c:pt>
                <c:pt idx="155">
                  <c:v>0.10484631037999748</c:v>
                </c:pt>
                <c:pt idx="156">
                  <c:v>0.10849878001562291</c:v>
                </c:pt>
                <c:pt idx="157">
                  <c:v>0.10918462616943719</c:v>
                </c:pt>
                <c:pt idx="158">
                  <c:v>0.10971670616946494</c:v>
                </c:pt>
                <c:pt idx="159">
                  <c:v>0.11208519616953083</c:v>
                </c:pt>
                <c:pt idx="160">
                  <c:v>0.11502519616946927</c:v>
                </c:pt>
                <c:pt idx="161">
                  <c:v>0.11587431366946511</c:v>
                </c:pt>
                <c:pt idx="162">
                  <c:v>0.11714018616940791</c:v>
                </c:pt>
                <c:pt idx="163">
                  <c:v>0.12057535616963842</c:v>
                </c:pt>
                <c:pt idx="164">
                  <c:v>0.12168186426470128</c:v>
                </c:pt>
                <c:pt idx="165">
                  <c:v>0.12765516463095117</c:v>
                </c:pt>
                <c:pt idx="166">
                  <c:v>0.13051233616947444</c:v>
                </c:pt>
                <c:pt idx="167">
                  <c:v>0.13156712616934391</c:v>
                </c:pt>
                <c:pt idx="168">
                  <c:v>0.13234914744614942</c:v>
                </c:pt>
                <c:pt idx="169">
                  <c:v>0.13668458616953669</c:v>
                </c:pt>
                <c:pt idx="170">
                  <c:v>0.13922502616934196</c:v>
                </c:pt>
                <c:pt idx="171">
                  <c:v>0.14103379616935291</c:v>
                </c:pt>
                <c:pt idx="172">
                  <c:v>0.14225906616954376</c:v>
                </c:pt>
                <c:pt idx="173">
                  <c:v>0.14088095950280891</c:v>
                </c:pt>
                <c:pt idx="174">
                  <c:v>0.14881355209544744</c:v>
                </c:pt>
                <c:pt idx="175">
                  <c:v>0.14891511616943426</c:v>
                </c:pt>
                <c:pt idx="176">
                  <c:v>0.1507212561695184</c:v>
                </c:pt>
                <c:pt idx="177">
                  <c:v>0.14701992616959128</c:v>
                </c:pt>
                <c:pt idx="178">
                  <c:v>0.15158182616944771</c:v>
                </c:pt>
                <c:pt idx="179">
                  <c:v>0.15310489616945241</c:v>
                </c:pt>
                <c:pt idx="180">
                  <c:v>0.15285395270007029</c:v>
                </c:pt>
                <c:pt idx="181">
                  <c:v>0.1542468461695283</c:v>
                </c:pt>
                <c:pt idx="182">
                  <c:v>0.15591986529986493</c:v>
                </c:pt>
                <c:pt idx="183">
                  <c:v>0.15957572911065637</c:v>
                </c:pt>
                <c:pt idx="184">
                  <c:v>0.16287494616943834</c:v>
                </c:pt>
                <c:pt idx="185">
                  <c:v>0.16162097616945892</c:v>
                </c:pt>
                <c:pt idx="186">
                  <c:v>0.16183321616946977</c:v>
                </c:pt>
                <c:pt idx="187">
                  <c:v>0.16321989421062721</c:v>
                </c:pt>
                <c:pt idx="188">
                  <c:v>0.1629943404552284</c:v>
                </c:pt>
                <c:pt idx="189">
                  <c:v>0.16392555616955917</c:v>
                </c:pt>
                <c:pt idx="190">
                  <c:v>0.16506129616951171</c:v>
                </c:pt>
                <c:pt idx="191">
                  <c:v>0.16308802616943296</c:v>
                </c:pt>
                <c:pt idx="192">
                  <c:v>0.16259890452003867</c:v>
                </c:pt>
                <c:pt idx="193">
                  <c:v>0.1640913274680571</c:v>
                </c:pt>
                <c:pt idx="194">
                  <c:v>0.16185884839170228</c:v>
                </c:pt>
                <c:pt idx="195">
                  <c:v>0.16315580616941361</c:v>
                </c:pt>
                <c:pt idx="196">
                  <c:v>0.16095310616943012</c:v>
                </c:pt>
                <c:pt idx="197">
                  <c:v>0.16169729616952136</c:v>
                </c:pt>
                <c:pt idx="198">
                  <c:v>0.16096160555082434</c:v>
                </c:pt>
                <c:pt idx="199">
                  <c:v>0.16198950616946234</c:v>
                </c:pt>
                <c:pt idx="200">
                  <c:v>0.16379008616951296</c:v>
                </c:pt>
                <c:pt idx="201">
                  <c:v>0.16378941188372692</c:v>
                </c:pt>
                <c:pt idx="202">
                  <c:v>0.1622026518104179</c:v>
                </c:pt>
                <c:pt idx="203">
                  <c:v>0.16331644249604024</c:v>
                </c:pt>
                <c:pt idx="204">
                  <c:v>0.16374649616945236</c:v>
                </c:pt>
                <c:pt idx="205">
                  <c:v>0.16237212101482612</c:v>
                </c:pt>
                <c:pt idx="206">
                  <c:v>0.16285361616938587</c:v>
                </c:pt>
                <c:pt idx="207">
                  <c:v>0.16197837616945776</c:v>
                </c:pt>
                <c:pt idx="208">
                  <c:v>0.16123365616948604</c:v>
                </c:pt>
                <c:pt idx="209">
                  <c:v>0.16195987616936244</c:v>
                </c:pt>
                <c:pt idx="210">
                  <c:v>0.16028993526029492</c:v>
                </c:pt>
                <c:pt idx="211">
                  <c:v>0.16354862616948651</c:v>
                </c:pt>
                <c:pt idx="212">
                  <c:v>0.16232888932742662</c:v>
                </c:pt>
                <c:pt idx="213">
                  <c:v>0.1604745061693649</c:v>
                </c:pt>
                <c:pt idx="214">
                  <c:v>0.1599982461695508</c:v>
                </c:pt>
                <c:pt idx="215">
                  <c:v>0.15985357616952456</c:v>
                </c:pt>
                <c:pt idx="216">
                  <c:v>0.1609556061693809</c:v>
                </c:pt>
                <c:pt idx="217">
                  <c:v>0.16023466616955767</c:v>
                </c:pt>
                <c:pt idx="218">
                  <c:v>0.16041953526037411</c:v>
                </c:pt>
                <c:pt idx="219">
                  <c:v>0.15874459586642398</c:v>
                </c:pt>
                <c:pt idx="220">
                  <c:v>0.15896880264004692</c:v>
                </c:pt>
                <c:pt idx="221">
                  <c:v>0.15888747616953941</c:v>
                </c:pt>
                <c:pt idx="222">
                  <c:v>0.15849907616954817</c:v>
                </c:pt>
                <c:pt idx="223">
                  <c:v>0.15899067616940987</c:v>
                </c:pt>
                <c:pt idx="224">
                  <c:v>0.15893494531833632</c:v>
                </c:pt>
                <c:pt idx="225">
                  <c:v>0.15921719616950764</c:v>
                </c:pt>
                <c:pt idx="226">
                  <c:v>0.15838549616945874</c:v>
                </c:pt>
                <c:pt idx="227">
                  <c:v>0.15853576410059156</c:v>
                </c:pt>
                <c:pt idx="228">
                  <c:v>0.16255662616948988</c:v>
                </c:pt>
                <c:pt idx="229">
                  <c:v>0.16078654616950416</c:v>
                </c:pt>
                <c:pt idx="230">
                  <c:v>0.1601157061694638</c:v>
                </c:pt>
                <c:pt idx="231">
                  <c:v>0.16126045616950091</c:v>
                </c:pt>
                <c:pt idx="232">
                  <c:v>0.16223424616949025</c:v>
                </c:pt>
                <c:pt idx="233">
                  <c:v>0.16262394616953202</c:v>
                </c:pt>
                <c:pt idx="234">
                  <c:v>0.16319666616946904</c:v>
                </c:pt>
                <c:pt idx="235">
                  <c:v>0.16544384616948127</c:v>
                </c:pt>
                <c:pt idx="236">
                  <c:v>0.16251450116948271</c:v>
                </c:pt>
                <c:pt idx="237">
                  <c:v>0.1669792824194905</c:v>
                </c:pt>
                <c:pt idx="238">
                  <c:v>0.16814967993293806</c:v>
                </c:pt>
                <c:pt idx="239">
                  <c:v>0.16895238616950814</c:v>
                </c:pt>
                <c:pt idx="240">
                  <c:v>0.17014346616953446</c:v>
                </c:pt>
                <c:pt idx="241">
                  <c:v>0.17044290616945576</c:v>
                </c:pt>
                <c:pt idx="242">
                  <c:v>0.17174550616948644</c:v>
                </c:pt>
                <c:pt idx="243">
                  <c:v>0.17275429283606103</c:v>
                </c:pt>
                <c:pt idx="244">
                  <c:v>0.17165103526043879</c:v>
                </c:pt>
                <c:pt idx="245">
                  <c:v>0.17336851380979121</c:v>
                </c:pt>
                <c:pt idx="246">
                  <c:v>0.17454217616941062</c:v>
                </c:pt>
                <c:pt idx="247">
                  <c:v>0.17551528616947165</c:v>
                </c:pt>
                <c:pt idx="248">
                  <c:v>0.17544469616945019</c:v>
                </c:pt>
                <c:pt idx="249">
                  <c:v>0.17698914744609387</c:v>
                </c:pt>
                <c:pt idx="250">
                  <c:v>0.17608432616944492</c:v>
                </c:pt>
                <c:pt idx="251">
                  <c:v>0.17707187616956332</c:v>
                </c:pt>
                <c:pt idx="252">
                  <c:v>0.17628239616958299</c:v>
                </c:pt>
                <c:pt idx="253">
                  <c:v>0.17792270950280933</c:v>
                </c:pt>
                <c:pt idx="254">
                  <c:v>0.17805961541677109</c:v>
                </c:pt>
                <c:pt idx="255">
                  <c:v>0.1784719419590175</c:v>
                </c:pt>
                <c:pt idx="256">
                  <c:v>0.17732319616956721</c:v>
                </c:pt>
                <c:pt idx="257">
                  <c:v>0.17702735616953191</c:v>
                </c:pt>
                <c:pt idx="258">
                  <c:v>0.17865082616934558</c:v>
                </c:pt>
                <c:pt idx="259">
                  <c:v>0.17774413616946622</c:v>
                </c:pt>
                <c:pt idx="260">
                  <c:v>0.17720262616947491</c:v>
                </c:pt>
                <c:pt idx="261">
                  <c:v>0.17821448728071262</c:v>
                </c:pt>
                <c:pt idx="262">
                  <c:v>0.17804804283612499</c:v>
                </c:pt>
                <c:pt idx="263">
                  <c:v>0.17749030616944636</c:v>
                </c:pt>
                <c:pt idx="264">
                  <c:v>0.17785004616941091</c:v>
                </c:pt>
                <c:pt idx="265">
                  <c:v>0.17742094616950521</c:v>
                </c:pt>
                <c:pt idx="266">
                  <c:v>0.17798070616947848</c:v>
                </c:pt>
                <c:pt idx="267">
                  <c:v>0.1767456368078234</c:v>
                </c:pt>
                <c:pt idx="268">
                  <c:v>0.17635370309268689</c:v>
                </c:pt>
                <c:pt idx="269">
                  <c:v>0.17809269283614554</c:v>
                </c:pt>
                <c:pt idx="270">
                  <c:v>0.17852208616929524</c:v>
                </c:pt>
                <c:pt idx="271">
                  <c:v>0.1796352361694607</c:v>
                </c:pt>
                <c:pt idx="272">
                  <c:v>0.17824691616938568</c:v>
                </c:pt>
                <c:pt idx="273">
                  <c:v>0.17801446616942987</c:v>
                </c:pt>
                <c:pt idx="274">
                  <c:v>0.17789980616954892</c:v>
                </c:pt>
                <c:pt idx="275">
                  <c:v>0.17781629616951045</c:v>
                </c:pt>
                <c:pt idx="276">
                  <c:v>0.17871794616951342</c:v>
                </c:pt>
                <c:pt idx="277">
                  <c:v>0.17841059675771501</c:v>
                </c:pt>
                <c:pt idx="278">
                  <c:v>0.17549690741940124</c:v>
                </c:pt>
                <c:pt idx="279">
                  <c:v>0.17848512111893924</c:v>
                </c:pt>
                <c:pt idx="280">
                  <c:v>0.17764363616944956</c:v>
                </c:pt>
                <c:pt idx="281">
                  <c:v>0.17813438616951771</c:v>
                </c:pt>
                <c:pt idx="282">
                  <c:v>0.17791994616935414</c:v>
                </c:pt>
                <c:pt idx="283">
                  <c:v>0.17716339616947646</c:v>
                </c:pt>
                <c:pt idx="284">
                  <c:v>0.17779069934022149</c:v>
                </c:pt>
                <c:pt idx="285">
                  <c:v>0.17846430616950246</c:v>
                </c:pt>
                <c:pt idx="286">
                  <c:v>0.17849223616947599</c:v>
                </c:pt>
                <c:pt idx="287">
                  <c:v>0.17783282616959184</c:v>
                </c:pt>
                <c:pt idx="288">
                  <c:v>0.17847081616945104</c:v>
                </c:pt>
                <c:pt idx="289">
                  <c:v>0.17791387869466746</c:v>
                </c:pt>
                <c:pt idx="290">
                  <c:v>0.17796752616942549</c:v>
                </c:pt>
                <c:pt idx="291">
                  <c:v>0.17744953616936296</c:v>
                </c:pt>
                <c:pt idx="292">
                  <c:v>0.17770215616940313</c:v>
                </c:pt>
                <c:pt idx="293">
                  <c:v>0.17852619616961371</c:v>
                </c:pt>
                <c:pt idx="294">
                  <c:v>0.17846259616948176</c:v>
                </c:pt>
                <c:pt idx="295">
                  <c:v>0.17863513154577537</c:v>
                </c:pt>
                <c:pt idx="296">
                  <c:v>0.17926087616953623</c:v>
                </c:pt>
                <c:pt idx="297">
                  <c:v>0.17720385616948442</c:v>
                </c:pt>
                <c:pt idx="298">
                  <c:v>0.17701676616944462</c:v>
                </c:pt>
                <c:pt idx="299">
                  <c:v>0.17743857616943642</c:v>
                </c:pt>
                <c:pt idx="300">
                  <c:v>0.17805224233110575</c:v>
                </c:pt>
                <c:pt idx="301">
                  <c:v>0.17626369616932927</c:v>
                </c:pt>
                <c:pt idx="302">
                  <c:v>0.17692664616956241</c:v>
                </c:pt>
                <c:pt idx="303">
                  <c:v>0.17745221616954154</c:v>
                </c:pt>
                <c:pt idx="304">
                  <c:v>0.17751243616928081</c:v>
                </c:pt>
                <c:pt idx="305">
                  <c:v>0.17499151253306891</c:v>
                </c:pt>
                <c:pt idx="306">
                  <c:v>0.17617250616939373</c:v>
                </c:pt>
                <c:pt idx="307">
                  <c:v>0.1741759061694382</c:v>
                </c:pt>
                <c:pt idx="308">
                  <c:v>0.17480147616947786</c:v>
                </c:pt>
                <c:pt idx="309">
                  <c:v>0.17531957616955637</c:v>
                </c:pt>
                <c:pt idx="310">
                  <c:v>0.17440034957370218</c:v>
                </c:pt>
                <c:pt idx="311">
                  <c:v>0.17331736616944263</c:v>
                </c:pt>
                <c:pt idx="312">
                  <c:v>0.17418288616943328</c:v>
                </c:pt>
                <c:pt idx="313">
                  <c:v>0.17515198616948174</c:v>
                </c:pt>
                <c:pt idx="314">
                  <c:v>0.17385747563174903</c:v>
                </c:pt>
                <c:pt idx="315">
                  <c:v>0.1765213761695322</c:v>
                </c:pt>
                <c:pt idx="316">
                  <c:v>0.17487602616947129</c:v>
                </c:pt>
                <c:pt idx="317">
                  <c:v>0.17616470616943072</c:v>
                </c:pt>
                <c:pt idx="318">
                  <c:v>0.17576892616948239</c:v>
                </c:pt>
                <c:pt idx="319">
                  <c:v>0.17485832616924321</c:v>
                </c:pt>
                <c:pt idx="320">
                  <c:v>0.17435315616941693</c:v>
                </c:pt>
                <c:pt idx="321">
                  <c:v>0.17333889985359024</c:v>
                </c:pt>
                <c:pt idx="322">
                  <c:v>0.17294574616950367</c:v>
                </c:pt>
                <c:pt idx="323">
                  <c:v>0.17364970616948491</c:v>
                </c:pt>
                <c:pt idx="324">
                  <c:v>0.17185743616957441</c:v>
                </c:pt>
                <c:pt idx="325">
                  <c:v>0.17232758616944471</c:v>
                </c:pt>
                <c:pt idx="326">
                  <c:v>0.17088045950281144</c:v>
                </c:pt>
                <c:pt idx="327">
                  <c:v>0.16995029616953186</c:v>
                </c:pt>
                <c:pt idx="328">
                  <c:v>0.16921950616955428</c:v>
                </c:pt>
                <c:pt idx="329">
                  <c:v>0.16990235616948751</c:v>
                </c:pt>
                <c:pt idx="330">
                  <c:v>0.16902969687653524</c:v>
                </c:pt>
                <c:pt idx="331">
                  <c:v>0.16842792616947141</c:v>
                </c:pt>
                <c:pt idx="332">
                  <c:v>0.16764867616963386</c:v>
                </c:pt>
                <c:pt idx="333">
                  <c:v>0.16803129283614768</c:v>
                </c:pt>
                <c:pt idx="334">
                  <c:v>0.16701071847715809</c:v>
                </c:pt>
                <c:pt idx="335">
                  <c:v>0.16541673616947647</c:v>
                </c:pt>
                <c:pt idx="336">
                  <c:v>0.16552234195899021</c:v>
                </c:pt>
                <c:pt idx="337">
                  <c:v>0.16354768616946597</c:v>
                </c:pt>
                <c:pt idx="338">
                  <c:v>0.16173408616940352</c:v>
                </c:pt>
                <c:pt idx="339">
                  <c:v>0.16196347616946169</c:v>
                </c:pt>
                <c:pt idx="340">
                  <c:v>0.16070132616954425</c:v>
                </c:pt>
                <c:pt idx="341">
                  <c:v>0.16025815425939541</c:v>
                </c:pt>
                <c:pt idx="342">
                  <c:v>0.15917908770796912</c:v>
                </c:pt>
                <c:pt idx="343">
                  <c:v>0.15701637616948047</c:v>
                </c:pt>
                <c:pt idx="344">
                  <c:v>0.15781117718975679</c:v>
                </c:pt>
                <c:pt idx="345">
                  <c:v>0.15655424616944949</c:v>
                </c:pt>
                <c:pt idx="346">
                  <c:v>0.15594353616955939</c:v>
                </c:pt>
                <c:pt idx="347">
                  <c:v>0.15531678616957856</c:v>
                </c:pt>
                <c:pt idx="348">
                  <c:v>0.15545652515943709</c:v>
                </c:pt>
                <c:pt idx="349">
                  <c:v>0.15523084616955884</c:v>
                </c:pt>
                <c:pt idx="350">
                  <c:v>0.15440280798773667</c:v>
                </c:pt>
                <c:pt idx="351">
                  <c:v>0.15169797911065075</c:v>
                </c:pt>
                <c:pt idx="352">
                  <c:v>0.15145072616942942</c:v>
                </c:pt>
                <c:pt idx="353">
                  <c:v>0.15213065647245139</c:v>
                </c:pt>
                <c:pt idx="354">
                  <c:v>0.15082328616941287</c:v>
                </c:pt>
                <c:pt idx="355">
                  <c:v>0.14961084616955134</c:v>
                </c:pt>
                <c:pt idx="356">
                  <c:v>0.14806475616943296</c:v>
                </c:pt>
                <c:pt idx="357">
                  <c:v>0.14632825616942602</c:v>
                </c:pt>
                <c:pt idx="358">
                  <c:v>0.1442451756198864</c:v>
                </c:pt>
                <c:pt idx="359">
                  <c:v>0.14457042277960852</c:v>
                </c:pt>
                <c:pt idx="360">
                  <c:v>0.13498789777449396</c:v>
                </c:pt>
                <c:pt idx="361">
                  <c:v>0.13283424616943793</c:v>
                </c:pt>
                <c:pt idx="362">
                  <c:v>0.13160633616948328</c:v>
                </c:pt>
                <c:pt idx="363">
                  <c:v>0.13005177616946639</c:v>
                </c:pt>
                <c:pt idx="364">
                  <c:v>0.12859247723324072</c:v>
                </c:pt>
                <c:pt idx="365">
                  <c:v>0.12784528001559206</c:v>
                </c:pt>
                <c:pt idx="366">
                  <c:v>0.12314394435131268</c:v>
                </c:pt>
                <c:pt idx="367">
                  <c:v>0.12259584616947461</c:v>
                </c:pt>
                <c:pt idx="368">
                  <c:v>0.12089023616945839</c:v>
                </c:pt>
                <c:pt idx="369">
                  <c:v>0.12117930616952315</c:v>
                </c:pt>
                <c:pt idx="370">
                  <c:v>0.11983053526043363</c:v>
                </c:pt>
                <c:pt idx="371">
                  <c:v>0.11955939616954935</c:v>
                </c:pt>
                <c:pt idx="372">
                  <c:v>0.11829052616954527</c:v>
                </c:pt>
                <c:pt idx="373">
                  <c:v>0.11777766616944507</c:v>
                </c:pt>
                <c:pt idx="374">
                  <c:v>0.11660137616948418</c:v>
                </c:pt>
                <c:pt idx="375">
                  <c:v>0.11627762616946311</c:v>
                </c:pt>
                <c:pt idx="376">
                  <c:v>0.11770030870914638</c:v>
                </c:pt>
                <c:pt idx="377">
                  <c:v>0.11868288703905705</c:v>
                </c:pt>
                <c:pt idx="378">
                  <c:v>0.11885400616948515</c:v>
                </c:pt>
                <c:pt idx="379">
                  <c:v>0.11876674616939928</c:v>
                </c:pt>
                <c:pt idx="380">
                  <c:v>0.11985502616948909</c:v>
                </c:pt>
                <c:pt idx="381">
                  <c:v>0.11851200616955282</c:v>
                </c:pt>
                <c:pt idx="382">
                  <c:v>0.11743607671895999</c:v>
                </c:pt>
                <c:pt idx="383">
                  <c:v>0.11920807393069323</c:v>
                </c:pt>
                <c:pt idx="384">
                  <c:v>0.1222205540046135</c:v>
                </c:pt>
                <c:pt idx="385">
                  <c:v>0.1213207561695242</c:v>
                </c:pt>
                <c:pt idx="386">
                  <c:v>0.12124774616934532</c:v>
                </c:pt>
                <c:pt idx="387">
                  <c:v>0.12265393616947051</c:v>
                </c:pt>
                <c:pt idx="388">
                  <c:v>0.12329749675770074</c:v>
                </c:pt>
                <c:pt idx="389">
                  <c:v>0.12503262616945668</c:v>
                </c:pt>
                <c:pt idx="390">
                  <c:v>0.12510112616955354</c:v>
                </c:pt>
                <c:pt idx="391">
                  <c:v>0.12607857616944768</c:v>
                </c:pt>
                <c:pt idx="392">
                  <c:v>0.124915406169535</c:v>
                </c:pt>
                <c:pt idx="393">
                  <c:v>0.12577004616940721</c:v>
                </c:pt>
                <c:pt idx="394">
                  <c:v>0.12765068616950237</c:v>
                </c:pt>
                <c:pt idx="395">
                  <c:v>0.1263896369220987</c:v>
                </c:pt>
                <c:pt idx="396">
                  <c:v>0.12685412616943381</c:v>
                </c:pt>
                <c:pt idx="397">
                  <c:v>0.12838513178742564</c:v>
                </c:pt>
                <c:pt idx="398">
                  <c:v>0.13003476410058568</c:v>
                </c:pt>
                <c:pt idx="399">
                  <c:v>0.13003095616947746</c:v>
                </c:pt>
                <c:pt idx="400">
                  <c:v>0.12800004839171208</c:v>
                </c:pt>
                <c:pt idx="401">
                  <c:v>0.13032708616958638</c:v>
                </c:pt>
                <c:pt idx="402">
                  <c:v>0.13015250616948038</c:v>
                </c:pt>
                <c:pt idx="403">
                  <c:v>0.13040446616945212</c:v>
                </c:pt>
                <c:pt idx="404">
                  <c:v>0.13155725616944391</c:v>
                </c:pt>
                <c:pt idx="405">
                  <c:v>0.13301343569327198</c:v>
                </c:pt>
                <c:pt idx="406">
                  <c:v>0.13415773728061686</c:v>
                </c:pt>
                <c:pt idx="407">
                  <c:v>0.13577804616953421</c:v>
                </c:pt>
                <c:pt idx="408">
                  <c:v>0.13608598616951895</c:v>
                </c:pt>
                <c:pt idx="409">
                  <c:v>0.13701347616942924</c:v>
                </c:pt>
                <c:pt idx="410">
                  <c:v>0.13741452616947941</c:v>
                </c:pt>
                <c:pt idx="411">
                  <c:v>0.13705474738149831</c:v>
                </c:pt>
                <c:pt idx="412">
                  <c:v>0.1383315461694537</c:v>
                </c:pt>
                <c:pt idx="413">
                  <c:v>0.14022423907269438</c:v>
                </c:pt>
                <c:pt idx="414">
                  <c:v>0.1384198569386399</c:v>
                </c:pt>
                <c:pt idx="415">
                  <c:v>0.14032352616948168</c:v>
                </c:pt>
                <c:pt idx="416">
                  <c:v>0.14052896616955468</c:v>
                </c:pt>
                <c:pt idx="417">
                  <c:v>0.14056839616940001</c:v>
                </c:pt>
                <c:pt idx="418">
                  <c:v>0.1409677473814957</c:v>
                </c:pt>
                <c:pt idx="419">
                  <c:v>0.1421581061694184</c:v>
                </c:pt>
                <c:pt idx="420">
                  <c:v>0.14285833616943969</c:v>
                </c:pt>
                <c:pt idx="421">
                  <c:v>0.14440434768846486</c:v>
                </c:pt>
                <c:pt idx="422">
                  <c:v>0.14522613154588299</c:v>
                </c:pt>
                <c:pt idx="423">
                  <c:v>0.14617254536149471</c:v>
                </c:pt>
                <c:pt idx="424">
                  <c:v>0.14664529616943914</c:v>
                </c:pt>
                <c:pt idx="425">
                  <c:v>0.14692948616952653</c:v>
                </c:pt>
                <c:pt idx="426">
                  <c:v>0.14743685616944943</c:v>
                </c:pt>
                <c:pt idx="427">
                  <c:v>0.14740484616943703</c:v>
                </c:pt>
                <c:pt idx="428">
                  <c:v>0.14744198331241926</c:v>
                </c:pt>
                <c:pt idx="429">
                  <c:v>0.14944116105323282</c:v>
                </c:pt>
                <c:pt idx="430">
                  <c:v>0.15004956998969021</c:v>
                </c:pt>
                <c:pt idx="431">
                  <c:v>0.15024557616948209</c:v>
                </c:pt>
                <c:pt idx="432">
                  <c:v>0.15008518616934946</c:v>
                </c:pt>
                <c:pt idx="433">
                  <c:v>0.15091997616957564</c:v>
                </c:pt>
                <c:pt idx="434">
                  <c:v>0.15194004031094752</c:v>
                </c:pt>
                <c:pt idx="435">
                  <c:v>0.15138063616942113</c:v>
                </c:pt>
                <c:pt idx="436">
                  <c:v>0.15191022616956248</c:v>
                </c:pt>
                <c:pt idx="437">
                  <c:v>0.15167892616949541</c:v>
                </c:pt>
                <c:pt idx="438">
                  <c:v>0.15225662616947491</c:v>
                </c:pt>
                <c:pt idx="439">
                  <c:v>0.15409439809927547</c:v>
                </c:pt>
                <c:pt idx="440">
                  <c:v>0.15383999695599498</c:v>
                </c:pt>
                <c:pt idx="441">
                  <c:v>0.15526136616944131</c:v>
                </c:pt>
                <c:pt idx="442">
                  <c:v>0.15277036616949188</c:v>
                </c:pt>
                <c:pt idx="443">
                  <c:v>0.15551534616936694</c:v>
                </c:pt>
                <c:pt idx="444">
                  <c:v>0.15363517616944491</c:v>
                </c:pt>
                <c:pt idx="445">
                  <c:v>0.15520657566449383</c:v>
                </c:pt>
                <c:pt idx="446">
                  <c:v>0.15409459616945778</c:v>
                </c:pt>
                <c:pt idx="447">
                  <c:v>0.1526007595027892</c:v>
                </c:pt>
                <c:pt idx="448">
                  <c:v>0.15605168866943608</c:v>
                </c:pt>
                <c:pt idx="449">
                  <c:v>0.15591888616957353</c:v>
                </c:pt>
                <c:pt idx="450">
                  <c:v>0.15573240616953438</c:v>
                </c:pt>
                <c:pt idx="451">
                  <c:v>0.15668507616953775</c:v>
                </c:pt>
                <c:pt idx="452">
                  <c:v>0.15665884839172886</c:v>
                </c:pt>
                <c:pt idx="453">
                  <c:v>0.15709492616946402</c:v>
                </c:pt>
                <c:pt idx="454">
                  <c:v>0.15722206616950984</c:v>
                </c:pt>
                <c:pt idx="455">
                  <c:v>0.15740769616951436</c:v>
                </c:pt>
                <c:pt idx="456">
                  <c:v>0.15879981535869117</c:v>
                </c:pt>
                <c:pt idx="457">
                  <c:v>0.15719590741940717</c:v>
                </c:pt>
                <c:pt idx="458">
                  <c:v>0.15769531434155226</c:v>
                </c:pt>
                <c:pt idx="459">
                  <c:v>0.15807120616949574</c:v>
                </c:pt>
                <c:pt idx="460">
                  <c:v>0.15752379616945691</c:v>
                </c:pt>
                <c:pt idx="461">
                  <c:v>0.15753548616945123</c:v>
                </c:pt>
                <c:pt idx="462">
                  <c:v>0.15799013616940338</c:v>
                </c:pt>
                <c:pt idx="463">
                  <c:v>0.15766549573466224</c:v>
                </c:pt>
                <c:pt idx="464">
                  <c:v>0.15597446199038273</c:v>
                </c:pt>
                <c:pt idx="465">
                  <c:v>0.1561713661694315</c:v>
                </c:pt>
                <c:pt idx="466">
                  <c:v>0.15677462616950777</c:v>
                </c:pt>
                <c:pt idx="467">
                  <c:v>0.15580844616947381</c:v>
                </c:pt>
                <c:pt idx="468">
                  <c:v>0.15697184616951176</c:v>
                </c:pt>
                <c:pt idx="469">
                  <c:v>0.15861452389671626</c:v>
                </c:pt>
                <c:pt idx="470">
                  <c:v>0.15345705474079846</c:v>
                </c:pt>
                <c:pt idx="471">
                  <c:v>0.15655314657767896</c:v>
                </c:pt>
                <c:pt idx="472">
                  <c:v>0.15447527616939324</c:v>
                </c:pt>
                <c:pt idx="473">
                  <c:v>0.15536120616957327</c:v>
                </c:pt>
                <c:pt idx="474">
                  <c:v>0.15587853616960956</c:v>
                </c:pt>
                <c:pt idx="475">
                  <c:v>0.15446011616946057</c:v>
                </c:pt>
                <c:pt idx="476">
                  <c:v>0.15546110616946915</c:v>
                </c:pt>
                <c:pt idx="477">
                  <c:v>0.15729313703900558</c:v>
                </c:pt>
                <c:pt idx="478">
                  <c:v>0.15537332887218724</c:v>
                </c:pt>
                <c:pt idx="479">
                  <c:v>0.15337791616941843</c:v>
                </c:pt>
                <c:pt idx="480">
                  <c:v>0.15446547616944931</c:v>
                </c:pt>
                <c:pt idx="481">
                  <c:v>0.15488217616949412</c:v>
                </c:pt>
                <c:pt idx="482">
                  <c:v>0.15423136616954047</c:v>
                </c:pt>
                <c:pt idx="483">
                  <c:v>0.15301188127152474</c:v>
                </c:pt>
                <c:pt idx="484">
                  <c:v>0.15330530616955684</c:v>
                </c:pt>
                <c:pt idx="485">
                  <c:v>0.15254368616962252</c:v>
                </c:pt>
                <c:pt idx="486">
                  <c:v>0.15114302616940756</c:v>
                </c:pt>
                <c:pt idx="487">
                  <c:v>0.15086893172502908</c:v>
                </c:pt>
                <c:pt idx="488">
                  <c:v>0.15124689616944001</c:v>
                </c:pt>
                <c:pt idx="489">
                  <c:v>0.14984946455328474</c:v>
                </c:pt>
                <c:pt idx="490">
                  <c:v>0.15049866616944063</c:v>
                </c:pt>
                <c:pt idx="491">
                  <c:v>0.15074882616951871</c:v>
                </c:pt>
                <c:pt idx="492">
                  <c:v>0.15027844616950883</c:v>
                </c:pt>
                <c:pt idx="493">
                  <c:v>0.15036386616938571</c:v>
                </c:pt>
                <c:pt idx="494">
                  <c:v>0.14951973143263375</c:v>
                </c:pt>
                <c:pt idx="495">
                  <c:v>0.15194833849824421</c:v>
                </c:pt>
                <c:pt idx="496">
                  <c:v>0.15283092616957106</c:v>
                </c:pt>
                <c:pt idx="497">
                  <c:v>0.15236472616945221</c:v>
                </c:pt>
                <c:pt idx="498">
                  <c:v>0.15259370616944098</c:v>
                </c:pt>
                <c:pt idx="499">
                  <c:v>0.15500789616939462</c:v>
                </c:pt>
                <c:pt idx="500">
                  <c:v>0.1523062261694863</c:v>
                </c:pt>
                <c:pt idx="501">
                  <c:v>0.15595567718996531</c:v>
                </c:pt>
                <c:pt idx="502">
                  <c:v>0.1565750379341182</c:v>
                </c:pt>
                <c:pt idx="503">
                  <c:v>0.15711911847716964</c:v>
                </c:pt>
                <c:pt idx="504">
                  <c:v>0.15851421616949377</c:v>
                </c:pt>
                <c:pt idx="505">
                  <c:v>0.15746314616951934</c:v>
                </c:pt>
                <c:pt idx="506">
                  <c:v>0.15788780616961171</c:v>
                </c:pt>
                <c:pt idx="507">
                  <c:v>0.15716294138688641</c:v>
                </c:pt>
                <c:pt idx="508">
                  <c:v>0.15883758616945468</c:v>
                </c:pt>
                <c:pt idx="509">
                  <c:v>0.15852148692900439</c:v>
                </c:pt>
                <c:pt idx="510">
                  <c:v>0.15827807182179787</c:v>
                </c:pt>
                <c:pt idx="511">
                  <c:v>0.15826560616943694</c:v>
                </c:pt>
                <c:pt idx="512">
                  <c:v>0.15811827616954591</c:v>
                </c:pt>
                <c:pt idx="513">
                  <c:v>0.15850051392460782</c:v>
                </c:pt>
                <c:pt idx="514">
                  <c:v>0.15873752616948891</c:v>
                </c:pt>
                <c:pt idx="515">
                  <c:v>0.15798967616960624</c:v>
                </c:pt>
                <c:pt idx="516">
                  <c:v>0.15810403616954721</c:v>
                </c:pt>
                <c:pt idx="517">
                  <c:v>0.15788851349340421</c:v>
                </c:pt>
                <c:pt idx="518">
                  <c:v>0.16005262616947388</c:v>
                </c:pt>
                <c:pt idx="519">
                  <c:v>0.15843246122101143</c:v>
                </c:pt>
                <c:pt idx="520">
                  <c:v>0.15756923616945123</c:v>
                </c:pt>
                <c:pt idx="521">
                  <c:v>0.15744692616958411</c:v>
                </c:pt>
                <c:pt idx="522">
                  <c:v>0.15780275616944575</c:v>
                </c:pt>
                <c:pt idx="523">
                  <c:v>0.15753622616956894</c:v>
                </c:pt>
                <c:pt idx="524">
                  <c:v>0.15754767616944348</c:v>
                </c:pt>
                <c:pt idx="525">
                  <c:v>0.15764230058810857</c:v>
                </c:pt>
                <c:pt idx="526">
                  <c:v>0.15774968677550347</c:v>
                </c:pt>
                <c:pt idx="527">
                  <c:v>0.16100762616947861</c:v>
                </c:pt>
                <c:pt idx="528">
                  <c:v>0.15799737616949086</c:v>
                </c:pt>
                <c:pt idx="529">
                  <c:v>0.15764064616941226</c:v>
                </c:pt>
                <c:pt idx="530">
                  <c:v>0.15708866616950001</c:v>
                </c:pt>
                <c:pt idx="531">
                  <c:v>0.15798431616944741</c:v>
                </c:pt>
                <c:pt idx="532">
                  <c:v>0.15984260511675091</c:v>
                </c:pt>
                <c:pt idx="533">
                  <c:v>0.15829694616951454</c:v>
                </c:pt>
                <c:pt idx="534">
                  <c:v>0.15815898616949697</c:v>
                </c:pt>
                <c:pt idx="535">
                  <c:v>0.15910697616939753</c:v>
                </c:pt>
                <c:pt idx="536">
                  <c:v>0.156403658778274</c:v>
                </c:pt>
                <c:pt idx="537">
                  <c:v>0.15762786616943483</c:v>
                </c:pt>
                <c:pt idx="538">
                  <c:v>0.1577116371584002</c:v>
                </c:pt>
                <c:pt idx="539">
                  <c:v>0.15633483616944974</c:v>
                </c:pt>
                <c:pt idx="540">
                  <c:v>0.15621166616946919</c:v>
                </c:pt>
                <c:pt idx="541">
                  <c:v>0.15925986616959192</c:v>
                </c:pt>
                <c:pt idx="542">
                  <c:v>0.15602328616950023</c:v>
                </c:pt>
                <c:pt idx="543">
                  <c:v>0.15557204616946796</c:v>
                </c:pt>
                <c:pt idx="544">
                  <c:v>0.15902869759811741</c:v>
                </c:pt>
                <c:pt idx="545">
                  <c:v>0.15549953526037577</c:v>
                </c:pt>
                <c:pt idx="546">
                  <c:v>0.15659230616942973</c:v>
                </c:pt>
                <c:pt idx="547">
                  <c:v>0.15701832616943581</c:v>
                </c:pt>
                <c:pt idx="548">
                  <c:v>0.15672428616950668</c:v>
                </c:pt>
                <c:pt idx="549">
                  <c:v>0.15693491616941946</c:v>
                </c:pt>
                <c:pt idx="550">
                  <c:v>0.158549541063181</c:v>
                </c:pt>
                <c:pt idx="551">
                  <c:v>0.15661552616948884</c:v>
                </c:pt>
                <c:pt idx="552">
                  <c:v>0.15594288616945612</c:v>
                </c:pt>
                <c:pt idx="553">
                  <c:v>0.15563299653982238</c:v>
                </c:pt>
                <c:pt idx="554">
                  <c:v>0.15651093386176787</c:v>
                </c:pt>
                <c:pt idx="555">
                  <c:v>0.15756965616944318</c:v>
                </c:pt>
                <c:pt idx="556">
                  <c:v>0.15529376616947874</c:v>
                </c:pt>
                <c:pt idx="557">
                  <c:v>0.15671577923076541</c:v>
                </c:pt>
                <c:pt idx="558">
                  <c:v>0.15728904616943901</c:v>
                </c:pt>
                <c:pt idx="559">
                  <c:v>0.15728716616949662</c:v>
                </c:pt>
                <c:pt idx="560">
                  <c:v>0.15691883616949626</c:v>
                </c:pt>
                <c:pt idx="561">
                  <c:v>0.15850747616953267</c:v>
                </c:pt>
                <c:pt idx="562">
                  <c:v>0.15860076902659159</c:v>
                </c:pt>
                <c:pt idx="563">
                  <c:v>0.1592089027652723</c:v>
                </c:pt>
                <c:pt idx="564">
                  <c:v>0.15835098616949536</c:v>
                </c:pt>
                <c:pt idx="565">
                  <c:v>0.15709169616941696</c:v>
                </c:pt>
                <c:pt idx="566">
                  <c:v>0.15830820616952251</c:v>
                </c:pt>
                <c:pt idx="567">
                  <c:v>0.1588633561694342</c:v>
                </c:pt>
                <c:pt idx="568">
                  <c:v>0.1600542461695369</c:v>
                </c:pt>
                <c:pt idx="569">
                  <c:v>0.15922233025106927</c:v>
                </c:pt>
                <c:pt idx="570">
                  <c:v>0.15963330616943988</c:v>
                </c:pt>
                <c:pt idx="571">
                  <c:v>0.16274262616947521</c:v>
                </c:pt>
                <c:pt idx="572">
                  <c:v>0.16048394045517989</c:v>
                </c:pt>
                <c:pt idx="573">
                  <c:v>0.16013234616960403</c:v>
                </c:pt>
                <c:pt idx="574">
                  <c:v>0.16192832616948749</c:v>
                </c:pt>
                <c:pt idx="575">
                  <c:v>0.16187012616953189</c:v>
                </c:pt>
                <c:pt idx="576">
                  <c:v>0.16384454283614525</c:v>
                </c:pt>
                <c:pt idx="577">
                  <c:v>0.16302088616960475</c:v>
                </c:pt>
                <c:pt idx="578">
                  <c:v>0.1637598061695229</c:v>
                </c:pt>
                <c:pt idx="579">
                  <c:v>0.16364929616950974</c:v>
                </c:pt>
                <c:pt idx="580">
                  <c:v>0.16571676253306591</c:v>
                </c:pt>
                <c:pt idx="581">
                  <c:v>0.16573298331235292</c:v>
                </c:pt>
                <c:pt idx="582">
                  <c:v>0.16655966616934847</c:v>
                </c:pt>
                <c:pt idx="583">
                  <c:v>0.16467467718983619</c:v>
                </c:pt>
                <c:pt idx="584">
                  <c:v>0.16375290616950622</c:v>
                </c:pt>
                <c:pt idx="585">
                  <c:v>0.16449976616949902</c:v>
                </c:pt>
                <c:pt idx="586">
                  <c:v>0.16387195616954367</c:v>
                </c:pt>
                <c:pt idx="587">
                  <c:v>0.16503472616935255</c:v>
                </c:pt>
                <c:pt idx="588">
                  <c:v>0.1660788961695232</c:v>
                </c:pt>
                <c:pt idx="589">
                  <c:v>0.16424705474094051</c:v>
                </c:pt>
                <c:pt idx="590">
                  <c:v>0.16346104722214272</c:v>
                </c:pt>
                <c:pt idx="591">
                  <c:v>0.16397808616943652</c:v>
                </c:pt>
                <c:pt idx="592">
                  <c:v>0.16171784616956594</c:v>
                </c:pt>
                <c:pt idx="593">
                  <c:v>0.16313466616941238</c:v>
                </c:pt>
                <c:pt idx="594">
                  <c:v>0.16243676616939268</c:v>
                </c:pt>
                <c:pt idx="595">
                  <c:v>0.16169491352582099</c:v>
                </c:pt>
                <c:pt idx="596">
                  <c:v>0.1606364761695005</c:v>
                </c:pt>
                <c:pt idx="597">
                  <c:v>0.16221759985371875</c:v>
                </c:pt>
                <c:pt idx="598">
                  <c:v>0.16193023486512506</c:v>
                </c:pt>
                <c:pt idx="599">
                  <c:v>0.16189783616951559</c:v>
                </c:pt>
                <c:pt idx="600">
                  <c:v>0.16326141616956141</c:v>
                </c:pt>
                <c:pt idx="601">
                  <c:v>0.16308750495731772</c:v>
                </c:pt>
                <c:pt idx="602">
                  <c:v>0.16220870616952254</c:v>
                </c:pt>
                <c:pt idx="603">
                  <c:v>0.16369565616933821</c:v>
                </c:pt>
                <c:pt idx="604">
                  <c:v>0.16449144616954944</c:v>
                </c:pt>
                <c:pt idx="605">
                  <c:v>0.16347447616942673</c:v>
                </c:pt>
                <c:pt idx="606">
                  <c:v>0.16618636529990738</c:v>
                </c:pt>
                <c:pt idx="607">
                  <c:v>0.16470039212693208</c:v>
                </c:pt>
                <c:pt idx="608">
                  <c:v>0.16456149616946944</c:v>
                </c:pt>
                <c:pt idx="609">
                  <c:v>0.16471002616947342</c:v>
                </c:pt>
                <c:pt idx="610">
                  <c:v>0.16644746616941614</c:v>
                </c:pt>
                <c:pt idx="611">
                  <c:v>0.16476378616943099</c:v>
                </c:pt>
                <c:pt idx="612">
                  <c:v>0.16440187616952073</c:v>
                </c:pt>
                <c:pt idx="613">
                  <c:v>0.16579815558124314</c:v>
                </c:pt>
                <c:pt idx="614">
                  <c:v>0.16466066616960967</c:v>
                </c:pt>
                <c:pt idx="615">
                  <c:v>0.16589147232333801</c:v>
                </c:pt>
                <c:pt idx="616">
                  <c:v>0.16386105754206451</c:v>
                </c:pt>
                <c:pt idx="617">
                  <c:v>0.16432322616944361</c:v>
                </c:pt>
                <c:pt idx="618">
                  <c:v>0.16372704616948419</c:v>
                </c:pt>
                <c:pt idx="619">
                  <c:v>0.16323398100810493</c:v>
                </c:pt>
                <c:pt idx="620">
                  <c:v>0.16308684957365918</c:v>
                </c:pt>
                <c:pt idx="621">
                  <c:v>0.16219642616957231</c:v>
                </c:pt>
                <c:pt idx="622">
                  <c:v>0.1605016261694204</c:v>
                </c:pt>
                <c:pt idx="623">
                  <c:v>0.16080444435134236</c:v>
                </c:pt>
                <c:pt idx="624">
                  <c:v>0.15627413341580648</c:v>
                </c:pt>
                <c:pt idx="625">
                  <c:v>0.15637751276739237</c:v>
                </c:pt>
                <c:pt idx="626">
                  <c:v>0.15571627616935793</c:v>
                </c:pt>
                <c:pt idx="627">
                  <c:v>0.1554885761695175</c:v>
                </c:pt>
                <c:pt idx="628">
                  <c:v>0.15483357616946591</c:v>
                </c:pt>
                <c:pt idx="629">
                  <c:v>0.15192267616959043</c:v>
                </c:pt>
                <c:pt idx="630">
                  <c:v>0.15298418739392658</c:v>
                </c:pt>
                <c:pt idx="631">
                  <c:v>0.15003808616933206</c:v>
                </c:pt>
                <c:pt idx="632">
                  <c:v>0.14959548331232564</c:v>
                </c:pt>
                <c:pt idx="633">
                  <c:v>0.14856646199032794</c:v>
                </c:pt>
                <c:pt idx="634">
                  <c:v>0.14894405616952652</c:v>
                </c:pt>
                <c:pt idx="635">
                  <c:v>0.14782346616947023</c:v>
                </c:pt>
                <c:pt idx="636">
                  <c:v>0.14748310616938937</c:v>
                </c:pt>
                <c:pt idx="637">
                  <c:v>0.14676452200276921</c:v>
                </c:pt>
                <c:pt idx="638">
                  <c:v>0.14777674616948391</c:v>
                </c:pt>
                <c:pt idx="639">
                  <c:v>0.14672980616956033</c:v>
                </c:pt>
                <c:pt idx="640">
                  <c:v>0.14660565616952681</c:v>
                </c:pt>
                <c:pt idx="641">
                  <c:v>0.14222012616946267</c:v>
                </c:pt>
                <c:pt idx="642">
                  <c:v>0.14317692467690787</c:v>
                </c:pt>
                <c:pt idx="643">
                  <c:v>0.14457326747377408</c:v>
                </c:pt>
                <c:pt idx="644">
                  <c:v>0.14316310852244418</c:v>
                </c:pt>
                <c:pt idx="645">
                  <c:v>0.14490625616952044</c:v>
                </c:pt>
                <c:pt idx="646">
                  <c:v>0.14402858616941239</c:v>
                </c:pt>
                <c:pt idx="647">
                  <c:v>0.14365062616943192</c:v>
                </c:pt>
                <c:pt idx="648">
                  <c:v>0.14554808616954096</c:v>
                </c:pt>
                <c:pt idx="649">
                  <c:v>0.14599521800627749</c:v>
                </c:pt>
                <c:pt idx="650">
                  <c:v>0.14362497911066888</c:v>
                </c:pt>
                <c:pt idx="651">
                  <c:v>0.14673457061391557</c:v>
                </c:pt>
                <c:pt idx="652">
                  <c:v>0.14551355616949063</c:v>
                </c:pt>
                <c:pt idx="653">
                  <c:v>0.14482192616945611</c:v>
                </c:pt>
                <c:pt idx="654">
                  <c:v>0.14553843616947451</c:v>
                </c:pt>
                <c:pt idx="655">
                  <c:v>0.14539267718990345</c:v>
                </c:pt>
                <c:pt idx="656">
                  <c:v>0.14513269616952584</c:v>
                </c:pt>
                <c:pt idx="657">
                  <c:v>0.14356815616939447</c:v>
                </c:pt>
                <c:pt idx="658">
                  <c:v>0.14398372616949498</c:v>
                </c:pt>
                <c:pt idx="659">
                  <c:v>0.14687262616946839</c:v>
                </c:pt>
                <c:pt idx="660">
                  <c:v>0.14554106902670591</c:v>
                </c:pt>
                <c:pt idx="661">
                  <c:v>0.14417584616938939</c:v>
                </c:pt>
                <c:pt idx="662">
                  <c:v>0.14304306946839099</c:v>
                </c:pt>
                <c:pt idx="663">
                  <c:v>0.14503271616942495</c:v>
                </c:pt>
                <c:pt idx="664">
                  <c:v>0.14307053616943224</c:v>
                </c:pt>
                <c:pt idx="665">
                  <c:v>0.14397419616955176</c:v>
                </c:pt>
                <c:pt idx="666">
                  <c:v>0.14309361616946628</c:v>
                </c:pt>
                <c:pt idx="667">
                  <c:v>0.14438233269123693</c:v>
                </c:pt>
                <c:pt idx="668">
                  <c:v>0.14351538374522535</c:v>
                </c:pt>
                <c:pt idx="669">
                  <c:v>0.14466199759807821</c:v>
                </c:pt>
                <c:pt idx="670">
                  <c:v>0.14341270616940033</c:v>
                </c:pt>
                <c:pt idx="671">
                  <c:v>0.14186551616948861</c:v>
                </c:pt>
                <c:pt idx="672">
                  <c:v>0.14367598616952648</c:v>
                </c:pt>
                <c:pt idx="673">
                  <c:v>0.14081518739395449</c:v>
                </c:pt>
                <c:pt idx="674">
                  <c:v>0.14145226616939546</c:v>
                </c:pt>
                <c:pt idx="675">
                  <c:v>0.1400753761694489</c:v>
                </c:pt>
                <c:pt idx="676">
                  <c:v>0.13989059616952204</c:v>
                </c:pt>
                <c:pt idx="677">
                  <c:v>0.14025219138690687</c:v>
                </c:pt>
                <c:pt idx="678">
                  <c:v>0.13871449826258722</c:v>
                </c:pt>
                <c:pt idx="679">
                  <c:v>0.13962070950289274</c:v>
                </c:pt>
                <c:pt idx="680">
                  <c:v>0.13951009616937454</c:v>
                </c:pt>
                <c:pt idx="681">
                  <c:v>0.13806120616956721</c:v>
                </c:pt>
                <c:pt idx="682">
                  <c:v>0.13751310562149438</c:v>
                </c:pt>
                <c:pt idx="683">
                  <c:v>0.13647262616947842</c:v>
                </c:pt>
                <c:pt idx="684">
                  <c:v>0.13393397616952996</c:v>
                </c:pt>
                <c:pt idx="685">
                  <c:v>0.13299523441693897</c:v>
                </c:pt>
                <c:pt idx="686">
                  <c:v>0.13275784616945441</c:v>
                </c:pt>
                <c:pt idx="687">
                  <c:v>0.130903226169508</c:v>
                </c:pt>
                <c:pt idx="688">
                  <c:v>0.12945063616943744</c:v>
                </c:pt>
                <c:pt idx="689">
                  <c:v>0.12951129616946883</c:v>
                </c:pt>
                <c:pt idx="690">
                  <c:v>0.1284959932580847</c:v>
                </c:pt>
                <c:pt idx="691">
                  <c:v>0.13021623907268096</c:v>
                </c:pt>
                <c:pt idx="692">
                  <c:v>0.12727469283622406</c:v>
                </c:pt>
                <c:pt idx="693">
                  <c:v>0.12454408616939361</c:v>
                </c:pt>
                <c:pt idx="694">
                  <c:v>0.12626470616953611</c:v>
                </c:pt>
                <c:pt idx="695">
                  <c:v>0.1244223861693996</c:v>
                </c:pt>
                <c:pt idx="696">
                  <c:v>0.12567305474090062</c:v>
                </c:pt>
                <c:pt idx="697">
                  <c:v>0.12505438616943845</c:v>
                </c:pt>
                <c:pt idx="698">
                  <c:v>0.1258160472221164</c:v>
                </c:pt>
                <c:pt idx="699">
                  <c:v>0.12407866616953811</c:v>
                </c:pt>
                <c:pt idx="700">
                  <c:v>0.12400049616940118</c:v>
                </c:pt>
                <c:pt idx="701">
                  <c:v>0.12263764942525786</c:v>
                </c:pt>
                <c:pt idx="702">
                  <c:v>0.12372075616947611</c:v>
                </c:pt>
                <c:pt idx="703">
                  <c:v>0.12320957616933016</c:v>
                </c:pt>
                <c:pt idx="704">
                  <c:v>0.12360222616939609</c:v>
                </c:pt>
                <c:pt idx="705">
                  <c:v>0.12392108616947439</c:v>
                </c:pt>
                <c:pt idx="706">
                  <c:v>0.12269507061407141</c:v>
                </c:pt>
                <c:pt idx="707">
                  <c:v>0.12220950116945062</c:v>
                </c:pt>
                <c:pt idx="708">
                  <c:v>0.12192262616947859</c:v>
                </c:pt>
                <c:pt idx="709">
                  <c:v>0.12348562616951156</c:v>
                </c:pt>
                <c:pt idx="710">
                  <c:v>0.12040335616947562</c:v>
                </c:pt>
                <c:pt idx="711">
                  <c:v>0.12054290616954688</c:v>
                </c:pt>
                <c:pt idx="712">
                  <c:v>0.1201291261695305</c:v>
                </c:pt>
                <c:pt idx="713">
                  <c:v>0.12113415678172167</c:v>
                </c:pt>
                <c:pt idx="714">
                  <c:v>0.12103253616939465</c:v>
                </c:pt>
                <c:pt idx="715">
                  <c:v>0.12228643438865577</c:v>
                </c:pt>
                <c:pt idx="716">
                  <c:v>0.12382723592564562</c:v>
                </c:pt>
                <c:pt idx="717">
                  <c:v>0.12336569616952886</c:v>
                </c:pt>
                <c:pt idx="718">
                  <c:v>0.12467156616952478</c:v>
                </c:pt>
                <c:pt idx="719">
                  <c:v>0.12382610576133875</c:v>
                </c:pt>
                <c:pt idx="720">
                  <c:v>0.12145210616938584</c:v>
                </c:pt>
                <c:pt idx="721">
                  <c:v>0.12368259616961552</c:v>
                </c:pt>
                <c:pt idx="722">
                  <c:v>0.12301020616948222</c:v>
                </c:pt>
                <c:pt idx="723">
                  <c:v>0.12343906452561272</c:v>
                </c:pt>
                <c:pt idx="724">
                  <c:v>0.12577234045515695</c:v>
                </c:pt>
                <c:pt idx="725">
                  <c:v>0.12488949103439481</c:v>
                </c:pt>
                <c:pt idx="726">
                  <c:v>0.12480292616942278</c:v>
                </c:pt>
                <c:pt idx="727">
                  <c:v>0.12496672616956073</c:v>
                </c:pt>
                <c:pt idx="728">
                  <c:v>0.12492032616953008</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0.12744525616943791</c:v>
                </c:pt>
                <c:pt idx="737">
                  <c:v>0.12816512616947764</c:v>
                </c:pt>
                <c:pt idx="738">
                  <c:v>0.12711889482613992</c:v>
                </c:pt>
                <c:pt idx="739">
                  <c:v>0.1291916570973797</c:v>
                </c:pt>
                <c:pt idx="740">
                  <c:v>0.12880215616948476</c:v>
                </c:pt>
                <c:pt idx="741">
                  <c:v>0.12928250616941739</c:v>
                </c:pt>
                <c:pt idx="742">
                  <c:v>0.1285220061693908</c:v>
                </c:pt>
                <c:pt idx="743">
                  <c:v>0.12907378616947091</c:v>
                </c:pt>
                <c:pt idx="744">
                  <c:v>0.12809413637350531</c:v>
                </c:pt>
                <c:pt idx="745">
                  <c:v>0.12964105754205946</c:v>
                </c:pt>
                <c:pt idx="746">
                  <c:v>0.13072262616947228</c:v>
                </c:pt>
                <c:pt idx="747">
                  <c:v>0.12898462616945489</c:v>
                </c:pt>
                <c:pt idx="748">
                  <c:v>0.1289620861694237</c:v>
                </c:pt>
                <c:pt idx="749">
                  <c:v>0.12988282616947797</c:v>
                </c:pt>
                <c:pt idx="750">
                  <c:v>0.12995597616952639</c:v>
                </c:pt>
                <c:pt idx="751">
                  <c:v>0.12893885297351915</c:v>
                </c:pt>
                <c:pt idx="752">
                  <c:v>0.12890247616945771</c:v>
                </c:pt>
                <c:pt idx="753">
                  <c:v>0.12750929616963469</c:v>
                </c:pt>
                <c:pt idx="754">
                  <c:v>0.13000652616948116</c:v>
                </c:pt>
                <c:pt idx="755">
                  <c:v>0.12918262616948067</c:v>
                </c:pt>
                <c:pt idx="756">
                  <c:v>0.13016498980576341</c:v>
                </c:pt>
                <c:pt idx="757">
                  <c:v>0.12817547674427487</c:v>
                </c:pt>
                <c:pt idx="758">
                  <c:v>0.12975950914820089</c:v>
                </c:pt>
                <c:pt idx="759">
                  <c:v>0.13041242616948548</c:v>
                </c:pt>
                <c:pt idx="760">
                  <c:v>0.12988812616950438</c:v>
                </c:pt>
                <c:pt idx="761">
                  <c:v>0.1307778861695397</c:v>
                </c:pt>
                <c:pt idx="762">
                  <c:v>0.13182109616940371</c:v>
                </c:pt>
                <c:pt idx="763">
                  <c:v>0.13201950394730491</c:v>
                </c:pt>
                <c:pt idx="764">
                  <c:v>0.13231075869953202</c:v>
                </c:pt>
                <c:pt idx="765">
                  <c:v>0.13439057616938038</c:v>
                </c:pt>
                <c:pt idx="766">
                  <c:v>0.13435587616957867</c:v>
                </c:pt>
                <c:pt idx="767">
                  <c:v>0.13443966616942793</c:v>
                </c:pt>
                <c:pt idx="768">
                  <c:v>0.13703342616946693</c:v>
                </c:pt>
                <c:pt idx="769">
                  <c:v>0.13637435812825061</c:v>
                </c:pt>
                <c:pt idx="770">
                  <c:v>0.13787677616957669</c:v>
                </c:pt>
                <c:pt idx="771">
                  <c:v>0.13618970616930426</c:v>
                </c:pt>
                <c:pt idx="772">
                  <c:v>0.1384746261694545</c:v>
                </c:pt>
                <c:pt idx="773">
                  <c:v>0.13958341048322637</c:v>
                </c:pt>
                <c:pt idx="774">
                  <c:v>0.13904477616949892</c:v>
                </c:pt>
                <c:pt idx="775">
                  <c:v>0.1401291861695029</c:v>
                </c:pt>
                <c:pt idx="776">
                  <c:v>0.13997428596314876</c:v>
                </c:pt>
                <c:pt idx="777">
                  <c:v>0.14153299616940301</c:v>
                </c:pt>
                <c:pt idx="778">
                  <c:v>0.1411387061694569</c:v>
                </c:pt>
                <c:pt idx="779">
                  <c:v>0.14227734616950741</c:v>
                </c:pt>
                <c:pt idx="780">
                  <c:v>0.14263074557253241</c:v>
                </c:pt>
                <c:pt idx="781">
                  <c:v>0.14571637616947486</c:v>
                </c:pt>
                <c:pt idx="782">
                  <c:v>0.14354781616960124</c:v>
                </c:pt>
                <c:pt idx="783">
                  <c:v>0.14394845091173675</c:v>
                </c:pt>
                <c:pt idx="784">
                  <c:v>0.14291082616944123</c:v>
                </c:pt>
                <c:pt idx="785">
                  <c:v>0.14410128616960094</c:v>
                </c:pt>
                <c:pt idx="786">
                  <c:v>0.14453767616943491</c:v>
                </c:pt>
                <c:pt idx="787">
                  <c:v>0.14585584616949662</c:v>
                </c:pt>
                <c:pt idx="788">
                  <c:v>0.14549794616951342</c:v>
                </c:pt>
                <c:pt idx="789">
                  <c:v>0.14588679283612327</c:v>
                </c:pt>
                <c:pt idx="790">
                  <c:v>0.14842662616946736</c:v>
                </c:pt>
                <c:pt idx="791">
                  <c:v>0.1474434961694589</c:v>
                </c:pt>
                <c:pt idx="792">
                  <c:v>0.14756573616949753</c:v>
                </c:pt>
                <c:pt idx="793">
                  <c:v>0.14754252616943145</c:v>
                </c:pt>
                <c:pt idx="794">
                  <c:v>0.14860534616957471</c:v>
                </c:pt>
                <c:pt idx="795">
                  <c:v>0.14995398616932273</c:v>
                </c:pt>
                <c:pt idx="796">
                  <c:v>0.14976992028707087</c:v>
                </c:pt>
                <c:pt idx="797">
                  <c:v>0.15010881616947824</c:v>
                </c:pt>
                <c:pt idx="798">
                  <c:v>0.14997683129773545</c:v>
                </c:pt>
                <c:pt idx="799">
                  <c:v>0.15105158493231841</c:v>
                </c:pt>
                <c:pt idx="800">
                  <c:v>0.15132601616939242</c:v>
                </c:pt>
                <c:pt idx="801">
                  <c:v>0.15162508616941775</c:v>
                </c:pt>
                <c:pt idx="802">
                  <c:v>0.15196814163341829</c:v>
                </c:pt>
                <c:pt idx="803">
                  <c:v>0.15224974616950279</c:v>
                </c:pt>
                <c:pt idx="804">
                  <c:v>0.15222880616951784</c:v>
                </c:pt>
                <c:pt idx="805">
                  <c:v>0.15183769616949447</c:v>
                </c:pt>
                <c:pt idx="806">
                  <c:v>0.1540568261695939</c:v>
                </c:pt>
                <c:pt idx="807">
                  <c:v>0.14979105474088791</c:v>
                </c:pt>
                <c:pt idx="808">
                  <c:v>0.15127762616947393</c:v>
                </c:pt>
                <c:pt idx="809">
                  <c:v>0.15277644616958241</c:v>
                </c:pt>
                <c:pt idx="810">
                  <c:v>0.15000889616946764</c:v>
                </c:pt>
                <c:pt idx="811">
                  <c:v>0.15184715616952396</c:v>
                </c:pt>
                <c:pt idx="812">
                  <c:v>0.15026376616941686</c:v>
                </c:pt>
                <c:pt idx="813">
                  <c:v>0.15231446616944352</c:v>
                </c:pt>
                <c:pt idx="814">
                  <c:v>0.15201882204576145</c:v>
                </c:pt>
                <c:pt idx="815">
                  <c:v>0.15154840558116756</c:v>
                </c:pt>
                <c:pt idx="816">
                  <c:v>0.15142079616948956</c:v>
                </c:pt>
                <c:pt idx="817">
                  <c:v>0.15189554616948464</c:v>
                </c:pt>
                <c:pt idx="818">
                  <c:v>0.15163761616948079</c:v>
                </c:pt>
                <c:pt idx="819">
                  <c:v>0.15165018616946249</c:v>
                </c:pt>
                <c:pt idx="820">
                  <c:v>0.15103078080871071</c:v>
                </c:pt>
                <c:pt idx="821">
                  <c:v>0.15228850616948389</c:v>
                </c:pt>
                <c:pt idx="822">
                  <c:v>0.15346685616953012</c:v>
                </c:pt>
                <c:pt idx="823">
                  <c:v>0.15223583251865591</c:v>
                </c:pt>
                <c:pt idx="824">
                  <c:v>0.15066843728054391</c:v>
                </c:pt>
                <c:pt idx="825">
                  <c:v>0.15046317616953794</c:v>
                </c:pt>
                <c:pt idx="826">
                  <c:v>0.15052328596344489</c:v>
                </c:pt>
                <c:pt idx="827">
                  <c:v>0.15032787616937071</c:v>
                </c:pt>
                <c:pt idx="828">
                  <c:v>0.15007996616944319</c:v>
                </c:pt>
                <c:pt idx="829">
                  <c:v>0.14964726616950941</c:v>
                </c:pt>
                <c:pt idx="830">
                  <c:v>0.14911639616940464</c:v>
                </c:pt>
                <c:pt idx="831">
                  <c:v>0.14810176019012999</c:v>
                </c:pt>
                <c:pt idx="832">
                  <c:v>0.14837862616948883</c:v>
                </c:pt>
                <c:pt idx="833">
                  <c:v>0.14693726616941696</c:v>
                </c:pt>
                <c:pt idx="834">
                  <c:v>0.14708960616944489</c:v>
                </c:pt>
                <c:pt idx="835">
                  <c:v>0.14591112616963664</c:v>
                </c:pt>
                <c:pt idx="836">
                  <c:v>0.14781441616943919</c:v>
                </c:pt>
                <c:pt idx="837">
                  <c:v>0.1466281061695156</c:v>
                </c:pt>
                <c:pt idx="838">
                  <c:v>0.14585263658624142</c:v>
                </c:pt>
                <c:pt idx="839">
                  <c:v>0.14316188331235941</c:v>
                </c:pt>
                <c:pt idx="840">
                  <c:v>0.14808913132399962</c:v>
                </c:pt>
                <c:pt idx="841">
                  <c:v>0.145614946169488</c:v>
                </c:pt>
                <c:pt idx="842">
                  <c:v>0.14664159616953043</c:v>
                </c:pt>
                <c:pt idx="843">
                  <c:v>0.14652774616951092</c:v>
                </c:pt>
                <c:pt idx="844">
                  <c:v>0.14600628596333845</c:v>
                </c:pt>
                <c:pt idx="845">
                  <c:v>0.14676011616947479</c:v>
                </c:pt>
                <c:pt idx="846">
                  <c:v>0.14684530616942534</c:v>
                </c:pt>
                <c:pt idx="847">
                  <c:v>0.14744991616942177</c:v>
                </c:pt>
                <c:pt idx="848">
                  <c:v>0.14942595950280724</c:v>
                </c:pt>
                <c:pt idx="849">
                  <c:v>0.148416735260327</c:v>
                </c:pt>
                <c:pt idx="850">
                  <c:v>0.14646936616942755</c:v>
                </c:pt>
                <c:pt idx="851">
                  <c:v>0.14692400279277282</c:v>
                </c:pt>
                <c:pt idx="852">
                  <c:v>0.14759215616950891</c:v>
                </c:pt>
                <c:pt idx="853">
                  <c:v>0.14780368616945341</c:v>
                </c:pt>
                <c:pt idx="854">
                  <c:v>0.14587207616942521</c:v>
                </c:pt>
                <c:pt idx="855">
                  <c:v>0.14548936616954244</c:v>
                </c:pt>
                <c:pt idx="856">
                  <c:v>0.14605145375563236</c:v>
                </c:pt>
                <c:pt idx="857">
                  <c:v>0.14304611950288437</c:v>
                </c:pt>
                <c:pt idx="858">
                  <c:v>0.14288101616944004</c:v>
                </c:pt>
                <c:pt idx="859">
                  <c:v>0.14219801616950178</c:v>
                </c:pt>
                <c:pt idx="860">
                  <c:v>0.14174366616947537</c:v>
                </c:pt>
                <c:pt idx="861">
                  <c:v>0.14093651616948941</c:v>
                </c:pt>
                <c:pt idx="862">
                  <c:v>0.14022339936529737</c:v>
                </c:pt>
                <c:pt idx="863">
                  <c:v>0.13979282616953981</c:v>
                </c:pt>
                <c:pt idx="864">
                  <c:v>0.1418526261694808</c:v>
                </c:pt>
                <c:pt idx="865">
                  <c:v>0.1388448547408814</c:v>
                </c:pt>
                <c:pt idx="866">
                  <c:v>0.13685411616943099</c:v>
                </c:pt>
                <c:pt idx="867">
                  <c:v>0.13612549616956926</c:v>
                </c:pt>
                <c:pt idx="868">
                  <c:v>0.13789113616948642</c:v>
                </c:pt>
                <c:pt idx="869">
                  <c:v>0.13643276019003303</c:v>
                </c:pt>
                <c:pt idx="870">
                  <c:v>0.13612370616947089</c:v>
                </c:pt>
                <c:pt idx="871">
                  <c:v>0.13559137616952921</c:v>
                </c:pt>
                <c:pt idx="872">
                  <c:v>0.13672967061390287</c:v>
                </c:pt>
                <c:pt idx="873">
                  <c:v>0.13810945571501071</c:v>
                </c:pt>
                <c:pt idx="874">
                  <c:v>0.13876430616940677</c:v>
                </c:pt>
                <c:pt idx="875">
                  <c:v>0.13842074988089362</c:v>
                </c:pt>
                <c:pt idx="876">
                  <c:v>0.13923434616947408</c:v>
                </c:pt>
                <c:pt idx="877">
                  <c:v>0.13984974616950296</c:v>
                </c:pt>
                <c:pt idx="878">
                  <c:v>0.14033693616949036</c:v>
                </c:pt>
                <c:pt idx="879">
                  <c:v>0.13873306616964953</c:v>
                </c:pt>
                <c:pt idx="880">
                  <c:v>0.14098120858713559</c:v>
                </c:pt>
                <c:pt idx="881">
                  <c:v>0.14246733324023397</c:v>
                </c:pt>
                <c:pt idx="882">
                  <c:v>0.14188392616939893</c:v>
                </c:pt>
                <c:pt idx="883">
                  <c:v>0.14089728616944838</c:v>
                </c:pt>
                <c:pt idx="884">
                  <c:v>0.14205501616952176</c:v>
                </c:pt>
                <c:pt idx="885">
                  <c:v>0.14199694616947106</c:v>
                </c:pt>
                <c:pt idx="886">
                  <c:v>0.14342691482916362</c:v>
                </c:pt>
                <c:pt idx="887">
                  <c:v>0.14240644616954543</c:v>
                </c:pt>
                <c:pt idx="888">
                  <c:v>0.14316229283615228</c:v>
                </c:pt>
                <c:pt idx="889">
                  <c:v>0.14351793942250907</c:v>
                </c:pt>
                <c:pt idx="890">
                  <c:v>0.14307816616955887</c:v>
                </c:pt>
                <c:pt idx="891">
                  <c:v>0.14280267616943831</c:v>
                </c:pt>
                <c:pt idx="892">
                  <c:v>0.14326784266431525</c:v>
                </c:pt>
                <c:pt idx="893">
                  <c:v>0.14275413616948668</c:v>
                </c:pt>
                <c:pt idx="894">
                  <c:v>0.1428099261695622</c:v>
                </c:pt>
                <c:pt idx="895">
                  <c:v>0.14259823223007145</c:v>
                </c:pt>
                <c:pt idx="896">
                  <c:v>0.1423528761694684</c:v>
                </c:pt>
                <c:pt idx="897">
                  <c:v>0.14280665616938393</c:v>
                </c:pt>
                <c:pt idx="898">
                  <c:v>0.14334905616964044</c:v>
                </c:pt>
                <c:pt idx="899">
                  <c:v>0.14422809008699786</c:v>
                </c:pt>
                <c:pt idx="900">
                  <c:v>0.14398116616949647</c:v>
                </c:pt>
                <c:pt idx="901">
                  <c:v>0.14516968616949597</c:v>
                </c:pt>
                <c:pt idx="902">
                  <c:v>0.14422374616948741</c:v>
                </c:pt>
                <c:pt idx="903">
                  <c:v>0.14471112616945472</c:v>
                </c:pt>
                <c:pt idx="904">
                  <c:v>0.14524476410042597</c:v>
                </c:pt>
                <c:pt idx="905">
                  <c:v>0.14590433108757894</c:v>
                </c:pt>
                <c:pt idx="906">
                  <c:v>0.14691422616952848</c:v>
                </c:pt>
                <c:pt idx="907">
                  <c:v>0.14572194616953041</c:v>
                </c:pt>
                <c:pt idx="908">
                  <c:v>0.14608630616952242</c:v>
                </c:pt>
                <c:pt idx="909">
                  <c:v>0.14718369616953453</c:v>
                </c:pt>
                <c:pt idx="910">
                  <c:v>0.14787788616959574</c:v>
                </c:pt>
                <c:pt idx="911">
                  <c:v>0.14729094575719207</c:v>
                </c:pt>
                <c:pt idx="912">
                  <c:v>0.14796565356681446</c:v>
                </c:pt>
                <c:pt idx="913">
                  <c:v>0.14597184266423824</c:v>
                </c:pt>
                <c:pt idx="914">
                  <c:v>0.14615129616942149</c:v>
                </c:pt>
                <c:pt idx="915">
                  <c:v>0.14546525616948752</c:v>
                </c:pt>
                <c:pt idx="916">
                  <c:v>0.14718067616949781</c:v>
                </c:pt>
                <c:pt idx="917">
                  <c:v>0.14441423441692855</c:v>
                </c:pt>
                <c:pt idx="918">
                  <c:v>0.14647738616939474</c:v>
                </c:pt>
                <c:pt idx="919">
                  <c:v>0.14509812616951479</c:v>
                </c:pt>
                <c:pt idx="920">
                  <c:v>0.14501951616958308</c:v>
                </c:pt>
                <c:pt idx="921">
                  <c:v>0.13910262616947477</c:v>
                </c:pt>
                <c:pt idx="922">
                  <c:v>0.14417718954985048</c:v>
                </c:pt>
                <c:pt idx="923">
                  <c:v>0.14237753616950488</c:v>
                </c:pt>
                <c:pt idx="924">
                  <c:v>0.14127119317981851</c:v>
                </c:pt>
                <c:pt idx="925">
                  <c:v>0.14067725616949667</c:v>
                </c:pt>
                <c:pt idx="926">
                  <c:v>0.14047531616950001</c:v>
                </c:pt>
                <c:pt idx="927">
                  <c:v>0.14103560616939631</c:v>
                </c:pt>
                <c:pt idx="928">
                  <c:v>0.14243612616945736</c:v>
                </c:pt>
                <c:pt idx="929">
                  <c:v>0.14133564616950878</c:v>
                </c:pt>
                <c:pt idx="930">
                  <c:v>0.14259395950283288</c:v>
                </c:pt>
                <c:pt idx="931">
                  <c:v>0.14321950616955803</c:v>
                </c:pt>
                <c:pt idx="932">
                  <c:v>0.14129621616943708</c:v>
                </c:pt>
                <c:pt idx="933">
                  <c:v>0.14150925616947099</c:v>
                </c:pt>
                <c:pt idx="934">
                  <c:v>0.14072794616953391</c:v>
                </c:pt>
                <c:pt idx="935">
                  <c:v>0.14225545616950799</c:v>
                </c:pt>
                <c:pt idx="936">
                  <c:v>0.14314585116940776</c:v>
                </c:pt>
                <c:pt idx="937">
                  <c:v>0.14148336021209248</c:v>
                </c:pt>
                <c:pt idx="938">
                  <c:v>0.14434132237194341</c:v>
                </c:pt>
                <c:pt idx="939">
                  <c:v>0.14317268616946421</c:v>
                </c:pt>
                <c:pt idx="940">
                  <c:v>0.14546507616952933</c:v>
                </c:pt>
                <c:pt idx="941">
                  <c:v>0.14492404616950694</c:v>
                </c:pt>
                <c:pt idx="942">
                  <c:v>0.1447343890560408</c:v>
                </c:pt>
                <c:pt idx="943">
                  <c:v>0.14495641616949276</c:v>
                </c:pt>
                <c:pt idx="944">
                  <c:v>0.14612167616947147</c:v>
                </c:pt>
                <c:pt idx="945">
                  <c:v>0.14614917616948744</c:v>
                </c:pt>
                <c:pt idx="946">
                  <c:v>0.14421262616947694</c:v>
                </c:pt>
                <c:pt idx="947">
                  <c:v>0.14385393651429046</c:v>
                </c:pt>
                <c:pt idx="948">
                  <c:v>0.14461142616947623</c:v>
                </c:pt>
                <c:pt idx="949">
                  <c:v>0.14625976158610887</c:v>
                </c:pt>
                <c:pt idx="950">
                  <c:v>0.1442613061695539</c:v>
                </c:pt>
                <c:pt idx="951">
                  <c:v>0.14547684616952949</c:v>
                </c:pt>
                <c:pt idx="952">
                  <c:v>0.14760595616944291</c:v>
                </c:pt>
                <c:pt idx="953">
                  <c:v>0.14604626616953481</c:v>
                </c:pt>
                <c:pt idx="954">
                  <c:v>0.14625986575279651</c:v>
                </c:pt>
                <c:pt idx="955">
                  <c:v>0.14258262616951337</c:v>
                </c:pt>
                <c:pt idx="956">
                  <c:v>0.14683350989047053</c:v>
                </c:pt>
                <c:pt idx="957">
                  <c:v>0.14859247616945506</c:v>
                </c:pt>
                <c:pt idx="958">
                  <c:v>0.14875239616939998</c:v>
                </c:pt>
                <c:pt idx="959">
                  <c:v>0.14844982616948277</c:v>
                </c:pt>
                <c:pt idx="960">
                  <c:v>0.14921791616943425</c:v>
                </c:pt>
                <c:pt idx="961">
                  <c:v>0.15072019317976554</c:v>
                </c:pt>
                <c:pt idx="962">
                  <c:v>0.14810733616947444</c:v>
                </c:pt>
                <c:pt idx="963">
                  <c:v>0.14930751616941509</c:v>
                </c:pt>
                <c:pt idx="964">
                  <c:v>0.15127938932734297</c:v>
                </c:pt>
                <c:pt idx="965">
                  <c:v>0.1521288361696094</c:v>
                </c:pt>
                <c:pt idx="966">
                  <c:v>0.15524379616938727</c:v>
                </c:pt>
                <c:pt idx="967">
                  <c:v>0.156099306581823</c:v>
                </c:pt>
                <c:pt idx="968">
                  <c:v>0.15814959616932403</c:v>
                </c:pt>
                <c:pt idx="969">
                  <c:v>0.15887932616941239</c:v>
                </c:pt>
                <c:pt idx="970">
                  <c:v>0.15952073616951171</c:v>
                </c:pt>
                <c:pt idx="971">
                  <c:v>0.16137522616938327</c:v>
                </c:pt>
                <c:pt idx="972">
                  <c:v>0.15717400116947999</c:v>
                </c:pt>
                <c:pt idx="973">
                  <c:v>0.16264448331227793</c:v>
                </c:pt>
                <c:pt idx="974">
                  <c:v>0.16259142616949898</c:v>
                </c:pt>
                <c:pt idx="975">
                  <c:v>0.16048225616951584</c:v>
                </c:pt>
                <c:pt idx="976">
                  <c:v>0.16158950616956247</c:v>
                </c:pt>
                <c:pt idx="977">
                  <c:v>0.16137290616950387</c:v>
                </c:pt>
                <c:pt idx="978">
                  <c:v>0.16174721379830742</c:v>
                </c:pt>
                <c:pt idx="979">
                  <c:v>0.16175203616937517</c:v>
                </c:pt>
                <c:pt idx="980">
                  <c:v>0.16168183616954918</c:v>
                </c:pt>
                <c:pt idx="981">
                  <c:v>0.15953810443032573</c:v>
                </c:pt>
                <c:pt idx="982">
                  <c:v>0.16135121440477462</c:v>
                </c:pt>
                <c:pt idx="983">
                  <c:v>0.16226833616946176</c:v>
                </c:pt>
                <c:pt idx="984">
                  <c:v>0.16275403616955939</c:v>
                </c:pt>
                <c:pt idx="985">
                  <c:v>0.16201048033612198</c:v>
                </c:pt>
                <c:pt idx="986">
                  <c:v>0.16056093616938941</c:v>
                </c:pt>
                <c:pt idx="987">
                  <c:v>0.16326212616938571</c:v>
                </c:pt>
                <c:pt idx="988">
                  <c:v>0.16255614616950709</c:v>
                </c:pt>
                <c:pt idx="989">
                  <c:v>0.16331100495736475</c:v>
                </c:pt>
                <c:pt idx="990">
                  <c:v>0.16130647232334638</c:v>
                </c:pt>
                <c:pt idx="991">
                  <c:v>0.16261358616941379</c:v>
                </c:pt>
                <c:pt idx="992">
                  <c:v>0.16156932887223299</c:v>
                </c:pt>
                <c:pt idx="993">
                  <c:v>0.16109395616949512</c:v>
                </c:pt>
                <c:pt idx="994">
                  <c:v>0.162113966169386</c:v>
                </c:pt>
                <c:pt idx="995">
                  <c:v>0.16144826616945843</c:v>
                </c:pt>
                <c:pt idx="996">
                  <c:v>0.16109074616942143</c:v>
                </c:pt>
                <c:pt idx="997">
                  <c:v>0.16084546616959042</c:v>
                </c:pt>
                <c:pt idx="998">
                  <c:v>0.15948848616948008</c:v>
                </c:pt>
                <c:pt idx="999">
                  <c:v>0.1615206261694766</c:v>
                </c:pt>
                <c:pt idx="1000">
                  <c:v>0.16116706095205302</c:v>
                </c:pt>
                <c:pt idx="1001">
                  <c:v>0.16103913616946425</c:v>
                </c:pt>
                <c:pt idx="1002">
                  <c:v>0.15960871616955785</c:v>
                </c:pt>
                <c:pt idx="1003">
                  <c:v>0.15839776616944362</c:v>
                </c:pt>
                <c:pt idx="1004">
                  <c:v>0.15812961616958887</c:v>
                </c:pt>
                <c:pt idx="1005">
                  <c:v>0.15964618999930769</c:v>
                </c:pt>
                <c:pt idx="1006">
                  <c:v>0.16095445950293241</c:v>
                </c:pt>
                <c:pt idx="1007">
                  <c:v>0.1604524061695117</c:v>
                </c:pt>
                <c:pt idx="1008">
                  <c:v>0.15926225116948037</c:v>
                </c:pt>
                <c:pt idx="1009">
                  <c:v>0.16092424685909659</c:v>
                </c:pt>
                <c:pt idx="1010">
                  <c:v>0.1584130761694956</c:v>
                </c:pt>
                <c:pt idx="1011">
                  <c:v>0.15807188616942408</c:v>
                </c:pt>
                <c:pt idx="1012">
                  <c:v>0.1573814656755417</c:v>
                </c:pt>
                <c:pt idx="1013">
                  <c:v>0.15871452616944762</c:v>
                </c:pt>
                <c:pt idx="1014">
                  <c:v>0.15741038616957376</c:v>
                </c:pt>
                <c:pt idx="1015">
                  <c:v>0.15814088616932101</c:v>
                </c:pt>
                <c:pt idx="1016">
                  <c:v>0.15752721616956941</c:v>
                </c:pt>
                <c:pt idx="1017">
                  <c:v>0.1578597372806457</c:v>
                </c:pt>
                <c:pt idx="1018">
                  <c:v>0.16026941783624724</c:v>
                </c:pt>
                <c:pt idx="1019">
                  <c:v>0.15574808616945343</c:v>
                </c:pt>
                <c:pt idx="1020">
                  <c:v>0.15729216616944131</c:v>
                </c:pt>
                <c:pt idx="1021">
                  <c:v>0.1583266461695417</c:v>
                </c:pt>
                <c:pt idx="1022">
                  <c:v>0.15652282616945001</c:v>
                </c:pt>
                <c:pt idx="1023">
                  <c:v>0.1582283761694617</c:v>
                </c:pt>
                <c:pt idx="1024">
                  <c:v>0.15772243262111407</c:v>
                </c:pt>
                <c:pt idx="1025">
                  <c:v>0.15845562616947037</c:v>
                </c:pt>
                <c:pt idx="1026">
                  <c:v>0.15626610616948303</c:v>
                </c:pt>
                <c:pt idx="1027">
                  <c:v>0.15689274616934795</c:v>
                </c:pt>
                <c:pt idx="1028">
                  <c:v>0.15773880616944813</c:v>
                </c:pt>
                <c:pt idx="1029">
                  <c:v>0.15604890616950257</c:v>
                </c:pt>
                <c:pt idx="1030">
                  <c:v>0.15732722410760425</c:v>
                </c:pt>
                <c:pt idx="1031">
                  <c:v>0.15665340616944007</c:v>
                </c:pt>
                <c:pt idx="1032">
                  <c:v>0.15680494616947302</c:v>
                </c:pt>
                <c:pt idx="1033">
                  <c:v>0.15678668616929814</c:v>
                </c:pt>
                <c:pt idx="1034">
                  <c:v>0.158258292836124</c:v>
                </c:pt>
                <c:pt idx="1035">
                  <c:v>0.15586490485795002</c:v>
                </c:pt>
                <c:pt idx="1036">
                  <c:v>0.15686645616949649</c:v>
                </c:pt>
                <c:pt idx="1037">
                  <c:v>0.15644138905609919</c:v>
                </c:pt>
                <c:pt idx="1038">
                  <c:v>0.15622857616953922</c:v>
                </c:pt>
                <c:pt idx="1039">
                  <c:v>0.15664361616934741</c:v>
                </c:pt>
                <c:pt idx="1040">
                  <c:v>0.15598367616949846</c:v>
                </c:pt>
                <c:pt idx="1041">
                  <c:v>0.15512693616955175</c:v>
                </c:pt>
                <c:pt idx="1042">
                  <c:v>0.15608454045525391</c:v>
                </c:pt>
                <c:pt idx="1043">
                  <c:v>0.15335855546244687</c:v>
                </c:pt>
                <c:pt idx="1044">
                  <c:v>0.15385244616939575</c:v>
                </c:pt>
                <c:pt idx="1045">
                  <c:v>0.15280069616954961</c:v>
                </c:pt>
                <c:pt idx="1046">
                  <c:v>0.15221036616949898</c:v>
                </c:pt>
                <c:pt idx="1047">
                  <c:v>0.15225852307675325</c:v>
                </c:pt>
                <c:pt idx="1048">
                  <c:v>0.15063688616946574</c:v>
                </c:pt>
                <c:pt idx="1049">
                  <c:v>0.15027942616940523</c:v>
                </c:pt>
                <c:pt idx="1050">
                  <c:v>0.15078194759804844</c:v>
                </c:pt>
                <c:pt idx="1051">
                  <c:v>0.15043453825742903</c:v>
                </c:pt>
                <c:pt idx="1052">
                  <c:v>0.14941260616947749</c:v>
                </c:pt>
                <c:pt idx="1053">
                  <c:v>0.15022883235509743</c:v>
                </c:pt>
                <c:pt idx="1054">
                  <c:v>0.14825084616944678</c:v>
                </c:pt>
                <c:pt idx="1055">
                  <c:v>0.14890741616940817</c:v>
                </c:pt>
                <c:pt idx="1056">
                  <c:v>0.14922059616954186</c:v>
                </c:pt>
                <c:pt idx="1057">
                  <c:v>0.14854054616947146</c:v>
                </c:pt>
                <c:pt idx="1058">
                  <c:v>0.14688238479007543</c:v>
                </c:pt>
                <c:pt idx="1059">
                  <c:v>0.14478562616946541</c:v>
                </c:pt>
                <c:pt idx="1060">
                  <c:v>0.14682767667447638</c:v>
                </c:pt>
                <c:pt idx="1061">
                  <c:v>0.14698014616956842</c:v>
                </c:pt>
                <c:pt idx="1062">
                  <c:v>0.1462118061695464</c:v>
                </c:pt>
                <c:pt idx="1063">
                  <c:v>0.14528076616942118</c:v>
                </c:pt>
                <c:pt idx="1064">
                  <c:v>0.1457086461695099</c:v>
                </c:pt>
                <c:pt idx="1065">
                  <c:v>0.14557150245816786</c:v>
                </c:pt>
                <c:pt idx="1066">
                  <c:v>0.14559590616950421</c:v>
                </c:pt>
                <c:pt idx="1067">
                  <c:v>0.14588696400737441</c:v>
                </c:pt>
                <c:pt idx="1068">
                  <c:v>0.14462305170133072</c:v>
                </c:pt>
                <c:pt idx="1069">
                  <c:v>0.14471622616949326</c:v>
                </c:pt>
                <c:pt idx="1070">
                  <c:v>0.14265615194263148</c:v>
                </c:pt>
                <c:pt idx="1071">
                  <c:v>0.14446813616949394</c:v>
                </c:pt>
                <c:pt idx="1072">
                  <c:v>0.14438098616942374</c:v>
                </c:pt>
                <c:pt idx="1073">
                  <c:v>0.14310021616952895</c:v>
                </c:pt>
                <c:pt idx="1074">
                  <c:v>0.14341697616941954</c:v>
                </c:pt>
                <c:pt idx="1075">
                  <c:v>0.14523453241953641</c:v>
                </c:pt>
                <c:pt idx="1076">
                  <c:v>0.14509178172508541</c:v>
                </c:pt>
                <c:pt idx="1077">
                  <c:v>0.14456610765100233</c:v>
                </c:pt>
                <c:pt idx="1078">
                  <c:v>0.14413742616947925</c:v>
                </c:pt>
                <c:pt idx="1079">
                  <c:v>0.14578146616956644</c:v>
                </c:pt>
                <c:pt idx="1080">
                  <c:v>0.14527421616941191</c:v>
                </c:pt>
                <c:pt idx="1081">
                  <c:v>0.14513458616940536</c:v>
                </c:pt>
                <c:pt idx="1082">
                  <c:v>0.14535173033615933</c:v>
                </c:pt>
                <c:pt idx="1083">
                  <c:v>0.14409849616940615</c:v>
                </c:pt>
                <c:pt idx="1084">
                  <c:v>0.1441247261694798</c:v>
                </c:pt>
                <c:pt idx="1085">
                  <c:v>0.14353857855040544</c:v>
                </c:pt>
                <c:pt idx="1086">
                  <c:v>0.14616844435134657</c:v>
                </c:pt>
                <c:pt idx="1087">
                  <c:v>0.14560746616959386</c:v>
                </c:pt>
                <c:pt idx="1088">
                  <c:v>0.14424042616943258</c:v>
                </c:pt>
                <c:pt idx="1089">
                  <c:v>0.14317331038007808</c:v>
                </c:pt>
                <c:pt idx="1090">
                  <c:v>0.14436081616942456</c:v>
                </c:pt>
                <c:pt idx="1091">
                  <c:v>0.14324043616947843</c:v>
                </c:pt>
                <c:pt idx="1092">
                  <c:v>0.14226171616948591</c:v>
                </c:pt>
                <c:pt idx="1093">
                  <c:v>0.14480817616957609</c:v>
                </c:pt>
                <c:pt idx="1094">
                  <c:v>0.14061512616947891</c:v>
                </c:pt>
                <c:pt idx="1095">
                  <c:v>0.14290813637354921</c:v>
                </c:pt>
                <c:pt idx="1096">
                  <c:v>0.14268347880098986</c:v>
                </c:pt>
                <c:pt idx="1097">
                  <c:v>0.14215087616946676</c:v>
                </c:pt>
                <c:pt idx="1098">
                  <c:v>0.14372717616946348</c:v>
                </c:pt>
                <c:pt idx="1099">
                  <c:v>0.14342827616933143</c:v>
                </c:pt>
                <c:pt idx="1100">
                  <c:v>0.14295722616951423</c:v>
                </c:pt>
                <c:pt idx="1101">
                  <c:v>0.14294870616954841</c:v>
                </c:pt>
                <c:pt idx="1102">
                  <c:v>0.14173077200283046</c:v>
                </c:pt>
                <c:pt idx="1103">
                  <c:v>0.14491012616947818</c:v>
                </c:pt>
                <c:pt idx="1104">
                  <c:v>0.14182129283614156</c:v>
                </c:pt>
                <c:pt idx="1105">
                  <c:v>0.14499202616946194</c:v>
                </c:pt>
                <c:pt idx="1106">
                  <c:v>0.14072445616945145</c:v>
                </c:pt>
                <c:pt idx="1107">
                  <c:v>0.14258664616943434</c:v>
                </c:pt>
                <c:pt idx="1108">
                  <c:v>0.14232491616954235</c:v>
                </c:pt>
                <c:pt idx="1109">
                  <c:v>0.14429961616943418</c:v>
                </c:pt>
                <c:pt idx="1110">
                  <c:v>0.14316058493243156</c:v>
                </c:pt>
                <c:pt idx="1111">
                  <c:v>0.14452062616953737</c:v>
                </c:pt>
                <c:pt idx="1112">
                  <c:v>0.14484131038003084</c:v>
                </c:pt>
                <c:pt idx="1113">
                  <c:v>0.14285756616945378</c:v>
                </c:pt>
                <c:pt idx="1114">
                  <c:v>0.14399810616943445</c:v>
                </c:pt>
                <c:pt idx="1115">
                  <c:v>0.14408404616942547</c:v>
                </c:pt>
                <c:pt idx="1116">
                  <c:v>0.14312650116950465</c:v>
                </c:pt>
                <c:pt idx="1117">
                  <c:v>0.14158868616958389</c:v>
                </c:pt>
                <c:pt idx="1118">
                  <c:v>0.1437716961695088</c:v>
                </c:pt>
                <c:pt idx="1119">
                  <c:v>0.14357293616937741</c:v>
                </c:pt>
                <c:pt idx="1120">
                  <c:v>0.1414072361693717</c:v>
                </c:pt>
                <c:pt idx="1121">
                  <c:v>0.14403991188378029</c:v>
                </c:pt>
                <c:pt idx="1122">
                  <c:v>0.14455361301155267</c:v>
                </c:pt>
                <c:pt idx="1123">
                  <c:v>0.14337698616941474</c:v>
                </c:pt>
                <c:pt idx="1124">
                  <c:v>0.14243338616955747</c:v>
                </c:pt>
                <c:pt idx="1125">
                  <c:v>0.14283622616935079</c:v>
                </c:pt>
                <c:pt idx="1126">
                  <c:v>0.14229769616949331</c:v>
                </c:pt>
                <c:pt idx="1127">
                  <c:v>0.14029148616955944</c:v>
                </c:pt>
                <c:pt idx="1128">
                  <c:v>0.14324252616947342</c:v>
                </c:pt>
                <c:pt idx="1129">
                  <c:v>0.14309048124185633</c:v>
                </c:pt>
                <c:pt idx="1130">
                  <c:v>0.1428932461693937</c:v>
                </c:pt>
                <c:pt idx="1131">
                  <c:v>0.14199945616951506</c:v>
                </c:pt>
                <c:pt idx="1132">
                  <c:v>0.14183356616953802</c:v>
                </c:pt>
                <c:pt idx="1133">
                  <c:v>0.14265007616953085</c:v>
                </c:pt>
                <c:pt idx="1134">
                  <c:v>0.14196402823122892</c:v>
                </c:pt>
                <c:pt idx="1135">
                  <c:v>0.14307439616948187</c:v>
                </c:pt>
                <c:pt idx="1136">
                  <c:v>0.14225482616943474</c:v>
                </c:pt>
                <c:pt idx="1137">
                  <c:v>0.14255615558124676</c:v>
                </c:pt>
                <c:pt idx="1138">
                  <c:v>0.14306518616952282</c:v>
                </c:pt>
                <c:pt idx="1139">
                  <c:v>0.14373752616943158</c:v>
                </c:pt>
                <c:pt idx="1140">
                  <c:v>0.14318352616946584</c:v>
                </c:pt>
                <c:pt idx="1141">
                  <c:v>0.14231744195895146</c:v>
                </c:pt>
                <c:pt idx="1142">
                  <c:v>0.14168442616946234</c:v>
                </c:pt>
                <c:pt idx="1143">
                  <c:v>0.14179708616950423</c:v>
                </c:pt>
                <c:pt idx="1144">
                  <c:v>0.14176381616945841</c:v>
                </c:pt>
                <c:pt idx="1145">
                  <c:v>0.14067829283618494</c:v>
                </c:pt>
                <c:pt idx="1146">
                  <c:v>0.13832095950282078</c:v>
                </c:pt>
                <c:pt idx="1147">
                  <c:v>0.13804457616953414</c:v>
                </c:pt>
                <c:pt idx="1148">
                  <c:v>0.13523038616961028</c:v>
                </c:pt>
                <c:pt idx="1149">
                  <c:v>0.1362112461695093</c:v>
                </c:pt>
                <c:pt idx="1150">
                  <c:v>0.13522764616952543</c:v>
                </c:pt>
                <c:pt idx="1151">
                  <c:v>0.13462638479023803</c:v>
                </c:pt>
                <c:pt idx="1152">
                  <c:v>0.13136972420870988</c:v>
                </c:pt>
                <c:pt idx="1153">
                  <c:v>0.13306577616950219</c:v>
                </c:pt>
                <c:pt idx="1154">
                  <c:v>0.13317648616941824</c:v>
                </c:pt>
                <c:pt idx="1155">
                  <c:v>0.13245245616941786</c:v>
                </c:pt>
                <c:pt idx="1156">
                  <c:v>0.13154954616933903</c:v>
                </c:pt>
                <c:pt idx="1157">
                  <c:v>0.13217900616955069</c:v>
                </c:pt>
                <c:pt idx="1158">
                  <c:v>0.13236731366949098</c:v>
                </c:pt>
                <c:pt idx="1159">
                  <c:v>0.13008587616943146</c:v>
                </c:pt>
                <c:pt idx="1160">
                  <c:v>0.13169074381647783</c:v>
                </c:pt>
                <c:pt idx="1161">
                  <c:v>0.13153161616942571</c:v>
                </c:pt>
                <c:pt idx="1162">
                  <c:v>0.13185480616937184</c:v>
                </c:pt>
                <c:pt idx="1163">
                  <c:v>0.1292600961695598</c:v>
                </c:pt>
                <c:pt idx="1164">
                  <c:v>0.13055545616951747</c:v>
                </c:pt>
                <c:pt idx="1165">
                  <c:v>0.13125148033610429</c:v>
                </c:pt>
                <c:pt idx="1166">
                  <c:v>0.13136664616942562</c:v>
                </c:pt>
                <c:pt idx="1167">
                  <c:v>0.13170408071493989</c:v>
                </c:pt>
                <c:pt idx="1168">
                  <c:v>0.13011421379836471</c:v>
                </c:pt>
                <c:pt idx="1169">
                  <c:v>0.1303638461693879</c:v>
                </c:pt>
                <c:pt idx="1170">
                  <c:v>0.13217922616949809</c:v>
                </c:pt>
                <c:pt idx="1171">
                  <c:v>0.13234575116946729</c:v>
                </c:pt>
                <c:pt idx="1172">
                  <c:v>0.13162469616949579</c:v>
                </c:pt>
                <c:pt idx="1173">
                  <c:v>0.13116795616950583</c:v>
                </c:pt>
                <c:pt idx="1174">
                  <c:v>0.13177699616947791</c:v>
                </c:pt>
                <c:pt idx="1175">
                  <c:v>0.13227503996259321</c:v>
                </c:pt>
                <c:pt idx="1176">
                  <c:v>0.13531231664568111</c:v>
                </c:pt>
                <c:pt idx="1177">
                  <c:v>0.13412840276531321</c:v>
                </c:pt>
                <c:pt idx="1178">
                  <c:v>0.13764596616962876</c:v>
                </c:pt>
                <c:pt idx="1179">
                  <c:v>0.13734006616948591</c:v>
                </c:pt>
                <c:pt idx="1180">
                  <c:v>0.13820556616963131</c:v>
                </c:pt>
                <c:pt idx="1181">
                  <c:v>0.13910314616946126</c:v>
                </c:pt>
                <c:pt idx="1182">
                  <c:v>0.14064182616947121</c:v>
                </c:pt>
                <c:pt idx="1183">
                  <c:v>0.14334514997904091</c:v>
                </c:pt>
                <c:pt idx="1184">
                  <c:v>0.14286322616945321</c:v>
                </c:pt>
                <c:pt idx="1185">
                  <c:v>0.14416156616952938</c:v>
                </c:pt>
                <c:pt idx="1186">
                  <c:v>0.14496220616946737</c:v>
                </c:pt>
                <c:pt idx="1187">
                  <c:v>0.14568522616950472</c:v>
                </c:pt>
                <c:pt idx="1188">
                  <c:v>0.14571536575284974</c:v>
                </c:pt>
                <c:pt idx="1189">
                  <c:v>0.14605077431760088</c:v>
                </c:pt>
                <c:pt idx="1190">
                  <c:v>0.14853393229188341</c:v>
                </c:pt>
                <c:pt idx="1191">
                  <c:v>0.1476103061695114</c:v>
                </c:pt>
                <c:pt idx="1192">
                  <c:v>0.14929506616950075</c:v>
                </c:pt>
                <c:pt idx="1193">
                  <c:v>0.14827371991950122</c:v>
                </c:pt>
                <c:pt idx="1194">
                  <c:v>0.14836687616940494</c:v>
                </c:pt>
                <c:pt idx="1195">
                  <c:v>0.14890486426475036</c:v>
                </c:pt>
                <c:pt idx="1196">
                  <c:v>0.14726982616943501</c:v>
                </c:pt>
                <c:pt idx="1197">
                  <c:v>0.14756732616953641</c:v>
                </c:pt>
                <c:pt idx="1198">
                  <c:v>0.14888621616958631</c:v>
                </c:pt>
                <c:pt idx="1199">
                  <c:v>0.14720703616946249</c:v>
                </c:pt>
                <c:pt idx="1200">
                  <c:v>0.14730102200282169</c:v>
                </c:pt>
                <c:pt idx="1201">
                  <c:v>0.14739945616949565</c:v>
                </c:pt>
                <c:pt idx="1202">
                  <c:v>0.14686721876216813</c:v>
                </c:pt>
                <c:pt idx="1203">
                  <c:v>0.14760642616950292</c:v>
                </c:pt>
                <c:pt idx="1204">
                  <c:v>0.14676927616942287</c:v>
                </c:pt>
                <c:pt idx="1205">
                  <c:v>0.14766237616956346</c:v>
                </c:pt>
                <c:pt idx="1206">
                  <c:v>0.14933319908620069</c:v>
                </c:pt>
                <c:pt idx="1207">
                  <c:v>0.14663757616938256</c:v>
                </c:pt>
                <c:pt idx="1208">
                  <c:v>0.1474624161693758</c:v>
                </c:pt>
                <c:pt idx="1209">
                  <c:v>0.14797366842296381</c:v>
                </c:pt>
                <c:pt idx="1210">
                  <c:v>0.14746474045512106</c:v>
                </c:pt>
                <c:pt idx="1211">
                  <c:v>0.14911023616950583</c:v>
                </c:pt>
                <c:pt idx="1212">
                  <c:v>0.14798443866951086</c:v>
                </c:pt>
                <c:pt idx="1213">
                  <c:v>0.14878487616941541</c:v>
                </c:pt>
                <c:pt idx="1214">
                  <c:v>0.14897376616944771</c:v>
                </c:pt>
                <c:pt idx="1215">
                  <c:v>0.15002511366941471</c:v>
                </c:pt>
                <c:pt idx="1216">
                  <c:v>0.14997767936102946</c:v>
                </c:pt>
                <c:pt idx="1217">
                  <c:v>0.14916220616952128</c:v>
                </c:pt>
                <c:pt idx="1218">
                  <c:v>0.15080629283616581</c:v>
                </c:pt>
                <c:pt idx="1219">
                  <c:v>0.15150111616954121</c:v>
                </c:pt>
                <c:pt idx="1220">
                  <c:v>0.15258190616953021</c:v>
                </c:pt>
                <c:pt idx="1221">
                  <c:v>0.1524795861694917</c:v>
                </c:pt>
                <c:pt idx="1222">
                  <c:v>0.15373278616949951</c:v>
                </c:pt>
                <c:pt idx="1223">
                  <c:v>0.15276288879574934</c:v>
                </c:pt>
                <c:pt idx="1224">
                  <c:v>0.1542629791106549</c:v>
                </c:pt>
                <c:pt idx="1225">
                  <c:v>0.15523035344219299</c:v>
                </c:pt>
                <c:pt idx="1226">
                  <c:v>0.15526982616948742</c:v>
                </c:pt>
                <c:pt idx="1227">
                  <c:v>0.15598077616945721</c:v>
                </c:pt>
                <c:pt idx="1228">
                  <c:v>0.15552835616941293</c:v>
                </c:pt>
                <c:pt idx="1229">
                  <c:v>0.15615941616940213</c:v>
                </c:pt>
                <c:pt idx="1230">
                  <c:v>0.15458522821022336</c:v>
                </c:pt>
                <c:pt idx="1231">
                  <c:v>0.15206934258733965</c:v>
                </c:pt>
                <c:pt idx="1232">
                  <c:v>0.15663223401261939</c:v>
                </c:pt>
                <c:pt idx="1233">
                  <c:v>0.15530262616947271</c:v>
                </c:pt>
                <c:pt idx="1234">
                  <c:v>0.15494588616952901</c:v>
                </c:pt>
                <c:pt idx="1235">
                  <c:v>0.15568844616961999</c:v>
                </c:pt>
                <c:pt idx="1236">
                  <c:v>0.15779422616938663</c:v>
                </c:pt>
                <c:pt idx="1237">
                  <c:v>0.1561984861695298</c:v>
                </c:pt>
                <c:pt idx="1238">
                  <c:v>0.15655346455331229</c:v>
                </c:pt>
                <c:pt idx="1239">
                  <c:v>0.15757424075276599</c:v>
                </c:pt>
                <c:pt idx="1240">
                  <c:v>0.15600975950285112</c:v>
                </c:pt>
                <c:pt idx="1241">
                  <c:v>0.15732577200283521</c:v>
                </c:pt>
                <c:pt idx="1242">
                  <c:v>0.15623645616936754</c:v>
                </c:pt>
                <c:pt idx="1243">
                  <c:v>0.15425702616940412</c:v>
                </c:pt>
                <c:pt idx="1244">
                  <c:v>0.15562286616953713</c:v>
                </c:pt>
                <c:pt idx="1245">
                  <c:v>0.1555089524852212</c:v>
                </c:pt>
                <c:pt idx="1246">
                  <c:v>0.15597311616957654</c:v>
                </c:pt>
                <c:pt idx="1247">
                  <c:v>0.15512585616946262</c:v>
                </c:pt>
                <c:pt idx="1248">
                  <c:v>0.15482236301158989</c:v>
                </c:pt>
                <c:pt idx="1249">
                  <c:v>0.15566814132093074</c:v>
                </c:pt>
                <c:pt idx="1250">
                  <c:v>0.15544835616948721</c:v>
                </c:pt>
                <c:pt idx="1251">
                  <c:v>0.15477927880112963</c:v>
                </c:pt>
                <c:pt idx="1252">
                  <c:v>0.15559516616950494</c:v>
                </c:pt>
                <c:pt idx="1253">
                  <c:v>0.15563316616943748</c:v>
                </c:pt>
                <c:pt idx="1254">
                  <c:v>0.15611426616932575</c:v>
                </c:pt>
                <c:pt idx="1255">
                  <c:v>0.15543636616963893</c:v>
                </c:pt>
                <c:pt idx="1256">
                  <c:v>0.15507245950281884</c:v>
                </c:pt>
                <c:pt idx="1257">
                  <c:v>0.15639262616947749</c:v>
                </c:pt>
                <c:pt idx="1258">
                  <c:v>0.15483271616945171</c:v>
                </c:pt>
                <c:pt idx="1259">
                  <c:v>0.15580877616942276</c:v>
                </c:pt>
                <c:pt idx="1260">
                  <c:v>0.15526524616959181</c:v>
                </c:pt>
                <c:pt idx="1261">
                  <c:v>0.15462867616936649</c:v>
                </c:pt>
                <c:pt idx="1262">
                  <c:v>0.15556089616949056</c:v>
                </c:pt>
                <c:pt idx="1263">
                  <c:v>0.15552432479964295</c:v>
                </c:pt>
                <c:pt idx="1264">
                  <c:v>0.15543787616941557</c:v>
                </c:pt>
                <c:pt idx="1265">
                  <c:v>0.15547867667457638</c:v>
                </c:pt>
                <c:pt idx="1266">
                  <c:v>0.15567207353792892</c:v>
                </c:pt>
                <c:pt idx="1267">
                  <c:v>0.1571638761694063</c:v>
                </c:pt>
                <c:pt idx="1268">
                  <c:v>0.15625000616952894</c:v>
                </c:pt>
                <c:pt idx="1269">
                  <c:v>0.15525893866956178</c:v>
                </c:pt>
                <c:pt idx="1270">
                  <c:v>0.15624064616955041</c:v>
                </c:pt>
                <c:pt idx="1271">
                  <c:v>0.1566762261695232</c:v>
                </c:pt>
                <c:pt idx="1272">
                  <c:v>0.15650651616944344</c:v>
                </c:pt>
                <c:pt idx="1273">
                  <c:v>0.15728496487913932</c:v>
                </c:pt>
                <c:pt idx="1274">
                  <c:v>0.15898093386178444</c:v>
                </c:pt>
                <c:pt idx="1275">
                  <c:v>0.15717497616955689</c:v>
                </c:pt>
                <c:pt idx="1276">
                  <c:v>0.15837396301147089</c:v>
                </c:pt>
                <c:pt idx="1277">
                  <c:v>0.1582440661694027</c:v>
                </c:pt>
                <c:pt idx="1278">
                  <c:v>0.15665939616940294</c:v>
                </c:pt>
                <c:pt idx="1279">
                  <c:v>0.15888555616942346</c:v>
                </c:pt>
                <c:pt idx="1280">
                  <c:v>0.15660195616949607</c:v>
                </c:pt>
                <c:pt idx="1281">
                  <c:v>0.15633761616938124</c:v>
                </c:pt>
                <c:pt idx="1282">
                  <c:v>0.15785072294374886</c:v>
                </c:pt>
                <c:pt idx="1283">
                  <c:v>0.15553262616947472</c:v>
                </c:pt>
                <c:pt idx="1284">
                  <c:v>0.15709374616949437</c:v>
                </c:pt>
                <c:pt idx="1285">
                  <c:v>0.15759265616947044</c:v>
                </c:pt>
                <c:pt idx="1286">
                  <c:v>0.15801754616944702</c:v>
                </c:pt>
                <c:pt idx="1287">
                  <c:v>0.15784835616955234</c:v>
                </c:pt>
                <c:pt idx="1288">
                  <c:v>0.15693246616952236</c:v>
                </c:pt>
                <c:pt idx="1289">
                  <c:v>0.15896906366937497</c:v>
                </c:pt>
                <c:pt idx="1290">
                  <c:v>0.15961155616960809</c:v>
                </c:pt>
                <c:pt idx="1291">
                  <c:v>0.15969782259806237</c:v>
                </c:pt>
                <c:pt idx="1292">
                  <c:v>0.15936762616946992</c:v>
                </c:pt>
                <c:pt idx="1293">
                  <c:v>0.15770080616934504</c:v>
                </c:pt>
                <c:pt idx="1294">
                  <c:v>0.15897272616950886</c:v>
                </c:pt>
                <c:pt idx="1295">
                  <c:v>0.15842900116949518</c:v>
                </c:pt>
                <c:pt idx="1296">
                  <c:v>0.15782139616941074</c:v>
                </c:pt>
                <c:pt idx="1297">
                  <c:v>0.15888722616951156</c:v>
                </c:pt>
                <c:pt idx="1298">
                  <c:v>0.15850755616943993</c:v>
                </c:pt>
                <c:pt idx="1299">
                  <c:v>0.15893698616956486</c:v>
                </c:pt>
                <c:pt idx="1300">
                  <c:v>0.15920823633902662</c:v>
                </c:pt>
                <c:pt idx="1301">
                  <c:v>0.15854387616948909</c:v>
                </c:pt>
                <c:pt idx="1302">
                  <c:v>0.15760403042479287</c:v>
                </c:pt>
                <c:pt idx="1303">
                  <c:v>0.15825796616960042</c:v>
                </c:pt>
                <c:pt idx="1304">
                  <c:v>0.15563940616947081</c:v>
                </c:pt>
                <c:pt idx="1305">
                  <c:v>0.15732510616943812</c:v>
                </c:pt>
                <c:pt idx="1306">
                  <c:v>0.15690330616961062</c:v>
                </c:pt>
                <c:pt idx="1307">
                  <c:v>0.15919754616945192</c:v>
                </c:pt>
                <c:pt idx="1308">
                  <c:v>0.15831790741934554</c:v>
                </c:pt>
                <c:pt idx="1309">
                  <c:v>0.15754141305461644</c:v>
                </c:pt>
                <c:pt idx="1310">
                  <c:v>0.15504044435128653</c:v>
                </c:pt>
                <c:pt idx="1311">
                  <c:v>0.15540247616948519</c:v>
                </c:pt>
                <c:pt idx="1312">
                  <c:v>0.1576845961693325</c:v>
                </c:pt>
                <c:pt idx="1313">
                  <c:v>0.15710238616958372</c:v>
                </c:pt>
                <c:pt idx="1314">
                  <c:v>0.15638234616940888</c:v>
                </c:pt>
                <c:pt idx="1315">
                  <c:v>0.15650235248531918</c:v>
                </c:pt>
                <c:pt idx="1316">
                  <c:v>0.15563145616947374</c:v>
                </c:pt>
                <c:pt idx="1317">
                  <c:v>0.15457967616944759</c:v>
                </c:pt>
                <c:pt idx="1318">
                  <c:v>0.15655853921293791</c:v>
                </c:pt>
                <c:pt idx="1319">
                  <c:v>0.15519700454774499</c:v>
                </c:pt>
                <c:pt idx="1320">
                  <c:v>0.15364564616943746</c:v>
                </c:pt>
                <c:pt idx="1321">
                  <c:v>0.15415934839171541</c:v>
                </c:pt>
                <c:pt idx="1322">
                  <c:v>0.15489739147555806</c:v>
                </c:pt>
                <c:pt idx="1323">
                  <c:v>0.15333268616952042</c:v>
                </c:pt>
                <c:pt idx="1324">
                  <c:v>0.15455125616948379</c:v>
                </c:pt>
                <c:pt idx="1325">
                  <c:v>0.15304407444537596</c:v>
                </c:pt>
                <c:pt idx="1326">
                  <c:v>0.15462595950282348</c:v>
                </c:pt>
                <c:pt idx="1327">
                  <c:v>0.15341708616949815</c:v>
                </c:pt>
                <c:pt idx="1328">
                  <c:v>0.15230380511678734</c:v>
                </c:pt>
                <c:pt idx="1329">
                  <c:v>0.15377369616945225</c:v>
                </c:pt>
                <c:pt idx="1330">
                  <c:v>0.15313455616954738</c:v>
                </c:pt>
                <c:pt idx="1331">
                  <c:v>0.15346123616949181</c:v>
                </c:pt>
                <c:pt idx="1332">
                  <c:v>0.15318860616946517</c:v>
                </c:pt>
                <c:pt idx="1333">
                  <c:v>0.15442746616957972</c:v>
                </c:pt>
                <c:pt idx="1334">
                  <c:v>0.15218716616951156</c:v>
                </c:pt>
                <c:pt idx="1335">
                  <c:v>0.15272180264005897</c:v>
                </c:pt>
                <c:pt idx="1336">
                  <c:v>0.15305964616948156</c:v>
                </c:pt>
                <c:pt idx="1337">
                  <c:v>0.15237978616939107</c:v>
                </c:pt>
                <c:pt idx="1338">
                  <c:v>0.14973552616946534</c:v>
                </c:pt>
                <c:pt idx="1339">
                  <c:v>0.15106116616942744</c:v>
                </c:pt>
                <c:pt idx="1340">
                  <c:v>0.15139564616944795</c:v>
                </c:pt>
                <c:pt idx="1341">
                  <c:v>0.15109383669580748</c:v>
                </c:pt>
                <c:pt idx="1342">
                  <c:v>0.15012422616943871</c:v>
                </c:pt>
                <c:pt idx="1343">
                  <c:v>0.15030911673548544</c:v>
                </c:pt>
                <c:pt idx="1344">
                  <c:v>0.14789088257975891</c:v>
                </c:pt>
                <c:pt idx="1345">
                  <c:v>0.14791822616943812</c:v>
                </c:pt>
                <c:pt idx="1346">
                  <c:v>0.14862971616943821</c:v>
                </c:pt>
                <c:pt idx="1347">
                  <c:v>0.14706656983146649</c:v>
                </c:pt>
                <c:pt idx="1348">
                  <c:v>0.14641697616941968</c:v>
                </c:pt>
                <c:pt idx="1349">
                  <c:v>0.14736864616936912</c:v>
                </c:pt>
                <c:pt idx="1350">
                  <c:v>0.14742010616953394</c:v>
                </c:pt>
                <c:pt idx="1351">
                  <c:v>0.14692116854233508</c:v>
                </c:pt>
                <c:pt idx="1352">
                  <c:v>0.14679525116946532</c:v>
                </c:pt>
                <c:pt idx="1353">
                  <c:v>0.14630447616949069</c:v>
                </c:pt>
                <c:pt idx="1354">
                  <c:v>0.14623915808444146</c:v>
                </c:pt>
                <c:pt idx="1355">
                  <c:v>0.14542709616954141</c:v>
                </c:pt>
                <c:pt idx="1356">
                  <c:v>0.14623785616949236</c:v>
                </c:pt>
                <c:pt idx="1357">
                  <c:v>0.14582030616938371</c:v>
                </c:pt>
                <c:pt idx="1358">
                  <c:v>0.14554304616952193</c:v>
                </c:pt>
                <c:pt idx="1359">
                  <c:v>0.14398760511680589</c:v>
                </c:pt>
                <c:pt idx="1360">
                  <c:v>0.14286163616947103</c:v>
                </c:pt>
                <c:pt idx="1361">
                  <c:v>0.14312001078482695</c:v>
                </c:pt>
                <c:pt idx="1362">
                  <c:v>0.14107527834339351</c:v>
                </c:pt>
                <c:pt idx="1363">
                  <c:v>0.13927019616959074</c:v>
                </c:pt>
                <c:pt idx="1364">
                  <c:v>0.13978024616946569</c:v>
                </c:pt>
                <c:pt idx="1365">
                  <c:v>0.13803472616945101</c:v>
                </c:pt>
                <c:pt idx="1366">
                  <c:v>0.13973736575272297</c:v>
                </c:pt>
                <c:pt idx="1367">
                  <c:v>0.13802165616947093</c:v>
                </c:pt>
                <c:pt idx="1368">
                  <c:v>0.13784403616941213</c:v>
                </c:pt>
                <c:pt idx="1369">
                  <c:v>0.13773069759798798</c:v>
                </c:pt>
                <c:pt idx="1370">
                  <c:v>0.13517669396605902</c:v>
                </c:pt>
                <c:pt idx="1371">
                  <c:v>0.13486984616938025</c:v>
                </c:pt>
                <c:pt idx="1372">
                  <c:v>0.1356700061694909</c:v>
                </c:pt>
                <c:pt idx="1373">
                  <c:v>0.13374806827476959</c:v>
                </c:pt>
                <c:pt idx="1374">
                  <c:v>0.13491052616949192</c:v>
                </c:pt>
                <c:pt idx="1375">
                  <c:v>0.13556894616940018</c:v>
                </c:pt>
                <c:pt idx="1376">
                  <c:v>0.13507378331223671</c:v>
                </c:pt>
                <c:pt idx="1377">
                  <c:v>0.13539912616946054</c:v>
                </c:pt>
                <c:pt idx="1378">
                  <c:v>0.13446852616937124</c:v>
                </c:pt>
                <c:pt idx="1379">
                  <c:v>0.13238691616956538</c:v>
                </c:pt>
                <c:pt idx="1380">
                  <c:v>0.13335326827478838</c:v>
                </c:pt>
                <c:pt idx="1381">
                  <c:v>0.13322062616941818</c:v>
                </c:pt>
                <c:pt idx="1382">
                  <c:v>0.13266966616949127</c:v>
                </c:pt>
                <c:pt idx="1383">
                  <c:v>0.13415529616948171</c:v>
                </c:pt>
                <c:pt idx="1384">
                  <c:v>0.13402509616943828</c:v>
                </c:pt>
                <c:pt idx="1385">
                  <c:v>0.13295775116938571</c:v>
                </c:pt>
                <c:pt idx="1386">
                  <c:v>0.13240462616947471</c:v>
                </c:pt>
                <c:pt idx="1387">
                  <c:v>0.13319953616948521</c:v>
                </c:pt>
                <c:pt idx="1388">
                  <c:v>0.13403528616945012</c:v>
                </c:pt>
                <c:pt idx="1389">
                  <c:v>0.13259227616951819</c:v>
                </c:pt>
                <c:pt idx="1390">
                  <c:v>0.13457084616939596</c:v>
                </c:pt>
                <c:pt idx="1391">
                  <c:v>0.13232305616946871</c:v>
                </c:pt>
                <c:pt idx="1392">
                  <c:v>0.13479915248525767</c:v>
                </c:pt>
                <c:pt idx="1393">
                  <c:v>0.13270113616950141</c:v>
                </c:pt>
                <c:pt idx="1394">
                  <c:v>0.13145709675764294</c:v>
                </c:pt>
                <c:pt idx="1395">
                  <c:v>0.13444970950278928</c:v>
                </c:pt>
                <c:pt idx="1396">
                  <c:v>0.13287972616954816</c:v>
                </c:pt>
                <c:pt idx="1397">
                  <c:v>0.13226741616956891</c:v>
                </c:pt>
                <c:pt idx="1398">
                  <c:v>0.13362683616952609</c:v>
                </c:pt>
                <c:pt idx="1399">
                  <c:v>0.13287699075281978</c:v>
                </c:pt>
                <c:pt idx="1400">
                  <c:v>0.13471587616936656</c:v>
                </c:pt>
                <c:pt idx="1401">
                  <c:v>0.1349546261694457</c:v>
                </c:pt>
                <c:pt idx="1402">
                  <c:v>0.13442502616936741</c:v>
                </c:pt>
                <c:pt idx="1403">
                  <c:v>0.13497294561392439</c:v>
                </c:pt>
                <c:pt idx="1404">
                  <c:v>0.13302262616947758</c:v>
                </c:pt>
                <c:pt idx="1405">
                  <c:v>0.13422826616938721</c:v>
                </c:pt>
                <c:pt idx="1406">
                  <c:v>0.13490304616948404</c:v>
                </c:pt>
                <c:pt idx="1407">
                  <c:v>0.13495805774829275</c:v>
                </c:pt>
                <c:pt idx="1408">
                  <c:v>0.13612342616934825</c:v>
                </c:pt>
                <c:pt idx="1409">
                  <c:v>0.13502040616947422</c:v>
                </c:pt>
                <c:pt idx="1410">
                  <c:v>0.13497152616935182</c:v>
                </c:pt>
                <c:pt idx="1411">
                  <c:v>0.13370096616954186</c:v>
                </c:pt>
                <c:pt idx="1412">
                  <c:v>0.13459640616943644</c:v>
                </c:pt>
                <c:pt idx="1413">
                  <c:v>0.13449062616949473</c:v>
                </c:pt>
                <c:pt idx="1414">
                  <c:v>0.13190136426482021</c:v>
                </c:pt>
                <c:pt idx="1415">
                  <c:v>0.13318202616939345</c:v>
                </c:pt>
                <c:pt idx="1416">
                  <c:v>0.13069793616953973</c:v>
                </c:pt>
                <c:pt idx="1417">
                  <c:v>0.13278657616950787</c:v>
                </c:pt>
                <c:pt idx="1418">
                  <c:v>0.1321270261694992</c:v>
                </c:pt>
                <c:pt idx="1419">
                  <c:v>0.13207059718399705</c:v>
                </c:pt>
                <c:pt idx="1420">
                  <c:v>0.13236307616945453</c:v>
                </c:pt>
                <c:pt idx="1421">
                  <c:v>0.13230051616953617</c:v>
                </c:pt>
                <c:pt idx="1422">
                  <c:v>0.13222374616950106</c:v>
                </c:pt>
                <c:pt idx="1423">
                  <c:v>0.1313711961694822</c:v>
                </c:pt>
                <c:pt idx="1424">
                  <c:v>0.13177140616947741</c:v>
                </c:pt>
                <c:pt idx="1425">
                  <c:v>0.13174725116955699</c:v>
                </c:pt>
                <c:pt idx="1426">
                  <c:v>0.1315244061696319</c:v>
                </c:pt>
                <c:pt idx="1427">
                  <c:v>0.1320426261694792</c:v>
                </c:pt>
                <c:pt idx="1428">
                  <c:v>0.12936637616947189</c:v>
                </c:pt>
                <c:pt idx="1429">
                  <c:v>0.1331170561695672</c:v>
                </c:pt>
                <c:pt idx="1430">
                  <c:v>0.13380466616941078</c:v>
                </c:pt>
                <c:pt idx="1431">
                  <c:v>0.13385440616946226</c:v>
                </c:pt>
                <c:pt idx="1432">
                  <c:v>0.13220574195891288</c:v>
                </c:pt>
                <c:pt idx="1433">
                  <c:v>0.13285740616946412</c:v>
                </c:pt>
                <c:pt idx="1434">
                  <c:v>0.13349558616944562</c:v>
                </c:pt>
                <c:pt idx="1435">
                  <c:v>0.13476916616943449</c:v>
                </c:pt>
                <c:pt idx="1436">
                  <c:v>0.13213463915658963</c:v>
                </c:pt>
                <c:pt idx="1437">
                  <c:v>0.13414457353793821</c:v>
                </c:pt>
                <c:pt idx="1438">
                  <c:v>0.13644062616955918</c:v>
                </c:pt>
                <c:pt idx="1439">
                  <c:v>0.13610935616955538</c:v>
                </c:pt>
                <c:pt idx="1440">
                  <c:v>0.13714178616949402</c:v>
                </c:pt>
                <c:pt idx="1441">
                  <c:v>0.13743709616957744</c:v>
                </c:pt>
                <c:pt idx="1442">
                  <c:v>0.13589228616953641</c:v>
                </c:pt>
                <c:pt idx="1443">
                  <c:v>0.13753209985362971</c:v>
                </c:pt>
                <c:pt idx="1444">
                  <c:v>0.13878963692218349</c:v>
                </c:pt>
                <c:pt idx="1445">
                  <c:v>0.13688872339170638</c:v>
                </c:pt>
                <c:pt idx="1446">
                  <c:v>0.1383719461694142</c:v>
                </c:pt>
                <c:pt idx="1447">
                  <c:v>0.1369891061694663</c:v>
                </c:pt>
                <c:pt idx="1448">
                  <c:v>0.13507398616941671</c:v>
                </c:pt>
                <c:pt idx="1449">
                  <c:v>0.13821598616949923</c:v>
                </c:pt>
                <c:pt idx="1450">
                  <c:v>0.1376577630115321</c:v>
                </c:pt>
                <c:pt idx="1451">
                  <c:v>0.13948302616944391</c:v>
                </c:pt>
                <c:pt idx="1452">
                  <c:v>0.13993144098434163</c:v>
                </c:pt>
                <c:pt idx="1453">
                  <c:v>0.14095291188375825</c:v>
                </c:pt>
                <c:pt idx="1454">
                  <c:v>0.13896608616946143</c:v>
                </c:pt>
                <c:pt idx="1455">
                  <c:v>0.13763426616939992</c:v>
                </c:pt>
                <c:pt idx="1456">
                  <c:v>0.13901247153033619</c:v>
                </c:pt>
                <c:pt idx="1457">
                  <c:v>0.13935484839166179</c:v>
                </c:pt>
                <c:pt idx="1458">
                  <c:v>0.1396930661694713</c:v>
                </c:pt>
                <c:pt idx="1459">
                  <c:v>0.13916583616956771</c:v>
                </c:pt>
                <c:pt idx="1460">
                  <c:v>0.13946702616954099</c:v>
                </c:pt>
                <c:pt idx="1461">
                  <c:v>0.13994118616949497</c:v>
                </c:pt>
                <c:pt idx="1462">
                  <c:v>0.13863910443035371</c:v>
                </c:pt>
                <c:pt idx="1463">
                  <c:v>0.13946528654683785</c:v>
                </c:pt>
                <c:pt idx="1464">
                  <c:v>0.13919806616944191</c:v>
                </c:pt>
                <c:pt idx="1465">
                  <c:v>0.13993736616950539</c:v>
                </c:pt>
                <c:pt idx="1466">
                  <c:v>0.13826202616951377</c:v>
                </c:pt>
                <c:pt idx="1467">
                  <c:v>0.14014726616932233</c:v>
                </c:pt>
                <c:pt idx="1468">
                  <c:v>0.13847435616951034</c:v>
                </c:pt>
                <c:pt idx="1469">
                  <c:v>0.13846588932739273</c:v>
                </c:pt>
                <c:pt idx="1470">
                  <c:v>0.13985413703906621</c:v>
                </c:pt>
                <c:pt idx="1471">
                  <c:v>0.13997703580798798</c:v>
                </c:pt>
                <c:pt idx="1472">
                  <c:v>0.13907959616935273</c:v>
                </c:pt>
                <c:pt idx="1473">
                  <c:v>0.13854630616940303</c:v>
                </c:pt>
                <c:pt idx="1474">
                  <c:v>0.13970436616932644</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1.3359550261695301</c:v>
                </c:pt>
                <c:pt idx="3">
                  <c:v>1.3343577661695485</c:v>
                </c:pt>
                <c:pt idx="4">
                  <c:v>1.3337057861695456</c:v>
                </c:pt>
                <c:pt idx="5">
                  <c:v>1.3318999045202133</c:v>
                </c:pt>
                <c:pt idx="6">
                  <c:v>1.3313076861695095</c:v>
                </c:pt>
                <c:pt idx="7">
                  <c:v>1.3310207461694552</c:v>
                </c:pt>
                <c:pt idx="8">
                  <c:v>1.3305575975980037</c:v>
                </c:pt>
                <c:pt idx="9">
                  <c:v>1.327586292836143</c:v>
                </c:pt>
                <c:pt idx="10">
                  <c:v>1.3264240661693798</c:v>
                </c:pt>
                <c:pt idx="11">
                  <c:v>1.3253499261695083</c:v>
                </c:pt>
                <c:pt idx="12">
                  <c:v>1.325714769026618</c:v>
                </c:pt>
                <c:pt idx="13">
                  <c:v>1.3236460361694622</c:v>
                </c:pt>
                <c:pt idx="14">
                  <c:v>1.3229218661693658</c:v>
                </c:pt>
                <c:pt idx="15">
                  <c:v>1.3227656661692748</c:v>
                </c:pt>
                <c:pt idx="16">
                  <c:v>1.3227428361693401</c:v>
                </c:pt>
                <c:pt idx="17">
                  <c:v>1.3200649718483821</c:v>
                </c:pt>
                <c:pt idx="18">
                  <c:v>1.3187993056566818</c:v>
                </c:pt>
                <c:pt idx="19">
                  <c:v>1.3174977961694596</c:v>
                </c:pt>
                <c:pt idx="20">
                  <c:v>1.3160098761695167</c:v>
                </c:pt>
                <c:pt idx="21">
                  <c:v>1.3148488661693563</c:v>
                </c:pt>
                <c:pt idx="22">
                  <c:v>1.314775106169435</c:v>
                </c:pt>
                <c:pt idx="23">
                  <c:v>1.3146337161695518</c:v>
                </c:pt>
                <c:pt idx="24">
                  <c:v>1.3126642625331169</c:v>
                </c:pt>
                <c:pt idx="25">
                  <c:v>1.310710002513588</c:v>
                </c:pt>
                <c:pt idx="26">
                  <c:v>1.310902326169554</c:v>
                </c:pt>
                <c:pt idx="27">
                  <c:v>1.3097236761695379</c:v>
                </c:pt>
                <c:pt idx="28">
                  <c:v>1.3084182861694698</c:v>
                </c:pt>
                <c:pt idx="29">
                  <c:v>1.3068336161695537</c:v>
                </c:pt>
                <c:pt idx="30">
                  <c:v>1.3065544261694271</c:v>
                </c:pt>
                <c:pt idx="31">
                  <c:v>1.3057775861694694</c:v>
                </c:pt>
                <c:pt idx="32">
                  <c:v>1.3037367261694874</c:v>
                </c:pt>
                <c:pt idx="33">
                  <c:v>1.3018086261695174</c:v>
                </c:pt>
                <c:pt idx="34">
                  <c:v>1.30209936902665</c:v>
                </c:pt>
                <c:pt idx="35">
                  <c:v>1.3005593961694737</c:v>
                </c:pt>
                <c:pt idx="36">
                  <c:v>1.300399236169367</c:v>
                </c:pt>
                <c:pt idx="37">
                  <c:v>1.299411456169407</c:v>
                </c:pt>
                <c:pt idx="38">
                  <c:v>1.2980193961694351</c:v>
                </c:pt>
                <c:pt idx="39">
                  <c:v>1.2979494561695741</c:v>
                </c:pt>
                <c:pt idx="40">
                  <c:v>1.2971497095026898</c:v>
                </c:pt>
                <c:pt idx="41">
                  <c:v>1.2965370620669461</c:v>
                </c:pt>
                <c:pt idx="42">
                  <c:v>1.2939403404552359</c:v>
                </c:pt>
                <c:pt idx="43">
                  <c:v>1.2930232861694821</c:v>
                </c:pt>
                <c:pt idx="44">
                  <c:v>1.2922600461694174</c:v>
                </c:pt>
                <c:pt idx="45">
                  <c:v>1.2910489761695771</c:v>
                </c:pt>
                <c:pt idx="46">
                  <c:v>1.2899452461693508</c:v>
                </c:pt>
                <c:pt idx="47">
                  <c:v>1.2897200161694791</c:v>
                </c:pt>
                <c:pt idx="48">
                  <c:v>1.2883954061693998</c:v>
                </c:pt>
                <c:pt idx="49">
                  <c:v>1.2884287261694698</c:v>
                </c:pt>
                <c:pt idx="50">
                  <c:v>1.2883381023598872</c:v>
                </c:pt>
                <c:pt idx="51">
                  <c:v>1.2850065967576818</c:v>
                </c:pt>
                <c:pt idx="52">
                  <c:v>1.2843129861695264</c:v>
                </c:pt>
                <c:pt idx="53">
                  <c:v>1.2832293061694706</c:v>
                </c:pt>
                <c:pt idx="54">
                  <c:v>1.28256342616956</c:v>
                </c:pt>
                <c:pt idx="55">
                  <c:v>1.2819563461693926</c:v>
                </c:pt>
                <c:pt idx="56">
                  <c:v>1.28076286328286</c:v>
                </c:pt>
                <c:pt idx="57">
                  <c:v>1.2798462061695073</c:v>
                </c:pt>
                <c:pt idx="58">
                  <c:v>1.2784284961694936</c:v>
                </c:pt>
                <c:pt idx="59">
                  <c:v>1.2776370315748551</c:v>
                </c:pt>
                <c:pt idx="60">
                  <c:v>1.2752206261694827</c:v>
                </c:pt>
                <c:pt idx="61">
                  <c:v>1.2745100961694771</c:v>
                </c:pt>
                <c:pt idx="62">
                  <c:v>1.2729479861694131</c:v>
                </c:pt>
                <c:pt idx="63">
                  <c:v>1.2714712661694396</c:v>
                </c:pt>
                <c:pt idx="64">
                  <c:v>1.2702172661694817</c:v>
                </c:pt>
                <c:pt idx="65">
                  <c:v>1.2696935661694493</c:v>
                </c:pt>
                <c:pt idx="66">
                  <c:v>1.268437626169316</c:v>
                </c:pt>
                <c:pt idx="67">
                  <c:v>1.2680380748874853</c:v>
                </c:pt>
                <c:pt idx="68">
                  <c:v>1.2624279534422413</c:v>
                </c:pt>
                <c:pt idx="69">
                  <c:v>1.2607688061694784</c:v>
                </c:pt>
                <c:pt idx="70">
                  <c:v>1.2597751361694236</c:v>
                </c:pt>
                <c:pt idx="71">
                  <c:v>1.2584431661694992</c:v>
                </c:pt>
                <c:pt idx="72">
                  <c:v>1.2573306761696423</c:v>
                </c:pt>
                <c:pt idx="73">
                  <c:v>1.2566864861694977</c:v>
                </c:pt>
                <c:pt idx="74">
                  <c:v>1.255682106169502</c:v>
                </c:pt>
                <c:pt idx="75">
                  <c:v>1.2559834595027866</c:v>
                </c:pt>
                <c:pt idx="76">
                  <c:v>1.2521492625330239</c:v>
                </c:pt>
                <c:pt idx="77">
                  <c:v>1.2509837061694198</c:v>
                </c:pt>
                <c:pt idx="78">
                  <c:v>1.2493086661694386</c:v>
                </c:pt>
                <c:pt idx="79">
                  <c:v>1.2476275024582009</c:v>
                </c:pt>
                <c:pt idx="80">
                  <c:v>1.245382176169457</c:v>
                </c:pt>
                <c:pt idx="81">
                  <c:v>1.2450757861694211</c:v>
                </c:pt>
                <c:pt idx="82">
                  <c:v>1.2427322761694748</c:v>
                </c:pt>
                <c:pt idx="83">
                  <c:v>1.2409989561694184</c:v>
                </c:pt>
                <c:pt idx="84">
                  <c:v>1.2397139305172828</c:v>
                </c:pt>
                <c:pt idx="85">
                  <c:v>1.2384806518104898</c:v>
                </c:pt>
                <c:pt idx="86">
                  <c:v>1.2364377961694808</c:v>
                </c:pt>
                <c:pt idx="87">
                  <c:v>1.2372295961695956</c:v>
                </c:pt>
                <c:pt idx="88">
                  <c:v>1.2354115861693618</c:v>
                </c:pt>
                <c:pt idx="89">
                  <c:v>1.2348084561694586</c:v>
                </c:pt>
                <c:pt idx="90">
                  <c:v>1.2335325849323766</c:v>
                </c:pt>
                <c:pt idx="91">
                  <c:v>1.2330893461694477</c:v>
                </c:pt>
                <c:pt idx="92">
                  <c:v>1.231893466169464</c:v>
                </c:pt>
                <c:pt idx="93">
                  <c:v>1.2311509761695163</c:v>
                </c:pt>
                <c:pt idx="94">
                  <c:v>1.2296936261694607</c:v>
                </c:pt>
                <c:pt idx="95">
                  <c:v>1.228086226169566</c:v>
                </c:pt>
                <c:pt idx="96">
                  <c:v>1.227586376169453</c:v>
                </c:pt>
                <c:pt idx="97">
                  <c:v>1.2269912661693754</c:v>
                </c:pt>
                <c:pt idx="98">
                  <c:v>1.2262262761694247</c:v>
                </c:pt>
                <c:pt idx="99">
                  <c:v>1.2253849461694819</c:v>
                </c:pt>
                <c:pt idx="100">
                  <c:v>1.224608656169577</c:v>
                </c:pt>
                <c:pt idx="101">
                  <c:v>1.2229322261694744</c:v>
                </c:pt>
                <c:pt idx="102">
                  <c:v>1.2219576261694698</c:v>
                </c:pt>
                <c:pt idx="103">
                  <c:v>1.2202751434108601</c:v>
                </c:pt>
                <c:pt idx="104">
                  <c:v>1.218942966169422</c:v>
                </c:pt>
                <c:pt idx="105">
                  <c:v>1.2179799661693658</c:v>
                </c:pt>
                <c:pt idx="106">
                  <c:v>1.2168110061694204</c:v>
                </c:pt>
                <c:pt idx="107">
                  <c:v>1.2147496761696157</c:v>
                </c:pt>
                <c:pt idx="108">
                  <c:v>1.2142421261695111</c:v>
                </c:pt>
                <c:pt idx="109">
                  <c:v>1.2133614661693297</c:v>
                </c:pt>
                <c:pt idx="110">
                  <c:v>1.2132318812715113</c:v>
                </c:pt>
                <c:pt idx="111">
                  <c:v>1.20738437941624</c:v>
                </c:pt>
                <c:pt idx="112">
                  <c:v>1.2072431886695512</c:v>
                </c:pt>
                <c:pt idx="113">
                  <c:v>1.2061865661694782</c:v>
                </c:pt>
                <c:pt idx="114">
                  <c:v>1.2053921961695118</c:v>
                </c:pt>
                <c:pt idx="115">
                  <c:v>1.2041126361695547</c:v>
                </c:pt>
                <c:pt idx="116">
                  <c:v>1.2039343736440991</c:v>
                </c:pt>
                <c:pt idx="117">
                  <c:v>1.201589256169409</c:v>
                </c:pt>
                <c:pt idx="118">
                  <c:v>1.2010230061694751</c:v>
                </c:pt>
                <c:pt idx="119">
                  <c:v>1.2003417928360978</c:v>
                </c:pt>
                <c:pt idx="120">
                  <c:v>1.1975385011694897</c:v>
                </c:pt>
                <c:pt idx="121">
                  <c:v>1.1972149861694839</c:v>
                </c:pt>
                <c:pt idx="122">
                  <c:v>1.1972170845027423</c:v>
                </c:pt>
                <c:pt idx="123">
                  <c:v>1.1956729261694081</c:v>
                </c:pt>
                <c:pt idx="124">
                  <c:v>1.19471791616954</c:v>
                </c:pt>
                <c:pt idx="125">
                  <c:v>1.1940083761693927</c:v>
                </c:pt>
                <c:pt idx="126">
                  <c:v>1.1923612861696418</c:v>
                </c:pt>
                <c:pt idx="127">
                  <c:v>1.1912855461692846</c:v>
                </c:pt>
                <c:pt idx="128">
                  <c:v>1.1914201261694757</c:v>
                </c:pt>
                <c:pt idx="129">
                  <c:v>1.187759595866396</c:v>
                </c:pt>
                <c:pt idx="130">
                  <c:v>1.1876418061695659</c:v>
                </c:pt>
                <c:pt idx="131">
                  <c:v>1.1859967461696055</c:v>
                </c:pt>
                <c:pt idx="132">
                  <c:v>1.1850648302510791</c:v>
                </c:pt>
                <c:pt idx="133">
                  <c:v>1.1842507761695649</c:v>
                </c:pt>
                <c:pt idx="134">
                  <c:v>1.1831591161694774</c:v>
                </c:pt>
                <c:pt idx="135">
                  <c:v>1.1824192261695301</c:v>
                </c:pt>
                <c:pt idx="136">
                  <c:v>1.181601926169435</c:v>
                </c:pt>
                <c:pt idx="137">
                  <c:v>1.1807699770467381</c:v>
                </c:pt>
                <c:pt idx="138">
                  <c:v>1.1762409595028083</c:v>
                </c:pt>
                <c:pt idx="139">
                  <c:v>1.1764715939114021</c:v>
                </c:pt>
                <c:pt idx="140">
                  <c:v>1.1771314361694878</c:v>
                </c:pt>
                <c:pt idx="141">
                  <c:v>1.1751587761695541</c:v>
                </c:pt>
                <c:pt idx="142">
                  <c:v>1.174805326169448</c:v>
                </c:pt>
                <c:pt idx="143">
                  <c:v>1.1751591413210909</c:v>
                </c:pt>
                <c:pt idx="144">
                  <c:v>1.1737551261696684</c:v>
                </c:pt>
                <c:pt idx="145">
                  <c:v>1.1726909361694169</c:v>
                </c:pt>
                <c:pt idx="146">
                  <c:v>1.1725875404552573</c:v>
                </c:pt>
                <c:pt idx="147">
                  <c:v>1.1698427840642864</c:v>
                </c:pt>
                <c:pt idx="148">
                  <c:v>1.1696059089978521</c:v>
                </c:pt>
                <c:pt idx="149">
                  <c:v>1.1682717061694206</c:v>
                </c:pt>
                <c:pt idx="150">
                  <c:v>1.1674347061694001</c:v>
                </c:pt>
                <c:pt idx="151">
                  <c:v>1.1661380161694552</c:v>
                </c:pt>
                <c:pt idx="152">
                  <c:v>1.1649819761695159</c:v>
                </c:pt>
                <c:pt idx="153">
                  <c:v>1.1639779661695278</c:v>
                </c:pt>
                <c:pt idx="154">
                  <c:v>1.1635212161693258</c:v>
                </c:pt>
                <c:pt idx="155">
                  <c:v>1.1627434156431917</c:v>
                </c:pt>
                <c:pt idx="156">
                  <c:v>1.1605028569387938</c:v>
                </c:pt>
                <c:pt idx="157">
                  <c:v>1.1593144861695919</c:v>
                </c:pt>
                <c:pt idx="158">
                  <c:v>1.1579213361694345</c:v>
                </c:pt>
                <c:pt idx="159">
                  <c:v>1.1586024461694959</c:v>
                </c:pt>
                <c:pt idx="160">
                  <c:v>1.1573690361694258</c:v>
                </c:pt>
                <c:pt idx="161">
                  <c:v>1.1567571782528345</c:v>
                </c:pt>
                <c:pt idx="162">
                  <c:v>1.1552346661694466</c:v>
                </c:pt>
                <c:pt idx="163">
                  <c:v>1.154906116169613</c:v>
                </c:pt>
                <c:pt idx="164">
                  <c:v>1.1545582452171033</c:v>
                </c:pt>
                <c:pt idx="165">
                  <c:v>1.1507086261695041</c:v>
                </c:pt>
                <c:pt idx="166">
                  <c:v>1.1506513261695241</c:v>
                </c:pt>
                <c:pt idx="167">
                  <c:v>1.1489250361694718</c:v>
                </c:pt>
                <c:pt idx="168">
                  <c:v>1.1488053921269454</c:v>
                </c:pt>
                <c:pt idx="169">
                  <c:v>1.1479828861694579</c:v>
                </c:pt>
                <c:pt idx="170">
                  <c:v>1.1466502661695741</c:v>
                </c:pt>
                <c:pt idx="171">
                  <c:v>1.1455638661694958</c:v>
                </c:pt>
                <c:pt idx="172">
                  <c:v>1.1445749061693959</c:v>
                </c:pt>
                <c:pt idx="173">
                  <c:v>1.1445226261694899</c:v>
                </c:pt>
                <c:pt idx="174">
                  <c:v>1.1430687372805579</c:v>
                </c:pt>
                <c:pt idx="175">
                  <c:v>1.141396256169569</c:v>
                </c:pt>
                <c:pt idx="176">
                  <c:v>1.1395939461693132</c:v>
                </c:pt>
                <c:pt idx="177">
                  <c:v>1.1392457561695153</c:v>
                </c:pt>
                <c:pt idx="178">
                  <c:v>1.1382268161694356</c:v>
                </c:pt>
                <c:pt idx="179">
                  <c:v>1.137134496169407</c:v>
                </c:pt>
                <c:pt idx="180">
                  <c:v>1.1360992690266161</c:v>
                </c:pt>
                <c:pt idx="181">
                  <c:v>1.1344512361694958</c:v>
                </c:pt>
                <c:pt idx="182">
                  <c:v>1.134419713125979</c:v>
                </c:pt>
                <c:pt idx="183">
                  <c:v>1.1285180379341995</c:v>
                </c:pt>
                <c:pt idx="184">
                  <c:v>1.1272476461694652</c:v>
                </c:pt>
                <c:pt idx="185">
                  <c:v>1.1262769661694421</c:v>
                </c:pt>
                <c:pt idx="186">
                  <c:v>1.1252041761694898</c:v>
                </c:pt>
                <c:pt idx="187">
                  <c:v>1.1246614509117461</c:v>
                </c:pt>
                <c:pt idx="188">
                  <c:v>1.1187434424960261</c:v>
                </c:pt>
                <c:pt idx="189">
                  <c:v>1.1187530861694768</c:v>
                </c:pt>
                <c:pt idx="190">
                  <c:v>1.117655146169412</c:v>
                </c:pt>
                <c:pt idx="191">
                  <c:v>1.1164219061695349</c:v>
                </c:pt>
                <c:pt idx="192">
                  <c:v>1.1149978014272381</c:v>
                </c:pt>
                <c:pt idx="193">
                  <c:v>1.1143079768188535</c:v>
                </c:pt>
                <c:pt idx="194">
                  <c:v>1.1095243669102499</c:v>
                </c:pt>
                <c:pt idx="195">
                  <c:v>1.1090970861694978</c:v>
                </c:pt>
                <c:pt idx="196">
                  <c:v>1.1081858961694877</c:v>
                </c:pt>
                <c:pt idx="197">
                  <c:v>1.1067118961695002</c:v>
                </c:pt>
                <c:pt idx="198">
                  <c:v>1.1050224921489598</c:v>
                </c:pt>
                <c:pt idx="199">
                  <c:v>1.105225756169373</c:v>
                </c:pt>
                <c:pt idx="200">
                  <c:v>1.1034883261693977</c:v>
                </c:pt>
                <c:pt idx="201">
                  <c:v>1.1036363761694736</c:v>
                </c:pt>
                <c:pt idx="202">
                  <c:v>1.102599138990016</c:v>
                </c:pt>
                <c:pt idx="203">
                  <c:v>1.1017231771898659</c:v>
                </c:pt>
                <c:pt idx="204">
                  <c:v>1.0998278161693518</c:v>
                </c:pt>
                <c:pt idx="205">
                  <c:v>1.0998658426641561</c:v>
                </c:pt>
                <c:pt idx="206">
                  <c:v>1.0984262961694466</c:v>
                </c:pt>
                <c:pt idx="207">
                  <c:v>1.0977642261695018</c:v>
                </c:pt>
                <c:pt idx="208">
                  <c:v>1.0971644661694437</c:v>
                </c:pt>
                <c:pt idx="209">
                  <c:v>1.0961345461696226</c:v>
                </c:pt>
                <c:pt idx="210">
                  <c:v>1.0948620443512473</c:v>
                </c:pt>
                <c:pt idx="211">
                  <c:v>1.0927376261694659</c:v>
                </c:pt>
                <c:pt idx="212">
                  <c:v>1.0920328788011082</c:v>
                </c:pt>
                <c:pt idx="213">
                  <c:v>1.0921629161694142</c:v>
                </c:pt>
                <c:pt idx="214">
                  <c:v>1.0918733161694238</c:v>
                </c:pt>
                <c:pt idx="215">
                  <c:v>1.091104086169407</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1.0855367561693872</c:v>
                </c:pt>
                <c:pt idx="224">
                  <c:v>1.0838341580843407</c:v>
                </c:pt>
                <c:pt idx="225">
                  <c:v>1.0829928761694558</c:v>
                </c:pt>
                <c:pt idx="226">
                  <c:v>1.0822637461695166</c:v>
                </c:pt>
                <c:pt idx="227">
                  <c:v>1.0817923732959398</c:v>
                </c:pt>
                <c:pt idx="228">
                  <c:v>1.0811812928361331</c:v>
                </c:pt>
                <c:pt idx="229">
                  <c:v>1.0794733261694058</c:v>
                </c:pt>
                <c:pt idx="230">
                  <c:v>1.0789314861695232</c:v>
                </c:pt>
                <c:pt idx="231">
                  <c:v>1.0779073061696058</c:v>
                </c:pt>
                <c:pt idx="232">
                  <c:v>1.077961326169413</c:v>
                </c:pt>
                <c:pt idx="233">
                  <c:v>1.0767802061695448</c:v>
                </c:pt>
                <c:pt idx="234">
                  <c:v>1.0764830161694758</c:v>
                </c:pt>
                <c:pt idx="235">
                  <c:v>1.0755127861693268</c:v>
                </c:pt>
                <c:pt idx="236">
                  <c:v>1.0769926261694698</c:v>
                </c:pt>
                <c:pt idx="237">
                  <c:v>1.0736206417945056</c:v>
                </c:pt>
                <c:pt idx="238">
                  <c:v>1.0725485186425203</c:v>
                </c:pt>
                <c:pt idx="239">
                  <c:v>1.0725447461694539</c:v>
                </c:pt>
                <c:pt idx="240">
                  <c:v>1.0716240961694115</c:v>
                </c:pt>
                <c:pt idx="241">
                  <c:v>1.0710070861694159</c:v>
                </c:pt>
                <c:pt idx="242">
                  <c:v>1.0700363561695379</c:v>
                </c:pt>
                <c:pt idx="243">
                  <c:v>1.0699756369221234</c:v>
                </c:pt>
                <c:pt idx="244">
                  <c:v>1.0698914329877018</c:v>
                </c:pt>
                <c:pt idx="245">
                  <c:v>1.0667392553829385</c:v>
                </c:pt>
                <c:pt idx="246">
                  <c:v>1.0665791761694119</c:v>
                </c:pt>
                <c:pt idx="247">
                  <c:v>1.0662240261695217</c:v>
                </c:pt>
                <c:pt idx="248">
                  <c:v>1.0652786961694829</c:v>
                </c:pt>
                <c:pt idx="249">
                  <c:v>1.0649564027652341</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1.0584129461695133</c:v>
                </c:pt>
                <c:pt idx="258">
                  <c:v>1.0576091161695438</c:v>
                </c:pt>
                <c:pt idx="259">
                  <c:v>1.057405166169417</c:v>
                </c:pt>
                <c:pt idx="260">
                  <c:v>1.0583226261694698</c:v>
                </c:pt>
                <c:pt idx="261">
                  <c:v>1.0552528761694617</c:v>
                </c:pt>
                <c:pt idx="262">
                  <c:v>1.0545610220029138</c:v>
                </c:pt>
                <c:pt idx="263">
                  <c:v>1.0549653361693458</c:v>
                </c:pt>
                <c:pt idx="264">
                  <c:v>1.0539541661695182</c:v>
                </c:pt>
                <c:pt idx="265">
                  <c:v>1.0533471661695462</c:v>
                </c:pt>
                <c:pt idx="266">
                  <c:v>1.0532014061693769</c:v>
                </c:pt>
                <c:pt idx="267">
                  <c:v>1.0516213070205227</c:v>
                </c:pt>
                <c:pt idx="268">
                  <c:v>1.0509567287336241</c:v>
                </c:pt>
                <c:pt idx="269">
                  <c:v>1.0491322928361058</c:v>
                </c:pt>
                <c:pt idx="270">
                  <c:v>1.0492313461694605</c:v>
                </c:pt>
                <c:pt idx="271">
                  <c:v>1.0488678261693991</c:v>
                </c:pt>
                <c:pt idx="272">
                  <c:v>1.0482334061694718</c:v>
                </c:pt>
                <c:pt idx="273">
                  <c:v>1.0478116261695476</c:v>
                </c:pt>
                <c:pt idx="274">
                  <c:v>1.0470684861695077</c:v>
                </c:pt>
                <c:pt idx="275">
                  <c:v>1.0466590461694658</c:v>
                </c:pt>
                <c:pt idx="276">
                  <c:v>1.0452466261694138</c:v>
                </c:pt>
                <c:pt idx="277">
                  <c:v>1.0451736555811786</c:v>
                </c:pt>
                <c:pt idx="278">
                  <c:v>1.0442814803362115</c:v>
                </c:pt>
                <c:pt idx="279">
                  <c:v>1.0428141615230562</c:v>
                </c:pt>
                <c:pt idx="280">
                  <c:v>1.0425456161694338</c:v>
                </c:pt>
                <c:pt idx="281">
                  <c:v>1.0414231061694446</c:v>
                </c:pt>
                <c:pt idx="282">
                  <c:v>1.0413789961693978</c:v>
                </c:pt>
                <c:pt idx="283">
                  <c:v>1.0401881661694021</c:v>
                </c:pt>
                <c:pt idx="284">
                  <c:v>1.0397184432426898</c:v>
                </c:pt>
                <c:pt idx="285">
                  <c:v>1.0394701661695507</c:v>
                </c:pt>
                <c:pt idx="286">
                  <c:v>1.0394374161694326</c:v>
                </c:pt>
                <c:pt idx="287">
                  <c:v>1.0390542061694794</c:v>
                </c:pt>
                <c:pt idx="288">
                  <c:v>1.037734596169583</c:v>
                </c:pt>
                <c:pt idx="289">
                  <c:v>1.0370945352604488</c:v>
                </c:pt>
                <c:pt idx="290">
                  <c:v>1.0363616861695402</c:v>
                </c:pt>
                <c:pt idx="291">
                  <c:v>1.0362376261695381</c:v>
                </c:pt>
                <c:pt idx="292">
                  <c:v>1.0357395461693935</c:v>
                </c:pt>
                <c:pt idx="293">
                  <c:v>1.034865086169473</c:v>
                </c:pt>
                <c:pt idx="294">
                  <c:v>1.0349549161694958</c:v>
                </c:pt>
                <c:pt idx="295">
                  <c:v>1.0340138304706001</c:v>
                </c:pt>
                <c:pt idx="296">
                  <c:v>1.0337564361693978</c:v>
                </c:pt>
                <c:pt idx="297">
                  <c:v>1.0332525261694769</c:v>
                </c:pt>
                <c:pt idx="298">
                  <c:v>1.03232422616949</c:v>
                </c:pt>
                <c:pt idx="299">
                  <c:v>1.0317216561694753</c:v>
                </c:pt>
                <c:pt idx="300">
                  <c:v>1.0310143635432361</c:v>
                </c:pt>
                <c:pt idx="301">
                  <c:v>1.0303135461695381</c:v>
                </c:pt>
                <c:pt idx="302">
                  <c:v>1.0303641861693773</c:v>
                </c:pt>
                <c:pt idx="303">
                  <c:v>1.02888541616953</c:v>
                </c:pt>
                <c:pt idx="304">
                  <c:v>1.0290745661694274</c:v>
                </c:pt>
                <c:pt idx="305">
                  <c:v>1.0281490466240655</c:v>
                </c:pt>
                <c:pt idx="306">
                  <c:v>1.027994926169439</c:v>
                </c:pt>
                <c:pt idx="307">
                  <c:v>1.0267695161694215</c:v>
                </c:pt>
                <c:pt idx="308">
                  <c:v>1.0260871261694311</c:v>
                </c:pt>
                <c:pt idx="309">
                  <c:v>1.0263380461693572</c:v>
                </c:pt>
                <c:pt idx="310">
                  <c:v>1.0257976474460673</c:v>
                </c:pt>
                <c:pt idx="311">
                  <c:v>1.024993036169505</c:v>
                </c:pt>
                <c:pt idx="312">
                  <c:v>1.0247733061694768</c:v>
                </c:pt>
                <c:pt idx="313">
                  <c:v>1.0238135461695634</c:v>
                </c:pt>
                <c:pt idx="314">
                  <c:v>1.024153346599562</c:v>
                </c:pt>
                <c:pt idx="315">
                  <c:v>1.0224336105444087</c:v>
                </c:pt>
                <c:pt idx="316">
                  <c:v>1.021754616169543</c:v>
                </c:pt>
                <c:pt idx="317">
                  <c:v>1.0209583761694878</c:v>
                </c:pt>
                <c:pt idx="318">
                  <c:v>1.0201571361694461</c:v>
                </c:pt>
                <c:pt idx="319">
                  <c:v>1.0198316461693895</c:v>
                </c:pt>
                <c:pt idx="320">
                  <c:v>1.0189228861694044</c:v>
                </c:pt>
                <c:pt idx="321">
                  <c:v>1.0187013419589732</c:v>
                </c:pt>
                <c:pt idx="322">
                  <c:v>1.0180563961694418</c:v>
                </c:pt>
                <c:pt idx="323">
                  <c:v>1.0172966961694203</c:v>
                </c:pt>
                <c:pt idx="324">
                  <c:v>1.0170045961694827</c:v>
                </c:pt>
                <c:pt idx="325">
                  <c:v>1.0163982461693857</c:v>
                </c:pt>
                <c:pt idx="326">
                  <c:v>1.0157864483917507</c:v>
                </c:pt>
                <c:pt idx="327">
                  <c:v>1.0149161061694798</c:v>
                </c:pt>
                <c:pt idx="328">
                  <c:v>1.0152819961693904</c:v>
                </c:pt>
                <c:pt idx="329">
                  <c:v>1.0138687261694608</c:v>
                </c:pt>
                <c:pt idx="330">
                  <c:v>1.0136507170784463</c:v>
                </c:pt>
                <c:pt idx="331">
                  <c:v>1.0132052861694352</c:v>
                </c:pt>
                <c:pt idx="332">
                  <c:v>1.0134214561694637</c:v>
                </c:pt>
                <c:pt idx="333">
                  <c:v>1.0127126261694739</c:v>
                </c:pt>
                <c:pt idx="334">
                  <c:v>1.0111474723233584</c:v>
                </c:pt>
                <c:pt idx="335">
                  <c:v>1.0099856061694914</c:v>
                </c:pt>
                <c:pt idx="336">
                  <c:v>1.0095176261696537</c:v>
                </c:pt>
                <c:pt idx="337">
                  <c:v>1.0089068761694602</c:v>
                </c:pt>
                <c:pt idx="338">
                  <c:v>1.0083423261695261</c:v>
                </c:pt>
                <c:pt idx="339">
                  <c:v>1.0071141561694907</c:v>
                </c:pt>
                <c:pt idx="340">
                  <c:v>1.0067217161694195</c:v>
                </c:pt>
                <c:pt idx="341">
                  <c:v>1.0067958284165721</c:v>
                </c:pt>
                <c:pt idx="342">
                  <c:v>1.0070400300156166</c:v>
                </c:pt>
                <c:pt idx="343">
                  <c:v>1.0039472095028117</c:v>
                </c:pt>
                <c:pt idx="344">
                  <c:v>1.0036808404551039</c:v>
                </c:pt>
                <c:pt idx="345">
                  <c:v>1.003356976169357</c:v>
                </c:pt>
                <c:pt idx="346">
                  <c:v>1.0029307061694348</c:v>
                </c:pt>
                <c:pt idx="347">
                  <c:v>1.0018212761693763</c:v>
                </c:pt>
                <c:pt idx="348">
                  <c:v>1.0014351817250002</c:v>
                </c:pt>
                <c:pt idx="349">
                  <c:v>1.0011721061694618</c:v>
                </c:pt>
                <c:pt idx="350">
                  <c:v>1.0003647170785519</c:v>
                </c:pt>
                <c:pt idx="351">
                  <c:v>0.99938262616947782</c:v>
                </c:pt>
                <c:pt idx="352">
                  <c:v>0.99823500616940963</c:v>
                </c:pt>
                <c:pt idx="353">
                  <c:v>0.99816062616943668</c:v>
                </c:pt>
                <c:pt idx="354">
                  <c:v>0.9972267461694031</c:v>
                </c:pt>
                <c:pt idx="355">
                  <c:v>0.99619795616949713</c:v>
                </c:pt>
                <c:pt idx="356">
                  <c:v>0.99606677616949924</c:v>
                </c:pt>
                <c:pt idx="357">
                  <c:v>0.99507714616952114</c:v>
                </c:pt>
                <c:pt idx="358">
                  <c:v>0.99443634045500917</c:v>
                </c:pt>
                <c:pt idx="359">
                  <c:v>0.99397035498301989</c:v>
                </c:pt>
                <c:pt idx="360">
                  <c:v>0.99090805826826067</c:v>
                </c:pt>
                <c:pt idx="361">
                  <c:v>0.98976612616954152</c:v>
                </c:pt>
                <c:pt idx="362">
                  <c:v>0.98911389616948564</c:v>
                </c:pt>
                <c:pt idx="363">
                  <c:v>0.98834299616947874</c:v>
                </c:pt>
                <c:pt idx="364">
                  <c:v>0.98691963680779793</c:v>
                </c:pt>
                <c:pt idx="365">
                  <c:v>0.9871046646310333</c:v>
                </c:pt>
                <c:pt idx="366">
                  <c:v>0.98473271707857279</c:v>
                </c:pt>
                <c:pt idx="367">
                  <c:v>0.98423406616953468</c:v>
                </c:pt>
                <c:pt idx="368">
                  <c:v>0.98362171616948246</c:v>
                </c:pt>
                <c:pt idx="369">
                  <c:v>0.98224847616948963</c:v>
                </c:pt>
                <c:pt idx="370">
                  <c:v>0.98228893930071559</c:v>
                </c:pt>
                <c:pt idx="371">
                  <c:v>0.98238278616952357</c:v>
                </c:pt>
                <c:pt idx="372">
                  <c:v>0.98163606616947163</c:v>
                </c:pt>
                <c:pt idx="373">
                  <c:v>0.98048603616945229</c:v>
                </c:pt>
                <c:pt idx="374">
                  <c:v>0.9791550161694309</c:v>
                </c:pt>
                <c:pt idx="375">
                  <c:v>0.9784192928361507</c:v>
                </c:pt>
                <c:pt idx="376">
                  <c:v>0.9778656102965777</c:v>
                </c:pt>
                <c:pt idx="377">
                  <c:v>0.97723721312598943</c:v>
                </c:pt>
                <c:pt idx="378">
                  <c:v>0.97614482616951848</c:v>
                </c:pt>
                <c:pt idx="379">
                  <c:v>0.97567146616953182</c:v>
                </c:pt>
                <c:pt idx="380">
                  <c:v>0.97472867616929393</c:v>
                </c:pt>
                <c:pt idx="381">
                  <c:v>0.97442400616947311</c:v>
                </c:pt>
                <c:pt idx="382">
                  <c:v>0.97419401078477275</c:v>
                </c:pt>
                <c:pt idx="383">
                  <c:v>0.97345232766190259</c:v>
                </c:pt>
                <c:pt idx="384">
                  <c:v>0.96971893544777377</c:v>
                </c:pt>
                <c:pt idx="385">
                  <c:v>0.96937473616945724</c:v>
                </c:pt>
                <c:pt idx="386">
                  <c:v>0.96860662616949089</c:v>
                </c:pt>
                <c:pt idx="387">
                  <c:v>0.96730109616949456</c:v>
                </c:pt>
                <c:pt idx="388">
                  <c:v>0.96650947322825764</c:v>
                </c:pt>
                <c:pt idx="389">
                  <c:v>0.96671326902661259</c:v>
                </c:pt>
                <c:pt idx="390">
                  <c:v>0.96491612616945588</c:v>
                </c:pt>
                <c:pt idx="391">
                  <c:v>0.96428754616950163</c:v>
                </c:pt>
                <c:pt idx="392">
                  <c:v>0.96419412616953193</c:v>
                </c:pt>
                <c:pt idx="393">
                  <c:v>0.96348579616938068</c:v>
                </c:pt>
                <c:pt idx="394">
                  <c:v>0.96244194616953505</c:v>
                </c:pt>
                <c:pt idx="395">
                  <c:v>0.96287850788985463</c:v>
                </c:pt>
                <c:pt idx="396">
                  <c:v>0.96221986616944921</c:v>
                </c:pt>
                <c:pt idx="397">
                  <c:v>0.96075222167512264</c:v>
                </c:pt>
                <c:pt idx="398">
                  <c:v>0.96011366065226778</c:v>
                </c:pt>
                <c:pt idx="399">
                  <c:v>0.95883529616944096</c:v>
                </c:pt>
                <c:pt idx="400">
                  <c:v>0.95832458172495061</c:v>
                </c:pt>
                <c:pt idx="401">
                  <c:v>0.95838043616945001</c:v>
                </c:pt>
                <c:pt idx="402">
                  <c:v>0.95719539616949789</c:v>
                </c:pt>
                <c:pt idx="403">
                  <c:v>0.95658568616956074</c:v>
                </c:pt>
                <c:pt idx="404">
                  <c:v>0.9561458061694903</c:v>
                </c:pt>
                <c:pt idx="405">
                  <c:v>0.95595912616950474</c:v>
                </c:pt>
                <c:pt idx="406">
                  <c:v>0.95354340394725057</c:v>
                </c:pt>
                <c:pt idx="407">
                  <c:v>0.95343895616946384</c:v>
                </c:pt>
                <c:pt idx="408">
                  <c:v>0.95246682616929945</c:v>
                </c:pt>
                <c:pt idx="409">
                  <c:v>0.95222317616952623</c:v>
                </c:pt>
                <c:pt idx="410">
                  <c:v>0.95188617616955185</c:v>
                </c:pt>
                <c:pt idx="411">
                  <c:v>0.95156569687647163</c:v>
                </c:pt>
                <c:pt idx="412">
                  <c:v>0.95160280616949156</c:v>
                </c:pt>
                <c:pt idx="413">
                  <c:v>0.95021278745976157</c:v>
                </c:pt>
                <c:pt idx="414">
                  <c:v>0.94876034411818555</c:v>
                </c:pt>
                <c:pt idx="415">
                  <c:v>0.94909045616950261</c:v>
                </c:pt>
                <c:pt idx="416">
                  <c:v>0.94855252616952168</c:v>
                </c:pt>
                <c:pt idx="417">
                  <c:v>0.94790329616954361</c:v>
                </c:pt>
                <c:pt idx="418">
                  <c:v>0.94798693930069078</c:v>
                </c:pt>
                <c:pt idx="419">
                  <c:v>0.94715185616941433</c:v>
                </c:pt>
                <c:pt idx="420">
                  <c:v>0.94628945616948301</c:v>
                </c:pt>
                <c:pt idx="421">
                  <c:v>0.9459128160428496</c:v>
                </c:pt>
                <c:pt idx="422">
                  <c:v>0.94525433584691043</c:v>
                </c:pt>
                <c:pt idx="423">
                  <c:v>0.94402696960376886</c:v>
                </c:pt>
                <c:pt idx="424">
                  <c:v>0.94373907616945163</c:v>
                </c:pt>
                <c:pt idx="425">
                  <c:v>0.94308357616947203</c:v>
                </c:pt>
                <c:pt idx="426">
                  <c:v>0.94333517616965423</c:v>
                </c:pt>
                <c:pt idx="427">
                  <c:v>0.94195772616950635</c:v>
                </c:pt>
                <c:pt idx="428">
                  <c:v>0.94228282855029022</c:v>
                </c:pt>
                <c:pt idx="429">
                  <c:v>0.94220189361132711</c:v>
                </c:pt>
                <c:pt idx="430">
                  <c:v>0.93951804189983057</c:v>
                </c:pt>
                <c:pt idx="431">
                  <c:v>0.93910958616955065</c:v>
                </c:pt>
                <c:pt idx="432">
                  <c:v>0.93910569616954986</c:v>
                </c:pt>
                <c:pt idx="433">
                  <c:v>0.93843504616953144</c:v>
                </c:pt>
                <c:pt idx="434">
                  <c:v>0.9380366362705258</c:v>
                </c:pt>
                <c:pt idx="435">
                  <c:v>0.93698813616931964</c:v>
                </c:pt>
                <c:pt idx="436">
                  <c:v>0.93621345616938456</c:v>
                </c:pt>
                <c:pt idx="437">
                  <c:v>0.93563268616956963</c:v>
                </c:pt>
                <c:pt idx="438">
                  <c:v>0.9363529595027984</c:v>
                </c:pt>
                <c:pt idx="439">
                  <c:v>0.93415359108162388</c:v>
                </c:pt>
                <c:pt idx="440">
                  <c:v>0.93407418796718389</c:v>
                </c:pt>
                <c:pt idx="441">
                  <c:v>0.93328996616941162</c:v>
                </c:pt>
                <c:pt idx="442">
                  <c:v>0.93329976616955534</c:v>
                </c:pt>
                <c:pt idx="443">
                  <c:v>0.93232492616955664</c:v>
                </c:pt>
                <c:pt idx="444">
                  <c:v>0.93259343616959911</c:v>
                </c:pt>
                <c:pt idx="445">
                  <c:v>0.93139452515933352</c:v>
                </c:pt>
                <c:pt idx="446">
                  <c:v>0.93027662616962914</c:v>
                </c:pt>
                <c:pt idx="447">
                  <c:v>0.93071229283611967</c:v>
                </c:pt>
                <c:pt idx="448">
                  <c:v>0.9286676261694865</c:v>
                </c:pt>
                <c:pt idx="449">
                  <c:v>0.92781998616929684</c:v>
                </c:pt>
                <c:pt idx="450">
                  <c:v>0.92757221616948138</c:v>
                </c:pt>
                <c:pt idx="451">
                  <c:v>0.92692965616935086</c:v>
                </c:pt>
                <c:pt idx="452">
                  <c:v>0.92669518172493759</c:v>
                </c:pt>
                <c:pt idx="453">
                  <c:v>0.92644603616932464</c:v>
                </c:pt>
                <c:pt idx="454">
                  <c:v>0.92653149616946062</c:v>
                </c:pt>
                <c:pt idx="455">
                  <c:v>0.92500266616954763</c:v>
                </c:pt>
                <c:pt idx="456">
                  <c:v>0.92510984238572402</c:v>
                </c:pt>
                <c:pt idx="457">
                  <c:v>0.92290278241937074</c:v>
                </c:pt>
                <c:pt idx="458">
                  <c:v>0.92376851864261766</c:v>
                </c:pt>
                <c:pt idx="459">
                  <c:v>0.92286251616948889</c:v>
                </c:pt>
                <c:pt idx="460">
                  <c:v>0.92259380616935971</c:v>
                </c:pt>
                <c:pt idx="461">
                  <c:v>0.92124948616938829</c:v>
                </c:pt>
                <c:pt idx="462">
                  <c:v>0.9206385661695019</c:v>
                </c:pt>
                <c:pt idx="463">
                  <c:v>0.92054048486505657</c:v>
                </c:pt>
                <c:pt idx="464">
                  <c:v>0.9183925366172474</c:v>
                </c:pt>
                <c:pt idx="465">
                  <c:v>0.9179475461695018</c:v>
                </c:pt>
                <c:pt idx="466">
                  <c:v>0.91757317616934131</c:v>
                </c:pt>
                <c:pt idx="467">
                  <c:v>0.91611051616952555</c:v>
                </c:pt>
                <c:pt idx="468">
                  <c:v>0.91574217616934561</c:v>
                </c:pt>
                <c:pt idx="469">
                  <c:v>0.91526117162391052</c:v>
                </c:pt>
                <c:pt idx="470">
                  <c:v>0.91444998331228078</c:v>
                </c:pt>
                <c:pt idx="471">
                  <c:v>0.91420354453669006</c:v>
                </c:pt>
                <c:pt idx="472">
                  <c:v>0.91322866616953158</c:v>
                </c:pt>
                <c:pt idx="473">
                  <c:v>0.91291159616949469</c:v>
                </c:pt>
                <c:pt idx="474">
                  <c:v>0.91232648616949064</c:v>
                </c:pt>
                <c:pt idx="475">
                  <c:v>0.91197754616945303</c:v>
                </c:pt>
                <c:pt idx="476">
                  <c:v>0.9112196261693849</c:v>
                </c:pt>
                <c:pt idx="477">
                  <c:v>0.91084165877816881</c:v>
                </c:pt>
                <c:pt idx="478">
                  <c:v>0.90880451806127382</c:v>
                </c:pt>
                <c:pt idx="479">
                  <c:v>0.90806463616948585</c:v>
                </c:pt>
                <c:pt idx="480">
                  <c:v>0.90776990616953512</c:v>
                </c:pt>
                <c:pt idx="481">
                  <c:v>0.90770974616950306</c:v>
                </c:pt>
                <c:pt idx="482">
                  <c:v>0.90759522616954869</c:v>
                </c:pt>
                <c:pt idx="483">
                  <c:v>0.90650367718981784</c:v>
                </c:pt>
                <c:pt idx="484">
                  <c:v>0.90559918616955315</c:v>
                </c:pt>
                <c:pt idx="485">
                  <c:v>0.90564996616943572</c:v>
                </c:pt>
                <c:pt idx="486">
                  <c:v>0.90553258616945598</c:v>
                </c:pt>
                <c:pt idx="487">
                  <c:v>0.90408984839167772</c:v>
                </c:pt>
                <c:pt idx="488">
                  <c:v>0.90274759616961864</c:v>
                </c:pt>
                <c:pt idx="489">
                  <c:v>0.9035358988966915</c:v>
                </c:pt>
                <c:pt idx="490">
                  <c:v>0.9029782261695386</c:v>
                </c:pt>
                <c:pt idx="491">
                  <c:v>0.90210117616941066</c:v>
                </c:pt>
                <c:pt idx="492">
                  <c:v>0.90155316616942116</c:v>
                </c:pt>
                <c:pt idx="493">
                  <c:v>0.90092183616946087</c:v>
                </c:pt>
                <c:pt idx="494">
                  <c:v>0.90060247880107624</c:v>
                </c:pt>
                <c:pt idx="495">
                  <c:v>0.89904561247090164</c:v>
                </c:pt>
                <c:pt idx="496">
                  <c:v>0.89795620616953964</c:v>
                </c:pt>
                <c:pt idx="497">
                  <c:v>0.89780526616938638</c:v>
                </c:pt>
                <c:pt idx="498">
                  <c:v>0.8972270961695169</c:v>
                </c:pt>
                <c:pt idx="499">
                  <c:v>0.89656806616950768</c:v>
                </c:pt>
                <c:pt idx="500">
                  <c:v>0.89598082616954944</c:v>
                </c:pt>
                <c:pt idx="501">
                  <c:v>0.89620850372048722</c:v>
                </c:pt>
                <c:pt idx="502">
                  <c:v>0.89563153205188095</c:v>
                </c:pt>
                <c:pt idx="503">
                  <c:v>0.89309618001571756</c:v>
                </c:pt>
                <c:pt idx="504">
                  <c:v>0.89324373616939656</c:v>
                </c:pt>
                <c:pt idx="505">
                  <c:v>0.89251270616944056</c:v>
                </c:pt>
                <c:pt idx="506">
                  <c:v>0.89183120616944322</c:v>
                </c:pt>
                <c:pt idx="507">
                  <c:v>0.89151277834332532</c:v>
                </c:pt>
                <c:pt idx="508">
                  <c:v>0.89086923616960789</c:v>
                </c:pt>
                <c:pt idx="509">
                  <c:v>0.89046967680236744</c:v>
                </c:pt>
                <c:pt idx="510">
                  <c:v>0.88992820225651426</c:v>
                </c:pt>
                <c:pt idx="511">
                  <c:v>0.88938234616938416</c:v>
                </c:pt>
                <c:pt idx="512">
                  <c:v>0.88844904616951348</c:v>
                </c:pt>
                <c:pt idx="513">
                  <c:v>0.88878826902663288</c:v>
                </c:pt>
                <c:pt idx="514">
                  <c:v>0.88739239616940324</c:v>
                </c:pt>
                <c:pt idx="515">
                  <c:v>0.8867444161694511</c:v>
                </c:pt>
                <c:pt idx="516">
                  <c:v>0.88676191616951994</c:v>
                </c:pt>
                <c:pt idx="517">
                  <c:v>0.88595648532444216</c:v>
                </c:pt>
                <c:pt idx="518">
                  <c:v>0.88433137616947111</c:v>
                </c:pt>
                <c:pt idx="519">
                  <c:v>0.88437017256116235</c:v>
                </c:pt>
                <c:pt idx="520">
                  <c:v>0.88409294616944578</c:v>
                </c:pt>
                <c:pt idx="521">
                  <c:v>0.88344551616931799</c:v>
                </c:pt>
                <c:pt idx="522">
                  <c:v>0.88285889616955271</c:v>
                </c:pt>
                <c:pt idx="523">
                  <c:v>0.8825616261696041</c:v>
                </c:pt>
                <c:pt idx="524">
                  <c:v>0.88255009616949565</c:v>
                </c:pt>
                <c:pt idx="525">
                  <c:v>0.8820520564020029</c:v>
                </c:pt>
                <c:pt idx="526">
                  <c:v>0.88076633829071227</c:v>
                </c:pt>
                <c:pt idx="527">
                  <c:v>0.88027262616947244</c:v>
                </c:pt>
                <c:pt idx="528">
                  <c:v>0.87967050616949161</c:v>
                </c:pt>
                <c:pt idx="529">
                  <c:v>0.87961949616944157</c:v>
                </c:pt>
                <c:pt idx="530">
                  <c:v>0.87872987616941867</c:v>
                </c:pt>
                <c:pt idx="531">
                  <c:v>0.87842626616958486</c:v>
                </c:pt>
                <c:pt idx="532">
                  <c:v>0.87781493143265266</c:v>
                </c:pt>
                <c:pt idx="533">
                  <c:v>0.87738387616941904</c:v>
                </c:pt>
                <c:pt idx="534">
                  <c:v>0.87764220616955613</c:v>
                </c:pt>
                <c:pt idx="535">
                  <c:v>0.87710300116943074</c:v>
                </c:pt>
                <c:pt idx="536">
                  <c:v>0.87505316964757185</c:v>
                </c:pt>
                <c:pt idx="537">
                  <c:v>0.87454074616948796</c:v>
                </c:pt>
                <c:pt idx="538">
                  <c:v>0.87473778001560731</c:v>
                </c:pt>
                <c:pt idx="539">
                  <c:v>0.87363870616941752</c:v>
                </c:pt>
                <c:pt idx="540">
                  <c:v>0.87364949616950882</c:v>
                </c:pt>
                <c:pt idx="541">
                  <c:v>0.87274154616950961</c:v>
                </c:pt>
                <c:pt idx="542">
                  <c:v>0.87212783616947021</c:v>
                </c:pt>
                <c:pt idx="543">
                  <c:v>0.87248962616931292</c:v>
                </c:pt>
                <c:pt idx="544">
                  <c:v>0.87163198331239844</c:v>
                </c:pt>
                <c:pt idx="545">
                  <c:v>0.87206262616949581</c:v>
                </c:pt>
                <c:pt idx="546">
                  <c:v>0.87089665616948053</c:v>
                </c:pt>
                <c:pt idx="547">
                  <c:v>0.87015107616945087</c:v>
                </c:pt>
                <c:pt idx="548">
                  <c:v>0.86970466616942765</c:v>
                </c:pt>
                <c:pt idx="549">
                  <c:v>0.86858979616938936</c:v>
                </c:pt>
                <c:pt idx="550">
                  <c:v>0.86800627510575623</c:v>
                </c:pt>
                <c:pt idx="551">
                  <c:v>0.86841091616948185</c:v>
                </c:pt>
                <c:pt idx="552">
                  <c:v>0.86777534616959651</c:v>
                </c:pt>
                <c:pt idx="553">
                  <c:v>0.86784651505836063</c:v>
                </c:pt>
                <c:pt idx="554">
                  <c:v>0.86687631847718305</c:v>
                </c:pt>
                <c:pt idx="555">
                  <c:v>0.86640342616949928</c:v>
                </c:pt>
                <c:pt idx="556">
                  <c:v>0.86554132616942181</c:v>
                </c:pt>
                <c:pt idx="557">
                  <c:v>0.86516742208779362</c:v>
                </c:pt>
                <c:pt idx="558">
                  <c:v>0.86435770616940122</c:v>
                </c:pt>
                <c:pt idx="559">
                  <c:v>0.86433845616954974</c:v>
                </c:pt>
                <c:pt idx="560">
                  <c:v>0.8637637061695651</c:v>
                </c:pt>
                <c:pt idx="561">
                  <c:v>0.86315784616945834</c:v>
                </c:pt>
                <c:pt idx="562">
                  <c:v>0.86425934045517872</c:v>
                </c:pt>
                <c:pt idx="563">
                  <c:v>0.8617756474461391</c:v>
                </c:pt>
                <c:pt idx="564">
                  <c:v>0.86164642616940257</c:v>
                </c:pt>
                <c:pt idx="565">
                  <c:v>0.86099126616946509</c:v>
                </c:pt>
                <c:pt idx="566">
                  <c:v>0.86119276616949603</c:v>
                </c:pt>
                <c:pt idx="567">
                  <c:v>0.86006428616957609</c:v>
                </c:pt>
                <c:pt idx="568">
                  <c:v>0.85945052616951145</c:v>
                </c:pt>
                <c:pt idx="569">
                  <c:v>0.85936890167965851</c:v>
                </c:pt>
                <c:pt idx="570">
                  <c:v>0.85826872616945593</c:v>
                </c:pt>
                <c:pt idx="571">
                  <c:v>0.85596262616947283</c:v>
                </c:pt>
                <c:pt idx="572">
                  <c:v>0.85704301188369081</c:v>
                </c:pt>
                <c:pt idx="573">
                  <c:v>0.85653336616941544</c:v>
                </c:pt>
                <c:pt idx="574">
                  <c:v>0.8559330461695267</c:v>
                </c:pt>
                <c:pt idx="575">
                  <c:v>0.85632983616935276</c:v>
                </c:pt>
                <c:pt idx="576">
                  <c:v>0.85535637616942495</c:v>
                </c:pt>
                <c:pt idx="577">
                  <c:v>0.85480695616944158</c:v>
                </c:pt>
                <c:pt idx="578">
                  <c:v>0.85419128616932594</c:v>
                </c:pt>
                <c:pt idx="579">
                  <c:v>0.8540839361694752</c:v>
                </c:pt>
                <c:pt idx="580">
                  <c:v>0.85444471707853775</c:v>
                </c:pt>
                <c:pt idx="581">
                  <c:v>0.85197241188370765</c:v>
                </c:pt>
                <c:pt idx="582">
                  <c:v>0.8525481861693871</c:v>
                </c:pt>
                <c:pt idx="583">
                  <c:v>0.8518115955572797</c:v>
                </c:pt>
                <c:pt idx="584">
                  <c:v>0.85166023616948172</c:v>
                </c:pt>
                <c:pt idx="585">
                  <c:v>0.8513161661695392</c:v>
                </c:pt>
                <c:pt idx="586">
                  <c:v>0.85061224616943365</c:v>
                </c:pt>
                <c:pt idx="587">
                  <c:v>0.85030532616937771</c:v>
                </c:pt>
                <c:pt idx="588">
                  <c:v>0.84987856616938162</c:v>
                </c:pt>
                <c:pt idx="589">
                  <c:v>0.84908730474094685</c:v>
                </c:pt>
                <c:pt idx="590">
                  <c:v>0.84783504722209202</c:v>
                </c:pt>
                <c:pt idx="591">
                  <c:v>0.84779379616954198</c:v>
                </c:pt>
                <c:pt idx="592">
                  <c:v>0.84732784616943591</c:v>
                </c:pt>
                <c:pt idx="593">
                  <c:v>0.84638122616957079</c:v>
                </c:pt>
                <c:pt idx="594">
                  <c:v>0.84629827616940834</c:v>
                </c:pt>
                <c:pt idx="595">
                  <c:v>0.84537243076717061</c:v>
                </c:pt>
                <c:pt idx="596">
                  <c:v>0.84447345616946834</c:v>
                </c:pt>
                <c:pt idx="597">
                  <c:v>0.84506887616947968</c:v>
                </c:pt>
                <c:pt idx="598">
                  <c:v>0.84326576747382465</c:v>
                </c:pt>
                <c:pt idx="599">
                  <c:v>0.84411610616953681</c:v>
                </c:pt>
                <c:pt idx="600">
                  <c:v>0.84264722616953436</c:v>
                </c:pt>
                <c:pt idx="601">
                  <c:v>0.84201635344210501</c:v>
                </c:pt>
                <c:pt idx="602">
                  <c:v>0.84193035616950018</c:v>
                </c:pt>
                <c:pt idx="603">
                  <c:v>0.8414940161695077</c:v>
                </c:pt>
                <c:pt idx="604">
                  <c:v>0.84077785616951184</c:v>
                </c:pt>
                <c:pt idx="605">
                  <c:v>0.84072094616942772</c:v>
                </c:pt>
                <c:pt idx="606">
                  <c:v>0.84051823486510102</c:v>
                </c:pt>
                <c:pt idx="607">
                  <c:v>0.8385920942545656</c:v>
                </c:pt>
                <c:pt idx="608">
                  <c:v>0.83878846616943403</c:v>
                </c:pt>
                <c:pt idx="609">
                  <c:v>0.83756470616947365</c:v>
                </c:pt>
                <c:pt idx="610">
                  <c:v>0.83805712616955963</c:v>
                </c:pt>
                <c:pt idx="611">
                  <c:v>0.83742847616932292</c:v>
                </c:pt>
                <c:pt idx="612">
                  <c:v>0.83639305616944282</c:v>
                </c:pt>
                <c:pt idx="613">
                  <c:v>0.83678759087545951</c:v>
                </c:pt>
                <c:pt idx="614">
                  <c:v>0.8362561261695447</c:v>
                </c:pt>
                <c:pt idx="615">
                  <c:v>0.83549262616949815</c:v>
                </c:pt>
                <c:pt idx="616">
                  <c:v>0.83437103793429046</c:v>
                </c:pt>
                <c:pt idx="617">
                  <c:v>0.83436442616950146</c:v>
                </c:pt>
                <c:pt idx="618">
                  <c:v>0.83290717616932863</c:v>
                </c:pt>
                <c:pt idx="619">
                  <c:v>0.8332937874598656</c:v>
                </c:pt>
                <c:pt idx="620">
                  <c:v>0.83198206233969074</c:v>
                </c:pt>
                <c:pt idx="621">
                  <c:v>0.8324089861694266</c:v>
                </c:pt>
                <c:pt idx="622">
                  <c:v>0.83137465616960182</c:v>
                </c:pt>
                <c:pt idx="623">
                  <c:v>0.83187688879566157</c:v>
                </c:pt>
                <c:pt idx="624">
                  <c:v>0.82979162616951163</c:v>
                </c:pt>
                <c:pt idx="625">
                  <c:v>0.8289718014272156</c:v>
                </c:pt>
                <c:pt idx="626">
                  <c:v>0.82926862616949504</c:v>
                </c:pt>
                <c:pt idx="627">
                  <c:v>0.82830880616941849</c:v>
                </c:pt>
                <c:pt idx="628">
                  <c:v>0.8286821761693659</c:v>
                </c:pt>
                <c:pt idx="629">
                  <c:v>0.82774776616950996</c:v>
                </c:pt>
                <c:pt idx="630">
                  <c:v>0.8267177180062788</c:v>
                </c:pt>
                <c:pt idx="631">
                  <c:v>0.8268734361695087</c:v>
                </c:pt>
                <c:pt idx="632">
                  <c:v>0.82747262616946671</c:v>
                </c:pt>
                <c:pt idx="633">
                  <c:v>0.82504586497536569</c:v>
                </c:pt>
                <c:pt idx="634">
                  <c:v>0.82551679616955198</c:v>
                </c:pt>
                <c:pt idx="635">
                  <c:v>0.82434688616949481</c:v>
                </c:pt>
                <c:pt idx="636">
                  <c:v>0.8244681561694307</c:v>
                </c:pt>
                <c:pt idx="637">
                  <c:v>0.82467381366943671</c:v>
                </c:pt>
                <c:pt idx="638">
                  <c:v>0.82337566616945523</c:v>
                </c:pt>
                <c:pt idx="639">
                  <c:v>0.82302414616945962</c:v>
                </c:pt>
                <c:pt idx="640">
                  <c:v>0.82319220616943856</c:v>
                </c:pt>
                <c:pt idx="641">
                  <c:v>0.82345262616946968</c:v>
                </c:pt>
                <c:pt idx="642">
                  <c:v>0.82090335751283305</c:v>
                </c:pt>
                <c:pt idx="643">
                  <c:v>0.82100043051740201</c:v>
                </c:pt>
                <c:pt idx="644">
                  <c:v>0.81967708499295977</c:v>
                </c:pt>
                <c:pt idx="645">
                  <c:v>0.81974240616944039</c:v>
                </c:pt>
                <c:pt idx="646">
                  <c:v>0.81924922616953388</c:v>
                </c:pt>
                <c:pt idx="647">
                  <c:v>0.81922163616948984</c:v>
                </c:pt>
                <c:pt idx="648">
                  <c:v>0.8181015761695547</c:v>
                </c:pt>
                <c:pt idx="649">
                  <c:v>0.81738367719007965</c:v>
                </c:pt>
                <c:pt idx="650">
                  <c:v>0.8175258614636367</c:v>
                </c:pt>
                <c:pt idx="651">
                  <c:v>0.81586515394729986</c:v>
                </c:pt>
                <c:pt idx="652">
                  <c:v>0.81622252616946867</c:v>
                </c:pt>
                <c:pt idx="653">
                  <c:v>0.8155423361694436</c:v>
                </c:pt>
                <c:pt idx="654">
                  <c:v>0.81519272616945671</c:v>
                </c:pt>
                <c:pt idx="655">
                  <c:v>0.81442258535324086</c:v>
                </c:pt>
                <c:pt idx="656">
                  <c:v>0.81401584616938405</c:v>
                </c:pt>
                <c:pt idx="657">
                  <c:v>0.81433080616945164</c:v>
                </c:pt>
                <c:pt idx="658">
                  <c:v>0.8126533061694815</c:v>
                </c:pt>
                <c:pt idx="659">
                  <c:v>0.81313262616947768</c:v>
                </c:pt>
                <c:pt idx="660">
                  <c:v>0.81189975474084974</c:v>
                </c:pt>
                <c:pt idx="661">
                  <c:v>0.81148670616953211</c:v>
                </c:pt>
                <c:pt idx="662">
                  <c:v>0.81125273957152899</c:v>
                </c:pt>
                <c:pt idx="663">
                  <c:v>0.81005204616947524</c:v>
                </c:pt>
                <c:pt idx="664">
                  <c:v>0.80931687616937664</c:v>
                </c:pt>
                <c:pt idx="665">
                  <c:v>0.80878568616947355</c:v>
                </c:pt>
                <c:pt idx="666">
                  <c:v>0.8082836961696106</c:v>
                </c:pt>
                <c:pt idx="667">
                  <c:v>0.80811981095199314</c:v>
                </c:pt>
                <c:pt idx="668">
                  <c:v>0.8074020807148935</c:v>
                </c:pt>
                <c:pt idx="669">
                  <c:v>0.80708119759801022</c:v>
                </c:pt>
                <c:pt idx="670">
                  <c:v>0.80662863616948055</c:v>
                </c:pt>
                <c:pt idx="671">
                  <c:v>0.8061696961695779</c:v>
                </c:pt>
                <c:pt idx="672">
                  <c:v>0.80613450616934301</c:v>
                </c:pt>
                <c:pt idx="673">
                  <c:v>0.80435190167962389</c:v>
                </c:pt>
                <c:pt idx="674">
                  <c:v>0.80375457616936785</c:v>
                </c:pt>
                <c:pt idx="675">
                  <c:v>0.80360688616940579</c:v>
                </c:pt>
                <c:pt idx="676">
                  <c:v>0.80198252616955301</c:v>
                </c:pt>
                <c:pt idx="677">
                  <c:v>0.80216671312597043</c:v>
                </c:pt>
                <c:pt idx="678">
                  <c:v>0.79899152151827579</c:v>
                </c:pt>
                <c:pt idx="679">
                  <c:v>0.79943292825284007</c:v>
                </c:pt>
                <c:pt idx="680">
                  <c:v>0.79913313616950266</c:v>
                </c:pt>
                <c:pt idx="681">
                  <c:v>0.79841929616956975</c:v>
                </c:pt>
                <c:pt idx="682">
                  <c:v>0.79835029740235086</c:v>
                </c:pt>
                <c:pt idx="683">
                  <c:v>0.79449262616947292</c:v>
                </c:pt>
                <c:pt idx="684">
                  <c:v>0.79537512616958972</c:v>
                </c:pt>
                <c:pt idx="685">
                  <c:v>0.79538915194262805</c:v>
                </c:pt>
                <c:pt idx="686">
                  <c:v>0.79498157616947784</c:v>
                </c:pt>
                <c:pt idx="687">
                  <c:v>0.79477434616944764</c:v>
                </c:pt>
                <c:pt idx="688">
                  <c:v>0.79503108616941665</c:v>
                </c:pt>
                <c:pt idx="689">
                  <c:v>0.79372305616952765</c:v>
                </c:pt>
                <c:pt idx="690">
                  <c:v>0.79355242363767786</c:v>
                </c:pt>
                <c:pt idx="691">
                  <c:v>0.7937040777823654</c:v>
                </c:pt>
                <c:pt idx="692">
                  <c:v>0.79135007061394469</c:v>
                </c:pt>
                <c:pt idx="693">
                  <c:v>0.79071043616953463</c:v>
                </c:pt>
                <c:pt idx="694">
                  <c:v>0.79062133616951003</c:v>
                </c:pt>
                <c:pt idx="695">
                  <c:v>0.79029424616955268</c:v>
                </c:pt>
                <c:pt idx="696">
                  <c:v>0.7895224475979451</c:v>
                </c:pt>
                <c:pt idx="697">
                  <c:v>0.78954289616959394</c:v>
                </c:pt>
                <c:pt idx="698">
                  <c:v>0.7883110472221655</c:v>
                </c:pt>
                <c:pt idx="699">
                  <c:v>0.78668136616950435</c:v>
                </c:pt>
                <c:pt idx="700">
                  <c:v>0.78734935616937363</c:v>
                </c:pt>
                <c:pt idx="701">
                  <c:v>0.78633680058801769</c:v>
                </c:pt>
                <c:pt idx="702">
                  <c:v>0.78640939616950434</c:v>
                </c:pt>
                <c:pt idx="703">
                  <c:v>0.7855372661694987</c:v>
                </c:pt>
                <c:pt idx="704">
                  <c:v>0.78547060616942677</c:v>
                </c:pt>
                <c:pt idx="705">
                  <c:v>0.78524167616954965</c:v>
                </c:pt>
                <c:pt idx="706">
                  <c:v>0.78436075950277451</c:v>
                </c:pt>
                <c:pt idx="707">
                  <c:v>0.7847552511694732</c:v>
                </c:pt>
                <c:pt idx="708">
                  <c:v>0.78282262616947784</c:v>
                </c:pt>
                <c:pt idx="709">
                  <c:v>0.78292456616959893</c:v>
                </c:pt>
                <c:pt idx="710">
                  <c:v>0.78249162616944645</c:v>
                </c:pt>
                <c:pt idx="711">
                  <c:v>0.78165387616947357</c:v>
                </c:pt>
                <c:pt idx="712">
                  <c:v>0.78118713616947932</c:v>
                </c:pt>
                <c:pt idx="713">
                  <c:v>0.78030737106735026</c:v>
                </c:pt>
                <c:pt idx="714">
                  <c:v>0.77983877616947184</c:v>
                </c:pt>
                <c:pt idx="715">
                  <c:v>0.78025676315573356</c:v>
                </c:pt>
                <c:pt idx="716">
                  <c:v>0.77904689446212783</c:v>
                </c:pt>
                <c:pt idx="717">
                  <c:v>0.77790888616954335</c:v>
                </c:pt>
                <c:pt idx="718">
                  <c:v>0.77734406616947838</c:v>
                </c:pt>
                <c:pt idx="719">
                  <c:v>0.77740424861848312</c:v>
                </c:pt>
                <c:pt idx="720">
                  <c:v>0.7767170961696489</c:v>
                </c:pt>
                <c:pt idx="721">
                  <c:v>0.77634135616951228</c:v>
                </c:pt>
                <c:pt idx="722">
                  <c:v>0.77534624616936365</c:v>
                </c:pt>
                <c:pt idx="723">
                  <c:v>0.77552966726534678</c:v>
                </c:pt>
                <c:pt idx="724">
                  <c:v>0.77271745474090003</c:v>
                </c:pt>
                <c:pt idx="725">
                  <c:v>0.77301045049371608</c:v>
                </c:pt>
                <c:pt idx="726">
                  <c:v>0.77350140616950314</c:v>
                </c:pt>
                <c:pt idx="727">
                  <c:v>0.77291734616946461</c:v>
                </c:pt>
                <c:pt idx="728">
                  <c:v>0.77193159616953899</c:v>
                </c:pt>
                <c:pt idx="729">
                  <c:v>0.77206202616939479</c:v>
                </c:pt>
                <c:pt idx="730">
                  <c:v>0.77145968616948057</c:v>
                </c:pt>
                <c:pt idx="731">
                  <c:v>0.76920262616947532</c:v>
                </c:pt>
                <c:pt idx="732">
                  <c:v>0.76712262616942573</c:v>
                </c:pt>
                <c:pt idx="733">
                  <c:v>0.76829645616955333</c:v>
                </c:pt>
                <c:pt idx="734">
                  <c:v>0.76735502616959861</c:v>
                </c:pt>
                <c:pt idx="735">
                  <c:v>0.76695531616947488</c:v>
                </c:pt>
                <c:pt idx="736">
                  <c:v>0.76694616616949085</c:v>
                </c:pt>
                <c:pt idx="737">
                  <c:v>0.76476262616947288</c:v>
                </c:pt>
                <c:pt idx="738">
                  <c:v>0.76463190975165651</c:v>
                </c:pt>
                <c:pt idx="739">
                  <c:v>0.76445389421073173</c:v>
                </c:pt>
                <c:pt idx="740">
                  <c:v>0.76377672616944048</c:v>
                </c:pt>
                <c:pt idx="741">
                  <c:v>0.76315094616943313</c:v>
                </c:pt>
                <c:pt idx="742">
                  <c:v>0.76358339616948101</c:v>
                </c:pt>
                <c:pt idx="743">
                  <c:v>0.76252121616940582</c:v>
                </c:pt>
                <c:pt idx="744">
                  <c:v>0.76276178943476225</c:v>
                </c:pt>
                <c:pt idx="745">
                  <c:v>0.76218756734594706</c:v>
                </c:pt>
                <c:pt idx="746">
                  <c:v>0.76273862616948185</c:v>
                </c:pt>
                <c:pt idx="747">
                  <c:v>0.76095089616944911</c:v>
                </c:pt>
                <c:pt idx="748">
                  <c:v>0.76063346616945293</c:v>
                </c:pt>
                <c:pt idx="749">
                  <c:v>0.75985230616953581</c:v>
                </c:pt>
                <c:pt idx="750">
                  <c:v>0.75941448616944762</c:v>
                </c:pt>
                <c:pt idx="751">
                  <c:v>0.75877363647879592</c:v>
                </c:pt>
                <c:pt idx="752">
                  <c:v>0.75817446616949458</c:v>
                </c:pt>
                <c:pt idx="753">
                  <c:v>0.7579061261696296</c:v>
                </c:pt>
                <c:pt idx="754">
                  <c:v>0.75694994616938727</c:v>
                </c:pt>
                <c:pt idx="755">
                  <c:v>0.75700862616948195</c:v>
                </c:pt>
                <c:pt idx="756">
                  <c:v>0.75614468677548674</c:v>
                </c:pt>
                <c:pt idx="757">
                  <c:v>0.75588543076715164</c:v>
                </c:pt>
                <c:pt idx="758">
                  <c:v>0.75572794531846965</c:v>
                </c:pt>
                <c:pt idx="759">
                  <c:v>0.75437149616941412</c:v>
                </c:pt>
                <c:pt idx="760">
                  <c:v>0.75514228616944579</c:v>
                </c:pt>
                <c:pt idx="761">
                  <c:v>0.75460935616942693</c:v>
                </c:pt>
                <c:pt idx="762">
                  <c:v>0.75377037616945752</c:v>
                </c:pt>
                <c:pt idx="763">
                  <c:v>0.75242168172511015</c:v>
                </c:pt>
                <c:pt idx="764">
                  <c:v>0.75286572255501594</c:v>
                </c:pt>
                <c:pt idx="765">
                  <c:v>0.75195912616945404</c:v>
                </c:pt>
                <c:pt idx="766">
                  <c:v>0.75170368616962091</c:v>
                </c:pt>
                <c:pt idx="767">
                  <c:v>0.75178245616946648</c:v>
                </c:pt>
                <c:pt idx="768">
                  <c:v>0.750785786169332</c:v>
                </c:pt>
                <c:pt idx="769">
                  <c:v>0.75080865709732458</c:v>
                </c:pt>
                <c:pt idx="770">
                  <c:v>0.74993544616950403</c:v>
                </c:pt>
                <c:pt idx="771">
                  <c:v>0.74954665616954386</c:v>
                </c:pt>
                <c:pt idx="772">
                  <c:v>0.74783762616950089</c:v>
                </c:pt>
                <c:pt idx="773">
                  <c:v>0.74790986146364102</c:v>
                </c:pt>
                <c:pt idx="774">
                  <c:v>0.74791154616957756</c:v>
                </c:pt>
                <c:pt idx="775">
                  <c:v>0.74786077616957614</c:v>
                </c:pt>
                <c:pt idx="776">
                  <c:v>0.74735880142722522</c:v>
                </c:pt>
                <c:pt idx="777">
                  <c:v>0.74720879616946079</c:v>
                </c:pt>
                <c:pt idx="778">
                  <c:v>0.74666741616944576</c:v>
                </c:pt>
                <c:pt idx="779">
                  <c:v>0.74593686616958776</c:v>
                </c:pt>
                <c:pt idx="780">
                  <c:v>0.74518359631875364</c:v>
                </c:pt>
                <c:pt idx="781">
                  <c:v>0.74456762616947114</c:v>
                </c:pt>
                <c:pt idx="782">
                  <c:v>0.74455955616947911</c:v>
                </c:pt>
                <c:pt idx="783">
                  <c:v>0.74438411070559662</c:v>
                </c:pt>
                <c:pt idx="784">
                  <c:v>0.7441862961695459</c:v>
                </c:pt>
                <c:pt idx="785">
                  <c:v>0.74435579616944492</c:v>
                </c:pt>
                <c:pt idx="786">
                  <c:v>0.74314212616944564</c:v>
                </c:pt>
                <c:pt idx="787">
                  <c:v>0.7436648161696009</c:v>
                </c:pt>
                <c:pt idx="788">
                  <c:v>0.74199203616942278</c:v>
                </c:pt>
                <c:pt idx="789">
                  <c:v>0.74215553526033773</c:v>
                </c:pt>
                <c:pt idx="790">
                  <c:v>0.74291662616947585</c:v>
                </c:pt>
                <c:pt idx="791">
                  <c:v>0.74142245616948965</c:v>
                </c:pt>
                <c:pt idx="792">
                  <c:v>0.74046913616942434</c:v>
                </c:pt>
                <c:pt idx="793">
                  <c:v>0.73985255616958256</c:v>
                </c:pt>
                <c:pt idx="794">
                  <c:v>0.74026383616937763</c:v>
                </c:pt>
                <c:pt idx="795">
                  <c:v>0.7392312861694289</c:v>
                </c:pt>
                <c:pt idx="796">
                  <c:v>0.7386498732282285</c:v>
                </c:pt>
                <c:pt idx="797">
                  <c:v>0.73855803616942373</c:v>
                </c:pt>
                <c:pt idx="798">
                  <c:v>0.73832660052841104</c:v>
                </c:pt>
                <c:pt idx="799">
                  <c:v>0.73649100761262865</c:v>
                </c:pt>
                <c:pt idx="800">
                  <c:v>0.73672871616946811</c:v>
                </c:pt>
                <c:pt idx="801">
                  <c:v>0.73626691616951334</c:v>
                </c:pt>
                <c:pt idx="802">
                  <c:v>0.73590712101491818</c:v>
                </c:pt>
                <c:pt idx="803">
                  <c:v>0.73535164616952098</c:v>
                </c:pt>
                <c:pt idx="804">
                  <c:v>0.73573284616939938</c:v>
                </c:pt>
                <c:pt idx="805">
                  <c:v>0.73540335616941466</c:v>
                </c:pt>
                <c:pt idx="806">
                  <c:v>0.73436522616950273</c:v>
                </c:pt>
                <c:pt idx="807">
                  <c:v>0.73410262616948918</c:v>
                </c:pt>
                <c:pt idx="808">
                  <c:v>0.73399516854249325</c:v>
                </c:pt>
                <c:pt idx="809">
                  <c:v>0.73416631616950756</c:v>
                </c:pt>
                <c:pt idx="810">
                  <c:v>0.73339648616955433</c:v>
                </c:pt>
                <c:pt idx="811">
                  <c:v>0.73277682616952866</c:v>
                </c:pt>
                <c:pt idx="812">
                  <c:v>0.73220519616940405</c:v>
                </c:pt>
                <c:pt idx="813">
                  <c:v>0.73243962616942448</c:v>
                </c:pt>
                <c:pt idx="814">
                  <c:v>0.731473801427172</c:v>
                </c:pt>
                <c:pt idx="815">
                  <c:v>0.73126342028707825</c:v>
                </c:pt>
                <c:pt idx="816">
                  <c:v>0.73025029616964365</c:v>
                </c:pt>
                <c:pt idx="817">
                  <c:v>0.72962702616948361</c:v>
                </c:pt>
                <c:pt idx="818">
                  <c:v>0.72937753616948164</c:v>
                </c:pt>
                <c:pt idx="819">
                  <c:v>0.72912116616943579</c:v>
                </c:pt>
                <c:pt idx="820">
                  <c:v>0.72899458493232316</c:v>
                </c:pt>
                <c:pt idx="821">
                  <c:v>0.72864530616947021</c:v>
                </c:pt>
                <c:pt idx="822">
                  <c:v>0.72759710616938478</c:v>
                </c:pt>
                <c:pt idx="823">
                  <c:v>0.72785248331231855</c:v>
                </c:pt>
                <c:pt idx="824">
                  <c:v>0.72675061505839456</c:v>
                </c:pt>
                <c:pt idx="825">
                  <c:v>0.72641025616944521</c:v>
                </c:pt>
                <c:pt idx="826">
                  <c:v>0.72636051276734259</c:v>
                </c:pt>
                <c:pt idx="827">
                  <c:v>0.72580113616948183</c:v>
                </c:pt>
                <c:pt idx="828">
                  <c:v>0.72432159616957592</c:v>
                </c:pt>
                <c:pt idx="829">
                  <c:v>0.72399590616940857</c:v>
                </c:pt>
                <c:pt idx="830">
                  <c:v>0.72414428616940674</c:v>
                </c:pt>
                <c:pt idx="831">
                  <c:v>0.72335059524161238</c:v>
                </c:pt>
                <c:pt idx="832">
                  <c:v>0.72327262616949073</c:v>
                </c:pt>
                <c:pt idx="833">
                  <c:v>0.72141028616941583</c:v>
                </c:pt>
                <c:pt idx="834">
                  <c:v>0.72106706616953964</c:v>
                </c:pt>
                <c:pt idx="835">
                  <c:v>0.72224101616940795</c:v>
                </c:pt>
                <c:pt idx="836">
                  <c:v>0.72120251616937137</c:v>
                </c:pt>
                <c:pt idx="837">
                  <c:v>0.7201793161693657</c:v>
                </c:pt>
                <c:pt idx="838">
                  <c:v>0.7196672720027526</c:v>
                </c:pt>
                <c:pt idx="839">
                  <c:v>0.71894224045519328</c:v>
                </c:pt>
                <c:pt idx="840">
                  <c:v>0.71840456431378663</c:v>
                </c:pt>
                <c:pt idx="841">
                  <c:v>0.71741333616952863</c:v>
                </c:pt>
                <c:pt idx="842">
                  <c:v>0.71735799616942664</c:v>
                </c:pt>
                <c:pt idx="843">
                  <c:v>0.71690025616949726</c:v>
                </c:pt>
                <c:pt idx="844">
                  <c:v>0.71618103854061221</c:v>
                </c:pt>
                <c:pt idx="845">
                  <c:v>0.71530273616939244</c:v>
                </c:pt>
                <c:pt idx="846">
                  <c:v>0.71549106616947888</c:v>
                </c:pt>
                <c:pt idx="847">
                  <c:v>0.71569752616935134</c:v>
                </c:pt>
                <c:pt idx="848">
                  <c:v>0.71512568172504132</c:v>
                </c:pt>
                <c:pt idx="849">
                  <c:v>0.7147733170785685</c:v>
                </c:pt>
                <c:pt idx="850">
                  <c:v>0.71377929616945057</c:v>
                </c:pt>
                <c:pt idx="851">
                  <c:v>0.71317214564986386</c:v>
                </c:pt>
                <c:pt idx="852">
                  <c:v>0.712772546169405</c:v>
                </c:pt>
                <c:pt idx="853">
                  <c:v>0.71223139616941555</c:v>
                </c:pt>
                <c:pt idx="854">
                  <c:v>0.71115626616948291</c:v>
                </c:pt>
                <c:pt idx="855">
                  <c:v>0.71039673616945764</c:v>
                </c:pt>
                <c:pt idx="856">
                  <c:v>0.70992176410047259</c:v>
                </c:pt>
                <c:pt idx="857">
                  <c:v>0.70706531950283169</c:v>
                </c:pt>
                <c:pt idx="858">
                  <c:v>0.70680847616947284</c:v>
                </c:pt>
                <c:pt idx="859">
                  <c:v>0.70525085616954353</c:v>
                </c:pt>
                <c:pt idx="860">
                  <c:v>0.7055350361695375</c:v>
                </c:pt>
                <c:pt idx="861">
                  <c:v>0.7046745161693927</c:v>
                </c:pt>
                <c:pt idx="862">
                  <c:v>0.70448837874678816</c:v>
                </c:pt>
                <c:pt idx="863">
                  <c:v>0.70354119616958322</c:v>
                </c:pt>
                <c:pt idx="864">
                  <c:v>0.70368262616946764</c:v>
                </c:pt>
                <c:pt idx="865">
                  <c:v>0.70228434045523558</c:v>
                </c:pt>
                <c:pt idx="866">
                  <c:v>0.70185065616945674</c:v>
                </c:pt>
                <c:pt idx="867">
                  <c:v>0.70179593616942026</c:v>
                </c:pt>
                <c:pt idx="868">
                  <c:v>0.70127633616951468</c:v>
                </c:pt>
                <c:pt idx="869">
                  <c:v>0.70048863647882498</c:v>
                </c:pt>
                <c:pt idx="870">
                  <c:v>0.70064355616948359</c:v>
                </c:pt>
                <c:pt idx="871">
                  <c:v>0.70073820616934857</c:v>
                </c:pt>
                <c:pt idx="872">
                  <c:v>0.70003522616949165</c:v>
                </c:pt>
                <c:pt idx="873">
                  <c:v>0.69845497844227111</c:v>
                </c:pt>
                <c:pt idx="874">
                  <c:v>0.69813256616954789</c:v>
                </c:pt>
                <c:pt idx="875">
                  <c:v>0.69800787359219074</c:v>
                </c:pt>
                <c:pt idx="876">
                  <c:v>0.69748903616951585</c:v>
                </c:pt>
                <c:pt idx="877">
                  <c:v>0.69702985616942414</c:v>
                </c:pt>
                <c:pt idx="878">
                  <c:v>0.69715828616946862</c:v>
                </c:pt>
                <c:pt idx="879">
                  <c:v>0.69713554616949236</c:v>
                </c:pt>
                <c:pt idx="880">
                  <c:v>0.6966487360596163</c:v>
                </c:pt>
                <c:pt idx="881">
                  <c:v>0.69489280798774189</c:v>
                </c:pt>
                <c:pt idx="882">
                  <c:v>0.6945599161694832</c:v>
                </c:pt>
                <c:pt idx="883">
                  <c:v>0.69411512616939364</c:v>
                </c:pt>
                <c:pt idx="884">
                  <c:v>0.69308868616951813</c:v>
                </c:pt>
                <c:pt idx="885">
                  <c:v>0.69236457616946723</c:v>
                </c:pt>
                <c:pt idx="886">
                  <c:v>0.6923873890559793</c:v>
                </c:pt>
                <c:pt idx="887">
                  <c:v>0.69133083616954261</c:v>
                </c:pt>
                <c:pt idx="888">
                  <c:v>0.69012262616946884</c:v>
                </c:pt>
                <c:pt idx="889">
                  <c:v>0.69001331291643453</c:v>
                </c:pt>
                <c:pt idx="890">
                  <c:v>0.69031331616946545</c:v>
                </c:pt>
                <c:pt idx="891">
                  <c:v>0.68989482616956543</c:v>
                </c:pt>
                <c:pt idx="892">
                  <c:v>0.68967478080861611</c:v>
                </c:pt>
                <c:pt idx="893">
                  <c:v>0.68870050616938383</c:v>
                </c:pt>
                <c:pt idx="894">
                  <c:v>0.68849480616943148</c:v>
                </c:pt>
                <c:pt idx="895">
                  <c:v>0.6884587928361583</c:v>
                </c:pt>
                <c:pt idx="896">
                  <c:v>0.68629262616947673</c:v>
                </c:pt>
                <c:pt idx="897">
                  <c:v>0.68656062616942393</c:v>
                </c:pt>
                <c:pt idx="898">
                  <c:v>0.6862461261696069</c:v>
                </c:pt>
                <c:pt idx="899">
                  <c:v>0.6857838014272204</c:v>
                </c:pt>
                <c:pt idx="900">
                  <c:v>0.6855370261695416</c:v>
                </c:pt>
                <c:pt idx="901">
                  <c:v>0.6844283361694905</c:v>
                </c:pt>
                <c:pt idx="902">
                  <c:v>0.68513262616960469</c:v>
                </c:pt>
                <c:pt idx="903">
                  <c:v>0.68406361616944011</c:v>
                </c:pt>
                <c:pt idx="904">
                  <c:v>0.6829122008820282</c:v>
                </c:pt>
                <c:pt idx="905">
                  <c:v>0.68345729830065238</c:v>
                </c:pt>
                <c:pt idx="906">
                  <c:v>0.68219950616944058</c:v>
                </c:pt>
                <c:pt idx="907">
                  <c:v>0.68181719616939063</c:v>
                </c:pt>
                <c:pt idx="908">
                  <c:v>0.68109872616945299</c:v>
                </c:pt>
                <c:pt idx="909">
                  <c:v>0.68038756616931551</c:v>
                </c:pt>
                <c:pt idx="910">
                  <c:v>0.68056465616939565</c:v>
                </c:pt>
                <c:pt idx="911">
                  <c:v>0.6799346880251288</c:v>
                </c:pt>
                <c:pt idx="912">
                  <c:v>0.67980899603243583</c:v>
                </c:pt>
                <c:pt idx="913">
                  <c:v>0.67904545091161717</c:v>
                </c:pt>
                <c:pt idx="914">
                  <c:v>0.67834162616942939</c:v>
                </c:pt>
                <c:pt idx="915">
                  <c:v>0.67847222616953351</c:v>
                </c:pt>
                <c:pt idx="916">
                  <c:v>0.67744205616935571</c:v>
                </c:pt>
                <c:pt idx="917">
                  <c:v>0.67648345091164686</c:v>
                </c:pt>
                <c:pt idx="918">
                  <c:v>0.67737396616929968</c:v>
                </c:pt>
                <c:pt idx="919">
                  <c:v>0.67590511616947702</c:v>
                </c:pt>
                <c:pt idx="920">
                  <c:v>0.67566198616951756</c:v>
                </c:pt>
                <c:pt idx="921">
                  <c:v>0.67602262616947151</c:v>
                </c:pt>
                <c:pt idx="922">
                  <c:v>0.67401058391594348</c:v>
                </c:pt>
                <c:pt idx="923">
                  <c:v>0.67401978616942526</c:v>
                </c:pt>
                <c:pt idx="924">
                  <c:v>0.67415723441693864</c:v>
                </c:pt>
                <c:pt idx="925">
                  <c:v>0.67386040616952614</c:v>
                </c:pt>
                <c:pt idx="926">
                  <c:v>0.67335412616952917</c:v>
                </c:pt>
                <c:pt idx="927">
                  <c:v>0.67336794616943563</c:v>
                </c:pt>
                <c:pt idx="928">
                  <c:v>0.67277337616950439</c:v>
                </c:pt>
                <c:pt idx="929">
                  <c:v>0.67312527616951734</c:v>
                </c:pt>
                <c:pt idx="930">
                  <c:v>0.67228833450282455</c:v>
                </c:pt>
                <c:pt idx="931">
                  <c:v>0.67111227950280761</c:v>
                </c:pt>
                <c:pt idx="932">
                  <c:v>0.67047596616950678</c:v>
                </c:pt>
                <c:pt idx="933">
                  <c:v>0.67007762616947519</c:v>
                </c:pt>
                <c:pt idx="934">
                  <c:v>0.67013107616947021</c:v>
                </c:pt>
                <c:pt idx="935">
                  <c:v>0.66934158616948225</c:v>
                </c:pt>
                <c:pt idx="936">
                  <c:v>0.66978037616934338</c:v>
                </c:pt>
                <c:pt idx="937">
                  <c:v>0.66887460489283612</c:v>
                </c:pt>
                <c:pt idx="938">
                  <c:v>0.66717562616952619</c:v>
                </c:pt>
                <c:pt idx="939">
                  <c:v>0.66703462616946885</c:v>
                </c:pt>
                <c:pt idx="940">
                  <c:v>0.66665941616945468</c:v>
                </c:pt>
                <c:pt idx="941">
                  <c:v>0.66694105616946586</c:v>
                </c:pt>
                <c:pt idx="942">
                  <c:v>0.66571314163346074</c:v>
                </c:pt>
                <c:pt idx="943">
                  <c:v>0.66677162616936614</c:v>
                </c:pt>
                <c:pt idx="944">
                  <c:v>0.66505837616944208</c:v>
                </c:pt>
                <c:pt idx="945">
                  <c:v>0.66513527616941071</c:v>
                </c:pt>
                <c:pt idx="946">
                  <c:v>0.6645269595028227</c:v>
                </c:pt>
                <c:pt idx="947">
                  <c:v>0.66556262616951856</c:v>
                </c:pt>
                <c:pt idx="948">
                  <c:v>0.66362948932730714</c:v>
                </c:pt>
                <c:pt idx="949">
                  <c:v>0.66300252200277132</c:v>
                </c:pt>
                <c:pt idx="950">
                  <c:v>0.66309737616946185</c:v>
                </c:pt>
                <c:pt idx="951">
                  <c:v>0.66255281616949646</c:v>
                </c:pt>
                <c:pt idx="952">
                  <c:v>0.6621737061694275</c:v>
                </c:pt>
                <c:pt idx="953">
                  <c:v>0.66184774616951569</c:v>
                </c:pt>
                <c:pt idx="954">
                  <c:v>0.66177249075293787</c:v>
                </c:pt>
                <c:pt idx="955">
                  <c:v>0.66235887616949407</c:v>
                </c:pt>
                <c:pt idx="956">
                  <c:v>0.6605160215182766</c:v>
                </c:pt>
                <c:pt idx="957">
                  <c:v>0.6600915661695862</c:v>
                </c:pt>
                <c:pt idx="958">
                  <c:v>0.65940953616949327</c:v>
                </c:pt>
                <c:pt idx="959">
                  <c:v>0.65911738616941362</c:v>
                </c:pt>
                <c:pt idx="960">
                  <c:v>0.65898690616954636</c:v>
                </c:pt>
                <c:pt idx="961">
                  <c:v>0.65853400761282965</c:v>
                </c:pt>
                <c:pt idx="962">
                  <c:v>0.65806762616948511</c:v>
                </c:pt>
                <c:pt idx="963">
                  <c:v>0.6574881361694066</c:v>
                </c:pt>
                <c:pt idx="964">
                  <c:v>0.65599053406421715</c:v>
                </c:pt>
                <c:pt idx="965">
                  <c:v>0.65559257616946864</c:v>
                </c:pt>
                <c:pt idx="966">
                  <c:v>0.65562855616947768</c:v>
                </c:pt>
                <c:pt idx="967">
                  <c:v>0.65499234781893279</c:v>
                </c:pt>
                <c:pt idx="968">
                  <c:v>0.65461687616942921</c:v>
                </c:pt>
                <c:pt idx="969">
                  <c:v>0.65441368616940565</c:v>
                </c:pt>
                <c:pt idx="970">
                  <c:v>0.65370017616956666</c:v>
                </c:pt>
                <c:pt idx="971">
                  <c:v>0.65412267616952335</c:v>
                </c:pt>
                <c:pt idx="972">
                  <c:v>0.6531513761694917</c:v>
                </c:pt>
                <c:pt idx="973">
                  <c:v>0.65164448331239733</c:v>
                </c:pt>
                <c:pt idx="974">
                  <c:v>0.65098696616965412</c:v>
                </c:pt>
                <c:pt idx="975">
                  <c:v>0.65123239616959105</c:v>
                </c:pt>
                <c:pt idx="976">
                  <c:v>0.65063475616942612</c:v>
                </c:pt>
                <c:pt idx="977">
                  <c:v>0.65082377616944753</c:v>
                </c:pt>
                <c:pt idx="978">
                  <c:v>0.64965206946843168</c:v>
                </c:pt>
                <c:pt idx="979">
                  <c:v>0.64941954616962505</c:v>
                </c:pt>
                <c:pt idx="980">
                  <c:v>0.64826017616943066</c:v>
                </c:pt>
                <c:pt idx="981">
                  <c:v>0.64960549573467696</c:v>
                </c:pt>
                <c:pt idx="982">
                  <c:v>0.64859035165973555</c:v>
                </c:pt>
                <c:pt idx="983">
                  <c:v>0.64806200616948351</c:v>
                </c:pt>
                <c:pt idx="984">
                  <c:v>0.6477530661695875</c:v>
                </c:pt>
                <c:pt idx="985">
                  <c:v>0.64772684491944765</c:v>
                </c:pt>
                <c:pt idx="986">
                  <c:v>0.64751203616960162</c:v>
                </c:pt>
                <c:pt idx="987">
                  <c:v>0.6466260061695146</c:v>
                </c:pt>
                <c:pt idx="988">
                  <c:v>0.6464768061695324</c:v>
                </c:pt>
                <c:pt idx="989">
                  <c:v>0.64596289889671255</c:v>
                </c:pt>
                <c:pt idx="990">
                  <c:v>0.64563231847716962</c:v>
                </c:pt>
                <c:pt idx="991">
                  <c:v>0.64504808616951193</c:v>
                </c:pt>
                <c:pt idx="992">
                  <c:v>0.64473961265580049</c:v>
                </c:pt>
                <c:pt idx="993">
                  <c:v>0.64449762616951234</c:v>
                </c:pt>
                <c:pt idx="994">
                  <c:v>0.64473420616930532</c:v>
                </c:pt>
                <c:pt idx="995">
                  <c:v>0.64458600616959072</c:v>
                </c:pt>
                <c:pt idx="996">
                  <c:v>0.64348612616950662</c:v>
                </c:pt>
                <c:pt idx="997">
                  <c:v>0.6433422561694776</c:v>
                </c:pt>
                <c:pt idx="998">
                  <c:v>0.64312340616946673</c:v>
                </c:pt>
                <c:pt idx="999">
                  <c:v>0.64434880798766869</c:v>
                </c:pt>
                <c:pt idx="1000">
                  <c:v>0.6412985609520655</c:v>
                </c:pt>
                <c:pt idx="1001">
                  <c:v>0.6416448661693599</c:v>
                </c:pt>
                <c:pt idx="1002">
                  <c:v>0.64103689616952575</c:v>
                </c:pt>
                <c:pt idx="1003">
                  <c:v>0.64079906616940963</c:v>
                </c:pt>
                <c:pt idx="1004">
                  <c:v>0.64098021616939804</c:v>
                </c:pt>
                <c:pt idx="1005">
                  <c:v>0.64015231765883274</c:v>
                </c:pt>
                <c:pt idx="1006">
                  <c:v>0.63992193569325329</c:v>
                </c:pt>
                <c:pt idx="1007">
                  <c:v>0.63888760616959184</c:v>
                </c:pt>
                <c:pt idx="1008">
                  <c:v>0.63903775116946804</c:v>
                </c:pt>
                <c:pt idx="1009">
                  <c:v>0.6381507641005878</c:v>
                </c:pt>
                <c:pt idx="1010">
                  <c:v>0.63823586616941153</c:v>
                </c:pt>
                <c:pt idx="1011">
                  <c:v>0.63805926616945086</c:v>
                </c:pt>
                <c:pt idx="1012">
                  <c:v>0.6374088237002411</c:v>
                </c:pt>
                <c:pt idx="1013">
                  <c:v>0.63675537616950584</c:v>
                </c:pt>
                <c:pt idx="1014">
                  <c:v>0.63707362616945451</c:v>
                </c:pt>
                <c:pt idx="1015">
                  <c:v>0.63623932616940349</c:v>
                </c:pt>
                <c:pt idx="1016">
                  <c:v>0.63639687616940144</c:v>
                </c:pt>
                <c:pt idx="1017">
                  <c:v>0.63494069561397937</c:v>
                </c:pt>
                <c:pt idx="1018">
                  <c:v>0.63542736575267522</c:v>
                </c:pt>
                <c:pt idx="1019">
                  <c:v>0.63480954616950858</c:v>
                </c:pt>
                <c:pt idx="1020">
                  <c:v>0.6345315561695074</c:v>
                </c:pt>
                <c:pt idx="1021">
                  <c:v>0.63421331616956522</c:v>
                </c:pt>
                <c:pt idx="1022">
                  <c:v>0.63364513616959395</c:v>
                </c:pt>
                <c:pt idx="1023">
                  <c:v>0.63297081616939277</c:v>
                </c:pt>
                <c:pt idx="1024">
                  <c:v>0.63282804552429306</c:v>
                </c:pt>
                <c:pt idx="1025">
                  <c:v>0.63280595950281904</c:v>
                </c:pt>
                <c:pt idx="1026">
                  <c:v>0.63299920616950367</c:v>
                </c:pt>
                <c:pt idx="1027">
                  <c:v>0.63200133616949683</c:v>
                </c:pt>
                <c:pt idx="1028">
                  <c:v>0.63201707616947722</c:v>
                </c:pt>
                <c:pt idx="1029">
                  <c:v>0.63131464616950106</c:v>
                </c:pt>
                <c:pt idx="1030">
                  <c:v>0.63093259524163159</c:v>
                </c:pt>
                <c:pt idx="1031">
                  <c:v>0.63120028616948964</c:v>
                </c:pt>
                <c:pt idx="1032">
                  <c:v>0.63067020616951452</c:v>
                </c:pt>
                <c:pt idx="1033">
                  <c:v>0.6304639161694906</c:v>
                </c:pt>
                <c:pt idx="1034">
                  <c:v>0.63140702616946964</c:v>
                </c:pt>
                <c:pt idx="1035">
                  <c:v>0.62921715075971452</c:v>
                </c:pt>
                <c:pt idx="1036">
                  <c:v>0.62965436616950565</c:v>
                </c:pt>
                <c:pt idx="1037">
                  <c:v>0.62915199730351135</c:v>
                </c:pt>
                <c:pt idx="1038">
                  <c:v>0.62835063616957409</c:v>
                </c:pt>
                <c:pt idx="1039">
                  <c:v>0.62814378616948974</c:v>
                </c:pt>
                <c:pt idx="1040">
                  <c:v>0.62767862616947212</c:v>
                </c:pt>
                <c:pt idx="1041">
                  <c:v>0.62762062616951919</c:v>
                </c:pt>
                <c:pt idx="1042">
                  <c:v>0.62772546902661475</c:v>
                </c:pt>
                <c:pt idx="1043">
                  <c:v>0.62524272717944063</c:v>
                </c:pt>
                <c:pt idx="1044">
                  <c:v>0.6262116761694918</c:v>
                </c:pt>
                <c:pt idx="1045">
                  <c:v>0.62655617616945869</c:v>
                </c:pt>
                <c:pt idx="1046">
                  <c:v>0.62485384616940276</c:v>
                </c:pt>
                <c:pt idx="1047">
                  <c:v>0.62487787359226865</c:v>
                </c:pt>
                <c:pt idx="1048">
                  <c:v>0.62451542616953881</c:v>
                </c:pt>
                <c:pt idx="1049">
                  <c:v>0.624385826169644</c:v>
                </c:pt>
                <c:pt idx="1050">
                  <c:v>0.62447994759790504</c:v>
                </c:pt>
                <c:pt idx="1051">
                  <c:v>0.62317157122443334</c:v>
                </c:pt>
                <c:pt idx="1052">
                  <c:v>0.62265310616952385</c:v>
                </c:pt>
                <c:pt idx="1053">
                  <c:v>0.62235145091182265</c:v>
                </c:pt>
                <c:pt idx="1054">
                  <c:v>0.62293025616948428</c:v>
                </c:pt>
                <c:pt idx="1055">
                  <c:v>0.62205458616946885</c:v>
                </c:pt>
                <c:pt idx="1056">
                  <c:v>0.62140721616933203</c:v>
                </c:pt>
                <c:pt idx="1057">
                  <c:v>0.62151847616948586</c:v>
                </c:pt>
                <c:pt idx="1058">
                  <c:v>0.62090797099705242</c:v>
                </c:pt>
                <c:pt idx="1059">
                  <c:v>0.6208226261694727</c:v>
                </c:pt>
                <c:pt idx="1060">
                  <c:v>0.6196243130381609</c:v>
                </c:pt>
                <c:pt idx="1061">
                  <c:v>0.61919660616946826</c:v>
                </c:pt>
                <c:pt idx="1062">
                  <c:v>0.61878071616951247</c:v>
                </c:pt>
                <c:pt idx="1063">
                  <c:v>0.6184632861694157</c:v>
                </c:pt>
                <c:pt idx="1064">
                  <c:v>0.6187481961695076</c:v>
                </c:pt>
                <c:pt idx="1065">
                  <c:v>0.61831854369525252</c:v>
                </c:pt>
                <c:pt idx="1066">
                  <c:v>0.61819662616933713</c:v>
                </c:pt>
                <c:pt idx="1067">
                  <c:v>0.61778559914250764</c:v>
                </c:pt>
                <c:pt idx="1068">
                  <c:v>0.61705430702049668</c:v>
                </c:pt>
                <c:pt idx="1069">
                  <c:v>0.6170283161694976</c:v>
                </c:pt>
                <c:pt idx="1070">
                  <c:v>0.61596950245817306</c:v>
                </c:pt>
                <c:pt idx="1071">
                  <c:v>0.61566359616956945</c:v>
                </c:pt>
                <c:pt idx="1072">
                  <c:v>0.61460846616953035</c:v>
                </c:pt>
                <c:pt idx="1073">
                  <c:v>0.61411203616951693</c:v>
                </c:pt>
                <c:pt idx="1074">
                  <c:v>0.6146270761695567</c:v>
                </c:pt>
                <c:pt idx="1075">
                  <c:v>0.61398311575267428</c:v>
                </c:pt>
                <c:pt idx="1076">
                  <c:v>0.61352355950276649</c:v>
                </c:pt>
                <c:pt idx="1077">
                  <c:v>0.61378829283616265</c:v>
                </c:pt>
                <c:pt idx="1078">
                  <c:v>0.6133625361694186</c:v>
                </c:pt>
                <c:pt idx="1079">
                  <c:v>0.61329304616956049</c:v>
                </c:pt>
                <c:pt idx="1080">
                  <c:v>0.61276427616954421</c:v>
                </c:pt>
                <c:pt idx="1081">
                  <c:v>0.61257570616936663</c:v>
                </c:pt>
                <c:pt idx="1082">
                  <c:v>0.61270125116944174</c:v>
                </c:pt>
                <c:pt idx="1083">
                  <c:v>0.61210476616948173</c:v>
                </c:pt>
                <c:pt idx="1084">
                  <c:v>0.61253021616957637</c:v>
                </c:pt>
                <c:pt idx="1085">
                  <c:v>0.61147905474086883</c:v>
                </c:pt>
                <c:pt idx="1086">
                  <c:v>0.61018818980581058</c:v>
                </c:pt>
                <c:pt idx="1087">
                  <c:v>0.61054424616938385</c:v>
                </c:pt>
                <c:pt idx="1088">
                  <c:v>0.60950759616943662</c:v>
                </c:pt>
                <c:pt idx="1089">
                  <c:v>0.60965906827485272</c:v>
                </c:pt>
                <c:pt idx="1090">
                  <c:v>0.60921659616946044</c:v>
                </c:pt>
                <c:pt idx="1091">
                  <c:v>0.6092168961693728</c:v>
                </c:pt>
                <c:pt idx="1092">
                  <c:v>0.60855928616941068</c:v>
                </c:pt>
                <c:pt idx="1093">
                  <c:v>0.60835888616944189</c:v>
                </c:pt>
                <c:pt idx="1094">
                  <c:v>0.60781845950279589</c:v>
                </c:pt>
                <c:pt idx="1095">
                  <c:v>0.60681995270006461</c:v>
                </c:pt>
                <c:pt idx="1096">
                  <c:v>0.60775522616953237</c:v>
                </c:pt>
                <c:pt idx="1097">
                  <c:v>0.60687848616938056</c:v>
                </c:pt>
                <c:pt idx="1098">
                  <c:v>0.60615429616936556</c:v>
                </c:pt>
                <c:pt idx="1099">
                  <c:v>0.60609232616944564</c:v>
                </c:pt>
                <c:pt idx="1100">
                  <c:v>0.60495015616959535</c:v>
                </c:pt>
                <c:pt idx="1101">
                  <c:v>0.60481877616951041</c:v>
                </c:pt>
                <c:pt idx="1102">
                  <c:v>0.60556937616965467</c:v>
                </c:pt>
                <c:pt idx="1103">
                  <c:v>0.60582262616945681</c:v>
                </c:pt>
                <c:pt idx="1104">
                  <c:v>0.60463409283610881</c:v>
                </c:pt>
                <c:pt idx="1105">
                  <c:v>0.60442893616959936</c:v>
                </c:pt>
                <c:pt idx="1106">
                  <c:v>0.60442474616940089</c:v>
                </c:pt>
                <c:pt idx="1107">
                  <c:v>0.60352183616945065</c:v>
                </c:pt>
                <c:pt idx="1108">
                  <c:v>0.60288050616939981</c:v>
                </c:pt>
                <c:pt idx="1109">
                  <c:v>0.60221856616945502</c:v>
                </c:pt>
                <c:pt idx="1110">
                  <c:v>0.60275287359218233</c:v>
                </c:pt>
                <c:pt idx="1111">
                  <c:v>0.60210884435133494</c:v>
                </c:pt>
                <c:pt idx="1112">
                  <c:v>0.60091862616947556</c:v>
                </c:pt>
                <c:pt idx="1113">
                  <c:v>0.60181589616952835</c:v>
                </c:pt>
                <c:pt idx="1114">
                  <c:v>0.60108698616939193</c:v>
                </c:pt>
                <c:pt idx="1115">
                  <c:v>0.60073633616946165</c:v>
                </c:pt>
                <c:pt idx="1116">
                  <c:v>0.60022302200285083</c:v>
                </c:pt>
                <c:pt idx="1117">
                  <c:v>0.60002347616949891</c:v>
                </c:pt>
                <c:pt idx="1118">
                  <c:v>0.6009014461696166</c:v>
                </c:pt>
                <c:pt idx="1119">
                  <c:v>0.59970595616950251</c:v>
                </c:pt>
                <c:pt idx="1120">
                  <c:v>0.59844777616956435</c:v>
                </c:pt>
                <c:pt idx="1121">
                  <c:v>0.59674262616953044</c:v>
                </c:pt>
                <c:pt idx="1122">
                  <c:v>0.59718369195894516</c:v>
                </c:pt>
                <c:pt idx="1123">
                  <c:v>0.59664280616952792</c:v>
                </c:pt>
                <c:pt idx="1124">
                  <c:v>0.59667174616954899</c:v>
                </c:pt>
                <c:pt idx="1125">
                  <c:v>0.59679636616942844</c:v>
                </c:pt>
                <c:pt idx="1126">
                  <c:v>0.59593612616944758</c:v>
                </c:pt>
                <c:pt idx="1127">
                  <c:v>0.59534079616940971</c:v>
                </c:pt>
                <c:pt idx="1128">
                  <c:v>0.5949726261694801</c:v>
                </c:pt>
                <c:pt idx="1129">
                  <c:v>0.59505246674912349</c:v>
                </c:pt>
                <c:pt idx="1130">
                  <c:v>0.59448884616935516</c:v>
                </c:pt>
                <c:pt idx="1131">
                  <c:v>0.5945271061695081</c:v>
                </c:pt>
                <c:pt idx="1132">
                  <c:v>0.59448703616952514</c:v>
                </c:pt>
                <c:pt idx="1133">
                  <c:v>0.5939404561693219</c:v>
                </c:pt>
                <c:pt idx="1134">
                  <c:v>0.59323128596339758</c:v>
                </c:pt>
                <c:pt idx="1135">
                  <c:v>0.59336193616941568</c:v>
                </c:pt>
                <c:pt idx="1136">
                  <c:v>0.59259355344218534</c:v>
                </c:pt>
                <c:pt idx="1137">
                  <c:v>0.59212439087535418</c:v>
                </c:pt>
                <c:pt idx="1138">
                  <c:v>0.59182928616937258</c:v>
                </c:pt>
                <c:pt idx="1139">
                  <c:v>0.59205770616948461</c:v>
                </c:pt>
                <c:pt idx="1140">
                  <c:v>0.59160235616947465</c:v>
                </c:pt>
                <c:pt idx="1141">
                  <c:v>0.59159042880119728</c:v>
                </c:pt>
                <c:pt idx="1142">
                  <c:v>0.5912537061694535</c:v>
                </c:pt>
                <c:pt idx="1143">
                  <c:v>0.59070566616941378</c:v>
                </c:pt>
                <c:pt idx="1144">
                  <c:v>0.59065547616937575</c:v>
                </c:pt>
                <c:pt idx="1145">
                  <c:v>0.59064900251357511</c:v>
                </c:pt>
                <c:pt idx="1146">
                  <c:v>0.58766791783612859</c:v>
                </c:pt>
                <c:pt idx="1147">
                  <c:v>0.58764898616941263</c:v>
                </c:pt>
                <c:pt idx="1148">
                  <c:v>0.58742677616949379</c:v>
                </c:pt>
                <c:pt idx="1149">
                  <c:v>0.58750043616953462</c:v>
                </c:pt>
                <c:pt idx="1150">
                  <c:v>0.58642617616943937</c:v>
                </c:pt>
                <c:pt idx="1151">
                  <c:v>0.58618972961774207</c:v>
                </c:pt>
                <c:pt idx="1152">
                  <c:v>0.58545652813024929</c:v>
                </c:pt>
                <c:pt idx="1153">
                  <c:v>0.58457370616950755</c:v>
                </c:pt>
                <c:pt idx="1154">
                  <c:v>0.58413123616949858</c:v>
                </c:pt>
                <c:pt idx="1155">
                  <c:v>0.58370503616946323</c:v>
                </c:pt>
                <c:pt idx="1156">
                  <c:v>0.58244185616959665</c:v>
                </c:pt>
                <c:pt idx="1157">
                  <c:v>0.58397973616948351</c:v>
                </c:pt>
                <c:pt idx="1158">
                  <c:v>0.58271906366944393</c:v>
                </c:pt>
                <c:pt idx="1159">
                  <c:v>0.58230392616947313</c:v>
                </c:pt>
                <c:pt idx="1160">
                  <c:v>0.58274286146361476</c:v>
                </c:pt>
                <c:pt idx="1161">
                  <c:v>0.58173194616958412</c:v>
                </c:pt>
                <c:pt idx="1162">
                  <c:v>0.58230660616948171</c:v>
                </c:pt>
                <c:pt idx="1163">
                  <c:v>0.58159016616940551</c:v>
                </c:pt>
                <c:pt idx="1164">
                  <c:v>0.58059887616949013</c:v>
                </c:pt>
                <c:pt idx="1165">
                  <c:v>0.58068282408619609</c:v>
                </c:pt>
                <c:pt idx="1166">
                  <c:v>0.5807135961694887</c:v>
                </c:pt>
                <c:pt idx="1167">
                  <c:v>0.58048298980582769</c:v>
                </c:pt>
                <c:pt idx="1168">
                  <c:v>0.57921906946852175</c:v>
                </c:pt>
                <c:pt idx="1169">
                  <c:v>0.5789018061694996</c:v>
                </c:pt>
                <c:pt idx="1170">
                  <c:v>0.57858561616953508</c:v>
                </c:pt>
                <c:pt idx="1171">
                  <c:v>0.57812161228059988</c:v>
                </c:pt>
                <c:pt idx="1172">
                  <c:v>0.57812400616950477</c:v>
                </c:pt>
                <c:pt idx="1173">
                  <c:v>0.57753271616948665</c:v>
                </c:pt>
                <c:pt idx="1174">
                  <c:v>0.57715821616950991</c:v>
                </c:pt>
                <c:pt idx="1175">
                  <c:v>0.57698610892815339</c:v>
                </c:pt>
                <c:pt idx="1176">
                  <c:v>0.57587474521716331</c:v>
                </c:pt>
                <c:pt idx="1177">
                  <c:v>0.57586005170144006</c:v>
                </c:pt>
                <c:pt idx="1178">
                  <c:v>0.57567052616943326</c:v>
                </c:pt>
                <c:pt idx="1179">
                  <c:v>0.57533726616938463</c:v>
                </c:pt>
                <c:pt idx="1180">
                  <c:v>0.57517162616956474</c:v>
                </c:pt>
                <c:pt idx="1181">
                  <c:v>0.57418375616949058</c:v>
                </c:pt>
                <c:pt idx="1182">
                  <c:v>0.57496482616944977</c:v>
                </c:pt>
                <c:pt idx="1183">
                  <c:v>0.57351438807422861</c:v>
                </c:pt>
                <c:pt idx="1184">
                  <c:v>0.57366166616947312</c:v>
                </c:pt>
                <c:pt idx="1185">
                  <c:v>0.57260562616944988</c:v>
                </c:pt>
                <c:pt idx="1186">
                  <c:v>0.5727202361694046</c:v>
                </c:pt>
                <c:pt idx="1187">
                  <c:v>0.57280814616938014</c:v>
                </c:pt>
                <c:pt idx="1188">
                  <c:v>0.5722620636695126</c:v>
                </c:pt>
                <c:pt idx="1189">
                  <c:v>0.5710187249348877</c:v>
                </c:pt>
                <c:pt idx="1190">
                  <c:v>0.56930367718996422</c:v>
                </c:pt>
                <c:pt idx="1191">
                  <c:v>0.56941112616949863</c:v>
                </c:pt>
                <c:pt idx="1192">
                  <c:v>0.5693629261695321</c:v>
                </c:pt>
                <c:pt idx="1193">
                  <c:v>0.56898735533609113</c:v>
                </c:pt>
                <c:pt idx="1194">
                  <c:v>0.56897282616937284</c:v>
                </c:pt>
                <c:pt idx="1195">
                  <c:v>0.56683262616942964</c:v>
                </c:pt>
                <c:pt idx="1196">
                  <c:v>0.56706184616946664</c:v>
                </c:pt>
                <c:pt idx="1197">
                  <c:v>0.56710114616947871</c:v>
                </c:pt>
                <c:pt idx="1198">
                  <c:v>0.56621982616945865</c:v>
                </c:pt>
                <c:pt idx="1199">
                  <c:v>0.56649281616940195</c:v>
                </c:pt>
                <c:pt idx="1200">
                  <c:v>0.5659368553362325</c:v>
                </c:pt>
                <c:pt idx="1201">
                  <c:v>0.56628872616951764</c:v>
                </c:pt>
                <c:pt idx="1202">
                  <c:v>0.56529442246582684</c:v>
                </c:pt>
                <c:pt idx="1203">
                  <c:v>0.56467041616947977</c:v>
                </c:pt>
                <c:pt idx="1204">
                  <c:v>0.56471116616948891</c:v>
                </c:pt>
                <c:pt idx="1205">
                  <c:v>0.56462034616964762</c:v>
                </c:pt>
                <c:pt idx="1206">
                  <c:v>0.56392414700282245</c:v>
                </c:pt>
                <c:pt idx="1207">
                  <c:v>0.56386816616944202</c:v>
                </c:pt>
                <c:pt idx="1208">
                  <c:v>0.56345882616963661</c:v>
                </c:pt>
                <c:pt idx="1209">
                  <c:v>0.56378893602865865</c:v>
                </c:pt>
                <c:pt idx="1210">
                  <c:v>0.56162442616960251</c:v>
                </c:pt>
                <c:pt idx="1211">
                  <c:v>0.56211424616942962</c:v>
                </c:pt>
                <c:pt idx="1212">
                  <c:v>0.56215000116945668</c:v>
                </c:pt>
                <c:pt idx="1213">
                  <c:v>0.56228992616941365</c:v>
                </c:pt>
                <c:pt idx="1214">
                  <c:v>0.5616039761695093</c:v>
                </c:pt>
                <c:pt idx="1215">
                  <c:v>0.56156452616951924</c:v>
                </c:pt>
                <c:pt idx="1216">
                  <c:v>0.56049273255233345</c:v>
                </c:pt>
                <c:pt idx="1217">
                  <c:v>0.55993736616946421</c:v>
                </c:pt>
                <c:pt idx="1218">
                  <c:v>0.55980085533613622</c:v>
                </c:pt>
                <c:pt idx="1219">
                  <c:v>0.55936816616939211</c:v>
                </c:pt>
                <c:pt idx="1220">
                  <c:v>0.55871130616951459</c:v>
                </c:pt>
                <c:pt idx="1221">
                  <c:v>0.55856114616948105</c:v>
                </c:pt>
                <c:pt idx="1222">
                  <c:v>0.55879983616950135</c:v>
                </c:pt>
                <c:pt idx="1223">
                  <c:v>0.55919868677558893</c:v>
                </c:pt>
                <c:pt idx="1224">
                  <c:v>0.55911886146358936</c:v>
                </c:pt>
                <c:pt idx="1225">
                  <c:v>0.55700262616946361</c:v>
                </c:pt>
                <c:pt idx="1226">
                  <c:v>0.55737302616942963</c:v>
                </c:pt>
                <c:pt idx="1227">
                  <c:v>0.55653141616947899</c:v>
                </c:pt>
                <c:pt idx="1228">
                  <c:v>0.55700919616941846</c:v>
                </c:pt>
                <c:pt idx="1229">
                  <c:v>0.55641612616932357</c:v>
                </c:pt>
                <c:pt idx="1230">
                  <c:v>0.5561213914757277</c:v>
                </c:pt>
                <c:pt idx="1231">
                  <c:v>0.55513522318452246</c:v>
                </c:pt>
                <c:pt idx="1232">
                  <c:v>0.55453944969886493</c:v>
                </c:pt>
                <c:pt idx="1233">
                  <c:v>0.55331262616947263</c:v>
                </c:pt>
                <c:pt idx="1234">
                  <c:v>0.55430659616953903</c:v>
                </c:pt>
                <c:pt idx="1235">
                  <c:v>0.55475018616957195</c:v>
                </c:pt>
                <c:pt idx="1236">
                  <c:v>0.55453622616944642</c:v>
                </c:pt>
                <c:pt idx="1237">
                  <c:v>0.55433488616950033</c:v>
                </c:pt>
                <c:pt idx="1238">
                  <c:v>0.55271953526038065</c:v>
                </c:pt>
                <c:pt idx="1239">
                  <c:v>0.55371410533614096</c:v>
                </c:pt>
                <c:pt idx="1240">
                  <c:v>0.55379746616951475</c:v>
                </c:pt>
                <c:pt idx="1241">
                  <c:v>0.55199242825281669</c:v>
                </c:pt>
                <c:pt idx="1242">
                  <c:v>0.5522136761693881</c:v>
                </c:pt>
                <c:pt idx="1243">
                  <c:v>0.55249404616944275</c:v>
                </c:pt>
                <c:pt idx="1244">
                  <c:v>0.55208173616946965</c:v>
                </c:pt>
                <c:pt idx="1245">
                  <c:v>0.55142283669580772</c:v>
                </c:pt>
                <c:pt idx="1246">
                  <c:v>0.55114801616960685</c:v>
                </c:pt>
                <c:pt idx="1247">
                  <c:v>0.55164079616946649</c:v>
                </c:pt>
                <c:pt idx="1248">
                  <c:v>0.5510194419589709</c:v>
                </c:pt>
                <c:pt idx="1249">
                  <c:v>0.55041945445235252</c:v>
                </c:pt>
                <c:pt idx="1250">
                  <c:v>0.55083490616952802</c:v>
                </c:pt>
                <c:pt idx="1251">
                  <c:v>0.54969063669585905</c:v>
                </c:pt>
                <c:pt idx="1252">
                  <c:v>0.55022195616943859</c:v>
                </c:pt>
                <c:pt idx="1253">
                  <c:v>0.54971710616945302</c:v>
                </c:pt>
                <c:pt idx="1254">
                  <c:v>0.54878858616950765</c:v>
                </c:pt>
                <c:pt idx="1255">
                  <c:v>0.54786812616944769</c:v>
                </c:pt>
                <c:pt idx="1256">
                  <c:v>0.54910817616945462</c:v>
                </c:pt>
                <c:pt idx="1257">
                  <c:v>0.54829570309254905</c:v>
                </c:pt>
                <c:pt idx="1258">
                  <c:v>0.54795512616946962</c:v>
                </c:pt>
                <c:pt idx="1259">
                  <c:v>0.54765734616944461</c:v>
                </c:pt>
                <c:pt idx="1260">
                  <c:v>0.54744405616938385</c:v>
                </c:pt>
                <c:pt idx="1261">
                  <c:v>0.54754396616952761</c:v>
                </c:pt>
                <c:pt idx="1262">
                  <c:v>0.5473329061693164</c:v>
                </c:pt>
                <c:pt idx="1263">
                  <c:v>0.54709225630641456</c:v>
                </c:pt>
                <c:pt idx="1264">
                  <c:v>0.54694655616947474</c:v>
                </c:pt>
                <c:pt idx="1265">
                  <c:v>0.54694647465424862</c:v>
                </c:pt>
                <c:pt idx="1266">
                  <c:v>0.54562313932743223</c:v>
                </c:pt>
                <c:pt idx="1267">
                  <c:v>0.54572379616946964</c:v>
                </c:pt>
                <c:pt idx="1268">
                  <c:v>0.5450886061695015</c:v>
                </c:pt>
                <c:pt idx="1269">
                  <c:v>0.54457570950286538</c:v>
                </c:pt>
                <c:pt idx="1270">
                  <c:v>0.54420174616944905</c:v>
                </c:pt>
                <c:pt idx="1271">
                  <c:v>0.54406289616946424</c:v>
                </c:pt>
                <c:pt idx="1272">
                  <c:v>0.54404262616942944</c:v>
                </c:pt>
                <c:pt idx="1273">
                  <c:v>0.54353525520167523</c:v>
                </c:pt>
                <c:pt idx="1274">
                  <c:v>0.54260493386179665</c:v>
                </c:pt>
                <c:pt idx="1275">
                  <c:v>0.54263386616946763</c:v>
                </c:pt>
                <c:pt idx="1276">
                  <c:v>0.54234901564319871</c:v>
                </c:pt>
                <c:pt idx="1277">
                  <c:v>0.54191894616946001</c:v>
                </c:pt>
                <c:pt idx="1278">
                  <c:v>0.54194332616938923</c:v>
                </c:pt>
                <c:pt idx="1279">
                  <c:v>0.5415569461694929</c:v>
                </c:pt>
                <c:pt idx="1280">
                  <c:v>0.54049777616950323</c:v>
                </c:pt>
                <c:pt idx="1281">
                  <c:v>0.5407094761694845</c:v>
                </c:pt>
                <c:pt idx="1282">
                  <c:v>0.54046941649204461</c:v>
                </c:pt>
                <c:pt idx="1283">
                  <c:v>0.5402226261694818</c:v>
                </c:pt>
                <c:pt idx="1284">
                  <c:v>0.53998137616940856</c:v>
                </c:pt>
                <c:pt idx="1285">
                  <c:v>0.53892616616947464</c:v>
                </c:pt>
                <c:pt idx="1286">
                  <c:v>0.53901676616951022</c:v>
                </c:pt>
                <c:pt idx="1287">
                  <c:v>0.53848367616939263</c:v>
                </c:pt>
                <c:pt idx="1288">
                  <c:v>0.53863033616953371</c:v>
                </c:pt>
                <c:pt idx="1289">
                  <c:v>0.53816002200279911</c:v>
                </c:pt>
                <c:pt idx="1290">
                  <c:v>0.53797753616935062</c:v>
                </c:pt>
                <c:pt idx="1291">
                  <c:v>0.5383140190265866</c:v>
                </c:pt>
                <c:pt idx="1292">
                  <c:v>0.53769562616946764</c:v>
                </c:pt>
                <c:pt idx="1293">
                  <c:v>0.53755268616951923</c:v>
                </c:pt>
                <c:pt idx="1294">
                  <c:v>0.53701452616942902</c:v>
                </c:pt>
                <c:pt idx="1295">
                  <c:v>0.5366715636694589</c:v>
                </c:pt>
                <c:pt idx="1296">
                  <c:v>0.53659967616955973</c:v>
                </c:pt>
                <c:pt idx="1297">
                  <c:v>0.53608733616941662</c:v>
                </c:pt>
                <c:pt idx="1298">
                  <c:v>0.53542807616956722</c:v>
                </c:pt>
                <c:pt idx="1299">
                  <c:v>0.53603417616948079</c:v>
                </c:pt>
                <c:pt idx="1300">
                  <c:v>0.53552767701694359</c:v>
                </c:pt>
                <c:pt idx="1301">
                  <c:v>0.5342026261694599</c:v>
                </c:pt>
                <c:pt idx="1302">
                  <c:v>0.53454070063760639</c:v>
                </c:pt>
                <c:pt idx="1303">
                  <c:v>0.53412076616946569</c:v>
                </c:pt>
                <c:pt idx="1304">
                  <c:v>0.53413621616932971</c:v>
                </c:pt>
                <c:pt idx="1305">
                  <c:v>0.53389117616952009</c:v>
                </c:pt>
                <c:pt idx="1306">
                  <c:v>0.53296603616941263</c:v>
                </c:pt>
                <c:pt idx="1307">
                  <c:v>0.53327201616953446</c:v>
                </c:pt>
                <c:pt idx="1308">
                  <c:v>0.53267262616955791</c:v>
                </c:pt>
                <c:pt idx="1309">
                  <c:v>0.53245180649727863</c:v>
                </c:pt>
                <c:pt idx="1310">
                  <c:v>0.53224662616948248</c:v>
                </c:pt>
                <c:pt idx="1311">
                  <c:v>0.5322506961694996</c:v>
                </c:pt>
                <c:pt idx="1312">
                  <c:v>0.53182167616940235</c:v>
                </c:pt>
                <c:pt idx="1313">
                  <c:v>0.5320711861694466</c:v>
                </c:pt>
                <c:pt idx="1314">
                  <c:v>0.53162494616943079</c:v>
                </c:pt>
                <c:pt idx="1315">
                  <c:v>0.53148398406418096</c:v>
                </c:pt>
                <c:pt idx="1316">
                  <c:v>0.53122234616941455</c:v>
                </c:pt>
                <c:pt idx="1317">
                  <c:v>0.53061890616940932</c:v>
                </c:pt>
                <c:pt idx="1318">
                  <c:v>0.53063632182164433</c:v>
                </c:pt>
                <c:pt idx="1319">
                  <c:v>0.5291833829263044</c:v>
                </c:pt>
                <c:pt idx="1320">
                  <c:v>0.52933988616942462</c:v>
                </c:pt>
                <c:pt idx="1321">
                  <c:v>0.52871454283609853</c:v>
                </c:pt>
                <c:pt idx="1322">
                  <c:v>0.52944894249587671</c:v>
                </c:pt>
                <c:pt idx="1323">
                  <c:v>0.52841783616949656</c:v>
                </c:pt>
                <c:pt idx="1324">
                  <c:v>0.52851362616938502</c:v>
                </c:pt>
                <c:pt idx="1325">
                  <c:v>0.52814257444535428</c:v>
                </c:pt>
                <c:pt idx="1326">
                  <c:v>0.52814595950276555</c:v>
                </c:pt>
                <c:pt idx="1327">
                  <c:v>0.52719891616956827</c:v>
                </c:pt>
                <c:pt idx="1328">
                  <c:v>0.52748280511674639</c:v>
                </c:pt>
                <c:pt idx="1329">
                  <c:v>0.52690107616939641</c:v>
                </c:pt>
                <c:pt idx="1330">
                  <c:v>0.52651242616936056</c:v>
                </c:pt>
                <c:pt idx="1331">
                  <c:v>0.52652987616963365</c:v>
                </c:pt>
                <c:pt idx="1332">
                  <c:v>0.52655451616936944</c:v>
                </c:pt>
                <c:pt idx="1333">
                  <c:v>0.52543324616938492</c:v>
                </c:pt>
                <c:pt idx="1334">
                  <c:v>0.52654130616953465</c:v>
                </c:pt>
                <c:pt idx="1335">
                  <c:v>0.52550250852240665</c:v>
                </c:pt>
                <c:pt idx="1336">
                  <c:v>0.52507349616948462</c:v>
                </c:pt>
                <c:pt idx="1337">
                  <c:v>0.52485272616938561</c:v>
                </c:pt>
                <c:pt idx="1338">
                  <c:v>0.52504285616956392</c:v>
                </c:pt>
                <c:pt idx="1339">
                  <c:v>0.5241213861694406</c:v>
                </c:pt>
                <c:pt idx="1340">
                  <c:v>0.52479669616954661</c:v>
                </c:pt>
                <c:pt idx="1341">
                  <c:v>0.52365678406427207</c:v>
                </c:pt>
                <c:pt idx="1342">
                  <c:v>0.5236756761695196</c:v>
                </c:pt>
                <c:pt idx="1343">
                  <c:v>0.52352624881098009</c:v>
                </c:pt>
                <c:pt idx="1344">
                  <c:v>0.52218685693866007</c:v>
                </c:pt>
                <c:pt idx="1345">
                  <c:v>0.52259724616934022</c:v>
                </c:pt>
                <c:pt idx="1346">
                  <c:v>0.52168432616953464</c:v>
                </c:pt>
                <c:pt idx="1347">
                  <c:v>0.52140368250753966</c:v>
                </c:pt>
                <c:pt idx="1348">
                  <c:v>0.5208107261695436</c:v>
                </c:pt>
                <c:pt idx="1349">
                  <c:v>0.52131042616953494</c:v>
                </c:pt>
                <c:pt idx="1350">
                  <c:v>0.52206020616954163</c:v>
                </c:pt>
                <c:pt idx="1351">
                  <c:v>0.52061674481358011</c:v>
                </c:pt>
                <c:pt idx="1352">
                  <c:v>0.52048575116947404</c:v>
                </c:pt>
                <c:pt idx="1353">
                  <c:v>0.52103212616945849</c:v>
                </c:pt>
                <c:pt idx="1354">
                  <c:v>0.5202911793610383</c:v>
                </c:pt>
                <c:pt idx="1355">
                  <c:v>0.51982283616945424</c:v>
                </c:pt>
                <c:pt idx="1356">
                  <c:v>0.51962975616948115</c:v>
                </c:pt>
                <c:pt idx="1357">
                  <c:v>0.51993153616953802</c:v>
                </c:pt>
                <c:pt idx="1358">
                  <c:v>0.51909339616951045</c:v>
                </c:pt>
                <c:pt idx="1359">
                  <c:v>0.51924232090631395</c:v>
                </c:pt>
                <c:pt idx="1360">
                  <c:v>0.51897942616950998</c:v>
                </c:pt>
                <c:pt idx="1361">
                  <c:v>0.51908501078487845</c:v>
                </c:pt>
                <c:pt idx="1362">
                  <c:v>0.51745501747383682</c:v>
                </c:pt>
                <c:pt idx="1363">
                  <c:v>0.51739602616939362</c:v>
                </c:pt>
                <c:pt idx="1364">
                  <c:v>0.51758109616948034</c:v>
                </c:pt>
                <c:pt idx="1365">
                  <c:v>0.51726972616945943</c:v>
                </c:pt>
                <c:pt idx="1366">
                  <c:v>0.51761312616950761</c:v>
                </c:pt>
                <c:pt idx="1367">
                  <c:v>0.51712522616956946</c:v>
                </c:pt>
                <c:pt idx="1368">
                  <c:v>0.51695712616944434</c:v>
                </c:pt>
                <c:pt idx="1369">
                  <c:v>0.51633671545519633</c:v>
                </c:pt>
                <c:pt idx="1370">
                  <c:v>0.51466254142365997</c:v>
                </c:pt>
                <c:pt idx="1371">
                  <c:v>0.5150107161695141</c:v>
                </c:pt>
                <c:pt idx="1372">
                  <c:v>0.51483990616957143</c:v>
                </c:pt>
                <c:pt idx="1373">
                  <c:v>0.51441738406418758</c:v>
                </c:pt>
                <c:pt idx="1374">
                  <c:v>0.51398446616950455</c:v>
                </c:pt>
                <c:pt idx="1375">
                  <c:v>0.5144895661695017</c:v>
                </c:pt>
                <c:pt idx="1376">
                  <c:v>0.51356288331228817</c:v>
                </c:pt>
                <c:pt idx="1377">
                  <c:v>0.5134526261694532</c:v>
                </c:pt>
                <c:pt idx="1378">
                  <c:v>0.5133612261694086</c:v>
                </c:pt>
                <c:pt idx="1379">
                  <c:v>0.51176201616948558</c:v>
                </c:pt>
                <c:pt idx="1380">
                  <c:v>0.51272989985359774</c:v>
                </c:pt>
                <c:pt idx="1381">
                  <c:v>0.51197965616945984</c:v>
                </c:pt>
                <c:pt idx="1382">
                  <c:v>0.51176223616937566</c:v>
                </c:pt>
                <c:pt idx="1383">
                  <c:v>0.5117011261696689</c:v>
                </c:pt>
                <c:pt idx="1384">
                  <c:v>0.51090158616946724</c:v>
                </c:pt>
                <c:pt idx="1385">
                  <c:v>0.51173856366945369</c:v>
                </c:pt>
                <c:pt idx="1386">
                  <c:v>0.50989262616946063</c:v>
                </c:pt>
                <c:pt idx="1387">
                  <c:v>0.51063486616955445</c:v>
                </c:pt>
                <c:pt idx="1388">
                  <c:v>0.5102448061695396</c:v>
                </c:pt>
                <c:pt idx="1389">
                  <c:v>0.51016994616941269</c:v>
                </c:pt>
                <c:pt idx="1390">
                  <c:v>0.50989322616938293</c:v>
                </c:pt>
                <c:pt idx="1391">
                  <c:v>0.51035286616938469</c:v>
                </c:pt>
                <c:pt idx="1392">
                  <c:v>0.51011508932745542</c:v>
                </c:pt>
                <c:pt idx="1393">
                  <c:v>0.50933866616944101</c:v>
                </c:pt>
                <c:pt idx="1394">
                  <c:v>0.50842027322835293</c:v>
                </c:pt>
                <c:pt idx="1395">
                  <c:v>0.5077809595028242</c:v>
                </c:pt>
                <c:pt idx="1396">
                  <c:v>0.50807934616946682</c:v>
                </c:pt>
                <c:pt idx="1397">
                  <c:v>0.50767742616942368</c:v>
                </c:pt>
                <c:pt idx="1398">
                  <c:v>0.50781478616944753</c:v>
                </c:pt>
                <c:pt idx="1399">
                  <c:v>0.50768876158620857</c:v>
                </c:pt>
                <c:pt idx="1400">
                  <c:v>0.50750521616949273</c:v>
                </c:pt>
                <c:pt idx="1401">
                  <c:v>0.50739234616959561</c:v>
                </c:pt>
                <c:pt idx="1402">
                  <c:v>0.50670971616941196</c:v>
                </c:pt>
                <c:pt idx="1403">
                  <c:v>0.50600720950274058</c:v>
                </c:pt>
                <c:pt idx="1404">
                  <c:v>0.50672462616947389</c:v>
                </c:pt>
                <c:pt idx="1405">
                  <c:v>0.50625468616951264</c:v>
                </c:pt>
                <c:pt idx="1406">
                  <c:v>0.50597733616940865</c:v>
                </c:pt>
                <c:pt idx="1407">
                  <c:v>0.50532924722212169</c:v>
                </c:pt>
                <c:pt idx="1408">
                  <c:v>0.50528358616956837</c:v>
                </c:pt>
                <c:pt idx="1409">
                  <c:v>0.50424915616939481</c:v>
                </c:pt>
                <c:pt idx="1410">
                  <c:v>0.50417865616958779</c:v>
                </c:pt>
                <c:pt idx="1411">
                  <c:v>0.50422826616953464</c:v>
                </c:pt>
                <c:pt idx="1412">
                  <c:v>0.504203076169631</c:v>
                </c:pt>
                <c:pt idx="1413">
                  <c:v>0.50426867880103898</c:v>
                </c:pt>
                <c:pt idx="1414">
                  <c:v>0.50196643569326227</c:v>
                </c:pt>
                <c:pt idx="1415">
                  <c:v>0.5025579061694857</c:v>
                </c:pt>
                <c:pt idx="1416">
                  <c:v>0.50239852616944369</c:v>
                </c:pt>
                <c:pt idx="1417">
                  <c:v>0.50285727616932263</c:v>
                </c:pt>
                <c:pt idx="1418">
                  <c:v>0.50145179616937763</c:v>
                </c:pt>
                <c:pt idx="1419">
                  <c:v>0.5016506841406283</c:v>
                </c:pt>
                <c:pt idx="1420">
                  <c:v>0.50131510616945718</c:v>
                </c:pt>
                <c:pt idx="1421">
                  <c:v>0.50087072616942463</c:v>
                </c:pt>
                <c:pt idx="1422">
                  <c:v>0.50035393616948964</c:v>
                </c:pt>
                <c:pt idx="1423">
                  <c:v>0.50118762616951074</c:v>
                </c:pt>
                <c:pt idx="1424">
                  <c:v>0.50010182616951349</c:v>
                </c:pt>
                <c:pt idx="1425">
                  <c:v>0.49971212616949906</c:v>
                </c:pt>
                <c:pt idx="1426">
                  <c:v>0.49957630616941723</c:v>
                </c:pt>
                <c:pt idx="1427">
                  <c:v>0.49946455344223795</c:v>
                </c:pt>
                <c:pt idx="1428">
                  <c:v>0.49753762616947528</c:v>
                </c:pt>
                <c:pt idx="1429">
                  <c:v>0.49826387616950341</c:v>
                </c:pt>
                <c:pt idx="1430">
                  <c:v>0.49839582616945755</c:v>
                </c:pt>
                <c:pt idx="1431">
                  <c:v>0.49885409616953835</c:v>
                </c:pt>
                <c:pt idx="1432">
                  <c:v>0.49841339459052847</c:v>
                </c:pt>
                <c:pt idx="1433">
                  <c:v>0.4976883461694408</c:v>
                </c:pt>
                <c:pt idx="1434">
                  <c:v>0.49783125616946267</c:v>
                </c:pt>
                <c:pt idx="1435">
                  <c:v>0.49789759616936691</c:v>
                </c:pt>
                <c:pt idx="1436">
                  <c:v>0.49755283396169214</c:v>
                </c:pt>
                <c:pt idx="1437">
                  <c:v>0.49688571038005691</c:v>
                </c:pt>
                <c:pt idx="1438">
                  <c:v>0.49645483893543541</c:v>
                </c:pt>
                <c:pt idx="1439">
                  <c:v>0.49601388616930886</c:v>
                </c:pt>
                <c:pt idx="1440">
                  <c:v>0.49538180616950545</c:v>
                </c:pt>
                <c:pt idx="1441">
                  <c:v>0.49554812616942506</c:v>
                </c:pt>
                <c:pt idx="1442">
                  <c:v>0.49536815616954838</c:v>
                </c:pt>
                <c:pt idx="1443">
                  <c:v>0.49483362616945287</c:v>
                </c:pt>
                <c:pt idx="1444">
                  <c:v>0.4955360025137594</c:v>
                </c:pt>
                <c:pt idx="1445">
                  <c:v>0.49457754283615435</c:v>
                </c:pt>
                <c:pt idx="1446">
                  <c:v>0.49396150616948442</c:v>
                </c:pt>
                <c:pt idx="1447">
                  <c:v>0.49397487616953223</c:v>
                </c:pt>
                <c:pt idx="1448">
                  <c:v>0.49347788616940236</c:v>
                </c:pt>
                <c:pt idx="1449">
                  <c:v>0.49332987616946999</c:v>
                </c:pt>
                <c:pt idx="1450">
                  <c:v>0.4931082788010604</c:v>
                </c:pt>
                <c:pt idx="1451">
                  <c:v>0.49267141616948656</c:v>
                </c:pt>
                <c:pt idx="1452">
                  <c:v>0.49236310765101632</c:v>
                </c:pt>
                <c:pt idx="1453">
                  <c:v>0.4937226261694585</c:v>
                </c:pt>
                <c:pt idx="1454">
                  <c:v>0.4921072661694274</c:v>
                </c:pt>
                <c:pt idx="1455">
                  <c:v>0.49256222616962542</c:v>
                </c:pt>
                <c:pt idx="1456">
                  <c:v>0.49229688390156007</c:v>
                </c:pt>
                <c:pt idx="1457">
                  <c:v>0.49116654536136695</c:v>
                </c:pt>
                <c:pt idx="1458">
                  <c:v>0.49082148616943838</c:v>
                </c:pt>
                <c:pt idx="1459">
                  <c:v>0.49144659616951075</c:v>
                </c:pt>
                <c:pt idx="1460">
                  <c:v>0.49052993616946683</c:v>
                </c:pt>
                <c:pt idx="1461">
                  <c:v>0.49092768616942895</c:v>
                </c:pt>
                <c:pt idx="1462">
                  <c:v>0.49013871312600088</c:v>
                </c:pt>
                <c:pt idx="1463">
                  <c:v>0.48994704126370436</c:v>
                </c:pt>
                <c:pt idx="1464">
                  <c:v>0.49024763616935735</c:v>
                </c:pt>
                <c:pt idx="1465">
                  <c:v>0.48929943616963101</c:v>
                </c:pt>
                <c:pt idx="1466">
                  <c:v>0.48901692616947046</c:v>
                </c:pt>
                <c:pt idx="1467">
                  <c:v>0.48900777616950175</c:v>
                </c:pt>
                <c:pt idx="1468">
                  <c:v>0.4884698461694944</c:v>
                </c:pt>
                <c:pt idx="1469">
                  <c:v>0.4879087945905245</c:v>
                </c:pt>
                <c:pt idx="1470">
                  <c:v>0.4874438109519873</c:v>
                </c:pt>
                <c:pt idx="1471">
                  <c:v>0.48805136110917202</c:v>
                </c:pt>
                <c:pt idx="1472">
                  <c:v>0.48755602616950044</c:v>
                </c:pt>
                <c:pt idx="1473">
                  <c:v>0.48655537616940653</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0.14080440616936613</c:v>
                </c:pt>
                <c:pt idx="3">
                  <c:v>0.13949042616945942</c:v>
                </c:pt>
                <c:pt idx="4">
                  <c:v>0.13858812616959426</c:v>
                </c:pt>
                <c:pt idx="5">
                  <c:v>0.13769561586030934</c:v>
                </c:pt>
                <c:pt idx="6">
                  <c:v>0.13668258616965537</c:v>
                </c:pt>
                <c:pt idx="7">
                  <c:v>0.13635262616963917</c:v>
                </c:pt>
                <c:pt idx="8">
                  <c:v>0.13635262616942614</c:v>
                </c:pt>
                <c:pt idx="9">
                  <c:v>0.13571262616949326</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0.11535262616939679</c:v>
                </c:pt>
                <c:pt idx="19">
                  <c:v>0.11535262616936832</c:v>
                </c:pt>
                <c:pt idx="20">
                  <c:v>0.11535262616936832</c:v>
                </c:pt>
                <c:pt idx="21">
                  <c:v>0.11535262616936832</c:v>
                </c:pt>
                <c:pt idx="22">
                  <c:v>0.11535262616936832</c:v>
                </c:pt>
                <c:pt idx="23">
                  <c:v>0.11535262616936832</c:v>
                </c:pt>
                <c:pt idx="24">
                  <c:v>0.11533574305258318</c:v>
                </c:pt>
                <c:pt idx="25">
                  <c:v>0.11290198100805071</c:v>
                </c:pt>
                <c:pt idx="26">
                  <c:v>0.1110554761694118</c:v>
                </c:pt>
                <c:pt idx="27">
                  <c:v>0.11094362616938715</c:v>
                </c:pt>
                <c:pt idx="28">
                  <c:v>0.10659639616935124</c:v>
                </c:pt>
                <c:pt idx="29">
                  <c:v>0.10253381616946911</c:v>
                </c:pt>
                <c:pt idx="30">
                  <c:v>0.10079262616956453</c:v>
                </c:pt>
                <c:pt idx="31">
                  <c:v>0.10275078616952271</c:v>
                </c:pt>
                <c:pt idx="32">
                  <c:v>0.10556692616941646</c:v>
                </c:pt>
                <c:pt idx="33">
                  <c:v>0.10591262616942743</c:v>
                </c:pt>
                <c:pt idx="34">
                  <c:v>0.10589691188371841</c:v>
                </c:pt>
                <c:pt idx="35">
                  <c:v>0.10530867616955675</c:v>
                </c:pt>
                <c:pt idx="36">
                  <c:v>0.1052769761694351</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9.964262616951218E-2</c:v>
                </c:pt>
                <c:pt idx="52">
                  <c:v>9.9506526169449661E-2</c:v>
                </c:pt>
                <c:pt idx="53">
                  <c:v>9.8940426169335224E-2</c:v>
                </c:pt>
                <c:pt idx="54">
                  <c:v>0.10116032616947734</c:v>
                </c:pt>
                <c:pt idx="55">
                  <c:v>0.10242442616944913</c:v>
                </c:pt>
                <c:pt idx="56">
                  <c:v>0.10223400761272217</c:v>
                </c:pt>
                <c:pt idx="57">
                  <c:v>9.8630176169507644E-2</c:v>
                </c:pt>
                <c:pt idx="58">
                  <c:v>9.8542626169404568E-2</c:v>
                </c:pt>
                <c:pt idx="59">
                  <c:v>9.80399234668001E-2</c:v>
                </c:pt>
                <c:pt idx="60">
                  <c:v>8.9679247791096636E-2</c:v>
                </c:pt>
                <c:pt idx="61">
                  <c:v>8.8787876169533556E-2</c:v>
                </c:pt>
                <c:pt idx="62">
                  <c:v>8.558232616942997E-2</c:v>
                </c:pt>
                <c:pt idx="63">
                  <c:v>8.4768326169637823E-2</c:v>
                </c:pt>
                <c:pt idx="64">
                  <c:v>8.4802626169647691E-2</c:v>
                </c:pt>
                <c:pt idx="65">
                  <c:v>8.4802626169647691E-2</c:v>
                </c:pt>
                <c:pt idx="66">
                  <c:v>8.5440526169719547E-2</c:v>
                </c:pt>
                <c:pt idx="67">
                  <c:v>8.6092626169616548E-2</c:v>
                </c:pt>
                <c:pt idx="68">
                  <c:v>8.3925462533202183E-2</c:v>
                </c:pt>
                <c:pt idx="69">
                  <c:v>8.2445626169601396E-2</c:v>
                </c:pt>
                <c:pt idx="70">
                  <c:v>8.2663326169651649E-2</c:v>
                </c:pt>
                <c:pt idx="71">
                  <c:v>8.4788326169487768E-2</c:v>
                </c:pt>
                <c:pt idx="72">
                  <c:v>8.7200876169404765E-2</c:v>
                </c:pt>
                <c:pt idx="73">
                  <c:v>8.7597626169412288E-2</c:v>
                </c:pt>
                <c:pt idx="74">
                  <c:v>8.713607616961401E-2</c:v>
                </c:pt>
                <c:pt idx="75">
                  <c:v>8.6760959502783064E-2</c:v>
                </c:pt>
                <c:pt idx="76">
                  <c:v>9.2798444351359644E-2</c:v>
                </c:pt>
                <c:pt idx="77">
                  <c:v>9.2423526169554279E-2</c:v>
                </c:pt>
                <c:pt idx="78">
                  <c:v>9.1879946169513046E-2</c:v>
                </c:pt>
                <c:pt idx="79">
                  <c:v>9.0243512767486364E-2</c:v>
                </c:pt>
                <c:pt idx="80">
                  <c:v>9.2080646169279246E-2</c:v>
                </c:pt>
                <c:pt idx="81">
                  <c:v>9.2466526169474247E-2</c:v>
                </c:pt>
                <c:pt idx="82">
                  <c:v>9.3304766169410691E-2</c:v>
                </c:pt>
                <c:pt idx="83">
                  <c:v>9.0749816169435005E-2</c:v>
                </c:pt>
                <c:pt idx="84">
                  <c:v>8.7097408778163521E-2</c:v>
                </c:pt>
                <c:pt idx="85">
                  <c:v>8.3671651810405451E-2</c:v>
                </c:pt>
                <c:pt idx="86">
                  <c:v>8.2711626169341926E-2</c:v>
                </c:pt>
                <c:pt idx="87">
                  <c:v>8.6085176169589911E-2</c:v>
                </c:pt>
                <c:pt idx="88">
                  <c:v>8.5780106169593764E-2</c:v>
                </c:pt>
                <c:pt idx="89">
                  <c:v>8.4347266169729207E-2</c:v>
                </c:pt>
                <c:pt idx="90">
                  <c:v>8.4088626169702266E-2</c:v>
                </c:pt>
                <c:pt idx="91">
                  <c:v>8.1946496169465102E-2</c:v>
                </c:pt>
                <c:pt idx="92">
                  <c:v>7.927357616928532E-2</c:v>
                </c:pt>
                <c:pt idx="93">
                  <c:v>7.7653501169464789E-2</c:v>
                </c:pt>
                <c:pt idx="94">
                  <c:v>7.7601026169475062E-2</c:v>
                </c:pt>
                <c:pt idx="95">
                  <c:v>7.8986346169628519E-2</c:v>
                </c:pt>
                <c:pt idx="96">
                  <c:v>7.9037626169608383E-2</c:v>
                </c:pt>
                <c:pt idx="97">
                  <c:v>7.9037626169622524E-2</c:v>
                </c:pt>
                <c:pt idx="98">
                  <c:v>7.8443456169438319E-2</c:v>
                </c:pt>
                <c:pt idx="99">
                  <c:v>8.0900726169431947E-2</c:v>
                </c:pt>
                <c:pt idx="100">
                  <c:v>7.9823666169417717E-2</c:v>
                </c:pt>
                <c:pt idx="101">
                  <c:v>8.0090257748452243E-2</c:v>
                </c:pt>
                <c:pt idx="102">
                  <c:v>7.9912626169459725E-2</c:v>
                </c:pt>
                <c:pt idx="103">
                  <c:v>8.5543143410916428E-2</c:v>
                </c:pt>
                <c:pt idx="104">
                  <c:v>8.761032616961037E-2</c:v>
                </c:pt>
                <c:pt idx="105">
                  <c:v>8.8321026169680628E-2</c:v>
                </c:pt>
                <c:pt idx="106">
                  <c:v>9.0029386169476602E-2</c:v>
                </c:pt>
                <c:pt idx="107">
                  <c:v>8.9754626169281371E-2</c:v>
                </c:pt>
                <c:pt idx="108">
                  <c:v>8.8051266169557801E-2</c:v>
                </c:pt>
                <c:pt idx="109">
                  <c:v>8.7352626169575814E-2</c:v>
                </c:pt>
                <c:pt idx="110">
                  <c:v>8.7352626169575814E-2</c:v>
                </c:pt>
                <c:pt idx="111">
                  <c:v>8.8912626169531023E-2</c:v>
                </c:pt>
                <c:pt idx="112">
                  <c:v>8.9293459502911759E-2</c:v>
                </c:pt>
                <c:pt idx="113">
                  <c:v>8.9782926169505145E-2</c:v>
                </c:pt>
                <c:pt idx="114">
                  <c:v>8.8990626169547268E-2</c:v>
                </c:pt>
                <c:pt idx="115">
                  <c:v>8.9092246169414746E-2</c:v>
                </c:pt>
                <c:pt idx="116">
                  <c:v>8.8799999906840121E-2</c:v>
                </c:pt>
                <c:pt idx="117">
                  <c:v>9.2960126169387564E-2</c:v>
                </c:pt>
                <c:pt idx="118">
                  <c:v>9.5372626169407212E-2</c:v>
                </c:pt>
                <c:pt idx="119">
                  <c:v>9.5662626169513598E-2</c:v>
                </c:pt>
                <c:pt idx="120">
                  <c:v>9.4365751169491016E-2</c:v>
                </c:pt>
                <c:pt idx="121">
                  <c:v>9.2529426169293008E-2</c:v>
                </c:pt>
                <c:pt idx="122">
                  <c:v>9.1680855336235864E-2</c:v>
                </c:pt>
                <c:pt idx="123">
                  <c:v>8.8609426169654476E-2</c:v>
                </c:pt>
                <c:pt idx="124">
                  <c:v>8.5883926169387365E-2</c:v>
                </c:pt>
                <c:pt idx="125">
                  <c:v>8.5290626169495565E-2</c:v>
                </c:pt>
                <c:pt idx="126">
                  <c:v>8.6041086169402245E-2</c:v>
                </c:pt>
                <c:pt idx="127">
                  <c:v>8.72491261694677E-2</c:v>
                </c:pt>
                <c:pt idx="128">
                  <c:v>8.9162626169468268E-2</c:v>
                </c:pt>
                <c:pt idx="129">
                  <c:v>8.8438595866534783E-2</c:v>
                </c:pt>
                <c:pt idx="130">
                  <c:v>8.7467406169480566E-2</c:v>
                </c:pt>
                <c:pt idx="131">
                  <c:v>9.0144626169447628E-2</c:v>
                </c:pt>
                <c:pt idx="132">
                  <c:v>9.1104513924491967E-2</c:v>
                </c:pt>
                <c:pt idx="133">
                  <c:v>8.8019506169345646E-2</c:v>
                </c:pt>
                <c:pt idx="134">
                  <c:v>8.66392261692399E-2</c:v>
                </c:pt>
                <c:pt idx="135">
                  <c:v>8.6122626169299346E-2</c:v>
                </c:pt>
                <c:pt idx="136">
                  <c:v>8.5209826169603042E-2</c:v>
                </c:pt>
                <c:pt idx="137">
                  <c:v>8.4351573537844726E-2</c:v>
                </c:pt>
                <c:pt idx="138">
                  <c:v>8.6272626169474648E-2</c:v>
                </c:pt>
                <c:pt idx="139">
                  <c:v>8.6272626169616715E-2</c:v>
                </c:pt>
                <c:pt idx="140">
                  <c:v>8.6272626169574082E-2</c:v>
                </c:pt>
                <c:pt idx="141">
                  <c:v>8.3665876169348771E-2</c:v>
                </c:pt>
                <c:pt idx="142">
                  <c:v>8.3577926169454364E-2</c:v>
                </c:pt>
                <c:pt idx="143">
                  <c:v>8.6136363543090802E-2</c:v>
                </c:pt>
                <c:pt idx="144">
                  <c:v>8.6226626169363565E-2</c:v>
                </c:pt>
                <c:pt idx="145">
                  <c:v>8.4084526169405746E-2</c:v>
                </c:pt>
                <c:pt idx="146">
                  <c:v>8.3952626169463265E-2</c:v>
                </c:pt>
                <c:pt idx="147">
                  <c:v>8.4372626169525219E-2</c:v>
                </c:pt>
                <c:pt idx="148">
                  <c:v>8.2801434250200132E-2</c:v>
                </c:pt>
                <c:pt idx="149">
                  <c:v>8.325662616942997E-2</c:v>
                </c:pt>
                <c:pt idx="150">
                  <c:v>8.325662616942997E-2</c:v>
                </c:pt>
                <c:pt idx="151">
                  <c:v>8.4522936169520543E-2</c:v>
                </c:pt>
                <c:pt idx="152">
                  <c:v>8.649776616958621E-2</c:v>
                </c:pt>
                <c:pt idx="153">
                  <c:v>8.7502426169379754E-2</c:v>
                </c:pt>
                <c:pt idx="154">
                  <c:v>8.9020176169441592E-2</c:v>
                </c:pt>
                <c:pt idx="155">
                  <c:v>9.0802626169505643E-2</c:v>
                </c:pt>
                <c:pt idx="156">
                  <c:v>0.10052954924627518</c:v>
                </c:pt>
                <c:pt idx="157">
                  <c:v>0.10216467616942294</c:v>
                </c:pt>
                <c:pt idx="158">
                  <c:v>0.10373332616939024</c:v>
                </c:pt>
                <c:pt idx="159">
                  <c:v>0.11309812616949</c:v>
                </c:pt>
                <c:pt idx="160">
                  <c:v>0.11637842616957512</c:v>
                </c:pt>
                <c:pt idx="161">
                  <c:v>0.11644262616958656</c:v>
                </c:pt>
                <c:pt idx="162">
                  <c:v>0.11668712616946651</c:v>
                </c:pt>
                <c:pt idx="163">
                  <c:v>0.11929786616958893</c:v>
                </c:pt>
                <c:pt idx="164">
                  <c:v>0.12231310235993947</c:v>
                </c:pt>
                <c:pt idx="165">
                  <c:v>0.13680262616941263</c:v>
                </c:pt>
                <c:pt idx="166">
                  <c:v>0.13568795616933471</c:v>
                </c:pt>
                <c:pt idx="167">
                  <c:v>0.13454012616955419</c:v>
                </c:pt>
                <c:pt idx="168">
                  <c:v>0.13786412616948951</c:v>
                </c:pt>
                <c:pt idx="169">
                  <c:v>0.14053172616937104</c:v>
                </c:pt>
                <c:pt idx="170">
                  <c:v>0.14143362616950128</c:v>
                </c:pt>
                <c:pt idx="171">
                  <c:v>0.14186554616949845</c:v>
                </c:pt>
                <c:pt idx="172">
                  <c:v>0.14097552616955486</c:v>
                </c:pt>
                <c:pt idx="173">
                  <c:v>0.14029262616945459</c:v>
                </c:pt>
                <c:pt idx="174">
                  <c:v>0.1420063298731693</c:v>
                </c:pt>
                <c:pt idx="175">
                  <c:v>0.14301167616942248</c:v>
                </c:pt>
                <c:pt idx="176">
                  <c:v>0.14242962616953039</c:v>
                </c:pt>
                <c:pt idx="177">
                  <c:v>0.14157402616937986</c:v>
                </c:pt>
                <c:pt idx="178">
                  <c:v>0.14252954616969771</c:v>
                </c:pt>
                <c:pt idx="179">
                  <c:v>0.14330162616965914</c:v>
                </c:pt>
                <c:pt idx="180">
                  <c:v>0.14428736086340199</c:v>
                </c:pt>
                <c:pt idx="181">
                  <c:v>0.14734072616967353</c:v>
                </c:pt>
                <c:pt idx="182">
                  <c:v>0.14888958269121141</c:v>
                </c:pt>
                <c:pt idx="183">
                  <c:v>0.1490926261693489</c:v>
                </c:pt>
                <c:pt idx="184">
                  <c:v>0.14666770616950942</c:v>
                </c:pt>
                <c:pt idx="185">
                  <c:v>0.14562348616971121</c:v>
                </c:pt>
                <c:pt idx="186">
                  <c:v>0.14583024616938212</c:v>
                </c:pt>
                <c:pt idx="187">
                  <c:v>0.14679862616935679</c:v>
                </c:pt>
                <c:pt idx="188">
                  <c:v>0.14646476902659344</c:v>
                </c:pt>
                <c:pt idx="189">
                  <c:v>0.14326942616951044</c:v>
                </c:pt>
                <c:pt idx="190">
                  <c:v>0.1411176261695033</c:v>
                </c:pt>
                <c:pt idx="191">
                  <c:v>0.13914717616952998</c:v>
                </c:pt>
                <c:pt idx="192">
                  <c:v>0.14203819317972977</c:v>
                </c:pt>
                <c:pt idx="193">
                  <c:v>0.14332683396168022</c:v>
                </c:pt>
                <c:pt idx="194">
                  <c:v>0.14064262616950882</c:v>
                </c:pt>
                <c:pt idx="195">
                  <c:v>0.13927552616965475</c:v>
                </c:pt>
                <c:pt idx="196">
                  <c:v>0.13822846616943743</c:v>
                </c:pt>
                <c:pt idx="197">
                  <c:v>0.14238924616941545</c:v>
                </c:pt>
                <c:pt idx="198">
                  <c:v>0.14346613132420358</c:v>
                </c:pt>
                <c:pt idx="199">
                  <c:v>0.14849020616954103</c:v>
                </c:pt>
                <c:pt idx="200">
                  <c:v>0.14867272616946536</c:v>
                </c:pt>
                <c:pt idx="201">
                  <c:v>0.14655601902661886</c:v>
                </c:pt>
                <c:pt idx="202">
                  <c:v>0.14482262616949981</c:v>
                </c:pt>
                <c:pt idx="203">
                  <c:v>0.14482262616947139</c:v>
                </c:pt>
                <c:pt idx="204">
                  <c:v>0.14482262616945718</c:v>
                </c:pt>
                <c:pt idx="205">
                  <c:v>0.14376881173654971</c:v>
                </c:pt>
                <c:pt idx="206">
                  <c:v>0.14044217616938706</c:v>
                </c:pt>
                <c:pt idx="207">
                  <c:v>0.13747935616945053</c:v>
                </c:pt>
                <c:pt idx="208">
                  <c:v>0.13820282616951818</c:v>
                </c:pt>
                <c:pt idx="209">
                  <c:v>0.13848262616954787</c:v>
                </c:pt>
                <c:pt idx="210">
                  <c:v>0.13906680798760371</c:v>
                </c:pt>
                <c:pt idx="211">
                  <c:v>0.13841262616946917</c:v>
                </c:pt>
                <c:pt idx="212">
                  <c:v>0.13841262616953998</c:v>
                </c:pt>
                <c:pt idx="213">
                  <c:v>0.14023062616945481</c:v>
                </c:pt>
                <c:pt idx="214">
                  <c:v>0.14203432616947989</c:v>
                </c:pt>
                <c:pt idx="215">
                  <c:v>0.13978650616937224</c:v>
                </c:pt>
                <c:pt idx="216">
                  <c:v>0.13903016616939146</c:v>
                </c:pt>
                <c:pt idx="217">
                  <c:v>0.1402379261696467</c:v>
                </c:pt>
                <c:pt idx="218">
                  <c:v>0.13740883829083841</c:v>
                </c:pt>
                <c:pt idx="219">
                  <c:v>0.13757762616940283</c:v>
                </c:pt>
                <c:pt idx="220">
                  <c:v>0.13601262616944609</c:v>
                </c:pt>
                <c:pt idx="221">
                  <c:v>0.13601262616938925</c:v>
                </c:pt>
                <c:pt idx="222">
                  <c:v>0.13658184616927826</c:v>
                </c:pt>
                <c:pt idx="223">
                  <c:v>0.13797046616956271</c:v>
                </c:pt>
                <c:pt idx="224">
                  <c:v>0.13867662616962662</c:v>
                </c:pt>
                <c:pt idx="225">
                  <c:v>0.13859416616959674</c:v>
                </c:pt>
                <c:pt idx="226">
                  <c:v>0.13935262616936939</c:v>
                </c:pt>
                <c:pt idx="227">
                  <c:v>0.13980262616929906</c:v>
                </c:pt>
                <c:pt idx="228">
                  <c:v>0.14696262616946881</c:v>
                </c:pt>
                <c:pt idx="229">
                  <c:v>0.14744412616940436</c:v>
                </c:pt>
                <c:pt idx="230">
                  <c:v>0.14887012616935635</c:v>
                </c:pt>
                <c:pt idx="231">
                  <c:v>0.15252062616944784</c:v>
                </c:pt>
                <c:pt idx="232">
                  <c:v>0.15198466616939788</c:v>
                </c:pt>
                <c:pt idx="233">
                  <c:v>0.15139262616941096</c:v>
                </c:pt>
                <c:pt idx="234">
                  <c:v>0.15261882616945854</c:v>
                </c:pt>
                <c:pt idx="235">
                  <c:v>0.15620897616959462</c:v>
                </c:pt>
                <c:pt idx="236">
                  <c:v>0.15709262616945821</c:v>
                </c:pt>
                <c:pt idx="237">
                  <c:v>0.15778350116946208</c:v>
                </c:pt>
                <c:pt idx="238">
                  <c:v>0.15792262616952271</c:v>
                </c:pt>
                <c:pt idx="239">
                  <c:v>0.15792262616946598</c:v>
                </c:pt>
                <c:pt idx="240">
                  <c:v>0.15792262616946598</c:v>
                </c:pt>
                <c:pt idx="241">
                  <c:v>0.15792262616946598</c:v>
                </c:pt>
                <c:pt idx="242">
                  <c:v>0.15792262616946598</c:v>
                </c:pt>
                <c:pt idx="243">
                  <c:v>0.15794864767490008</c:v>
                </c:pt>
                <c:pt idx="244">
                  <c:v>0.15717001253321428</c:v>
                </c:pt>
                <c:pt idx="245">
                  <c:v>0.15710970482103928</c:v>
                </c:pt>
                <c:pt idx="246">
                  <c:v>0.16033487616938658</c:v>
                </c:pt>
                <c:pt idx="247">
                  <c:v>0.16161862616937128</c:v>
                </c:pt>
                <c:pt idx="248">
                  <c:v>0.16108658616961688</c:v>
                </c:pt>
                <c:pt idx="249">
                  <c:v>0.16105262616960633</c:v>
                </c:pt>
                <c:pt idx="250">
                  <c:v>0.16105262616960633</c:v>
                </c:pt>
                <c:pt idx="251">
                  <c:v>0.16076674616945771</c:v>
                </c:pt>
                <c:pt idx="252">
                  <c:v>0.15978262616931721</c:v>
                </c:pt>
                <c:pt idx="253">
                  <c:v>0.1597826261695304</c:v>
                </c:pt>
                <c:pt idx="254">
                  <c:v>0.15927262616932591</c:v>
                </c:pt>
                <c:pt idx="255">
                  <c:v>0.15927262616932591</c:v>
                </c:pt>
                <c:pt idx="256">
                  <c:v>0.15927262616932591</c:v>
                </c:pt>
                <c:pt idx="257">
                  <c:v>0.15927262616932591</c:v>
                </c:pt>
                <c:pt idx="258">
                  <c:v>0.15927262616932591</c:v>
                </c:pt>
                <c:pt idx="259">
                  <c:v>0.15927262616932591</c:v>
                </c:pt>
                <c:pt idx="260">
                  <c:v>0.15927262616946791</c:v>
                </c:pt>
                <c:pt idx="261">
                  <c:v>0.15911226505843984</c:v>
                </c:pt>
                <c:pt idx="262">
                  <c:v>0.15897862616961334</c:v>
                </c:pt>
                <c:pt idx="263">
                  <c:v>0.15897862616961334</c:v>
                </c:pt>
                <c:pt idx="264">
                  <c:v>0.15897862616961334</c:v>
                </c:pt>
                <c:pt idx="265">
                  <c:v>0.15903900616950775</c:v>
                </c:pt>
                <c:pt idx="266">
                  <c:v>0.15922212616928291</c:v>
                </c:pt>
                <c:pt idx="267">
                  <c:v>0.15920762616930545</c:v>
                </c:pt>
                <c:pt idx="268">
                  <c:v>0.15890047232349544</c:v>
                </c:pt>
                <c:pt idx="269">
                  <c:v>0.15898262616946149</c:v>
                </c:pt>
                <c:pt idx="270">
                  <c:v>0.15898262616937608</c:v>
                </c:pt>
                <c:pt idx="271">
                  <c:v>0.15898262616937608</c:v>
                </c:pt>
                <c:pt idx="272">
                  <c:v>0.15898262616937608</c:v>
                </c:pt>
                <c:pt idx="273">
                  <c:v>0.15898262616937608</c:v>
                </c:pt>
                <c:pt idx="274">
                  <c:v>0.15898262616937608</c:v>
                </c:pt>
                <c:pt idx="275">
                  <c:v>0.15898262616937608</c:v>
                </c:pt>
                <c:pt idx="276">
                  <c:v>0.15898262616937608</c:v>
                </c:pt>
                <c:pt idx="277">
                  <c:v>0.15898262616943298</c:v>
                </c:pt>
                <c:pt idx="278">
                  <c:v>0.15898262616937608</c:v>
                </c:pt>
                <c:pt idx="279">
                  <c:v>0.15898262616937608</c:v>
                </c:pt>
                <c:pt idx="280">
                  <c:v>0.15898262616937608</c:v>
                </c:pt>
                <c:pt idx="281">
                  <c:v>0.15898262616937608</c:v>
                </c:pt>
                <c:pt idx="282">
                  <c:v>0.15898262616937608</c:v>
                </c:pt>
                <c:pt idx="283">
                  <c:v>0.15898262616937608</c:v>
                </c:pt>
                <c:pt idx="284">
                  <c:v>0.15898262616937608</c:v>
                </c:pt>
                <c:pt idx="285">
                  <c:v>0.15898262616937608</c:v>
                </c:pt>
                <c:pt idx="286">
                  <c:v>0.15898262616937608</c:v>
                </c:pt>
                <c:pt idx="287">
                  <c:v>0.15898262616937608</c:v>
                </c:pt>
                <c:pt idx="288">
                  <c:v>0.15898262616937608</c:v>
                </c:pt>
                <c:pt idx="289">
                  <c:v>0.15927197970486873</c:v>
                </c:pt>
                <c:pt idx="290">
                  <c:v>0.15972070616969372</c:v>
                </c:pt>
                <c:pt idx="291">
                  <c:v>0.15975262616967711</c:v>
                </c:pt>
                <c:pt idx="292">
                  <c:v>0.15975262616967711</c:v>
                </c:pt>
                <c:pt idx="293">
                  <c:v>0.15975262616967711</c:v>
                </c:pt>
                <c:pt idx="294">
                  <c:v>0.15975262616967711</c:v>
                </c:pt>
                <c:pt idx="295">
                  <c:v>0.15858232509411621</c:v>
                </c:pt>
                <c:pt idx="296">
                  <c:v>0.15724662616932553</c:v>
                </c:pt>
                <c:pt idx="297">
                  <c:v>0.15724662616932553</c:v>
                </c:pt>
                <c:pt idx="298">
                  <c:v>0.15724662616932553</c:v>
                </c:pt>
                <c:pt idx="299">
                  <c:v>0.15644648616947249</c:v>
                </c:pt>
                <c:pt idx="300">
                  <c:v>0.15466353526049686</c:v>
                </c:pt>
                <c:pt idx="301">
                  <c:v>0.15424712616955127</c:v>
                </c:pt>
                <c:pt idx="302">
                  <c:v>0.15376262616945274</c:v>
                </c:pt>
                <c:pt idx="303">
                  <c:v>0.15376262616945274</c:v>
                </c:pt>
                <c:pt idx="304">
                  <c:v>0.1535923061694012</c:v>
                </c:pt>
                <c:pt idx="305">
                  <c:v>0.15179603526048913</c:v>
                </c:pt>
                <c:pt idx="306">
                  <c:v>0.15149662616946144</c:v>
                </c:pt>
                <c:pt idx="307">
                  <c:v>0.15134262616949487</c:v>
                </c:pt>
                <c:pt idx="308">
                  <c:v>0.15159756616959896</c:v>
                </c:pt>
                <c:pt idx="309">
                  <c:v>0.1543874761695323</c:v>
                </c:pt>
                <c:pt idx="310">
                  <c:v>0.15471470063765491</c:v>
                </c:pt>
                <c:pt idx="311">
                  <c:v>0.15562262616947464</c:v>
                </c:pt>
                <c:pt idx="312">
                  <c:v>0.15642537616949476</c:v>
                </c:pt>
                <c:pt idx="313">
                  <c:v>0.15754262616937381</c:v>
                </c:pt>
                <c:pt idx="314">
                  <c:v>0.15723214229856824</c:v>
                </c:pt>
                <c:pt idx="315">
                  <c:v>0.15656575116941018</c:v>
                </c:pt>
                <c:pt idx="316">
                  <c:v>0.15507942616940823</c:v>
                </c:pt>
                <c:pt idx="317">
                  <c:v>0.15401262616937594</c:v>
                </c:pt>
                <c:pt idx="318">
                  <c:v>0.15329862616933129</c:v>
                </c:pt>
                <c:pt idx="319">
                  <c:v>0.15182318616932419</c:v>
                </c:pt>
                <c:pt idx="320">
                  <c:v>0.15119562616949644</c:v>
                </c:pt>
                <c:pt idx="321">
                  <c:v>0.14964118406425111</c:v>
                </c:pt>
                <c:pt idx="322">
                  <c:v>0.14727550616960627</c:v>
                </c:pt>
                <c:pt idx="323">
                  <c:v>0.1472326261695969</c:v>
                </c:pt>
                <c:pt idx="324">
                  <c:v>0.14591842616953024</c:v>
                </c:pt>
                <c:pt idx="325">
                  <c:v>0.14517662616950117</c:v>
                </c:pt>
                <c:pt idx="326">
                  <c:v>0.14517662616940186</c:v>
                </c:pt>
                <c:pt idx="327">
                  <c:v>0.14517662616950117</c:v>
                </c:pt>
                <c:pt idx="328">
                  <c:v>0.14517662616950117</c:v>
                </c:pt>
                <c:pt idx="329">
                  <c:v>0.14517662616950117</c:v>
                </c:pt>
                <c:pt idx="330">
                  <c:v>0.14517662616948712</c:v>
                </c:pt>
                <c:pt idx="331">
                  <c:v>0.14517662616950117</c:v>
                </c:pt>
                <c:pt idx="332">
                  <c:v>0.14517662616950117</c:v>
                </c:pt>
                <c:pt idx="333">
                  <c:v>0.14517662616948712</c:v>
                </c:pt>
                <c:pt idx="334">
                  <c:v>0.1436432723232457</c:v>
                </c:pt>
                <c:pt idx="335">
                  <c:v>0.13677918616924981</c:v>
                </c:pt>
                <c:pt idx="336">
                  <c:v>0.13559262616924173</c:v>
                </c:pt>
                <c:pt idx="337">
                  <c:v>0.13406922616934491</c:v>
                </c:pt>
                <c:pt idx="338">
                  <c:v>0.13368262616936022</c:v>
                </c:pt>
                <c:pt idx="339">
                  <c:v>0.13329502616966241</c:v>
                </c:pt>
                <c:pt idx="340">
                  <c:v>0.13311262616963387</c:v>
                </c:pt>
                <c:pt idx="341">
                  <c:v>0.13311262616961961</c:v>
                </c:pt>
                <c:pt idx="342">
                  <c:v>0.13311262616946351</c:v>
                </c:pt>
                <c:pt idx="343">
                  <c:v>0.13311262616947772</c:v>
                </c:pt>
                <c:pt idx="344">
                  <c:v>0.13311262616963387</c:v>
                </c:pt>
                <c:pt idx="345">
                  <c:v>0.13311262616963387</c:v>
                </c:pt>
                <c:pt idx="346">
                  <c:v>0.13230422616940984</c:v>
                </c:pt>
                <c:pt idx="347">
                  <c:v>0.13183790616940891</c:v>
                </c:pt>
                <c:pt idx="348">
                  <c:v>0.12994385849273754</c:v>
                </c:pt>
                <c:pt idx="349">
                  <c:v>0.1275986261694442</c:v>
                </c:pt>
                <c:pt idx="350">
                  <c:v>0.1275986261694442</c:v>
                </c:pt>
                <c:pt idx="351">
                  <c:v>0.1275986261694442</c:v>
                </c:pt>
                <c:pt idx="352">
                  <c:v>0.12730826616943625</c:v>
                </c:pt>
                <c:pt idx="353">
                  <c:v>0.12409636354327366</c:v>
                </c:pt>
                <c:pt idx="354">
                  <c:v>0.12104851616950885</c:v>
                </c:pt>
                <c:pt idx="355">
                  <c:v>0.11597776616946456</c:v>
                </c:pt>
                <c:pt idx="356">
                  <c:v>0.11209576616940353</c:v>
                </c:pt>
                <c:pt idx="357">
                  <c:v>0.1120886261693953</c:v>
                </c:pt>
                <c:pt idx="358">
                  <c:v>0.1120886261693242</c:v>
                </c:pt>
                <c:pt idx="359">
                  <c:v>0.10973157532195929</c:v>
                </c:pt>
                <c:pt idx="360">
                  <c:v>0.10242946567569788</c:v>
                </c:pt>
                <c:pt idx="361">
                  <c:v>9.8018526169241268E-2</c:v>
                </c:pt>
                <c:pt idx="362">
                  <c:v>9.5502626169405996E-2</c:v>
                </c:pt>
                <c:pt idx="363">
                  <c:v>9.5502626169405996E-2</c:v>
                </c:pt>
                <c:pt idx="364">
                  <c:v>9.539539212690358E-2</c:v>
                </c:pt>
                <c:pt idx="365">
                  <c:v>9.1584164631001427E-2</c:v>
                </c:pt>
                <c:pt idx="366">
                  <c:v>8.9322626169448166E-2</c:v>
                </c:pt>
                <c:pt idx="367">
                  <c:v>8.9322626169462474E-2</c:v>
                </c:pt>
                <c:pt idx="368">
                  <c:v>9.1358626169352641E-2</c:v>
                </c:pt>
                <c:pt idx="369">
                  <c:v>9.1992626169343367E-2</c:v>
                </c:pt>
                <c:pt idx="370">
                  <c:v>9.2150201926983713E-2</c:v>
                </c:pt>
                <c:pt idx="371">
                  <c:v>9.2332626169451232E-2</c:v>
                </c:pt>
                <c:pt idx="372">
                  <c:v>9.2649436169480764E-2</c:v>
                </c:pt>
                <c:pt idx="373">
                  <c:v>9.4980866169322775E-2</c:v>
                </c:pt>
                <c:pt idx="374">
                  <c:v>9.8201426169396422E-2</c:v>
                </c:pt>
                <c:pt idx="375">
                  <c:v>9.9462626169483537E-2</c:v>
                </c:pt>
                <c:pt idx="376">
                  <c:v>0.1022426261693995</c:v>
                </c:pt>
                <c:pt idx="377">
                  <c:v>0.10224262616938519</c:v>
                </c:pt>
                <c:pt idx="378">
                  <c:v>0.10224262616938519</c:v>
                </c:pt>
                <c:pt idx="379">
                  <c:v>0.10224262616938519</c:v>
                </c:pt>
                <c:pt idx="380">
                  <c:v>0.10224262616938519</c:v>
                </c:pt>
                <c:pt idx="381">
                  <c:v>0.10237284616934504</c:v>
                </c:pt>
                <c:pt idx="382">
                  <c:v>0.10317662616922994</c:v>
                </c:pt>
                <c:pt idx="383">
                  <c:v>0.10317662616931511</c:v>
                </c:pt>
                <c:pt idx="384">
                  <c:v>0.10530085297355651</c:v>
                </c:pt>
                <c:pt idx="385">
                  <c:v>0.10737317616951716</c:v>
                </c:pt>
                <c:pt idx="386">
                  <c:v>0.1106078661694595</c:v>
                </c:pt>
                <c:pt idx="387">
                  <c:v>0.11080406616946432</c:v>
                </c:pt>
                <c:pt idx="388">
                  <c:v>0.11076262616958854</c:v>
                </c:pt>
                <c:pt idx="389">
                  <c:v>0.11076262616944632</c:v>
                </c:pt>
                <c:pt idx="390">
                  <c:v>0.11108929283609813</c:v>
                </c:pt>
                <c:pt idx="391">
                  <c:v>0.11132262616931143</c:v>
                </c:pt>
                <c:pt idx="392">
                  <c:v>0.11132262616931143</c:v>
                </c:pt>
                <c:pt idx="393">
                  <c:v>0.11132262616931143</c:v>
                </c:pt>
                <c:pt idx="394">
                  <c:v>0.11132262616931143</c:v>
                </c:pt>
                <c:pt idx="395">
                  <c:v>0.11196999176083011</c:v>
                </c:pt>
                <c:pt idx="396">
                  <c:v>0.11239262616940952</c:v>
                </c:pt>
                <c:pt idx="397">
                  <c:v>0.11250273852904508</c:v>
                </c:pt>
                <c:pt idx="398">
                  <c:v>0.11288262616956495</c:v>
                </c:pt>
                <c:pt idx="399">
                  <c:v>0.11288262616957923</c:v>
                </c:pt>
                <c:pt idx="400">
                  <c:v>0.11288262616956495</c:v>
                </c:pt>
                <c:pt idx="401">
                  <c:v>0.11358132616943795</c:v>
                </c:pt>
                <c:pt idx="402">
                  <c:v>0.11574210616959139</c:v>
                </c:pt>
                <c:pt idx="403">
                  <c:v>0.11709042616969612</c:v>
                </c:pt>
                <c:pt idx="404">
                  <c:v>0.12174376616943061</c:v>
                </c:pt>
                <c:pt idx="405">
                  <c:v>0.12266262616935819</c:v>
                </c:pt>
                <c:pt idx="406">
                  <c:v>0.12103762616941094</c:v>
                </c:pt>
                <c:pt idx="407">
                  <c:v>0.12103762616933977</c:v>
                </c:pt>
                <c:pt idx="408">
                  <c:v>0.12036487616944665</c:v>
                </c:pt>
                <c:pt idx="409">
                  <c:v>0.11991972616931434</c:v>
                </c:pt>
                <c:pt idx="410">
                  <c:v>0.12258522616967597</c:v>
                </c:pt>
                <c:pt idx="411">
                  <c:v>0.12285474738145315</c:v>
                </c:pt>
                <c:pt idx="412">
                  <c:v>0.12241262616930725</c:v>
                </c:pt>
                <c:pt idx="413">
                  <c:v>0.12241262616952042</c:v>
                </c:pt>
                <c:pt idx="414">
                  <c:v>0.12361378001570257</c:v>
                </c:pt>
                <c:pt idx="415">
                  <c:v>0.12469148616931147</c:v>
                </c:pt>
                <c:pt idx="416">
                  <c:v>0.1250381261694429</c:v>
                </c:pt>
                <c:pt idx="417">
                  <c:v>0.12823152616940092</c:v>
                </c:pt>
                <c:pt idx="418">
                  <c:v>0.13016616152303584</c:v>
                </c:pt>
                <c:pt idx="419">
                  <c:v>0.13017262616951042</c:v>
                </c:pt>
                <c:pt idx="420">
                  <c:v>0.13067262616956968</c:v>
                </c:pt>
                <c:pt idx="421">
                  <c:v>0.13067262616956968</c:v>
                </c:pt>
                <c:pt idx="422">
                  <c:v>0.130473701438234</c:v>
                </c:pt>
                <c:pt idx="423">
                  <c:v>0.1318176261696351</c:v>
                </c:pt>
                <c:pt idx="424">
                  <c:v>0.13189337616964281</c:v>
                </c:pt>
                <c:pt idx="425">
                  <c:v>0.13232262616961038</c:v>
                </c:pt>
                <c:pt idx="426">
                  <c:v>0.13232262616961038</c:v>
                </c:pt>
                <c:pt idx="427">
                  <c:v>0.1326603061695977</c:v>
                </c:pt>
                <c:pt idx="428">
                  <c:v>0.13361862616942241</c:v>
                </c:pt>
                <c:pt idx="429">
                  <c:v>0.13361862616942241</c:v>
                </c:pt>
                <c:pt idx="430">
                  <c:v>0.13361862616940814</c:v>
                </c:pt>
                <c:pt idx="431">
                  <c:v>0.13361862616949341</c:v>
                </c:pt>
                <c:pt idx="432">
                  <c:v>0.13379646616945734</c:v>
                </c:pt>
                <c:pt idx="433">
                  <c:v>0.13411262616941139</c:v>
                </c:pt>
                <c:pt idx="434">
                  <c:v>0.13411262616941139</c:v>
                </c:pt>
                <c:pt idx="435">
                  <c:v>0.1353761461693779</c:v>
                </c:pt>
                <c:pt idx="436">
                  <c:v>0.1382266261694412</c:v>
                </c:pt>
                <c:pt idx="437">
                  <c:v>0.1382266261694412</c:v>
                </c:pt>
                <c:pt idx="438">
                  <c:v>0.13822662616946971</c:v>
                </c:pt>
                <c:pt idx="439">
                  <c:v>0.1382266261694412</c:v>
                </c:pt>
                <c:pt idx="440">
                  <c:v>0.13858653628169293</c:v>
                </c:pt>
                <c:pt idx="441">
                  <c:v>0.13864262616942824</c:v>
                </c:pt>
                <c:pt idx="442">
                  <c:v>0.13873414616938395</c:v>
                </c:pt>
                <c:pt idx="443">
                  <c:v>0.13892862616955867</c:v>
                </c:pt>
                <c:pt idx="444">
                  <c:v>0.13892862616955867</c:v>
                </c:pt>
                <c:pt idx="445">
                  <c:v>0.13935044435106672</c:v>
                </c:pt>
                <c:pt idx="446">
                  <c:v>0.1385466261694149</c:v>
                </c:pt>
                <c:pt idx="447">
                  <c:v>0.1385466261695143</c:v>
                </c:pt>
                <c:pt idx="448">
                  <c:v>0.13825662616953588</c:v>
                </c:pt>
                <c:pt idx="449">
                  <c:v>0.13825662616946491</c:v>
                </c:pt>
                <c:pt idx="450">
                  <c:v>0.13825662616946491</c:v>
                </c:pt>
                <c:pt idx="451">
                  <c:v>0.13825662616946491</c:v>
                </c:pt>
                <c:pt idx="452">
                  <c:v>0.13954234334113419</c:v>
                </c:pt>
                <c:pt idx="453">
                  <c:v>0.14004262616940374</c:v>
                </c:pt>
                <c:pt idx="454">
                  <c:v>0.14004262616940374</c:v>
                </c:pt>
                <c:pt idx="455">
                  <c:v>0.14004262616940374</c:v>
                </c:pt>
                <c:pt idx="456">
                  <c:v>0.14004262616943233</c:v>
                </c:pt>
                <c:pt idx="457">
                  <c:v>0.13876862616943719</c:v>
                </c:pt>
                <c:pt idx="458">
                  <c:v>0.13876862616936594</c:v>
                </c:pt>
                <c:pt idx="459">
                  <c:v>0.13876862616936594</c:v>
                </c:pt>
                <c:pt idx="460">
                  <c:v>0.13876862616936594</c:v>
                </c:pt>
                <c:pt idx="461">
                  <c:v>0.13949046616966174</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0.13641262616940278</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0.13373939616961672</c:v>
                </c:pt>
                <c:pt idx="481">
                  <c:v>0.13319862616964417</c:v>
                </c:pt>
                <c:pt idx="482">
                  <c:v>0.13242342616936778</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0.13571089985373441</c:v>
                </c:pt>
                <c:pt idx="495">
                  <c:v>0.14009262616930584</c:v>
                </c:pt>
                <c:pt idx="496">
                  <c:v>0.14009262616932031</c:v>
                </c:pt>
                <c:pt idx="497">
                  <c:v>0.14009262616932031</c:v>
                </c:pt>
                <c:pt idx="498">
                  <c:v>0.14009262616932031</c:v>
                </c:pt>
                <c:pt idx="499">
                  <c:v>0.14009262616932031</c:v>
                </c:pt>
                <c:pt idx="500">
                  <c:v>0.14030958616943703</c:v>
                </c:pt>
                <c:pt idx="501">
                  <c:v>0.14208393229192523</c:v>
                </c:pt>
                <c:pt idx="502">
                  <c:v>0.14208662616941581</c:v>
                </c:pt>
                <c:pt idx="503">
                  <c:v>0.14059262616943621</c:v>
                </c:pt>
                <c:pt idx="504">
                  <c:v>0.14059262616942214</c:v>
                </c:pt>
                <c:pt idx="505">
                  <c:v>0.14033992616946048</c:v>
                </c:pt>
                <c:pt idx="506">
                  <c:v>0.13946262616947541</c:v>
                </c:pt>
                <c:pt idx="507">
                  <c:v>0.13946262616947541</c:v>
                </c:pt>
                <c:pt idx="508">
                  <c:v>0.13943217616947859</c:v>
                </c:pt>
                <c:pt idx="509">
                  <c:v>0.13902762616953618</c:v>
                </c:pt>
                <c:pt idx="510">
                  <c:v>0.13902762616955019</c:v>
                </c:pt>
                <c:pt idx="511">
                  <c:v>0.13902762616955019</c:v>
                </c:pt>
                <c:pt idx="512">
                  <c:v>0.13902762616955019</c:v>
                </c:pt>
                <c:pt idx="513">
                  <c:v>0.13902762616955019</c:v>
                </c:pt>
                <c:pt idx="514">
                  <c:v>0.13902762616955019</c:v>
                </c:pt>
                <c:pt idx="515">
                  <c:v>0.13902762616955019</c:v>
                </c:pt>
                <c:pt idx="516">
                  <c:v>0.13902762616955019</c:v>
                </c:pt>
                <c:pt idx="517">
                  <c:v>0.13902762616953618</c:v>
                </c:pt>
                <c:pt idx="518">
                  <c:v>0.13857762616947866</c:v>
                </c:pt>
                <c:pt idx="519">
                  <c:v>0.13857762616937919</c:v>
                </c:pt>
                <c:pt idx="520">
                  <c:v>0.13828737616935891</c:v>
                </c:pt>
                <c:pt idx="521">
                  <c:v>0.13668642616930526</c:v>
                </c:pt>
                <c:pt idx="522">
                  <c:v>0.13537262616932819</c:v>
                </c:pt>
                <c:pt idx="523">
                  <c:v>0.13558562616940151</c:v>
                </c:pt>
                <c:pt idx="524">
                  <c:v>0.13704822616952594</c:v>
                </c:pt>
                <c:pt idx="525">
                  <c:v>0.1374426261695732</c:v>
                </c:pt>
                <c:pt idx="526">
                  <c:v>0.13764720192718038</c:v>
                </c:pt>
                <c:pt idx="527">
                  <c:v>0.14052262616947075</c:v>
                </c:pt>
                <c:pt idx="528">
                  <c:v>0.14052262616937128</c:v>
                </c:pt>
                <c:pt idx="529">
                  <c:v>0.1404775061693897</c:v>
                </c:pt>
                <c:pt idx="530">
                  <c:v>0.13938442616938573</c:v>
                </c:pt>
                <c:pt idx="531">
                  <c:v>0.13937862616938887</c:v>
                </c:pt>
                <c:pt idx="532">
                  <c:v>0.13937862616934638</c:v>
                </c:pt>
                <c:pt idx="533">
                  <c:v>0.13937862616938887</c:v>
                </c:pt>
                <c:pt idx="534">
                  <c:v>0.13899948616958152</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0.13657834045523062</c:v>
                </c:pt>
                <c:pt idx="545">
                  <c:v>0.13693262616949678</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0.13693262616946833</c:v>
                </c:pt>
                <c:pt idx="554">
                  <c:v>0.1369326261694824</c:v>
                </c:pt>
                <c:pt idx="555">
                  <c:v>0.13693262616956758</c:v>
                </c:pt>
                <c:pt idx="556">
                  <c:v>0.13693262616956758</c:v>
                </c:pt>
                <c:pt idx="557">
                  <c:v>0.1373589731083627</c:v>
                </c:pt>
                <c:pt idx="558">
                  <c:v>0.13852738616948593</c:v>
                </c:pt>
                <c:pt idx="559">
                  <c:v>0.13871612616935641</c:v>
                </c:pt>
                <c:pt idx="560">
                  <c:v>0.13879262616941901</c:v>
                </c:pt>
                <c:pt idx="561">
                  <c:v>0.13879262616941901</c:v>
                </c:pt>
                <c:pt idx="562">
                  <c:v>0.13879262616949034</c:v>
                </c:pt>
                <c:pt idx="563">
                  <c:v>0.13879262616954688</c:v>
                </c:pt>
                <c:pt idx="564">
                  <c:v>0.14024886616952892</c:v>
                </c:pt>
                <c:pt idx="565">
                  <c:v>0.14312570616931453</c:v>
                </c:pt>
                <c:pt idx="566">
                  <c:v>0.14329262616931271</c:v>
                </c:pt>
                <c:pt idx="567">
                  <c:v>0.14329262616931271</c:v>
                </c:pt>
                <c:pt idx="568">
                  <c:v>0.14329262616931271</c:v>
                </c:pt>
                <c:pt idx="569">
                  <c:v>0.14329262616931271</c:v>
                </c:pt>
                <c:pt idx="570">
                  <c:v>0.14329262616931271</c:v>
                </c:pt>
                <c:pt idx="571">
                  <c:v>0.14329262616946914</c:v>
                </c:pt>
                <c:pt idx="572">
                  <c:v>0.14688262616942893</c:v>
                </c:pt>
                <c:pt idx="573">
                  <c:v>0.14688262616941472</c:v>
                </c:pt>
                <c:pt idx="574">
                  <c:v>0.14688262616941472</c:v>
                </c:pt>
                <c:pt idx="575">
                  <c:v>0.14691627616943537</c:v>
                </c:pt>
                <c:pt idx="576">
                  <c:v>0.14876280474081241</c:v>
                </c:pt>
                <c:pt idx="577">
                  <c:v>0.14876262616937219</c:v>
                </c:pt>
                <c:pt idx="578">
                  <c:v>0.14876262616937219</c:v>
                </c:pt>
                <c:pt idx="579">
                  <c:v>0.14771608616946769</c:v>
                </c:pt>
                <c:pt idx="580">
                  <c:v>0.1466566261694027</c:v>
                </c:pt>
                <c:pt idx="581">
                  <c:v>0.14665662616947372</c:v>
                </c:pt>
                <c:pt idx="582">
                  <c:v>0.14665662616934583</c:v>
                </c:pt>
                <c:pt idx="583">
                  <c:v>0.14665662616934583</c:v>
                </c:pt>
                <c:pt idx="584">
                  <c:v>0.14649126616940619</c:v>
                </c:pt>
                <c:pt idx="585">
                  <c:v>0.14623262616946442</c:v>
                </c:pt>
                <c:pt idx="586">
                  <c:v>0.14626622616947349</c:v>
                </c:pt>
                <c:pt idx="587">
                  <c:v>0.14677840616958804</c:v>
                </c:pt>
                <c:pt idx="588">
                  <c:v>0.14500498616948249</c:v>
                </c:pt>
                <c:pt idx="589">
                  <c:v>0.14126041188382069</c:v>
                </c:pt>
                <c:pt idx="590">
                  <c:v>0.13945262616941534</c:v>
                </c:pt>
                <c:pt idx="591">
                  <c:v>0.13983890616954398</c:v>
                </c:pt>
                <c:pt idx="592">
                  <c:v>0.14011862616959547</c:v>
                </c:pt>
                <c:pt idx="593">
                  <c:v>0.14067790616955717</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0.14694982616956087</c:v>
                </c:pt>
                <c:pt idx="605">
                  <c:v>0.14707662616957862</c:v>
                </c:pt>
                <c:pt idx="606">
                  <c:v>0.14707662616953587</c:v>
                </c:pt>
                <c:pt idx="607">
                  <c:v>0.14707662616955017</c:v>
                </c:pt>
                <c:pt idx="608">
                  <c:v>0.14707662616957862</c:v>
                </c:pt>
                <c:pt idx="609">
                  <c:v>0.14708414616956156</c:v>
                </c:pt>
                <c:pt idx="610">
                  <c:v>0.14709262616953822</c:v>
                </c:pt>
                <c:pt idx="611">
                  <c:v>0.14709262616953822</c:v>
                </c:pt>
                <c:pt idx="612">
                  <c:v>0.14690092616946546</c:v>
                </c:pt>
                <c:pt idx="613">
                  <c:v>0.14628297911055188</c:v>
                </c:pt>
                <c:pt idx="614">
                  <c:v>0.14325803616951321</c:v>
                </c:pt>
                <c:pt idx="615">
                  <c:v>0.14201862616945959</c:v>
                </c:pt>
                <c:pt idx="616">
                  <c:v>0.14201862616948804</c:v>
                </c:pt>
                <c:pt idx="617">
                  <c:v>0.14156722616944278</c:v>
                </c:pt>
                <c:pt idx="618">
                  <c:v>0.14106587616949212</c:v>
                </c:pt>
                <c:pt idx="619">
                  <c:v>0.14137993799749923</c:v>
                </c:pt>
                <c:pt idx="620">
                  <c:v>0.13995384957384271</c:v>
                </c:pt>
                <c:pt idx="621">
                  <c:v>0.13593192616940541</c:v>
                </c:pt>
                <c:pt idx="622">
                  <c:v>0.13502762616940345</c:v>
                </c:pt>
                <c:pt idx="623">
                  <c:v>0.13386494940195348</c:v>
                </c:pt>
                <c:pt idx="624">
                  <c:v>0.12569124935801312</c:v>
                </c:pt>
                <c:pt idx="625">
                  <c:v>0.12536211070570857</c:v>
                </c:pt>
                <c:pt idx="626">
                  <c:v>0.12537112616952567</c:v>
                </c:pt>
                <c:pt idx="627">
                  <c:v>0.1244944961694614</c:v>
                </c:pt>
                <c:pt idx="628">
                  <c:v>0.12438262616947782</c:v>
                </c:pt>
                <c:pt idx="629">
                  <c:v>0.12438262616947782</c:v>
                </c:pt>
                <c:pt idx="630">
                  <c:v>0.12438262616946361</c:v>
                </c:pt>
                <c:pt idx="631">
                  <c:v>0.12425152616944501</c:v>
                </c:pt>
                <c:pt idx="632">
                  <c:v>0.12381262616945321</c:v>
                </c:pt>
                <c:pt idx="633">
                  <c:v>0.12363710378154755</c:v>
                </c:pt>
                <c:pt idx="634">
                  <c:v>0.12353262616971976</c:v>
                </c:pt>
                <c:pt idx="635">
                  <c:v>0.12353262616971976</c:v>
                </c:pt>
                <c:pt idx="636">
                  <c:v>0.12403278616952212</c:v>
                </c:pt>
                <c:pt idx="637">
                  <c:v>0.12460262616937712</c:v>
                </c:pt>
                <c:pt idx="638">
                  <c:v>0.12456102616951641</c:v>
                </c:pt>
                <c:pt idx="639">
                  <c:v>0.12343952616943454</c:v>
                </c:pt>
                <c:pt idx="640">
                  <c:v>0.12273262616946569</c:v>
                </c:pt>
                <c:pt idx="641">
                  <c:v>0.12273262616948009</c:v>
                </c:pt>
                <c:pt idx="642">
                  <c:v>0.12148262616956625</c:v>
                </c:pt>
                <c:pt idx="643">
                  <c:v>0.12359090877821215</c:v>
                </c:pt>
                <c:pt idx="644">
                  <c:v>0.12606733205169046</c:v>
                </c:pt>
                <c:pt idx="645">
                  <c:v>0.12619262616939864</c:v>
                </c:pt>
                <c:pt idx="646">
                  <c:v>0.12619262616939864</c:v>
                </c:pt>
                <c:pt idx="647">
                  <c:v>0.12651356616953535</c:v>
                </c:pt>
                <c:pt idx="648">
                  <c:v>0.12669862616954217</c:v>
                </c:pt>
                <c:pt idx="649">
                  <c:v>0.12669862616952787</c:v>
                </c:pt>
                <c:pt idx="650">
                  <c:v>0.1268050967576784</c:v>
                </c:pt>
                <c:pt idx="651">
                  <c:v>0.12545262616950467</c:v>
                </c:pt>
                <c:pt idx="652">
                  <c:v>0.12545262616947639</c:v>
                </c:pt>
                <c:pt idx="653">
                  <c:v>0.12545262616947639</c:v>
                </c:pt>
                <c:pt idx="654">
                  <c:v>0.12462726616949737</c:v>
                </c:pt>
                <c:pt idx="655">
                  <c:v>0.12402215678177719</c:v>
                </c:pt>
                <c:pt idx="656">
                  <c:v>0.12525662616960168</c:v>
                </c:pt>
                <c:pt idx="657">
                  <c:v>0.12525662616960168</c:v>
                </c:pt>
                <c:pt idx="658">
                  <c:v>0.12525662616960168</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0.12170976902653774</c:v>
                </c:pt>
                <c:pt idx="670">
                  <c:v>0.12004609616953132</c:v>
                </c:pt>
                <c:pt idx="671">
                  <c:v>0.12057562616956832</c:v>
                </c:pt>
                <c:pt idx="672">
                  <c:v>0.12059262616955398</c:v>
                </c:pt>
                <c:pt idx="673">
                  <c:v>0.12059262616955398</c:v>
                </c:pt>
                <c:pt idx="674">
                  <c:v>0.12059262616955398</c:v>
                </c:pt>
                <c:pt idx="675">
                  <c:v>0.12059262616955398</c:v>
                </c:pt>
                <c:pt idx="676">
                  <c:v>0.12059262616955398</c:v>
                </c:pt>
                <c:pt idx="677">
                  <c:v>0.1204693652998826</c:v>
                </c:pt>
                <c:pt idx="678">
                  <c:v>0.11639620756469084</c:v>
                </c:pt>
                <c:pt idx="679">
                  <c:v>0.11420262616931609</c:v>
                </c:pt>
                <c:pt idx="680">
                  <c:v>0.11420262616931609</c:v>
                </c:pt>
                <c:pt idx="681">
                  <c:v>0.11377252616945556</c:v>
                </c:pt>
                <c:pt idx="682">
                  <c:v>0.11116133849812115</c:v>
                </c:pt>
                <c:pt idx="683">
                  <c:v>0.10572262616948103</c:v>
                </c:pt>
                <c:pt idx="684">
                  <c:v>0.10572262616949513</c:v>
                </c:pt>
                <c:pt idx="685">
                  <c:v>0.10494417256109065</c:v>
                </c:pt>
                <c:pt idx="686">
                  <c:v>0.10256737616938949</c:v>
                </c:pt>
                <c:pt idx="687">
                  <c:v>0.10224262616938519</c:v>
                </c:pt>
                <c:pt idx="688">
                  <c:v>0.10249688616934798</c:v>
                </c:pt>
                <c:pt idx="689">
                  <c:v>0.10433662616947006</c:v>
                </c:pt>
                <c:pt idx="690">
                  <c:v>0.10433662616952689</c:v>
                </c:pt>
                <c:pt idx="691">
                  <c:v>0.10467088423401102</c:v>
                </c:pt>
                <c:pt idx="692">
                  <c:v>0.10497933728061072</c:v>
                </c:pt>
                <c:pt idx="693">
                  <c:v>0.10244965616931268</c:v>
                </c:pt>
                <c:pt idx="694">
                  <c:v>0.10217762616932191</c:v>
                </c:pt>
                <c:pt idx="695">
                  <c:v>0.10217762616932191</c:v>
                </c:pt>
                <c:pt idx="696">
                  <c:v>0.10217762616935033</c:v>
                </c:pt>
                <c:pt idx="697">
                  <c:v>0.10217762616932191</c:v>
                </c:pt>
                <c:pt idx="698">
                  <c:v>0.10217762616936445</c:v>
                </c:pt>
                <c:pt idx="699">
                  <c:v>0.10217762616947818</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0.10220377616941805</c:v>
                </c:pt>
                <c:pt idx="710">
                  <c:v>0.10203172616952827</c:v>
                </c:pt>
                <c:pt idx="711">
                  <c:v>0.10201262616962482</c:v>
                </c:pt>
                <c:pt idx="712">
                  <c:v>0.10201262616962482</c:v>
                </c:pt>
                <c:pt idx="713">
                  <c:v>0.10388619759794435</c:v>
                </c:pt>
                <c:pt idx="714">
                  <c:v>0.10532366616936881</c:v>
                </c:pt>
                <c:pt idx="715">
                  <c:v>0.10505413301865479</c:v>
                </c:pt>
                <c:pt idx="716">
                  <c:v>0.1050526261693534</c:v>
                </c:pt>
                <c:pt idx="717">
                  <c:v>0.10505262616933919</c:v>
                </c:pt>
                <c:pt idx="718">
                  <c:v>0.10505262616933919</c:v>
                </c:pt>
                <c:pt idx="719">
                  <c:v>0.10569915678158312</c:v>
                </c:pt>
                <c:pt idx="720">
                  <c:v>0.10633692616944757</c:v>
                </c:pt>
                <c:pt idx="721">
                  <c:v>0.10634262616945023</c:v>
                </c:pt>
                <c:pt idx="722">
                  <c:v>0.10634262616945023</c:v>
                </c:pt>
                <c:pt idx="723">
                  <c:v>0.10634262616945023</c:v>
                </c:pt>
                <c:pt idx="724">
                  <c:v>0.10634262616945023</c:v>
                </c:pt>
                <c:pt idx="725">
                  <c:v>0.10634262616945023</c:v>
                </c:pt>
                <c:pt idx="726">
                  <c:v>0.10579065616951777</c:v>
                </c:pt>
                <c:pt idx="727">
                  <c:v>0.10647380616926228</c:v>
                </c:pt>
                <c:pt idx="728">
                  <c:v>0.10650262616923117</c:v>
                </c:pt>
                <c:pt idx="729">
                  <c:v>0.10650262616923117</c:v>
                </c:pt>
                <c:pt idx="730">
                  <c:v>0.10650262616923117</c:v>
                </c:pt>
                <c:pt idx="731">
                  <c:v>0.10650262616947259</c:v>
                </c:pt>
                <c:pt idx="732">
                  <c:v>0.10891262616948442</c:v>
                </c:pt>
                <c:pt idx="733">
                  <c:v>0.11071499616960515</c:v>
                </c:pt>
                <c:pt idx="734">
                  <c:v>0.11134862616950147</c:v>
                </c:pt>
                <c:pt idx="735">
                  <c:v>0.11134862616950147</c:v>
                </c:pt>
                <c:pt idx="736">
                  <c:v>0.11134862616950147</c:v>
                </c:pt>
                <c:pt idx="737">
                  <c:v>0.11134862616947301</c:v>
                </c:pt>
                <c:pt idx="738">
                  <c:v>0.11134862616953001</c:v>
                </c:pt>
                <c:pt idx="739">
                  <c:v>0.11134862616953001</c:v>
                </c:pt>
                <c:pt idx="740">
                  <c:v>0.11134862616950147</c:v>
                </c:pt>
                <c:pt idx="741">
                  <c:v>0.11123666616943242</c:v>
                </c:pt>
                <c:pt idx="742">
                  <c:v>0.1109784261694385</c:v>
                </c:pt>
                <c:pt idx="743">
                  <c:v>0.11098262616943089</c:v>
                </c:pt>
                <c:pt idx="744">
                  <c:v>0.11011645270015442</c:v>
                </c:pt>
                <c:pt idx="745">
                  <c:v>0.10967762616944299</c:v>
                </c:pt>
                <c:pt idx="746">
                  <c:v>0.10981262616947163</c:v>
                </c:pt>
                <c:pt idx="747">
                  <c:v>0.109812626169287</c:v>
                </c:pt>
                <c:pt idx="748">
                  <c:v>0.109812626169287</c:v>
                </c:pt>
                <c:pt idx="749">
                  <c:v>0.10947342616955782</c:v>
                </c:pt>
                <c:pt idx="750">
                  <c:v>0.10862897616927122</c:v>
                </c:pt>
                <c:pt idx="751">
                  <c:v>0.10846102823128979</c:v>
                </c:pt>
                <c:pt idx="752">
                  <c:v>0.10845662616947042</c:v>
                </c:pt>
                <c:pt idx="753">
                  <c:v>0.10845662616947042</c:v>
                </c:pt>
                <c:pt idx="754">
                  <c:v>0.10860290616932389</c:v>
                </c:pt>
                <c:pt idx="755">
                  <c:v>0.10909262616947062</c:v>
                </c:pt>
                <c:pt idx="756">
                  <c:v>0.11238262616957684</c:v>
                </c:pt>
                <c:pt idx="757">
                  <c:v>0.11238262616959105</c:v>
                </c:pt>
                <c:pt idx="758">
                  <c:v>0.11238262616959105</c:v>
                </c:pt>
                <c:pt idx="759">
                  <c:v>0.11502382616963309</c:v>
                </c:pt>
                <c:pt idx="760">
                  <c:v>0.11543262616962124</c:v>
                </c:pt>
                <c:pt idx="761">
                  <c:v>0.11543262616962124</c:v>
                </c:pt>
                <c:pt idx="762">
                  <c:v>0.11543262616962124</c:v>
                </c:pt>
                <c:pt idx="763">
                  <c:v>0.11551584839186545</c:v>
                </c:pt>
                <c:pt idx="764">
                  <c:v>0.12213624062742678</c:v>
                </c:pt>
                <c:pt idx="765">
                  <c:v>0.12267262616961727</c:v>
                </c:pt>
                <c:pt idx="766">
                  <c:v>0.12267262616961727</c:v>
                </c:pt>
                <c:pt idx="767">
                  <c:v>0.12267262616961727</c:v>
                </c:pt>
                <c:pt idx="768">
                  <c:v>0.12267262616961727</c:v>
                </c:pt>
                <c:pt idx="769">
                  <c:v>0.12294705915924448</c:v>
                </c:pt>
                <c:pt idx="770">
                  <c:v>0.12388262616940439</c:v>
                </c:pt>
                <c:pt idx="771">
                  <c:v>0.12388262616940439</c:v>
                </c:pt>
                <c:pt idx="772">
                  <c:v>0.12388262616947543</c:v>
                </c:pt>
                <c:pt idx="773">
                  <c:v>0.1244814496988481</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0.1275376261695553</c:v>
                </c:pt>
                <c:pt idx="783">
                  <c:v>0.12753762616956968</c:v>
                </c:pt>
                <c:pt idx="784">
                  <c:v>0.12861050616950817</c:v>
                </c:pt>
                <c:pt idx="785">
                  <c:v>0.12965862616948687</c:v>
                </c:pt>
                <c:pt idx="786">
                  <c:v>0.12965862616948687</c:v>
                </c:pt>
                <c:pt idx="787">
                  <c:v>0.12965862616948687</c:v>
                </c:pt>
                <c:pt idx="788">
                  <c:v>0.12921666616952621</c:v>
                </c:pt>
                <c:pt idx="789">
                  <c:v>0.12775959586646507</c:v>
                </c:pt>
                <c:pt idx="790">
                  <c:v>0.13278262616947245</c:v>
                </c:pt>
                <c:pt idx="791">
                  <c:v>0.13281062616928807</c:v>
                </c:pt>
                <c:pt idx="792">
                  <c:v>0.13371342616949319</c:v>
                </c:pt>
                <c:pt idx="793">
                  <c:v>0.13456262616956838</c:v>
                </c:pt>
                <c:pt idx="794">
                  <c:v>0.13456262616956838</c:v>
                </c:pt>
                <c:pt idx="795">
                  <c:v>0.13456262616956838</c:v>
                </c:pt>
                <c:pt idx="796">
                  <c:v>0.13456262616955417</c:v>
                </c:pt>
                <c:pt idx="797">
                  <c:v>0.13456262616956838</c:v>
                </c:pt>
                <c:pt idx="798">
                  <c:v>0.13456262616955417</c:v>
                </c:pt>
                <c:pt idx="799">
                  <c:v>0.13456262616956838</c:v>
                </c:pt>
                <c:pt idx="800">
                  <c:v>0.13456262616956838</c:v>
                </c:pt>
                <c:pt idx="801">
                  <c:v>0.13456262616956838</c:v>
                </c:pt>
                <c:pt idx="802">
                  <c:v>0.13456262616956838</c:v>
                </c:pt>
                <c:pt idx="803">
                  <c:v>0.13456262616956838</c:v>
                </c:pt>
                <c:pt idx="804">
                  <c:v>0.13428422616945571</c:v>
                </c:pt>
                <c:pt idx="805">
                  <c:v>0.13094654616928394</c:v>
                </c:pt>
                <c:pt idx="806">
                  <c:v>0.1306926261693207</c:v>
                </c:pt>
                <c:pt idx="807">
                  <c:v>0.13069262616947697</c:v>
                </c:pt>
                <c:pt idx="808">
                  <c:v>0.13297762616953435</c:v>
                </c:pt>
                <c:pt idx="809">
                  <c:v>0.13297762616954834</c:v>
                </c:pt>
                <c:pt idx="810">
                  <c:v>0.13297762616954834</c:v>
                </c:pt>
                <c:pt idx="811">
                  <c:v>0.13297762616954834</c:v>
                </c:pt>
                <c:pt idx="812">
                  <c:v>0.13279582616942801</c:v>
                </c:pt>
                <c:pt idx="813">
                  <c:v>0.13255972616936171</c:v>
                </c:pt>
                <c:pt idx="814">
                  <c:v>0.13175262616957167</c:v>
                </c:pt>
                <c:pt idx="815">
                  <c:v>0.13175733205190487</c:v>
                </c:pt>
                <c:pt idx="816">
                  <c:v>0.13376362616928361</c:v>
                </c:pt>
                <c:pt idx="817">
                  <c:v>0.13386262616927525</c:v>
                </c:pt>
                <c:pt idx="818">
                  <c:v>0.13386262616927525</c:v>
                </c:pt>
                <c:pt idx="819">
                  <c:v>0.13370602616930691</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0.12717197616937867</c:v>
                </c:pt>
                <c:pt idx="828">
                  <c:v>0.12557262616937237</c:v>
                </c:pt>
                <c:pt idx="829">
                  <c:v>0.12557262616937237</c:v>
                </c:pt>
                <c:pt idx="830">
                  <c:v>0.12557262616937237</c:v>
                </c:pt>
                <c:pt idx="831">
                  <c:v>0.12557262616937237</c:v>
                </c:pt>
                <c:pt idx="832">
                  <c:v>0.12557262616945739</c:v>
                </c:pt>
                <c:pt idx="833">
                  <c:v>0.12557262616940068</c:v>
                </c:pt>
                <c:pt idx="834">
                  <c:v>0.12557262616937237</c:v>
                </c:pt>
                <c:pt idx="835">
                  <c:v>0.12557262616937237</c:v>
                </c:pt>
                <c:pt idx="836">
                  <c:v>0.12587642616956882</c:v>
                </c:pt>
                <c:pt idx="837">
                  <c:v>0.12606262616961317</c:v>
                </c:pt>
                <c:pt idx="838">
                  <c:v>0.12606262616961317</c:v>
                </c:pt>
                <c:pt idx="839">
                  <c:v>0.12606262616959887</c:v>
                </c:pt>
                <c:pt idx="840">
                  <c:v>0.1261721725612972</c:v>
                </c:pt>
                <c:pt idx="841">
                  <c:v>0.12776941616940046</c:v>
                </c:pt>
                <c:pt idx="842">
                  <c:v>0.1285676261693994</c:v>
                </c:pt>
                <c:pt idx="843">
                  <c:v>0.1285676261693994</c:v>
                </c:pt>
                <c:pt idx="844">
                  <c:v>0.1285676261693709</c:v>
                </c:pt>
                <c:pt idx="845">
                  <c:v>0.1285676261693994</c:v>
                </c:pt>
                <c:pt idx="846">
                  <c:v>0.1285676261693994</c:v>
                </c:pt>
                <c:pt idx="847">
                  <c:v>0.1285676261693994</c:v>
                </c:pt>
                <c:pt idx="848">
                  <c:v>0.12856762616942774</c:v>
                </c:pt>
                <c:pt idx="849">
                  <c:v>0.12856762616944195</c:v>
                </c:pt>
                <c:pt idx="850">
                  <c:v>0.12909324616953199</c:v>
                </c:pt>
                <c:pt idx="851">
                  <c:v>0.12920862616961415</c:v>
                </c:pt>
                <c:pt idx="852">
                  <c:v>0.12920862616954307</c:v>
                </c:pt>
                <c:pt idx="853">
                  <c:v>0.1283333661693149</c:v>
                </c:pt>
                <c:pt idx="854">
                  <c:v>0.12396472616924829</c:v>
                </c:pt>
                <c:pt idx="855">
                  <c:v>0.12274706616942405</c:v>
                </c:pt>
                <c:pt idx="856">
                  <c:v>0.1224186261694058</c:v>
                </c:pt>
                <c:pt idx="857">
                  <c:v>0.11764302616936105</c:v>
                </c:pt>
                <c:pt idx="858">
                  <c:v>0.11768027616925297</c:v>
                </c:pt>
                <c:pt idx="859">
                  <c:v>0.11793292616950168</c:v>
                </c:pt>
                <c:pt idx="860">
                  <c:v>0.11839650616961712</c:v>
                </c:pt>
                <c:pt idx="861">
                  <c:v>0.11695677616961576</c:v>
                </c:pt>
                <c:pt idx="862">
                  <c:v>0.11478648183953059</c:v>
                </c:pt>
                <c:pt idx="863">
                  <c:v>0.11326482616969713</c:v>
                </c:pt>
                <c:pt idx="864">
                  <c:v>0.11273262616948899</c:v>
                </c:pt>
                <c:pt idx="865">
                  <c:v>0.1120886261693242</c:v>
                </c:pt>
                <c:pt idx="866">
                  <c:v>0.1121230661693744</c:v>
                </c:pt>
                <c:pt idx="867">
                  <c:v>0.11432352616944286</c:v>
                </c:pt>
                <c:pt idx="868">
                  <c:v>0.11615382616942316</c:v>
                </c:pt>
                <c:pt idx="869">
                  <c:v>0.11674262616946861</c:v>
                </c:pt>
                <c:pt idx="870">
                  <c:v>0.11834438616956776</c:v>
                </c:pt>
                <c:pt idx="871">
                  <c:v>0.11914358616958509</c:v>
                </c:pt>
                <c:pt idx="872">
                  <c:v>0.11992801505833486</c:v>
                </c:pt>
                <c:pt idx="873">
                  <c:v>0.12348262616937689</c:v>
                </c:pt>
                <c:pt idx="874">
                  <c:v>0.12348262616937689</c:v>
                </c:pt>
                <c:pt idx="875">
                  <c:v>0.1234879869941351</c:v>
                </c:pt>
                <c:pt idx="876">
                  <c:v>0.12353502616971938</c:v>
                </c:pt>
                <c:pt idx="877">
                  <c:v>0.12449022616944209</c:v>
                </c:pt>
                <c:pt idx="878">
                  <c:v>0.12466262616945316</c:v>
                </c:pt>
                <c:pt idx="879">
                  <c:v>0.12466262616945316</c:v>
                </c:pt>
                <c:pt idx="880">
                  <c:v>0.12466262616953847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0.12438527677198888</c:v>
                </c:pt>
                <c:pt idx="890">
                  <c:v>0.12217312616938616</c:v>
                </c:pt>
                <c:pt idx="891">
                  <c:v>0.1204326261693895</c:v>
                </c:pt>
                <c:pt idx="892">
                  <c:v>0.12044827565392778</c:v>
                </c:pt>
                <c:pt idx="893">
                  <c:v>0.12093862616953292</c:v>
                </c:pt>
                <c:pt idx="894">
                  <c:v>0.1209897461694851</c:v>
                </c:pt>
                <c:pt idx="895">
                  <c:v>0.12201783829074463</c:v>
                </c:pt>
                <c:pt idx="896">
                  <c:v>0.12376862616946482</c:v>
                </c:pt>
                <c:pt idx="897">
                  <c:v>0.12564998616943546</c:v>
                </c:pt>
                <c:pt idx="898">
                  <c:v>0.12852722616933931</c:v>
                </c:pt>
                <c:pt idx="899">
                  <c:v>0.12889262616933195</c:v>
                </c:pt>
                <c:pt idx="900">
                  <c:v>0.12889262616931768</c:v>
                </c:pt>
                <c:pt idx="901">
                  <c:v>0.12889262616931768</c:v>
                </c:pt>
                <c:pt idx="902">
                  <c:v>0.12889262616931768</c:v>
                </c:pt>
                <c:pt idx="903">
                  <c:v>0.12889262616931768</c:v>
                </c:pt>
                <c:pt idx="904">
                  <c:v>0.12921647674406267</c:v>
                </c:pt>
                <c:pt idx="905">
                  <c:v>0.12946762616941498</c:v>
                </c:pt>
                <c:pt idx="906">
                  <c:v>0.12946762616931551</c:v>
                </c:pt>
                <c:pt idx="907">
                  <c:v>0.12946762616931551</c:v>
                </c:pt>
                <c:pt idx="908">
                  <c:v>0.12888197616955183</c:v>
                </c:pt>
                <c:pt idx="909">
                  <c:v>0.12742100616938501</c:v>
                </c:pt>
                <c:pt idx="910">
                  <c:v>0.12718662616939014</c:v>
                </c:pt>
                <c:pt idx="911">
                  <c:v>0.12746087359221314</c:v>
                </c:pt>
                <c:pt idx="912">
                  <c:v>0.12637070836142072</c:v>
                </c:pt>
                <c:pt idx="913">
                  <c:v>0.12476262616959859</c:v>
                </c:pt>
                <c:pt idx="914">
                  <c:v>0.12476262616959859</c:v>
                </c:pt>
                <c:pt idx="915">
                  <c:v>0.12558172616937213</c:v>
                </c:pt>
                <c:pt idx="916">
                  <c:v>0.12457946616939342</c:v>
                </c:pt>
                <c:pt idx="917">
                  <c:v>0.12135262616942555</c:v>
                </c:pt>
                <c:pt idx="918">
                  <c:v>0.12135262616939702</c:v>
                </c:pt>
                <c:pt idx="919">
                  <c:v>0.1204282061694073</c:v>
                </c:pt>
                <c:pt idx="920">
                  <c:v>0.1203586261694055</c:v>
                </c:pt>
                <c:pt idx="921">
                  <c:v>0.12035862616947655</c:v>
                </c:pt>
                <c:pt idx="922">
                  <c:v>0.11964883743709709</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0.12273262616942315</c:v>
                </c:pt>
                <c:pt idx="932">
                  <c:v>0.1229492261695242</c:v>
                </c:pt>
                <c:pt idx="933">
                  <c:v>0.12408912616945146</c:v>
                </c:pt>
                <c:pt idx="934">
                  <c:v>0.12480262616952589</c:v>
                </c:pt>
                <c:pt idx="935">
                  <c:v>0.12480262616952589</c:v>
                </c:pt>
                <c:pt idx="936">
                  <c:v>0.12642612616926391</c:v>
                </c:pt>
                <c:pt idx="937">
                  <c:v>0.12688262616958887</c:v>
                </c:pt>
                <c:pt idx="938">
                  <c:v>0.12824762616929791</c:v>
                </c:pt>
                <c:pt idx="939">
                  <c:v>0.12664298616951442</c:v>
                </c:pt>
                <c:pt idx="940">
                  <c:v>0.12733714616962291</c:v>
                </c:pt>
                <c:pt idx="941">
                  <c:v>0.12801862616956328</c:v>
                </c:pt>
                <c:pt idx="942">
                  <c:v>0.12794536843757981</c:v>
                </c:pt>
                <c:pt idx="943">
                  <c:v>0.12737262616937517</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0.13193083450273976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0.13090722616946976</c:v>
                </c:pt>
                <c:pt idx="964">
                  <c:v>0.1467764156431742</c:v>
                </c:pt>
                <c:pt idx="965">
                  <c:v>0.15294525616936094</c:v>
                </c:pt>
                <c:pt idx="966">
                  <c:v>0.15300262616942492</c:v>
                </c:pt>
                <c:pt idx="967">
                  <c:v>0.15300262616942492</c:v>
                </c:pt>
                <c:pt idx="968">
                  <c:v>0.15263402616942329</c:v>
                </c:pt>
                <c:pt idx="969">
                  <c:v>0.14928230616945398</c:v>
                </c:pt>
                <c:pt idx="970">
                  <c:v>0.14764262616944279</c:v>
                </c:pt>
                <c:pt idx="971">
                  <c:v>0.14743838616951199</c:v>
                </c:pt>
                <c:pt idx="972">
                  <c:v>0.14736662616947174</c:v>
                </c:pt>
                <c:pt idx="973">
                  <c:v>0.14428262616949894</c:v>
                </c:pt>
                <c:pt idx="974">
                  <c:v>0.14427768616954495</c:v>
                </c:pt>
                <c:pt idx="975">
                  <c:v>0.14324718616939036</c:v>
                </c:pt>
                <c:pt idx="976">
                  <c:v>0.14321262616940111</c:v>
                </c:pt>
                <c:pt idx="977">
                  <c:v>0.14321262616940111</c:v>
                </c:pt>
                <c:pt idx="978">
                  <c:v>0.14322458493228396</c:v>
                </c:pt>
                <c:pt idx="979">
                  <c:v>0.1438211261692999</c:v>
                </c:pt>
                <c:pt idx="980">
                  <c:v>0.1443626261694107</c:v>
                </c:pt>
                <c:pt idx="981">
                  <c:v>0.14436262616945328</c:v>
                </c:pt>
                <c:pt idx="982">
                  <c:v>0.14436262616943921</c:v>
                </c:pt>
                <c:pt idx="983">
                  <c:v>0.1443626261694107</c:v>
                </c:pt>
                <c:pt idx="984">
                  <c:v>0.14398312616927481</c:v>
                </c:pt>
                <c:pt idx="985">
                  <c:v>0.14385662616929551</c:v>
                </c:pt>
                <c:pt idx="986">
                  <c:v>0.1438763861693533</c:v>
                </c:pt>
                <c:pt idx="987">
                  <c:v>0.14393262616940231</c:v>
                </c:pt>
                <c:pt idx="988">
                  <c:v>0.14393262616940231</c:v>
                </c:pt>
                <c:pt idx="989">
                  <c:v>0.14393262616941629</c:v>
                </c:pt>
                <c:pt idx="990">
                  <c:v>0.14115262616945737</c:v>
                </c:pt>
                <c:pt idx="991">
                  <c:v>0.14115262616942914</c:v>
                </c:pt>
                <c:pt idx="992">
                  <c:v>0.1411526261695141</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0.13810262616935617</c:v>
                </c:pt>
                <c:pt idx="1013">
                  <c:v>0.1381026261693421</c:v>
                </c:pt>
                <c:pt idx="1014">
                  <c:v>0.1381026261693421</c:v>
                </c:pt>
                <c:pt idx="1015">
                  <c:v>0.1381026261693421</c:v>
                </c:pt>
                <c:pt idx="1016">
                  <c:v>0.13805222616933591</c:v>
                </c:pt>
                <c:pt idx="1017">
                  <c:v>0.13734262616941351</c:v>
                </c:pt>
                <c:pt idx="1018">
                  <c:v>0.13734262616945614</c:v>
                </c:pt>
                <c:pt idx="1019">
                  <c:v>0.13734262616949891</c:v>
                </c:pt>
                <c:pt idx="1020">
                  <c:v>0.13734262616949891</c:v>
                </c:pt>
                <c:pt idx="1021">
                  <c:v>0.13734262616949891</c:v>
                </c:pt>
                <c:pt idx="1022">
                  <c:v>0.13734262616949891</c:v>
                </c:pt>
                <c:pt idx="1023">
                  <c:v>0.13734262616949891</c:v>
                </c:pt>
                <c:pt idx="1024">
                  <c:v>0.13793101326632523</c:v>
                </c:pt>
                <c:pt idx="1025">
                  <c:v>0.13798262616947454</c:v>
                </c:pt>
                <c:pt idx="1026">
                  <c:v>0.13798262616947454</c:v>
                </c:pt>
                <c:pt idx="1027">
                  <c:v>0.13771037616940901</c:v>
                </c:pt>
                <c:pt idx="1028">
                  <c:v>0.13770762616940146</c:v>
                </c:pt>
                <c:pt idx="1029">
                  <c:v>0.13770762616940146</c:v>
                </c:pt>
                <c:pt idx="1030">
                  <c:v>0.13770762616938725</c:v>
                </c:pt>
                <c:pt idx="1031">
                  <c:v>0.13829817616947118</c:v>
                </c:pt>
                <c:pt idx="1032">
                  <c:v>0.13834262616947521</c:v>
                </c:pt>
                <c:pt idx="1033">
                  <c:v>0.13829432616961421</c:v>
                </c:pt>
                <c:pt idx="1034">
                  <c:v>0.13793555950277891</c:v>
                </c:pt>
                <c:pt idx="1035">
                  <c:v>0.1362226261694702</c:v>
                </c:pt>
                <c:pt idx="1036">
                  <c:v>0.1362226261694702</c:v>
                </c:pt>
                <c:pt idx="1037">
                  <c:v>0.1362226261694702</c:v>
                </c:pt>
                <c:pt idx="1038">
                  <c:v>0.1362226261694702</c:v>
                </c:pt>
                <c:pt idx="1039">
                  <c:v>0.1362226261694702</c:v>
                </c:pt>
                <c:pt idx="1040">
                  <c:v>0.1362226261694702</c:v>
                </c:pt>
                <c:pt idx="1041">
                  <c:v>0.13571027616941941</c:v>
                </c:pt>
                <c:pt idx="1042">
                  <c:v>0.13307751188384032</c:v>
                </c:pt>
                <c:pt idx="1043">
                  <c:v>0.13012262616959422</c:v>
                </c:pt>
                <c:pt idx="1044">
                  <c:v>0.12876082616953965</c:v>
                </c:pt>
                <c:pt idx="1045">
                  <c:v>0.12719262616946025</c:v>
                </c:pt>
                <c:pt idx="1046">
                  <c:v>0.12719262616946025</c:v>
                </c:pt>
                <c:pt idx="1047">
                  <c:v>0.12719262616944602</c:v>
                </c:pt>
                <c:pt idx="1048">
                  <c:v>0.1275254261693704</c:v>
                </c:pt>
                <c:pt idx="1049">
                  <c:v>0.1278326261694076</c:v>
                </c:pt>
                <c:pt idx="1050">
                  <c:v>0.12783262616950683</c:v>
                </c:pt>
                <c:pt idx="1051">
                  <c:v>0.1278326261694929</c:v>
                </c:pt>
                <c:pt idx="1052">
                  <c:v>0.1278326261694076</c:v>
                </c:pt>
                <c:pt idx="1053">
                  <c:v>0.12783262616943603</c:v>
                </c:pt>
                <c:pt idx="1054">
                  <c:v>0.1278326261694076</c:v>
                </c:pt>
                <c:pt idx="1055">
                  <c:v>0.1278326261694076</c:v>
                </c:pt>
                <c:pt idx="1056">
                  <c:v>0.12635782616938218</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0.12306262616925796</c:v>
                </c:pt>
                <c:pt idx="1070">
                  <c:v>0.12306262616927215</c:v>
                </c:pt>
                <c:pt idx="1071">
                  <c:v>0.12306262616925796</c:v>
                </c:pt>
                <c:pt idx="1072">
                  <c:v>0.12361472616939299</c:v>
                </c:pt>
                <c:pt idx="1073">
                  <c:v>0.12447552616937686</c:v>
                </c:pt>
                <c:pt idx="1074">
                  <c:v>0.1261172561692519</c:v>
                </c:pt>
                <c:pt idx="1075">
                  <c:v>0.12611862616945757</c:v>
                </c:pt>
                <c:pt idx="1076">
                  <c:v>0.12611862616951416</c:v>
                </c:pt>
                <c:pt idx="1077">
                  <c:v>0.12611862616951416</c:v>
                </c:pt>
                <c:pt idx="1078">
                  <c:v>0.12611862616941488</c:v>
                </c:pt>
                <c:pt idx="1079">
                  <c:v>0.12599301616963041</c:v>
                </c:pt>
                <c:pt idx="1080">
                  <c:v>0.12571812616970141</c:v>
                </c:pt>
                <c:pt idx="1081">
                  <c:v>0.1256926261697231</c:v>
                </c:pt>
                <c:pt idx="1082">
                  <c:v>0.12569262616970867</c:v>
                </c:pt>
                <c:pt idx="1083">
                  <c:v>0.1256926261697231</c:v>
                </c:pt>
                <c:pt idx="1084">
                  <c:v>0.12379672616963011</c:v>
                </c:pt>
                <c:pt idx="1085">
                  <c:v>0.12310262616944102</c:v>
                </c:pt>
                <c:pt idx="1086">
                  <c:v>0.12409262616942851</c:v>
                </c:pt>
                <c:pt idx="1087">
                  <c:v>0.12368942616932088</c:v>
                </c:pt>
                <c:pt idx="1088">
                  <c:v>0.12351662616933369</c:v>
                </c:pt>
                <c:pt idx="1089">
                  <c:v>0.12351662616930525</c:v>
                </c:pt>
                <c:pt idx="1090">
                  <c:v>0.12303440616945242</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0.12422662616944555</c:v>
                </c:pt>
                <c:pt idx="1099">
                  <c:v>0.12422662616944555</c:v>
                </c:pt>
                <c:pt idx="1100">
                  <c:v>0.12422662616944555</c:v>
                </c:pt>
                <c:pt idx="1101">
                  <c:v>0.12422662616944555</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0.12421968802522101</c:v>
                </c:pt>
                <c:pt idx="1111">
                  <c:v>0.12343262616943212</c:v>
                </c:pt>
                <c:pt idx="1112">
                  <c:v>0.1234326261694747</c:v>
                </c:pt>
                <c:pt idx="1113">
                  <c:v>0.12343262616946049</c:v>
                </c:pt>
                <c:pt idx="1114">
                  <c:v>0.12343262616946049</c:v>
                </c:pt>
                <c:pt idx="1115">
                  <c:v>0.12343262616946049</c:v>
                </c:pt>
                <c:pt idx="1116">
                  <c:v>0.12343262616948904</c:v>
                </c:pt>
                <c:pt idx="1117">
                  <c:v>0.12343262616946049</c:v>
                </c:pt>
                <c:pt idx="1118">
                  <c:v>0.12343262616946049</c:v>
                </c:pt>
                <c:pt idx="1119">
                  <c:v>0.12343262616946049</c:v>
                </c:pt>
                <c:pt idx="1120">
                  <c:v>0.12343262616946049</c:v>
                </c:pt>
                <c:pt idx="1121">
                  <c:v>0.12343262616940366</c:v>
                </c:pt>
                <c:pt idx="1122">
                  <c:v>0.12343262616951749</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0.12064862616939809</c:v>
                </c:pt>
                <c:pt idx="1131">
                  <c:v>0.12262942616943928</c:v>
                </c:pt>
                <c:pt idx="1132">
                  <c:v>0.12336126616941102</c:v>
                </c:pt>
                <c:pt idx="1133">
                  <c:v>0.12349262616930914</c:v>
                </c:pt>
                <c:pt idx="1134">
                  <c:v>0.12349262616932322</c:v>
                </c:pt>
                <c:pt idx="1135">
                  <c:v>0.12401632616953862</c:v>
                </c:pt>
                <c:pt idx="1136">
                  <c:v>0.12455262616953179</c:v>
                </c:pt>
                <c:pt idx="1137">
                  <c:v>0.12455262616946071</c:v>
                </c:pt>
                <c:pt idx="1138">
                  <c:v>0.12453862616955302</c:v>
                </c:pt>
                <c:pt idx="1139">
                  <c:v>0.12437712616933538</c:v>
                </c:pt>
                <c:pt idx="1140">
                  <c:v>0.11788202616925503</c:v>
                </c:pt>
                <c:pt idx="1141">
                  <c:v>0.11629262616935422</c:v>
                </c:pt>
                <c:pt idx="1142">
                  <c:v>0.11686022616940761</c:v>
                </c:pt>
                <c:pt idx="1143">
                  <c:v>0.1182226261694696</c:v>
                </c:pt>
                <c:pt idx="1144">
                  <c:v>0.11782227616933492</c:v>
                </c:pt>
                <c:pt idx="1145">
                  <c:v>0.11751262616937197</c:v>
                </c:pt>
                <c:pt idx="1146">
                  <c:v>0.11042262616953739</c:v>
                </c:pt>
                <c:pt idx="1147">
                  <c:v>0.11042262616942367</c:v>
                </c:pt>
                <c:pt idx="1148">
                  <c:v>0.10993977616951167</c:v>
                </c:pt>
                <c:pt idx="1149">
                  <c:v>0.10986762616950332</c:v>
                </c:pt>
                <c:pt idx="1150">
                  <c:v>0.10986762616950332</c:v>
                </c:pt>
                <c:pt idx="1151">
                  <c:v>0.10986762616950332</c:v>
                </c:pt>
                <c:pt idx="1152">
                  <c:v>0.11166262616956146</c:v>
                </c:pt>
                <c:pt idx="1153">
                  <c:v>0.11166262616959002</c:v>
                </c:pt>
                <c:pt idx="1154">
                  <c:v>0.11166262616959002</c:v>
                </c:pt>
                <c:pt idx="1155">
                  <c:v>0.11166262616959002</c:v>
                </c:pt>
                <c:pt idx="1156">
                  <c:v>0.11166262616959002</c:v>
                </c:pt>
                <c:pt idx="1157">
                  <c:v>0.11166262616959002</c:v>
                </c:pt>
                <c:pt idx="1158">
                  <c:v>0.11166262616959002</c:v>
                </c:pt>
                <c:pt idx="1159">
                  <c:v>0.11166262616944778</c:v>
                </c:pt>
                <c:pt idx="1160">
                  <c:v>0.11166262616956146</c:v>
                </c:pt>
                <c:pt idx="1161">
                  <c:v>0.11166262616959002</c:v>
                </c:pt>
                <c:pt idx="1162">
                  <c:v>0.11166262616959002</c:v>
                </c:pt>
                <c:pt idx="1163">
                  <c:v>0.11166262616959002</c:v>
                </c:pt>
                <c:pt idx="1164">
                  <c:v>0.11166262616959002</c:v>
                </c:pt>
                <c:pt idx="1165">
                  <c:v>0.11166262616959002</c:v>
                </c:pt>
                <c:pt idx="1166">
                  <c:v>0.11168392616961853</c:v>
                </c:pt>
                <c:pt idx="1167">
                  <c:v>0.11263471707850672</c:v>
                </c:pt>
                <c:pt idx="1168">
                  <c:v>0.1129426261693709</c:v>
                </c:pt>
                <c:pt idx="1169">
                  <c:v>0.11355802616944276</c:v>
                </c:pt>
                <c:pt idx="1170">
                  <c:v>0.11495662616957247</c:v>
                </c:pt>
                <c:pt idx="1171">
                  <c:v>0.11495662616952992</c:v>
                </c:pt>
                <c:pt idx="1172">
                  <c:v>0.11495662616957247</c:v>
                </c:pt>
                <c:pt idx="1173">
                  <c:v>0.11495662616957247</c:v>
                </c:pt>
                <c:pt idx="1174">
                  <c:v>0.11495662616957247</c:v>
                </c:pt>
                <c:pt idx="1175">
                  <c:v>0.114956626169473</c:v>
                </c:pt>
                <c:pt idx="1176">
                  <c:v>0.12137994759800108</c:v>
                </c:pt>
                <c:pt idx="1177">
                  <c:v>0.12691279638217198</c:v>
                </c:pt>
                <c:pt idx="1178">
                  <c:v>0.12909719616935444</c:v>
                </c:pt>
                <c:pt idx="1179">
                  <c:v>0.12917262616937797</c:v>
                </c:pt>
                <c:pt idx="1180">
                  <c:v>0.12917262616937797</c:v>
                </c:pt>
                <c:pt idx="1181">
                  <c:v>0.12917262616937797</c:v>
                </c:pt>
                <c:pt idx="1182">
                  <c:v>0.12917262616949188</c:v>
                </c:pt>
                <c:pt idx="1183">
                  <c:v>0.12917262616939237</c:v>
                </c:pt>
                <c:pt idx="1184">
                  <c:v>0.1300303661695637</c:v>
                </c:pt>
                <c:pt idx="1185">
                  <c:v>0.13145242616963071</c:v>
                </c:pt>
                <c:pt idx="1186">
                  <c:v>0.1318176261696351</c:v>
                </c:pt>
                <c:pt idx="1187">
                  <c:v>0.1318176261696351</c:v>
                </c:pt>
                <c:pt idx="1188">
                  <c:v>0.1318176261696351</c:v>
                </c:pt>
                <c:pt idx="1189">
                  <c:v>0.13181762616960668</c:v>
                </c:pt>
                <c:pt idx="1190">
                  <c:v>0.13166226902674788</c:v>
                </c:pt>
                <c:pt idx="1191">
                  <c:v>0.12954127616966121</c:v>
                </c:pt>
                <c:pt idx="1192">
                  <c:v>0.12726318616940127</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0.12963262616941038</c:v>
                </c:pt>
                <c:pt idx="1208">
                  <c:v>0.12963262616941038</c:v>
                </c:pt>
                <c:pt idx="1209">
                  <c:v>0.12963262616950968</c:v>
                </c:pt>
                <c:pt idx="1210">
                  <c:v>0.13191262616945221</c:v>
                </c:pt>
                <c:pt idx="1211">
                  <c:v>0.13191262616939547</c:v>
                </c:pt>
                <c:pt idx="1212">
                  <c:v>0.13191262616939547</c:v>
                </c:pt>
                <c:pt idx="1213">
                  <c:v>0.13260842616946891</c:v>
                </c:pt>
                <c:pt idx="1214">
                  <c:v>0.13261322616956761</c:v>
                </c:pt>
                <c:pt idx="1215">
                  <c:v>0.13261262616953218</c:v>
                </c:pt>
                <c:pt idx="1216">
                  <c:v>0.1326126261695606</c:v>
                </c:pt>
                <c:pt idx="1217">
                  <c:v>0.13613688616931091</c:v>
                </c:pt>
                <c:pt idx="1218">
                  <c:v>0.13797262616957082</c:v>
                </c:pt>
                <c:pt idx="1219">
                  <c:v>0.13797262616955636</c:v>
                </c:pt>
                <c:pt idx="1220">
                  <c:v>0.13797262616955636</c:v>
                </c:pt>
                <c:pt idx="1221">
                  <c:v>0.13797262616955636</c:v>
                </c:pt>
                <c:pt idx="1222">
                  <c:v>0.13797262616955636</c:v>
                </c:pt>
                <c:pt idx="1223">
                  <c:v>0.13797262616955636</c:v>
                </c:pt>
                <c:pt idx="1224">
                  <c:v>0.13797262616945716</c:v>
                </c:pt>
                <c:pt idx="1225">
                  <c:v>0.13797262616944295</c:v>
                </c:pt>
                <c:pt idx="1226">
                  <c:v>0.13797262616955636</c:v>
                </c:pt>
                <c:pt idx="1227">
                  <c:v>0.13797262616955636</c:v>
                </c:pt>
                <c:pt idx="1228">
                  <c:v>0.13688032616948931</c:v>
                </c:pt>
                <c:pt idx="1229">
                  <c:v>0.13675262616948203</c:v>
                </c:pt>
                <c:pt idx="1230">
                  <c:v>0.13597732004696206</c:v>
                </c:pt>
                <c:pt idx="1231">
                  <c:v>0.13533262616945763</c:v>
                </c:pt>
                <c:pt idx="1232">
                  <c:v>0.13533262616952868</c:v>
                </c:pt>
                <c:pt idx="1233">
                  <c:v>0.13689262616948383</c:v>
                </c:pt>
                <c:pt idx="1234">
                  <c:v>0.13764622616929528</c:v>
                </c:pt>
                <c:pt idx="1235">
                  <c:v>0.13912162616959717</c:v>
                </c:pt>
                <c:pt idx="1236">
                  <c:v>0.13931262616958387</c:v>
                </c:pt>
                <c:pt idx="1237">
                  <c:v>0.13931262616958387</c:v>
                </c:pt>
                <c:pt idx="1238">
                  <c:v>0.13931262616958387</c:v>
                </c:pt>
                <c:pt idx="1239">
                  <c:v>0.13931262616958387</c:v>
                </c:pt>
                <c:pt idx="1240">
                  <c:v>0.13797689283605075</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0.1366119682746498</c:v>
                </c:pt>
                <c:pt idx="1249">
                  <c:v>0.13661662616941328</c:v>
                </c:pt>
                <c:pt idx="1250">
                  <c:v>0.13661662616942749</c:v>
                </c:pt>
                <c:pt idx="1251">
                  <c:v>0.13661662616938486</c:v>
                </c:pt>
                <c:pt idx="1252">
                  <c:v>0.13661662616942749</c:v>
                </c:pt>
                <c:pt idx="1253">
                  <c:v>0.13661662616942749</c:v>
                </c:pt>
                <c:pt idx="1254">
                  <c:v>0.13658374616942154</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0.13634262616939474</c:v>
                </c:pt>
                <c:pt idx="1267">
                  <c:v>0.13636332616940194</c:v>
                </c:pt>
                <c:pt idx="1268">
                  <c:v>0.13774306616950591</c:v>
                </c:pt>
                <c:pt idx="1269">
                  <c:v>0.13961887616939375</c:v>
                </c:pt>
                <c:pt idx="1270">
                  <c:v>0.13961262616939521</c:v>
                </c:pt>
                <c:pt idx="1271">
                  <c:v>0.13961262616939521</c:v>
                </c:pt>
                <c:pt idx="1272">
                  <c:v>0.13961262616939521</c:v>
                </c:pt>
                <c:pt idx="1273">
                  <c:v>0.13961262616940928</c:v>
                </c:pt>
                <c:pt idx="1274">
                  <c:v>0.13948262616945328</c:v>
                </c:pt>
                <c:pt idx="1275">
                  <c:v>0.1394826261696096</c:v>
                </c:pt>
                <c:pt idx="1276">
                  <c:v>0.13903988932744968</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0.13986662616949291</c:v>
                </c:pt>
                <c:pt idx="1292">
                  <c:v>0.13986662616947854</c:v>
                </c:pt>
                <c:pt idx="1293">
                  <c:v>0.13986662616963486</c:v>
                </c:pt>
                <c:pt idx="1294">
                  <c:v>0.13986662616963486</c:v>
                </c:pt>
                <c:pt idx="1295">
                  <c:v>0.13986662616962064</c:v>
                </c:pt>
                <c:pt idx="1296">
                  <c:v>0.13986662616963486</c:v>
                </c:pt>
                <c:pt idx="1297">
                  <c:v>0.13986662616963486</c:v>
                </c:pt>
                <c:pt idx="1298">
                  <c:v>0.13894349616940421</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0.13831762616943891</c:v>
                </c:pt>
                <c:pt idx="1311">
                  <c:v>0.13814380616945243</c:v>
                </c:pt>
                <c:pt idx="1312">
                  <c:v>0.13780262616957367</c:v>
                </c:pt>
                <c:pt idx="1313">
                  <c:v>0.13535026616941084</c:v>
                </c:pt>
                <c:pt idx="1314">
                  <c:v>0.1338026261695402</c:v>
                </c:pt>
                <c:pt idx="1315">
                  <c:v>0.13380262616958277</c:v>
                </c:pt>
                <c:pt idx="1316">
                  <c:v>0.1338026261695402</c:v>
                </c:pt>
                <c:pt idx="1317">
                  <c:v>0.13373426616961126</c:v>
                </c:pt>
                <c:pt idx="1318">
                  <c:v>0.13347262616962038</c:v>
                </c:pt>
                <c:pt idx="1319">
                  <c:v>0.13271762616957972</c:v>
                </c:pt>
                <c:pt idx="1320">
                  <c:v>0.13271762616955127</c:v>
                </c:pt>
                <c:pt idx="1321">
                  <c:v>0.13271762616957972</c:v>
                </c:pt>
                <c:pt idx="1322">
                  <c:v>0.13293777923082928</c:v>
                </c:pt>
                <c:pt idx="1323">
                  <c:v>0.13333262616956168</c:v>
                </c:pt>
                <c:pt idx="1324">
                  <c:v>0.13339382616955217</c:v>
                </c:pt>
                <c:pt idx="1325">
                  <c:v>0.13384262616955289</c:v>
                </c:pt>
                <c:pt idx="1326">
                  <c:v>0.13384262616951037</c:v>
                </c:pt>
                <c:pt idx="1327">
                  <c:v>0.13384262616956732</c:v>
                </c:pt>
                <c:pt idx="1328">
                  <c:v>0.13384262616956732</c:v>
                </c:pt>
                <c:pt idx="1329">
                  <c:v>0.13381202616957918</c:v>
                </c:pt>
                <c:pt idx="1330">
                  <c:v>0.1331208261693746</c:v>
                </c:pt>
                <c:pt idx="1331">
                  <c:v>0.13262992616924407</c:v>
                </c:pt>
                <c:pt idx="1332">
                  <c:v>0.13269262616951466</c:v>
                </c:pt>
                <c:pt idx="1333">
                  <c:v>0.13269262616951466</c:v>
                </c:pt>
                <c:pt idx="1334">
                  <c:v>0.13269262616951466</c:v>
                </c:pt>
                <c:pt idx="1335">
                  <c:v>0.13056262616946421</c:v>
                </c:pt>
                <c:pt idx="1336">
                  <c:v>0.13056262616953518</c:v>
                </c:pt>
                <c:pt idx="1337">
                  <c:v>0.13056262616953518</c:v>
                </c:pt>
                <c:pt idx="1338">
                  <c:v>0.13056262616953518</c:v>
                </c:pt>
                <c:pt idx="1339">
                  <c:v>0.12792962616947534</c:v>
                </c:pt>
                <c:pt idx="1340">
                  <c:v>0.12689262616947872</c:v>
                </c:pt>
                <c:pt idx="1341">
                  <c:v>0.12684883669582828</c:v>
                </c:pt>
                <c:pt idx="1342">
                  <c:v>0.12676262616940903</c:v>
                </c:pt>
                <c:pt idx="1343">
                  <c:v>0.1267626261693664</c:v>
                </c:pt>
                <c:pt idx="1344">
                  <c:v>0.12676262616933798</c:v>
                </c:pt>
                <c:pt idx="1345">
                  <c:v>0.12676262616940903</c:v>
                </c:pt>
                <c:pt idx="1346">
                  <c:v>0.12625442616943874</c:v>
                </c:pt>
                <c:pt idx="1347">
                  <c:v>0.12610262616954029</c:v>
                </c:pt>
                <c:pt idx="1348">
                  <c:v>0.12610262616945517</c:v>
                </c:pt>
                <c:pt idx="1349">
                  <c:v>0.12610262616945517</c:v>
                </c:pt>
                <c:pt idx="1350">
                  <c:v>0.12610262616945517</c:v>
                </c:pt>
                <c:pt idx="1351">
                  <c:v>0.12610262616954029</c:v>
                </c:pt>
                <c:pt idx="1352">
                  <c:v>0.12610262616949797</c:v>
                </c:pt>
                <c:pt idx="1353">
                  <c:v>0.12610262616945517</c:v>
                </c:pt>
                <c:pt idx="1354">
                  <c:v>0.12610262616951184</c:v>
                </c:pt>
                <c:pt idx="1355">
                  <c:v>0.12610262616945517</c:v>
                </c:pt>
                <c:pt idx="1356">
                  <c:v>0.12638312616965638</c:v>
                </c:pt>
                <c:pt idx="1357">
                  <c:v>0.12414417616942343</c:v>
                </c:pt>
                <c:pt idx="1358">
                  <c:v>0.11846192616951612</c:v>
                </c:pt>
                <c:pt idx="1359">
                  <c:v>0.11488862616953098</c:v>
                </c:pt>
                <c:pt idx="1360">
                  <c:v>0.11488862616957352</c:v>
                </c:pt>
                <c:pt idx="1361">
                  <c:v>0.11488862616947403</c:v>
                </c:pt>
                <c:pt idx="1362">
                  <c:v>0.11533262616958961</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0.1134826261694285</c:v>
                </c:pt>
                <c:pt idx="1371">
                  <c:v>0.11412598616955449</c:v>
                </c:pt>
                <c:pt idx="1372">
                  <c:v>0.11450262616949658</c:v>
                </c:pt>
                <c:pt idx="1373">
                  <c:v>0.11450262616953934</c:v>
                </c:pt>
                <c:pt idx="1374">
                  <c:v>0.114459726169585</c:v>
                </c:pt>
                <c:pt idx="1375">
                  <c:v>0.11414340616936147</c:v>
                </c:pt>
                <c:pt idx="1376">
                  <c:v>0.11168834045518852</c:v>
                </c:pt>
                <c:pt idx="1377">
                  <c:v>0.1114526261694806</c:v>
                </c:pt>
                <c:pt idx="1378">
                  <c:v>0.11298222616957787</c:v>
                </c:pt>
                <c:pt idx="1379">
                  <c:v>0.11324262616957997</c:v>
                </c:pt>
                <c:pt idx="1380">
                  <c:v>0.11324262616957997</c:v>
                </c:pt>
                <c:pt idx="1381">
                  <c:v>0.11324262616957997</c:v>
                </c:pt>
                <c:pt idx="1382">
                  <c:v>0.11324262616957997</c:v>
                </c:pt>
                <c:pt idx="1383">
                  <c:v>0.11324262616957997</c:v>
                </c:pt>
                <c:pt idx="1384">
                  <c:v>0.11324262616957997</c:v>
                </c:pt>
                <c:pt idx="1385">
                  <c:v>0.11324262616950875</c:v>
                </c:pt>
                <c:pt idx="1386">
                  <c:v>0.11324262616949454</c:v>
                </c:pt>
                <c:pt idx="1387">
                  <c:v>0.11324262616957997</c:v>
                </c:pt>
                <c:pt idx="1388">
                  <c:v>0.11324262616957997</c:v>
                </c:pt>
                <c:pt idx="1389">
                  <c:v>0.11324262616957997</c:v>
                </c:pt>
                <c:pt idx="1390">
                  <c:v>0.11324262616957997</c:v>
                </c:pt>
                <c:pt idx="1391">
                  <c:v>0.11324262616957997</c:v>
                </c:pt>
                <c:pt idx="1392">
                  <c:v>0.11324262616957997</c:v>
                </c:pt>
                <c:pt idx="1393">
                  <c:v>0.11324262616957997</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0.11529356301159072</c:v>
                </c:pt>
                <c:pt idx="1408">
                  <c:v>0.11385862616930337</c:v>
                </c:pt>
                <c:pt idx="1409">
                  <c:v>0.11385862616930337</c:v>
                </c:pt>
                <c:pt idx="1410">
                  <c:v>0.11352677616945087</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0.11370190616950999</c:v>
                </c:pt>
                <c:pt idx="1425">
                  <c:v>0.11405662616951417</c:v>
                </c:pt>
                <c:pt idx="1426">
                  <c:v>0.11405662616948575</c:v>
                </c:pt>
                <c:pt idx="1427">
                  <c:v>0.11405662616945733</c:v>
                </c:pt>
                <c:pt idx="1428">
                  <c:v>0.11687262616946714</c:v>
                </c:pt>
                <c:pt idx="1429">
                  <c:v>0.11693262616955739</c:v>
                </c:pt>
                <c:pt idx="1430">
                  <c:v>0.11695262616956359</c:v>
                </c:pt>
                <c:pt idx="1431">
                  <c:v>0.11695262616956359</c:v>
                </c:pt>
                <c:pt idx="1432">
                  <c:v>0.11695262616960633</c:v>
                </c:pt>
                <c:pt idx="1433">
                  <c:v>0.11695262616956359</c:v>
                </c:pt>
                <c:pt idx="1434">
                  <c:v>0.11695262616956359</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0.11833746827481655</c:v>
                </c:pt>
                <c:pt idx="1444">
                  <c:v>0.11844520681458449</c:v>
                </c:pt>
                <c:pt idx="1445">
                  <c:v>0.11810262616954503</c:v>
                </c:pt>
                <c:pt idx="1446">
                  <c:v>0.11810262616950251</c:v>
                </c:pt>
                <c:pt idx="1447">
                  <c:v>0.11820982616947615</c:v>
                </c:pt>
                <c:pt idx="1448">
                  <c:v>0.11984437616941078</c:v>
                </c:pt>
                <c:pt idx="1449">
                  <c:v>0.12243961616952959</c:v>
                </c:pt>
                <c:pt idx="1450">
                  <c:v>0.12357262616956177</c:v>
                </c:pt>
                <c:pt idx="1451">
                  <c:v>0.12343292616954216</c:v>
                </c:pt>
                <c:pt idx="1452">
                  <c:v>0.12255262616949382</c:v>
                </c:pt>
                <c:pt idx="1453">
                  <c:v>0.11964262616949389</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0.11984962616956796</c:v>
                </c:pt>
                <c:pt idx="1462">
                  <c:v>0.1201700174738535</c:v>
                </c:pt>
                <c:pt idx="1463">
                  <c:v>0.11842262616950452</c:v>
                </c:pt>
                <c:pt idx="1464">
                  <c:v>0.11842262616966093</c:v>
                </c:pt>
                <c:pt idx="1465">
                  <c:v>0.11860172616955822</c:v>
                </c:pt>
                <c:pt idx="1466">
                  <c:v>0.11826972616961504</c:v>
                </c:pt>
                <c:pt idx="1467">
                  <c:v>0.11827173616958953</c:v>
                </c:pt>
                <c:pt idx="1468">
                  <c:v>0.12005426616934745</c:v>
                </c:pt>
                <c:pt idx="1469">
                  <c:v>0.12010262616931311</c:v>
                </c:pt>
                <c:pt idx="1470">
                  <c:v>0.12010262616931311</c:v>
                </c:pt>
                <c:pt idx="1471">
                  <c:v>0.12070563821777119</c:v>
                </c:pt>
                <c:pt idx="1472">
                  <c:v>0.12173262616971672</c:v>
                </c:pt>
                <c:pt idx="1473">
                  <c:v>0.12173262616971672</c:v>
                </c:pt>
                <c:pt idx="1474">
                  <c:v>0.12173262616971672</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-1.1198299990121796</c:v>
                </c:pt>
                <c:pt idx="2">
                  <c:v>-1.1224374806460578</c:v>
                </c:pt>
                <c:pt idx="3">
                  <c:v>-1.1233801605880298</c:v>
                </c:pt>
                <c:pt idx="4">
                  <c:v>-1.1253400738839761</c:v>
                </c:pt>
                <c:pt idx="5">
                  <c:v>-1.1247632738949418</c:v>
                </c:pt>
                <c:pt idx="6">
                  <c:v>-1.1263265903594666</c:v>
                </c:pt>
                <c:pt idx="7">
                  <c:v>-1.1266352295326101</c:v>
                </c:pt>
                <c:pt idx="8">
                  <c:v>-1.1269717965903254</c:v>
                </c:pt>
                <c:pt idx="9">
                  <c:v>-1.1278395057197628</c:v>
                </c:pt>
                <c:pt idx="10">
                  <c:v>-1.128817418054183</c:v>
                </c:pt>
                <c:pt idx="11">
                  <c:v>-1.1273581101925041</c:v>
                </c:pt>
                <c:pt idx="12">
                  <c:v>-1.1260163005573247</c:v>
                </c:pt>
                <c:pt idx="13">
                  <c:v>-1.123937323783196</c:v>
                </c:pt>
                <c:pt idx="14">
                  <c:v>-1.1220593158390386</c:v>
                </c:pt>
                <c:pt idx="15">
                  <c:v>-1.120119105741554</c:v>
                </c:pt>
                <c:pt idx="16">
                  <c:v>-1.1199928610783871</c:v>
                </c:pt>
                <c:pt idx="17">
                  <c:v>-1.1203376053903753</c:v>
                </c:pt>
                <c:pt idx="18">
                  <c:v>-1.1270405538279675</c:v>
                </c:pt>
                <c:pt idx="19">
                  <c:v>-1.1278550159409946</c:v>
                </c:pt>
                <c:pt idx="20">
                  <c:v>-1.1294638480272559</c:v>
                </c:pt>
                <c:pt idx="21">
                  <c:v>-1.1308951331405701</c:v>
                </c:pt>
                <c:pt idx="22">
                  <c:v>-1.1320147054956351</c:v>
                </c:pt>
                <c:pt idx="23">
                  <c:v>-1.1329483069778241</c:v>
                </c:pt>
                <c:pt idx="24">
                  <c:v>-1.1333788460548675</c:v>
                </c:pt>
                <c:pt idx="25">
                  <c:v>-1.1328120257311434</c:v>
                </c:pt>
                <c:pt idx="26">
                  <c:v>-1.1318396818981693</c:v>
                </c:pt>
                <c:pt idx="27">
                  <c:v>-1.1315810169424758</c:v>
                </c:pt>
                <c:pt idx="28">
                  <c:v>-1.1311095441622581</c:v>
                </c:pt>
                <c:pt idx="29">
                  <c:v>-1.1311689668080496</c:v>
                </c:pt>
                <c:pt idx="30">
                  <c:v>-1.1318716225188998</c:v>
                </c:pt>
                <c:pt idx="31">
                  <c:v>-1.1315355487526233</c:v>
                </c:pt>
                <c:pt idx="32">
                  <c:v>-1.1325119717263477</c:v>
                </c:pt>
                <c:pt idx="33">
                  <c:v>-1.1315954931489778</c:v>
                </c:pt>
                <c:pt idx="34">
                  <c:v>-1.1304996936467404</c:v>
                </c:pt>
                <c:pt idx="35">
                  <c:v>-1.1304229678550841</c:v>
                </c:pt>
                <c:pt idx="36">
                  <c:v>-1.1280448951999338</c:v>
                </c:pt>
                <c:pt idx="37">
                  <c:v>-1.1279725995448331</c:v>
                </c:pt>
                <c:pt idx="38">
                  <c:v>-1.1280251255968243</c:v>
                </c:pt>
                <c:pt idx="39">
                  <c:v>-1.1282363776560373</c:v>
                </c:pt>
                <c:pt idx="40">
                  <c:v>-1.1285075646252143</c:v>
                </c:pt>
                <c:pt idx="41">
                  <c:v>-1.1296274595169962</c:v>
                </c:pt>
                <c:pt idx="42">
                  <c:v>-1.1291750543482115</c:v>
                </c:pt>
                <c:pt idx="43">
                  <c:v>-1.1278808568233529</c:v>
                </c:pt>
                <c:pt idx="44">
                  <c:v>-1.1287329513814381</c:v>
                </c:pt>
                <c:pt idx="45">
                  <c:v>-1.1290170398190489</c:v>
                </c:pt>
                <c:pt idx="46">
                  <c:v>-1.1289160763421933</c:v>
                </c:pt>
                <c:pt idx="47">
                  <c:v>-1.1291330771439476</c:v>
                </c:pt>
                <c:pt idx="48">
                  <c:v>-1.1302923974054258</c:v>
                </c:pt>
                <c:pt idx="49">
                  <c:v>-1.1307757850711937</c:v>
                </c:pt>
                <c:pt idx="50">
                  <c:v>-1.1308146033129838</c:v>
                </c:pt>
                <c:pt idx="51">
                  <c:v>-1.1311426326342371</c:v>
                </c:pt>
                <c:pt idx="52">
                  <c:v>-1.133480369227799</c:v>
                </c:pt>
                <c:pt idx="53">
                  <c:v>-1.1346302979791834</c:v>
                </c:pt>
                <c:pt idx="54">
                  <c:v>-1.1373464934573718</c:v>
                </c:pt>
                <c:pt idx="55">
                  <c:v>-1.1383441564221215</c:v>
                </c:pt>
                <c:pt idx="56">
                  <c:v>-1.1389403655320507</c:v>
                </c:pt>
                <c:pt idx="57">
                  <c:v>-1.138734691460682</c:v>
                </c:pt>
                <c:pt idx="58">
                  <c:v>-1.1387238011035101</c:v>
                </c:pt>
                <c:pt idx="59">
                  <c:v>-1.1393770233202383</c:v>
                </c:pt>
                <c:pt idx="60">
                  <c:v>-1.1392811824852629</c:v>
                </c:pt>
                <c:pt idx="61">
                  <c:v>-1.1416423978540973</c:v>
                </c:pt>
                <c:pt idx="62">
                  <c:v>-1.1421347501431418</c:v>
                </c:pt>
                <c:pt idx="63">
                  <c:v>-1.1417747612283904</c:v>
                </c:pt>
                <c:pt idx="64">
                  <c:v>-1.1433051694620406</c:v>
                </c:pt>
                <c:pt idx="65">
                  <c:v>-1.1430304915072895</c:v>
                </c:pt>
                <c:pt idx="66">
                  <c:v>-1.1422262557052818</c:v>
                </c:pt>
                <c:pt idx="67">
                  <c:v>-1.1415893595379032</c:v>
                </c:pt>
                <c:pt idx="68">
                  <c:v>-1.1407281011426846</c:v>
                </c:pt>
                <c:pt idx="69">
                  <c:v>-1.1419650578877594</c:v>
                </c:pt>
                <c:pt idx="70">
                  <c:v>-1.1403154343939579</c:v>
                </c:pt>
                <c:pt idx="71">
                  <c:v>-1.1420653668048164</c:v>
                </c:pt>
                <c:pt idx="72">
                  <c:v>-1.1400687886739291</c:v>
                </c:pt>
                <c:pt idx="73">
                  <c:v>-1.1417288282062121</c:v>
                </c:pt>
                <c:pt idx="74">
                  <c:v>-1.1400353302333883</c:v>
                </c:pt>
                <c:pt idx="75">
                  <c:v>-1.1399998891406806</c:v>
                </c:pt>
                <c:pt idx="76">
                  <c:v>-1.1384968111500768</c:v>
                </c:pt>
                <c:pt idx="77">
                  <c:v>-1.1408709564464641</c:v>
                </c:pt>
                <c:pt idx="78">
                  <c:v>-1.1433026271138544</c:v>
                </c:pt>
                <c:pt idx="79">
                  <c:v>-1.1428583517674582</c:v>
                </c:pt>
                <c:pt idx="80">
                  <c:v>-1.1445762297210698</c:v>
                </c:pt>
                <c:pt idx="81">
                  <c:v>-1.1450559651329133</c:v>
                </c:pt>
                <c:pt idx="82">
                  <c:v>-1.1445410257877333</c:v>
                </c:pt>
                <c:pt idx="83">
                  <c:v>-1.1456595546416821</c:v>
                </c:pt>
                <c:pt idx="84">
                  <c:v>-1.1476606672592577</c:v>
                </c:pt>
                <c:pt idx="85">
                  <c:v>-1.147079256892539</c:v>
                </c:pt>
                <c:pt idx="86">
                  <c:v>-1.1474848562927491</c:v>
                </c:pt>
                <c:pt idx="87">
                  <c:v>-1.1486039922746298</c:v>
                </c:pt>
                <c:pt idx="88">
                  <c:v>-1.1485411355615323</c:v>
                </c:pt>
                <c:pt idx="89">
                  <c:v>-1.1486138201579481</c:v>
                </c:pt>
                <c:pt idx="90">
                  <c:v>-1.1476085775804838</c:v>
                </c:pt>
                <c:pt idx="91">
                  <c:v>-1.1471766440064639</c:v>
                </c:pt>
                <c:pt idx="92">
                  <c:v>-1.1484618484489175</c:v>
                </c:pt>
                <c:pt idx="93">
                  <c:v>-1.1484380376505501</c:v>
                </c:pt>
                <c:pt idx="94">
                  <c:v>-1.146632771221052</c:v>
                </c:pt>
                <c:pt idx="95">
                  <c:v>-1.1445258855350744</c:v>
                </c:pt>
                <c:pt idx="96">
                  <c:v>-1.1436644563851228</c:v>
                </c:pt>
                <c:pt idx="97">
                  <c:v>-1.1433663281142259</c:v>
                </c:pt>
                <c:pt idx="98">
                  <c:v>-1.1423430709128315</c:v>
                </c:pt>
                <c:pt idx="99">
                  <c:v>-1.1410413222343718</c:v>
                </c:pt>
                <c:pt idx="100">
                  <c:v>-1.1407730001501193</c:v>
                </c:pt>
                <c:pt idx="101">
                  <c:v>-1.1381882952998268</c:v>
                </c:pt>
                <c:pt idx="102">
                  <c:v>-1.1374952492856778</c:v>
                </c:pt>
                <c:pt idx="103">
                  <c:v>-1.1367732982903918</c:v>
                </c:pt>
                <c:pt idx="104">
                  <c:v>-1.1383357989267768</c:v>
                </c:pt>
                <c:pt idx="105">
                  <c:v>-1.1360356947782861</c:v>
                </c:pt>
                <c:pt idx="106">
                  <c:v>-1.1363602710594718</c:v>
                </c:pt>
                <c:pt idx="107">
                  <c:v>-1.1335540878389736</c:v>
                </c:pt>
                <c:pt idx="108">
                  <c:v>-1.1327114606819901</c:v>
                </c:pt>
                <c:pt idx="109">
                  <c:v>-1.1301104297823092</c:v>
                </c:pt>
                <c:pt idx="110">
                  <c:v>-1.1304527645553328</c:v>
                </c:pt>
                <c:pt idx="111">
                  <c:v>-1.1279405640603541</c:v>
                </c:pt>
                <c:pt idx="112">
                  <c:v>-1.1261907170268728</c:v>
                </c:pt>
                <c:pt idx="113">
                  <c:v>-1.1268467187511533</c:v>
                </c:pt>
                <c:pt idx="114">
                  <c:v>-1.1271014753208135</c:v>
                </c:pt>
                <c:pt idx="115">
                  <c:v>-1.1254112975788342</c:v>
                </c:pt>
                <c:pt idx="116">
                  <c:v>-1.1248306556083918</c:v>
                </c:pt>
                <c:pt idx="117">
                  <c:v>-1.1239412226828438</c:v>
                </c:pt>
                <c:pt idx="118">
                  <c:v>-1.1246846887740098</c:v>
                </c:pt>
                <c:pt idx="119">
                  <c:v>-1.1220775012177069</c:v>
                </c:pt>
                <c:pt idx="120">
                  <c:v>-1.1217416646107523</c:v>
                </c:pt>
                <c:pt idx="121">
                  <c:v>-1.1202043977287979</c:v>
                </c:pt>
                <c:pt idx="122">
                  <c:v>-1.1228835678898721</c:v>
                </c:pt>
                <c:pt idx="123">
                  <c:v>-1.1232367645609429</c:v>
                </c:pt>
                <c:pt idx="124">
                  <c:v>-1.1217346162349848</c:v>
                </c:pt>
                <c:pt idx="125">
                  <c:v>-1.1219065188154638</c:v>
                </c:pt>
                <c:pt idx="126">
                  <c:v>-1.1212464853823008</c:v>
                </c:pt>
                <c:pt idx="127">
                  <c:v>-1.1209967660771412</c:v>
                </c:pt>
                <c:pt idx="128">
                  <c:v>-1.1226852837037191</c:v>
                </c:pt>
                <c:pt idx="129">
                  <c:v>-1.1229228699367191</c:v>
                </c:pt>
                <c:pt idx="130">
                  <c:v>-1.1241109433973424</c:v>
                </c:pt>
                <c:pt idx="131">
                  <c:v>-1.121791657800923</c:v>
                </c:pt>
                <c:pt idx="132">
                  <c:v>-1.1196674025644298</c:v>
                </c:pt>
                <c:pt idx="133">
                  <c:v>-1.1187471009783985</c:v>
                </c:pt>
                <c:pt idx="134">
                  <c:v>-1.1180143070578197</c:v>
                </c:pt>
                <c:pt idx="135">
                  <c:v>-1.1178260120233268</c:v>
                </c:pt>
                <c:pt idx="136">
                  <c:v>-1.1150274843065111</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-1.1157652775461018</c:v>
                </c:pt>
                <c:pt idx="146">
                  <c:v>-1.1180136809571479</c:v>
                </c:pt>
                <c:pt idx="147">
                  <c:v>-1.1179165689480621</c:v>
                </c:pt>
                <c:pt idx="148">
                  <c:v>-1.1181835724263769</c:v>
                </c:pt>
                <c:pt idx="149">
                  <c:v>-1.1201881570567898</c:v>
                </c:pt>
                <c:pt idx="150">
                  <c:v>-1.1189811393075801</c:v>
                </c:pt>
                <c:pt idx="151">
                  <c:v>-1.1174358279806142</c:v>
                </c:pt>
                <c:pt idx="152">
                  <c:v>-1.116690388723697</c:v>
                </c:pt>
                <c:pt idx="153">
                  <c:v>-1.1152008857340678</c:v>
                </c:pt>
                <c:pt idx="154">
                  <c:v>-1.1113237952563377</c:v>
                </c:pt>
                <c:pt idx="155">
                  <c:v>-1.1071382648193264</c:v>
                </c:pt>
                <c:pt idx="156">
                  <c:v>-1.1043287613679809</c:v>
                </c:pt>
                <c:pt idx="157">
                  <c:v>-1.1015740701847108</c:v>
                </c:pt>
                <c:pt idx="158">
                  <c:v>-1.1006561781376263</c:v>
                </c:pt>
                <c:pt idx="159">
                  <c:v>-1.1028898017782205</c:v>
                </c:pt>
                <c:pt idx="160">
                  <c:v>-1.103449070948372</c:v>
                </c:pt>
                <c:pt idx="161">
                  <c:v>-1.1062127457276745</c:v>
                </c:pt>
                <c:pt idx="162">
                  <c:v>-1.1081190135795111</c:v>
                </c:pt>
                <c:pt idx="163">
                  <c:v>-1.1082425451397615</c:v>
                </c:pt>
                <c:pt idx="164">
                  <c:v>-1.1084938202102141</c:v>
                </c:pt>
                <c:pt idx="165">
                  <c:v>-1.1087038390408281</c:v>
                </c:pt>
                <c:pt idx="166">
                  <c:v>-1.1118479553568941</c:v>
                </c:pt>
                <c:pt idx="167">
                  <c:v>-1.1151374029202827</c:v>
                </c:pt>
                <c:pt idx="168">
                  <c:v>-1.1143523865116853</c:v>
                </c:pt>
                <c:pt idx="169">
                  <c:v>-1.1152721663471541</c:v>
                </c:pt>
                <c:pt idx="170">
                  <c:v>-1.1142002819934191</c:v>
                </c:pt>
                <c:pt idx="171">
                  <c:v>-1.1146939434020453</c:v>
                </c:pt>
                <c:pt idx="172">
                  <c:v>-1.114910858826434</c:v>
                </c:pt>
                <c:pt idx="173">
                  <c:v>-1.1142084877067919</c:v>
                </c:pt>
                <c:pt idx="174">
                  <c:v>-1.113026551930048</c:v>
                </c:pt>
                <c:pt idx="175">
                  <c:v>-1.1102730180843838</c:v>
                </c:pt>
                <c:pt idx="176">
                  <c:v>-1.1097645389598079</c:v>
                </c:pt>
                <c:pt idx="177">
                  <c:v>-1.1086138987303826</c:v>
                </c:pt>
                <c:pt idx="178">
                  <c:v>-1.1120371610832689</c:v>
                </c:pt>
                <c:pt idx="179">
                  <c:v>-1.1127194210903621</c:v>
                </c:pt>
                <c:pt idx="180">
                  <c:v>-1.1130683773523338</c:v>
                </c:pt>
                <c:pt idx="181">
                  <c:v>-1.1141518920004216</c:v>
                </c:pt>
                <c:pt idx="182">
                  <c:v>-1.1130901770394368</c:v>
                </c:pt>
                <c:pt idx="183">
                  <c:v>-1.1132278717558401</c:v>
                </c:pt>
                <c:pt idx="184">
                  <c:v>-1.113097443601804</c:v>
                </c:pt>
                <c:pt idx="185">
                  <c:v>-1.1148140598677121</c:v>
                </c:pt>
                <c:pt idx="186">
                  <c:v>-1.114511387623736</c:v>
                </c:pt>
                <c:pt idx="187">
                  <c:v>-1.1122613999882702</c:v>
                </c:pt>
                <c:pt idx="188">
                  <c:v>-1.1119980772230338</c:v>
                </c:pt>
                <c:pt idx="189">
                  <c:v>-1.1137194651349618</c:v>
                </c:pt>
                <c:pt idx="190">
                  <c:v>-1.1140987019022521</c:v>
                </c:pt>
                <c:pt idx="191">
                  <c:v>-1.1152573486312063</c:v>
                </c:pt>
                <c:pt idx="192">
                  <c:v>-1.1152346572249558</c:v>
                </c:pt>
                <c:pt idx="193">
                  <c:v>-1.11491215845966</c:v>
                </c:pt>
                <c:pt idx="194">
                  <c:v>-1.1163253815171856</c:v>
                </c:pt>
                <c:pt idx="195">
                  <c:v>-1.1197075299258081</c:v>
                </c:pt>
                <c:pt idx="196">
                  <c:v>-1.1194515970457815</c:v>
                </c:pt>
                <c:pt idx="197">
                  <c:v>-1.1207839772253863</c:v>
                </c:pt>
                <c:pt idx="198">
                  <c:v>-1.1218706603223154</c:v>
                </c:pt>
                <c:pt idx="199">
                  <c:v>-1.1230647576303432</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-1.1245307344128301</c:v>
                </c:pt>
                <c:pt idx="208">
                  <c:v>-1.1235997321970905</c:v>
                </c:pt>
                <c:pt idx="209">
                  <c:v>-1.1241013526733918</c:v>
                </c:pt>
                <c:pt idx="210">
                  <c:v>-1.1232927721121353</c:v>
                </c:pt>
                <c:pt idx="211">
                  <c:v>-1.121921877254733</c:v>
                </c:pt>
                <c:pt idx="212">
                  <c:v>-1.1213745134837441</c:v>
                </c:pt>
                <c:pt idx="213">
                  <c:v>-1.1203517211146461</c:v>
                </c:pt>
                <c:pt idx="214">
                  <c:v>-1.1193708110861</c:v>
                </c:pt>
                <c:pt idx="215">
                  <c:v>-1.1196777806574258</c:v>
                </c:pt>
                <c:pt idx="216">
                  <c:v>-1.1180675730469738</c:v>
                </c:pt>
                <c:pt idx="217">
                  <c:v>-1.1172352765510993</c:v>
                </c:pt>
                <c:pt idx="218">
                  <c:v>-1.1168110743717845</c:v>
                </c:pt>
                <c:pt idx="219">
                  <c:v>-1.1174430945429776</c:v>
                </c:pt>
                <c:pt idx="220">
                  <c:v>-1.1159427391416727</c:v>
                </c:pt>
                <c:pt idx="221">
                  <c:v>-1.1183480092306441</c:v>
                </c:pt>
                <c:pt idx="222">
                  <c:v>-1.1213328018979221</c:v>
                </c:pt>
                <c:pt idx="223">
                  <c:v>-1.1235228830825577</c:v>
                </c:pt>
                <c:pt idx="224">
                  <c:v>-1.1250950882793798</c:v>
                </c:pt>
                <c:pt idx="225">
                  <c:v>-1.1264862650040754</c:v>
                </c:pt>
                <c:pt idx="226">
                  <c:v>-1.1263892193996128</c:v>
                </c:pt>
                <c:pt idx="227">
                  <c:v>-1.1233257562340098</c:v>
                </c:pt>
                <c:pt idx="228">
                  <c:v>-1.12258080078216</c:v>
                </c:pt>
                <c:pt idx="229">
                  <c:v>-1.1195251259294698</c:v>
                </c:pt>
                <c:pt idx="230">
                  <c:v>-1.1223171459938222</c:v>
                </c:pt>
                <c:pt idx="231">
                  <c:v>-1.1242266486991619</c:v>
                </c:pt>
                <c:pt idx="232">
                  <c:v>-1.1245997098370708</c:v>
                </c:pt>
                <c:pt idx="233">
                  <c:v>-1.1259252029092561</c:v>
                </c:pt>
                <c:pt idx="234">
                  <c:v>-1.1236602837213638</c:v>
                </c:pt>
                <c:pt idx="235">
                  <c:v>-1.122641836111484</c:v>
                </c:pt>
                <c:pt idx="236">
                  <c:v>-1.1194747912298322</c:v>
                </c:pt>
                <c:pt idx="237">
                  <c:v>-1.1171825323125137</c:v>
                </c:pt>
                <c:pt idx="238">
                  <c:v>-1.1161345156753697</c:v>
                </c:pt>
                <c:pt idx="239">
                  <c:v>-1.1142483304769559</c:v>
                </c:pt>
                <c:pt idx="240">
                  <c:v>-1.1124986921436866</c:v>
                </c:pt>
                <c:pt idx="241">
                  <c:v>-1.1114534929595692</c:v>
                </c:pt>
                <c:pt idx="242">
                  <c:v>-1.1111459162603281</c:v>
                </c:pt>
                <c:pt idx="243">
                  <c:v>-1.1104731615998296</c:v>
                </c:pt>
                <c:pt idx="244">
                  <c:v>-1.1106109796390786</c:v>
                </c:pt>
                <c:pt idx="245">
                  <c:v>-1.1102755035143461</c:v>
                </c:pt>
                <c:pt idx="246">
                  <c:v>-1.1123129015118889</c:v>
                </c:pt>
                <c:pt idx="247">
                  <c:v>-1.111892835391558</c:v>
                </c:pt>
                <c:pt idx="248">
                  <c:v>-1.1123187925500417</c:v>
                </c:pt>
                <c:pt idx="249">
                  <c:v>-1.1117009070758854</c:v>
                </c:pt>
                <c:pt idx="250">
                  <c:v>-1.1112533020122726</c:v>
                </c:pt>
                <c:pt idx="251">
                  <c:v>-1.1123477259902783</c:v>
                </c:pt>
                <c:pt idx="252">
                  <c:v>-1.1121371284908745</c:v>
                </c:pt>
                <c:pt idx="253">
                  <c:v>-1.1115933885146891</c:v>
                </c:pt>
                <c:pt idx="254">
                  <c:v>-1.110221858070247</c:v>
                </c:pt>
                <c:pt idx="255">
                  <c:v>-1.1094014385144373</c:v>
                </c:pt>
                <c:pt idx="256">
                  <c:v>-1.1078824898203841</c:v>
                </c:pt>
                <c:pt idx="257">
                  <c:v>-1.1069752035392639</c:v>
                </c:pt>
                <c:pt idx="258">
                  <c:v>-1.1064203645056807</c:v>
                </c:pt>
                <c:pt idx="259">
                  <c:v>-1.1061146471357119</c:v>
                </c:pt>
                <c:pt idx="260">
                  <c:v>-1.1065470740011585</c:v>
                </c:pt>
                <c:pt idx="261">
                  <c:v>-1.1062317374480979</c:v>
                </c:pt>
                <c:pt idx="262">
                  <c:v>-1.1045991325090079</c:v>
                </c:pt>
                <c:pt idx="263">
                  <c:v>-1.1037800220727831</c:v>
                </c:pt>
                <c:pt idx="264">
                  <c:v>-1.1030053078661695</c:v>
                </c:pt>
                <c:pt idx="265">
                  <c:v>-1.1025911422703838</c:v>
                </c:pt>
                <c:pt idx="266">
                  <c:v>-1.1035690925502857</c:v>
                </c:pt>
                <c:pt idx="267">
                  <c:v>-1.1040800381320821</c:v>
                </c:pt>
                <c:pt idx="268">
                  <c:v>-1.1055632990877058</c:v>
                </c:pt>
                <c:pt idx="269">
                  <c:v>-1.1068146751210293</c:v>
                </c:pt>
                <c:pt idx="270">
                  <c:v>-1.1066966551439896</c:v>
                </c:pt>
                <c:pt idx="271">
                  <c:v>-1.1015934413601078</c:v>
                </c:pt>
                <c:pt idx="272">
                  <c:v>-1.10137751251861</c:v>
                </c:pt>
                <c:pt idx="273">
                  <c:v>-1.0994196387930231</c:v>
                </c:pt>
                <c:pt idx="274">
                  <c:v>-1.0984590485772401</c:v>
                </c:pt>
                <c:pt idx="275">
                  <c:v>-1.0966983870775646</c:v>
                </c:pt>
                <c:pt idx="276">
                  <c:v>-1.0970497528785046</c:v>
                </c:pt>
                <c:pt idx="277">
                  <c:v>-1.0966429961406741</c:v>
                </c:pt>
                <c:pt idx="278">
                  <c:v>-1.095770885333792</c:v>
                </c:pt>
                <c:pt idx="279">
                  <c:v>-1.094234491198222</c:v>
                </c:pt>
                <c:pt idx="280">
                  <c:v>-1.094975471859442</c:v>
                </c:pt>
                <c:pt idx="281">
                  <c:v>-1.0963846821808259</c:v>
                </c:pt>
                <c:pt idx="282">
                  <c:v>-1.0948581728468154</c:v>
                </c:pt>
                <c:pt idx="283">
                  <c:v>-1.0942893224390673</c:v>
                </c:pt>
                <c:pt idx="284">
                  <c:v>-1.0955705805500031</c:v>
                </c:pt>
                <c:pt idx="285">
                  <c:v>-1.096839762507031</c:v>
                </c:pt>
                <c:pt idx="286">
                  <c:v>-1.0988721042673166</c:v>
                </c:pt>
                <c:pt idx="287">
                  <c:v>-1.1003068993389462</c:v>
                </c:pt>
                <c:pt idx="288">
                  <c:v>-1.1004234773871513</c:v>
                </c:pt>
                <c:pt idx="289">
                  <c:v>-1.1023287207106449</c:v>
                </c:pt>
                <c:pt idx="290">
                  <c:v>-1.1025909525428972</c:v>
                </c:pt>
                <c:pt idx="291">
                  <c:v>-1.1022599539866202</c:v>
                </c:pt>
                <c:pt idx="292">
                  <c:v>-1.1021600150381374</c:v>
                </c:pt>
                <c:pt idx="293">
                  <c:v>-1.101808336186864</c:v>
                </c:pt>
                <c:pt idx="294">
                  <c:v>-1.1020594689617451</c:v>
                </c:pt>
                <c:pt idx="295">
                  <c:v>-1.1017912227684525</c:v>
                </c:pt>
                <c:pt idx="296">
                  <c:v>-1.1027996148220458</c:v>
                </c:pt>
                <c:pt idx="297">
                  <c:v>-1.1027789629861804</c:v>
                </c:pt>
                <c:pt idx="298">
                  <c:v>-1.1030193002675899</c:v>
                </c:pt>
                <c:pt idx="299">
                  <c:v>-1.1028148973703078</c:v>
                </c:pt>
                <c:pt idx="300">
                  <c:v>-1.1029402503143313</c:v>
                </c:pt>
                <c:pt idx="301">
                  <c:v>-1.1038048763722514</c:v>
                </c:pt>
                <c:pt idx="302">
                  <c:v>-1.1024434204568248</c:v>
                </c:pt>
                <c:pt idx="303">
                  <c:v>-1.102098154394298</c:v>
                </c:pt>
                <c:pt idx="304">
                  <c:v>-1.102450098864012</c:v>
                </c:pt>
                <c:pt idx="305">
                  <c:v>-1.099452916992476</c:v>
                </c:pt>
                <c:pt idx="306">
                  <c:v>-1.098113782514702</c:v>
                </c:pt>
                <c:pt idx="307">
                  <c:v>-1.0980484308852874</c:v>
                </c:pt>
                <c:pt idx="308">
                  <c:v>-1.1020969401384377</c:v>
                </c:pt>
                <c:pt idx="309">
                  <c:v>-1.1037881329224319</c:v>
                </c:pt>
                <c:pt idx="310">
                  <c:v>-1.105586996049567</c:v>
                </c:pt>
                <c:pt idx="311">
                  <c:v>-1.1071746735221364</c:v>
                </c:pt>
                <c:pt idx="312">
                  <c:v>-1.1056406604664346</c:v>
                </c:pt>
                <c:pt idx="313">
                  <c:v>-1.1056044604638231</c:v>
                </c:pt>
                <c:pt idx="314">
                  <c:v>-1.1061125885925824</c:v>
                </c:pt>
                <c:pt idx="315">
                  <c:v>-1.104398628511376</c:v>
                </c:pt>
                <c:pt idx="316">
                  <c:v>-1.1024584373866182</c:v>
                </c:pt>
                <c:pt idx="317">
                  <c:v>-1.1016298974947996</c:v>
                </c:pt>
                <c:pt idx="318">
                  <c:v>-1.1021409284539652</c:v>
                </c:pt>
                <c:pt idx="319">
                  <c:v>-1.1026553081030821</c:v>
                </c:pt>
                <c:pt idx="320">
                  <c:v>-1.1043380675007217</c:v>
                </c:pt>
                <c:pt idx="321">
                  <c:v>-1.1072409643025927</c:v>
                </c:pt>
                <c:pt idx="322">
                  <c:v>-1.1083244694643071</c:v>
                </c:pt>
                <c:pt idx="323">
                  <c:v>-1.1082947107095436</c:v>
                </c:pt>
                <c:pt idx="324">
                  <c:v>-1.1088199048248573</c:v>
                </c:pt>
                <c:pt idx="325">
                  <c:v>-1.1093370070632602</c:v>
                </c:pt>
                <c:pt idx="326">
                  <c:v>-1.1081723554596579</c:v>
                </c:pt>
                <c:pt idx="327">
                  <c:v>-1.107802595579841</c:v>
                </c:pt>
                <c:pt idx="328">
                  <c:v>-1.1063891163902344</c:v>
                </c:pt>
                <c:pt idx="329">
                  <c:v>-1.1067937102348238</c:v>
                </c:pt>
                <c:pt idx="330">
                  <c:v>-1.1077381641286763</c:v>
                </c:pt>
                <c:pt idx="331">
                  <c:v>-1.1094978390454742</c:v>
                </c:pt>
                <c:pt idx="332">
                  <c:v>-1.1089103194539973</c:v>
                </c:pt>
                <c:pt idx="333">
                  <c:v>-1.1090824686801861</c:v>
                </c:pt>
                <c:pt idx="334">
                  <c:v>-1.1073539090696161</c:v>
                </c:pt>
                <c:pt idx="335">
                  <c:v>-1.107122896893685</c:v>
                </c:pt>
                <c:pt idx="336">
                  <c:v>-1.1041348598865302</c:v>
                </c:pt>
                <c:pt idx="337">
                  <c:v>-1.1056493879303684</c:v>
                </c:pt>
                <c:pt idx="338">
                  <c:v>-1.107204223576673</c:v>
                </c:pt>
                <c:pt idx="339">
                  <c:v>-1.1078880488354628</c:v>
                </c:pt>
                <c:pt idx="340">
                  <c:v>-1.1082360659464143</c:v>
                </c:pt>
                <c:pt idx="341">
                  <c:v>-1.1071963404000078</c:v>
                </c:pt>
                <c:pt idx="342">
                  <c:v>-1.1062063044798265</c:v>
                </c:pt>
                <c:pt idx="343">
                  <c:v>-1.1055845959969872</c:v>
                </c:pt>
                <c:pt idx="344">
                  <c:v>-1.1066810026271412</c:v>
                </c:pt>
                <c:pt idx="345">
                  <c:v>-1.1070997596278858</c:v>
                </c:pt>
                <c:pt idx="346">
                  <c:v>-1.1072099248873581</c:v>
                </c:pt>
                <c:pt idx="347">
                  <c:v>-1.1072159866802471</c:v>
                </c:pt>
                <c:pt idx="348">
                  <c:v>-1.106746562956803</c:v>
                </c:pt>
                <c:pt idx="349">
                  <c:v>-1.1069149935244538</c:v>
                </c:pt>
                <c:pt idx="350">
                  <c:v>-1.1062819013930065</c:v>
                </c:pt>
                <c:pt idx="351">
                  <c:v>-1.1067124689291887</c:v>
                </c:pt>
                <c:pt idx="352">
                  <c:v>-1.1061213255428868</c:v>
                </c:pt>
                <c:pt idx="353">
                  <c:v>-1.1086765657160265</c:v>
                </c:pt>
                <c:pt idx="354">
                  <c:v>-1.1081714447677644</c:v>
                </c:pt>
                <c:pt idx="355">
                  <c:v>-1.1081319435070753</c:v>
                </c:pt>
                <c:pt idx="356">
                  <c:v>-1.1086106259314201</c:v>
                </c:pt>
                <c:pt idx="357">
                  <c:v>-1.1078818257742284</c:v>
                </c:pt>
                <c:pt idx="358">
                  <c:v>-1.1070022397047141</c:v>
                </c:pt>
                <c:pt idx="359">
                  <c:v>-1.1046933986059158</c:v>
                </c:pt>
                <c:pt idx="360">
                  <c:v>-1.1044785512110329</c:v>
                </c:pt>
                <c:pt idx="361">
                  <c:v>-1.1011047602977584</c:v>
                </c:pt>
                <c:pt idx="362">
                  <c:v>-1.1001294567161324</c:v>
                </c:pt>
                <c:pt idx="363">
                  <c:v>-1.1005465536014611</c:v>
                </c:pt>
                <c:pt idx="364">
                  <c:v>-1.0978889459681511</c:v>
                </c:pt>
                <c:pt idx="365">
                  <c:v>-1.1000705083890523</c:v>
                </c:pt>
                <c:pt idx="366">
                  <c:v>-1.1003175715095244</c:v>
                </c:pt>
                <c:pt idx="367">
                  <c:v>-1.1001445210778109</c:v>
                </c:pt>
                <c:pt idx="368">
                  <c:v>-1.1041628921212521</c:v>
                </c:pt>
                <c:pt idx="369">
                  <c:v>-1.0999214300240374</c:v>
                </c:pt>
                <c:pt idx="370">
                  <c:v>-1.1020563194856265</c:v>
                </c:pt>
                <c:pt idx="371">
                  <c:v>-1.1009427614915555</c:v>
                </c:pt>
                <c:pt idx="372">
                  <c:v>-1.0986520678259257</c:v>
                </c:pt>
                <c:pt idx="373">
                  <c:v>-1.0998645971583136</c:v>
                </c:pt>
                <c:pt idx="374">
                  <c:v>-1.0999611399849698</c:v>
                </c:pt>
                <c:pt idx="375">
                  <c:v>-1.0983400135582164</c:v>
                </c:pt>
                <c:pt idx="376">
                  <c:v>-1.1000932472271618</c:v>
                </c:pt>
                <c:pt idx="377">
                  <c:v>-1.1004514337308837</c:v>
                </c:pt>
                <c:pt idx="378">
                  <c:v>-1.0997062695788173</c:v>
                </c:pt>
                <c:pt idx="379">
                  <c:v>-1.0988861251278621</c:v>
                </c:pt>
                <c:pt idx="380">
                  <c:v>-1.0992795724831694</c:v>
                </c:pt>
                <c:pt idx="381">
                  <c:v>-1.0982153626058722</c:v>
                </c:pt>
                <c:pt idx="382">
                  <c:v>-1.0985862323914262</c:v>
                </c:pt>
                <c:pt idx="383">
                  <c:v>-1.0988522113413541</c:v>
                </c:pt>
                <c:pt idx="384">
                  <c:v>-1.096303564198055</c:v>
                </c:pt>
                <c:pt idx="385">
                  <c:v>-1.0965516139014113</c:v>
                </c:pt>
                <c:pt idx="386">
                  <c:v>-1.097172506556094</c:v>
                </c:pt>
                <c:pt idx="387">
                  <c:v>-1.0975945837876662</c:v>
                </c:pt>
                <c:pt idx="388">
                  <c:v>-1.0975393256600086</c:v>
                </c:pt>
                <c:pt idx="389">
                  <c:v>-1.0972585289941321</c:v>
                </c:pt>
                <c:pt idx="390">
                  <c:v>-1.0976864877775079</c:v>
                </c:pt>
                <c:pt idx="391">
                  <c:v>-1.0965308292563123</c:v>
                </c:pt>
                <c:pt idx="392">
                  <c:v>-1.0963500664026518</c:v>
                </c:pt>
                <c:pt idx="393">
                  <c:v>-1.0956162384673278</c:v>
                </c:pt>
                <c:pt idx="394">
                  <c:v>-1.0947864179150315</c:v>
                </c:pt>
                <c:pt idx="395">
                  <c:v>-1.0948508209070997</c:v>
                </c:pt>
                <c:pt idx="396">
                  <c:v>-1.0944197031612237</c:v>
                </c:pt>
                <c:pt idx="397">
                  <c:v>-1.0952176020655031</c:v>
                </c:pt>
                <c:pt idx="398">
                  <c:v>-1.0961805354156431</c:v>
                </c:pt>
                <c:pt idx="399">
                  <c:v>-1.0944636155857659</c:v>
                </c:pt>
                <c:pt idx="400">
                  <c:v>-1.0977033830093299</c:v>
                </c:pt>
                <c:pt idx="401">
                  <c:v>-1.1010645475590035</c:v>
                </c:pt>
                <c:pt idx="402">
                  <c:v>-1.1006586161357041</c:v>
                </c:pt>
                <c:pt idx="403">
                  <c:v>-1.0995051299941423</c:v>
                </c:pt>
                <c:pt idx="404">
                  <c:v>-1.0996880272819141</c:v>
                </c:pt>
                <c:pt idx="405">
                  <c:v>-1.1015339143642251</c:v>
                </c:pt>
                <c:pt idx="406">
                  <c:v>-1.0994909288924788</c:v>
                </c:pt>
                <c:pt idx="407">
                  <c:v>-1.1022321019929961</c:v>
                </c:pt>
                <c:pt idx="408">
                  <c:v>-1.0991451126202501</c:v>
                </c:pt>
                <c:pt idx="409">
                  <c:v>-1.1000806872681892</c:v>
                </c:pt>
                <c:pt idx="410">
                  <c:v>-1.1034891034460101</c:v>
                </c:pt>
                <c:pt idx="411">
                  <c:v>-1.1012864243569163</c:v>
                </c:pt>
                <c:pt idx="412">
                  <c:v>-1.1032573133874308</c:v>
                </c:pt>
                <c:pt idx="413">
                  <c:v>-1.1059612714433338</c:v>
                </c:pt>
                <c:pt idx="414">
                  <c:v>-1.1050905551334012</c:v>
                </c:pt>
                <c:pt idx="415">
                  <c:v>-1.1085497234113026</c:v>
                </c:pt>
                <c:pt idx="416">
                  <c:v>-1.107522235287147</c:v>
                </c:pt>
                <c:pt idx="417">
                  <c:v>-1.1068356210344632</c:v>
                </c:pt>
                <c:pt idx="418">
                  <c:v>-1.1059547637908906</c:v>
                </c:pt>
                <c:pt idx="419">
                  <c:v>-1.106517153978049</c:v>
                </c:pt>
                <c:pt idx="420">
                  <c:v>-1.1048401717820884</c:v>
                </c:pt>
                <c:pt idx="421">
                  <c:v>-1.1061354981854237</c:v>
                </c:pt>
                <c:pt idx="422">
                  <c:v>-1.106178215326864</c:v>
                </c:pt>
                <c:pt idx="423">
                  <c:v>-1.1041534436928941</c:v>
                </c:pt>
                <c:pt idx="424">
                  <c:v>-1.1038632744896668</c:v>
                </c:pt>
                <c:pt idx="425">
                  <c:v>-1.1030826123266593</c:v>
                </c:pt>
                <c:pt idx="426">
                  <c:v>-1.1038296832398622</c:v>
                </c:pt>
                <c:pt idx="427">
                  <c:v>-1.1031357834520599</c:v>
                </c:pt>
                <c:pt idx="428">
                  <c:v>-1.1044001178720606</c:v>
                </c:pt>
                <c:pt idx="429">
                  <c:v>-1.1039547990245477</c:v>
                </c:pt>
                <c:pt idx="430">
                  <c:v>-1.1016459674121108</c:v>
                </c:pt>
                <c:pt idx="431">
                  <c:v>-1.1015755880045359</c:v>
                </c:pt>
                <c:pt idx="432">
                  <c:v>-1.1024300446697044</c:v>
                </c:pt>
                <c:pt idx="433">
                  <c:v>-1.102789416970154</c:v>
                </c:pt>
                <c:pt idx="434">
                  <c:v>-1.1040943246110981</c:v>
                </c:pt>
                <c:pt idx="435">
                  <c:v>-1.1052363891585628</c:v>
                </c:pt>
                <c:pt idx="436">
                  <c:v>-1.1054663009151098</c:v>
                </c:pt>
                <c:pt idx="437">
                  <c:v>-1.1069383205177421</c:v>
                </c:pt>
                <c:pt idx="438">
                  <c:v>-1.1068480102387221</c:v>
                </c:pt>
                <c:pt idx="439">
                  <c:v>-1.1063772868820365</c:v>
                </c:pt>
                <c:pt idx="440">
                  <c:v>-1.1062824800618103</c:v>
                </c:pt>
                <c:pt idx="441">
                  <c:v>-1.1055198135499875</c:v>
                </c:pt>
                <c:pt idx="442">
                  <c:v>-1.1047553161680241</c:v>
                </c:pt>
                <c:pt idx="443">
                  <c:v>-1.1037826592847182</c:v>
                </c:pt>
                <c:pt idx="444">
                  <c:v>-1.1034479325835087</c:v>
                </c:pt>
                <c:pt idx="445">
                  <c:v>-1.102969933178088</c:v>
                </c:pt>
                <c:pt idx="446">
                  <c:v>-1.1038908324056818</c:v>
                </c:pt>
                <c:pt idx="447">
                  <c:v>-1.104291916291956</c:v>
                </c:pt>
                <c:pt idx="448">
                  <c:v>-1.1030524171986968</c:v>
                </c:pt>
                <c:pt idx="449">
                  <c:v>-1.1030535460771915</c:v>
                </c:pt>
                <c:pt idx="450">
                  <c:v>-1.103126202214479</c:v>
                </c:pt>
                <c:pt idx="451">
                  <c:v>-1.1019491993521338</c:v>
                </c:pt>
                <c:pt idx="452">
                  <c:v>-1.1028063691202321</c:v>
                </c:pt>
                <c:pt idx="453">
                  <c:v>-1.1047587407489641</c:v>
                </c:pt>
                <c:pt idx="454">
                  <c:v>-1.1053801077223397</c:v>
                </c:pt>
                <c:pt idx="455">
                  <c:v>-1.1059848925142131</c:v>
                </c:pt>
                <c:pt idx="456">
                  <c:v>-1.1062281610851701</c:v>
                </c:pt>
                <c:pt idx="457">
                  <c:v>-1.110226686634519</c:v>
                </c:pt>
                <c:pt idx="458">
                  <c:v>-1.1109699345390709</c:v>
                </c:pt>
                <c:pt idx="459">
                  <c:v>-1.1091664230887381</c:v>
                </c:pt>
                <c:pt idx="460">
                  <c:v>-1.1072092039229471</c:v>
                </c:pt>
                <c:pt idx="461">
                  <c:v>-1.1079765946489459</c:v>
                </c:pt>
                <c:pt idx="462">
                  <c:v>-1.1094155447523395</c:v>
                </c:pt>
                <c:pt idx="463">
                  <c:v>-1.1084698101980024</c:v>
                </c:pt>
                <c:pt idx="464">
                  <c:v>-1.1090382052598216</c:v>
                </c:pt>
                <c:pt idx="465">
                  <c:v>-1.1106393913287462</c:v>
                </c:pt>
                <c:pt idx="466">
                  <c:v>-1.1096993011668699</c:v>
                </c:pt>
                <c:pt idx="467">
                  <c:v>-1.109114788755889</c:v>
                </c:pt>
                <c:pt idx="468">
                  <c:v>-1.109411864039288</c:v>
                </c:pt>
                <c:pt idx="469">
                  <c:v>-1.1088676212853001</c:v>
                </c:pt>
                <c:pt idx="470">
                  <c:v>-1.1078402659703954</c:v>
                </c:pt>
                <c:pt idx="471">
                  <c:v>-1.1066524960737381</c:v>
                </c:pt>
                <c:pt idx="472">
                  <c:v>-1.1076075652199222</c:v>
                </c:pt>
                <c:pt idx="473">
                  <c:v>-1.1072255868905927</c:v>
                </c:pt>
                <c:pt idx="474">
                  <c:v>-1.1041549709991045</c:v>
                </c:pt>
                <c:pt idx="475">
                  <c:v>-1.1036259823342498</c:v>
                </c:pt>
                <c:pt idx="476">
                  <c:v>-1.1042465998840783</c:v>
                </c:pt>
                <c:pt idx="477">
                  <c:v>-1.1037255892596392</c:v>
                </c:pt>
                <c:pt idx="478">
                  <c:v>-1.1038861556233854</c:v>
                </c:pt>
                <c:pt idx="479">
                  <c:v>-1.1045160413604691</c:v>
                </c:pt>
                <c:pt idx="480">
                  <c:v>-1.1040093267014175</c:v>
                </c:pt>
                <c:pt idx="481">
                  <c:v>-1.1027238661268801</c:v>
                </c:pt>
                <c:pt idx="482">
                  <c:v>-1.1017328436237941</c:v>
                </c:pt>
                <c:pt idx="483">
                  <c:v>-1.1014124318607403</c:v>
                </c:pt>
                <c:pt idx="484">
                  <c:v>-1.1007039515163246</c:v>
                </c:pt>
                <c:pt idx="485">
                  <c:v>-1.0994580111752301</c:v>
                </c:pt>
                <c:pt idx="486">
                  <c:v>-1.0996415440500584</c:v>
                </c:pt>
                <c:pt idx="487">
                  <c:v>-1.1000407686070461</c:v>
                </c:pt>
                <c:pt idx="488">
                  <c:v>-1.100820207027821</c:v>
                </c:pt>
                <c:pt idx="489">
                  <c:v>-1.1033008843025129</c:v>
                </c:pt>
                <c:pt idx="490">
                  <c:v>-1.1048349353036997</c:v>
                </c:pt>
                <c:pt idx="491">
                  <c:v>-1.1052820281031341</c:v>
                </c:pt>
                <c:pt idx="492">
                  <c:v>-1.1061844383881123</c:v>
                </c:pt>
                <c:pt idx="493">
                  <c:v>-1.1052333630052971</c:v>
                </c:pt>
                <c:pt idx="494">
                  <c:v>-1.1015200357992818</c:v>
                </c:pt>
                <c:pt idx="495">
                  <c:v>-1.0983900731530127</c:v>
                </c:pt>
                <c:pt idx="496">
                  <c:v>-1.0881119191125921</c:v>
                </c:pt>
                <c:pt idx="497">
                  <c:v>-1.0858702130815059</c:v>
                </c:pt>
                <c:pt idx="498">
                  <c:v>-1.0854532490054254</c:v>
                </c:pt>
                <c:pt idx="499">
                  <c:v>-1.0869463568171218</c:v>
                </c:pt>
                <c:pt idx="500">
                  <c:v>-1.0872626135484458</c:v>
                </c:pt>
                <c:pt idx="501">
                  <c:v>-1.0892025675138246</c:v>
                </c:pt>
                <c:pt idx="502">
                  <c:v>-1.0911524347398702</c:v>
                </c:pt>
                <c:pt idx="503">
                  <c:v>-1.095676562318616</c:v>
                </c:pt>
                <c:pt idx="504">
                  <c:v>-1.0966114160021476</c:v>
                </c:pt>
                <c:pt idx="505">
                  <c:v>-1.0975789217844607</c:v>
                </c:pt>
                <c:pt idx="506">
                  <c:v>-1.099858601770052</c:v>
                </c:pt>
                <c:pt idx="507">
                  <c:v>-1.1022464074447669</c:v>
                </c:pt>
                <c:pt idx="508">
                  <c:v>-1.1037508135277121</c:v>
                </c:pt>
                <c:pt idx="509">
                  <c:v>-1.1051056289814483</c:v>
                </c:pt>
                <c:pt idx="510">
                  <c:v>-1.1049299603105425</c:v>
                </c:pt>
                <c:pt idx="511">
                  <c:v>-1.1041795501937361</c:v>
                </c:pt>
                <c:pt idx="512">
                  <c:v>-1.1054385532716111</c:v>
                </c:pt>
                <c:pt idx="513">
                  <c:v>-1.1057333992571592</c:v>
                </c:pt>
                <c:pt idx="514">
                  <c:v>-1.1057730997317081</c:v>
                </c:pt>
                <c:pt idx="515">
                  <c:v>-1.1067466483341641</c:v>
                </c:pt>
                <c:pt idx="516">
                  <c:v>-1.108637254182796</c:v>
                </c:pt>
                <c:pt idx="517">
                  <c:v>-1.107693976599279</c:v>
                </c:pt>
                <c:pt idx="518">
                  <c:v>-1.1088516462317421</c:v>
                </c:pt>
                <c:pt idx="519">
                  <c:v>-1.111058157815876</c:v>
                </c:pt>
                <c:pt idx="520">
                  <c:v>-1.1126505310434871</c:v>
                </c:pt>
                <c:pt idx="521">
                  <c:v>-1.1115730971610276</c:v>
                </c:pt>
                <c:pt idx="522">
                  <c:v>-1.1116625536664202</c:v>
                </c:pt>
                <c:pt idx="523">
                  <c:v>-1.1105060129124518</c:v>
                </c:pt>
                <c:pt idx="524">
                  <c:v>-1.1085898507726739</c:v>
                </c:pt>
                <c:pt idx="525">
                  <c:v>-1.1058827432406417</c:v>
                </c:pt>
                <c:pt idx="526">
                  <c:v>-1.1036555323887873</c:v>
                </c:pt>
                <c:pt idx="527">
                  <c:v>-1.1036744577046111</c:v>
                </c:pt>
                <c:pt idx="528">
                  <c:v>-1.1028750504668641</c:v>
                </c:pt>
                <c:pt idx="529">
                  <c:v>-1.103116649436032</c:v>
                </c:pt>
                <c:pt idx="530">
                  <c:v>-1.1057190748326491</c:v>
                </c:pt>
                <c:pt idx="531">
                  <c:v>-1.1066260765225593</c:v>
                </c:pt>
                <c:pt idx="532">
                  <c:v>-1.1072633900903648</c:v>
                </c:pt>
                <c:pt idx="533">
                  <c:v>-1.1097188336106143</c:v>
                </c:pt>
                <c:pt idx="534">
                  <c:v>-1.1094919574936859</c:v>
                </c:pt>
                <c:pt idx="535">
                  <c:v>-1.1105650561032689</c:v>
                </c:pt>
                <c:pt idx="536">
                  <c:v>-1.1119632337718739</c:v>
                </c:pt>
                <c:pt idx="537">
                  <c:v>-1.1132997215513569</c:v>
                </c:pt>
                <c:pt idx="538">
                  <c:v>-1.1128729295919619</c:v>
                </c:pt>
                <c:pt idx="539">
                  <c:v>-1.112661336023294</c:v>
                </c:pt>
                <c:pt idx="540">
                  <c:v>-1.1140760389551481</c:v>
                </c:pt>
                <c:pt idx="541">
                  <c:v>-1.1134399775886834</c:v>
                </c:pt>
                <c:pt idx="542">
                  <c:v>-1.1145424270389561</c:v>
                </c:pt>
                <c:pt idx="543">
                  <c:v>-1.1135893215721495</c:v>
                </c:pt>
                <c:pt idx="544">
                  <c:v>-1.1149669802141198</c:v>
                </c:pt>
                <c:pt idx="545">
                  <c:v>-1.1144261810138403</c:v>
                </c:pt>
                <c:pt idx="546">
                  <c:v>-1.1140278197168834</c:v>
                </c:pt>
                <c:pt idx="547">
                  <c:v>-1.112215134943018</c:v>
                </c:pt>
                <c:pt idx="548">
                  <c:v>-1.1116138790821992</c:v>
                </c:pt>
                <c:pt idx="549">
                  <c:v>-1.1103373736445841</c:v>
                </c:pt>
                <c:pt idx="550">
                  <c:v>-1.1101860470089662</c:v>
                </c:pt>
                <c:pt idx="551">
                  <c:v>-1.1108063135629598</c:v>
                </c:pt>
                <c:pt idx="552">
                  <c:v>-1.1109423576502877</c:v>
                </c:pt>
                <c:pt idx="553">
                  <c:v>-1.1109704278305101</c:v>
                </c:pt>
                <c:pt idx="554">
                  <c:v>-1.1103396978061522</c:v>
                </c:pt>
                <c:pt idx="555">
                  <c:v>-1.1098278415324918</c:v>
                </c:pt>
                <c:pt idx="556">
                  <c:v>-1.1108853919753585</c:v>
                </c:pt>
                <c:pt idx="557">
                  <c:v>-1.1095871532552355</c:v>
                </c:pt>
                <c:pt idx="558">
                  <c:v>-1.1081373317674101</c:v>
                </c:pt>
                <c:pt idx="559">
                  <c:v>-1.106956875864995</c:v>
                </c:pt>
                <c:pt idx="560">
                  <c:v>-1.1066511205495166</c:v>
                </c:pt>
                <c:pt idx="561">
                  <c:v>-1.1057593065441438</c:v>
                </c:pt>
                <c:pt idx="562">
                  <c:v>-1.1038659970789535</c:v>
                </c:pt>
                <c:pt idx="563">
                  <c:v>-1.1018833449448806</c:v>
                </c:pt>
                <c:pt idx="564">
                  <c:v>-1.0992413518829238</c:v>
                </c:pt>
                <c:pt idx="565">
                  <c:v>-1.0919849399359691</c:v>
                </c:pt>
                <c:pt idx="566">
                  <c:v>-1.0892462617517558</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-1.079535241085436</c:v>
                </c:pt>
                <c:pt idx="575">
                  <c:v>-1.0821893292740583</c:v>
                </c:pt>
                <c:pt idx="576">
                  <c:v>-1.0822223323686586</c:v>
                </c:pt>
                <c:pt idx="577">
                  <c:v>-1.0848727398442168</c:v>
                </c:pt>
                <c:pt idx="578">
                  <c:v>-1.0859271787564637</c:v>
                </c:pt>
                <c:pt idx="579">
                  <c:v>-1.0875043168676919</c:v>
                </c:pt>
                <c:pt idx="580">
                  <c:v>-1.0896533125671775</c:v>
                </c:pt>
                <c:pt idx="581">
                  <c:v>-1.09101392419534</c:v>
                </c:pt>
                <c:pt idx="582">
                  <c:v>-1.0905657214901801</c:v>
                </c:pt>
                <c:pt idx="583">
                  <c:v>-1.0884786243800608</c:v>
                </c:pt>
                <c:pt idx="584">
                  <c:v>-1.0861726576524955</c:v>
                </c:pt>
                <c:pt idx="585">
                  <c:v>-1.0849313276891035</c:v>
                </c:pt>
                <c:pt idx="586">
                  <c:v>-1.0833104289353201</c:v>
                </c:pt>
                <c:pt idx="587">
                  <c:v>-1.0835820617640621</c:v>
                </c:pt>
                <c:pt idx="588">
                  <c:v>-1.0834136217100223</c:v>
                </c:pt>
                <c:pt idx="589">
                  <c:v>-1.0842431007528581</c:v>
                </c:pt>
                <c:pt idx="590">
                  <c:v>-1.0835242612882039</c:v>
                </c:pt>
                <c:pt idx="591">
                  <c:v>-1.0857781478233193</c:v>
                </c:pt>
                <c:pt idx="592">
                  <c:v>-1.0874448942219033</c:v>
                </c:pt>
                <c:pt idx="593">
                  <c:v>-1.0884741657843335</c:v>
                </c:pt>
                <c:pt idx="594">
                  <c:v>-1.0896990653482419</c:v>
                </c:pt>
                <c:pt idx="595">
                  <c:v>-1.0904759993663211</c:v>
                </c:pt>
                <c:pt idx="596">
                  <c:v>-1.0923234327275964</c:v>
                </c:pt>
                <c:pt idx="597">
                  <c:v>-1.0919687751549223</c:v>
                </c:pt>
                <c:pt idx="598">
                  <c:v>-1.0921018025753852</c:v>
                </c:pt>
                <c:pt idx="599">
                  <c:v>-1.091904040139793</c:v>
                </c:pt>
                <c:pt idx="600">
                  <c:v>-1.0916220197316875</c:v>
                </c:pt>
                <c:pt idx="601">
                  <c:v>-1.089177305300268</c:v>
                </c:pt>
                <c:pt idx="602">
                  <c:v>-1.0885814756452987</c:v>
                </c:pt>
                <c:pt idx="603">
                  <c:v>-1.0877290016322678</c:v>
                </c:pt>
                <c:pt idx="604">
                  <c:v>-1.0872418383897013</c:v>
                </c:pt>
                <c:pt idx="605">
                  <c:v>-1.0880598578929295</c:v>
                </c:pt>
                <c:pt idx="606">
                  <c:v>-1.0876395546132471</c:v>
                </c:pt>
                <c:pt idx="607">
                  <c:v>-1.0886873720365617</c:v>
                </c:pt>
                <c:pt idx="608">
                  <c:v>-1.0905132903019279</c:v>
                </c:pt>
                <c:pt idx="609">
                  <c:v>-1.0907524038411247</c:v>
                </c:pt>
                <c:pt idx="610">
                  <c:v>-1.0898787372689178</c:v>
                </c:pt>
                <c:pt idx="611">
                  <c:v>-1.0882852920810393</c:v>
                </c:pt>
                <c:pt idx="612">
                  <c:v>-1.0859097238285926</c:v>
                </c:pt>
                <c:pt idx="613">
                  <c:v>-1.0869179356410708</c:v>
                </c:pt>
                <c:pt idx="614">
                  <c:v>-1.0868494155627673</c:v>
                </c:pt>
                <c:pt idx="615">
                  <c:v>-1.085797357730369</c:v>
                </c:pt>
                <c:pt idx="616">
                  <c:v>-1.0843398807388525</c:v>
                </c:pt>
                <c:pt idx="617">
                  <c:v>-1.083960444757708</c:v>
                </c:pt>
                <c:pt idx="618">
                  <c:v>-1.0832124062343667</c:v>
                </c:pt>
                <c:pt idx="619">
                  <c:v>-1.0845473856803807</c:v>
                </c:pt>
                <c:pt idx="620">
                  <c:v>-1.0840147352752325</c:v>
                </c:pt>
                <c:pt idx="621">
                  <c:v>-1.0853403326975268</c:v>
                </c:pt>
                <c:pt idx="622">
                  <c:v>-1.0848096269990037</c:v>
                </c:pt>
                <c:pt idx="623">
                  <c:v>-1.0827070291540242</c:v>
                </c:pt>
                <c:pt idx="624">
                  <c:v>-1.0822185662782469</c:v>
                </c:pt>
                <c:pt idx="625">
                  <c:v>-1.0841194648425043</c:v>
                </c:pt>
                <c:pt idx="626">
                  <c:v>-1.083739450192551</c:v>
                </c:pt>
                <c:pt idx="627">
                  <c:v>-1.0828939866097897</c:v>
                </c:pt>
                <c:pt idx="628">
                  <c:v>-1.0819222214456374</c:v>
                </c:pt>
                <c:pt idx="629">
                  <c:v>-1.0809331910810727</c:v>
                </c:pt>
                <c:pt idx="630">
                  <c:v>-1.0816677779262989</c:v>
                </c:pt>
                <c:pt idx="631">
                  <c:v>-1.0833245636323454</c:v>
                </c:pt>
                <c:pt idx="632">
                  <c:v>-1.0843415029087726</c:v>
                </c:pt>
                <c:pt idx="633">
                  <c:v>-1.0844002425356358</c:v>
                </c:pt>
                <c:pt idx="634">
                  <c:v>-1.083772633528284</c:v>
                </c:pt>
                <c:pt idx="635">
                  <c:v>-1.0808894209521327</c:v>
                </c:pt>
                <c:pt idx="636">
                  <c:v>-1.079595489045744</c:v>
                </c:pt>
                <c:pt idx="637">
                  <c:v>-1.0793151002939541</c:v>
                </c:pt>
                <c:pt idx="638">
                  <c:v>-1.0793958103626258</c:v>
                </c:pt>
                <c:pt idx="639">
                  <c:v>-1.0780564576982681</c:v>
                </c:pt>
                <c:pt idx="640">
                  <c:v>-1.078026604079767</c:v>
                </c:pt>
                <c:pt idx="641">
                  <c:v>-1.0779930982073409</c:v>
                </c:pt>
                <c:pt idx="642">
                  <c:v>-1.078145847799036</c:v>
                </c:pt>
                <c:pt idx="643">
                  <c:v>-1.0786687841573579</c:v>
                </c:pt>
                <c:pt idx="644">
                  <c:v>-1.0780392019842395</c:v>
                </c:pt>
                <c:pt idx="645">
                  <c:v>-1.0767588640515875</c:v>
                </c:pt>
                <c:pt idx="646">
                  <c:v>-1.0772448320110186</c:v>
                </c:pt>
                <c:pt idx="647">
                  <c:v>-1.0776093838715894</c:v>
                </c:pt>
                <c:pt idx="648">
                  <c:v>-1.0790693462930676</c:v>
                </c:pt>
                <c:pt idx="649">
                  <c:v>-1.078373985603676</c:v>
                </c:pt>
                <c:pt idx="650">
                  <c:v>-1.0796106577575255</c:v>
                </c:pt>
                <c:pt idx="651">
                  <c:v>-1.0800070648614939</c:v>
                </c:pt>
                <c:pt idx="652">
                  <c:v>-1.0804849409440322</c:v>
                </c:pt>
                <c:pt idx="653">
                  <c:v>-1.0808229214714675</c:v>
                </c:pt>
                <c:pt idx="654">
                  <c:v>-1.079462954916738</c:v>
                </c:pt>
                <c:pt idx="655">
                  <c:v>-1.0788068393559627</c:v>
                </c:pt>
                <c:pt idx="656">
                  <c:v>-1.0799577736629828</c:v>
                </c:pt>
                <c:pt idx="657">
                  <c:v>-1.0813239158470918</c:v>
                </c:pt>
                <c:pt idx="658">
                  <c:v>-1.0814485952585642</c:v>
                </c:pt>
                <c:pt idx="659">
                  <c:v>-1.0809674179179178</c:v>
                </c:pt>
                <c:pt idx="660">
                  <c:v>-1.0806698493430815</c:v>
                </c:pt>
                <c:pt idx="661">
                  <c:v>-1.0779203092608178</c:v>
                </c:pt>
                <c:pt idx="662">
                  <c:v>-1.0751530770913291</c:v>
                </c:pt>
                <c:pt idx="663">
                  <c:v>-1.0751441883590318</c:v>
                </c:pt>
                <c:pt idx="664">
                  <c:v>-1.0728671360989921</c:v>
                </c:pt>
                <c:pt idx="665">
                  <c:v>-1.0729608424998378</c:v>
                </c:pt>
                <c:pt idx="666">
                  <c:v>-1.073762346226204</c:v>
                </c:pt>
                <c:pt idx="667">
                  <c:v>-1.0742892099433021</c:v>
                </c:pt>
                <c:pt idx="668">
                  <c:v>-1.0735575164420941</c:v>
                </c:pt>
                <c:pt idx="669">
                  <c:v>-1.0705618998222519</c:v>
                </c:pt>
                <c:pt idx="670">
                  <c:v>-1.0676132692120459</c:v>
                </c:pt>
                <c:pt idx="671">
                  <c:v>-1.0733554282200277</c:v>
                </c:pt>
                <c:pt idx="672">
                  <c:v>-1.0741427308447291</c:v>
                </c:pt>
                <c:pt idx="673">
                  <c:v>-1.0737808920870702</c:v>
                </c:pt>
                <c:pt idx="674">
                  <c:v>-1.0742077978829618</c:v>
                </c:pt>
                <c:pt idx="675">
                  <c:v>-1.0753344091274197</c:v>
                </c:pt>
                <c:pt idx="676">
                  <c:v>-1.07641183352348</c:v>
                </c:pt>
                <c:pt idx="677">
                  <c:v>-1.0760424341258839</c:v>
                </c:pt>
                <c:pt idx="678">
                  <c:v>-1.0740346620738559</c:v>
                </c:pt>
                <c:pt idx="679">
                  <c:v>-1.0717977371751866</c:v>
                </c:pt>
                <c:pt idx="680">
                  <c:v>-1.0708538050318881</c:v>
                </c:pt>
                <c:pt idx="681">
                  <c:v>-1.0689064137494158</c:v>
                </c:pt>
                <c:pt idx="682">
                  <c:v>-1.0667344325660935</c:v>
                </c:pt>
                <c:pt idx="683">
                  <c:v>-1.0635712391522238</c:v>
                </c:pt>
                <c:pt idx="684">
                  <c:v>-1.0618001141821898</c:v>
                </c:pt>
                <c:pt idx="685">
                  <c:v>-1.0602350237657585</c:v>
                </c:pt>
                <c:pt idx="686">
                  <c:v>-1.0580703565766925</c:v>
                </c:pt>
                <c:pt idx="687">
                  <c:v>-1.0572100942507361</c:v>
                </c:pt>
                <c:pt idx="688">
                  <c:v>-1.0580293280097806</c:v>
                </c:pt>
                <c:pt idx="689">
                  <c:v>-1.0579364374370619</c:v>
                </c:pt>
                <c:pt idx="690">
                  <c:v>-1.0580027471902724</c:v>
                </c:pt>
                <c:pt idx="691">
                  <c:v>-1.0571713708726798</c:v>
                </c:pt>
                <c:pt idx="692">
                  <c:v>-1.0582627022928079</c:v>
                </c:pt>
                <c:pt idx="693">
                  <c:v>-1.0581677152314626</c:v>
                </c:pt>
                <c:pt idx="694">
                  <c:v>-1.058030950179714</c:v>
                </c:pt>
                <c:pt idx="695">
                  <c:v>-1.0565775143834781</c:v>
                </c:pt>
                <c:pt idx="696">
                  <c:v>-1.0558878644911425</c:v>
                </c:pt>
                <c:pt idx="697">
                  <c:v>-1.0556999109660978</c:v>
                </c:pt>
                <c:pt idx="698">
                  <c:v>-1.0538253940075162</c:v>
                </c:pt>
                <c:pt idx="699">
                  <c:v>-1.0552035174818002</c:v>
                </c:pt>
                <c:pt idx="700">
                  <c:v>-1.0565386107643058</c:v>
                </c:pt>
                <c:pt idx="701">
                  <c:v>-1.0569284343248171</c:v>
                </c:pt>
                <c:pt idx="702">
                  <c:v>-1.0546566849477443</c:v>
                </c:pt>
                <c:pt idx="703">
                  <c:v>-1.0533216675562318</c:v>
                </c:pt>
                <c:pt idx="704">
                  <c:v>-1.0539413269822973</c:v>
                </c:pt>
                <c:pt idx="705">
                  <c:v>-1.0529146546863188</c:v>
                </c:pt>
                <c:pt idx="706">
                  <c:v>-1.0528948945695884</c:v>
                </c:pt>
                <c:pt idx="707">
                  <c:v>-1.0527897286291079</c:v>
                </c:pt>
                <c:pt idx="708">
                  <c:v>-1.0518801656182721</c:v>
                </c:pt>
                <c:pt idx="709">
                  <c:v>-1.0562066256251512</c:v>
                </c:pt>
                <c:pt idx="710">
                  <c:v>-1.0576496074374231</c:v>
                </c:pt>
                <c:pt idx="711">
                  <c:v>-1.0585385850170326</c:v>
                </c:pt>
                <c:pt idx="712">
                  <c:v>-1.0588743077874878</c:v>
                </c:pt>
                <c:pt idx="713">
                  <c:v>-1.05905113379599</c:v>
                </c:pt>
                <c:pt idx="714">
                  <c:v>-1.0606676213859321</c:v>
                </c:pt>
                <c:pt idx="715">
                  <c:v>-1.0617382914838338</c:v>
                </c:pt>
                <c:pt idx="716">
                  <c:v>-1.0637987888017051</c:v>
                </c:pt>
                <c:pt idx="717">
                  <c:v>-1.0687567187701035</c:v>
                </c:pt>
                <c:pt idx="718">
                  <c:v>-1.0673260977029422</c:v>
                </c:pt>
                <c:pt idx="719">
                  <c:v>-1.0665005649916457</c:v>
                </c:pt>
                <c:pt idx="720">
                  <c:v>-1.064755138608364</c:v>
                </c:pt>
                <c:pt idx="721">
                  <c:v>-1.0644411016885182</c:v>
                </c:pt>
                <c:pt idx="722">
                  <c:v>-1.0652109683580893</c:v>
                </c:pt>
                <c:pt idx="723">
                  <c:v>-1.0647878760845109</c:v>
                </c:pt>
                <c:pt idx="724">
                  <c:v>-1.064997600837529</c:v>
                </c:pt>
                <c:pt idx="725">
                  <c:v>-1.074735875855908</c:v>
                </c:pt>
                <c:pt idx="726">
                  <c:v>-1.0751045542891118</c:v>
                </c:pt>
                <c:pt idx="727">
                  <c:v>-1.0757332732021867</c:v>
                </c:pt>
                <c:pt idx="728">
                  <c:v>-1.0760827607011005</c:v>
                </c:pt>
                <c:pt idx="729">
                  <c:v>-1.0769650029552764</c:v>
                </c:pt>
                <c:pt idx="730">
                  <c:v>-1.0754612514321276</c:v>
                </c:pt>
                <c:pt idx="731">
                  <c:v>-1.0736611266172531</c:v>
                </c:pt>
                <c:pt idx="732">
                  <c:v>-1.0742833947961261</c:v>
                </c:pt>
                <c:pt idx="733">
                  <c:v>-1.0750212923858378</c:v>
                </c:pt>
                <c:pt idx="734">
                  <c:v>-1.0753967820354511</c:v>
                </c:pt>
                <c:pt idx="735">
                  <c:v>-1.076143207875262</c:v>
                </c:pt>
                <c:pt idx="736">
                  <c:v>-1.0766431587497465</c:v>
                </c:pt>
                <c:pt idx="737">
                  <c:v>-1.0777960472497881</c:v>
                </c:pt>
                <c:pt idx="738">
                  <c:v>-1.0796894231195751</c:v>
                </c:pt>
                <c:pt idx="739">
                  <c:v>-1.0815247139223179</c:v>
                </c:pt>
                <c:pt idx="740">
                  <c:v>-1.0828192434702544</c:v>
                </c:pt>
                <c:pt idx="741">
                  <c:v>-1.0836807295384441</c:v>
                </c:pt>
                <c:pt idx="742">
                  <c:v>-1.0833682294111782</c:v>
                </c:pt>
                <c:pt idx="743">
                  <c:v>-1.0843040981366978</c:v>
                </c:pt>
                <c:pt idx="744">
                  <c:v>-1.0837127081046838</c:v>
                </c:pt>
                <c:pt idx="745">
                  <c:v>-1.0816480367823402</c:v>
                </c:pt>
                <c:pt idx="746">
                  <c:v>-1.0819946024780871</c:v>
                </c:pt>
                <c:pt idx="747">
                  <c:v>-1.0819320777880677</c:v>
                </c:pt>
                <c:pt idx="748">
                  <c:v>-1.0846744651444438</c:v>
                </c:pt>
                <c:pt idx="749">
                  <c:v>-1.0854849524668282</c:v>
                </c:pt>
                <c:pt idx="750">
                  <c:v>-1.0834639089778051</c:v>
                </c:pt>
                <c:pt idx="751">
                  <c:v>-1.0844759722580621</c:v>
                </c:pt>
                <c:pt idx="752">
                  <c:v>-1.0867182759307081</c:v>
                </c:pt>
                <c:pt idx="753">
                  <c:v>-1.0898054455445418</c:v>
                </c:pt>
                <c:pt idx="754">
                  <c:v>-1.0936158088686625</c:v>
                </c:pt>
                <c:pt idx="755">
                  <c:v>-1.0951144187771842</c:v>
                </c:pt>
                <c:pt idx="756">
                  <c:v>-1.0933647994166618</c:v>
                </c:pt>
                <c:pt idx="757">
                  <c:v>-1.0836151692087865</c:v>
                </c:pt>
                <c:pt idx="758">
                  <c:v>-1.0807231248186062</c:v>
                </c:pt>
                <c:pt idx="759">
                  <c:v>-1.0784333892767126</c:v>
                </c:pt>
                <c:pt idx="760">
                  <c:v>-1.0754848819893819</c:v>
                </c:pt>
                <c:pt idx="761">
                  <c:v>-1.0766419444939161</c:v>
                </c:pt>
                <c:pt idx="762">
                  <c:v>-1.0799062247074858</c:v>
                </c:pt>
                <c:pt idx="763">
                  <c:v>-1.0820553532162218</c:v>
                </c:pt>
                <c:pt idx="764">
                  <c:v>-1.0834134414689345</c:v>
                </c:pt>
                <c:pt idx="765">
                  <c:v>-1.0837409964714908</c:v>
                </c:pt>
                <c:pt idx="766">
                  <c:v>-1.0882921697020738</c:v>
                </c:pt>
                <c:pt idx="767">
                  <c:v>-1.0894128899083881</c:v>
                </c:pt>
                <c:pt idx="768">
                  <c:v>-1.0883823851173702</c:v>
                </c:pt>
                <c:pt idx="769">
                  <c:v>-1.0882273018777104</c:v>
                </c:pt>
                <c:pt idx="770">
                  <c:v>-1.0882821615776692</c:v>
                </c:pt>
                <c:pt idx="771">
                  <c:v>-1.0892040853336338</c:v>
                </c:pt>
                <c:pt idx="772">
                  <c:v>-1.0888522831595111</c:v>
                </c:pt>
                <c:pt idx="773">
                  <c:v>-1.0901103755455086</c:v>
                </c:pt>
                <c:pt idx="774">
                  <c:v>-1.0925454233619851</c:v>
                </c:pt>
                <c:pt idx="775">
                  <c:v>-1.0926943309722639</c:v>
                </c:pt>
                <c:pt idx="776">
                  <c:v>-1.0919043057582618</c:v>
                </c:pt>
                <c:pt idx="777">
                  <c:v>-1.0928205946081562</c:v>
                </c:pt>
                <c:pt idx="778">
                  <c:v>-1.0924035356683401</c:v>
                </c:pt>
                <c:pt idx="779">
                  <c:v>-1.0919618406156513</c:v>
                </c:pt>
                <c:pt idx="780">
                  <c:v>-1.0917680719434486</c:v>
                </c:pt>
                <c:pt idx="781">
                  <c:v>-1.093298869118428</c:v>
                </c:pt>
                <c:pt idx="782">
                  <c:v>-1.0938279621333891</c:v>
                </c:pt>
                <c:pt idx="783">
                  <c:v>-1.0958008717615135</c:v>
                </c:pt>
                <c:pt idx="784">
                  <c:v>-1.0957789108060467</c:v>
                </c:pt>
                <c:pt idx="785">
                  <c:v>-1.0966902382824468</c:v>
                </c:pt>
                <c:pt idx="786">
                  <c:v>-1.0972651220239555</c:v>
                </c:pt>
                <c:pt idx="787">
                  <c:v>-1.097455769679158</c:v>
                </c:pt>
                <c:pt idx="788">
                  <c:v>-1.0994883485988121</c:v>
                </c:pt>
                <c:pt idx="789">
                  <c:v>-1.098610631344954</c:v>
                </c:pt>
                <c:pt idx="790">
                  <c:v>-1.0981811262826418</c:v>
                </c:pt>
                <c:pt idx="791">
                  <c:v>-1.0977778225849164</c:v>
                </c:pt>
                <c:pt idx="792">
                  <c:v>-1.0979999934604032</c:v>
                </c:pt>
                <c:pt idx="793">
                  <c:v>-1.0968446764486828</c:v>
                </c:pt>
                <c:pt idx="794">
                  <c:v>-1.0971312692889796</c:v>
                </c:pt>
                <c:pt idx="795">
                  <c:v>-1.0959351798424422</c:v>
                </c:pt>
                <c:pt idx="796">
                  <c:v>-1.0944292749124278</c:v>
                </c:pt>
                <c:pt idx="797">
                  <c:v>-1.092656271640394</c:v>
                </c:pt>
                <c:pt idx="798">
                  <c:v>-1.0925622047573285</c:v>
                </c:pt>
                <c:pt idx="799">
                  <c:v>-1.0942242743736017</c:v>
                </c:pt>
                <c:pt idx="800">
                  <c:v>-1.0952048618654402</c:v>
                </c:pt>
                <c:pt idx="801">
                  <c:v>-1.09740099535658</c:v>
                </c:pt>
                <c:pt idx="802">
                  <c:v>-1.0965127482277541</c:v>
                </c:pt>
                <c:pt idx="803">
                  <c:v>-1.0965405717622503</c:v>
                </c:pt>
                <c:pt idx="804">
                  <c:v>-1.0948696703319172</c:v>
                </c:pt>
                <c:pt idx="805">
                  <c:v>-1.0940363303349299</c:v>
                </c:pt>
                <c:pt idx="806">
                  <c:v>-1.0926597815987145</c:v>
                </c:pt>
                <c:pt idx="807">
                  <c:v>-1.0911849065975621</c:v>
                </c:pt>
                <c:pt idx="808">
                  <c:v>-1.0895805141342549</c:v>
                </c:pt>
                <c:pt idx="809">
                  <c:v>-1.0891954053015667</c:v>
                </c:pt>
                <c:pt idx="810">
                  <c:v>-1.0889574965318498</c:v>
                </c:pt>
                <c:pt idx="811">
                  <c:v>-1.0901849099848298</c:v>
                </c:pt>
                <c:pt idx="812">
                  <c:v>-1.0918711888271542</c:v>
                </c:pt>
                <c:pt idx="813">
                  <c:v>-1.0938654048509591</c:v>
                </c:pt>
                <c:pt idx="814">
                  <c:v>-1.0947792367300337</c:v>
                </c:pt>
                <c:pt idx="815">
                  <c:v>-1.0958152815633895</c:v>
                </c:pt>
                <c:pt idx="816">
                  <c:v>-1.0986154693956276</c:v>
                </c:pt>
                <c:pt idx="817">
                  <c:v>-1.1026562567404596</c:v>
                </c:pt>
                <c:pt idx="818">
                  <c:v>-1.103758146494684</c:v>
                </c:pt>
                <c:pt idx="819">
                  <c:v>-1.102194735166421</c:v>
                </c:pt>
                <c:pt idx="820">
                  <c:v>-1.0998571788139788</c:v>
                </c:pt>
                <c:pt idx="821">
                  <c:v>-1.0963322320198188</c:v>
                </c:pt>
                <c:pt idx="822">
                  <c:v>-1.0921486178303326</c:v>
                </c:pt>
                <c:pt idx="823">
                  <c:v>-1.0893185574068411</c:v>
                </c:pt>
                <c:pt idx="824">
                  <c:v>-1.0885265021088486</c:v>
                </c:pt>
                <c:pt idx="825">
                  <c:v>-1.0880280311086781</c:v>
                </c:pt>
                <c:pt idx="826">
                  <c:v>-1.0872707433708229</c:v>
                </c:pt>
                <c:pt idx="827">
                  <c:v>-1.0867550261429961</c:v>
                </c:pt>
                <c:pt idx="828">
                  <c:v>-1.0857174445170881</c:v>
                </c:pt>
                <c:pt idx="829">
                  <c:v>-1.0841339979672284</c:v>
                </c:pt>
                <c:pt idx="830">
                  <c:v>-1.0834111267937228</c:v>
                </c:pt>
                <c:pt idx="831">
                  <c:v>-1.0825726926139794</c:v>
                </c:pt>
                <c:pt idx="832">
                  <c:v>-1.0823278208458496</c:v>
                </c:pt>
                <c:pt idx="833">
                  <c:v>-1.0791879639116395</c:v>
                </c:pt>
                <c:pt idx="834">
                  <c:v>-1.0797035673029978</c:v>
                </c:pt>
                <c:pt idx="835">
                  <c:v>-1.0802718675010681</c:v>
                </c:pt>
                <c:pt idx="836">
                  <c:v>-1.0818036892044038</c:v>
                </c:pt>
                <c:pt idx="837">
                  <c:v>-1.0843720680053099</c:v>
                </c:pt>
                <c:pt idx="838">
                  <c:v>-1.0867371158691554</c:v>
                </c:pt>
                <c:pt idx="839">
                  <c:v>-1.0883406830179319</c:v>
                </c:pt>
                <c:pt idx="840">
                  <c:v>-1.0880627891824446</c:v>
                </c:pt>
                <c:pt idx="841">
                  <c:v>-1.0887280496075959</c:v>
                </c:pt>
                <c:pt idx="842">
                  <c:v>-1.0868343986329565</c:v>
                </c:pt>
                <c:pt idx="843">
                  <c:v>-1.0843023146984201</c:v>
                </c:pt>
                <c:pt idx="844">
                  <c:v>-1.0826920311969561</c:v>
                </c:pt>
                <c:pt idx="845">
                  <c:v>-1.0826740924640157</c:v>
                </c:pt>
                <c:pt idx="846">
                  <c:v>-1.0826270210769753</c:v>
                </c:pt>
                <c:pt idx="847">
                  <c:v>-1.0812059433019243</c:v>
                </c:pt>
                <c:pt idx="848">
                  <c:v>-1.0815858441153807</c:v>
                </c:pt>
                <c:pt idx="849">
                  <c:v>-1.083861425987491</c:v>
                </c:pt>
                <c:pt idx="850">
                  <c:v>-1.0814197092501978</c:v>
                </c:pt>
                <c:pt idx="851">
                  <c:v>-1.0745108116363742</c:v>
                </c:pt>
                <c:pt idx="852">
                  <c:v>-1.0663627279796373</c:v>
                </c:pt>
                <c:pt idx="853">
                  <c:v>-1.0851377416976504</c:v>
                </c:pt>
                <c:pt idx="854">
                  <c:v>-1.084992030995352</c:v>
                </c:pt>
                <c:pt idx="855">
                  <c:v>-1.0916734358779498</c:v>
                </c:pt>
                <c:pt idx="856">
                  <c:v>-1.091943579345994</c:v>
                </c:pt>
                <c:pt idx="857">
                  <c:v>-1.0777956677948293</c:v>
                </c:pt>
                <c:pt idx="858">
                  <c:v>-1.0795387984756371</c:v>
                </c:pt>
                <c:pt idx="859">
                  <c:v>-1.0667946615536437</c:v>
                </c:pt>
                <c:pt idx="860">
                  <c:v>-1.0708026355313507</c:v>
                </c:pt>
                <c:pt idx="861">
                  <c:v>-1.0693064351618062</c:v>
                </c:pt>
                <c:pt idx="862">
                  <c:v>-1.0669199196339181</c:v>
                </c:pt>
                <c:pt idx="863">
                  <c:v>-1.0658972316149538</c:v>
                </c:pt>
                <c:pt idx="864">
                  <c:v>-1.0680903674119406</c:v>
                </c:pt>
                <c:pt idx="865">
                  <c:v>-1.0582392709493984</c:v>
                </c:pt>
                <c:pt idx="866">
                  <c:v>-1.0524126452687041</c:v>
                </c:pt>
                <c:pt idx="867">
                  <c:v>-1.0557081830841053</c:v>
                </c:pt>
                <c:pt idx="868">
                  <c:v>-1.0547041832215882</c:v>
                </c:pt>
                <c:pt idx="869">
                  <c:v>-1.0527325732266781</c:v>
                </c:pt>
                <c:pt idx="870">
                  <c:v>-1.0506275753291159</c:v>
                </c:pt>
                <c:pt idx="871">
                  <c:v>-1.0501612915953853</c:v>
                </c:pt>
                <c:pt idx="872">
                  <c:v>-1.0485011192538849</c:v>
                </c:pt>
                <c:pt idx="873">
                  <c:v>-1.0485457811019643</c:v>
                </c:pt>
                <c:pt idx="874">
                  <c:v>-1.0446958595989173</c:v>
                </c:pt>
                <c:pt idx="875">
                  <c:v>-1.0419198335608826</c:v>
                </c:pt>
                <c:pt idx="876">
                  <c:v>-1.0409897040915161</c:v>
                </c:pt>
                <c:pt idx="877">
                  <c:v>-1.040883703350147</c:v>
                </c:pt>
                <c:pt idx="878">
                  <c:v>-1.0395449862728299</c:v>
                </c:pt>
                <c:pt idx="879">
                  <c:v>-1.0388636938758804</c:v>
                </c:pt>
                <c:pt idx="880">
                  <c:v>-1.0382521642721823</c:v>
                </c:pt>
                <c:pt idx="881">
                  <c:v>-1.0397468088764299</c:v>
                </c:pt>
                <c:pt idx="882">
                  <c:v>-1.0392713992510778</c:v>
                </c:pt>
                <c:pt idx="883">
                  <c:v>-1.036120803741682</c:v>
                </c:pt>
                <c:pt idx="884">
                  <c:v>-1.0373304207573142</c:v>
                </c:pt>
                <c:pt idx="885">
                  <c:v>-1.0373561857487061</c:v>
                </c:pt>
                <c:pt idx="886">
                  <c:v>-1.0375264566728768</c:v>
                </c:pt>
                <c:pt idx="887">
                  <c:v>-1.0371288637721818</c:v>
                </c:pt>
                <c:pt idx="888">
                  <c:v>-1.0373938751119738</c:v>
                </c:pt>
                <c:pt idx="889">
                  <c:v>-1.0385221654446326</c:v>
                </c:pt>
                <c:pt idx="890">
                  <c:v>-1.0397216984448605</c:v>
                </c:pt>
                <c:pt idx="891">
                  <c:v>-1.0408399427075918</c:v>
                </c:pt>
                <c:pt idx="892">
                  <c:v>-1.0427780088845964</c:v>
                </c:pt>
                <c:pt idx="893">
                  <c:v>-1.0428884587352911</c:v>
                </c:pt>
                <c:pt idx="894">
                  <c:v>-1.0462355739653209</c:v>
                </c:pt>
                <c:pt idx="895">
                  <c:v>-1.0427540083587561</c:v>
                </c:pt>
                <c:pt idx="896">
                  <c:v>-1.0402533432943812</c:v>
                </c:pt>
                <c:pt idx="897">
                  <c:v>-1.0412175478185761</c:v>
                </c:pt>
                <c:pt idx="898">
                  <c:v>-1.0401228013038821</c:v>
                </c:pt>
                <c:pt idx="899">
                  <c:v>-1.0377714517638594</c:v>
                </c:pt>
                <c:pt idx="900">
                  <c:v>-1.03543010086186</c:v>
                </c:pt>
                <c:pt idx="901">
                  <c:v>-1.0424284265219521</c:v>
                </c:pt>
                <c:pt idx="902">
                  <c:v>-1.0397474729226133</c:v>
                </c:pt>
                <c:pt idx="903">
                  <c:v>-1.0344215854854166</c:v>
                </c:pt>
                <c:pt idx="904">
                  <c:v>-1.040004344953644</c:v>
                </c:pt>
                <c:pt idx="905">
                  <c:v>-1.0388913656283876</c:v>
                </c:pt>
                <c:pt idx="906">
                  <c:v>-1.034929106486246</c:v>
                </c:pt>
                <c:pt idx="907">
                  <c:v>-1.0316927162117793</c:v>
                </c:pt>
                <c:pt idx="908">
                  <c:v>-1.0343795798220161</c:v>
                </c:pt>
                <c:pt idx="909">
                  <c:v>-1.034561424122302</c:v>
                </c:pt>
                <c:pt idx="910">
                  <c:v>-1.0322715367984341</c:v>
                </c:pt>
                <c:pt idx="911">
                  <c:v>-1.0330513167286739</c:v>
                </c:pt>
                <c:pt idx="912">
                  <c:v>-1.0338040699798512</c:v>
                </c:pt>
                <c:pt idx="913">
                  <c:v>-1.0304692016584478</c:v>
                </c:pt>
                <c:pt idx="914">
                  <c:v>-1.0322749424066444</c:v>
                </c:pt>
                <c:pt idx="915">
                  <c:v>-1.0265640694596099</c:v>
                </c:pt>
                <c:pt idx="916">
                  <c:v>-1.027562415443299</c:v>
                </c:pt>
                <c:pt idx="917">
                  <c:v>-1.0346387285827781</c:v>
                </c:pt>
                <c:pt idx="918">
                  <c:v>-1.020415542655144</c:v>
                </c:pt>
                <c:pt idx="919">
                  <c:v>-1.0246317899706696</c:v>
                </c:pt>
                <c:pt idx="920">
                  <c:v>-1.0289193653311486</c:v>
                </c:pt>
                <c:pt idx="921">
                  <c:v>-1.0189242562272338</c:v>
                </c:pt>
                <c:pt idx="922">
                  <c:v>-1.0180959345220248</c:v>
                </c:pt>
                <c:pt idx="923">
                  <c:v>-1.0227384330736129</c:v>
                </c:pt>
                <c:pt idx="924">
                  <c:v>-1.020205058992218</c:v>
                </c:pt>
                <c:pt idx="925">
                  <c:v>-1.0157227378630154</c:v>
                </c:pt>
                <c:pt idx="926">
                  <c:v>-1.012818778587274</c:v>
                </c:pt>
                <c:pt idx="927">
                  <c:v>-1.0130576739398691</c:v>
                </c:pt>
                <c:pt idx="928">
                  <c:v>-1.0097993606554474</c:v>
                </c:pt>
                <c:pt idx="929">
                  <c:v>-1.0103703834428046</c:v>
                </c:pt>
                <c:pt idx="930">
                  <c:v>-1.0141471365443682</c:v>
                </c:pt>
                <c:pt idx="931">
                  <c:v>-1.0186463339326224</c:v>
                </c:pt>
                <c:pt idx="932">
                  <c:v>-1.0211601660839165</c:v>
                </c:pt>
                <c:pt idx="933">
                  <c:v>-1.0226354489991394</c:v>
                </c:pt>
                <c:pt idx="934">
                  <c:v>-1.0249288747404535</c:v>
                </c:pt>
                <c:pt idx="935">
                  <c:v>-1.0269043456895286</c:v>
                </c:pt>
                <c:pt idx="936">
                  <c:v>-1.0266208548934657</c:v>
                </c:pt>
                <c:pt idx="937">
                  <c:v>-1.0296603459923668</c:v>
                </c:pt>
                <c:pt idx="938">
                  <c:v>-1.0295473917389728</c:v>
                </c:pt>
                <c:pt idx="939">
                  <c:v>-1.0301760347610716</c:v>
                </c:pt>
                <c:pt idx="940">
                  <c:v>-1.0316092645810357</c:v>
                </c:pt>
                <c:pt idx="941">
                  <c:v>-1.0314643127886538</c:v>
                </c:pt>
                <c:pt idx="942">
                  <c:v>-1.0320206981011761</c:v>
                </c:pt>
                <c:pt idx="943">
                  <c:v>-1.0323518104939353</c:v>
                </c:pt>
                <c:pt idx="944">
                  <c:v>-1.0323575876956017</c:v>
                </c:pt>
                <c:pt idx="945">
                  <c:v>-1.0320998429181856</c:v>
                </c:pt>
                <c:pt idx="946">
                  <c:v>-1.0328359950150912</c:v>
                </c:pt>
                <c:pt idx="947">
                  <c:v>-1.0321253612638241</c:v>
                </c:pt>
                <c:pt idx="948">
                  <c:v>-1.0316290816160176</c:v>
                </c:pt>
                <c:pt idx="949">
                  <c:v>-1.0335403108413879</c:v>
                </c:pt>
                <c:pt idx="950">
                  <c:v>-1.0351813301940918</c:v>
                </c:pt>
                <c:pt idx="951">
                  <c:v>-1.0357447828551163</c:v>
                </c:pt>
                <c:pt idx="952">
                  <c:v>-1.0355935226241382</c:v>
                </c:pt>
                <c:pt idx="953">
                  <c:v>-1.0357352016175412</c:v>
                </c:pt>
                <c:pt idx="954">
                  <c:v>-1.0344290986934914</c:v>
                </c:pt>
                <c:pt idx="955">
                  <c:v>-1.03440108543154</c:v>
                </c:pt>
                <c:pt idx="956">
                  <c:v>-1.0353850310997221</c:v>
                </c:pt>
                <c:pt idx="957">
                  <c:v>-1.0347438850368746</c:v>
                </c:pt>
                <c:pt idx="958">
                  <c:v>-1.0371381414458085</c:v>
                </c:pt>
                <c:pt idx="959">
                  <c:v>-1.0383089117605397</c:v>
                </c:pt>
                <c:pt idx="960">
                  <c:v>-1.0397475298408687</c:v>
                </c:pt>
                <c:pt idx="961">
                  <c:v>-1.0403710217619579</c:v>
                </c:pt>
                <c:pt idx="962">
                  <c:v>-1.0409492636798059</c:v>
                </c:pt>
                <c:pt idx="963">
                  <c:v>-1.039908285932055</c:v>
                </c:pt>
                <c:pt idx="964">
                  <c:v>-1.0375107662105307</c:v>
                </c:pt>
                <c:pt idx="965">
                  <c:v>-1.0361206329869499</c:v>
                </c:pt>
                <c:pt idx="966">
                  <c:v>-1.0362341089909108</c:v>
                </c:pt>
                <c:pt idx="967">
                  <c:v>-1.0376033721920217</c:v>
                </c:pt>
                <c:pt idx="968">
                  <c:v>-1.0433671221868801</c:v>
                </c:pt>
                <c:pt idx="969">
                  <c:v>-1.0449144161659798</c:v>
                </c:pt>
                <c:pt idx="970">
                  <c:v>-1.0395260324978872</c:v>
                </c:pt>
                <c:pt idx="971">
                  <c:v>-1.0402607806114759</c:v>
                </c:pt>
                <c:pt idx="972">
                  <c:v>-1.0451042764521621</c:v>
                </c:pt>
                <c:pt idx="973">
                  <c:v>-1.0381037973852039</c:v>
                </c:pt>
                <c:pt idx="974">
                  <c:v>-1.0367375603373721</c:v>
                </c:pt>
                <c:pt idx="975">
                  <c:v>-1.0367618549407922</c:v>
                </c:pt>
                <c:pt idx="976">
                  <c:v>-1.0352254323461239</c:v>
                </c:pt>
                <c:pt idx="977">
                  <c:v>-1.0375256787902174</c:v>
                </c:pt>
                <c:pt idx="978">
                  <c:v>-1.0345995688315401</c:v>
                </c:pt>
                <c:pt idx="979">
                  <c:v>-1.033746335908603</c:v>
                </c:pt>
                <c:pt idx="980">
                  <c:v>-1.0343213050274866</c:v>
                </c:pt>
                <c:pt idx="981">
                  <c:v>-1.0324246278995852</c:v>
                </c:pt>
                <c:pt idx="982">
                  <c:v>-1.0336927189236178</c:v>
                </c:pt>
                <c:pt idx="983">
                  <c:v>-1.0345156144229859</c:v>
                </c:pt>
                <c:pt idx="984">
                  <c:v>-1.034226393857137</c:v>
                </c:pt>
                <c:pt idx="985">
                  <c:v>-1.037846991758812</c:v>
                </c:pt>
                <c:pt idx="986">
                  <c:v>-1.0386035680186021</c:v>
                </c:pt>
                <c:pt idx="987">
                  <c:v>-1.0394136189677994</c:v>
                </c:pt>
                <c:pt idx="988">
                  <c:v>-1.0407818386677841</c:v>
                </c:pt>
                <c:pt idx="989">
                  <c:v>-1.0408452076450772</c:v>
                </c:pt>
                <c:pt idx="990">
                  <c:v>-1.040960704246686</c:v>
                </c:pt>
                <c:pt idx="991">
                  <c:v>-1.0403292247987821</c:v>
                </c:pt>
                <c:pt idx="992">
                  <c:v>-1.0409075141485167</c:v>
                </c:pt>
                <c:pt idx="993">
                  <c:v>-1.0424290621089938</c:v>
                </c:pt>
                <c:pt idx="994">
                  <c:v>-1.0420431659072469</c:v>
                </c:pt>
                <c:pt idx="995">
                  <c:v>-1.0425535138474942</c:v>
                </c:pt>
                <c:pt idx="996">
                  <c:v>-1.0436553846289769</c:v>
                </c:pt>
                <c:pt idx="997">
                  <c:v>-1.0446579330762558</c:v>
                </c:pt>
                <c:pt idx="998">
                  <c:v>-1.0462657026886433</c:v>
                </c:pt>
                <c:pt idx="999">
                  <c:v>-1.0482450440782594</c:v>
                </c:pt>
                <c:pt idx="1000">
                  <c:v>-1.0494365990380878</c:v>
                </c:pt>
                <c:pt idx="1001">
                  <c:v>-1.0509124606221161</c:v>
                </c:pt>
                <c:pt idx="1002">
                  <c:v>-1.0502528730485099</c:v>
                </c:pt>
                <c:pt idx="1003">
                  <c:v>-1.0495905723719972</c:v>
                </c:pt>
                <c:pt idx="1004">
                  <c:v>-1.0486382637605942</c:v>
                </c:pt>
                <c:pt idx="1005">
                  <c:v>-1.0490768283099214</c:v>
                </c:pt>
                <c:pt idx="1006">
                  <c:v>-1.0493092444691829</c:v>
                </c:pt>
                <c:pt idx="1007">
                  <c:v>-1.0507740639140479</c:v>
                </c:pt>
                <c:pt idx="1008">
                  <c:v>-1.0531913437523155</c:v>
                </c:pt>
                <c:pt idx="1009">
                  <c:v>-1.0525634027218587</c:v>
                </c:pt>
                <c:pt idx="1010">
                  <c:v>-1.0540595841186775</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-1.0516627948479418</c:v>
                </c:pt>
                <c:pt idx="1020">
                  <c:v>-1.0519068982197675</c:v>
                </c:pt>
                <c:pt idx="1021">
                  <c:v>-1.0522559493454953</c:v>
                </c:pt>
                <c:pt idx="1022">
                  <c:v>-1.0521845928413995</c:v>
                </c:pt>
                <c:pt idx="1023">
                  <c:v>-1.0527289778910081</c:v>
                </c:pt>
                <c:pt idx="1024">
                  <c:v>-1.0530955029173299</c:v>
                </c:pt>
                <c:pt idx="1025">
                  <c:v>-1.0521688264880729</c:v>
                </c:pt>
                <c:pt idx="1026">
                  <c:v>-1.0517328042869281</c:v>
                </c:pt>
                <c:pt idx="1027">
                  <c:v>-1.051073548736412</c:v>
                </c:pt>
                <c:pt idx="1028">
                  <c:v>-1.052221409458298</c:v>
                </c:pt>
                <c:pt idx="1029">
                  <c:v>-1.0537775257650861</c:v>
                </c:pt>
                <c:pt idx="1030">
                  <c:v>-1.0542413999598352</c:v>
                </c:pt>
                <c:pt idx="1031">
                  <c:v>-1.0567171917519877</c:v>
                </c:pt>
                <c:pt idx="1032">
                  <c:v>-1.0594679650628365</c:v>
                </c:pt>
                <c:pt idx="1033">
                  <c:v>-1.0599508309780401</c:v>
                </c:pt>
                <c:pt idx="1034">
                  <c:v>-1.0588036627614479</c:v>
                </c:pt>
                <c:pt idx="1035">
                  <c:v>-1.060113465371276</c:v>
                </c:pt>
                <c:pt idx="1036">
                  <c:v>-1.0589901553849168</c:v>
                </c:pt>
                <c:pt idx="1037">
                  <c:v>-1.0602932511284278</c:v>
                </c:pt>
                <c:pt idx="1038">
                  <c:v>-1.0609124836676784</c:v>
                </c:pt>
                <c:pt idx="1039">
                  <c:v>-1.0627598126788342</c:v>
                </c:pt>
                <c:pt idx="1040">
                  <c:v>-1.0626322494097167</c:v>
                </c:pt>
                <c:pt idx="1041">
                  <c:v>-1.0606135395686374</c:v>
                </c:pt>
                <c:pt idx="1042">
                  <c:v>-1.0610117585700038</c:v>
                </c:pt>
                <c:pt idx="1043">
                  <c:v>-1.0628172147269765</c:v>
                </c:pt>
                <c:pt idx="1044">
                  <c:v>-1.0616593458806698</c:v>
                </c:pt>
                <c:pt idx="1045">
                  <c:v>-1.0615313652111098</c:v>
                </c:pt>
                <c:pt idx="1046">
                  <c:v>-1.0625916761887595</c:v>
                </c:pt>
                <c:pt idx="1047">
                  <c:v>-1.0631859216192958</c:v>
                </c:pt>
                <c:pt idx="1048">
                  <c:v>-1.0645692720855617</c:v>
                </c:pt>
                <c:pt idx="1049">
                  <c:v>-1.0655324900268959</c:v>
                </c:pt>
                <c:pt idx="1050">
                  <c:v>-1.0642410150913264</c:v>
                </c:pt>
                <c:pt idx="1051">
                  <c:v>-1.0610226678999179</c:v>
                </c:pt>
                <c:pt idx="1052">
                  <c:v>-1.0564957797863883</c:v>
                </c:pt>
                <c:pt idx="1053">
                  <c:v>-1.0544160251296262</c:v>
                </c:pt>
                <c:pt idx="1054">
                  <c:v>-1.0513267400543891</c:v>
                </c:pt>
                <c:pt idx="1055">
                  <c:v>-1.0489531923995798</c:v>
                </c:pt>
                <c:pt idx="1056">
                  <c:v>-1.0475807322904698</c:v>
                </c:pt>
                <c:pt idx="1057">
                  <c:v>-1.0488264354722219</c:v>
                </c:pt>
                <c:pt idx="1058">
                  <c:v>-1.0500880283301661</c:v>
                </c:pt>
                <c:pt idx="1059">
                  <c:v>-1.0497627215981993</c:v>
                </c:pt>
                <c:pt idx="1060">
                  <c:v>-1.0494767833177008</c:v>
                </c:pt>
                <c:pt idx="1061">
                  <c:v>-1.0517434859438737</c:v>
                </c:pt>
                <c:pt idx="1062">
                  <c:v>-1.0514054674709428</c:v>
                </c:pt>
                <c:pt idx="1063">
                  <c:v>-1.0500677938947547</c:v>
                </c:pt>
                <c:pt idx="1064">
                  <c:v>-1.0480827037626181</c:v>
                </c:pt>
                <c:pt idx="1065">
                  <c:v>-1.0477072141129735</c:v>
                </c:pt>
                <c:pt idx="1066">
                  <c:v>-1.0487819348925194</c:v>
                </c:pt>
                <c:pt idx="1067">
                  <c:v>-1.0494014709957327</c:v>
                </c:pt>
                <c:pt idx="1068">
                  <c:v>-1.0508213250285499</c:v>
                </c:pt>
                <c:pt idx="1069">
                  <c:v>-1.0508531897583158</c:v>
                </c:pt>
                <c:pt idx="1070">
                  <c:v>-1.0481879550804365</c:v>
                </c:pt>
                <c:pt idx="1071">
                  <c:v>-1.0455916863404267</c:v>
                </c:pt>
                <c:pt idx="1072">
                  <c:v>-1.0444701313332161</c:v>
                </c:pt>
                <c:pt idx="1073">
                  <c:v>-1.0435273090956656</c:v>
                </c:pt>
                <c:pt idx="1074">
                  <c:v>-1.0437966367355498</c:v>
                </c:pt>
                <c:pt idx="1075">
                  <c:v>-1.0443979495146041</c:v>
                </c:pt>
                <c:pt idx="1076">
                  <c:v>-1.0430662333811818</c:v>
                </c:pt>
                <c:pt idx="1077">
                  <c:v>-1.0434028573571488</c:v>
                </c:pt>
                <c:pt idx="1078">
                  <c:v>-1.0432021162001774</c:v>
                </c:pt>
                <c:pt idx="1079">
                  <c:v>-1.0409209847993708</c:v>
                </c:pt>
                <c:pt idx="1080">
                  <c:v>-1.0391428019672182</c:v>
                </c:pt>
                <c:pt idx="1081">
                  <c:v>-1.0378494866751138</c:v>
                </c:pt>
                <c:pt idx="1082">
                  <c:v>-1.0368003221867361</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-1.0445156943868041</c:v>
                </c:pt>
                <c:pt idx="1091">
                  <c:v>-1.0451731854717821</c:v>
                </c:pt>
                <c:pt idx="1092">
                  <c:v>-1.0439064035673478</c:v>
                </c:pt>
                <c:pt idx="1093">
                  <c:v>-1.0430614143032813</c:v>
                </c:pt>
                <c:pt idx="1094">
                  <c:v>-1.0416936025173666</c:v>
                </c:pt>
                <c:pt idx="1095">
                  <c:v>-1.0403325260568888</c:v>
                </c:pt>
                <c:pt idx="1096">
                  <c:v>-1.038926341888768</c:v>
                </c:pt>
                <c:pt idx="1097">
                  <c:v>-1.0385174317440846</c:v>
                </c:pt>
                <c:pt idx="1098">
                  <c:v>-1.0402548800869482</c:v>
                </c:pt>
                <c:pt idx="1099">
                  <c:v>-1.0419263412133386</c:v>
                </c:pt>
                <c:pt idx="1100">
                  <c:v>-1.0420388685799082</c:v>
                </c:pt>
                <c:pt idx="1101">
                  <c:v>-1.0409907570790264</c:v>
                </c:pt>
                <c:pt idx="1102">
                  <c:v>-1.0414397566395881</c:v>
                </c:pt>
                <c:pt idx="1103">
                  <c:v>-1.042739902120843</c:v>
                </c:pt>
                <c:pt idx="1104">
                  <c:v>-1.0409345123684921</c:v>
                </c:pt>
                <c:pt idx="1105">
                  <c:v>-1.0435710033335959</c:v>
                </c:pt>
                <c:pt idx="1106">
                  <c:v>-1.0450018236145979</c:v>
                </c:pt>
                <c:pt idx="1107">
                  <c:v>-1.0455132530014575</c:v>
                </c:pt>
                <c:pt idx="1108">
                  <c:v>-1.0468067295618941</c:v>
                </c:pt>
                <c:pt idx="1109">
                  <c:v>-1.0469393111227978</c:v>
                </c:pt>
                <c:pt idx="1110">
                  <c:v>-1.0477096046791816</c:v>
                </c:pt>
                <c:pt idx="1111">
                  <c:v>-1.0469578664700405</c:v>
                </c:pt>
                <c:pt idx="1112">
                  <c:v>-1.0472574556425087</c:v>
                </c:pt>
                <c:pt idx="1113">
                  <c:v>-1.0479763709981278</c:v>
                </c:pt>
                <c:pt idx="1114">
                  <c:v>-1.0480402901851278</c:v>
                </c:pt>
                <c:pt idx="1115">
                  <c:v>-1.0481245007257769</c:v>
                </c:pt>
                <c:pt idx="1116">
                  <c:v>-1.0505702017400722</c:v>
                </c:pt>
                <c:pt idx="1117">
                  <c:v>-1.0504303061849498</c:v>
                </c:pt>
                <c:pt idx="1118">
                  <c:v>-1.0491670437252061</c:v>
                </c:pt>
                <c:pt idx="1119">
                  <c:v>-1.0497101481143432</c:v>
                </c:pt>
                <c:pt idx="1120">
                  <c:v>-1.049545341341485</c:v>
                </c:pt>
                <c:pt idx="1121">
                  <c:v>-1.0500135602954701</c:v>
                </c:pt>
                <c:pt idx="1122">
                  <c:v>-1.0520582058826307</c:v>
                </c:pt>
                <c:pt idx="1123">
                  <c:v>-1.0526713956017488</c:v>
                </c:pt>
                <c:pt idx="1124">
                  <c:v>-1.0527632237005946</c:v>
                </c:pt>
                <c:pt idx="1125">
                  <c:v>-1.0517823705902742</c:v>
                </c:pt>
                <c:pt idx="1126">
                  <c:v>-1.0528535529523566</c:v>
                </c:pt>
                <c:pt idx="1127">
                  <c:v>-1.0538419856753758</c:v>
                </c:pt>
                <c:pt idx="1128">
                  <c:v>-1.0536258481336338</c:v>
                </c:pt>
                <c:pt idx="1129">
                  <c:v>-1.0538357436413859</c:v>
                </c:pt>
                <c:pt idx="1130">
                  <c:v>-1.0527579777358531</c:v>
                </c:pt>
                <c:pt idx="1131">
                  <c:v>-1.0514534210907576</c:v>
                </c:pt>
                <c:pt idx="1132">
                  <c:v>-1.0526270088585221</c:v>
                </c:pt>
                <c:pt idx="1133">
                  <c:v>-1.0521170498596053</c:v>
                </c:pt>
                <c:pt idx="1134">
                  <c:v>-1.0542605814077621</c:v>
                </c:pt>
                <c:pt idx="1135">
                  <c:v>-1.054060589674308</c:v>
                </c:pt>
                <c:pt idx="1136">
                  <c:v>-1.0519714340210555</c:v>
                </c:pt>
                <c:pt idx="1137">
                  <c:v>-1.049198016735815</c:v>
                </c:pt>
                <c:pt idx="1138">
                  <c:v>-1.0488871577512262</c:v>
                </c:pt>
                <c:pt idx="1139">
                  <c:v>-1.046597972419022</c:v>
                </c:pt>
                <c:pt idx="1140">
                  <c:v>-1.04539558402027</c:v>
                </c:pt>
                <c:pt idx="1141">
                  <c:v>-1.0473579448006822</c:v>
                </c:pt>
                <c:pt idx="1142">
                  <c:v>-1.0430246640909908</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-1.0493202866083338</c:v>
                </c:pt>
                <c:pt idx="1151">
                  <c:v>-1.0497562993231058</c:v>
                </c:pt>
                <c:pt idx="1152">
                  <c:v>-1.0462221317735778</c:v>
                </c:pt>
                <c:pt idx="1153">
                  <c:v>-1.0512908910476138</c:v>
                </c:pt>
                <c:pt idx="1154">
                  <c:v>-1.0481780323333822</c:v>
                </c:pt>
                <c:pt idx="1155">
                  <c:v>-1.0516268604637986</c:v>
                </c:pt>
                <c:pt idx="1156">
                  <c:v>-1.0544950655965142</c:v>
                </c:pt>
                <c:pt idx="1157">
                  <c:v>-1.0538741634554598</c:v>
                </c:pt>
                <c:pt idx="1158">
                  <c:v>-1.0559036403308522</c:v>
                </c:pt>
                <c:pt idx="1159">
                  <c:v>-1.0582541645563484</c:v>
                </c:pt>
                <c:pt idx="1160">
                  <c:v>-1.0567951223131473</c:v>
                </c:pt>
                <c:pt idx="1161">
                  <c:v>-1.0585142904136118</c:v>
                </c:pt>
                <c:pt idx="1162">
                  <c:v>-1.0586788884862148</c:v>
                </c:pt>
                <c:pt idx="1163">
                  <c:v>-1.0601473601850433</c:v>
                </c:pt>
                <c:pt idx="1164">
                  <c:v>-1.0597781220557891</c:v>
                </c:pt>
                <c:pt idx="1165">
                  <c:v>-1.057477002865284</c:v>
                </c:pt>
                <c:pt idx="1166">
                  <c:v>-1.057743218974563</c:v>
                </c:pt>
                <c:pt idx="1167">
                  <c:v>-1.0562155523029446</c:v>
                </c:pt>
                <c:pt idx="1168">
                  <c:v>-1.0546431384058941</c:v>
                </c:pt>
                <c:pt idx="1169">
                  <c:v>-1.0503418172897057</c:v>
                </c:pt>
                <c:pt idx="1170">
                  <c:v>-1.0474599328059071</c:v>
                </c:pt>
                <c:pt idx="1171">
                  <c:v>-1.0456297172131843</c:v>
                </c:pt>
                <c:pt idx="1172">
                  <c:v>-1.0420211575199236</c:v>
                </c:pt>
                <c:pt idx="1173">
                  <c:v>-1.0404867650092626</c:v>
                </c:pt>
                <c:pt idx="1174">
                  <c:v>-1.038981761284788</c:v>
                </c:pt>
                <c:pt idx="1175">
                  <c:v>-1.0386339433876799</c:v>
                </c:pt>
                <c:pt idx="1176">
                  <c:v>-1.0371579964262621</c:v>
                </c:pt>
                <c:pt idx="1177">
                  <c:v>-1.0380178792972743</c:v>
                </c:pt>
                <c:pt idx="1178">
                  <c:v>-1.0394961219611361</c:v>
                </c:pt>
                <c:pt idx="1179">
                  <c:v>-1.0387967295628897</c:v>
                </c:pt>
                <c:pt idx="1180">
                  <c:v>-1.0386799428144398</c:v>
                </c:pt>
                <c:pt idx="1181">
                  <c:v>-1.0387909713339525</c:v>
                </c:pt>
                <c:pt idx="1182">
                  <c:v>-1.0388995428826318</c:v>
                </c:pt>
                <c:pt idx="1183">
                  <c:v>-1.0372762156171516</c:v>
                </c:pt>
                <c:pt idx="1184">
                  <c:v>-1.0384422237722237</c:v>
                </c:pt>
                <c:pt idx="1185">
                  <c:v>-1.0379275500455094</c:v>
                </c:pt>
                <c:pt idx="1186">
                  <c:v>-1.0374273525252971</c:v>
                </c:pt>
                <c:pt idx="1187">
                  <c:v>-1.0391586062660423</c:v>
                </c:pt>
                <c:pt idx="1188">
                  <c:v>-1.04215424185864</c:v>
                </c:pt>
                <c:pt idx="1189">
                  <c:v>-1.042887880066504</c:v>
                </c:pt>
                <c:pt idx="1190">
                  <c:v>-1.0446801311910743</c:v>
                </c:pt>
                <c:pt idx="1191">
                  <c:v>-1.0458861718437777</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-1.0486331790642121</c:v>
                </c:pt>
                <c:pt idx="1200">
                  <c:v>-1.0495327339506559</c:v>
                </c:pt>
                <c:pt idx="1201">
                  <c:v>-1.0497352775186481</c:v>
                </c:pt>
                <c:pt idx="1202">
                  <c:v>-1.0500443815241018</c:v>
                </c:pt>
                <c:pt idx="1203">
                  <c:v>-1.0556803310904854</c:v>
                </c:pt>
                <c:pt idx="1204">
                  <c:v>-1.0575566314873579</c:v>
                </c:pt>
                <c:pt idx="1205">
                  <c:v>-1.0578240903115959</c:v>
                </c:pt>
                <c:pt idx="1206">
                  <c:v>-1.0571815687245589</c:v>
                </c:pt>
                <c:pt idx="1207">
                  <c:v>-1.0580176028517085</c:v>
                </c:pt>
                <c:pt idx="1208">
                  <c:v>-1.057598324100411</c:v>
                </c:pt>
                <c:pt idx="1209">
                  <c:v>-1.0637857355512781</c:v>
                </c:pt>
                <c:pt idx="1210">
                  <c:v>-1.0652016717117341</c:v>
                </c:pt>
                <c:pt idx="1211">
                  <c:v>-1.0652859771161047</c:v>
                </c:pt>
                <c:pt idx="1212">
                  <c:v>-1.0644310271594839</c:v>
                </c:pt>
                <c:pt idx="1213">
                  <c:v>-1.0646843323139592</c:v>
                </c:pt>
                <c:pt idx="1214">
                  <c:v>-1.0650590345945687</c:v>
                </c:pt>
                <c:pt idx="1215">
                  <c:v>-1.0643305569740846</c:v>
                </c:pt>
                <c:pt idx="1216">
                  <c:v>-1.0644415570344679</c:v>
                </c:pt>
                <c:pt idx="1217">
                  <c:v>-1.0656160080622499</c:v>
                </c:pt>
                <c:pt idx="1218">
                  <c:v>-1.0680439031528421</c:v>
                </c:pt>
                <c:pt idx="1219">
                  <c:v>-1.06840980207852</c:v>
                </c:pt>
                <c:pt idx="1220">
                  <c:v>-1.0673230430905676</c:v>
                </c:pt>
                <c:pt idx="1221">
                  <c:v>-1.0661587709419271</c:v>
                </c:pt>
                <c:pt idx="1222">
                  <c:v>-1.0647878096799008</c:v>
                </c:pt>
                <c:pt idx="1223">
                  <c:v>-1.0647179899683745</c:v>
                </c:pt>
                <c:pt idx="1224">
                  <c:v>-1.0662000366681501</c:v>
                </c:pt>
                <c:pt idx="1225">
                  <c:v>-1.0678449833796417</c:v>
                </c:pt>
                <c:pt idx="1226">
                  <c:v>-1.0694214574446863</c:v>
                </c:pt>
                <c:pt idx="1227">
                  <c:v>-1.0697753845665687</c:v>
                </c:pt>
                <c:pt idx="1228">
                  <c:v>-1.0713847573761068</c:v>
                </c:pt>
                <c:pt idx="1229">
                  <c:v>-1.0724392247474839</c:v>
                </c:pt>
                <c:pt idx="1230">
                  <c:v>-1.0718527107116387</c:v>
                </c:pt>
                <c:pt idx="1231">
                  <c:v>-1.0708552374743476</c:v>
                </c:pt>
                <c:pt idx="1232">
                  <c:v>-1.0707304442263847</c:v>
                </c:pt>
                <c:pt idx="1233">
                  <c:v>-1.0723028486370509</c:v>
                </c:pt>
                <c:pt idx="1234">
                  <c:v>-1.0791084491260681</c:v>
                </c:pt>
                <c:pt idx="1235">
                  <c:v>-1.0805303522156458</c:v>
                </c:pt>
                <c:pt idx="1236">
                  <c:v>-1.0787558785556541</c:v>
                </c:pt>
                <c:pt idx="1237">
                  <c:v>-1.0786746467364026</c:v>
                </c:pt>
                <c:pt idx="1238">
                  <c:v>-1.0781634639952689</c:v>
                </c:pt>
                <c:pt idx="1239">
                  <c:v>-1.0774021635212727</c:v>
                </c:pt>
                <c:pt idx="1240">
                  <c:v>-1.0785842131345178</c:v>
                </c:pt>
                <c:pt idx="1241">
                  <c:v>-1.0781092683414784</c:v>
                </c:pt>
                <c:pt idx="1242">
                  <c:v>-1.0771667591542649</c:v>
                </c:pt>
                <c:pt idx="1243">
                  <c:v>-1.0749002367691658</c:v>
                </c:pt>
                <c:pt idx="1244">
                  <c:v>-1.0732028588694498</c:v>
                </c:pt>
                <c:pt idx="1245">
                  <c:v>-1.0717967126467998</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-1.0719835847252188</c:v>
                </c:pt>
                <c:pt idx="1255">
                  <c:v>-1.072008714129538</c:v>
                </c:pt>
                <c:pt idx="1256">
                  <c:v>-1.0748976090436315</c:v>
                </c:pt>
                <c:pt idx="1257">
                  <c:v>-1.0738523529412731</c:v>
                </c:pt>
                <c:pt idx="1258">
                  <c:v>-1.0734059526471356</c:v>
                </c:pt>
                <c:pt idx="1259">
                  <c:v>-1.0752337871600144</c:v>
                </c:pt>
                <c:pt idx="1260">
                  <c:v>-1.0769627262255461</c:v>
                </c:pt>
                <c:pt idx="1261">
                  <c:v>-1.0779609678591258</c:v>
                </c:pt>
                <c:pt idx="1262">
                  <c:v>-1.0783751429412993</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-1.0855611185624361</c:v>
                </c:pt>
                <c:pt idx="1271">
                  <c:v>-1.0843303564195139</c:v>
                </c:pt>
                <c:pt idx="1272">
                  <c:v>-1.0862460252678545</c:v>
                </c:pt>
                <c:pt idx="1273">
                  <c:v>-1.0862023025707841</c:v>
                </c:pt>
                <c:pt idx="1274">
                  <c:v>-1.0873744009778359</c:v>
                </c:pt>
                <c:pt idx="1275">
                  <c:v>-1.0866022860376738</c:v>
                </c:pt>
                <c:pt idx="1276">
                  <c:v>-1.0853124901902902</c:v>
                </c:pt>
                <c:pt idx="1277">
                  <c:v>-1.0830700821675237</c:v>
                </c:pt>
                <c:pt idx="1278">
                  <c:v>-1.0810237385194319</c:v>
                </c:pt>
                <c:pt idx="1279">
                  <c:v>-1.0759625683444498</c:v>
                </c:pt>
                <c:pt idx="1280">
                  <c:v>-1.0821536415356405</c:v>
                </c:pt>
                <c:pt idx="1281">
                  <c:v>-1.0818597916193358</c:v>
                </c:pt>
                <c:pt idx="1282">
                  <c:v>-1.0777987413799488</c:v>
                </c:pt>
                <c:pt idx="1283">
                  <c:v>-1.0793894544921578</c:v>
                </c:pt>
                <c:pt idx="1284">
                  <c:v>-1.0799262124971793</c:v>
                </c:pt>
                <c:pt idx="1285">
                  <c:v>-1.0821519719338433</c:v>
                </c:pt>
                <c:pt idx="1286">
                  <c:v>-1.0797777697192301</c:v>
                </c:pt>
                <c:pt idx="1287">
                  <c:v>-1.0807876890790027</c:v>
                </c:pt>
                <c:pt idx="1288">
                  <c:v>-1.0805496475000496</c:v>
                </c:pt>
                <c:pt idx="1289">
                  <c:v>-1.0771107610894433</c:v>
                </c:pt>
                <c:pt idx="1290">
                  <c:v>-1.0756647341511598</c:v>
                </c:pt>
                <c:pt idx="1291">
                  <c:v>-1.0756659768661341</c:v>
                </c:pt>
                <c:pt idx="1292">
                  <c:v>-1.0738035740069449</c:v>
                </c:pt>
                <c:pt idx="1293">
                  <c:v>-1.0722741238970461</c:v>
                </c:pt>
                <c:pt idx="1294">
                  <c:v>-1.0705100852482881</c:v>
                </c:pt>
                <c:pt idx="1295">
                  <c:v>-1.0696601535834418</c:v>
                </c:pt>
                <c:pt idx="1296">
                  <c:v>-1.068829536175756</c:v>
                </c:pt>
                <c:pt idx="1297">
                  <c:v>-1.0683100528574978</c:v>
                </c:pt>
                <c:pt idx="1298">
                  <c:v>-1.0669841234121265</c:v>
                </c:pt>
                <c:pt idx="1299">
                  <c:v>-1.069085772619744</c:v>
                </c:pt>
                <c:pt idx="1300">
                  <c:v>-1.0697270514918102</c:v>
                </c:pt>
                <c:pt idx="1301">
                  <c:v>-1.0694188392055128</c:v>
                </c:pt>
                <c:pt idx="1302">
                  <c:v>-1.0703463504356838</c:v>
                </c:pt>
                <c:pt idx="1303">
                  <c:v>-1.0688188640051663</c:v>
                </c:pt>
                <c:pt idx="1304">
                  <c:v>-1.0678714124171731</c:v>
                </c:pt>
                <c:pt idx="1305">
                  <c:v>-1.0666420352848149</c:v>
                </c:pt>
                <c:pt idx="1306">
                  <c:v>-1.0645795268557126</c:v>
                </c:pt>
                <c:pt idx="1307">
                  <c:v>-1.064345877467844</c:v>
                </c:pt>
                <c:pt idx="1308">
                  <c:v>-1.0650912503201333</c:v>
                </c:pt>
                <c:pt idx="1309">
                  <c:v>-1.06450199472225</c:v>
                </c:pt>
                <c:pt idx="1310">
                  <c:v>-1.063267115493062</c:v>
                </c:pt>
                <c:pt idx="1311">
                  <c:v>-1.0633128587877541</c:v>
                </c:pt>
                <c:pt idx="1312">
                  <c:v>-1.0641331360479285</c:v>
                </c:pt>
                <c:pt idx="1313">
                  <c:v>-1.0650361534608379</c:v>
                </c:pt>
                <c:pt idx="1314">
                  <c:v>-1.0659513798368749</c:v>
                </c:pt>
                <c:pt idx="1315">
                  <c:v>-1.0662011940057721</c:v>
                </c:pt>
                <c:pt idx="1316">
                  <c:v>-1.0666100472322171</c:v>
                </c:pt>
                <c:pt idx="1317">
                  <c:v>-1.0652292865459831</c:v>
                </c:pt>
                <c:pt idx="1318">
                  <c:v>-1.0641282126199176</c:v>
                </c:pt>
                <c:pt idx="1319">
                  <c:v>-1.063004437801226</c:v>
                </c:pt>
                <c:pt idx="1320">
                  <c:v>-1.0635517636267073</c:v>
                </c:pt>
                <c:pt idx="1321">
                  <c:v>-1.0634451747301625</c:v>
                </c:pt>
                <c:pt idx="1322">
                  <c:v>-1.0618317986708496</c:v>
                </c:pt>
                <c:pt idx="1323">
                  <c:v>-1.0610775655453761</c:v>
                </c:pt>
                <c:pt idx="1324">
                  <c:v>-1.0598788294005321</c:v>
                </c:pt>
                <c:pt idx="1325">
                  <c:v>-1.0589461670693794</c:v>
                </c:pt>
                <c:pt idx="1326">
                  <c:v>-1.0604745167599106</c:v>
                </c:pt>
                <c:pt idx="1327">
                  <c:v>-1.0617831999776257</c:v>
                </c:pt>
                <c:pt idx="1328">
                  <c:v>-1.062956579045178</c:v>
                </c:pt>
                <c:pt idx="1329">
                  <c:v>-1.0624132374966848</c:v>
                </c:pt>
                <c:pt idx="1330">
                  <c:v>-1.061451290729476</c:v>
                </c:pt>
                <c:pt idx="1331">
                  <c:v>-1.0614206212828208</c:v>
                </c:pt>
                <c:pt idx="1332">
                  <c:v>-1.06156041248782</c:v>
                </c:pt>
                <c:pt idx="1333">
                  <c:v>-1.061163540551548</c:v>
                </c:pt>
                <c:pt idx="1334">
                  <c:v>-1.0599380433460937</c:v>
                </c:pt>
                <c:pt idx="1335">
                  <c:v>-1.0603193860883806</c:v>
                </c:pt>
                <c:pt idx="1336">
                  <c:v>-1.062165690571149</c:v>
                </c:pt>
                <c:pt idx="1337">
                  <c:v>-1.063466481125829</c:v>
                </c:pt>
                <c:pt idx="1338">
                  <c:v>-1.0645219066209535</c:v>
                </c:pt>
                <c:pt idx="1339">
                  <c:v>-1.0641207183845718</c:v>
                </c:pt>
                <c:pt idx="1340">
                  <c:v>-1.0607381241163858</c:v>
                </c:pt>
                <c:pt idx="1341">
                  <c:v>-1.0611296457377912</c:v>
                </c:pt>
                <c:pt idx="1342">
                  <c:v>-1.0601595881209249</c:v>
                </c:pt>
                <c:pt idx="1343">
                  <c:v>-1.0595481438946024</c:v>
                </c:pt>
                <c:pt idx="1344">
                  <c:v>-1.0591276888329428</c:v>
                </c:pt>
                <c:pt idx="1345">
                  <c:v>-1.0600529233333909</c:v>
                </c:pt>
                <c:pt idx="1346">
                  <c:v>-1.0587372676308888</c:v>
                </c:pt>
                <c:pt idx="1347">
                  <c:v>-1.0590080371996038</c:v>
                </c:pt>
                <c:pt idx="1348">
                  <c:v>-1.056952321014166</c:v>
                </c:pt>
                <c:pt idx="1349">
                  <c:v>-1.0536841039554474</c:v>
                </c:pt>
                <c:pt idx="1350">
                  <c:v>-1.0537459361401602</c:v>
                </c:pt>
                <c:pt idx="1351">
                  <c:v>-1.0519682655721967</c:v>
                </c:pt>
                <c:pt idx="1352">
                  <c:v>-1.0515817812152759</c:v>
                </c:pt>
                <c:pt idx="1353">
                  <c:v>-1.0528864327241079</c:v>
                </c:pt>
                <c:pt idx="1354">
                  <c:v>-1.0546635246232963</c:v>
                </c:pt>
                <c:pt idx="1355">
                  <c:v>-1.0595845810565561</c:v>
                </c:pt>
                <c:pt idx="1356">
                  <c:v>-1.0601443719772741</c:v>
                </c:pt>
                <c:pt idx="1357">
                  <c:v>-1.0604394835812911</c:v>
                </c:pt>
                <c:pt idx="1358">
                  <c:v>-1.0613949226960671</c:v>
                </c:pt>
                <c:pt idx="1359">
                  <c:v>-1.0616021620191276</c:v>
                </c:pt>
                <c:pt idx="1360">
                  <c:v>-1.0612903259380175</c:v>
                </c:pt>
                <c:pt idx="1361">
                  <c:v>-1.0610142439999473</c:v>
                </c:pt>
                <c:pt idx="1362">
                  <c:v>-1.058840242219004</c:v>
                </c:pt>
                <c:pt idx="1363">
                  <c:v>-1.0605117033453837</c:v>
                </c:pt>
                <c:pt idx="1364">
                  <c:v>-1.0614411023639434</c:v>
                </c:pt>
                <c:pt idx="1365">
                  <c:v>-1.0585310907816978</c:v>
                </c:pt>
                <c:pt idx="1366">
                  <c:v>-1.0591624374203548</c:v>
                </c:pt>
                <c:pt idx="1367">
                  <c:v>-1.0550753281119967</c:v>
                </c:pt>
                <c:pt idx="1368">
                  <c:v>-1.053656982412619</c:v>
                </c:pt>
                <c:pt idx="1369">
                  <c:v>-1.0558179973477593</c:v>
                </c:pt>
                <c:pt idx="1370">
                  <c:v>-1.0507114917921418</c:v>
                </c:pt>
                <c:pt idx="1371">
                  <c:v>-1.0484310908421415</c:v>
                </c:pt>
                <c:pt idx="1372">
                  <c:v>-1.047395330599995</c:v>
                </c:pt>
                <c:pt idx="1373">
                  <c:v>-1.0498848302023578</c:v>
                </c:pt>
                <c:pt idx="1374">
                  <c:v>-1.0499684146423358</c:v>
                </c:pt>
                <c:pt idx="1375">
                  <c:v>-1.0484501869126901</c:v>
                </c:pt>
                <c:pt idx="1376">
                  <c:v>-1.0484669019034243</c:v>
                </c:pt>
                <c:pt idx="1377">
                  <c:v>-1.0459297617315997</c:v>
                </c:pt>
                <c:pt idx="1378">
                  <c:v>-1.0481253260403065</c:v>
                </c:pt>
                <c:pt idx="1379">
                  <c:v>-1.046476983206972</c:v>
                </c:pt>
                <c:pt idx="1380">
                  <c:v>-1.0486903344666421</c:v>
                </c:pt>
                <c:pt idx="1381">
                  <c:v>-1.0464473572614559</c:v>
                </c:pt>
                <c:pt idx="1382">
                  <c:v>-1.0437692021423959</c:v>
                </c:pt>
                <c:pt idx="1383">
                  <c:v>-1.04095745042045</c:v>
                </c:pt>
                <c:pt idx="1384">
                  <c:v>-1.0382265510627917</c:v>
                </c:pt>
                <c:pt idx="1385">
                  <c:v>-1.0372378147758221</c:v>
                </c:pt>
                <c:pt idx="1386">
                  <c:v>-1.0393560935967801</c:v>
                </c:pt>
                <c:pt idx="1387">
                  <c:v>-1.0404147349726429</c:v>
                </c:pt>
                <c:pt idx="1388">
                  <c:v>-1.0419862286914279</c:v>
                </c:pt>
                <c:pt idx="1389">
                  <c:v>-1.0422202954797353</c:v>
                </c:pt>
                <c:pt idx="1390">
                  <c:v>-1.039765990324353</c:v>
                </c:pt>
                <c:pt idx="1391">
                  <c:v>-1.0398717349336266</c:v>
                </c:pt>
                <c:pt idx="1392">
                  <c:v>-1.0381435358052633</c:v>
                </c:pt>
                <c:pt idx="1393">
                  <c:v>-1.0352831189854754</c:v>
                </c:pt>
                <c:pt idx="1394">
                  <c:v>-1.0326319715727561</c:v>
                </c:pt>
                <c:pt idx="1395">
                  <c:v>-1.0298535739412691</c:v>
                </c:pt>
                <c:pt idx="1396">
                  <c:v>-1.02753880385879</c:v>
                </c:pt>
                <c:pt idx="1397">
                  <c:v>-1.0230829781717461</c:v>
                </c:pt>
                <c:pt idx="1398">
                  <c:v>-1.0203753488891598</c:v>
                </c:pt>
                <c:pt idx="1399">
                  <c:v>-1.0192751666822222</c:v>
                </c:pt>
                <c:pt idx="1400">
                  <c:v>-1.0193323220846491</c:v>
                </c:pt>
                <c:pt idx="1401">
                  <c:v>-1.0195628978873803</c:v>
                </c:pt>
                <c:pt idx="1402">
                  <c:v>-1.020438385843363</c:v>
                </c:pt>
                <c:pt idx="1403">
                  <c:v>-1.0207768596622486</c:v>
                </c:pt>
                <c:pt idx="1404">
                  <c:v>-1.0217333422781369</c:v>
                </c:pt>
                <c:pt idx="1405">
                  <c:v>-1.0233282957994405</c:v>
                </c:pt>
                <c:pt idx="1406">
                  <c:v>-1.0231822435876836</c:v>
                </c:pt>
                <c:pt idx="1407">
                  <c:v>-1.0215797958310298</c:v>
                </c:pt>
                <c:pt idx="1408">
                  <c:v>-1.0214151692993041</c:v>
                </c:pt>
                <c:pt idx="1409">
                  <c:v>-1.0196388647691492</c:v>
                </c:pt>
                <c:pt idx="1410">
                  <c:v>-1.0184645750097299</c:v>
                </c:pt>
                <c:pt idx="1411">
                  <c:v>-1.0171004629096099</c:v>
                </c:pt>
                <c:pt idx="1412">
                  <c:v>-1.0155922433043798</c:v>
                </c:pt>
                <c:pt idx="1413">
                  <c:v>-1.0200287452478978</c:v>
                </c:pt>
                <c:pt idx="1414">
                  <c:v>-1.0231359216242044</c:v>
                </c:pt>
                <c:pt idx="1415">
                  <c:v>-1.0245993655448711</c:v>
                </c:pt>
                <c:pt idx="1416">
                  <c:v>-1.0247776809140698</c:v>
                </c:pt>
                <c:pt idx="1417">
                  <c:v>-1.0226058420263513</c:v>
                </c:pt>
                <c:pt idx="1418">
                  <c:v>-1.0203224908140658</c:v>
                </c:pt>
                <c:pt idx="1419">
                  <c:v>-1.018982085162222</c:v>
                </c:pt>
                <c:pt idx="1420">
                  <c:v>-1.0151952385588878</c:v>
                </c:pt>
                <c:pt idx="1421">
                  <c:v>-1.0138735779817409</c:v>
                </c:pt>
                <c:pt idx="1422">
                  <c:v>-1.0131890412449138</c:v>
                </c:pt>
                <c:pt idx="1423">
                  <c:v>-1.0128912639698608</c:v>
                </c:pt>
                <c:pt idx="1424">
                  <c:v>-1.0120178535297288</c:v>
                </c:pt>
                <c:pt idx="1425">
                  <c:v>-1.0124391054467881</c:v>
                </c:pt>
                <c:pt idx="1426">
                  <c:v>-1.0116472398762841</c:v>
                </c:pt>
                <c:pt idx="1427">
                  <c:v>-1.0111791252724058</c:v>
                </c:pt>
                <c:pt idx="1428">
                  <c:v>-1.0105350384336731</c:v>
                </c:pt>
                <c:pt idx="1429">
                  <c:v>-1.0095285246820964</c:v>
                </c:pt>
                <c:pt idx="1430">
                  <c:v>-1.0071264230420098</c:v>
                </c:pt>
                <c:pt idx="1431">
                  <c:v>-1.0058547271959224</c:v>
                </c:pt>
                <c:pt idx="1432">
                  <c:v>-1.0073615617905602</c:v>
                </c:pt>
                <c:pt idx="1433">
                  <c:v>-1.0070637275972558</c:v>
                </c:pt>
                <c:pt idx="1434">
                  <c:v>-1.00719028531074</c:v>
                </c:pt>
                <c:pt idx="1435">
                  <c:v>-1.0086246724682988</c:v>
                </c:pt>
                <c:pt idx="1436">
                  <c:v>-1.0093906876701022</c:v>
                </c:pt>
                <c:pt idx="1437">
                  <c:v>-1.0094398934912476</c:v>
                </c:pt>
                <c:pt idx="1438">
                  <c:v>-1.0063791339421897</c:v>
                </c:pt>
                <c:pt idx="1439">
                  <c:v>-1.0058551351099958</c:v>
                </c:pt>
                <c:pt idx="1440">
                  <c:v>-1.0047632914256732</c:v>
                </c:pt>
                <c:pt idx="1441">
                  <c:v>-1.0031560435638482</c:v>
                </c:pt>
                <c:pt idx="1442">
                  <c:v>-1.0032600521667092</c:v>
                </c:pt>
                <c:pt idx="1443">
                  <c:v>-1.0027308832607673</c:v>
                </c:pt>
                <c:pt idx="1444">
                  <c:v>-1.0021908524567635</c:v>
                </c:pt>
                <c:pt idx="1445">
                  <c:v>-1.0018492101890324</c:v>
                </c:pt>
                <c:pt idx="1446">
                  <c:v>-1.000219403730199</c:v>
                </c:pt>
                <c:pt idx="1447">
                  <c:v>-1.0008345571287118</c:v>
                </c:pt>
                <c:pt idx="1448">
                  <c:v>-0.99967562580852165</c:v>
                </c:pt>
                <c:pt idx="1449">
                  <c:v>-0.99891017978916252</c:v>
                </c:pt>
                <c:pt idx="1450">
                  <c:v>-0.99759259835278158</c:v>
                </c:pt>
                <c:pt idx="1451">
                  <c:v>-0.9962651510875844</c:v>
                </c:pt>
                <c:pt idx="1452">
                  <c:v>-0.99730870912904357</c:v>
                </c:pt>
                <c:pt idx="1453">
                  <c:v>-0.99630366576540896</c:v>
                </c:pt>
                <c:pt idx="1454">
                  <c:v>-0.99606089997227698</c:v>
                </c:pt>
                <c:pt idx="1455">
                  <c:v>-0.99593598340146627</c:v>
                </c:pt>
                <c:pt idx="1456">
                  <c:v>-0.99685456795383232</c:v>
                </c:pt>
                <c:pt idx="1457">
                  <c:v>-0.99803320247248462</c:v>
                </c:pt>
                <c:pt idx="1458">
                  <c:v>-0.99822811899592456</c:v>
                </c:pt>
                <c:pt idx="1459">
                  <c:v>-0.99877459104777699</c:v>
                </c:pt>
                <c:pt idx="1460">
                  <c:v>-0.99906979751551761</c:v>
                </c:pt>
                <c:pt idx="1461">
                  <c:v>-1.0006779655556119</c:v>
                </c:pt>
                <c:pt idx="1462">
                  <c:v>-1.0006538986251599</c:v>
                </c:pt>
                <c:pt idx="1463">
                  <c:v>-1.0008551425599419</c:v>
                </c:pt>
                <c:pt idx="1464">
                  <c:v>-0.99781303322187465</c:v>
                </c:pt>
                <c:pt idx="1465">
                  <c:v>-0.99920104149771249</c:v>
                </c:pt>
                <c:pt idx="1466">
                  <c:v>-0.99879760499072745</c:v>
                </c:pt>
                <c:pt idx="1467">
                  <c:v>-0.99872936001726387</c:v>
                </c:pt>
                <c:pt idx="1468">
                  <c:v>-1.0004113699913701</c:v>
                </c:pt>
                <c:pt idx="1469">
                  <c:v>-0.99750617748702453</c:v>
                </c:pt>
                <c:pt idx="1470">
                  <c:v>-0.9960482546359517</c:v>
                </c:pt>
                <c:pt idx="1471">
                  <c:v>-0.9974707174215931</c:v>
                </c:pt>
                <c:pt idx="1472">
                  <c:v>-0.99733225430891537</c:v>
                </c:pt>
                <c:pt idx="1473">
                  <c:v>-0.99609874111756358</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162418048"/>
        <c:axId val="162473088"/>
        <c:extLst/>
      </c:lineChart>
      <c:catAx>
        <c:axId val="1624180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2473088"/>
        <c:crosses val="autoZero"/>
        <c:auto val="1"/>
        <c:lblAlgn val="ctr"/>
        <c:lblOffset val="100"/>
        <c:noMultiLvlLbl val="0"/>
      </c:catAx>
      <c:valAx>
        <c:axId val="162473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241804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9.557772693189312E-2</c:v>
                </c:pt>
                <c:pt idx="1">
                  <c:v>9.5354046932058831E-2</c:v>
                </c:pt>
                <c:pt idx="2">
                  <c:v>9.5039066932159411E-2</c:v>
                </c:pt>
                <c:pt idx="3">
                  <c:v>9.4305786931968699E-2</c:v>
                </c:pt>
                <c:pt idx="4">
                  <c:v>9.3521676932027953E-2</c:v>
                </c:pt>
                <c:pt idx="5">
                  <c:v>9.2994005282605527E-2</c:v>
                </c:pt>
                <c:pt idx="6">
                  <c:v>9.1830126932052503E-2</c:v>
                </c:pt>
                <c:pt idx="7">
                  <c:v>9.1055206931969265E-2</c:v>
                </c:pt>
                <c:pt idx="8">
                  <c:v>9.0546584074928632E-2</c:v>
                </c:pt>
                <c:pt idx="9">
                  <c:v>8.862172693200436E-2</c:v>
                </c:pt>
                <c:pt idx="10">
                  <c:v>8.8174976932109184E-2</c:v>
                </c:pt>
                <c:pt idx="11">
                  <c:v>8.7587096931969227E-2</c:v>
                </c:pt>
                <c:pt idx="12">
                  <c:v>8.7210696319843364E-2</c:v>
                </c:pt>
                <c:pt idx="13">
                  <c:v>8.7354136931963963E-2</c:v>
                </c:pt>
                <c:pt idx="14">
                  <c:v>8.7826366932034952E-2</c:v>
                </c:pt>
                <c:pt idx="15">
                  <c:v>8.8175496932137942E-2</c:v>
                </c:pt>
                <c:pt idx="16">
                  <c:v>8.8540586932083679E-2</c:v>
                </c:pt>
                <c:pt idx="17">
                  <c:v>8.8867998537068921E-2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9.0958662415971545E-2</c:v>
                </c:pt>
                <c:pt idx="26">
                  <c:v>9.1053406932104494E-2</c:v>
                </c:pt>
                <c:pt idx="27">
                  <c:v>9.1195246932031224E-2</c:v>
                </c:pt>
                <c:pt idx="28">
                  <c:v>9.1419426932091583E-2</c:v>
                </c:pt>
                <c:pt idx="29">
                  <c:v>9.190008693202853E-2</c:v>
                </c:pt>
                <c:pt idx="30">
                  <c:v>9.2331936932026779E-2</c:v>
                </c:pt>
                <c:pt idx="31">
                  <c:v>9.288586693202229E-2</c:v>
                </c:pt>
                <c:pt idx="32">
                  <c:v>9.3968406932120413E-2</c:v>
                </c:pt>
                <c:pt idx="33">
                  <c:v>9.4595069037339705E-2</c:v>
                </c:pt>
                <c:pt idx="34">
                  <c:v>9.7737926931998245E-2</c:v>
                </c:pt>
                <c:pt idx="35">
                  <c:v>9.8325656932061745E-2</c:v>
                </c:pt>
                <c:pt idx="36">
                  <c:v>9.9234656932125645E-2</c:v>
                </c:pt>
                <c:pt idx="37">
                  <c:v>0.10035877693206885</c:v>
                </c:pt>
                <c:pt idx="38">
                  <c:v>0.10135733693216743</c:v>
                </c:pt>
                <c:pt idx="39">
                  <c:v>0.10245929693218159</c:v>
                </c:pt>
                <c:pt idx="40">
                  <c:v>0.10338461234870518</c:v>
                </c:pt>
                <c:pt idx="41">
                  <c:v>0.1041998807782677</c:v>
                </c:pt>
                <c:pt idx="42">
                  <c:v>0.10774117137646066</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0.11335575074166122</c:v>
                </c:pt>
                <c:pt idx="51">
                  <c:v>0.11479110928503664</c:v>
                </c:pt>
                <c:pt idx="52">
                  <c:v>0.11508462693201706</c:v>
                </c:pt>
                <c:pt idx="53">
                  <c:v>0.1155842269321001</c:v>
                </c:pt>
                <c:pt idx="54">
                  <c:v>0.11628028693215257</c:v>
                </c:pt>
                <c:pt idx="55">
                  <c:v>0.11700876693193164</c:v>
                </c:pt>
                <c:pt idx="56">
                  <c:v>0.11790884033398197</c:v>
                </c:pt>
                <c:pt idx="57">
                  <c:v>0.11862714693198512</c:v>
                </c:pt>
                <c:pt idx="58">
                  <c:v>0.11944322693199204</c:v>
                </c:pt>
                <c:pt idx="59">
                  <c:v>0.11995251071583368</c:v>
                </c:pt>
                <c:pt idx="60">
                  <c:v>0.12227748368880499</c:v>
                </c:pt>
                <c:pt idx="61">
                  <c:v>0.12267396693204102</c:v>
                </c:pt>
                <c:pt idx="62">
                  <c:v>0.12358003693209696</c:v>
                </c:pt>
                <c:pt idx="63">
                  <c:v>0.12426751693199395</c:v>
                </c:pt>
                <c:pt idx="64">
                  <c:v>0.12485997693197252</c:v>
                </c:pt>
                <c:pt idx="65">
                  <c:v>0.12535820693202029</c:v>
                </c:pt>
                <c:pt idx="66">
                  <c:v>0.12580622693219823</c:v>
                </c:pt>
                <c:pt idx="67">
                  <c:v>0.12622693206019192</c:v>
                </c:pt>
                <c:pt idx="68">
                  <c:v>0.12763710875020706</c:v>
                </c:pt>
                <c:pt idx="69">
                  <c:v>0.12802208693193506</c:v>
                </c:pt>
                <c:pt idx="70">
                  <c:v>0.12842574693206643</c:v>
                </c:pt>
                <c:pt idx="71">
                  <c:v>0.12889603693206222</c:v>
                </c:pt>
                <c:pt idx="72">
                  <c:v>0.12907715693201283</c:v>
                </c:pt>
                <c:pt idx="73">
                  <c:v>0.12923871693199374</c:v>
                </c:pt>
                <c:pt idx="74">
                  <c:v>0.12941058693193971</c:v>
                </c:pt>
                <c:pt idx="75">
                  <c:v>0.12954272693208677</c:v>
                </c:pt>
                <c:pt idx="76">
                  <c:v>0.1301437087502535</c:v>
                </c:pt>
                <c:pt idx="77">
                  <c:v>0.13016194693199171</c:v>
                </c:pt>
                <c:pt idx="78">
                  <c:v>0.13009597693204</c:v>
                </c:pt>
                <c:pt idx="79">
                  <c:v>0.13020980940629584</c:v>
                </c:pt>
                <c:pt idx="80">
                  <c:v>0.13038997693205087</c:v>
                </c:pt>
                <c:pt idx="81">
                  <c:v>0.1305387069320858</c:v>
                </c:pt>
                <c:pt idx="82">
                  <c:v>0.13071731693202118</c:v>
                </c:pt>
                <c:pt idx="83">
                  <c:v>0.13077910693216671</c:v>
                </c:pt>
                <c:pt idx="84">
                  <c:v>0.13073620519293214</c:v>
                </c:pt>
                <c:pt idx="85">
                  <c:v>0.13036359872695868</c:v>
                </c:pt>
                <c:pt idx="86">
                  <c:v>0.13022108693196799</c:v>
                </c:pt>
                <c:pt idx="87">
                  <c:v>0.1301147269320353</c:v>
                </c:pt>
                <c:pt idx="88">
                  <c:v>0.13025338693199753</c:v>
                </c:pt>
                <c:pt idx="89">
                  <c:v>0.13072478693206341</c:v>
                </c:pt>
                <c:pt idx="90">
                  <c:v>0.1311025001279234</c:v>
                </c:pt>
                <c:pt idx="91">
                  <c:v>0.13150606693206171</c:v>
                </c:pt>
                <c:pt idx="92">
                  <c:v>0.13181339693211674</c:v>
                </c:pt>
                <c:pt idx="93">
                  <c:v>0.13200027693201832</c:v>
                </c:pt>
                <c:pt idx="94">
                  <c:v>0.13267072693203349</c:v>
                </c:pt>
                <c:pt idx="95">
                  <c:v>0.13276925693203648</c:v>
                </c:pt>
                <c:pt idx="96">
                  <c:v>0.13289574776526103</c:v>
                </c:pt>
                <c:pt idx="97">
                  <c:v>0.13310152693212268</c:v>
                </c:pt>
                <c:pt idx="98">
                  <c:v>0.13322657693207418</c:v>
                </c:pt>
                <c:pt idx="99">
                  <c:v>0.13331871693198138</c:v>
                </c:pt>
                <c:pt idx="100">
                  <c:v>0.13332297693216333</c:v>
                </c:pt>
                <c:pt idx="101">
                  <c:v>0.13314926377411496</c:v>
                </c:pt>
                <c:pt idx="102">
                  <c:v>0.13298272693205587</c:v>
                </c:pt>
                <c:pt idx="103">
                  <c:v>0.13244717520794341</c:v>
                </c:pt>
                <c:pt idx="104">
                  <c:v>0.13227270693207061</c:v>
                </c:pt>
                <c:pt idx="105">
                  <c:v>0.13192679693209194</c:v>
                </c:pt>
                <c:pt idx="106">
                  <c:v>0.13174146693208399</c:v>
                </c:pt>
                <c:pt idx="107">
                  <c:v>0.13181608693199143</c:v>
                </c:pt>
                <c:pt idx="108">
                  <c:v>0.13179309693204291</c:v>
                </c:pt>
                <c:pt idx="109">
                  <c:v>0.13157263693209131</c:v>
                </c:pt>
                <c:pt idx="110">
                  <c:v>0.13135798203423121</c:v>
                </c:pt>
                <c:pt idx="111">
                  <c:v>0.1312626619970132</c:v>
                </c:pt>
                <c:pt idx="112">
                  <c:v>0.13133803943217992</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0.12893603693206082</c:v>
                </c:pt>
                <c:pt idx="124">
                  <c:v>0.12847325693208234</c:v>
                </c:pt>
                <c:pt idx="125">
                  <c:v>0.12795838693203648</c:v>
                </c:pt>
                <c:pt idx="126">
                  <c:v>0.12746131693212731</c:v>
                </c:pt>
                <c:pt idx="127">
                  <c:v>0.12706535693206444</c:v>
                </c:pt>
                <c:pt idx="128">
                  <c:v>0.12680372693205275</c:v>
                </c:pt>
                <c:pt idx="129">
                  <c:v>0.12587545420484478</c:v>
                </c:pt>
                <c:pt idx="130">
                  <c:v>0.12543330693210941</c:v>
                </c:pt>
                <c:pt idx="131">
                  <c:v>0.12515093693204438</c:v>
                </c:pt>
                <c:pt idx="132">
                  <c:v>0.12505508407500091</c:v>
                </c:pt>
                <c:pt idx="133">
                  <c:v>0.12490471693206473</c:v>
                </c:pt>
                <c:pt idx="134">
                  <c:v>0.12476692693196889</c:v>
                </c:pt>
                <c:pt idx="135">
                  <c:v>0.1247026669321657</c:v>
                </c:pt>
                <c:pt idx="136">
                  <c:v>0.12466468693216386</c:v>
                </c:pt>
                <c:pt idx="137">
                  <c:v>0.1245879550021981</c:v>
                </c:pt>
                <c:pt idx="138">
                  <c:v>0.12430872693205697</c:v>
                </c:pt>
                <c:pt idx="139">
                  <c:v>0.12438546886752989</c:v>
                </c:pt>
                <c:pt idx="140">
                  <c:v>0.12454432693206742</c:v>
                </c:pt>
                <c:pt idx="141">
                  <c:v>0.12466551693214019</c:v>
                </c:pt>
                <c:pt idx="142">
                  <c:v>0.12465418693209079</c:v>
                </c:pt>
                <c:pt idx="143">
                  <c:v>0.1243983935987244</c:v>
                </c:pt>
                <c:pt idx="144">
                  <c:v>0.12407799693204415</c:v>
                </c:pt>
                <c:pt idx="145">
                  <c:v>0.12383622693190009</c:v>
                </c:pt>
                <c:pt idx="146">
                  <c:v>0.12364946978924252</c:v>
                </c:pt>
                <c:pt idx="147">
                  <c:v>0.12313027956362557</c:v>
                </c:pt>
                <c:pt idx="148">
                  <c:v>0.1229399087502685</c:v>
                </c:pt>
                <c:pt idx="149">
                  <c:v>0.12253911693197507</c:v>
                </c:pt>
                <c:pt idx="150">
                  <c:v>0.12204072693209866</c:v>
                </c:pt>
                <c:pt idx="151">
                  <c:v>0.12166232693221017</c:v>
                </c:pt>
                <c:pt idx="152">
                  <c:v>0.12135272693196006</c:v>
                </c:pt>
                <c:pt idx="153">
                  <c:v>0.12111252693198109</c:v>
                </c:pt>
                <c:pt idx="154">
                  <c:v>0.12088265693199673</c:v>
                </c:pt>
                <c:pt idx="155">
                  <c:v>0.12072188482682122</c:v>
                </c:pt>
                <c:pt idx="156">
                  <c:v>0.12001461154747517</c:v>
                </c:pt>
                <c:pt idx="157">
                  <c:v>0.11990864693191858</c:v>
                </c:pt>
                <c:pt idx="158">
                  <c:v>0.11973683693202022</c:v>
                </c:pt>
                <c:pt idx="159">
                  <c:v>0.119386276932005</c:v>
                </c:pt>
                <c:pt idx="160">
                  <c:v>0.11917694693204355</c:v>
                </c:pt>
                <c:pt idx="161">
                  <c:v>0.11900131026530403</c:v>
                </c:pt>
                <c:pt idx="162">
                  <c:v>0.11878541693205592</c:v>
                </c:pt>
                <c:pt idx="163">
                  <c:v>0.11861472693203738</c:v>
                </c:pt>
                <c:pt idx="164">
                  <c:v>0.11857006026538397</c:v>
                </c:pt>
                <c:pt idx="165">
                  <c:v>0.1192605987269532</c:v>
                </c:pt>
                <c:pt idx="166">
                  <c:v>0.11943126693211083</c:v>
                </c:pt>
                <c:pt idx="167">
                  <c:v>0.11951152693201561</c:v>
                </c:pt>
                <c:pt idx="168">
                  <c:v>0.11952464182569168</c:v>
                </c:pt>
                <c:pt idx="169">
                  <c:v>0.11962221693220013</c:v>
                </c:pt>
                <c:pt idx="170">
                  <c:v>0.11970176693205316</c:v>
                </c:pt>
                <c:pt idx="171">
                  <c:v>0.11975702693204948</c:v>
                </c:pt>
                <c:pt idx="172">
                  <c:v>0.11980032693217878</c:v>
                </c:pt>
                <c:pt idx="173">
                  <c:v>0.11979872693204657</c:v>
                </c:pt>
                <c:pt idx="174">
                  <c:v>0.12077957878392469</c:v>
                </c:pt>
                <c:pt idx="175">
                  <c:v>0.12109094693209974</c:v>
                </c:pt>
                <c:pt idx="176">
                  <c:v>0.12135922693207139</c:v>
                </c:pt>
                <c:pt idx="177">
                  <c:v>0.12152209693205412</c:v>
                </c:pt>
                <c:pt idx="178">
                  <c:v>0.12189555693201744</c:v>
                </c:pt>
                <c:pt idx="179">
                  <c:v>0.12216209693200154</c:v>
                </c:pt>
                <c:pt idx="180">
                  <c:v>0.12242091060558391</c:v>
                </c:pt>
                <c:pt idx="181">
                  <c:v>0.12283039693210186</c:v>
                </c:pt>
                <c:pt idx="182">
                  <c:v>0.12337733562767994</c:v>
                </c:pt>
                <c:pt idx="183">
                  <c:v>0.12792355046146067</c:v>
                </c:pt>
                <c:pt idx="184">
                  <c:v>0.12893091693206321</c:v>
                </c:pt>
                <c:pt idx="185">
                  <c:v>0.12962533693206524</c:v>
                </c:pt>
                <c:pt idx="186">
                  <c:v>0.1299140469320863</c:v>
                </c:pt>
                <c:pt idx="187">
                  <c:v>0.13011593311759409</c:v>
                </c:pt>
                <c:pt idx="188">
                  <c:v>0.13080046162592396</c:v>
                </c:pt>
                <c:pt idx="189">
                  <c:v>0.13097475693203364</c:v>
                </c:pt>
                <c:pt idx="190">
                  <c:v>0.13119392693204188</c:v>
                </c:pt>
                <c:pt idx="191">
                  <c:v>0.13137224693213059</c:v>
                </c:pt>
                <c:pt idx="192">
                  <c:v>0.13159770631361312</c:v>
                </c:pt>
                <c:pt idx="193">
                  <c:v>0.13184740225669625</c:v>
                </c:pt>
                <c:pt idx="194">
                  <c:v>0.13174317137654171</c:v>
                </c:pt>
                <c:pt idx="195">
                  <c:v>0.13165125693217306</c:v>
                </c:pt>
                <c:pt idx="196">
                  <c:v>0.1312013069319847</c:v>
                </c:pt>
                <c:pt idx="197">
                  <c:v>0.13074062693215183</c:v>
                </c:pt>
                <c:pt idx="198">
                  <c:v>0.1301988094062097</c:v>
                </c:pt>
                <c:pt idx="199">
                  <c:v>0.12957338693206574</c:v>
                </c:pt>
                <c:pt idx="200">
                  <c:v>0.12900032693194419</c:v>
                </c:pt>
                <c:pt idx="201">
                  <c:v>0.12869876264635138</c:v>
                </c:pt>
                <c:pt idx="202">
                  <c:v>0.1277171115474692</c:v>
                </c:pt>
                <c:pt idx="203">
                  <c:v>0.12742385958507896</c:v>
                </c:pt>
                <c:pt idx="204">
                  <c:v>0.12703364693206254</c:v>
                </c:pt>
                <c:pt idx="205">
                  <c:v>0.12676409806603342</c:v>
                </c:pt>
                <c:pt idx="206">
                  <c:v>0.12655572693192588</c:v>
                </c:pt>
                <c:pt idx="207">
                  <c:v>0.12651890693193479</c:v>
                </c:pt>
                <c:pt idx="208">
                  <c:v>0.1265830969321087</c:v>
                </c:pt>
                <c:pt idx="209">
                  <c:v>0.1266958469320798</c:v>
                </c:pt>
                <c:pt idx="210">
                  <c:v>0.12675645420479498</c:v>
                </c:pt>
                <c:pt idx="211">
                  <c:v>0.12735872693205835</c:v>
                </c:pt>
                <c:pt idx="212">
                  <c:v>0.12749870587943268</c:v>
                </c:pt>
                <c:pt idx="213">
                  <c:v>0.12783822693209856</c:v>
                </c:pt>
                <c:pt idx="214">
                  <c:v>0.12807329693195868</c:v>
                </c:pt>
                <c:pt idx="215">
                  <c:v>0.12826300693205892</c:v>
                </c:pt>
                <c:pt idx="216">
                  <c:v>0.12827298693213154</c:v>
                </c:pt>
                <c:pt idx="217">
                  <c:v>0.12823794693214571</c:v>
                </c:pt>
                <c:pt idx="218">
                  <c:v>0.12821474713415171</c:v>
                </c:pt>
                <c:pt idx="219">
                  <c:v>0.12820418147752868</c:v>
                </c:pt>
                <c:pt idx="220">
                  <c:v>0.12802740340261209</c:v>
                </c:pt>
                <c:pt idx="221">
                  <c:v>0.12796778693207525</c:v>
                </c:pt>
                <c:pt idx="222">
                  <c:v>0.12784749693197744</c:v>
                </c:pt>
                <c:pt idx="223">
                  <c:v>0.12765204693198468</c:v>
                </c:pt>
                <c:pt idx="224">
                  <c:v>0.12743404608106376</c:v>
                </c:pt>
                <c:pt idx="225">
                  <c:v>0.12725250693206647</c:v>
                </c:pt>
                <c:pt idx="226">
                  <c:v>0.12707566693200067</c:v>
                </c:pt>
                <c:pt idx="227">
                  <c:v>0.12693001428840489</c:v>
                </c:pt>
                <c:pt idx="228">
                  <c:v>0.12574872693205918</c:v>
                </c:pt>
                <c:pt idx="229">
                  <c:v>0.12556121693208411</c:v>
                </c:pt>
                <c:pt idx="230">
                  <c:v>0.1250445969320424</c:v>
                </c:pt>
                <c:pt idx="231">
                  <c:v>0.12469863693199573</c:v>
                </c:pt>
                <c:pt idx="232">
                  <c:v>0.12434711693209977</c:v>
                </c:pt>
                <c:pt idx="233">
                  <c:v>0.12403692693206397</c:v>
                </c:pt>
                <c:pt idx="234">
                  <c:v>0.12377148693202859</c:v>
                </c:pt>
                <c:pt idx="235">
                  <c:v>0.1236219069319448</c:v>
                </c:pt>
                <c:pt idx="236">
                  <c:v>0.12357935193205102</c:v>
                </c:pt>
                <c:pt idx="237">
                  <c:v>0.12340825818215252</c:v>
                </c:pt>
                <c:pt idx="238">
                  <c:v>0.1234285333836171</c:v>
                </c:pt>
                <c:pt idx="239">
                  <c:v>0.12344827693208071</c:v>
                </c:pt>
                <c:pt idx="240">
                  <c:v>0.12347377693210171</c:v>
                </c:pt>
                <c:pt idx="241">
                  <c:v>0.12348872693203816</c:v>
                </c:pt>
                <c:pt idx="242">
                  <c:v>0.12351038693192606</c:v>
                </c:pt>
                <c:pt idx="243">
                  <c:v>0.12354372693198486</c:v>
                </c:pt>
                <c:pt idx="244">
                  <c:v>0.12381017011379924</c:v>
                </c:pt>
                <c:pt idx="245">
                  <c:v>0.12505312019031578</c:v>
                </c:pt>
                <c:pt idx="246">
                  <c:v>0.12538151693215102</c:v>
                </c:pt>
                <c:pt idx="247">
                  <c:v>0.12568098693206764</c:v>
                </c:pt>
                <c:pt idx="248">
                  <c:v>0.12589298693217191</c:v>
                </c:pt>
                <c:pt idx="249">
                  <c:v>0.1260833120384604</c:v>
                </c:pt>
                <c:pt idx="250">
                  <c:v>0.12623607693198835</c:v>
                </c:pt>
                <c:pt idx="251">
                  <c:v>0.12640486693202041</c:v>
                </c:pt>
                <c:pt idx="252">
                  <c:v>0.12650262693193767</c:v>
                </c:pt>
                <c:pt idx="253">
                  <c:v>0.12654039359874528</c:v>
                </c:pt>
                <c:pt idx="254">
                  <c:v>0.12679898499654041</c:v>
                </c:pt>
                <c:pt idx="255">
                  <c:v>0.12685535851106541</c:v>
                </c:pt>
                <c:pt idx="256">
                  <c:v>0.12690346693204901</c:v>
                </c:pt>
                <c:pt idx="257">
                  <c:v>0.12695232693182845</c:v>
                </c:pt>
                <c:pt idx="258">
                  <c:v>0.12697354693210627</c:v>
                </c:pt>
                <c:pt idx="259">
                  <c:v>0.12700987693199295</c:v>
                </c:pt>
                <c:pt idx="260">
                  <c:v>0.12703872693205637</c:v>
                </c:pt>
                <c:pt idx="261">
                  <c:v>0.12716575470970767</c:v>
                </c:pt>
                <c:pt idx="262">
                  <c:v>0.12731367484880707</c:v>
                </c:pt>
                <c:pt idx="263">
                  <c:v>0.12743322693201264</c:v>
                </c:pt>
                <c:pt idx="264">
                  <c:v>0.12754612693196071</c:v>
                </c:pt>
                <c:pt idx="265">
                  <c:v>0.12764806693209621</c:v>
                </c:pt>
                <c:pt idx="266">
                  <c:v>0.12762498693209071</c:v>
                </c:pt>
                <c:pt idx="267">
                  <c:v>0.12750708863413251</c:v>
                </c:pt>
                <c:pt idx="268">
                  <c:v>0.12739248334234818</c:v>
                </c:pt>
                <c:pt idx="269">
                  <c:v>0.12636126026542641</c:v>
                </c:pt>
                <c:pt idx="270">
                  <c:v>0.12619926693199091</c:v>
                </c:pt>
                <c:pt idx="271">
                  <c:v>0.12595513693209198</c:v>
                </c:pt>
                <c:pt idx="272">
                  <c:v>0.12574019693204286</c:v>
                </c:pt>
                <c:pt idx="273">
                  <c:v>0.12552089693204488</c:v>
                </c:pt>
                <c:pt idx="274">
                  <c:v>0.12533871693212006</c:v>
                </c:pt>
                <c:pt idx="275">
                  <c:v>0.12519214693206493</c:v>
                </c:pt>
                <c:pt idx="276">
                  <c:v>0.12507635693205538</c:v>
                </c:pt>
                <c:pt idx="277">
                  <c:v>0.12496084457907849</c:v>
                </c:pt>
                <c:pt idx="278">
                  <c:v>0.12459848734873449</c:v>
                </c:pt>
                <c:pt idx="279">
                  <c:v>0.12452033299263122</c:v>
                </c:pt>
                <c:pt idx="280">
                  <c:v>0.12444616693204591</c:v>
                </c:pt>
                <c:pt idx="281">
                  <c:v>0.12439276693200456</c:v>
                </c:pt>
                <c:pt idx="282">
                  <c:v>0.12433477693205959</c:v>
                </c:pt>
                <c:pt idx="283">
                  <c:v>0.12429076693203477</c:v>
                </c:pt>
                <c:pt idx="284">
                  <c:v>0.12422684888323982</c:v>
                </c:pt>
                <c:pt idx="285">
                  <c:v>0.12415343693201933</c:v>
                </c:pt>
                <c:pt idx="286">
                  <c:v>0.12409932693199729</c:v>
                </c:pt>
                <c:pt idx="287">
                  <c:v>0.12405292693209446</c:v>
                </c:pt>
                <c:pt idx="288">
                  <c:v>0.12401173693209006</c:v>
                </c:pt>
                <c:pt idx="289">
                  <c:v>0.12396098955831304</c:v>
                </c:pt>
                <c:pt idx="290">
                  <c:v>0.12359032693207452</c:v>
                </c:pt>
                <c:pt idx="291">
                  <c:v>0.12316613693204222</c:v>
                </c:pt>
                <c:pt idx="292">
                  <c:v>0.12264726693204864</c:v>
                </c:pt>
                <c:pt idx="293">
                  <c:v>0.12225703693215452</c:v>
                </c:pt>
                <c:pt idx="294">
                  <c:v>0.12193322693198665</c:v>
                </c:pt>
                <c:pt idx="295">
                  <c:v>0.12156684521151842</c:v>
                </c:pt>
                <c:pt idx="296">
                  <c:v>0.12130942693224256</c:v>
                </c:pt>
                <c:pt idx="297">
                  <c:v>0.12102168693202502</c:v>
                </c:pt>
                <c:pt idx="298">
                  <c:v>0.12078550693203755</c:v>
                </c:pt>
                <c:pt idx="299">
                  <c:v>0.12058943693199353</c:v>
                </c:pt>
                <c:pt idx="300">
                  <c:v>0.12040125218455001</c:v>
                </c:pt>
                <c:pt idx="301">
                  <c:v>0.12025998693204087</c:v>
                </c:pt>
                <c:pt idx="302">
                  <c:v>0.12009372693202656</c:v>
                </c:pt>
                <c:pt idx="303">
                  <c:v>0.11995506693196489</c:v>
                </c:pt>
                <c:pt idx="304">
                  <c:v>0.11982933693208508</c:v>
                </c:pt>
                <c:pt idx="305">
                  <c:v>0.11967580647750266</c:v>
                </c:pt>
                <c:pt idx="306">
                  <c:v>0.11938197693213226</c:v>
                </c:pt>
                <c:pt idx="307">
                  <c:v>0.11920639693205716</c:v>
                </c:pt>
                <c:pt idx="308">
                  <c:v>0.11904889693211371</c:v>
                </c:pt>
                <c:pt idx="309">
                  <c:v>0.11899967693210567</c:v>
                </c:pt>
                <c:pt idx="310">
                  <c:v>0.11903303544269762</c:v>
                </c:pt>
                <c:pt idx="311">
                  <c:v>0.11902122693219064</c:v>
                </c:pt>
                <c:pt idx="312">
                  <c:v>0.11896036693194389</c:v>
                </c:pt>
                <c:pt idx="313">
                  <c:v>0.11882083693198812</c:v>
                </c:pt>
                <c:pt idx="314">
                  <c:v>0.11861506026542656</c:v>
                </c:pt>
                <c:pt idx="315">
                  <c:v>0.1171106956820438</c:v>
                </c:pt>
                <c:pt idx="316">
                  <c:v>0.11668171693202112</c:v>
                </c:pt>
                <c:pt idx="317">
                  <c:v>0.11635602693209536</c:v>
                </c:pt>
                <c:pt idx="318">
                  <c:v>0.11604868693206068</c:v>
                </c:pt>
                <c:pt idx="319">
                  <c:v>0.11581326693212192</c:v>
                </c:pt>
                <c:pt idx="320">
                  <c:v>0.11558418693205399</c:v>
                </c:pt>
                <c:pt idx="321">
                  <c:v>0.11540261114264183</c:v>
                </c:pt>
                <c:pt idx="322">
                  <c:v>0.11515967693213724</c:v>
                </c:pt>
                <c:pt idx="323">
                  <c:v>0.11491113693205078</c:v>
                </c:pt>
                <c:pt idx="324">
                  <c:v>0.11467022693194928</c:v>
                </c:pt>
                <c:pt idx="325">
                  <c:v>0.11448495693208827</c:v>
                </c:pt>
                <c:pt idx="326">
                  <c:v>0.11430013804314854</c:v>
                </c:pt>
                <c:pt idx="327">
                  <c:v>0.11412151693198801</c:v>
                </c:pt>
                <c:pt idx="328">
                  <c:v>0.11397525693205079</c:v>
                </c:pt>
                <c:pt idx="329">
                  <c:v>0.11382830693202095</c:v>
                </c:pt>
                <c:pt idx="330">
                  <c:v>0.11373088854821857</c:v>
                </c:pt>
                <c:pt idx="331">
                  <c:v>0.11361238693199027</c:v>
                </c:pt>
                <c:pt idx="332">
                  <c:v>0.113521226932079</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0.11192055839276784</c:v>
                </c:pt>
                <c:pt idx="342">
                  <c:v>0.11177922693205752</c:v>
                </c:pt>
                <c:pt idx="343">
                  <c:v>0.11136622693206277</c:v>
                </c:pt>
                <c:pt idx="344">
                  <c:v>0.11129448203411151</c:v>
                </c:pt>
                <c:pt idx="345">
                  <c:v>0.11116117693204343</c:v>
                </c:pt>
                <c:pt idx="346">
                  <c:v>0.11098598693207858</c:v>
                </c:pt>
                <c:pt idx="347">
                  <c:v>0.11072898693211652</c:v>
                </c:pt>
                <c:pt idx="348">
                  <c:v>0.11024848450774981</c:v>
                </c:pt>
                <c:pt idx="349">
                  <c:v>0.10958341693212503</c:v>
                </c:pt>
                <c:pt idx="350">
                  <c:v>0.10898505420476565</c:v>
                </c:pt>
                <c:pt idx="351">
                  <c:v>0.10739402104971429</c:v>
                </c:pt>
                <c:pt idx="352">
                  <c:v>0.10707903693204912</c:v>
                </c:pt>
                <c:pt idx="353">
                  <c:v>0.10662124208364819</c:v>
                </c:pt>
                <c:pt idx="354">
                  <c:v>0.10630579693206246</c:v>
                </c:pt>
                <c:pt idx="355">
                  <c:v>0.10618128693185741</c:v>
                </c:pt>
                <c:pt idx="356">
                  <c:v>0.10610330693214109</c:v>
                </c:pt>
                <c:pt idx="357">
                  <c:v>0.10596634693200722</c:v>
                </c:pt>
                <c:pt idx="358">
                  <c:v>0.1058728697892235</c:v>
                </c:pt>
                <c:pt idx="359">
                  <c:v>0.10579274388118207</c:v>
                </c:pt>
                <c:pt idx="360">
                  <c:v>0.10505807261110078</c:v>
                </c:pt>
                <c:pt idx="361">
                  <c:v>0.10449372693196349</c:v>
                </c:pt>
                <c:pt idx="362">
                  <c:v>0.1037600769320052</c:v>
                </c:pt>
                <c:pt idx="363">
                  <c:v>0.10285167693209019</c:v>
                </c:pt>
                <c:pt idx="364">
                  <c:v>0.1021489822512366</c:v>
                </c:pt>
                <c:pt idx="365">
                  <c:v>0.10163055385513094</c:v>
                </c:pt>
                <c:pt idx="366">
                  <c:v>0.10055463602293457</c:v>
                </c:pt>
                <c:pt idx="367">
                  <c:v>0.10032999693206066</c:v>
                </c:pt>
                <c:pt idx="368">
                  <c:v>9.9956326932073514E-2</c:v>
                </c:pt>
                <c:pt idx="369">
                  <c:v>9.9609896931937766E-2</c:v>
                </c:pt>
                <c:pt idx="370">
                  <c:v>9.9236807740155128E-2</c:v>
                </c:pt>
                <c:pt idx="371">
                  <c:v>9.9009296931967597E-2</c:v>
                </c:pt>
                <c:pt idx="372">
                  <c:v>9.8805766932017258E-2</c:v>
                </c:pt>
                <c:pt idx="373">
                  <c:v>9.8633286932042208E-2</c:v>
                </c:pt>
                <c:pt idx="374">
                  <c:v>9.8572426932108242E-2</c:v>
                </c:pt>
                <c:pt idx="375">
                  <c:v>9.8568726932072373E-2</c:v>
                </c:pt>
                <c:pt idx="376">
                  <c:v>9.8689520582738097E-2</c:v>
                </c:pt>
                <c:pt idx="377">
                  <c:v>9.8724466062506955E-2</c:v>
                </c:pt>
                <c:pt idx="378">
                  <c:v>9.8770786932064467E-2</c:v>
                </c:pt>
                <c:pt idx="379">
                  <c:v>9.8807686932019731E-2</c:v>
                </c:pt>
                <c:pt idx="380">
                  <c:v>9.8849976932086955E-2</c:v>
                </c:pt>
                <c:pt idx="381">
                  <c:v>9.889400693194289E-2</c:v>
                </c:pt>
                <c:pt idx="382">
                  <c:v>9.8987188470587753E-2</c:v>
                </c:pt>
                <c:pt idx="383">
                  <c:v>9.9118309021605497E-2</c:v>
                </c:pt>
                <c:pt idx="384">
                  <c:v>9.8849438272253731E-2</c:v>
                </c:pt>
                <c:pt idx="385">
                  <c:v>9.8528346931985603E-2</c:v>
                </c:pt>
                <c:pt idx="386">
                  <c:v>9.8338296931928013E-2</c:v>
                </c:pt>
                <c:pt idx="387">
                  <c:v>9.832440693205087E-2</c:v>
                </c:pt>
                <c:pt idx="388">
                  <c:v>9.8353762226068508E-2</c:v>
                </c:pt>
                <c:pt idx="389">
                  <c:v>9.8358726932048168E-2</c:v>
                </c:pt>
                <c:pt idx="390">
                  <c:v>9.8459460265374554E-2</c:v>
                </c:pt>
                <c:pt idx="391">
                  <c:v>9.8509066931896774E-2</c:v>
                </c:pt>
                <c:pt idx="392">
                  <c:v>9.8561326932113766E-2</c:v>
                </c:pt>
                <c:pt idx="393">
                  <c:v>9.8608646932049973E-2</c:v>
                </c:pt>
                <c:pt idx="394">
                  <c:v>9.864940693213968E-2</c:v>
                </c:pt>
                <c:pt idx="395">
                  <c:v>9.8767769942682868E-2</c:v>
                </c:pt>
                <c:pt idx="396">
                  <c:v>9.8982276932062546E-2</c:v>
                </c:pt>
                <c:pt idx="397">
                  <c:v>9.9142389853383861E-2</c:v>
                </c:pt>
                <c:pt idx="398">
                  <c:v>9.9675761414758327E-2</c:v>
                </c:pt>
                <c:pt idx="399">
                  <c:v>9.9797256932049758E-2</c:v>
                </c:pt>
                <c:pt idx="400">
                  <c:v>9.992881582094526E-2</c:v>
                </c:pt>
                <c:pt idx="401">
                  <c:v>0.10005136693204975</c:v>
                </c:pt>
                <c:pt idx="402">
                  <c:v>0.1001977969319513</c:v>
                </c:pt>
                <c:pt idx="403">
                  <c:v>0.10034893693217838</c:v>
                </c:pt>
                <c:pt idx="404">
                  <c:v>0.10047647693197365</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9.8818726932094744E-2</c:v>
                </c:pt>
                <c:pt idx="414">
                  <c:v>9.8838214111594894E-2</c:v>
                </c:pt>
                <c:pt idx="415">
                  <c:v>9.8790186931992846E-2</c:v>
                </c:pt>
                <c:pt idx="416">
                  <c:v>9.8711266932000025E-2</c:v>
                </c:pt>
                <c:pt idx="417">
                  <c:v>9.8800626932146113E-2</c:v>
                </c:pt>
                <c:pt idx="418">
                  <c:v>9.9051555214870912E-2</c:v>
                </c:pt>
                <c:pt idx="419">
                  <c:v>9.9296446932157931E-2</c:v>
                </c:pt>
                <c:pt idx="420">
                  <c:v>9.952507693203963E-2</c:v>
                </c:pt>
                <c:pt idx="421">
                  <c:v>9.9708613008076027E-2</c:v>
                </c:pt>
                <c:pt idx="422">
                  <c:v>0.10015630757730765</c:v>
                </c:pt>
                <c:pt idx="423">
                  <c:v>0.10027071683103372</c:v>
                </c:pt>
                <c:pt idx="424">
                  <c:v>0.10038890693201097</c:v>
                </c:pt>
                <c:pt idx="425">
                  <c:v>0.10051464693212619</c:v>
                </c:pt>
                <c:pt idx="426">
                  <c:v>0.10061519693198323</c:v>
                </c:pt>
                <c:pt idx="427">
                  <c:v>0.10070106693218862</c:v>
                </c:pt>
                <c:pt idx="428">
                  <c:v>0.10073473883677769</c:v>
                </c:pt>
                <c:pt idx="429">
                  <c:v>0.10075047111823221</c:v>
                </c:pt>
                <c:pt idx="430">
                  <c:v>0.10082405277466953</c:v>
                </c:pt>
                <c:pt idx="431">
                  <c:v>0.10082676693201632</c:v>
                </c:pt>
                <c:pt idx="432">
                  <c:v>0.10082786693195089</c:v>
                </c:pt>
                <c:pt idx="433">
                  <c:v>0.10085672693209349</c:v>
                </c:pt>
                <c:pt idx="434">
                  <c:v>0.1008914036996913</c:v>
                </c:pt>
                <c:pt idx="435">
                  <c:v>0.10091747693203956</c:v>
                </c:pt>
                <c:pt idx="436">
                  <c:v>0.10089787693203789</c:v>
                </c:pt>
                <c:pt idx="437">
                  <c:v>0.10086270693186361</c:v>
                </c:pt>
                <c:pt idx="438">
                  <c:v>0.10083872693205366</c:v>
                </c:pt>
                <c:pt idx="439">
                  <c:v>0.10081030587947723</c:v>
                </c:pt>
                <c:pt idx="440">
                  <c:v>0.10080971569612984</c:v>
                </c:pt>
                <c:pt idx="441">
                  <c:v>0.10086166693207589</c:v>
                </c:pt>
                <c:pt idx="442">
                  <c:v>0.10092075693194166</c:v>
                </c:pt>
                <c:pt idx="443">
                  <c:v>0.10102101693198071</c:v>
                </c:pt>
                <c:pt idx="444">
                  <c:v>0.10109631693210019</c:v>
                </c:pt>
                <c:pt idx="445">
                  <c:v>0.10126196935632958</c:v>
                </c:pt>
                <c:pt idx="446">
                  <c:v>0.10158415693196347</c:v>
                </c:pt>
                <c:pt idx="447">
                  <c:v>0.10183566026542223</c:v>
                </c:pt>
                <c:pt idx="448">
                  <c:v>0.10265591443199197</c:v>
                </c:pt>
                <c:pt idx="449">
                  <c:v>0.1027770769322133</c:v>
                </c:pt>
                <c:pt idx="450">
                  <c:v>0.10297966693201489</c:v>
                </c:pt>
                <c:pt idx="451">
                  <c:v>0.10314932693196972</c:v>
                </c:pt>
                <c:pt idx="452">
                  <c:v>0.10335446430575235</c:v>
                </c:pt>
                <c:pt idx="453">
                  <c:v>0.10360744693204539</c:v>
                </c:pt>
                <c:pt idx="454">
                  <c:v>0.1038102169320041</c:v>
                </c:pt>
                <c:pt idx="455">
                  <c:v>0.10405198693202067</c:v>
                </c:pt>
                <c:pt idx="456">
                  <c:v>0.10415715936449033</c:v>
                </c:pt>
                <c:pt idx="457">
                  <c:v>0.10440263318216125</c:v>
                </c:pt>
                <c:pt idx="458">
                  <c:v>0.10437023230839768</c:v>
                </c:pt>
                <c:pt idx="459">
                  <c:v>0.10435048693193499</c:v>
                </c:pt>
                <c:pt idx="460">
                  <c:v>0.10431850693210265</c:v>
                </c:pt>
                <c:pt idx="461">
                  <c:v>0.10430832693202763</c:v>
                </c:pt>
                <c:pt idx="462">
                  <c:v>0.10432392693215332</c:v>
                </c:pt>
                <c:pt idx="463">
                  <c:v>0.10432970519303808</c:v>
                </c:pt>
                <c:pt idx="464">
                  <c:v>0.10391192096190609</c:v>
                </c:pt>
                <c:pt idx="465">
                  <c:v>0.10354993693195524</c:v>
                </c:pt>
                <c:pt idx="466">
                  <c:v>0.10315322693210771</c:v>
                </c:pt>
                <c:pt idx="467">
                  <c:v>0.10274729693209396</c:v>
                </c:pt>
                <c:pt idx="468">
                  <c:v>0.10226625693208319</c:v>
                </c:pt>
                <c:pt idx="469">
                  <c:v>0.1018974201138434</c:v>
                </c:pt>
                <c:pt idx="470">
                  <c:v>0.10075261264627502</c:v>
                </c:pt>
                <c:pt idx="471">
                  <c:v>0.10050092080962258</c:v>
                </c:pt>
                <c:pt idx="472">
                  <c:v>0.10022539693193286</c:v>
                </c:pt>
                <c:pt idx="473">
                  <c:v>9.9986976932044197E-2</c:v>
                </c:pt>
                <c:pt idx="474">
                  <c:v>9.9763896932032289E-2</c:v>
                </c:pt>
                <c:pt idx="475">
                  <c:v>9.9563416931957263E-2</c:v>
                </c:pt>
                <c:pt idx="476">
                  <c:v>9.9359456932063661E-2</c:v>
                </c:pt>
                <c:pt idx="477">
                  <c:v>9.9224444323312122E-2</c:v>
                </c:pt>
                <c:pt idx="478">
                  <c:v>9.8713118824036897E-2</c:v>
                </c:pt>
                <c:pt idx="479">
                  <c:v>9.8603216932019705E-2</c:v>
                </c:pt>
                <c:pt idx="480">
                  <c:v>9.8507466932048579E-2</c:v>
                </c:pt>
                <c:pt idx="481">
                  <c:v>9.8347896932097237E-2</c:v>
                </c:pt>
                <c:pt idx="482">
                  <c:v>9.813682693203446E-2</c:v>
                </c:pt>
                <c:pt idx="483">
                  <c:v>9.7734012646299329E-2</c:v>
                </c:pt>
                <c:pt idx="484">
                  <c:v>9.7306056932126253E-2</c:v>
                </c:pt>
                <c:pt idx="485">
                  <c:v>9.6878146932098744E-2</c:v>
                </c:pt>
                <c:pt idx="486">
                  <c:v>9.6649406932044726E-2</c:v>
                </c:pt>
                <c:pt idx="487">
                  <c:v>9.5660032487615065E-2</c:v>
                </c:pt>
                <c:pt idx="488">
                  <c:v>9.5477826932153717E-2</c:v>
                </c:pt>
                <c:pt idx="489">
                  <c:v>9.5172494608817687E-2</c:v>
                </c:pt>
                <c:pt idx="490">
                  <c:v>9.4901276931963693E-2</c:v>
                </c:pt>
                <c:pt idx="491">
                  <c:v>9.4683376932138713E-2</c:v>
                </c:pt>
                <c:pt idx="492">
                  <c:v>9.4455406932056271E-2</c:v>
                </c:pt>
                <c:pt idx="493">
                  <c:v>9.4269336932043798E-2</c:v>
                </c:pt>
                <c:pt idx="494">
                  <c:v>9.4275779563716397E-2</c:v>
                </c:pt>
                <c:pt idx="495">
                  <c:v>9.4815343370484875E-2</c:v>
                </c:pt>
                <c:pt idx="496">
                  <c:v>9.5054906932077507E-2</c:v>
                </c:pt>
                <c:pt idx="497">
                  <c:v>9.5260036932103234E-2</c:v>
                </c:pt>
                <c:pt idx="498">
                  <c:v>9.5475226931967E-2</c:v>
                </c:pt>
                <c:pt idx="499">
                  <c:v>9.5657376932024654E-2</c:v>
                </c:pt>
                <c:pt idx="500">
                  <c:v>9.5781076932027545E-2</c:v>
                </c:pt>
                <c:pt idx="501">
                  <c:v>9.5834033054572609E-2</c:v>
                </c:pt>
                <c:pt idx="502">
                  <c:v>9.5814373990848176E-2</c:v>
                </c:pt>
                <c:pt idx="503">
                  <c:v>9.5603419239680007E-2</c:v>
                </c:pt>
                <c:pt idx="504">
                  <c:v>9.5546826931937057E-2</c:v>
                </c:pt>
                <c:pt idx="505">
                  <c:v>9.5490176932003165E-2</c:v>
                </c:pt>
                <c:pt idx="506">
                  <c:v>9.5420186932031498E-2</c:v>
                </c:pt>
                <c:pt idx="507">
                  <c:v>9.5329944323381724E-2</c:v>
                </c:pt>
                <c:pt idx="508">
                  <c:v>9.5251696931995852E-2</c:v>
                </c:pt>
                <c:pt idx="509">
                  <c:v>9.5167043387846526E-2</c:v>
                </c:pt>
                <c:pt idx="510">
                  <c:v>9.4876205193017649E-2</c:v>
                </c:pt>
                <c:pt idx="511">
                  <c:v>9.4797366932099059E-2</c:v>
                </c:pt>
                <c:pt idx="512">
                  <c:v>9.4725076932107521E-2</c:v>
                </c:pt>
                <c:pt idx="513">
                  <c:v>9.4658686115636451E-2</c:v>
                </c:pt>
                <c:pt idx="514">
                  <c:v>9.45877569320005E-2</c:v>
                </c:pt>
                <c:pt idx="515">
                  <c:v>9.4527726932099931E-2</c:v>
                </c:pt>
                <c:pt idx="516">
                  <c:v>9.4457486931887241E-2</c:v>
                </c:pt>
                <c:pt idx="517">
                  <c:v>9.4416938199671716E-2</c:v>
                </c:pt>
                <c:pt idx="518">
                  <c:v>9.4398726932055851E-2</c:v>
                </c:pt>
                <c:pt idx="519">
                  <c:v>9.4420891880517527E-2</c:v>
                </c:pt>
                <c:pt idx="520">
                  <c:v>9.4439726931966533E-2</c:v>
                </c:pt>
                <c:pt idx="521">
                  <c:v>9.4416116932066543E-2</c:v>
                </c:pt>
                <c:pt idx="522">
                  <c:v>9.4237096932147366E-2</c:v>
                </c:pt>
                <c:pt idx="523">
                  <c:v>9.4094906932085332E-2</c:v>
                </c:pt>
                <c:pt idx="524">
                  <c:v>9.3957356932066013E-2</c:v>
                </c:pt>
                <c:pt idx="525">
                  <c:v>9.3842354838969327E-2</c:v>
                </c:pt>
                <c:pt idx="526">
                  <c:v>9.3754029962270127E-2</c:v>
                </c:pt>
                <c:pt idx="527">
                  <c:v>9.2698726932056413E-2</c:v>
                </c:pt>
                <c:pt idx="528">
                  <c:v>9.2483576931939981E-2</c:v>
                </c:pt>
                <c:pt idx="529">
                  <c:v>9.2048756932058481E-2</c:v>
                </c:pt>
                <c:pt idx="530">
                  <c:v>9.1669386932096822E-2</c:v>
                </c:pt>
                <c:pt idx="531">
                  <c:v>9.1372356931955681E-2</c:v>
                </c:pt>
                <c:pt idx="532">
                  <c:v>9.1091432195185146E-2</c:v>
                </c:pt>
                <c:pt idx="533">
                  <c:v>9.0821586932023066E-2</c:v>
                </c:pt>
                <c:pt idx="534">
                  <c:v>9.0612836932038504E-2</c:v>
                </c:pt>
                <c:pt idx="535">
                  <c:v>9.0450976932004365E-2</c:v>
                </c:pt>
                <c:pt idx="536">
                  <c:v>9.0287748671201498E-2</c:v>
                </c:pt>
                <c:pt idx="537">
                  <c:v>9.023770693201523E-2</c:v>
                </c:pt>
                <c:pt idx="538">
                  <c:v>9.0184056602481646E-2</c:v>
                </c:pt>
                <c:pt idx="539">
                  <c:v>9.0136526932155944E-2</c:v>
                </c:pt>
                <c:pt idx="540">
                  <c:v>9.0108246932132513E-2</c:v>
                </c:pt>
                <c:pt idx="541">
                  <c:v>9.0083366932219744E-2</c:v>
                </c:pt>
                <c:pt idx="542">
                  <c:v>9.0047386932070705E-2</c:v>
                </c:pt>
                <c:pt idx="543">
                  <c:v>9.002542693194486E-2</c:v>
                </c:pt>
                <c:pt idx="544">
                  <c:v>9.002997693205847E-2</c:v>
                </c:pt>
                <c:pt idx="545">
                  <c:v>9.007690875022005E-2</c:v>
                </c:pt>
                <c:pt idx="546">
                  <c:v>9.0081966932189228E-2</c:v>
                </c:pt>
                <c:pt idx="547">
                  <c:v>9.0082726932195059E-2</c:v>
                </c:pt>
                <c:pt idx="548">
                  <c:v>9.0081846932164963E-2</c:v>
                </c:pt>
                <c:pt idx="549">
                  <c:v>9.0088266932113498E-2</c:v>
                </c:pt>
                <c:pt idx="550">
                  <c:v>9.0096492889529381E-2</c:v>
                </c:pt>
                <c:pt idx="551">
                  <c:v>9.0087826932020248E-2</c:v>
                </c:pt>
                <c:pt idx="552">
                  <c:v>9.0087446932116705E-2</c:v>
                </c:pt>
                <c:pt idx="553">
                  <c:v>9.0082726932038684E-2</c:v>
                </c:pt>
                <c:pt idx="554">
                  <c:v>9.0077188470516517E-2</c:v>
                </c:pt>
                <c:pt idx="555">
                  <c:v>9.0069926931917663E-2</c:v>
                </c:pt>
                <c:pt idx="556">
                  <c:v>9.0067726932218733E-2</c:v>
                </c:pt>
                <c:pt idx="557">
                  <c:v>9.0068318768871558E-2</c:v>
                </c:pt>
                <c:pt idx="558">
                  <c:v>9.0041566931987047E-2</c:v>
                </c:pt>
                <c:pt idx="559">
                  <c:v>9.0068146932068868E-2</c:v>
                </c:pt>
                <c:pt idx="560">
                  <c:v>9.0149846932135333E-2</c:v>
                </c:pt>
                <c:pt idx="561">
                  <c:v>9.0214186931987697E-2</c:v>
                </c:pt>
                <c:pt idx="562">
                  <c:v>9.0257584074891026E-2</c:v>
                </c:pt>
                <c:pt idx="563">
                  <c:v>9.0409152463891501E-2</c:v>
                </c:pt>
                <c:pt idx="564">
                  <c:v>9.0419186932052739E-2</c:v>
                </c:pt>
                <c:pt idx="565">
                  <c:v>9.0222626932146027E-2</c:v>
                </c:pt>
                <c:pt idx="566">
                  <c:v>8.9875696932154026E-2</c:v>
                </c:pt>
                <c:pt idx="567">
                  <c:v>8.954762693210247E-2</c:v>
                </c:pt>
                <c:pt idx="568">
                  <c:v>8.9258576932167155E-2</c:v>
                </c:pt>
                <c:pt idx="569">
                  <c:v>8.8993033054478698E-2</c:v>
                </c:pt>
                <c:pt idx="570">
                  <c:v>8.8791446932077911E-2</c:v>
                </c:pt>
                <c:pt idx="571">
                  <c:v>8.8698726932051622E-2</c:v>
                </c:pt>
                <c:pt idx="572">
                  <c:v>8.8414298360618246E-2</c:v>
                </c:pt>
                <c:pt idx="573">
                  <c:v>8.8303286932287492E-2</c:v>
                </c:pt>
                <c:pt idx="574">
                  <c:v>8.8217986932093706E-2</c:v>
                </c:pt>
                <c:pt idx="575">
                  <c:v>8.8133916932107995E-2</c:v>
                </c:pt>
                <c:pt idx="576">
                  <c:v>8.7982250741518234E-2</c:v>
                </c:pt>
                <c:pt idx="577">
                  <c:v>8.7862066932089741E-2</c:v>
                </c:pt>
                <c:pt idx="578">
                  <c:v>8.7754076932029371E-2</c:v>
                </c:pt>
                <c:pt idx="579">
                  <c:v>8.7639116932081165E-2</c:v>
                </c:pt>
                <c:pt idx="580">
                  <c:v>8.757790875027667E-2</c:v>
                </c:pt>
                <c:pt idx="581">
                  <c:v>8.7362298360631044E-2</c:v>
                </c:pt>
                <c:pt idx="582">
                  <c:v>8.7319496932082227E-2</c:v>
                </c:pt>
                <c:pt idx="583">
                  <c:v>8.7246543258586967E-2</c:v>
                </c:pt>
                <c:pt idx="584">
                  <c:v>8.7198876932205863E-2</c:v>
                </c:pt>
                <c:pt idx="585">
                  <c:v>8.7158926932147565E-2</c:v>
                </c:pt>
                <c:pt idx="586">
                  <c:v>8.7145526932005155E-2</c:v>
                </c:pt>
                <c:pt idx="587">
                  <c:v>8.7192946932049264E-2</c:v>
                </c:pt>
                <c:pt idx="588">
                  <c:v>8.7258666932115134E-2</c:v>
                </c:pt>
                <c:pt idx="589">
                  <c:v>8.7333334074912686E-2</c:v>
                </c:pt>
                <c:pt idx="590">
                  <c:v>8.7512411142640203E-2</c:v>
                </c:pt>
                <c:pt idx="591">
                  <c:v>8.7534906932092177E-2</c:v>
                </c:pt>
                <c:pt idx="592">
                  <c:v>8.7562786932124909E-2</c:v>
                </c:pt>
                <c:pt idx="593">
                  <c:v>8.7605306932090621E-2</c:v>
                </c:pt>
                <c:pt idx="594">
                  <c:v>8.7721046932031768E-2</c:v>
                </c:pt>
                <c:pt idx="595">
                  <c:v>8.7839680955013946E-2</c:v>
                </c:pt>
                <c:pt idx="596">
                  <c:v>8.8001906932049873E-2</c:v>
                </c:pt>
                <c:pt idx="597">
                  <c:v>8.8271555879416208E-2</c:v>
                </c:pt>
                <c:pt idx="598">
                  <c:v>8.8936846497276567E-2</c:v>
                </c:pt>
                <c:pt idx="599">
                  <c:v>8.9030586932025826E-2</c:v>
                </c:pt>
                <c:pt idx="600">
                  <c:v>8.9113246932001303E-2</c:v>
                </c:pt>
                <c:pt idx="601">
                  <c:v>8.9189817841102539E-2</c:v>
                </c:pt>
                <c:pt idx="602">
                  <c:v>8.9266426932084877E-2</c:v>
                </c:pt>
                <c:pt idx="603">
                  <c:v>8.9318506932073702E-2</c:v>
                </c:pt>
                <c:pt idx="604">
                  <c:v>8.9493476931991695E-2</c:v>
                </c:pt>
                <c:pt idx="605">
                  <c:v>8.9897876931999812E-2</c:v>
                </c:pt>
                <c:pt idx="606">
                  <c:v>9.0162770410302059E-2</c:v>
                </c:pt>
                <c:pt idx="607">
                  <c:v>9.1185918421444953E-2</c:v>
                </c:pt>
                <c:pt idx="608">
                  <c:v>9.142972693200585E-2</c:v>
                </c:pt>
                <c:pt idx="609">
                  <c:v>9.1736666932107025E-2</c:v>
                </c:pt>
                <c:pt idx="610">
                  <c:v>9.1950956932095207E-2</c:v>
                </c:pt>
                <c:pt idx="611">
                  <c:v>9.214695693216865E-2</c:v>
                </c:pt>
                <c:pt idx="612">
                  <c:v>9.2297696932149648E-2</c:v>
                </c:pt>
                <c:pt idx="613">
                  <c:v>9.2469173990949144E-2</c:v>
                </c:pt>
                <c:pt idx="614">
                  <c:v>9.2659726932098008E-2</c:v>
                </c:pt>
                <c:pt idx="615">
                  <c:v>9.2791188470528113E-2</c:v>
                </c:pt>
                <c:pt idx="616">
                  <c:v>9.3377648500691746E-2</c:v>
                </c:pt>
                <c:pt idx="617">
                  <c:v>9.3521716932002813E-2</c:v>
                </c:pt>
                <c:pt idx="618">
                  <c:v>9.3736756931989046E-2</c:v>
                </c:pt>
                <c:pt idx="619">
                  <c:v>9.3972339835261223E-2</c:v>
                </c:pt>
                <c:pt idx="620">
                  <c:v>9.4319152463953032E-2</c:v>
                </c:pt>
                <c:pt idx="621">
                  <c:v>9.4838886932024066E-2</c:v>
                </c:pt>
                <c:pt idx="622">
                  <c:v>9.5299326932021727E-2</c:v>
                </c:pt>
                <c:pt idx="623">
                  <c:v>9.581581784124181E-2</c:v>
                </c:pt>
                <c:pt idx="624">
                  <c:v>9.7391089250919494E-2</c:v>
                </c:pt>
                <c:pt idx="625">
                  <c:v>9.8150376416555246E-2</c:v>
                </c:pt>
                <c:pt idx="626">
                  <c:v>9.8973626932078701E-2</c:v>
                </c:pt>
                <c:pt idx="627">
                  <c:v>9.9883976932005694E-2</c:v>
                </c:pt>
                <c:pt idx="628">
                  <c:v>0.10084101693205128</c:v>
                </c:pt>
                <c:pt idx="629">
                  <c:v>0.10179070693206443</c:v>
                </c:pt>
                <c:pt idx="630">
                  <c:v>0.10262657387085054</c:v>
                </c:pt>
                <c:pt idx="631">
                  <c:v>0.10332327693200247</c:v>
                </c:pt>
                <c:pt idx="632">
                  <c:v>0.10372729836063865</c:v>
                </c:pt>
                <c:pt idx="633">
                  <c:v>0.10523107021562363</c:v>
                </c:pt>
                <c:pt idx="634">
                  <c:v>0.10560489693202157</c:v>
                </c:pt>
                <c:pt idx="635">
                  <c:v>0.10598023693199822</c:v>
                </c:pt>
                <c:pt idx="636">
                  <c:v>0.10634959693202005</c:v>
                </c:pt>
                <c:pt idx="637">
                  <c:v>0.10668649776536654</c:v>
                </c:pt>
                <c:pt idx="638">
                  <c:v>0.10705955693205739</c:v>
                </c:pt>
                <c:pt idx="639">
                  <c:v>0.10738390693205702</c:v>
                </c:pt>
                <c:pt idx="640">
                  <c:v>0.1077528269320995</c:v>
                </c:pt>
                <c:pt idx="641">
                  <c:v>0.10798122693205425</c:v>
                </c:pt>
                <c:pt idx="642">
                  <c:v>0.1089754582753103</c:v>
                </c:pt>
                <c:pt idx="643">
                  <c:v>0.10928287910591923</c:v>
                </c:pt>
                <c:pt idx="644">
                  <c:v>0.10974035046149329</c:v>
                </c:pt>
                <c:pt idx="645">
                  <c:v>0.11009997693204808</c:v>
                </c:pt>
                <c:pt idx="646">
                  <c:v>0.11045507693198449</c:v>
                </c:pt>
                <c:pt idx="647">
                  <c:v>0.11079983693201712</c:v>
                </c:pt>
                <c:pt idx="648">
                  <c:v>0.11126452693216055</c:v>
                </c:pt>
                <c:pt idx="649">
                  <c:v>0.11161802285045042</c:v>
                </c:pt>
                <c:pt idx="650">
                  <c:v>0.1118816681085234</c:v>
                </c:pt>
                <c:pt idx="651">
                  <c:v>0.11293517137649207</c:v>
                </c:pt>
                <c:pt idx="652">
                  <c:v>0.11315442693208412</c:v>
                </c:pt>
                <c:pt idx="653">
                  <c:v>0.11345694693206099</c:v>
                </c:pt>
                <c:pt idx="654">
                  <c:v>0.11376275693213268</c:v>
                </c:pt>
                <c:pt idx="655">
                  <c:v>0.11419393101371612</c:v>
                </c:pt>
                <c:pt idx="656">
                  <c:v>0.11477295693214273</c:v>
                </c:pt>
                <c:pt idx="657">
                  <c:v>0.11529408693212428</c:v>
                </c:pt>
                <c:pt idx="658">
                  <c:v>0.11578334693214742</c:v>
                </c:pt>
                <c:pt idx="659">
                  <c:v>0.11601472693205055</c:v>
                </c:pt>
                <c:pt idx="660">
                  <c:v>0.11740592693199416</c:v>
                </c:pt>
                <c:pt idx="661">
                  <c:v>0.11789230693202057</c:v>
                </c:pt>
                <c:pt idx="662">
                  <c:v>0.11837326301453292</c:v>
                </c:pt>
                <c:pt idx="663">
                  <c:v>0.1188726269320598</c:v>
                </c:pt>
                <c:pt idx="664">
                  <c:v>0.11925095693207766</c:v>
                </c:pt>
                <c:pt idx="665">
                  <c:v>0.11962057693213547</c:v>
                </c:pt>
                <c:pt idx="666">
                  <c:v>0.11995131693204535</c:v>
                </c:pt>
                <c:pt idx="667">
                  <c:v>0.12025227041040427</c:v>
                </c:pt>
                <c:pt idx="668">
                  <c:v>0.12042966632600392</c:v>
                </c:pt>
                <c:pt idx="669">
                  <c:v>0.12144586978921269</c:v>
                </c:pt>
                <c:pt idx="670">
                  <c:v>0.12180613693202252</c:v>
                </c:pt>
                <c:pt idx="671">
                  <c:v>0.12245279693196666</c:v>
                </c:pt>
                <c:pt idx="672">
                  <c:v>0.12303086693205502</c:v>
                </c:pt>
                <c:pt idx="673">
                  <c:v>0.12364219631976413</c:v>
                </c:pt>
                <c:pt idx="674">
                  <c:v>0.12413105693211458</c:v>
                </c:pt>
                <c:pt idx="675">
                  <c:v>0.12456564693201272</c:v>
                </c:pt>
                <c:pt idx="676">
                  <c:v>0.12495652693199608</c:v>
                </c:pt>
                <c:pt idx="677">
                  <c:v>0.12523659649728824</c:v>
                </c:pt>
                <c:pt idx="678">
                  <c:v>0.12985690135073469</c:v>
                </c:pt>
                <c:pt idx="679">
                  <c:v>0.13055121651542856</c:v>
                </c:pt>
                <c:pt idx="680">
                  <c:v>0.13103549693208549</c:v>
                </c:pt>
                <c:pt idx="681">
                  <c:v>0.13148637693208798</c:v>
                </c:pt>
                <c:pt idx="682">
                  <c:v>0.13179456254844979</c:v>
                </c:pt>
                <c:pt idx="683">
                  <c:v>0.133158726932052</c:v>
                </c:pt>
                <c:pt idx="684">
                  <c:v>0.13337724693212749</c:v>
                </c:pt>
                <c:pt idx="685">
                  <c:v>0.13379031456094054</c:v>
                </c:pt>
                <c:pt idx="686">
                  <c:v>0.13414110693209141</c:v>
                </c:pt>
                <c:pt idx="687">
                  <c:v>0.13455670693198837</c:v>
                </c:pt>
                <c:pt idx="688">
                  <c:v>0.13490678693209224</c:v>
                </c:pt>
                <c:pt idx="689">
                  <c:v>0.13525909693201754</c:v>
                </c:pt>
                <c:pt idx="690">
                  <c:v>0.13547848642572582</c:v>
                </c:pt>
                <c:pt idx="691">
                  <c:v>0.13572275919011645</c:v>
                </c:pt>
                <c:pt idx="692">
                  <c:v>0.13693606026538421</c:v>
                </c:pt>
                <c:pt idx="693">
                  <c:v>0.13737306693208487</c:v>
                </c:pt>
                <c:pt idx="694">
                  <c:v>0.13805533693202704</c:v>
                </c:pt>
                <c:pt idx="695">
                  <c:v>0.13863217693199203</c:v>
                </c:pt>
                <c:pt idx="696">
                  <c:v>0.13920448883691042</c:v>
                </c:pt>
                <c:pt idx="697">
                  <c:v>0.13966979693199741</c:v>
                </c:pt>
                <c:pt idx="698">
                  <c:v>0.1400706085110528</c:v>
                </c:pt>
                <c:pt idx="699">
                  <c:v>0.14132324693201781</c:v>
                </c:pt>
                <c:pt idx="700">
                  <c:v>0.14155386693205685</c:v>
                </c:pt>
                <c:pt idx="701">
                  <c:v>0.14179468042038959</c:v>
                </c:pt>
                <c:pt idx="702">
                  <c:v>0.14205616693195111</c:v>
                </c:pt>
                <c:pt idx="703">
                  <c:v>0.14228553693196491</c:v>
                </c:pt>
                <c:pt idx="704">
                  <c:v>0.14249224693199425</c:v>
                </c:pt>
                <c:pt idx="705">
                  <c:v>0.14268062693200517</c:v>
                </c:pt>
                <c:pt idx="706">
                  <c:v>0.14279128248749443</c:v>
                </c:pt>
                <c:pt idx="707">
                  <c:v>0.14286197693201075</c:v>
                </c:pt>
                <c:pt idx="708">
                  <c:v>0.14302272693205942</c:v>
                </c:pt>
                <c:pt idx="709">
                  <c:v>0.14300728693200454</c:v>
                </c:pt>
                <c:pt idx="710">
                  <c:v>0.14301923693194882</c:v>
                </c:pt>
                <c:pt idx="711">
                  <c:v>0.14316672693209398</c:v>
                </c:pt>
                <c:pt idx="712">
                  <c:v>0.1433592769321024</c:v>
                </c:pt>
                <c:pt idx="713">
                  <c:v>0.14348249223824894</c:v>
                </c:pt>
                <c:pt idx="714">
                  <c:v>0.14339608693207162</c:v>
                </c:pt>
                <c:pt idx="715">
                  <c:v>0.14305945295943473</c:v>
                </c:pt>
                <c:pt idx="716">
                  <c:v>0.14199387327352042</c:v>
                </c:pt>
                <c:pt idx="717">
                  <c:v>0.14167324693210048</c:v>
                </c:pt>
                <c:pt idx="718">
                  <c:v>0.14141120693194889</c:v>
                </c:pt>
                <c:pt idx="719">
                  <c:v>0.14116531876881311</c:v>
                </c:pt>
                <c:pt idx="720">
                  <c:v>0.14096876693199104</c:v>
                </c:pt>
                <c:pt idx="721">
                  <c:v>0.14076955693205664</c:v>
                </c:pt>
                <c:pt idx="722">
                  <c:v>0.14061810693209537</c:v>
                </c:pt>
                <c:pt idx="723">
                  <c:v>0.1405073022744574</c:v>
                </c:pt>
                <c:pt idx="724">
                  <c:v>0.14005872693202548</c:v>
                </c:pt>
                <c:pt idx="725">
                  <c:v>0.13999195666178821</c:v>
                </c:pt>
                <c:pt idx="726">
                  <c:v>0.13969859693199291</c:v>
                </c:pt>
                <c:pt idx="727">
                  <c:v>0.13896541693210934</c:v>
                </c:pt>
                <c:pt idx="728">
                  <c:v>0.13813084693204303</c:v>
                </c:pt>
                <c:pt idx="729">
                  <c:v>0.13728605693199841</c:v>
                </c:pt>
                <c:pt idx="730">
                  <c:v>0.13662230693202559</c:v>
                </c:pt>
                <c:pt idx="731">
                  <c:v>0.13625872693204139</c:v>
                </c:pt>
                <c:pt idx="732">
                  <c:v>0.13336362166890567</c:v>
                </c:pt>
                <c:pt idx="733">
                  <c:v>0.13299968693202444</c:v>
                </c:pt>
                <c:pt idx="734">
                  <c:v>0.13231410693212833</c:v>
                </c:pt>
                <c:pt idx="735">
                  <c:v>0.1315378169320667</c:v>
                </c:pt>
                <c:pt idx="736">
                  <c:v>0.13091613693200124</c:v>
                </c:pt>
                <c:pt idx="737">
                  <c:v>0.13058372693205886</c:v>
                </c:pt>
                <c:pt idx="738">
                  <c:v>0.12917763737985383</c:v>
                </c:pt>
                <c:pt idx="739">
                  <c:v>0.12883908775688724</c:v>
                </c:pt>
                <c:pt idx="740">
                  <c:v>0.1284066069321029</c:v>
                </c:pt>
                <c:pt idx="741">
                  <c:v>0.12808182693214568</c:v>
                </c:pt>
                <c:pt idx="742">
                  <c:v>0.12782023693195288</c:v>
                </c:pt>
                <c:pt idx="743">
                  <c:v>0.12770815693212992</c:v>
                </c:pt>
                <c:pt idx="744">
                  <c:v>0.1275925738708282</c:v>
                </c:pt>
                <c:pt idx="745">
                  <c:v>0.12753457006931512</c:v>
                </c:pt>
                <c:pt idx="746">
                  <c:v>0.12761872693205567</c:v>
                </c:pt>
                <c:pt idx="747">
                  <c:v>0.12764784693213471</c:v>
                </c:pt>
                <c:pt idx="748">
                  <c:v>0.12769972693197917</c:v>
                </c:pt>
                <c:pt idx="749">
                  <c:v>0.12773717693207234</c:v>
                </c:pt>
                <c:pt idx="750">
                  <c:v>0.1277761669320796</c:v>
                </c:pt>
                <c:pt idx="751">
                  <c:v>0.12781274755069227</c:v>
                </c:pt>
                <c:pt idx="752">
                  <c:v>0.1278166269320451</c:v>
                </c:pt>
                <c:pt idx="753">
                  <c:v>0.12781572693202747</c:v>
                </c:pt>
                <c:pt idx="754">
                  <c:v>0.12780972693207102</c:v>
                </c:pt>
                <c:pt idx="755">
                  <c:v>0.12779472693205207</c:v>
                </c:pt>
                <c:pt idx="756">
                  <c:v>0.12764569662908787</c:v>
                </c:pt>
                <c:pt idx="757">
                  <c:v>0.12766776141479852</c:v>
                </c:pt>
                <c:pt idx="758">
                  <c:v>0.12769517374073303</c:v>
                </c:pt>
                <c:pt idx="759">
                  <c:v>0.12779633693202225</c:v>
                </c:pt>
                <c:pt idx="760">
                  <c:v>0.12796932693203211</c:v>
                </c:pt>
                <c:pt idx="761">
                  <c:v>0.12813856693207967</c:v>
                </c:pt>
                <c:pt idx="762">
                  <c:v>0.12828700693195572</c:v>
                </c:pt>
                <c:pt idx="763">
                  <c:v>0.12841211582089357</c:v>
                </c:pt>
                <c:pt idx="764">
                  <c:v>0.12843537753437345</c:v>
                </c:pt>
                <c:pt idx="765">
                  <c:v>0.128594976932078</c:v>
                </c:pt>
                <c:pt idx="766">
                  <c:v>0.12872530693199741</c:v>
                </c:pt>
                <c:pt idx="767">
                  <c:v>0.12884063693206826</c:v>
                </c:pt>
                <c:pt idx="768">
                  <c:v>0.12895786693215427</c:v>
                </c:pt>
                <c:pt idx="769">
                  <c:v>0.12905864445782833</c:v>
                </c:pt>
                <c:pt idx="770">
                  <c:v>0.12919786693207413</c:v>
                </c:pt>
                <c:pt idx="771">
                  <c:v>0.12931252693192619</c:v>
                </c:pt>
                <c:pt idx="772">
                  <c:v>0.12936799008996072</c:v>
                </c:pt>
                <c:pt idx="773">
                  <c:v>0.12959872693200225</c:v>
                </c:pt>
                <c:pt idx="774">
                  <c:v>0.12958062693195388</c:v>
                </c:pt>
                <c:pt idx="775">
                  <c:v>0.12954558693203921</c:v>
                </c:pt>
                <c:pt idx="776">
                  <c:v>0.12952614961265838</c:v>
                </c:pt>
                <c:pt idx="777">
                  <c:v>0.12950327693206989</c:v>
                </c:pt>
                <c:pt idx="778">
                  <c:v>0.12950132693200089</c:v>
                </c:pt>
                <c:pt idx="779">
                  <c:v>0.12949112693209491</c:v>
                </c:pt>
                <c:pt idx="780">
                  <c:v>0.1294824582752343</c:v>
                </c:pt>
                <c:pt idx="781">
                  <c:v>0.12939372693205087</c:v>
                </c:pt>
                <c:pt idx="782">
                  <c:v>0.12936422693199745</c:v>
                </c:pt>
                <c:pt idx="783">
                  <c:v>0.12932542796295365</c:v>
                </c:pt>
                <c:pt idx="784">
                  <c:v>0.12932306693214457</c:v>
                </c:pt>
                <c:pt idx="785">
                  <c:v>0.12942794693204021</c:v>
                </c:pt>
                <c:pt idx="786">
                  <c:v>0.12955087693208589</c:v>
                </c:pt>
                <c:pt idx="787">
                  <c:v>0.12966077693215516</c:v>
                </c:pt>
                <c:pt idx="788">
                  <c:v>0.12976922693202678</c:v>
                </c:pt>
                <c:pt idx="789">
                  <c:v>0.12996543905323704</c:v>
                </c:pt>
                <c:pt idx="790">
                  <c:v>0.13092872693205487</c:v>
                </c:pt>
                <c:pt idx="791">
                  <c:v>0.1310800769320366</c:v>
                </c:pt>
                <c:pt idx="792">
                  <c:v>0.13150710693201972</c:v>
                </c:pt>
                <c:pt idx="793">
                  <c:v>0.13182186693200038</c:v>
                </c:pt>
                <c:pt idx="794">
                  <c:v>0.13206539693219138</c:v>
                </c:pt>
                <c:pt idx="795">
                  <c:v>0.13229549693208778</c:v>
                </c:pt>
                <c:pt idx="796">
                  <c:v>0.13248116222618478</c:v>
                </c:pt>
                <c:pt idx="797">
                  <c:v>0.1326977569320178</c:v>
                </c:pt>
                <c:pt idx="798">
                  <c:v>0.13285349616286651</c:v>
                </c:pt>
                <c:pt idx="799">
                  <c:v>0.13325998466405053</c:v>
                </c:pt>
                <c:pt idx="800">
                  <c:v>0.13339569693205533</c:v>
                </c:pt>
                <c:pt idx="801">
                  <c:v>0.13347944693204294</c:v>
                </c:pt>
                <c:pt idx="802">
                  <c:v>0.13358457229284668</c:v>
                </c:pt>
                <c:pt idx="803">
                  <c:v>0.13367279693213163</c:v>
                </c:pt>
                <c:pt idx="804">
                  <c:v>0.13374523693217144</c:v>
                </c:pt>
                <c:pt idx="805">
                  <c:v>0.13370708693203451</c:v>
                </c:pt>
                <c:pt idx="806">
                  <c:v>0.13356550693205788</c:v>
                </c:pt>
                <c:pt idx="807">
                  <c:v>0.13347658407491281</c:v>
                </c:pt>
                <c:pt idx="808">
                  <c:v>0.13323167608469078</c:v>
                </c:pt>
                <c:pt idx="809">
                  <c:v>0.13322454693202701</c:v>
                </c:pt>
                <c:pt idx="810">
                  <c:v>0.13319632693202271</c:v>
                </c:pt>
                <c:pt idx="811">
                  <c:v>0.13317702693207417</c:v>
                </c:pt>
                <c:pt idx="812">
                  <c:v>0.1331440669320898</c:v>
                </c:pt>
                <c:pt idx="813">
                  <c:v>0.13301794693202879</c:v>
                </c:pt>
                <c:pt idx="814">
                  <c:v>0.13283937641651278</c:v>
                </c:pt>
                <c:pt idx="815">
                  <c:v>0.132669256343803</c:v>
                </c:pt>
                <c:pt idx="816">
                  <c:v>0.1317937069320152</c:v>
                </c:pt>
                <c:pt idx="817">
                  <c:v>0.13153811693210571</c:v>
                </c:pt>
                <c:pt idx="818">
                  <c:v>0.13138206693213306</c:v>
                </c:pt>
                <c:pt idx="819">
                  <c:v>0.13124975693207841</c:v>
                </c:pt>
                <c:pt idx="820">
                  <c:v>0.13111315992178163</c:v>
                </c:pt>
                <c:pt idx="821">
                  <c:v>0.13098517693201472</c:v>
                </c:pt>
                <c:pt idx="822">
                  <c:v>0.13087403693211286</c:v>
                </c:pt>
                <c:pt idx="823">
                  <c:v>0.13079009201136702</c:v>
                </c:pt>
                <c:pt idx="824">
                  <c:v>0.13030347137650722</c:v>
                </c:pt>
                <c:pt idx="825">
                  <c:v>0.13003749693203331</c:v>
                </c:pt>
                <c:pt idx="826">
                  <c:v>0.12976035579788484</c:v>
                </c:pt>
                <c:pt idx="827">
                  <c:v>0.12946665693208104</c:v>
                </c:pt>
                <c:pt idx="828">
                  <c:v>0.12926849693215584</c:v>
                </c:pt>
                <c:pt idx="829">
                  <c:v>0.12909333693217234</c:v>
                </c:pt>
                <c:pt idx="830">
                  <c:v>0.12891404693205291</c:v>
                </c:pt>
                <c:pt idx="831">
                  <c:v>0.12876787126194245</c:v>
                </c:pt>
                <c:pt idx="832">
                  <c:v>0.12869544121775789</c:v>
                </c:pt>
                <c:pt idx="833">
                  <c:v>0.12834562693213059</c:v>
                </c:pt>
                <c:pt idx="834">
                  <c:v>0.12827413693219139</c:v>
                </c:pt>
                <c:pt idx="835">
                  <c:v>0.12819876693221488</c:v>
                </c:pt>
                <c:pt idx="836">
                  <c:v>0.1281195569320204</c:v>
                </c:pt>
                <c:pt idx="837">
                  <c:v>0.12807155693197081</c:v>
                </c:pt>
                <c:pt idx="838">
                  <c:v>0.12804159151521341</c:v>
                </c:pt>
                <c:pt idx="839">
                  <c:v>0.12801285550349942</c:v>
                </c:pt>
                <c:pt idx="840">
                  <c:v>0.1279370774476265</c:v>
                </c:pt>
                <c:pt idx="841">
                  <c:v>0.12790649693207032</c:v>
                </c:pt>
                <c:pt idx="842">
                  <c:v>0.12784497693202471</c:v>
                </c:pt>
                <c:pt idx="843">
                  <c:v>0.12778330693198825</c:v>
                </c:pt>
                <c:pt idx="844">
                  <c:v>0.12774877847844834</c:v>
                </c:pt>
                <c:pt idx="845">
                  <c:v>0.12771082693180347</c:v>
                </c:pt>
                <c:pt idx="846">
                  <c:v>0.12767860693216437</c:v>
                </c:pt>
                <c:pt idx="847">
                  <c:v>0.12764732693199221</c:v>
                </c:pt>
                <c:pt idx="848">
                  <c:v>0.1276347269320437</c:v>
                </c:pt>
                <c:pt idx="849">
                  <c:v>0.12760536329571437</c:v>
                </c:pt>
                <c:pt idx="850">
                  <c:v>0.12761177693201367</c:v>
                </c:pt>
                <c:pt idx="851">
                  <c:v>0.12761768797105333</c:v>
                </c:pt>
                <c:pt idx="852">
                  <c:v>0.12761122693186169</c:v>
                </c:pt>
                <c:pt idx="853">
                  <c:v>0.12755286693206358</c:v>
                </c:pt>
                <c:pt idx="854">
                  <c:v>0.12729198693203639</c:v>
                </c:pt>
                <c:pt idx="855">
                  <c:v>0.12716337693204588</c:v>
                </c:pt>
                <c:pt idx="856">
                  <c:v>0.12707052003550209</c:v>
                </c:pt>
                <c:pt idx="857">
                  <c:v>0.12647418026537594</c:v>
                </c:pt>
                <c:pt idx="858">
                  <c:v>0.12589570693212693</c:v>
                </c:pt>
                <c:pt idx="859">
                  <c:v>0.1250085569320305</c:v>
                </c:pt>
                <c:pt idx="860">
                  <c:v>0.12406102693208274</c:v>
                </c:pt>
                <c:pt idx="861">
                  <c:v>0.12320302693203211</c:v>
                </c:pt>
                <c:pt idx="862">
                  <c:v>0.12249138672586923</c:v>
                </c:pt>
                <c:pt idx="863">
                  <c:v>0.12164589693213659</c:v>
                </c:pt>
                <c:pt idx="864">
                  <c:v>0.12129472693204975</c:v>
                </c:pt>
                <c:pt idx="865">
                  <c:v>0.11958759836059585</c:v>
                </c:pt>
                <c:pt idx="866">
                  <c:v>0.11917310693201011</c:v>
                </c:pt>
                <c:pt idx="867">
                  <c:v>0.11868856693212139</c:v>
                </c:pt>
                <c:pt idx="868">
                  <c:v>0.11820327693207862</c:v>
                </c:pt>
                <c:pt idx="869">
                  <c:v>0.1177003970350512</c:v>
                </c:pt>
                <c:pt idx="870">
                  <c:v>0.11720442693209072</c:v>
                </c:pt>
                <c:pt idx="871">
                  <c:v>0.11680129693203867</c:v>
                </c:pt>
                <c:pt idx="872">
                  <c:v>0.11655616026540372</c:v>
                </c:pt>
                <c:pt idx="873">
                  <c:v>0.11609184056841589</c:v>
                </c:pt>
                <c:pt idx="874">
                  <c:v>0.11601408693212539</c:v>
                </c:pt>
                <c:pt idx="875">
                  <c:v>0.11594574755068289</c:v>
                </c:pt>
                <c:pt idx="876">
                  <c:v>0.11594504693212572</c:v>
                </c:pt>
                <c:pt idx="877">
                  <c:v>0.11609987693205426</c:v>
                </c:pt>
                <c:pt idx="878">
                  <c:v>0.11633163693213079</c:v>
                </c:pt>
                <c:pt idx="879">
                  <c:v>0.11650946693221442</c:v>
                </c:pt>
                <c:pt idx="880">
                  <c:v>0.11671072693201283</c:v>
                </c:pt>
                <c:pt idx="881">
                  <c:v>0.11727905016434191</c:v>
                </c:pt>
                <c:pt idx="882">
                  <c:v>0.11737176693222302</c:v>
                </c:pt>
                <c:pt idx="883">
                  <c:v>0.11741927693194054</c:v>
                </c:pt>
                <c:pt idx="884">
                  <c:v>0.11748604693215726</c:v>
                </c:pt>
                <c:pt idx="885">
                  <c:v>0.11753222693218413</c:v>
                </c:pt>
                <c:pt idx="886">
                  <c:v>0.11758831456080535</c:v>
                </c:pt>
                <c:pt idx="887">
                  <c:v>0.1176365469320048</c:v>
                </c:pt>
                <c:pt idx="888">
                  <c:v>0.11765806026539848</c:v>
                </c:pt>
                <c:pt idx="889">
                  <c:v>0.11773589560678489</c:v>
                </c:pt>
                <c:pt idx="890">
                  <c:v>0.11765004693211278</c:v>
                </c:pt>
                <c:pt idx="891">
                  <c:v>0.11737027693196472</c:v>
                </c:pt>
                <c:pt idx="892">
                  <c:v>0.11709609806607109</c:v>
                </c:pt>
                <c:pt idx="893">
                  <c:v>0.11682779693202858</c:v>
                </c:pt>
                <c:pt idx="894">
                  <c:v>0.11661067693201251</c:v>
                </c:pt>
                <c:pt idx="895">
                  <c:v>0.1165007117805176</c:v>
                </c:pt>
                <c:pt idx="896">
                  <c:v>0.11687747693206058</c:v>
                </c:pt>
                <c:pt idx="897">
                  <c:v>0.11701260693203609</c:v>
                </c:pt>
                <c:pt idx="898">
                  <c:v>0.11736110693200889</c:v>
                </c:pt>
                <c:pt idx="899">
                  <c:v>0.11778888157118672</c:v>
                </c:pt>
                <c:pt idx="900">
                  <c:v>0.11828510693197829</c:v>
                </c:pt>
                <c:pt idx="901">
                  <c:v>0.11863054693201058</c:v>
                </c:pt>
                <c:pt idx="902">
                  <c:v>0.11892800693200919</c:v>
                </c:pt>
                <c:pt idx="903">
                  <c:v>0.11920988693214002</c:v>
                </c:pt>
                <c:pt idx="904">
                  <c:v>0.11949740509301421</c:v>
                </c:pt>
                <c:pt idx="905">
                  <c:v>0.12013628430908357</c:v>
                </c:pt>
                <c:pt idx="906">
                  <c:v>0.12029944693208018</c:v>
                </c:pt>
                <c:pt idx="907">
                  <c:v>0.12046480693206263</c:v>
                </c:pt>
                <c:pt idx="908">
                  <c:v>0.12057736693198252</c:v>
                </c:pt>
                <c:pt idx="909">
                  <c:v>0.12060550693205151</c:v>
                </c:pt>
                <c:pt idx="910">
                  <c:v>0.12063146693223822</c:v>
                </c:pt>
                <c:pt idx="911">
                  <c:v>0.12065594342681175</c:v>
                </c:pt>
                <c:pt idx="912">
                  <c:v>0.12062549405540329</c:v>
                </c:pt>
                <c:pt idx="913">
                  <c:v>0.12040819084953114</c:v>
                </c:pt>
                <c:pt idx="914">
                  <c:v>0.12034861693209108</c:v>
                </c:pt>
                <c:pt idx="915">
                  <c:v>0.12029592693201629</c:v>
                </c:pt>
                <c:pt idx="916">
                  <c:v>0.12012101693200361</c:v>
                </c:pt>
                <c:pt idx="917">
                  <c:v>0.11993668569495242</c:v>
                </c:pt>
                <c:pt idx="918">
                  <c:v>0.11976675693206591</c:v>
                </c:pt>
                <c:pt idx="919">
                  <c:v>0.1195793869320454</c:v>
                </c:pt>
                <c:pt idx="920">
                  <c:v>0.11945276693212747</c:v>
                </c:pt>
                <c:pt idx="921">
                  <c:v>0.11939472693205762</c:v>
                </c:pt>
                <c:pt idx="922">
                  <c:v>0.11889112129837542</c:v>
                </c:pt>
                <c:pt idx="923">
                  <c:v>0.11909708693212917</c:v>
                </c:pt>
                <c:pt idx="924">
                  <c:v>0.11941700528258536</c:v>
                </c:pt>
                <c:pt idx="925">
                  <c:v>0.11969191693205516</c:v>
                </c:pt>
                <c:pt idx="926">
                  <c:v>0.12002498693206576</c:v>
                </c:pt>
                <c:pt idx="927">
                  <c:v>0.12029264693205759</c:v>
                </c:pt>
                <c:pt idx="928">
                  <c:v>0.12055646693210066</c:v>
                </c:pt>
                <c:pt idx="929">
                  <c:v>0.1207671469319538</c:v>
                </c:pt>
                <c:pt idx="930">
                  <c:v>0.12094914359867925</c:v>
                </c:pt>
                <c:pt idx="931">
                  <c:v>0.1214728335986166</c:v>
                </c:pt>
                <c:pt idx="932">
                  <c:v>0.12152184693202629</c:v>
                </c:pt>
                <c:pt idx="933">
                  <c:v>0.12158100693216056</c:v>
                </c:pt>
                <c:pt idx="934">
                  <c:v>0.12163462693209244</c:v>
                </c:pt>
                <c:pt idx="935">
                  <c:v>0.12168917693199453</c:v>
                </c:pt>
                <c:pt idx="936">
                  <c:v>0.12170872693219804</c:v>
                </c:pt>
                <c:pt idx="937">
                  <c:v>0.12169643969801316</c:v>
                </c:pt>
                <c:pt idx="938">
                  <c:v>0.12147576490684753</c:v>
                </c:pt>
                <c:pt idx="939">
                  <c:v>0.12140180693198505</c:v>
                </c:pt>
                <c:pt idx="940">
                  <c:v>0.12137054693199922</c:v>
                </c:pt>
                <c:pt idx="941">
                  <c:v>0.12153012693210052</c:v>
                </c:pt>
                <c:pt idx="942">
                  <c:v>0.12169202590116883</c:v>
                </c:pt>
                <c:pt idx="943">
                  <c:v>0.12182265693206773</c:v>
                </c:pt>
                <c:pt idx="944">
                  <c:v>0.12194291693214154</c:v>
                </c:pt>
                <c:pt idx="945">
                  <c:v>0.12200197693213989</c:v>
                </c:pt>
                <c:pt idx="946">
                  <c:v>0.12202872693207224</c:v>
                </c:pt>
                <c:pt idx="947">
                  <c:v>0.12210886486310811</c:v>
                </c:pt>
                <c:pt idx="948">
                  <c:v>0.12212393745826972</c:v>
                </c:pt>
                <c:pt idx="949">
                  <c:v>0.12215985193209633</c:v>
                </c:pt>
                <c:pt idx="950">
                  <c:v>0.12230144693205602</c:v>
                </c:pt>
                <c:pt idx="951">
                  <c:v>0.12247791693215504</c:v>
                </c:pt>
                <c:pt idx="952">
                  <c:v>0.1226051669319618</c:v>
                </c:pt>
                <c:pt idx="953">
                  <c:v>0.12276400693214407</c:v>
                </c:pt>
                <c:pt idx="954">
                  <c:v>0.12290183109878683</c:v>
                </c:pt>
                <c:pt idx="955">
                  <c:v>0.12294872693205161</c:v>
                </c:pt>
                <c:pt idx="956">
                  <c:v>0.12327833158319379</c:v>
                </c:pt>
                <c:pt idx="957">
                  <c:v>0.12338763693205124</c:v>
                </c:pt>
                <c:pt idx="958">
                  <c:v>0.12351607693214819</c:v>
                </c:pt>
                <c:pt idx="959">
                  <c:v>0.12364315693209013</c:v>
                </c:pt>
                <c:pt idx="960">
                  <c:v>0.12375666693208154</c:v>
                </c:pt>
                <c:pt idx="961">
                  <c:v>0.12387444858160303</c:v>
                </c:pt>
                <c:pt idx="962">
                  <c:v>0.12399716693207102</c:v>
                </c:pt>
                <c:pt idx="963">
                  <c:v>0.12414025693198059</c:v>
                </c:pt>
                <c:pt idx="964">
                  <c:v>0.12459143745836354</c:v>
                </c:pt>
                <c:pt idx="965">
                  <c:v>0.12449027693222117</c:v>
                </c:pt>
                <c:pt idx="966">
                  <c:v>0.12446038693209972</c:v>
                </c:pt>
                <c:pt idx="967">
                  <c:v>0.12443909806596308</c:v>
                </c:pt>
                <c:pt idx="968">
                  <c:v>0.12439944693198886</c:v>
                </c:pt>
                <c:pt idx="969">
                  <c:v>0.12437842693191226</c:v>
                </c:pt>
                <c:pt idx="970">
                  <c:v>0.12433612693206453</c:v>
                </c:pt>
                <c:pt idx="971">
                  <c:v>0.12426757693208421</c:v>
                </c:pt>
                <c:pt idx="972">
                  <c:v>0.12420372693202374</c:v>
                </c:pt>
                <c:pt idx="973">
                  <c:v>0.12385880856467664</c:v>
                </c:pt>
                <c:pt idx="974">
                  <c:v>0.12380592693205028</c:v>
                </c:pt>
                <c:pt idx="975">
                  <c:v>0.1236787469321146</c:v>
                </c:pt>
                <c:pt idx="976">
                  <c:v>0.12354162693199573</c:v>
                </c:pt>
                <c:pt idx="977">
                  <c:v>0.12342295693218851</c:v>
                </c:pt>
                <c:pt idx="978">
                  <c:v>0.123335458890935</c:v>
                </c:pt>
                <c:pt idx="979">
                  <c:v>0.12322811693212554</c:v>
                </c:pt>
                <c:pt idx="980">
                  <c:v>0.12314481693202596</c:v>
                </c:pt>
                <c:pt idx="981">
                  <c:v>0.12311081388858724</c:v>
                </c:pt>
                <c:pt idx="982">
                  <c:v>0.12295943281439729</c:v>
                </c:pt>
                <c:pt idx="983">
                  <c:v>0.12293984693207002</c:v>
                </c:pt>
                <c:pt idx="984">
                  <c:v>0.1228980069319336</c:v>
                </c:pt>
                <c:pt idx="985">
                  <c:v>0.12283203943202636</c:v>
                </c:pt>
                <c:pt idx="986">
                  <c:v>0.12277706693213022</c:v>
                </c:pt>
                <c:pt idx="987">
                  <c:v>0.12274642693198275</c:v>
                </c:pt>
                <c:pt idx="988">
                  <c:v>0.12274142693206613</c:v>
                </c:pt>
                <c:pt idx="989">
                  <c:v>0.12273789359862518</c:v>
                </c:pt>
                <c:pt idx="990">
                  <c:v>0.12273488077823951</c:v>
                </c:pt>
                <c:pt idx="991">
                  <c:v>0.12274377693199792</c:v>
                </c:pt>
                <c:pt idx="992">
                  <c:v>0.12275534855363929</c:v>
                </c:pt>
                <c:pt idx="993">
                  <c:v>0.12277442693199724</c:v>
                </c:pt>
                <c:pt idx="994">
                  <c:v>0.12279422693202979</c:v>
                </c:pt>
                <c:pt idx="995">
                  <c:v>0.12283505693207543</c:v>
                </c:pt>
                <c:pt idx="996">
                  <c:v>0.12293850693207276</c:v>
                </c:pt>
                <c:pt idx="997">
                  <c:v>0.12301672693193692</c:v>
                </c:pt>
                <c:pt idx="998">
                  <c:v>0.12310840693200475</c:v>
                </c:pt>
                <c:pt idx="999">
                  <c:v>0.12314963602297269</c:v>
                </c:pt>
                <c:pt idx="1000">
                  <c:v>0.12326872693209638</c:v>
                </c:pt>
                <c:pt idx="1001">
                  <c:v>0.12326872693212486</c:v>
                </c:pt>
                <c:pt idx="1002">
                  <c:v>0.12326794693211716</c:v>
                </c:pt>
                <c:pt idx="1003">
                  <c:v>0.12326074693201888</c:v>
                </c:pt>
                <c:pt idx="1004">
                  <c:v>0.12327973693192028</c:v>
                </c:pt>
                <c:pt idx="1005">
                  <c:v>0.12331165246384057</c:v>
                </c:pt>
                <c:pt idx="1006">
                  <c:v>0.12332854836078866</c:v>
                </c:pt>
                <c:pt idx="1007">
                  <c:v>0.12332872693224328</c:v>
                </c:pt>
                <c:pt idx="1008">
                  <c:v>0.12333185193205062</c:v>
                </c:pt>
                <c:pt idx="1009">
                  <c:v>0.12339034762172219</c:v>
                </c:pt>
                <c:pt idx="1010">
                  <c:v>0.12340352693220798</c:v>
                </c:pt>
                <c:pt idx="1011">
                  <c:v>0.12342328693210927</c:v>
                </c:pt>
                <c:pt idx="1012">
                  <c:v>0.12342507261121255</c:v>
                </c:pt>
                <c:pt idx="1013">
                  <c:v>0.12345139693204031</c:v>
                </c:pt>
                <c:pt idx="1014">
                  <c:v>0.12346382693188242</c:v>
                </c:pt>
                <c:pt idx="1015">
                  <c:v>0.12349197693191655</c:v>
                </c:pt>
                <c:pt idx="1016">
                  <c:v>0.12351998693203825</c:v>
                </c:pt>
                <c:pt idx="1017">
                  <c:v>0.12363547693200885</c:v>
                </c:pt>
                <c:pt idx="1018">
                  <c:v>0.12356689359883442</c:v>
                </c:pt>
                <c:pt idx="1019">
                  <c:v>0.12340337693208893</c:v>
                </c:pt>
                <c:pt idx="1020">
                  <c:v>0.12331297693202714</c:v>
                </c:pt>
                <c:pt idx="1021">
                  <c:v>0.12323209693221339</c:v>
                </c:pt>
                <c:pt idx="1022">
                  <c:v>0.12314664693214207</c:v>
                </c:pt>
                <c:pt idx="1023">
                  <c:v>0.12308122693207239</c:v>
                </c:pt>
                <c:pt idx="1024">
                  <c:v>0.12302722693209502</c:v>
                </c:pt>
                <c:pt idx="1025">
                  <c:v>0.12287372693207053</c:v>
                </c:pt>
                <c:pt idx="1026">
                  <c:v>0.12284863693200521</c:v>
                </c:pt>
                <c:pt idx="1027">
                  <c:v>0.12277679693205824</c:v>
                </c:pt>
                <c:pt idx="1028">
                  <c:v>0.12270295693200255</c:v>
                </c:pt>
                <c:pt idx="1029">
                  <c:v>0.12259697693198775</c:v>
                </c:pt>
                <c:pt idx="1030">
                  <c:v>0.12252326301452859</c:v>
                </c:pt>
                <c:pt idx="1031">
                  <c:v>0.12243639693203079</c:v>
                </c:pt>
                <c:pt idx="1032">
                  <c:v>0.12234236693213063</c:v>
                </c:pt>
                <c:pt idx="1033">
                  <c:v>0.1222807769320868</c:v>
                </c:pt>
                <c:pt idx="1034">
                  <c:v>0.12224206026539269</c:v>
                </c:pt>
                <c:pt idx="1035">
                  <c:v>0.12137349742387471</c:v>
                </c:pt>
                <c:pt idx="1036">
                  <c:v>0.12115593693216919</c:v>
                </c:pt>
                <c:pt idx="1037">
                  <c:v>0.12088668569489849</c:v>
                </c:pt>
                <c:pt idx="1038">
                  <c:v>0.1206374569319878</c:v>
                </c:pt>
                <c:pt idx="1039">
                  <c:v>0.12042553693210337</c:v>
                </c:pt>
                <c:pt idx="1040">
                  <c:v>0.12023653693201219</c:v>
                </c:pt>
                <c:pt idx="1041">
                  <c:v>0.12007237693210022</c:v>
                </c:pt>
                <c:pt idx="1042">
                  <c:v>0.12000015550343349</c:v>
                </c:pt>
                <c:pt idx="1043">
                  <c:v>0.12049779763901818</c:v>
                </c:pt>
                <c:pt idx="1044">
                  <c:v>0.1207098469319592</c:v>
                </c:pt>
                <c:pt idx="1045">
                  <c:v>0.12082798693204211</c:v>
                </c:pt>
                <c:pt idx="1046">
                  <c:v>0.12095821693210952</c:v>
                </c:pt>
                <c:pt idx="1047">
                  <c:v>0.12106046920007428</c:v>
                </c:pt>
                <c:pt idx="1048">
                  <c:v>0.12115308693212512</c:v>
                </c:pt>
                <c:pt idx="1049">
                  <c:v>0.1212170069319997</c:v>
                </c:pt>
                <c:pt idx="1050">
                  <c:v>0.12127535788440016</c:v>
                </c:pt>
                <c:pt idx="1051">
                  <c:v>0.12146050715180952</c:v>
                </c:pt>
                <c:pt idx="1052">
                  <c:v>0.12150859693205973</c:v>
                </c:pt>
                <c:pt idx="1053">
                  <c:v>0.12154063414848792</c:v>
                </c:pt>
                <c:pt idx="1054">
                  <c:v>0.12157372693197062</c:v>
                </c:pt>
                <c:pt idx="1055">
                  <c:v>0.12159898693222716</c:v>
                </c:pt>
                <c:pt idx="1056">
                  <c:v>0.12158089693200225</c:v>
                </c:pt>
                <c:pt idx="1057">
                  <c:v>0.12150282693205842</c:v>
                </c:pt>
                <c:pt idx="1058">
                  <c:v>0.12143755451823779</c:v>
                </c:pt>
                <c:pt idx="1059">
                  <c:v>0.12111997693207854</c:v>
                </c:pt>
                <c:pt idx="1060">
                  <c:v>0.12104894915420061</c:v>
                </c:pt>
                <c:pt idx="1061">
                  <c:v>0.12093464693211359</c:v>
                </c:pt>
                <c:pt idx="1062">
                  <c:v>0.12082404693198638</c:v>
                </c:pt>
                <c:pt idx="1063">
                  <c:v>0.12072808693213254</c:v>
                </c:pt>
                <c:pt idx="1064">
                  <c:v>0.12065901693193842</c:v>
                </c:pt>
                <c:pt idx="1065">
                  <c:v>0.12058093311762264</c:v>
                </c:pt>
                <c:pt idx="1066">
                  <c:v>0.12051482693209439</c:v>
                </c:pt>
                <c:pt idx="1067">
                  <c:v>0.12045624044570517</c:v>
                </c:pt>
                <c:pt idx="1068">
                  <c:v>0.1201054822511199</c:v>
                </c:pt>
                <c:pt idx="1069">
                  <c:v>0.11984861693207448</c:v>
                </c:pt>
                <c:pt idx="1070">
                  <c:v>0.11962586095262415</c:v>
                </c:pt>
                <c:pt idx="1071">
                  <c:v>0.1193902069321241</c:v>
                </c:pt>
                <c:pt idx="1072">
                  <c:v>0.11918888693210761</c:v>
                </c:pt>
                <c:pt idx="1073">
                  <c:v>0.11896935693204114</c:v>
                </c:pt>
                <c:pt idx="1074">
                  <c:v>0.11863828693215353</c:v>
                </c:pt>
                <c:pt idx="1075">
                  <c:v>0.11829066443206672</c:v>
                </c:pt>
                <c:pt idx="1076">
                  <c:v>0.11809439359875284</c:v>
                </c:pt>
                <c:pt idx="1077">
                  <c:v>0.1171954676727438</c:v>
                </c:pt>
                <c:pt idx="1078">
                  <c:v>0.11702181693208052</c:v>
                </c:pt>
                <c:pt idx="1079">
                  <c:v>0.11681232693192102</c:v>
                </c:pt>
                <c:pt idx="1080">
                  <c:v>0.11641729693204184</c:v>
                </c:pt>
                <c:pt idx="1081">
                  <c:v>0.11603202693193305</c:v>
                </c:pt>
                <c:pt idx="1082">
                  <c:v>0.11571474776538107</c:v>
                </c:pt>
                <c:pt idx="1083">
                  <c:v>0.11540735693208148</c:v>
                </c:pt>
                <c:pt idx="1084">
                  <c:v>0.11516539693208472</c:v>
                </c:pt>
                <c:pt idx="1085">
                  <c:v>0.11503101264634097</c:v>
                </c:pt>
                <c:pt idx="1086">
                  <c:v>0.11469879965932248</c:v>
                </c:pt>
                <c:pt idx="1087">
                  <c:v>0.11464850693208462</c:v>
                </c:pt>
                <c:pt idx="1088">
                  <c:v>0.11457576693199217</c:v>
                </c:pt>
                <c:pt idx="1089">
                  <c:v>0.11451130587954585</c:v>
                </c:pt>
                <c:pt idx="1090">
                  <c:v>0.11443522693211623</c:v>
                </c:pt>
                <c:pt idx="1091">
                  <c:v>0.11435948693207353</c:v>
                </c:pt>
                <c:pt idx="1092">
                  <c:v>0.11427335693198883</c:v>
                </c:pt>
                <c:pt idx="1093">
                  <c:v>0.11419847693217379</c:v>
                </c:pt>
                <c:pt idx="1094">
                  <c:v>0.11416122693205477</c:v>
                </c:pt>
                <c:pt idx="1095">
                  <c:v>0.1139834616259775</c:v>
                </c:pt>
                <c:pt idx="1096">
                  <c:v>0.11395824272149468</c:v>
                </c:pt>
                <c:pt idx="1097">
                  <c:v>0.11389685693208662</c:v>
                </c:pt>
                <c:pt idx="1098">
                  <c:v>0.11381250693195002</c:v>
                </c:pt>
                <c:pt idx="1099">
                  <c:v>0.11371919693206665</c:v>
                </c:pt>
                <c:pt idx="1100">
                  <c:v>0.11366324693213439</c:v>
                </c:pt>
                <c:pt idx="1101">
                  <c:v>0.11360832693196699</c:v>
                </c:pt>
                <c:pt idx="1102">
                  <c:v>0.11354951859871656</c:v>
                </c:pt>
                <c:pt idx="1103">
                  <c:v>0.11350622693203168</c:v>
                </c:pt>
                <c:pt idx="1104">
                  <c:v>0.1128608602653286</c:v>
                </c:pt>
                <c:pt idx="1105">
                  <c:v>0.11276802693207352</c:v>
                </c:pt>
                <c:pt idx="1106">
                  <c:v>0.11256482693211478</c:v>
                </c:pt>
                <c:pt idx="1107">
                  <c:v>0.11237220693209339</c:v>
                </c:pt>
                <c:pt idx="1108">
                  <c:v>0.11214245693213352</c:v>
                </c:pt>
                <c:pt idx="1109">
                  <c:v>0.11200965693215892</c:v>
                </c:pt>
                <c:pt idx="1110">
                  <c:v>0.11186653105569642</c:v>
                </c:pt>
                <c:pt idx="1111">
                  <c:v>0.11171436329580331</c:v>
                </c:pt>
                <c:pt idx="1112">
                  <c:v>0.11128767430051312</c:v>
                </c:pt>
                <c:pt idx="1113">
                  <c:v>0.11121253693202959</c:v>
                </c:pt>
                <c:pt idx="1114">
                  <c:v>0.11107681693195559</c:v>
                </c:pt>
                <c:pt idx="1115">
                  <c:v>0.11097671693211462</c:v>
                </c:pt>
                <c:pt idx="1116">
                  <c:v>0.11088603943196063</c:v>
                </c:pt>
                <c:pt idx="1117">
                  <c:v>0.11081268693219215</c:v>
                </c:pt>
                <c:pt idx="1118">
                  <c:v>0.11075064693207542</c:v>
                </c:pt>
                <c:pt idx="1119">
                  <c:v>0.11067692693218605</c:v>
                </c:pt>
                <c:pt idx="1120">
                  <c:v>0.11061065693212413</c:v>
                </c:pt>
                <c:pt idx="1121">
                  <c:v>0.11037781264639054</c:v>
                </c:pt>
                <c:pt idx="1122">
                  <c:v>0.11035372693208967</c:v>
                </c:pt>
                <c:pt idx="1123">
                  <c:v>0.1103123269320461</c:v>
                </c:pt>
                <c:pt idx="1124">
                  <c:v>0.11025312693203659</c:v>
                </c:pt>
                <c:pt idx="1125">
                  <c:v>0.11022357693195795</c:v>
                </c:pt>
                <c:pt idx="1126">
                  <c:v>0.11020602693194816</c:v>
                </c:pt>
                <c:pt idx="1127">
                  <c:v>0.11018762693217354</c:v>
                </c:pt>
                <c:pt idx="1128">
                  <c:v>0.11016912693204972</c:v>
                </c:pt>
                <c:pt idx="1129">
                  <c:v>0.11009849504807788</c:v>
                </c:pt>
                <c:pt idx="1130">
                  <c:v>0.11004537693190752</c:v>
                </c:pt>
                <c:pt idx="1131">
                  <c:v>0.10993488693210923</c:v>
                </c:pt>
                <c:pt idx="1132">
                  <c:v>0.10975763693186026</c:v>
                </c:pt>
                <c:pt idx="1133">
                  <c:v>0.10965456693197972</c:v>
                </c:pt>
                <c:pt idx="1134">
                  <c:v>0.10958924239611199</c:v>
                </c:pt>
                <c:pt idx="1135">
                  <c:v>0.10950964693205398</c:v>
                </c:pt>
                <c:pt idx="1136">
                  <c:v>0.10943152693202762</c:v>
                </c:pt>
                <c:pt idx="1137">
                  <c:v>0.10908825634381014</c:v>
                </c:pt>
                <c:pt idx="1138">
                  <c:v>0.10902219693197447</c:v>
                </c:pt>
                <c:pt idx="1139">
                  <c:v>0.10885844693210346</c:v>
                </c:pt>
                <c:pt idx="1140">
                  <c:v>0.10856227693209085</c:v>
                </c:pt>
                <c:pt idx="1141">
                  <c:v>0.10817189798471816</c:v>
                </c:pt>
                <c:pt idx="1142">
                  <c:v>0.10769825693203955</c:v>
                </c:pt>
                <c:pt idx="1143">
                  <c:v>0.107268116932005</c:v>
                </c:pt>
                <c:pt idx="1144">
                  <c:v>0.10681396693209418</c:v>
                </c:pt>
                <c:pt idx="1145">
                  <c:v>0.10635076994279301</c:v>
                </c:pt>
                <c:pt idx="1146">
                  <c:v>0.10536464359874742</c:v>
                </c:pt>
                <c:pt idx="1147">
                  <c:v>0.1055155169321722</c:v>
                </c:pt>
                <c:pt idx="1148">
                  <c:v>0.10568984693217957</c:v>
                </c:pt>
                <c:pt idx="1149">
                  <c:v>0.10579732693209112</c:v>
                </c:pt>
                <c:pt idx="1150">
                  <c:v>0.10589778693199055</c:v>
                </c:pt>
                <c:pt idx="1151">
                  <c:v>0.10597500279408223</c:v>
                </c:pt>
                <c:pt idx="1152">
                  <c:v>0.10629457006930948</c:v>
                </c:pt>
                <c:pt idx="1153">
                  <c:v>0.10629602693198627</c:v>
                </c:pt>
                <c:pt idx="1154">
                  <c:v>0.10631006693209598</c:v>
                </c:pt>
                <c:pt idx="1155">
                  <c:v>0.10631872693207356</c:v>
                </c:pt>
                <c:pt idx="1156">
                  <c:v>0.10631682693211543</c:v>
                </c:pt>
                <c:pt idx="1157">
                  <c:v>0.10632022693202722</c:v>
                </c:pt>
                <c:pt idx="1158">
                  <c:v>0.10632985193203126</c:v>
                </c:pt>
                <c:pt idx="1159">
                  <c:v>0.10633992693209393</c:v>
                </c:pt>
                <c:pt idx="1160">
                  <c:v>0.1063687269320327</c:v>
                </c:pt>
                <c:pt idx="1161">
                  <c:v>0.10636537693187632</c:v>
                </c:pt>
                <c:pt idx="1162">
                  <c:v>0.1063574769319473</c:v>
                </c:pt>
                <c:pt idx="1163">
                  <c:v>0.10634992693208289</c:v>
                </c:pt>
                <c:pt idx="1164">
                  <c:v>0.10635042693206741</c:v>
                </c:pt>
                <c:pt idx="1165">
                  <c:v>0.10634903943211782</c:v>
                </c:pt>
                <c:pt idx="1166">
                  <c:v>0.10634202693215411</c:v>
                </c:pt>
                <c:pt idx="1167">
                  <c:v>0.10641963602289195</c:v>
                </c:pt>
                <c:pt idx="1168">
                  <c:v>0.10720868569491415</c:v>
                </c:pt>
                <c:pt idx="1169">
                  <c:v>0.10742033693209407</c:v>
                </c:pt>
                <c:pt idx="1170">
                  <c:v>0.10764157693206756</c:v>
                </c:pt>
                <c:pt idx="1171">
                  <c:v>0.10781719915431141</c:v>
                </c:pt>
                <c:pt idx="1172">
                  <c:v>0.10800779693202855</c:v>
                </c:pt>
                <c:pt idx="1173">
                  <c:v>0.10819118693204659</c:v>
                </c:pt>
                <c:pt idx="1174">
                  <c:v>0.10832352693201153</c:v>
                </c:pt>
                <c:pt idx="1175">
                  <c:v>0.10844252003556676</c:v>
                </c:pt>
                <c:pt idx="1176">
                  <c:v>0.10878572693205535</c:v>
                </c:pt>
                <c:pt idx="1177">
                  <c:v>0.10866083331490017</c:v>
                </c:pt>
                <c:pt idx="1178">
                  <c:v>0.10839347693193724</c:v>
                </c:pt>
                <c:pt idx="1179">
                  <c:v>0.10796013693206419</c:v>
                </c:pt>
                <c:pt idx="1180">
                  <c:v>0.10765212693205246</c:v>
                </c:pt>
                <c:pt idx="1181">
                  <c:v>0.10741979693202097</c:v>
                </c:pt>
                <c:pt idx="1182">
                  <c:v>0.10719692693203367</c:v>
                </c:pt>
                <c:pt idx="1183">
                  <c:v>0.10636917137647128</c:v>
                </c:pt>
                <c:pt idx="1184">
                  <c:v>0.10618982693212332</c:v>
                </c:pt>
                <c:pt idx="1185">
                  <c:v>0.10599470693209424</c:v>
                </c:pt>
                <c:pt idx="1186">
                  <c:v>0.10577623693203031</c:v>
                </c:pt>
                <c:pt idx="1187">
                  <c:v>0.10561982693205607</c:v>
                </c:pt>
                <c:pt idx="1188">
                  <c:v>0.10545718526546465</c:v>
                </c:pt>
                <c:pt idx="1189">
                  <c:v>0.10532339359869525</c:v>
                </c:pt>
                <c:pt idx="1190">
                  <c:v>0.10465535958515212</c:v>
                </c:pt>
                <c:pt idx="1191">
                  <c:v>0.10458121693186229</c:v>
                </c:pt>
                <c:pt idx="1192">
                  <c:v>0.10454868693206265</c:v>
                </c:pt>
                <c:pt idx="1193">
                  <c:v>0.10449376859868675</c:v>
                </c:pt>
                <c:pt idx="1194">
                  <c:v>0.10445139359876497</c:v>
                </c:pt>
                <c:pt idx="1195">
                  <c:v>0.10434396502733989</c:v>
                </c:pt>
                <c:pt idx="1196">
                  <c:v>0.10436390693200792</c:v>
                </c:pt>
                <c:pt idx="1197">
                  <c:v>0.10448920693205821</c:v>
                </c:pt>
                <c:pt idx="1198">
                  <c:v>0.10461889693209503</c:v>
                </c:pt>
                <c:pt idx="1199">
                  <c:v>0.10474963693204142</c:v>
                </c:pt>
                <c:pt idx="1200">
                  <c:v>0.10485884151530911</c:v>
                </c:pt>
                <c:pt idx="1201">
                  <c:v>0.104976176932013</c:v>
                </c:pt>
                <c:pt idx="1202">
                  <c:v>0.1050405787838572</c:v>
                </c:pt>
                <c:pt idx="1203">
                  <c:v>0.10530350693206003</c:v>
                </c:pt>
                <c:pt idx="1204">
                  <c:v>0.10534354693199097</c:v>
                </c:pt>
                <c:pt idx="1205">
                  <c:v>0.10538322693201981</c:v>
                </c:pt>
                <c:pt idx="1206">
                  <c:v>0.10539172693209772</c:v>
                </c:pt>
                <c:pt idx="1207">
                  <c:v>0.10539450693212872</c:v>
                </c:pt>
                <c:pt idx="1208">
                  <c:v>0.10537912693212102</c:v>
                </c:pt>
                <c:pt idx="1209">
                  <c:v>0.10537647341088548</c:v>
                </c:pt>
                <c:pt idx="1210">
                  <c:v>0.10488338407488128</c:v>
                </c:pt>
                <c:pt idx="1211">
                  <c:v>0.1044542469320506</c:v>
                </c:pt>
                <c:pt idx="1212">
                  <c:v>0.10404372693207622</c:v>
                </c:pt>
                <c:pt idx="1213">
                  <c:v>0.10370812693206242</c:v>
                </c:pt>
                <c:pt idx="1214">
                  <c:v>0.10338861693212208</c:v>
                </c:pt>
                <c:pt idx="1215">
                  <c:v>0.10317808943202067</c:v>
                </c:pt>
                <c:pt idx="1216">
                  <c:v>0.10253286522994641</c:v>
                </c:pt>
                <c:pt idx="1217">
                  <c:v>0.10234293693203256</c:v>
                </c:pt>
                <c:pt idx="1218">
                  <c:v>0.10210614359878903</c:v>
                </c:pt>
                <c:pt idx="1219">
                  <c:v>0.10190227693202314</c:v>
                </c:pt>
                <c:pt idx="1220">
                  <c:v>0.1016927069320418</c:v>
                </c:pt>
                <c:pt idx="1221">
                  <c:v>0.10151524693216629</c:v>
                </c:pt>
                <c:pt idx="1222">
                  <c:v>0.10133555693200001</c:v>
                </c:pt>
                <c:pt idx="1223">
                  <c:v>0.10119394915423657</c:v>
                </c:pt>
                <c:pt idx="1224">
                  <c:v>0.10109960928497241</c:v>
                </c:pt>
                <c:pt idx="1225">
                  <c:v>0.10075554511388422</c:v>
                </c:pt>
                <c:pt idx="1226">
                  <c:v>0.10068583693205824</c:v>
                </c:pt>
                <c:pt idx="1227">
                  <c:v>0.10062117693200909</c:v>
                </c:pt>
                <c:pt idx="1228">
                  <c:v>0.10055436693218667</c:v>
                </c:pt>
                <c:pt idx="1229">
                  <c:v>0.10051188693209658</c:v>
                </c:pt>
                <c:pt idx="1230">
                  <c:v>0.100466431013672</c:v>
                </c:pt>
                <c:pt idx="1231">
                  <c:v>0.10044208514109698</c:v>
                </c:pt>
                <c:pt idx="1232">
                  <c:v>0.10039378575554299</c:v>
                </c:pt>
                <c:pt idx="1233">
                  <c:v>0.10040572693205274</c:v>
                </c:pt>
                <c:pt idx="1234">
                  <c:v>0.10044291693196783</c:v>
                </c:pt>
                <c:pt idx="1235">
                  <c:v>0.10061010693212324</c:v>
                </c:pt>
                <c:pt idx="1236">
                  <c:v>0.10085685693211142</c:v>
                </c:pt>
                <c:pt idx="1237">
                  <c:v>0.10112149693208052</c:v>
                </c:pt>
                <c:pt idx="1238">
                  <c:v>0.10131762592189375</c:v>
                </c:pt>
                <c:pt idx="1239">
                  <c:v>0.10151897693201306</c:v>
                </c:pt>
                <c:pt idx="1240">
                  <c:v>0.10165562026531942</c:v>
                </c:pt>
                <c:pt idx="1241">
                  <c:v>0.10213815401547777</c:v>
                </c:pt>
                <c:pt idx="1242">
                  <c:v>0.10223634693204547</c:v>
                </c:pt>
                <c:pt idx="1243">
                  <c:v>0.10230030693202251</c:v>
                </c:pt>
                <c:pt idx="1244">
                  <c:v>0.10238048693193492</c:v>
                </c:pt>
                <c:pt idx="1245">
                  <c:v>0.10245375851098983</c:v>
                </c:pt>
                <c:pt idx="1246">
                  <c:v>0.10251332693218276</c:v>
                </c:pt>
                <c:pt idx="1247">
                  <c:v>0.10255720693204751</c:v>
                </c:pt>
                <c:pt idx="1248">
                  <c:v>0.10245626640572425</c:v>
                </c:pt>
                <c:pt idx="1249">
                  <c:v>0.10189076733611568</c:v>
                </c:pt>
                <c:pt idx="1250">
                  <c:v>0.1017607369320076</c:v>
                </c:pt>
                <c:pt idx="1251">
                  <c:v>0.10161034798468926</c:v>
                </c:pt>
                <c:pt idx="1252">
                  <c:v>0.10151265693195931</c:v>
                </c:pt>
                <c:pt idx="1253">
                  <c:v>0.10141519693208069</c:v>
                </c:pt>
                <c:pt idx="1254">
                  <c:v>0.10132796693199</c:v>
                </c:pt>
                <c:pt idx="1255">
                  <c:v>0.1012201769320316</c:v>
                </c:pt>
                <c:pt idx="1256">
                  <c:v>0.10109767693201394</c:v>
                </c:pt>
                <c:pt idx="1257">
                  <c:v>0.10079088077820608</c:v>
                </c:pt>
                <c:pt idx="1258">
                  <c:v>0.10070823693210695</c:v>
                </c:pt>
                <c:pt idx="1259">
                  <c:v>0.10056703693203417</c:v>
                </c:pt>
                <c:pt idx="1260">
                  <c:v>0.1004669769321398</c:v>
                </c:pt>
                <c:pt idx="1261">
                  <c:v>0.10034135693203439</c:v>
                </c:pt>
                <c:pt idx="1262">
                  <c:v>0.10017402693195289</c:v>
                </c:pt>
                <c:pt idx="1263">
                  <c:v>0.10005363104166069</c:v>
                </c:pt>
                <c:pt idx="1264">
                  <c:v>9.9918786932036596E-2</c:v>
                </c:pt>
                <c:pt idx="1265">
                  <c:v>9.9796565316026833E-2</c:v>
                </c:pt>
                <c:pt idx="1266">
                  <c:v>9.9500042721544682E-2</c:v>
                </c:pt>
                <c:pt idx="1267">
                  <c:v>9.9440826932053222E-2</c:v>
                </c:pt>
                <c:pt idx="1268">
                  <c:v>9.9354926932094009E-2</c:v>
                </c:pt>
                <c:pt idx="1269">
                  <c:v>9.9186195682037265E-2</c:v>
                </c:pt>
                <c:pt idx="1270">
                  <c:v>9.8966866931945841E-2</c:v>
                </c:pt>
                <c:pt idx="1271">
                  <c:v>9.8796286932071264E-2</c:v>
                </c:pt>
                <c:pt idx="1272">
                  <c:v>9.8648796932153046E-2</c:v>
                </c:pt>
                <c:pt idx="1273">
                  <c:v>9.8510226931978223E-2</c:v>
                </c:pt>
                <c:pt idx="1274">
                  <c:v>9.7775496162839495E-2</c:v>
                </c:pt>
                <c:pt idx="1275">
                  <c:v>9.7611626932064197E-2</c:v>
                </c:pt>
                <c:pt idx="1276">
                  <c:v>9.7372011142681431E-2</c:v>
                </c:pt>
                <c:pt idx="1277">
                  <c:v>9.7400036931944059E-2</c:v>
                </c:pt>
                <c:pt idx="1278">
                  <c:v>9.7575316931966111E-2</c:v>
                </c:pt>
                <c:pt idx="1279">
                  <c:v>9.7723376932108863E-2</c:v>
                </c:pt>
                <c:pt idx="1280">
                  <c:v>9.7912526932091737E-2</c:v>
                </c:pt>
                <c:pt idx="1281">
                  <c:v>9.8050576932081676E-2</c:v>
                </c:pt>
                <c:pt idx="1282">
                  <c:v>9.8181533383666642E-2</c:v>
                </c:pt>
                <c:pt idx="1283">
                  <c:v>9.8548726932051564E-2</c:v>
                </c:pt>
                <c:pt idx="1284">
                  <c:v>9.8613986931894743E-2</c:v>
                </c:pt>
                <c:pt idx="1285">
                  <c:v>9.8710546931897819E-2</c:v>
                </c:pt>
                <c:pt idx="1286">
                  <c:v>9.8819906932050228E-2</c:v>
                </c:pt>
                <c:pt idx="1287">
                  <c:v>9.8901806932005509E-2</c:v>
                </c:pt>
                <c:pt idx="1288">
                  <c:v>9.8997216931934445E-2</c:v>
                </c:pt>
                <c:pt idx="1289">
                  <c:v>9.9091029015440535E-2</c:v>
                </c:pt>
                <c:pt idx="1290">
                  <c:v>9.9154586932030719E-2</c:v>
                </c:pt>
                <c:pt idx="1291">
                  <c:v>9.9202441217698847E-2</c:v>
                </c:pt>
                <c:pt idx="1292">
                  <c:v>9.9358726932053054E-2</c:v>
                </c:pt>
                <c:pt idx="1293">
                  <c:v>9.9380446932073707E-2</c:v>
                </c:pt>
                <c:pt idx="1294">
                  <c:v>9.9408826931963457E-2</c:v>
                </c:pt>
                <c:pt idx="1295">
                  <c:v>9.9445081098664928E-2</c:v>
                </c:pt>
                <c:pt idx="1296">
                  <c:v>9.948062693210602E-2</c:v>
                </c:pt>
                <c:pt idx="1297">
                  <c:v>9.9509566931999735E-2</c:v>
                </c:pt>
                <c:pt idx="1298">
                  <c:v>9.9538366932137301E-2</c:v>
                </c:pt>
                <c:pt idx="1299">
                  <c:v>9.9572726932066868E-2</c:v>
                </c:pt>
                <c:pt idx="1300">
                  <c:v>9.9588726931955307E-2</c:v>
                </c:pt>
                <c:pt idx="1301">
                  <c:v>9.9472976932077045E-2</c:v>
                </c:pt>
                <c:pt idx="1302">
                  <c:v>9.9355652463955862E-2</c:v>
                </c:pt>
                <c:pt idx="1303">
                  <c:v>9.9124496931992545E-2</c:v>
                </c:pt>
                <c:pt idx="1304">
                  <c:v>9.8981436931950398E-2</c:v>
                </c:pt>
                <c:pt idx="1305">
                  <c:v>9.8718096932131544E-2</c:v>
                </c:pt>
                <c:pt idx="1306">
                  <c:v>9.8182186932021423E-2</c:v>
                </c:pt>
                <c:pt idx="1307">
                  <c:v>9.7612586932015688E-2</c:v>
                </c:pt>
                <c:pt idx="1308">
                  <c:v>9.7042779015367689E-2</c:v>
                </c:pt>
                <c:pt idx="1309">
                  <c:v>9.6651120374758745E-2</c:v>
                </c:pt>
                <c:pt idx="1310">
                  <c:v>9.5665090568417391E-2</c:v>
                </c:pt>
                <c:pt idx="1311">
                  <c:v>9.5510706931989528E-2</c:v>
                </c:pt>
                <c:pt idx="1312">
                  <c:v>9.5446526931880368E-2</c:v>
                </c:pt>
                <c:pt idx="1313">
                  <c:v>9.5432946932135124E-2</c:v>
                </c:pt>
                <c:pt idx="1314">
                  <c:v>9.5398646932096764E-2</c:v>
                </c:pt>
                <c:pt idx="1315">
                  <c:v>9.5354305879325946E-2</c:v>
                </c:pt>
                <c:pt idx="1316">
                  <c:v>9.5319026932187953E-2</c:v>
                </c:pt>
                <c:pt idx="1317">
                  <c:v>9.529284693205417E-2</c:v>
                </c:pt>
                <c:pt idx="1318">
                  <c:v>9.5435042149475444E-2</c:v>
                </c:pt>
                <c:pt idx="1319">
                  <c:v>9.6220159364534666E-2</c:v>
                </c:pt>
                <c:pt idx="1320">
                  <c:v>9.633130693195821E-2</c:v>
                </c:pt>
                <c:pt idx="1321">
                  <c:v>9.6445740820968184E-2</c:v>
                </c:pt>
                <c:pt idx="1322">
                  <c:v>9.6555655503451285E-2</c:v>
                </c:pt>
                <c:pt idx="1323">
                  <c:v>9.6695626932174247E-2</c:v>
                </c:pt>
                <c:pt idx="1324">
                  <c:v>9.679372693216251E-2</c:v>
                </c:pt>
                <c:pt idx="1325">
                  <c:v>9.6853209690721059E-2</c:v>
                </c:pt>
                <c:pt idx="1326">
                  <c:v>9.6969107884476144E-2</c:v>
                </c:pt>
                <c:pt idx="1327">
                  <c:v>9.6987286932133487E-2</c:v>
                </c:pt>
                <c:pt idx="1328">
                  <c:v>9.7013484826831406E-2</c:v>
                </c:pt>
                <c:pt idx="1329">
                  <c:v>9.7049666932122164E-2</c:v>
                </c:pt>
                <c:pt idx="1330">
                  <c:v>9.7058726932132827E-2</c:v>
                </c:pt>
                <c:pt idx="1331">
                  <c:v>9.7047426931936784E-2</c:v>
                </c:pt>
                <c:pt idx="1332">
                  <c:v>9.7117696932102163E-2</c:v>
                </c:pt>
                <c:pt idx="1333">
                  <c:v>9.7226686932017997E-2</c:v>
                </c:pt>
                <c:pt idx="1334">
                  <c:v>9.7319486932008079E-2</c:v>
                </c:pt>
                <c:pt idx="1335">
                  <c:v>9.7322021049663504E-2</c:v>
                </c:pt>
                <c:pt idx="1336">
                  <c:v>9.7310866932062576E-2</c:v>
                </c:pt>
                <c:pt idx="1337">
                  <c:v>9.7281466932088292E-2</c:v>
                </c:pt>
                <c:pt idx="1338">
                  <c:v>9.7275606932114983E-2</c:v>
                </c:pt>
                <c:pt idx="1339">
                  <c:v>9.72063169320877E-2</c:v>
                </c:pt>
                <c:pt idx="1340">
                  <c:v>9.7051976931965128E-2</c:v>
                </c:pt>
                <c:pt idx="1341">
                  <c:v>9.6880474300476763E-2</c:v>
                </c:pt>
                <c:pt idx="1342">
                  <c:v>9.670124693214173E-2</c:v>
                </c:pt>
                <c:pt idx="1343">
                  <c:v>9.6551915611286343E-2</c:v>
                </c:pt>
                <c:pt idx="1344">
                  <c:v>9.6036855137200242E-2</c:v>
                </c:pt>
                <c:pt idx="1345">
                  <c:v>9.5922896931924226E-2</c:v>
                </c:pt>
                <c:pt idx="1346">
                  <c:v>9.5784696932014524E-2</c:v>
                </c:pt>
                <c:pt idx="1347">
                  <c:v>9.5680811439123672E-2</c:v>
                </c:pt>
                <c:pt idx="1348">
                  <c:v>9.5550356932023212E-2</c:v>
                </c:pt>
                <c:pt idx="1349">
                  <c:v>9.5454096931988114E-2</c:v>
                </c:pt>
                <c:pt idx="1350">
                  <c:v>9.5383706932054182E-2</c:v>
                </c:pt>
                <c:pt idx="1351">
                  <c:v>9.5320540491400263E-2</c:v>
                </c:pt>
                <c:pt idx="1352">
                  <c:v>9.5123726932044447E-2</c:v>
                </c:pt>
                <c:pt idx="1353">
                  <c:v>9.5089146932039667E-2</c:v>
                </c:pt>
                <c:pt idx="1354">
                  <c:v>9.5032343953320747E-2</c:v>
                </c:pt>
                <c:pt idx="1355">
                  <c:v>9.4989076931838654E-2</c:v>
                </c:pt>
                <c:pt idx="1356">
                  <c:v>9.4864376932051464E-2</c:v>
                </c:pt>
                <c:pt idx="1357">
                  <c:v>9.4551666932062878E-2</c:v>
                </c:pt>
                <c:pt idx="1358">
                  <c:v>9.4190686932194026E-2</c:v>
                </c:pt>
                <c:pt idx="1359">
                  <c:v>9.3600821668914702E-2</c:v>
                </c:pt>
                <c:pt idx="1360">
                  <c:v>9.3062956932144045E-2</c:v>
                </c:pt>
                <c:pt idx="1361">
                  <c:v>9.2820726931989866E-2</c:v>
                </c:pt>
                <c:pt idx="1362">
                  <c:v>9.1601248671111093E-2</c:v>
                </c:pt>
                <c:pt idx="1363">
                  <c:v>9.1361226932136233E-2</c:v>
                </c:pt>
                <c:pt idx="1364">
                  <c:v>9.0993096932038525E-2</c:v>
                </c:pt>
                <c:pt idx="1365">
                  <c:v>9.0650256931994064E-2</c:v>
                </c:pt>
                <c:pt idx="1366">
                  <c:v>9.0467924848695688E-2</c:v>
                </c:pt>
                <c:pt idx="1367">
                  <c:v>9.0311446931963232E-2</c:v>
                </c:pt>
                <c:pt idx="1368">
                  <c:v>9.0200306932160898E-2</c:v>
                </c:pt>
                <c:pt idx="1369">
                  <c:v>9.0103048360717267E-2</c:v>
                </c:pt>
                <c:pt idx="1370">
                  <c:v>8.9623913372620032E-2</c:v>
                </c:pt>
                <c:pt idx="1371">
                  <c:v>8.9479576931978513E-2</c:v>
                </c:pt>
                <c:pt idx="1372">
                  <c:v>8.9124146932107559E-2</c:v>
                </c:pt>
                <c:pt idx="1373">
                  <c:v>8.8738474300427791E-2</c:v>
                </c:pt>
                <c:pt idx="1374">
                  <c:v>8.8411786932098779E-2</c:v>
                </c:pt>
                <c:pt idx="1375">
                  <c:v>8.7903606932073344E-2</c:v>
                </c:pt>
                <c:pt idx="1376">
                  <c:v>8.7327526931986227E-2</c:v>
                </c:pt>
                <c:pt idx="1377">
                  <c:v>8.5714126932060861E-2</c:v>
                </c:pt>
                <c:pt idx="1378">
                  <c:v>8.5366376932029434E-2</c:v>
                </c:pt>
                <c:pt idx="1379">
                  <c:v>8.4927186932134205E-2</c:v>
                </c:pt>
                <c:pt idx="1380">
                  <c:v>8.4576453247834305E-2</c:v>
                </c:pt>
                <c:pt idx="1381">
                  <c:v>8.4121086932143027E-2</c:v>
                </c:pt>
                <c:pt idx="1382">
                  <c:v>8.3771496932030495E-2</c:v>
                </c:pt>
                <c:pt idx="1383">
                  <c:v>8.348907693192581E-2</c:v>
                </c:pt>
                <c:pt idx="1384">
                  <c:v>8.3176786931943511E-2</c:v>
                </c:pt>
                <c:pt idx="1385">
                  <c:v>8.2936367557039384E-2</c:v>
                </c:pt>
                <c:pt idx="1386">
                  <c:v>8.237929836062105E-2</c:v>
                </c:pt>
                <c:pt idx="1387">
                  <c:v>8.2273556932008607E-2</c:v>
                </c:pt>
                <c:pt idx="1388">
                  <c:v>8.2130326932158965E-2</c:v>
                </c:pt>
                <c:pt idx="1389">
                  <c:v>8.1970936932009464E-2</c:v>
                </c:pt>
                <c:pt idx="1390">
                  <c:v>8.1828906932102596E-2</c:v>
                </c:pt>
                <c:pt idx="1391">
                  <c:v>8.1712046931983223E-2</c:v>
                </c:pt>
                <c:pt idx="1392">
                  <c:v>8.1615453247977227E-2</c:v>
                </c:pt>
                <c:pt idx="1393">
                  <c:v>8.1476936932077165E-2</c:v>
                </c:pt>
                <c:pt idx="1394">
                  <c:v>8.1397393598692552E-2</c:v>
                </c:pt>
                <c:pt idx="1395">
                  <c:v>8.1158726932059763E-2</c:v>
                </c:pt>
                <c:pt idx="1396">
                  <c:v>8.11464269321647E-2</c:v>
                </c:pt>
                <c:pt idx="1397">
                  <c:v>8.1130776931942691E-2</c:v>
                </c:pt>
                <c:pt idx="1398">
                  <c:v>8.1110626932002147E-2</c:v>
                </c:pt>
                <c:pt idx="1399">
                  <c:v>8.1087685265373452E-2</c:v>
                </c:pt>
                <c:pt idx="1400">
                  <c:v>8.1083946932096765E-2</c:v>
                </c:pt>
                <c:pt idx="1401">
                  <c:v>8.113262693211705E-2</c:v>
                </c:pt>
                <c:pt idx="1402">
                  <c:v>8.1170156932017734E-2</c:v>
                </c:pt>
                <c:pt idx="1403">
                  <c:v>8.1200754709854495E-2</c:v>
                </c:pt>
                <c:pt idx="1404">
                  <c:v>8.1278726932055193E-2</c:v>
                </c:pt>
                <c:pt idx="1405">
                  <c:v>8.1273826932019247E-2</c:v>
                </c:pt>
                <c:pt idx="1406">
                  <c:v>8.128722693213318E-2</c:v>
                </c:pt>
                <c:pt idx="1407">
                  <c:v>8.1366653247741186E-2</c:v>
                </c:pt>
                <c:pt idx="1408">
                  <c:v>8.1540616931974313E-2</c:v>
                </c:pt>
                <c:pt idx="1409">
                  <c:v>8.1715426932021412E-2</c:v>
                </c:pt>
                <c:pt idx="1410">
                  <c:v>8.1866316932107025E-2</c:v>
                </c:pt>
                <c:pt idx="1411">
                  <c:v>8.1995146932200724E-2</c:v>
                </c:pt>
                <c:pt idx="1412">
                  <c:v>8.2103616932087634E-2</c:v>
                </c:pt>
                <c:pt idx="1413">
                  <c:v>8.214977956362185E-2</c:v>
                </c:pt>
                <c:pt idx="1414">
                  <c:v>8.3404369789321031E-2</c:v>
                </c:pt>
                <c:pt idx="1415">
                  <c:v>8.3733586932027065E-2</c:v>
                </c:pt>
                <c:pt idx="1416">
                  <c:v>8.4001496932075037E-2</c:v>
                </c:pt>
                <c:pt idx="1417">
                  <c:v>8.4247306932056343E-2</c:v>
                </c:pt>
                <c:pt idx="1418">
                  <c:v>8.4491756932138132E-2</c:v>
                </c:pt>
                <c:pt idx="1419">
                  <c:v>8.4663263163989422E-2</c:v>
                </c:pt>
                <c:pt idx="1420">
                  <c:v>8.5230766932042568E-2</c:v>
                </c:pt>
                <c:pt idx="1421">
                  <c:v>8.5393676932028498E-2</c:v>
                </c:pt>
                <c:pt idx="1422">
                  <c:v>8.5483406932141182E-2</c:v>
                </c:pt>
                <c:pt idx="1423">
                  <c:v>8.5527626932062922E-2</c:v>
                </c:pt>
                <c:pt idx="1424">
                  <c:v>8.571834693206902E-2</c:v>
                </c:pt>
                <c:pt idx="1425">
                  <c:v>8.6104685265496708E-2</c:v>
                </c:pt>
                <c:pt idx="1426">
                  <c:v>8.6488486932026334E-2</c:v>
                </c:pt>
                <c:pt idx="1427">
                  <c:v>8.6791381477524951E-2</c:v>
                </c:pt>
                <c:pt idx="1428">
                  <c:v>8.780372693205149E-2</c:v>
                </c:pt>
                <c:pt idx="1429">
                  <c:v>8.7979036932125429E-2</c:v>
                </c:pt>
                <c:pt idx="1430">
                  <c:v>8.8275326932120118E-2</c:v>
                </c:pt>
                <c:pt idx="1431">
                  <c:v>8.8530676931995511E-2</c:v>
                </c:pt>
                <c:pt idx="1432">
                  <c:v>8.8769705879371968E-2</c:v>
                </c:pt>
                <c:pt idx="1433">
                  <c:v>8.8998116932032356E-2</c:v>
                </c:pt>
                <c:pt idx="1434">
                  <c:v>8.9184416931971128E-2</c:v>
                </c:pt>
                <c:pt idx="1435">
                  <c:v>8.9505336932120608E-2</c:v>
                </c:pt>
                <c:pt idx="1436">
                  <c:v>8.9872895763250263E-2</c:v>
                </c:pt>
                <c:pt idx="1437">
                  <c:v>9.1196105879447528E-2</c:v>
                </c:pt>
                <c:pt idx="1438">
                  <c:v>9.1836014166119667E-2</c:v>
                </c:pt>
                <c:pt idx="1439">
                  <c:v>9.2423336932142733E-2</c:v>
                </c:pt>
                <c:pt idx="1440">
                  <c:v>9.2922826931939567E-2</c:v>
                </c:pt>
                <c:pt idx="1441">
                  <c:v>9.3412536932035509E-2</c:v>
                </c:pt>
                <c:pt idx="1442">
                  <c:v>9.3832366932062775E-2</c:v>
                </c:pt>
                <c:pt idx="1443">
                  <c:v>9.4373937458442497E-2</c:v>
                </c:pt>
                <c:pt idx="1444">
                  <c:v>9.4762898975077225E-2</c:v>
                </c:pt>
                <c:pt idx="1445">
                  <c:v>9.6791963043074455E-2</c:v>
                </c:pt>
                <c:pt idx="1446">
                  <c:v>9.7225406931954708E-2</c:v>
                </c:pt>
                <c:pt idx="1447">
                  <c:v>9.7700306932054726E-2</c:v>
                </c:pt>
                <c:pt idx="1448">
                  <c:v>9.8137566931967735E-2</c:v>
                </c:pt>
                <c:pt idx="1449">
                  <c:v>9.8786126931969614E-2</c:v>
                </c:pt>
                <c:pt idx="1450">
                  <c:v>9.9318969037213531E-2</c:v>
                </c:pt>
                <c:pt idx="1451">
                  <c:v>9.9760706932088022E-2</c:v>
                </c:pt>
                <c:pt idx="1452">
                  <c:v>0.10021057878390158</c:v>
                </c:pt>
                <c:pt idx="1453">
                  <c:v>0.10189586978920319</c:v>
                </c:pt>
                <c:pt idx="1454">
                  <c:v>0.10223499693201193</c:v>
                </c:pt>
                <c:pt idx="1455">
                  <c:v>0.10273637693205746</c:v>
                </c:pt>
                <c:pt idx="1456">
                  <c:v>0.10314834548876206</c:v>
                </c:pt>
                <c:pt idx="1457">
                  <c:v>0.10361197945724156</c:v>
                </c:pt>
                <c:pt idx="1458">
                  <c:v>0.10396757693217752</c:v>
                </c:pt>
                <c:pt idx="1459">
                  <c:v>0.10430092693205496</c:v>
                </c:pt>
                <c:pt idx="1460">
                  <c:v>0.10463405693201383</c:v>
                </c:pt>
                <c:pt idx="1461">
                  <c:v>0.1048929469320827</c:v>
                </c:pt>
                <c:pt idx="1462">
                  <c:v>0.10507368345382428</c:v>
                </c:pt>
                <c:pt idx="1463">
                  <c:v>0.10578050051698561</c:v>
                </c:pt>
                <c:pt idx="1464">
                  <c:v>0.10598008693216343</c:v>
                </c:pt>
                <c:pt idx="1465">
                  <c:v>0.10617011693216227</c:v>
                </c:pt>
                <c:pt idx="1466">
                  <c:v>0.10627180693219895</c:v>
                </c:pt>
                <c:pt idx="1467">
                  <c:v>0.10626174693183575</c:v>
                </c:pt>
                <c:pt idx="1468">
                  <c:v>0.10618526693198781</c:v>
                </c:pt>
                <c:pt idx="1469">
                  <c:v>0.10615468482683367</c:v>
                </c:pt>
                <c:pt idx="1470">
                  <c:v>0.1061204008452707</c:v>
                </c:pt>
                <c:pt idx="1471">
                  <c:v>0.10610537753458991</c:v>
                </c:pt>
                <c:pt idx="1472">
                  <c:v>0.10615990693207775</c:v>
                </c:pt>
                <c:pt idx="1473">
                  <c:v>0.10622557693216118</c:v>
                </c:pt>
                <c:pt idx="1474">
                  <c:v>0.10627872693210368</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-0.27134241751251431</c:v>
                </c:pt>
                <c:pt idx="1">
                  <c:v>-0.27107425306793687</c:v>
                </c:pt>
                <c:pt idx="2">
                  <c:v>-0.27071294306789234</c:v>
                </c:pt>
                <c:pt idx="3">
                  <c:v>-0.27038884306802002</c:v>
                </c:pt>
                <c:pt idx="4">
                  <c:v>-0.27003661306800097</c:v>
                </c:pt>
                <c:pt idx="5">
                  <c:v>-0.26968188131535054</c:v>
                </c:pt>
                <c:pt idx="6">
                  <c:v>-0.26943536306795635</c:v>
                </c:pt>
                <c:pt idx="7">
                  <c:v>-0.26920138306792296</c:v>
                </c:pt>
                <c:pt idx="8">
                  <c:v>-0.26906518735370388</c:v>
                </c:pt>
                <c:pt idx="9">
                  <c:v>-0.26830180640129675</c:v>
                </c:pt>
                <c:pt idx="10">
                  <c:v>-0.26815239306780891</c:v>
                </c:pt>
                <c:pt idx="11">
                  <c:v>-0.26793660306802281</c:v>
                </c:pt>
                <c:pt idx="12">
                  <c:v>-0.26769785470058544</c:v>
                </c:pt>
                <c:pt idx="13">
                  <c:v>-0.26746265306800882</c:v>
                </c:pt>
                <c:pt idx="14">
                  <c:v>-0.26716451306801048</c:v>
                </c:pt>
                <c:pt idx="15">
                  <c:v>-0.26696688306807986</c:v>
                </c:pt>
                <c:pt idx="16">
                  <c:v>-0.26695402306803828</c:v>
                </c:pt>
                <c:pt idx="17">
                  <c:v>-0.26637616195688557</c:v>
                </c:pt>
                <c:pt idx="18">
                  <c:v>-0.26564137563201484</c:v>
                </c:pt>
                <c:pt idx="19">
                  <c:v>-0.26541452306789004</c:v>
                </c:pt>
                <c:pt idx="20">
                  <c:v>-0.26511940306784337</c:v>
                </c:pt>
                <c:pt idx="21">
                  <c:v>-0.26488910306798685</c:v>
                </c:pt>
                <c:pt idx="22">
                  <c:v>-0.26461440306785367</c:v>
                </c:pt>
                <c:pt idx="23">
                  <c:v>-0.26436670306802112</c:v>
                </c:pt>
                <c:pt idx="24">
                  <c:v>-0.26416715618489661</c:v>
                </c:pt>
                <c:pt idx="25">
                  <c:v>-0.26351596123993287</c:v>
                </c:pt>
                <c:pt idx="26">
                  <c:v>-0.26330884306803182</c:v>
                </c:pt>
                <c:pt idx="27">
                  <c:v>-0.26300533306792317</c:v>
                </c:pt>
                <c:pt idx="28">
                  <c:v>-0.2627880330680058</c:v>
                </c:pt>
                <c:pt idx="29">
                  <c:v>-0.26253007306787934</c:v>
                </c:pt>
                <c:pt idx="30">
                  <c:v>-0.26223799306801254</c:v>
                </c:pt>
                <c:pt idx="31">
                  <c:v>-0.26197625306792832</c:v>
                </c:pt>
                <c:pt idx="32">
                  <c:v>-0.26167394306790481</c:v>
                </c:pt>
                <c:pt idx="33">
                  <c:v>-0.2615412730679198</c:v>
                </c:pt>
                <c:pt idx="34">
                  <c:v>-0.2607903016393891</c:v>
                </c:pt>
                <c:pt idx="35">
                  <c:v>-0.26066134306786637</c:v>
                </c:pt>
                <c:pt idx="36">
                  <c:v>-0.26046152306790332</c:v>
                </c:pt>
                <c:pt idx="37">
                  <c:v>-0.26024363306797227</c:v>
                </c:pt>
                <c:pt idx="38">
                  <c:v>-0.26005659306790163</c:v>
                </c:pt>
                <c:pt idx="39">
                  <c:v>-0.25982666306795593</c:v>
                </c:pt>
                <c:pt idx="40">
                  <c:v>-0.25958605431795034</c:v>
                </c:pt>
                <c:pt idx="41">
                  <c:v>-0.25936392691404886</c:v>
                </c:pt>
                <c:pt idx="42">
                  <c:v>-0.25855147941722134</c:v>
                </c:pt>
                <c:pt idx="43">
                  <c:v>-0.25832779306800602</c:v>
                </c:pt>
                <c:pt idx="44">
                  <c:v>-0.25807627306791475</c:v>
                </c:pt>
                <c:pt idx="45">
                  <c:v>-0.25775568306806917</c:v>
                </c:pt>
                <c:pt idx="46">
                  <c:v>-0.25747908306804895</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-0.25495106306797782</c:v>
                </c:pt>
                <c:pt idx="55">
                  <c:v>-0.25465907306798385</c:v>
                </c:pt>
                <c:pt idx="56">
                  <c:v>-0.25436989162453488</c:v>
                </c:pt>
                <c:pt idx="57">
                  <c:v>-0.25413127306795502</c:v>
                </c:pt>
                <c:pt idx="58">
                  <c:v>-0.25385315306790801</c:v>
                </c:pt>
                <c:pt idx="59">
                  <c:v>-0.25370327306791296</c:v>
                </c:pt>
                <c:pt idx="60">
                  <c:v>-0.25267519198690991</c:v>
                </c:pt>
                <c:pt idx="61">
                  <c:v>-0.25248327306815138</c:v>
                </c:pt>
                <c:pt idx="62">
                  <c:v>-0.25195463306791088</c:v>
                </c:pt>
                <c:pt idx="63">
                  <c:v>-0.25148081306805697</c:v>
                </c:pt>
                <c:pt idx="64">
                  <c:v>-0.2510707630678875</c:v>
                </c:pt>
                <c:pt idx="65">
                  <c:v>-0.25084125306796068</c:v>
                </c:pt>
                <c:pt idx="66">
                  <c:v>-0.25064627306797188</c:v>
                </c:pt>
                <c:pt idx="67">
                  <c:v>-0.25042079870888806</c:v>
                </c:pt>
                <c:pt idx="68">
                  <c:v>-0.24806707306801459</c:v>
                </c:pt>
                <c:pt idx="69">
                  <c:v>-0.24782146306789377</c:v>
                </c:pt>
                <c:pt idx="70">
                  <c:v>-0.2474896230680344</c:v>
                </c:pt>
                <c:pt idx="71">
                  <c:v>-0.24710289306797534</c:v>
                </c:pt>
                <c:pt idx="72">
                  <c:v>-0.24678773306786231</c:v>
                </c:pt>
                <c:pt idx="73">
                  <c:v>-0.24643923306787544</c:v>
                </c:pt>
                <c:pt idx="74">
                  <c:v>-0.24606913306793443</c:v>
                </c:pt>
                <c:pt idx="75">
                  <c:v>-0.24591210640127814</c:v>
                </c:pt>
                <c:pt idx="76">
                  <c:v>-0.24473483670426824</c:v>
                </c:pt>
                <c:pt idx="77">
                  <c:v>-0.24443288306810051</c:v>
                </c:pt>
                <c:pt idx="78">
                  <c:v>-0.24382121306797444</c:v>
                </c:pt>
                <c:pt idx="79">
                  <c:v>-0.24306278853181626</c:v>
                </c:pt>
                <c:pt idx="80">
                  <c:v>-0.24235689306790698</c:v>
                </c:pt>
                <c:pt idx="81">
                  <c:v>-0.2419719730680896</c:v>
                </c:pt>
                <c:pt idx="82">
                  <c:v>-0.24154309306793256</c:v>
                </c:pt>
                <c:pt idx="83">
                  <c:v>-0.24119337306784439</c:v>
                </c:pt>
                <c:pt idx="84">
                  <c:v>-0.24093953393753537</c:v>
                </c:pt>
                <c:pt idx="85">
                  <c:v>-0.24013819614486942</c:v>
                </c:pt>
                <c:pt idx="86">
                  <c:v>-0.23993721306784752</c:v>
                </c:pt>
                <c:pt idx="87">
                  <c:v>-0.23958428306801241</c:v>
                </c:pt>
                <c:pt idx="88">
                  <c:v>-0.23927233306797324</c:v>
                </c:pt>
                <c:pt idx="89">
                  <c:v>-0.23902163306789276</c:v>
                </c:pt>
                <c:pt idx="90">
                  <c:v>-0.23880838647002681</c:v>
                </c:pt>
                <c:pt idx="91">
                  <c:v>-0.23856355306800481</c:v>
                </c:pt>
                <c:pt idx="92">
                  <c:v>-0.2383756630678846</c:v>
                </c:pt>
                <c:pt idx="93">
                  <c:v>-0.23821202306798744</c:v>
                </c:pt>
                <c:pt idx="94">
                  <c:v>-0.23737352306795834</c:v>
                </c:pt>
                <c:pt idx="95">
                  <c:v>-0.23720846306791574</c:v>
                </c:pt>
                <c:pt idx="96">
                  <c:v>-0.23697229390134592</c:v>
                </c:pt>
                <c:pt idx="97">
                  <c:v>-0.23658451306791051</c:v>
                </c:pt>
                <c:pt idx="98">
                  <c:v>-0.23624866306796868</c:v>
                </c:pt>
                <c:pt idx="99">
                  <c:v>-0.2358755330679827</c:v>
                </c:pt>
                <c:pt idx="100">
                  <c:v>-0.23545119306808721</c:v>
                </c:pt>
                <c:pt idx="101">
                  <c:v>-0.23505577833101637</c:v>
                </c:pt>
                <c:pt idx="102">
                  <c:v>-0.2348337730679475</c:v>
                </c:pt>
                <c:pt idx="103">
                  <c:v>-0.23404265237833499</c:v>
                </c:pt>
                <c:pt idx="104">
                  <c:v>-0.23370533306795979</c:v>
                </c:pt>
                <c:pt idx="105">
                  <c:v>-0.23326099306798681</c:v>
                </c:pt>
                <c:pt idx="106">
                  <c:v>-0.23283348306793569</c:v>
                </c:pt>
                <c:pt idx="107">
                  <c:v>-0.2323095530679069</c:v>
                </c:pt>
                <c:pt idx="108">
                  <c:v>-0.2319205430679574</c:v>
                </c:pt>
                <c:pt idx="109">
                  <c:v>-0.23160429306781793</c:v>
                </c:pt>
                <c:pt idx="110">
                  <c:v>-0.23131989551704663</c:v>
                </c:pt>
                <c:pt idx="111">
                  <c:v>-0.22994285748355026</c:v>
                </c:pt>
                <c:pt idx="112">
                  <c:v>-0.22968371056795434</c:v>
                </c:pt>
                <c:pt idx="113">
                  <c:v>-0.22945977306800103</c:v>
                </c:pt>
                <c:pt idx="114">
                  <c:v>-0.22916209306799853</c:v>
                </c:pt>
                <c:pt idx="115">
                  <c:v>-0.22882477306811186</c:v>
                </c:pt>
                <c:pt idx="116">
                  <c:v>-0.22839606094674988</c:v>
                </c:pt>
                <c:pt idx="117">
                  <c:v>-0.22782177306801513</c:v>
                </c:pt>
                <c:pt idx="118">
                  <c:v>-0.22750666306805534</c:v>
                </c:pt>
                <c:pt idx="119">
                  <c:v>-0.2272004397346592</c:v>
                </c:pt>
                <c:pt idx="120">
                  <c:v>-0.22650958556791095</c:v>
                </c:pt>
                <c:pt idx="121">
                  <c:v>-0.22627807306800207</c:v>
                </c:pt>
                <c:pt idx="122">
                  <c:v>-0.22599366890140971</c:v>
                </c:pt>
                <c:pt idx="123">
                  <c:v>-0.22560762306785867</c:v>
                </c:pt>
                <c:pt idx="124">
                  <c:v>-0.22531036306796212</c:v>
                </c:pt>
                <c:pt idx="125">
                  <c:v>-0.22489819306798634</c:v>
                </c:pt>
                <c:pt idx="126">
                  <c:v>-0.22452404306785922</c:v>
                </c:pt>
                <c:pt idx="127">
                  <c:v>-0.22433997306784192</c:v>
                </c:pt>
                <c:pt idx="128">
                  <c:v>-0.22416627306793671</c:v>
                </c:pt>
                <c:pt idx="129">
                  <c:v>-0.22342987912848855</c:v>
                </c:pt>
                <c:pt idx="130">
                  <c:v>-0.22317500306795068</c:v>
                </c:pt>
                <c:pt idx="131">
                  <c:v>-0.2228969530679592</c:v>
                </c:pt>
                <c:pt idx="132">
                  <c:v>-0.22256407919037721</c:v>
                </c:pt>
                <c:pt idx="133">
                  <c:v>-0.22215944306792351</c:v>
                </c:pt>
                <c:pt idx="134">
                  <c:v>-0.22184189306786123</c:v>
                </c:pt>
                <c:pt idx="135">
                  <c:v>-0.22158246306790391</c:v>
                </c:pt>
                <c:pt idx="136">
                  <c:v>-0.22125422306797304</c:v>
                </c:pt>
                <c:pt idx="137">
                  <c:v>-0.22106997482234214</c:v>
                </c:pt>
                <c:pt idx="138">
                  <c:v>-0.22001127306795354</c:v>
                </c:pt>
                <c:pt idx="139">
                  <c:v>-0.21986568167012913</c:v>
                </c:pt>
                <c:pt idx="140">
                  <c:v>-0.21954653306799851</c:v>
                </c:pt>
                <c:pt idx="141">
                  <c:v>-0.21931302306794043</c:v>
                </c:pt>
                <c:pt idx="142">
                  <c:v>-0.21905099306796702</c:v>
                </c:pt>
                <c:pt idx="143">
                  <c:v>-0.21886515185582359</c:v>
                </c:pt>
                <c:pt idx="144">
                  <c:v>-0.21851002306789308</c:v>
                </c:pt>
                <c:pt idx="145">
                  <c:v>-0.21816955306792393</c:v>
                </c:pt>
                <c:pt idx="146">
                  <c:v>-0.21803824449651224</c:v>
                </c:pt>
                <c:pt idx="147">
                  <c:v>-0.2173307467521115</c:v>
                </c:pt>
                <c:pt idx="148">
                  <c:v>-0.21711776801743138</c:v>
                </c:pt>
                <c:pt idx="149">
                  <c:v>-0.21687334306803074</c:v>
                </c:pt>
                <c:pt idx="150">
                  <c:v>-0.21648602306794401</c:v>
                </c:pt>
                <c:pt idx="151">
                  <c:v>-0.21616606306808706</c:v>
                </c:pt>
                <c:pt idx="152">
                  <c:v>-0.21589892306798242</c:v>
                </c:pt>
                <c:pt idx="153">
                  <c:v>-0.21554073306792584</c:v>
                </c:pt>
                <c:pt idx="154">
                  <c:v>-0.21527240306781462</c:v>
                </c:pt>
                <c:pt idx="155">
                  <c:v>-0.21498364148898474</c:v>
                </c:pt>
                <c:pt idx="156">
                  <c:v>-0.2142979846064183</c:v>
                </c:pt>
                <c:pt idx="157">
                  <c:v>-0.21416127306798671</c:v>
                </c:pt>
                <c:pt idx="158">
                  <c:v>-0.21377426306787606</c:v>
                </c:pt>
                <c:pt idx="159">
                  <c:v>-0.21339843306806514</c:v>
                </c:pt>
                <c:pt idx="160">
                  <c:v>-0.21304947306789807</c:v>
                </c:pt>
                <c:pt idx="161">
                  <c:v>-0.21274288765121732</c:v>
                </c:pt>
                <c:pt idx="162">
                  <c:v>-0.21236195306799777</c:v>
                </c:pt>
                <c:pt idx="163">
                  <c:v>-0.21212965306808937</c:v>
                </c:pt>
                <c:pt idx="164">
                  <c:v>-0.21186913021077228</c:v>
                </c:pt>
                <c:pt idx="165">
                  <c:v>-0.21074127306791049</c:v>
                </c:pt>
                <c:pt idx="166">
                  <c:v>-0.21046457306793825</c:v>
                </c:pt>
                <c:pt idx="167">
                  <c:v>-0.21009502306786518</c:v>
                </c:pt>
                <c:pt idx="168">
                  <c:v>-0.20985859221686098</c:v>
                </c:pt>
                <c:pt idx="169">
                  <c:v>-0.20954773306789373</c:v>
                </c:pt>
                <c:pt idx="170">
                  <c:v>-0.20925442306781883</c:v>
                </c:pt>
                <c:pt idx="171">
                  <c:v>-0.20887826306790225</c:v>
                </c:pt>
                <c:pt idx="172">
                  <c:v>-0.20849445306795686</c:v>
                </c:pt>
                <c:pt idx="173">
                  <c:v>-0.20838427306793531</c:v>
                </c:pt>
                <c:pt idx="174">
                  <c:v>-0.20768275454938134</c:v>
                </c:pt>
                <c:pt idx="175">
                  <c:v>-0.20732839306802497</c:v>
                </c:pt>
                <c:pt idx="176">
                  <c:v>-0.20707559306795531</c:v>
                </c:pt>
                <c:pt idx="177">
                  <c:v>-0.20678497306792593</c:v>
                </c:pt>
                <c:pt idx="178">
                  <c:v>-0.20637005306778633</c:v>
                </c:pt>
                <c:pt idx="179">
                  <c:v>-0.20602235306789429</c:v>
                </c:pt>
                <c:pt idx="180">
                  <c:v>-0.20564501796593504</c:v>
                </c:pt>
                <c:pt idx="181">
                  <c:v>-0.20525296306794871</c:v>
                </c:pt>
                <c:pt idx="182">
                  <c:v>-0.20506114263311304</c:v>
                </c:pt>
                <c:pt idx="183">
                  <c:v>-0.20273014071503351</c:v>
                </c:pt>
                <c:pt idx="184">
                  <c:v>-0.20232981306791942</c:v>
                </c:pt>
                <c:pt idx="185">
                  <c:v>-0.20198167306791959</c:v>
                </c:pt>
                <c:pt idx="186">
                  <c:v>-0.20165248306794603</c:v>
                </c:pt>
                <c:pt idx="187">
                  <c:v>-0.20132549987214113</c:v>
                </c:pt>
                <c:pt idx="188">
                  <c:v>-0.19954784449650753</c:v>
                </c:pt>
                <c:pt idx="189">
                  <c:v>-0.19921032306797345</c:v>
                </c:pt>
                <c:pt idx="190">
                  <c:v>-0.19887787306804217</c:v>
                </c:pt>
                <c:pt idx="191">
                  <c:v>-0.19841600306789126</c:v>
                </c:pt>
                <c:pt idx="192">
                  <c:v>-0.19789786069678428</c:v>
                </c:pt>
                <c:pt idx="193">
                  <c:v>-0.1975710782626976</c:v>
                </c:pt>
                <c:pt idx="194">
                  <c:v>-0.19621927306793943</c:v>
                </c:pt>
                <c:pt idx="195">
                  <c:v>-0.19593013306804621</c:v>
                </c:pt>
                <c:pt idx="196">
                  <c:v>-0.19545507306790474</c:v>
                </c:pt>
                <c:pt idx="197">
                  <c:v>-0.19510690306799483</c:v>
                </c:pt>
                <c:pt idx="198">
                  <c:v>-0.19475052049060082</c:v>
                </c:pt>
                <c:pt idx="199">
                  <c:v>-0.19443361306801418</c:v>
                </c:pt>
                <c:pt idx="200">
                  <c:v>-0.19421980306781023</c:v>
                </c:pt>
                <c:pt idx="201">
                  <c:v>-0.19395591592510186</c:v>
                </c:pt>
                <c:pt idx="202">
                  <c:v>-0.19304560640127041</c:v>
                </c:pt>
                <c:pt idx="203">
                  <c:v>-0.19284404857818074</c:v>
                </c:pt>
                <c:pt idx="204">
                  <c:v>-0.19260019306788934</c:v>
                </c:pt>
                <c:pt idx="205">
                  <c:v>-0.1924050359547067</c:v>
                </c:pt>
                <c:pt idx="206">
                  <c:v>-0.19207265306796728</c:v>
                </c:pt>
                <c:pt idx="207">
                  <c:v>-0.19179009306785141</c:v>
                </c:pt>
                <c:pt idx="208">
                  <c:v>-0.19153118306788053</c:v>
                </c:pt>
                <c:pt idx="209">
                  <c:v>-0.19117882306797185</c:v>
                </c:pt>
                <c:pt idx="210">
                  <c:v>-0.19105818215889792</c:v>
                </c:pt>
                <c:pt idx="211">
                  <c:v>-0.19017627306794788</c:v>
                </c:pt>
                <c:pt idx="212">
                  <c:v>-0.19010359938384599</c:v>
                </c:pt>
                <c:pt idx="213">
                  <c:v>-0.18976487306797232</c:v>
                </c:pt>
                <c:pt idx="214">
                  <c:v>-0.18951841306805786</c:v>
                </c:pt>
                <c:pt idx="215">
                  <c:v>-0.18929461306787262</c:v>
                </c:pt>
                <c:pt idx="216">
                  <c:v>-0.18908338306799577</c:v>
                </c:pt>
                <c:pt idx="217">
                  <c:v>-0.18885641306791032</c:v>
                </c:pt>
                <c:pt idx="218">
                  <c:v>-0.1886114750881378</c:v>
                </c:pt>
                <c:pt idx="219">
                  <c:v>-0.1884794851891633</c:v>
                </c:pt>
                <c:pt idx="220">
                  <c:v>-0.18781627306800891</c:v>
                </c:pt>
                <c:pt idx="221">
                  <c:v>-0.18765556306794906</c:v>
                </c:pt>
                <c:pt idx="222">
                  <c:v>-0.18741690306801245</c:v>
                </c:pt>
                <c:pt idx="223">
                  <c:v>-0.18711467306793872</c:v>
                </c:pt>
                <c:pt idx="224">
                  <c:v>-0.1868436560466338</c:v>
                </c:pt>
                <c:pt idx="225">
                  <c:v>-0.18665499306790448</c:v>
                </c:pt>
                <c:pt idx="226">
                  <c:v>-0.18633112306787344</c:v>
                </c:pt>
                <c:pt idx="227">
                  <c:v>-0.18611739950463893</c:v>
                </c:pt>
                <c:pt idx="228">
                  <c:v>-0.18527627306795591</c:v>
                </c:pt>
                <c:pt idx="229">
                  <c:v>-0.18509214306806177</c:v>
                </c:pt>
                <c:pt idx="230">
                  <c:v>-0.18481202306790603</c:v>
                </c:pt>
                <c:pt idx="231">
                  <c:v>-0.1846462530677262</c:v>
                </c:pt>
                <c:pt idx="232">
                  <c:v>-0.18439242306803294</c:v>
                </c:pt>
                <c:pt idx="233">
                  <c:v>-0.18413277306797229</c:v>
                </c:pt>
                <c:pt idx="234">
                  <c:v>-0.18383945306796129</c:v>
                </c:pt>
                <c:pt idx="235">
                  <c:v>-0.18355003306803044</c:v>
                </c:pt>
                <c:pt idx="236">
                  <c:v>-0.18344627306792968</c:v>
                </c:pt>
                <c:pt idx="237">
                  <c:v>-0.18288139806792048</c:v>
                </c:pt>
                <c:pt idx="238">
                  <c:v>-0.18267130532591125</c:v>
                </c:pt>
                <c:pt idx="239">
                  <c:v>-0.18242393306793803</c:v>
                </c:pt>
                <c:pt idx="240">
                  <c:v>-0.18215937306800356</c:v>
                </c:pt>
                <c:pt idx="241">
                  <c:v>-0.18187887306787331</c:v>
                </c:pt>
                <c:pt idx="242">
                  <c:v>-0.18167929306798691</c:v>
                </c:pt>
                <c:pt idx="243">
                  <c:v>-0.18149400425068071</c:v>
                </c:pt>
                <c:pt idx="244">
                  <c:v>-0.18137278443153093</c:v>
                </c:pt>
                <c:pt idx="245">
                  <c:v>-0.180733722506105</c:v>
                </c:pt>
                <c:pt idx="246">
                  <c:v>-0.18051837306806845</c:v>
                </c:pt>
                <c:pt idx="247">
                  <c:v>-0.18031779306790024</c:v>
                </c:pt>
                <c:pt idx="248">
                  <c:v>-0.18011311306797523</c:v>
                </c:pt>
                <c:pt idx="249">
                  <c:v>-0.17988924115299251</c:v>
                </c:pt>
                <c:pt idx="250">
                  <c:v>-0.17969709306774492</c:v>
                </c:pt>
                <c:pt idx="251">
                  <c:v>-0.17947041306800321</c:v>
                </c:pt>
                <c:pt idx="252">
                  <c:v>-0.17925376306784821</c:v>
                </c:pt>
                <c:pt idx="253">
                  <c:v>-0.17917971751235484</c:v>
                </c:pt>
                <c:pt idx="254">
                  <c:v>-0.17833499349794157</c:v>
                </c:pt>
                <c:pt idx="255">
                  <c:v>-0.17810997833107933</c:v>
                </c:pt>
                <c:pt idx="256">
                  <c:v>-0.17790562306780094</c:v>
                </c:pt>
                <c:pt idx="257">
                  <c:v>-0.17767365306789884</c:v>
                </c:pt>
                <c:pt idx="258">
                  <c:v>-0.17747575306795241</c:v>
                </c:pt>
                <c:pt idx="259">
                  <c:v>-0.17729253306787063</c:v>
                </c:pt>
                <c:pt idx="260">
                  <c:v>-0.17718127306794429</c:v>
                </c:pt>
                <c:pt idx="261">
                  <c:v>-0.17668081473466657</c:v>
                </c:pt>
                <c:pt idx="262">
                  <c:v>-0.17647187723459012</c:v>
                </c:pt>
                <c:pt idx="263">
                  <c:v>-0.17627141306796576</c:v>
                </c:pt>
                <c:pt idx="264">
                  <c:v>-0.17608532306805103</c:v>
                </c:pt>
                <c:pt idx="265">
                  <c:v>-0.17587145306791291</c:v>
                </c:pt>
                <c:pt idx="266">
                  <c:v>-0.1756824630678864</c:v>
                </c:pt>
                <c:pt idx="267">
                  <c:v>-0.17547876242954885</c:v>
                </c:pt>
                <c:pt idx="268">
                  <c:v>-0.17531405511933001</c:v>
                </c:pt>
                <c:pt idx="269">
                  <c:v>-0.17466680640130527</c:v>
                </c:pt>
                <c:pt idx="270">
                  <c:v>-0.1745705430679437</c:v>
                </c:pt>
                <c:pt idx="271">
                  <c:v>-0.17437778306792523</c:v>
                </c:pt>
                <c:pt idx="272">
                  <c:v>-0.17419520306786782</c:v>
                </c:pt>
                <c:pt idx="273">
                  <c:v>-0.17400974306789896</c:v>
                </c:pt>
                <c:pt idx="274">
                  <c:v>-0.1738147030680324</c:v>
                </c:pt>
                <c:pt idx="275">
                  <c:v>-0.17364302306800988</c:v>
                </c:pt>
                <c:pt idx="276">
                  <c:v>-0.1734766630678877</c:v>
                </c:pt>
                <c:pt idx="277">
                  <c:v>-0.17322627306792554</c:v>
                </c:pt>
                <c:pt idx="278">
                  <c:v>-0.17260997098466638</c:v>
                </c:pt>
                <c:pt idx="279">
                  <c:v>-0.17234823266403543</c:v>
                </c:pt>
                <c:pt idx="280">
                  <c:v>-0.17217499306802608</c:v>
                </c:pt>
                <c:pt idx="281">
                  <c:v>-0.17196246306789975</c:v>
                </c:pt>
                <c:pt idx="282">
                  <c:v>-0.17179549306803246</c:v>
                </c:pt>
                <c:pt idx="283">
                  <c:v>-0.17161846306785841</c:v>
                </c:pt>
                <c:pt idx="284">
                  <c:v>-0.17143555355579596</c:v>
                </c:pt>
                <c:pt idx="285">
                  <c:v>-0.17126260306797314</c:v>
                </c:pt>
                <c:pt idx="286">
                  <c:v>-0.17106801306778174</c:v>
                </c:pt>
                <c:pt idx="287">
                  <c:v>-0.17084255306795626</c:v>
                </c:pt>
                <c:pt idx="288">
                  <c:v>-0.17064237306793498</c:v>
                </c:pt>
                <c:pt idx="289">
                  <c:v>-0.17047413165376221</c:v>
                </c:pt>
                <c:pt idx="290">
                  <c:v>-0.17027745306799644</c:v>
                </c:pt>
                <c:pt idx="291">
                  <c:v>-0.17009168306805122</c:v>
                </c:pt>
                <c:pt idx="292">
                  <c:v>-0.16985276306802177</c:v>
                </c:pt>
                <c:pt idx="293">
                  <c:v>-0.16965557306789947</c:v>
                </c:pt>
                <c:pt idx="294">
                  <c:v>-0.16949603306805741</c:v>
                </c:pt>
                <c:pt idx="295">
                  <c:v>-0.16927105801417497</c:v>
                </c:pt>
                <c:pt idx="296">
                  <c:v>-0.16912095306801667</c:v>
                </c:pt>
                <c:pt idx="297">
                  <c:v>-0.16894968306799343</c:v>
                </c:pt>
                <c:pt idx="298">
                  <c:v>-0.16875881306810925</c:v>
                </c:pt>
                <c:pt idx="299">
                  <c:v>-0.16856993306804224</c:v>
                </c:pt>
                <c:pt idx="300">
                  <c:v>-0.16837246498722891</c:v>
                </c:pt>
                <c:pt idx="301">
                  <c:v>-0.16819281306807438</c:v>
                </c:pt>
                <c:pt idx="302">
                  <c:v>-0.16798400306790057</c:v>
                </c:pt>
                <c:pt idx="303">
                  <c:v>-0.16778609306788894</c:v>
                </c:pt>
                <c:pt idx="304">
                  <c:v>-0.16759329306792431</c:v>
                </c:pt>
                <c:pt idx="305">
                  <c:v>-0.1674114776134559</c:v>
                </c:pt>
                <c:pt idx="306">
                  <c:v>-0.16719586306788869</c:v>
                </c:pt>
                <c:pt idx="307">
                  <c:v>-0.16698051306805417</c:v>
                </c:pt>
                <c:pt idx="308">
                  <c:v>-0.1668047230679548</c:v>
                </c:pt>
                <c:pt idx="309">
                  <c:v>-0.16668820306789228</c:v>
                </c:pt>
                <c:pt idx="310">
                  <c:v>-0.16653236881255395</c:v>
                </c:pt>
                <c:pt idx="311">
                  <c:v>-0.16635760306789393</c:v>
                </c:pt>
                <c:pt idx="312">
                  <c:v>-0.16617232306801075</c:v>
                </c:pt>
                <c:pt idx="313">
                  <c:v>-0.16602746306786312</c:v>
                </c:pt>
                <c:pt idx="314">
                  <c:v>-0.16590761715394819</c:v>
                </c:pt>
                <c:pt idx="315">
                  <c:v>-0.16531994494300761</c:v>
                </c:pt>
                <c:pt idx="316">
                  <c:v>-0.16510764306802628</c:v>
                </c:pt>
                <c:pt idx="317">
                  <c:v>-0.16489374306800642</c:v>
                </c:pt>
                <c:pt idx="318">
                  <c:v>-0.16466480306792189</c:v>
                </c:pt>
                <c:pt idx="319">
                  <c:v>-0.16446314306786336</c:v>
                </c:pt>
                <c:pt idx="320">
                  <c:v>-0.16423205306797706</c:v>
                </c:pt>
                <c:pt idx="321">
                  <c:v>-0.16403895727846421</c:v>
                </c:pt>
                <c:pt idx="322">
                  <c:v>-0.16385842306789325</c:v>
                </c:pt>
                <c:pt idx="323">
                  <c:v>-0.16364595306782828</c:v>
                </c:pt>
                <c:pt idx="324">
                  <c:v>-0.16344285306800543</c:v>
                </c:pt>
                <c:pt idx="325">
                  <c:v>-0.1632955830680772</c:v>
                </c:pt>
                <c:pt idx="326">
                  <c:v>-0.16313453973450007</c:v>
                </c:pt>
                <c:pt idx="327">
                  <c:v>-0.16292891306807178</c:v>
                </c:pt>
                <c:pt idx="328">
                  <c:v>-0.16272795306787224</c:v>
                </c:pt>
                <c:pt idx="329">
                  <c:v>-0.16253641306799727</c:v>
                </c:pt>
                <c:pt idx="330">
                  <c:v>-0.16236855589616561</c:v>
                </c:pt>
                <c:pt idx="331">
                  <c:v>-0.16217037306786608</c:v>
                </c:pt>
                <c:pt idx="332">
                  <c:v>-0.16202095306793751</c:v>
                </c:pt>
                <c:pt idx="333">
                  <c:v>-0.16188627306794956</c:v>
                </c:pt>
                <c:pt idx="334">
                  <c:v>-0.16139830383710352</c:v>
                </c:pt>
                <c:pt idx="335">
                  <c:v>-0.16122881306799294</c:v>
                </c:pt>
                <c:pt idx="336">
                  <c:v>-0.16103487306794761</c:v>
                </c:pt>
                <c:pt idx="337">
                  <c:v>-0.16082487306800861</c:v>
                </c:pt>
                <c:pt idx="338">
                  <c:v>-0.16064448306799808</c:v>
                </c:pt>
                <c:pt idx="339">
                  <c:v>-0.16048767306781997</c:v>
                </c:pt>
                <c:pt idx="340">
                  <c:v>-0.1603613730679998</c:v>
                </c:pt>
                <c:pt idx="341">
                  <c:v>-0.16014256520271863</c:v>
                </c:pt>
                <c:pt idx="342">
                  <c:v>-0.16004329229872391</c:v>
                </c:pt>
                <c:pt idx="343">
                  <c:v>-0.15945877306793962</c:v>
                </c:pt>
                <c:pt idx="344">
                  <c:v>-0.15935903837397825</c:v>
                </c:pt>
                <c:pt idx="345">
                  <c:v>-0.15917185306797421</c:v>
                </c:pt>
                <c:pt idx="346">
                  <c:v>-0.15897518306800892</c:v>
                </c:pt>
                <c:pt idx="347">
                  <c:v>-0.15877986306789219</c:v>
                </c:pt>
                <c:pt idx="348">
                  <c:v>-0.15858598013866781</c:v>
                </c:pt>
                <c:pt idx="349">
                  <c:v>-0.15837133306791909</c:v>
                </c:pt>
                <c:pt idx="350">
                  <c:v>-0.15819438215888254</c:v>
                </c:pt>
                <c:pt idx="351">
                  <c:v>-0.15772421424439667</c:v>
                </c:pt>
                <c:pt idx="352">
                  <c:v>-0.15762878306784978</c:v>
                </c:pt>
                <c:pt idx="353">
                  <c:v>-0.15753055589613074</c:v>
                </c:pt>
                <c:pt idx="354">
                  <c:v>-0.15733150306802204</c:v>
                </c:pt>
                <c:pt idx="355">
                  <c:v>-0.15712397306803888</c:v>
                </c:pt>
                <c:pt idx="356">
                  <c:v>-0.15695494306785945</c:v>
                </c:pt>
                <c:pt idx="357">
                  <c:v>-0.15676314306800548</c:v>
                </c:pt>
                <c:pt idx="358">
                  <c:v>-0.15663830603506346</c:v>
                </c:pt>
                <c:pt idx="359">
                  <c:v>-0.15650286628833499</c:v>
                </c:pt>
                <c:pt idx="360">
                  <c:v>-0.15533884096916523</c:v>
                </c:pt>
                <c:pt idx="361">
                  <c:v>-0.15513529306805651</c:v>
                </c:pt>
                <c:pt idx="362">
                  <c:v>-0.15496963306796435</c:v>
                </c:pt>
                <c:pt idx="363">
                  <c:v>-0.15478108306801641</c:v>
                </c:pt>
                <c:pt idx="364">
                  <c:v>-0.15458086881270131</c:v>
                </c:pt>
                <c:pt idx="365">
                  <c:v>-0.15436752306791846</c:v>
                </c:pt>
                <c:pt idx="366">
                  <c:v>-0.15382009124978419</c:v>
                </c:pt>
                <c:pt idx="367">
                  <c:v>-0.15371946306793013</c:v>
                </c:pt>
                <c:pt idx="368">
                  <c:v>-0.15355788306797569</c:v>
                </c:pt>
                <c:pt idx="369">
                  <c:v>-0.15342445306781413</c:v>
                </c:pt>
                <c:pt idx="370">
                  <c:v>-0.1531549498356384</c:v>
                </c:pt>
                <c:pt idx="371">
                  <c:v>-0.15291927306800832</c:v>
                </c:pt>
                <c:pt idx="372">
                  <c:v>-0.15271073306796323</c:v>
                </c:pt>
                <c:pt idx="373">
                  <c:v>-0.15241335306797113</c:v>
                </c:pt>
                <c:pt idx="374">
                  <c:v>-0.15224436306803601</c:v>
                </c:pt>
                <c:pt idx="375">
                  <c:v>-0.15210218973460599</c:v>
                </c:pt>
                <c:pt idx="376">
                  <c:v>-0.15163384449648756</c:v>
                </c:pt>
                <c:pt idx="377">
                  <c:v>-0.15147763176358353</c:v>
                </c:pt>
                <c:pt idx="378">
                  <c:v>-0.15131362306789267</c:v>
                </c:pt>
                <c:pt idx="379">
                  <c:v>-0.15111869306797168</c:v>
                </c:pt>
                <c:pt idx="380">
                  <c:v>-0.15094754306791497</c:v>
                </c:pt>
                <c:pt idx="381">
                  <c:v>-0.15073890306794657</c:v>
                </c:pt>
                <c:pt idx="382">
                  <c:v>-0.15060314119983809</c:v>
                </c:pt>
                <c:pt idx="383">
                  <c:v>-0.15042267605298321</c:v>
                </c:pt>
                <c:pt idx="384">
                  <c:v>-0.14942933492358179</c:v>
                </c:pt>
                <c:pt idx="385">
                  <c:v>-0.14925967306787424</c:v>
                </c:pt>
                <c:pt idx="386">
                  <c:v>-0.14906602306787442</c:v>
                </c:pt>
                <c:pt idx="387">
                  <c:v>-0.14890719306802719</c:v>
                </c:pt>
                <c:pt idx="388">
                  <c:v>-0.14872299071494421</c:v>
                </c:pt>
                <c:pt idx="389">
                  <c:v>-0.14862855878222117</c:v>
                </c:pt>
                <c:pt idx="390">
                  <c:v>-0.14813723973458084</c:v>
                </c:pt>
                <c:pt idx="391">
                  <c:v>-0.14801091306804892</c:v>
                </c:pt>
                <c:pt idx="392">
                  <c:v>-0.14781783306793317</c:v>
                </c:pt>
                <c:pt idx="393">
                  <c:v>-0.14763517306805338</c:v>
                </c:pt>
                <c:pt idx="394">
                  <c:v>-0.14752873306814251</c:v>
                </c:pt>
                <c:pt idx="395">
                  <c:v>-0.14734121930450783</c:v>
                </c:pt>
                <c:pt idx="396">
                  <c:v>-0.14717486306787464</c:v>
                </c:pt>
                <c:pt idx="397">
                  <c:v>-0.14704320565218187</c:v>
                </c:pt>
                <c:pt idx="398">
                  <c:v>-0.14653660640135521</c:v>
                </c:pt>
                <c:pt idx="399">
                  <c:v>-0.14638637306802593</c:v>
                </c:pt>
                <c:pt idx="400">
                  <c:v>-0.14619688417896298</c:v>
                </c:pt>
                <c:pt idx="401">
                  <c:v>-0.14600494306793652</c:v>
                </c:pt>
                <c:pt idx="402">
                  <c:v>-0.14580214306796824</c:v>
                </c:pt>
                <c:pt idx="403">
                  <c:v>-0.14562528306790093</c:v>
                </c:pt>
                <c:pt idx="404">
                  <c:v>-0.14546989306796881</c:v>
                </c:pt>
                <c:pt idx="405">
                  <c:v>-0.14536361830607802</c:v>
                </c:pt>
                <c:pt idx="406">
                  <c:v>-0.14465640640131044</c:v>
                </c:pt>
                <c:pt idx="407">
                  <c:v>-0.1445550430680527</c:v>
                </c:pt>
                <c:pt idx="408">
                  <c:v>-0.14438321306789728</c:v>
                </c:pt>
                <c:pt idx="409">
                  <c:v>-0.14420197306795046</c:v>
                </c:pt>
                <c:pt idx="410">
                  <c:v>-0.14404330306796045</c:v>
                </c:pt>
                <c:pt idx="411">
                  <c:v>-0.14390017205781191</c:v>
                </c:pt>
                <c:pt idx="412">
                  <c:v>-0.14375965306794591</c:v>
                </c:pt>
                <c:pt idx="413">
                  <c:v>-0.14368520855178701</c:v>
                </c:pt>
                <c:pt idx="414">
                  <c:v>-0.14335991409355117</c:v>
                </c:pt>
                <c:pt idx="415">
                  <c:v>-0.14325949306797317</c:v>
                </c:pt>
                <c:pt idx="416">
                  <c:v>-0.14312437306797676</c:v>
                </c:pt>
                <c:pt idx="417">
                  <c:v>-0.14297067306793571</c:v>
                </c:pt>
                <c:pt idx="418">
                  <c:v>-0.14278798013864971</c:v>
                </c:pt>
                <c:pt idx="419">
                  <c:v>-0.14260373306795771</c:v>
                </c:pt>
                <c:pt idx="420">
                  <c:v>-0.14239249306793103</c:v>
                </c:pt>
                <c:pt idx="421">
                  <c:v>-0.14225215914389389</c:v>
                </c:pt>
                <c:pt idx="422">
                  <c:v>-0.14167196123993617</c:v>
                </c:pt>
                <c:pt idx="423">
                  <c:v>-0.14151972761334264</c:v>
                </c:pt>
                <c:pt idx="424">
                  <c:v>-0.14136059306798643</c:v>
                </c:pt>
                <c:pt idx="425">
                  <c:v>-0.14119027306797721</c:v>
                </c:pt>
                <c:pt idx="426">
                  <c:v>-0.14107049306795721</c:v>
                </c:pt>
                <c:pt idx="427">
                  <c:v>-0.1409274030679204</c:v>
                </c:pt>
                <c:pt idx="428">
                  <c:v>-0.14076995163931391</c:v>
                </c:pt>
                <c:pt idx="429">
                  <c:v>-0.14065801725398308</c:v>
                </c:pt>
                <c:pt idx="430">
                  <c:v>-0.13997873374215444</c:v>
                </c:pt>
                <c:pt idx="431">
                  <c:v>-0.13980051306793939</c:v>
                </c:pt>
                <c:pt idx="432">
                  <c:v>-0.13964380306781271</c:v>
                </c:pt>
                <c:pt idx="433">
                  <c:v>-0.13948629306784746</c:v>
                </c:pt>
                <c:pt idx="434">
                  <c:v>-0.13936015185572642</c:v>
                </c:pt>
                <c:pt idx="435">
                  <c:v>-0.13921013306791999</c:v>
                </c:pt>
                <c:pt idx="436">
                  <c:v>-0.13904117306790933</c:v>
                </c:pt>
                <c:pt idx="437">
                  <c:v>-0.13890041306784462</c:v>
                </c:pt>
                <c:pt idx="438">
                  <c:v>-0.138813273067939</c:v>
                </c:pt>
                <c:pt idx="439">
                  <c:v>-0.13842608008559443</c:v>
                </c:pt>
                <c:pt idx="440">
                  <c:v>-0.13830366632645053</c:v>
                </c:pt>
                <c:pt idx="441">
                  <c:v>-0.13812291306787472</c:v>
                </c:pt>
                <c:pt idx="442">
                  <c:v>-0.13796227306806941</c:v>
                </c:pt>
                <c:pt idx="443">
                  <c:v>-0.13777155306790689</c:v>
                </c:pt>
                <c:pt idx="444">
                  <c:v>-0.13761289306800961</c:v>
                </c:pt>
                <c:pt idx="445">
                  <c:v>-0.13744323266384154</c:v>
                </c:pt>
                <c:pt idx="446">
                  <c:v>-0.13729817306790468</c:v>
                </c:pt>
                <c:pt idx="447">
                  <c:v>-0.13717573973462988</c:v>
                </c:pt>
                <c:pt idx="448">
                  <c:v>-0.13668392931792539</c:v>
                </c:pt>
                <c:pt idx="449">
                  <c:v>-0.13658630306802891</c:v>
                </c:pt>
                <c:pt idx="450">
                  <c:v>-0.13639493306791931</c:v>
                </c:pt>
                <c:pt idx="451">
                  <c:v>-0.13621871306796193</c:v>
                </c:pt>
                <c:pt idx="452">
                  <c:v>-0.13604905084572788</c:v>
                </c:pt>
                <c:pt idx="453">
                  <c:v>-0.1358581130678829</c:v>
                </c:pt>
                <c:pt idx="454">
                  <c:v>-0.13568298306799445</c:v>
                </c:pt>
                <c:pt idx="455">
                  <c:v>-0.1354953130679922</c:v>
                </c:pt>
                <c:pt idx="456">
                  <c:v>-0.13540705685174739</c:v>
                </c:pt>
                <c:pt idx="457">
                  <c:v>-0.13485749181796827</c:v>
                </c:pt>
                <c:pt idx="458">
                  <c:v>-0.13474105801432784</c:v>
                </c:pt>
                <c:pt idx="459">
                  <c:v>-0.1345919730678844</c:v>
                </c:pt>
                <c:pt idx="460">
                  <c:v>-0.13442640306789186</c:v>
                </c:pt>
                <c:pt idx="461">
                  <c:v>-0.13426172306789419</c:v>
                </c:pt>
                <c:pt idx="462">
                  <c:v>-0.13408703306788541</c:v>
                </c:pt>
                <c:pt idx="463">
                  <c:v>-0.13396129480716523</c:v>
                </c:pt>
                <c:pt idx="464">
                  <c:v>-0.13315433276936542</c:v>
                </c:pt>
                <c:pt idx="465">
                  <c:v>-0.13299466306797592</c:v>
                </c:pt>
                <c:pt idx="466">
                  <c:v>-0.13287002306786633</c:v>
                </c:pt>
                <c:pt idx="467">
                  <c:v>-0.13269413306809971</c:v>
                </c:pt>
                <c:pt idx="468">
                  <c:v>-0.13252224306798174</c:v>
                </c:pt>
                <c:pt idx="469">
                  <c:v>-0.1323803071588259</c:v>
                </c:pt>
                <c:pt idx="470">
                  <c:v>-0.13189475878220946</c:v>
                </c:pt>
                <c:pt idx="471">
                  <c:v>-0.13175212000680858</c:v>
                </c:pt>
                <c:pt idx="472">
                  <c:v>-0.13158564306796472</c:v>
                </c:pt>
                <c:pt idx="473">
                  <c:v>-0.13144287306798241</c:v>
                </c:pt>
                <c:pt idx="474">
                  <c:v>-0.13130232306792791</c:v>
                </c:pt>
                <c:pt idx="475">
                  <c:v>-0.1311578930679787</c:v>
                </c:pt>
                <c:pt idx="476">
                  <c:v>-0.13100449306800499</c:v>
                </c:pt>
                <c:pt idx="477">
                  <c:v>-0.13087877306794837</c:v>
                </c:pt>
                <c:pt idx="478">
                  <c:v>-0.13040027306783494</c:v>
                </c:pt>
                <c:pt idx="479">
                  <c:v>-0.13027181306794938</c:v>
                </c:pt>
                <c:pt idx="480">
                  <c:v>-0.13010071306794657</c:v>
                </c:pt>
                <c:pt idx="481">
                  <c:v>-0.12998964306788721</c:v>
                </c:pt>
                <c:pt idx="482">
                  <c:v>-0.12982167306795117</c:v>
                </c:pt>
                <c:pt idx="483">
                  <c:v>-0.12966650776176888</c:v>
                </c:pt>
                <c:pt idx="484">
                  <c:v>-0.12952362306796772</c:v>
                </c:pt>
                <c:pt idx="485">
                  <c:v>-0.12934541306790973</c:v>
                </c:pt>
                <c:pt idx="486">
                  <c:v>-0.12926855306794494</c:v>
                </c:pt>
                <c:pt idx="487">
                  <c:v>-0.12889766195682739</c:v>
                </c:pt>
                <c:pt idx="488">
                  <c:v>-0.12882052306792957</c:v>
                </c:pt>
                <c:pt idx="489">
                  <c:v>-0.1286393235728554</c:v>
                </c:pt>
                <c:pt idx="490">
                  <c:v>-0.12846707306786725</c:v>
                </c:pt>
                <c:pt idx="491">
                  <c:v>-0.12830426306786091</c:v>
                </c:pt>
                <c:pt idx="492">
                  <c:v>-0.12812780306784077</c:v>
                </c:pt>
                <c:pt idx="493">
                  <c:v>-0.12799674306788256</c:v>
                </c:pt>
                <c:pt idx="494">
                  <c:v>-0.12786966254165577</c:v>
                </c:pt>
                <c:pt idx="495">
                  <c:v>-0.12737516347888775</c:v>
                </c:pt>
                <c:pt idx="496">
                  <c:v>-0.12723062306794475</c:v>
                </c:pt>
                <c:pt idx="497">
                  <c:v>-0.1271023630678485</c:v>
                </c:pt>
                <c:pt idx="498">
                  <c:v>-0.12693927306797576</c:v>
                </c:pt>
                <c:pt idx="499">
                  <c:v>-0.12676525306801523</c:v>
                </c:pt>
                <c:pt idx="500">
                  <c:v>-0.126640373067886</c:v>
                </c:pt>
                <c:pt idx="501">
                  <c:v>-0.12650356898637938</c:v>
                </c:pt>
                <c:pt idx="502">
                  <c:v>-0.12638699071501938</c:v>
                </c:pt>
                <c:pt idx="503">
                  <c:v>-0.12575838076024606</c:v>
                </c:pt>
                <c:pt idx="504">
                  <c:v>-0.12564544306795281</c:v>
                </c:pt>
                <c:pt idx="505">
                  <c:v>-0.12550193306796611</c:v>
                </c:pt>
                <c:pt idx="506">
                  <c:v>-0.12538018306800325</c:v>
                </c:pt>
                <c:pt idx="507">
                  <c:v>-0.12521563176352404</c:v>
                </c:pt>
                <c:pt idx="508">
                  <c:v>-0.12508235306793841</c:v>
                </c:pt>
                <c:pt idx="509">
                  <c:v>-0.12496831104260764</c:v>
                </c:pt>
                <c:pt idx="510">
                  <c:v>-0.1244583926331585</c:v>
                </c:pt>
                <c:pt idx="511">
                  <c:v>-0.12434768306793842</c:v>
                </c:pt>
                <c:pt idx="512">
                  <c:v>-0.12420173306793478</c:v>
                </c:pt>
                <c:pt idx="513">
                  <c:v>-0.12407131388425796</c:v>
                </c:pt>
                <c:pt idx="514">
                  <c:v>-0.12392010306794546</c:v>
                </c:pt>
                <c:pt idx="515">
                  <c:v>-0.12379243306793364</c:v>
                </c:pt>
                <c:pt idx="516">
                  <c:v>-0.12363492306795386</c:v>
                </c:pt>
                <c:pt idx="517">
                  <c:v>-0.12351321672993266</c:v>
                </c:pt>
                <c:pt idx="518">
                  <c:v>-0.12313502306793135</c:v>
                </c:pt>
                <c:pt idx="519">
                  <c:v>-0.12303884007828025</c:v>
                </c:pt>
                <c:pt idx="520">
                  <c:v>-0.12291384306794839</c:v>
                </c:pt>
                <c:pt idx="521">
                  <c:v>-0.12277220306802426</c:v>
                </c:pt>
                <c:pt idx="522">
                  <c:v>-0.1226225330679542</c:v>
                </c:pt>
                <c:pt idx="523">
                  <c:v>-0.12250513306790378</c:v>
                </c:pt>
                <c:pt idx="524">
                  <c:v>-0.122360293067871</c:v>
                </c:pt>
                <c:pt idx="525">
                  <c:v>-0.12223284283527411</c:v>
                </c:pt>
                <c:pt idx="526">
                  <c:v>-0.12210983367401695</c:v>
                </c:pt>
                <c:pt idx="527">
                  <c:v>-0.12176127306794647</c:v>
                </c:pt>
                <c:pt idx="528">
                  <c:v>-0.1216616430679951</c:v>
                </c:pt>
                <c:pt idx="529">
                  <c:v>-0.12151680306797639</c:v>
                </c:pt>
                <c:pt idx="530">
                  <c:v>-0.12139811306788317</c:v>
                </c:pt>
                <c:pt idx="531">
                  <c:v>-0.12128018306802359</c:v>
                </c:pt>
                <c:pt idx="532">
                  <c:v>-0.12119219938379899</c:v>
                </c:pt>
                <c:pt idx="533">
                  <c:v>-0.12103926306789962</c:v>
                </c:pt>
                <c:pt idx="534">
                  <c:v>-0.12093385306809523</c:v>
                </c:pt>
                <c:pt idx="535">
                  <c:v>-0.12080264806795084</c:v>
                </c:pt>
                <c:pt idx="536">
                  <c:v>-0.12036855567669147</c:v>
                </c:pt>
                <c:pt idx="537">
                  <c:v>-0.12024237306791025</c:v>
                </c:pt>
                <c:pt idx="538">
                  <c:v>-0.12013925109003766</c:v>
                </c:pt>
                <c:pt idx="539">
                  <c:v>-0.12002957306793871</c:v>
                </c:pt>
                <c:pt idx="540">
                  <c:v>-0.11990082306795102</c:v>
                </c:pt>
                <c:pt idx="541">
                  <c:v>-0.11979460306795912</c:v>
                </c:pt>
                <c:pt idx="542">
                  <c:v>-0.11965299306800149</c:v>
                </c:pt>
                <c:pt idx="543">
                  <c:v>-0.11951387306803003</c:v>
                </c:pt>
                <c:pt idx="544">
                  <c:v>-0.11940220163940296</c:v>
                </c:pt>
                <c:pt idx="545">
                  <c:v>-0.11895527306793974</c:v>
                </c:pt>
                <c:pt idx="546">
                  <c:v>-0.11887760306787243</c:v>
                </c:pt>
                <c:pt idx="547">
                  <c:v>-0.11875800306796691</c:v>
                </c:pt>
                <c:pt idx="548">
                  <c:v>-0.11858725306798601</c:v>
                </c:pt>
                <c:pt idx="549">
                  <c:v>-0.11843315306798291</c:v>
                </c:pt>
                <c:pt idx="550">
                  <c:v>-0.11829778370622558</c:v>
                </c:pt>
                <c:pt idx="551">
                  <c:v>-0.11815512306802153</c:v>
                </c:pt>
                <c:pt idx="552">
                  <c:v>-0.11803603306799459</c:v>
                </c:pt>
                <c:pt idx="553">
                  <c:v>-0.11796105084572162</c:v>
                </c:pt>
                <c:pt idx="554">
                  <c:v>-0.11765588845260312</c:v>
                </c:pt>
                <c:pt idx="555">
                  <c:v>-0.11758909306797705</c:v>
                </c:pt>
                <c:pt idx="556">
                  <c:v>-0.11740865306795456</c:v>
                </c:pt>
                <c:pt idx="557">
                  <c:v>-0.11726245674137219</c:v>
                </c:pt>
                <c:pt idx="558">
                  <c:v>-0.11708410306789574</c:v>
                </c:pt>
                <c:pt idx="559">
                  <c:v>-0.11696058306800702</c:v>
                </c:pt>
                <c:pt idx="560">
                  <c:v>-0.11678558306802257</c:v>
                </c:pt>
                <c:pt idx="561">
                  <c:v>-0.11665863306798489</c:v>
                </c:pt>
                <c:pt idx="562">
                  <c:v>-0.11656127306794428</c:v>
                </c:pt>
                <c:pt idx="563">
                  <c:v>-0.11621308157856458</c:v>
                </c:pt>
                <c:pt idx="564">
                  <c:v>-0.11610360306799809</c:v>
                </c:pt>
                <c:pt idx="565">
                  <c:v>-0.11598446306791743</c:v>
                </c:pt>
                <c:pt idx="566">
                  <c:v>-0.11585592306792591</c:v>
                </c:pt>
                <c:pt idx="567">
                  <c:v>-0.11570776306777475</c:v>
                </c:pt>
                <c:pt idx="568">
                  <c:v>-0.11557474306793857</c:v>
                </c:pt>
                <c:pt idx="569">
                  <c:v>-0.11544883429237968</c:v>
                </c:pt>
                <c:pt idx="570">
                  <c:v>-0.11526749306798949</c:v>
                </c:pt>
                <c:pt idx="571">
                  <c:v>-0.11518127306794669</c:v>
                </c:pt>
                <c:pt idx="572">
                  <c:v>-0.11474064449637938</c:v>
                </c:pt>
                <c:pt idx="573">
                  <c:v>-0.11468136306787358</c:v>
                </c:pt>
                <c:pt idx="574">
                  <c:v>-0.11443060306785929</c:v>
                </c:pt>
                <c:pt idx="575">
                  <c:v>-0.11431213306791221</c:v>
                </c:pt>
                <c:pt idx="576">
                  <c:v>-0.11417374925849814</c:v>
                </c:pt>
                <c:pt idx="577">
                  <c:v>-0.11403926306780943</c:v>
                </c:pt>
                <c:pt idx="578">
                  <c:v>-0.11393621306788759</c:v>
                </c:pt>
                <c:pt idx="579">
                  <c:v>-0.11382710306779131</c:v>
                </c:pt>
                <c:pt idx="580">
                  <c:v>-0.11379275034070713</c:v>
                </c:pt>
                <c:pt idx="581">
                  <c:v>-0.11341448735362292</c:v>
                </c:pt>
                <c:pt idx="582">
                  <c:v>-0.11334263306784458</c:v>
                </c:pt>
                <c:pt idx="583">
                  <c:v>-0.11321225265976408</c:v>
                </c:pt>
                <c:pt idx="584">
                  <c:v>-0.11307604306793467</c:v>
                </c:pt>
                <c:pt idx="585">
                  <c:v>-0.11292823306789046</c:v>
                </c:pt>
                <c:pt idx="586">
                  <c:v>-0.11279508306790849</c:v>
                </c:pt>
                <c:pt idx="587">
                  <c:v>-0.11263662306785716</c:v>
                </c:pt>
                <c:pt idx="588">
                  <c:v>-0.11250749306806535</c:v>
                </c:pt>
                <c:pt idx="589">
                  <c:v>-0.11240163021075489</c:v>
                </c:pt>
                <c:pt idx="590">
                  <c:v>-0.11204348359426305</c:v>
                </c:pt>
                <c:pt idx="591">
                  <c:v>-0.11195847306794345</c:v>
                </c:pt>
                <c:pt idx="592">
                  <c:v>-0.11179136306803629</c:v>
                </c:pt>
                <c:pt idx="593">
                  <c:v>-0.11164731306809006</c:v>
                </c:pt>
                <c:pt idx="594">
                  <c:v>-0.11150433306798392</c:v>
                </c:pt>
                <c:pt idx="595">
                  <c:v>-0.11137999720587276</c:v>
                </c:pt>
                <c:pt idx="596">
                  <c:v>-0.11125611306795247</c:v>
                </c:pt>
                <c:pt idx="597">
                  <c:v>-0.11110186517314</c:v>
                </c:pt>
                <c:pt idx="598">
                  <c:v>-0.11066440350258246</c:v>
                </c:pt>
                <c:pt idx="599">
                  <c:v>-0.11055091306778297</c:v>
                </c:pt>
                <c:pt idx="600">
                  <c:v>-0.11043014306802963</c:v>
                </c:pt>
                <c:pt idx="601">
                  <c:v>-0.11030016195678627</c:v>
                </c:pt>
                <c:pt idx="602">
                  <c:v>-0.1101935730679601</c:v>
                </c:pt>
                <c:pt idx="603">
                  <c:v>-0.11005284306803276</c:v>
                </c:pt>
                <c:pt idx="604">
                  <c:v>-0.10992533306787777</c:v>
                </c:pt>
                <c:pt idx="605">
                  <c:v>-0.10978205306798847</c:v>
                </c:pt>
                <c:pt idx="606">
                  <c:v>-0.10973122958968448</c:v>
                </c:pt>
                <c:pt idx="607">
                  <c:v>-0.10934161349352678</c:v>
                </c:pt>
                <c:pt idx="608">
                  <c:v>-0.10924321306799822</c:v>
                </c:pt>
                <c:pt idx="609">
                  <c:v>-0.10906521306796453</c:v>
                </c:pt>
                <c:pt idx="610">
                  <c:v>-0.10895057306804301</c:v>
                </c:pt>
                <c:pt idx="611">
                  <c:v>-0.10880281306796745</c:v>
                </c:pt>
                <c:pt idx="612">
                  <c:v>-0.10869132306794443</c:v>
                </c:pt>
                <c:pt idx="613">
                  <c:v>-0.10854520247959014</c:v>
                </c:pt>
                <c:pt idx="614">
                  <c:v>-0.10842981306787182</c:v>
                </c:pt>
                <c:pt idx="615">
                  <c:v>-0.10837127306788848</c:v>
                </c:pt>
                <c:pt idx="616">
                  <c:v>-0.10800566522486577</c:v>
                </c:pt>
                <c:pt idx="617">
                  <c:v>-0.10789679306802229</c:v>
                </c:pt>
                <c:pt idx="618">
                  <c:v>-0.1077599730678287</c:v>
                </c:pt>
                <c:pt idx="619">
                  <c:v>-0.10765097199269746</c:v>
                </c:pt>
                <c:pt idx="620">
                  <c:v>-0.10747251774893148</c:v>
                </c:pt>
                <c:pt idx="621">
                  <c:v>-0.10735310306792202</c:v>
                </c:pt>
                <c:pt idx="622">
                  <c:v>-0.1072441830678913</c:v>
                </c:pt>
                <c:pt idx="623">
                  <c:v>-0.10708612155283979</c:v>
                </c:pt>
                <c:pt idx="624">
                  <c:v>-0.10664596872018717</c:v>
                </c:pt>
                <c:pt idx="625">
                  <c:v>-0.10650387100602654</c:v>
                </c:pt>
                <c:pt idx="626">
                  <c:v>-0.10639370306793713</c:v>
                </c:pt>
                <c:pt idx="627">
                  <c:v>-0.10625386306793416</c:v>
                </c:pt>
                <c:pt idx="628">
                  <c:v>-0.10613775306795516</c:v>
                </c:pt>
                <c:pt idx="629">
                  <c:v>-0.10599115306794719</c:v>
                </c:pt>
                <c:pt idx="630">
                  <c:v>-0.1058579567414597</c:v>
                </c:pt>
                <c:pt idx="631">
                  <c:v>-0.10574460306786204</c:v>
                </c:pt>
                <c:pt idx="632">
                  <c:v>-0.10565727306796192</c:v>
                </c:pt>
                <c:pt idx="633">
                  <c:v>-0.10528176560524116</c:v>
                </c:pt>
                <c:pt idx="634">
                  <c:v>-0.1051470830679051</c:v>
                </c:pt>
                <c:pt idx="635">
                  <c:v>-0.10503941306801323</c:v>
                </c:pt>
                <c:pt idx="636">
                  <c:v>-0.10490454306787467</c:v>
                </c:pt>
                <c:pt idx="637">
                  <c:v>-0.10480786681777932</c:v>
                </c:pt>
                <c:pt idx="638">
                  <c:v>-0.10463110306778856</c:v>
                </c:pt>
                <c:pt idx="639">
                  <c:v>-0.10451411306796389</c:v>
                </c:pt>
                <c:pt idx="640">
                  <c:v>-0.10437593306784265</c:v>
                </c:pt>
                <c:pt idx="641">
                  <c:v>-0.10428127306794026</c:v>
                </c:pt>
                <c:pt idx="642">
                  <c:v>-0.10384385515753536</c:v>
                </c:pt>
                <c:pt idx="643">
                  <c:v>-0.10372106654624266</c:v>
                </c:pt>
                <c:pt idx="644">
                  <c:v>-0.10357650836201071</c:v>
                </c:pt>
                <c:pt idx="645">
                  <c:v>-0.10343151306788922</c:v>
                </c:pt>
                <c:pt idx="646">
                  <c:v>-0.10328705306787356</c:v>
                </c:pt>
                <c:pt idx="647">
                  <c:v>-0.10314720306784864</c:v>
                </c:pt>
                <c:pt idx="648">
                  <c:v>-0.10299159306784136</c:v>
                </c:pt>
                <c:pt idx="649">
                  <c:v>-0.10286594653752007</c:v>
                </c:pt>
                <c:pt idx="650">
                  <c:v>-0.10275050836213499</c:v>
                </c:pt>
                <c:pt idx="651">
                  <c:v>-0.10240932862345165</c:v>
                </c:pt>
                <c:pt idx="652">
                  <c:v>-0.10227467306799572</c:v>
                </c:pt>
                <c:pt idx="653">
                  <c:v>-0.1021211930680012</c:v>
                </c:pt>
                <c:pt idx="654">
                  <c:v>-0.10199158306798509</c:v>
                </c:pt>
                <c:pt idx="655">
                  <c:v>-0.10182925265985432</c:v>
                </c:pt>
                <c:pt idx="656">
                  <c:v>-0.10166895306795709</c:v>
                </c:pt>
                <c:pt idx="657">
                  <c:v>-0.10152551306794066</c:v>
                </c:pt>
                <c:pt idx="658">
                  <c:v>-0.10137424306788057</c:v>
                </c:pt>
                <c:pt idx="659">
                  <c:v>-0.10130127306794642</c:v>
                </c:pt>
                <c:pt idx="660">
                  <c:v>-0.10090568735364513</c:v>
                </c:pt>
                <c:pt idx="661">
                  <c:v>-0.10076194306786601</c:v>
                </c:pt>
                <c:pt idx="662">
                  <c:v>-0.10060812873790326</c:v>
                </c:pt>
                <c:pt idx="663">
                  <c:v>-0.10040176306797832</c:v>
                </c:pt>
                <c:pt idx="664">
                  <c:v>-0.10021866306797733</c:v>
                </c:pt>
                <c:pt idx="665">
                  <c:v>-0.10006102306797986</c:v>
                </c:pt>
                <c:pt idx="666">
                  <c:v>-9.9910623067984261E-2</c:v>
                </c:pt>
                <c:pt idx="667">
                  <c:v>-9.9786066546258434E-2</c:v>
                </c:pt>
                <c:pt idx="668">
                  <c:v>-9.9690333674004747E-2</c:v>
                </c:pt>
                <c:pt idx="669">
                  <c:v>-9.9336358782182069E-2</c:v>
                </c:pt>
                <c:pt idx="670">
                  <c:v>-9.9239093067922224E-2</c:v>
                </c:pt>
                <c:pt idx="671">
                  <c:v>-9.9075263067959635E-2</c:v>
                </c:pt>
                <c:pt idx="672">
                  <c:v>-9.8919183068019848E-2</c:v>
                </c:pt>
                <c:pt idx="673">
                  <c:v>-9.8720181231229442E-2</c:v>
                </c:pt>
                <c:pt idx="674">
                  <c:v>-9.8558643068003313E-2</c:v>
                </c:pt>
                <c:pt idx="675">
                  <c:v>-9.8403493068005346E-2</c:v>
                </c:pt>
                <c:pt idx="676">
                  <c:v>-9.8218613067942342E-2</c:v>
                </c:pt>
                <c:pt idx="677">
                  <c:v>-9.8110881763545876E-2</c:v>
                </c:pt>
                <c:pt idx="678">
                  <c:v>-9.733408702152245E-2</c:v>
                </c:pt>
                <c:pt idx="679">
                  <c:v>-9.720139806788114E-2</c:v>
                </c:pt>
                <c:pt idx="680">
                  <c:v>-9.7057873067910846E-2</c:v>
                </c:pt>
                <c:pt idx="681">
                  <c:v>-9.6851113067899217E-2</c:v>
                </c:pt>
                <c:pt idx="682">
                  <c:v>-9.6700779917256507E-2</c:v>
                </c:pt>
                <c:pt idx="683">
                  <c:v>-9.6105273067948332E-2</c:v>
                </c:pt>
                <c:pt idx="684">
                  <c:v>-9.6024763067902308E-2</c:v>
                </c:pt>
                <c:pt idx="685">
                  <c:v>-9.5876015336060272E-2</c:v>
                </c:pt>
                <c:pt idx="686">
                  <c:v>-9.573753306797525E-2</c:v>
                </c:pt>
                <c:pt idx="687">
                  <c:v>-9.5575613067893722E-2</c:v>
                </c:pt>
                <c:pt idx="688">
                  <c:v>-9.5450213067792347E-2</c:v>
                </c:pt>
                <c:pt idx="689">
                  <c:v>-9.5268283067952084E-2</c:v>
                </c:pt>
                <c:pt idx="690">
                  <c:v>-9.5108386991839433E-2</c:v>
                </c:pt>
                <c:pt idx="691">
                  <c:v>-9.5029660164670196E-2</c:v>
                </c:pt>
                <c:pt idx="692">
                  <c:v>-9.4482273067981681E-2</c:v>
                </c:pt>
                <c:pt idx="693">
                  <c:v>-9.4345793068001213E-2</c:v>
                </c:pt>
                <c:pt idx="694">
                  <c:v>-9.4194123067964708E-2</c:v>
                </c:pt>
                <c:pt idx="695">
                  <c:v>-9.4028863068004662E-2</c:v>
                </c:pt>
                <c:pt idx="696">
                  <c:v>-9.3867213544044245E-2</c:v>
                </c:pt>
                <c:pt idx="697">
                  <c:v>-9.3715253067955501E-2</c:v>
                </c:pt>
                <c:pt idx="698">
                  <c:v>-9.3546654646900165E-2</c:v>
                </c:pt>
                <c:pt idx="699">
                  <c:v>-9.2996313067928313E-2</c:v>
                </c:pt>
                <c:pt idx="700">
                  <c:v>-9.2883353067847466E-2</c:v>
                </c:pt>
                <c:pt idx="701">
                  <c:v>-9.2758540509820131E-2</c:v>
                </c:pt>
                <c:pt idx="702">
                  <c:v>-9.2583963067937688E-2</c:v>
                </c:pt>
                <c:pt idx="703">
                  <c:v>-9.242705306795071E-2</c:v>
                </c:pt>
                <c:pt idx="704">
                  <c:v>-9.228119306800403E-2</c:v>
                </c:pt>
                <c:pt idx="705">
                  <c:v>-9.2120753068030595E-2</c:v>
                </c:pt>
                <c:pt idx="706">
                  <c:v>-9.1999706401324433E-2</c:v>
                </c:pt>
                <c:pt idx="707">
                  <c:v>-9.1906741817922452E-2</c:v>
                </c:pt>
                <c:pt idx="708">
                  <c:v>-9.1436273067941429E-2</c:v>
                </c:pt>
                <c:pt idx="709">
                  <c:v>-9.1357473068058068E-2</c:v>
                </c:pt>
                <c:pt idx="710">
                  <c:v>-9.1183833067958589E-2</c:v>
                </c:pt>
                <c:pt idx="711">
                  <c:v>-9.1030143067868705E-2</c:v>
                </c:pt>
                <c:pt idx="712">
                  <c:v>-9.0833243067834232E-2</c:v>
                </c:pt>
                <c:pt idx="713">
                  <c:v>-9.0691446537334908E-2</c:v>
                </c:pt>
                <c:pt idx="714">
                  <c:v>-9.0492823067933201E-2</c:v>
                </c:pt>
                <c:pt idx="715">
                  <c:v>-9.0335903204916704E-2</c:v>
                </c:pt>
                <c:pt idx="716">
                  <c:v>-8.9840395019180813E-2</c:v>
                </c:pt>
                <c:pt idx="717">
                  <c:v>-8.967549306790111E-2</c:v>
                </c:pt>
                <c:pt idx="718">
                  <c:v>-8.9536813068036972E-2</c:v>
                </c:pt>
                <c:pt idx="719">
                  <c:v>-8.9353385312847658E-2</c:v>
                </c:pt>
                <c:pt idx="720">
                  <c:v>-8.9213393067936506E-2</c:v>
                </c:pt>
                <c:pt idx="721">
                  <c:v>-8.9044923067945245E-2</c:v>
                </c:pt>
                <c:pt idx="722">
                  <c:v>-8.8890813068047914E-2</c:v>
                </c:pt>
                <c:pt idx="723">
                  <c:v>-8.8758684026856868E-2</c:v>
                </c:pt>
                <c:pt idx="724">
                  <c:v>-8.8071130210821011E-2</c:v>
                </c:pt>
                <c:pt idx="725">
                  <c:v>-8.7985746040942531E-2</c:v>
                </c:pt>
                <c:pt idx="726">
                  <c:v>-8.7823743067986043E-2</c:v>
                </c:pt>
                <c:pt idx="727">
                  <c:v>-8.7686743067905484E-2</c:v>
                </c:pt>
                <c:pt idx="728">
                  <c:v>-8.7507623067964002E-2</c:v>
                </c:pt>
                <c:pt idx="729">
                  <c:v>-8.7338533067935459E-2</c:v>
                </c:pt>
                <c:pt idx="730">
                  <c:v>-8.7204743067999968E-2</c:v>
                </c:pt>
                <c:pt idx="731">
                  <c:v>-8.7081273067965939E-2</c:v>
                </c:pt>
                <c:pt idx="732">
                  <c:v>-8.621727306798728E-2</c:v>
                </c:pt>
                <c:pt idx="733">
                  <c:v>-8.6084123068019547E-2</c:v>
                </c:pt>
                <c:pt idx="734">
                  <c:v>-8.5938903067855704E-2</c:v>
                </c:pt>
                <c:pt idx="735">
                  <c:v>-8.5784743067975497E-2</c:v>
                </c:pt>
                <c:pt idx="736">
                  <c:v>-8.5637273068030706E-2</c:v>
                </c:pt>
                <c:pt idx="737">
                  <c:v>-8.5541273067946164E-2</c:v>
                </c:pt>
                <c:pt idx="738">
                  <c:v>-8.5119556650027989E-2</c:v>
                </c:pt>
                <c:pt idx="739">
                  <c:v>-8.5001943171065131E-2</c:v>
                </c:pt>
                <c:pt idx="740">
                  <c:v>-8.4838403068090693E-2</c:v>
                </c:pt>
                <c:pt idx="741">
                  <c:v>-8.4703243068077139E-2</c:v>
                </c:pt>
                <c:pt idx="742">
                  <c:v>-8.4567373067941085E-2</c:v>
                </c:pt>
                <c:pt idx="743">
                  <c:v>-8.4470693067927996E-2</c:v>
                </c:pt>
                <c:pt idx="744">
                  <c:v>-8.4308007761848144E-2</c:v>
                </c:pt>
                <c:pt idx="745">
                  <c:v>-8.4207155420884347E-2</c:v>
                </c:pt>
                <c:pt idx="746">
                  <c:v>-8.3941273067949865E-2</c:v>
                </c:pt>
                <c:pt idx="747">
                  <c:v>-8.3754233067907247E-2</c:v>
                </c:pt>
                <c:pt idx="748">
                  <c:v>-8.3562193068047699E-2</c:v>
                </c:pt>
                <c:pt idx="749">
                  <c:v>-8.3384593067961546E-2</c:v>
                </c:pt>
                <c:pt idx="750">
                  <c:v>-8.320309306787993E-2</c:v>
                </c:pt>
                <c:pt idx="751">
                  <c:v>-8.3026829768926072E-2</c:v>
                </c:pt>
                <c:pt idx="752">
                  <c:v>-8.2829633067973446E-2</c:v>
                </c:pt>
                <c:pt idx="753">
                  <c:v>-8.2695153068002236E-2</c:v>
                </c:pt>
                <c:pt idx="754">
                  <c:v>-8.2588243067917219E-2</c:v>
                </c:pt>
                <c:pt idx="755">
                  <c:v>-8.248627306794265E-2</c:v>
                </c:pt>
                <c:pt idx="756">
                  <c:v>-8.2142363977013244E-2</c:v>
                </c:pt>
                <c:pt idx="757">
                  <c:v>-8.2030468470208048E-2</c:v>
                </c:pt>
                <c:pt idx="758">
                  <c:v>-8.1915687961426883E-2</c:v>
                </c:pt>
                <c:pt idx="759">
                  <c:v>-8.1722843067894083E-2</c:v>
                </c:pt>
                <c:pt idx="760">
                  <c:v>-8.1593233068005533E-2</c:v>
                </c:pt>
                <c:pt idx="761">
                  <c:v>-8.1464203067923749E-2</c:v>
                </c:pt>
                <c:pt idx="762">
                  <c:v>-8.1337703067859507E-2</c:v>
                </c:pt>
                <c:pt idx="763">
                  <c:v>-8.1224817512264763E-2</c:v>
                </c:pt>
                <c:pt idx="764">
                  <c:v>-8.0736851381161226E-2</c:v>
                </c:pt>
                <c:pt idx="765">
                  <c:v>-8.0596183067996263E-2</c:v>
                </c:pt>
                <c:pt idx="766">
                  <c:v>-8.047673306786858E-2</c:v>
                </c:pt>
                <c:pt idx="767">
                  <c:v>-8.0335113067960165E-2</c:v>
                </c:pt>
                <c:pt idx="768">
                  <c:v>-8.0203583067913059E-2</c:v>
                </c:pt>
                <c:pt idx="769">
                  <c:v>-8.0098108119514705E-2</c:v>
                </c:pt>
                <c:pt idx="770">
                  <c:v>-7.991547306787089E-2</c:v>
                </c:pt>
                <c:pt idx="771">
                  <c:v>-7.9792013067930337E-2</c:v>
                </c:pt>
                <c:pt idx="772">
                  <c:v>-7.9731273067906852E-2</c:v>
                </c:pt>
                <c:pt idx="773">
                  <c:v>-7.9318802479733122E-2</c:v>
                </c:pt>
                <c:pt idx="774">
                  <c:v>-7.920811306793496E-2</c:v>
                </c:pt>
                <c:pt idx="775">
                  <c:v>-7.9079133068049159E-2</c:v>
                </c:pt>
                <c:pt idx="776">
                  <c:v>-7.8931499872084032E-2</c:v>
                </c:pt>
                <c:pt idx="777">
                  <c:v>-7.8771163067997876E-2</c:v>
                </c:pt>
                <c:pt idx="778">
                  <c:v>-7.8620523067939985E-2</c:v>
                </c:pt>
                <c:pt idx="779">
                  <c:v>-7.847497306788398E-2</c:v>
                </c:pt>
                <c:pt idx="780">
                  <c:v>-7.8380870082753518E-2</c:v>
                </c:pt>
                <c:pt idx="781">
                  <c:v>-7.8017523067956104E-2</c:v>
                </c:pt>
                <c:pt idx="782">
                  <c:v>-7.7955223067988313E-2</c:v>
                </c:pt>
                <c:pt idx="783">
                  <c:v>-7.7843757604057373E-2</c:v>
                </c:pt>
                <c:pt idx="784">
                  <c:v>-7.7698023067924324E-2</c:v>
                </c:pt>
                <c:pt idx="785">
                  <c:v>-7.7587713067870823E-2</c:v>
                </c:pt>
                <c:pt idx="786">
                  <c:v>-7.7413763068008873E-2</c:v>
                </c:pt>
                <c:pt idx="787">
                  <c:v>-7.7265243067913061E-2</c:v>
                </c:pt>
                <c:pt idx="788">
                  <c:v>-7.7130673067870303E-2</c:v>
                </c:pt>
                <c:pt idx="789">
                  <c:v>-7.6990576098324937E-2</c:v>
                </c:pt>
                <c:pt idx="790">
                  <c:v>-7.6661273067941293E-2</c:v>
                </c:pt>
                <c:pt idx="791">
                  <c:v>-7.6583813067927053E-2</c:v>
                </c:pt>
                <c:pt idx="792">
                  <c:v>-7.6394193067983493E-2</c:v>
                </c:pt>
                <c:pt idx="793">
                  <c:v>-7.621060306800588E-2</c:v>
                </c:pt>
                <c:pt idx="794">
                  <c:v>-7.6081683067883432E-2</c:v>
                </c:pt>
                <c:pt idx="795">
                  <c:v>-7.5929863067770456E-2</c:v>
                </c:pt>
                <c:pt idx="796">
                  <c:v>-7.5793378950337095E-2</c:v>
                </c:pt>
                <c:pt idx="797">
                  <c:v>-7.5647063067918907E-2</c:v>
                </c:pt>
                <c:pt idx="798">
                  <c:v>-7.5519760247459544E-2</c:v>
                </c:pt>
                <c:pt idx="799">
                  <c:v>-7.5150860696794469E-2</c:v>
                </c:pt>
                <c:pt idx="800">
                  <c:v>-7.5038493068063913E-2</c:v>
                </c:pt>
                <c:pt idx="801">
                  <c:v>-7.4945783067917673E-2</c:v>
                </c:pt>
                <c:pt idx="802">
                  <c:v>-7.4794077191640607E-2</c:v>
                </c:pt>
                <c:pt idx="803">
                  <c:v>-7.4668043067930512E-2</c:v>
                </c:pt>
                <c:pt idx="804">
                  <c:v>-7.4570113067991883E-2</c:v>
                </c:pt>
                <c:pt idx="805">
                  <c:v>-7.4435833067795484E-2</c:v>
                </c:pt>
                <c:pt idx="806">
                  <c:v>-7.4329293067904714E-2</c:v>
                </c:pt>
                <c:pt idx="807">
                  <c:v>-7.4247273067939559E-2</c:v>
                </c:pt>
                <c:pt idx="808">
                  <c:v>-7.3970934084883394E-2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-7.2554883067937281E-2</c:v>
                </c:pt>
                <c:pt idx="818">
                  <c:v>-7.2438493067878112E-2</c:v>
                </c:pt>
                <c:pt idx="819">
                  <c:v>-7.2332983067966122E-2</c:v>
                </c:pt>
                <c:pt idx="820">
                  <c:v>-7.2205901933955402E-2</c:v>
                </c:pt>
                <c:pt idx="821">
                  <c:v>-7.2062453067943136E-2</c:v>
                </c:pt>
                <c:pt idx="822">
                  <c:v>-7.1944303067979748E-2</c:v>
                </c:pt>
                <c:pt idx="823">
                  <c:v>-7.1803955607663283E-2</c:v>
                </c:pt>
                <c:pt idx="824">
                  <c:v>-7.1368061956789713E-2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-6.9835793067966334E-2</c:v>
                </c:pt>
                <c:pt idx="834">
                  <c:v>-6.9733153068028852E-2</c:v>
                </c:pt>
                <c:pt idx="835">
                  <c:v>-6.963111306794191E-2</c:v>
                </c:pt>
                <c:pt idx="836">
                  <c:v>-6.9470653067966764E-2</c:v>
                </c:pt>
                <c:pt idx="837">
                  <c:v>-6.9302973067962736E-2</c:v>
                </c:pt>
                <c:pt idx="838">
                  <c:v>-6.9182970984727088E-2</c:v>
                </c:pt>
                <c:pt idx="839">
                  <c:v>-6.9058473067897821E-2</c:v>
                </c:pt>
                <c:pt idx="840">
                  <c:v>-6.8653736985496094E-2</c:v>
                </c:pt>
                <c:pt idx="841">
                  <c:v>-6.8533053067980632E-2</c:v>
                </c:pt>
                <c:pt idx="842">
                  <c:v>-6.8400653067939771E-2</c:v>
                </c:pt>
                <c:pt idx="843">
                  <c:v>-6.8265553067888618E-2</c:v>
                </c:pt>
                <c:pt idx="844">
                  <c:v>-6.810359265558931E-2</c:v>
                </c:pt>
                <c:pt idx="845">
                  <c:v>-6.7962203067921403E-2</c:v>
                </c:pt>
                <c:pt idx="846">
                  <c:v>-6.7806383067988932E-2</c:v>
                </c:pt>
                <c:pt idx="847">
                  <c:v>-6.7698043067878189E-2</c:v>
                </c:pt>
                <c:pt idx="848">
                  <c:v>-6.7645606401271152E-2</c:v>
                </c:pt>
                <c:pt idx="849">
                  <c:v>-6.7304091249767023E-2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-6.5023739734556413E-2</c:v>
                </c:pt>
                <c:pt idx="858">
                  <c:v>-6.4862313067948388E-2</c:v>
                </c:pt>
                <c:pt idx="859">
                  <c:v>-6.4695773067953169E-2</c:v>
                </c:pt>
                <c:pt idx="860">
                  <c:v>-6.4541763068049818E-2</c:v>
                </c:pt>
                <c:pt idx="861">
                  <c:v>-6.4426923068012454E-2</c:v>
                </c:pt>
                <c:pt idx="862">
                  <c:v>-6.4269396779209842E-2</c:v>
                </c:pt>
                <c:pt idx="863">
                  <c:v>-6.4142023067930182E-2</c:v>
                </c:pt>
                <c:pt idx="864">
                  <c:v>-6.4115273067940903E-2</c:v>
                </c:pt>
                <c:pt idx="865">
                  <c:v>-6.3763815925085524E-2</c:v>
                </c:pt>
                <c:pt idx="866">
                  <c:v>-6.3646613068115712E-2</c:v>
                </c:pt>
                <c:pt idx="867">
                  <c:v>-6.3504723067865143E-2</c:v>
                </c:pt>
                <c:pt idx="868">
                  <c:v>-6.3361783067890101E-2</c:v>
                </c:pt>
                <c:pt idx="869">
                  <c:v>-6.3261644201986683E-2</c:v>
                </c:pt>
                <c:pt idx="870">
                  <c:v>-6.3122803067955147E-2</c:v>
                </c:pt>
                <c:pt idx="871">
                  <c:v>-6.3045153067889645E-2</c:v>
                </c:pt>
                <c:pt idx="872">
                  <c:v>-6.2946506401317492E-2</c:v>
                </c:pt>
                <c:pt idx="873">
                  <c:v>-6.2561148067985059E-2</c:v>
                </c:pt>
                <c:pt idx="874">
                  <c:v>-6.2435013067940394E-2</c:v>
                </c:pt>
                <c:pt idx="875">
                  <c:v>-6.2330252449328452E-2</c:v>
                </c:pt>
                <c:pt idx="876">
                  <c:v>-6.2207053068021892E-2</c:v>
                </c:pt>
                <c:pt idx="877">
                  <c:v>-6.2096043067924787E-2</c:v>
                </c:pt>
                <c:pt idx="878">
                  <c:v>-6.1997293068060393E-2</c:v>
                </c:pt>
                <c:pt idx="879">
                  <c:v>-6.1904573068034097E-2</c:v>
                </c:pt>
                <c:pt idx="880">
                  <c:v>-6.1803317024015411E-2</c:v>
                </c:pt>
                <c:pt idx="881">
                  <c:v>-6.1280475088111082E-2</c:v>
                </c:pt>
                <c:pt idx="882">
                  <c:v>-6.1129933067888942E-2</c:v>
                </c:pt>
                <c:pt idx="883">
                  <c:v>-6.1017183068059887E-2</c:v>
                </c:pt>
                <c:pt idx="884">
                  <c:v>-6.0860443067852543E-2</c:v>
                </c:pt>
                <c:pt idx="885">
                  <c:v>-6.0724593067945434E-2</c:v>
                </c:pt>
                <c:pt idx="886">
                  <c:v>-6.0578974098874028E-2</c:v>
                </c:pt>
                <c:pt idx="887">
                  <c:v>-6.0452043067883224E-2</c:v>
                </c:pt>
                <c:pt idx="888">
                  <c:v>-6.0391273067949766E-2</c:v>
                </c:pt>
                <c:pt idx="889">
                  <c:v>-6.0008622465574035E-2</c:v>
                </c:pt>
                <c:pt idx="890">
                  <c:v>-5.9896573068059004E-2</c:v>
                </c:pt>
                <c:pt idx="891">
                  <c:v>-5.974337306793142E-2</c:v>
                </c:pt>
                <c:pt idx="892">
                  <c:v>-5.9601499871931342E-2</c:v>
                </c:pt>
                <c:pt idx="893">
                  <c:v>-5.9383233068032962E-2</c:v>
                </c:pt>
                <c:pt idx="894">
                  <c:v>-5.9225223067784327E-2</c:v>
                </c:pt>
                <c:pt idx="895">
                  <c:v>-5.9091939734642697E-2</c:v>
                </c:pt>
                <c:pt idx="896">
                  <c:v>-5.8751273067940771E-2</c:v>
                </c:pt>
                <c:pt idx="897">
                  <c:v>-5.8662003068008083E-2</c:v>
                </c:pt>
                <c:pt idx="898">
                  <c:v>-5.8530833067791832E-2</c:v>
                </c:pt>
                <c:pt idx="899">
                  <c:v>-5.8397767913263135E-2</c:v>
                </c:pt>
                <c:pt idx="900">
                  <c:v>-5.8214843068000705E-2</c:v>
                </c:pt>
                <c:pt idx="901">
                  <c:v>-5.8109873067991202E-2</c:v>
                </c:pt>
                <c:pt idx="902">
                  <c:v>-5.8041273067857446E-2</c:v>
                </c:pt>
                <c:pt idx="903">
                  <c:v>-5.7857233067991946E-2</c:v>
                </c:pt>
                <c:pt idx="904">
                  <c:v>-5.7725031688690413E-2</c:v>
                </c:pt>
                <c:pt idx="905">
                  <c:v>-5.7276551756586983E-2</c:v>
                </c:pt>
                <c:pt idx="906">
                  <c:v>-5.7155153067952734E-2</c:v>
                </c:pt>
                <c:pt idx="907">
                  <c:v>-5.7000523067955562E-2</c:v>
                </c:pt>
                <c:pt idx="908">
                  <c:v>-5.6882113067942462E-2</c:v>
                </c:pt>
                <c:pt idx="909">
                  <c:v>-5.6756473068091479E-2</c:v>
                </c:pt>
                <c:pt idx="910">
                  <c:v>-5.6650743068061615E-2</c:v>
                </c:pt>
                <c:pt idx="911">
                  <c:v>-5.6521716366873385E-2</c:v>
                </c:pt>
                <c:pt idx="912">
                  <c:v>-5.6415067588503121E-2</c:v>
                </c:pt>
                <c:pt idx="913">
                  <c:v>-5.6033066882520265E-2</c:v>
                </c:pt>
                <c:pt idx="914">
                  <c:v>-5.588021306795099E-2</c:v>
                </c:pt>
                <c:pt idx="915">
                  <c:v>-5.5634923067813723E-2</c:v>
                </c:pt>
                <c:pt idx="916">
                  <c:v>-5.5436113067926923E-2</c:v>
                </c:pt>
                <c:pt idx="917">
                  <c:v>-5.5318953480252731E-2</c:v>
                </c:pt>
                <c:pt idx="918">
                  <c:v>-5.5203123068025682E-2</c:v>
                </c:pt>
                <c:pt idx="919">
                  <c:v>-5.5078533067913334E-2</c:v>
                </c:pt>
                <c:pt idx="920">
                  <c:v>-5.4978983067925924E-2</c:v>
                </c:pt>
                <c:pt idx="921">
                  <c:v>-5.4931273067950322E-2</c:v>
                </c:pt>
                <c:pt idx="922">
                  <c:v>-5.4595202645458592E-2</c:v>
                </c:pt>
                <c:pt idx="923">
                  <c:v>-5.4494283067967414E-2</c:v>
                </c:pt>
                <c:pt idx="924">
                  <c:v>-5.4372840078244174E-2</c:v>
                </c:pt>
                <c:pt idx="925">
                  <c:v>-5.4244303067946482E-2</c:v>
                </c:pt>
                <c:pt idx="926">
                  <c:v>-5.4085683067825206E-2</c:v>
                </c:pt>
                <c:pt idx="927">
                  <c:v>-5.3982233067941511E-2</c:v>
                </c:pt>
                <c:pt idx="928">
                  <c:v>-5.3858813067975575E-2</c:v>
                </c:pt>
                <c:pt idx="929">
                  <c:v>-5.3764753067852673E-2</c:v>
                </c:pt>
                <c:pt idx="930">
                  <c:v>-5.3652856401285476E-2</c:v>
                </c:pt>
                <c:pt idx="931">
                  <c:v>-5.321335306786068E-2</c:v>
                </c:pt>
                <c:pt idx="932">
                  <c:v>-5.3041003067903603E-2</c:v>
                </c:pt>
                <c:pt idx="933">
                  <c:v>-5.2878593068030014E-2</c:v>
                </c:pt>
                <c:pt idx="934">
                  <c:v>-5.2765683068003111E-2</c:v>
                </c:pt>
                <c:pt idx="935">
                  <c:v>-5.2666573067909894E-2</c:v>
                </c:pt>
                <c:pt idx="936">
                  <c:v>-5.2582748067763418E-2</c:v>
                </c:pt>
                <c:pt idx="937">
                  <c:v>-5.2467198599970302E-2</c:v>
                </c:pt>
                <c:pt idx="938">
                  <c:v>-5.2039893321122584E-2</c:v>
                </c:pt>
                <c:pt idx="939">
                  <c:v>-5.1913733067834804E-2</c:v>
                </c:pt>
                <c:pt idx="940">
                  <c:v>-5.1812193068002464E-2</c:v>
                </c:pt>
                <c:pt idx="941">
                  <c:v>-5.1666173068014076E-2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-5.0581825151326164E-2</c:v>
                </c:pt>
                <c:pt idx="950">
                  <c:v>-5.0469823067956554E-2</c:v>
                </c:pt>
                <c:pt idx="951">
                  <c:v>-5.0345713067983411E-2</c:v>
                </c:pt>
                <c:pt idx="952">
                  <c:v>-5.0252453067997763E-2</c:v>
                </c:pt>
                <c:pt idx="953">
                  <c:v>-5.0109033067940394E-2</c:v>
                </c:pt>
                <c:pt idx="954">
                  <c:v>-5.0010918901435407E-2</c:v>
                </c:pt>
                <c:pt idx="955">
                  <c:v>-4.9935873067951782E-2</c:v>
                </c:pt>
                <c:pt idx="956">
                  <c:v>-4.9611319579554447E-2</c:v>
                </c:pt>
                <c:pt idx="957">
                  <c:v>-4.9497193067949849E-2</c:v>
                </c:pt>
                <c:pt idx="958">
                  <c:v>-4.939056306801614E-2</c:v>
                </c:pt>
                <c:pt idx="959">
                  <c:v>-4.9261653067802072E-2</c:v>
                </c:pt>
                <c:pt idx="960">
                  <c:v>-4.9152513068023124E-2</c:v>
                </c:pt>
                <c:pt idx="961">
                  <c:v>-4.9015798841168252E-2</c:v>
                </c:pt>
                <c:pt idx="962">
                  <c:v>-4.8856073067895522E-2</c:v>
                </c:pt>
                <c:pt idx="963">
                  <c:v>-4.8746633067878534E-2</c:v>
                </c:pt>
                <c:pt idx="964">
                  <c:v>-4.7828996752130711E-2</c:v>
                </c:pt>
                <c:pt idx="965">
                  <c:v>-4.7662123067922883E-2</c:v>
                </c:pt>
                <c:pt idx="966">
                  <c:v>-4.7556733068006549E-2</c:v>
                </c:pt>
                <c:pt idx="967">
                  <c:v>-4.7405499872070399E-2</c:v>
                </c:pt>
                <c:pt idx="968">
                  <c:v>-4.7305673067953094E-2</c:v>
                </c:pt>
                <c:pt idx="969">
                  <c:v>-4.7110773067956323E-2</c:v>
                </c:pt>
                <c:pt idx="970">
                  <c:v>-4.6961423067983794E-2</c:v>
                </c:pt>
                <c:pt idx="971">
                  <c:v>-4.6893733067960873E-2</c:v>
                </c:pt>
                <c:pt idx="972">
                  <c:v>-4.6779085567948166E-2</c:v>
                </c:pt>
                <c:pt idx="973">
                  <c:v>-4.6394966945499133E-2</c:v>
                </c:pt>
                <c:pt idx="974">
                  <c:v>-4.6327723068046132E-2</c:v>
                </c:pt>
                <c:pt idx="975">
                  <c:v>-4.6152683068001514E-2</c:v>
                </c:pt>
                <c:pt idx="976">
                  <c:v>-4.6031373067947363E-2</c:v>
                </c:pt>
                <c:pt idx="977">
                  <c:v>-4.5903713067929182E-2</c:v>
                </c:pt>
                <c:pt idx="978">
                  <c:v>-4.5802716367006807E-2</c:v>
                </c:pt>
                <c:pt idx="979">
                  <c:v>-4.5683143067904448E-2</c:v>
                </c:pt>
                <c:pt idx="980">
                  <c:v>-4.5601673068134105E-2</c:v>
                </c:pt>
                <c:pt idx="981">
                  <c:v>-4.5487620894050534E-2</c:v>
                </c:pt>
                <c:pt idx="982">
                  <c:v>-4.5212253460064716E-2</c:v>
                </c:pt>
                <c:pt idx="983">
                  <c:v>-4.5098603067984314E-2</c:v>
                </c:pt>
                <c:pt idx="984">
                  <c:v>-4.4955743067845326E-2</c:v>
                </c:pt>
                <c:pt idx="985">
                  <c:v>-4.4829220984595984E-2</c:v>
                </c:pt>
                <c:pt idx="986">
                  <c:v>-4.4721393067945391E-2</c:v>
                </c:pt>
                <c:pt idx="987">
                  <c:v>-4.4557943067871982E-2</c:v>
                </c:pt>
                <c:pt idx="988">
                  <c:v>-4.4464313067933914E-2</c:v>
                </c:pt>
                <c:pt idx="989">
                  <c:v>-4.4382030643660787E-2</c:v>
                </c:pt>
                <c:pt idx="990">
                  <c:v>-4.4080503837179319E-2</c:v>
                </c:pt>
                <c:pt idx="991">
                  <c:v>-4.3988813067983287E-2</c:v>
                </c:pt>
                <c:pt idx="992">
                  <c:v>-4.3881894689476987E-2</c:v>
                </c:pt>
                <c:pt idx="993">
                  <c:v>-4.3756743067874006E-2</c:v>
                </c:pt>
                <c:pt idx="994">
                  <c:v>-4.3584843067989633E-2</c:v>
                </c:pt>
                <c:pt idx="995">
                  <c:v>-4.3474793067900905E-2</c:v>
                </c:pt>
                <c:pt idx="996">
                  <c:v>-4.3366493068106304E-2</c:v>
                </c:pt>
                <c:pt idx="997">
                  <c:v>-4.3282303067982746E-2</c:v>
                </c:pt>
                <c:pt idx="998">
                  <c:v>-4.3186663067956502E-2</c:v>
                </c:pt>
                <c:pt idx="999">
                  <c:v>-4.3126273067940722E-2</c:v>
                </c:pt>
                <c:pt idx="1000">
                  <c:v>-4.283029480708947E-2</c:v>
                </c:pt>
                <c:pt idx="1001">
                  <c:v>-4.2738853067973516E-2</c:v>
                </c:pt>
                <c:pt idx="1002">
                  <c:v>-4.2621843067948355E-2</c:v>
                </c:pt>
                <c:pt idx="1003">
                  <c:v>-4.2523503067897664E-2</c:v>
                </c:pt>
                <c:pt idx="1004">
                  <c:v>-4.2411773067854576E-2</c:v>
                </c:pt>
                <c:pt idx="1005">
                  <c:v>-4.2279570940195313E-2</c:v>
                </c:pt>
                <c:pt idx="1006">
                  <c:v>-4.2205951639431388E-2</c:v>
                </c:pt>
                <c:pt idx="1007">
                  <c:v>-4.2078103068078555E-2</c:v>
                </c:pt>
                <c:pt idx="1008">
                  <c:v>-4.1987023067932283E-2</c:v>
                </c:pt>
                <c:pt idx="1009">
                  <c:v>-4.1711238585151016E-2</c:v>
                </c:pt>
                <c:pt idx="1010">
                  <c:v>-4.1630123067889685E-2</c:v>
                </c:pt>
                <c:pt idx="1011">
                  <c:v>-4.1506113067882155E-2</c:v>
                </c:pt>
                <c:pt idx="1012">
                  <c:v>-4.1429248376644391E-2</c:v>
                </c:pt>
                <c:pt idx="1013">
                  <c:v>-4.1273913067982379E-2</c:v>
                </c:pt>
                <c:pt idx="1014">
                  <c:v>-4.1180033067917073E-2</c:v>
                </c:pt>
                <c:pt idx="1015">
                  <c:v>-4.1045373067888045E-2</c:v>
                </c:pt>
                <c:pt idx="1016">
                  <c:v>-4.0952933067984525E-2</c:v>
                </c:pt>
                <c:pt idx="1017">
                  <c:v>-4.0605939734447823E-2</c:v>
                </c:pt>
                <c:pt idx="1018">
                  <c:v>-4.0521366818026726E-2</c:v>
                </c:pt>
                <c:pt idx="1019">
                  <c:v>-4.0406363067887703E-2</c:v>
                </c:pt>
                <c:pt idx="1020">
                  <c:v>-4.0301873067917875E-2</c:v>
                </c:pt>
                <c:pt idx="1021">
                  <c:v>-4.0222633067870113E-2</c:v>
                </c:pt>
                <c:pt idx="1022">
                  <c:v>-4.0109213067864788E-2</c:v>
                </c:pt>
                <c:pt idx="1023">
                  <c:v>-4.0030393067908704E-2</c:v>
                </c:pt>
                <c:pt idx="1024">
                  <c:v>-3.9949047261473039E-2</c:v>
                </c:pt>
                <c:pt idx="1025">
                  <c:v>-3.9652606401290341E-2</c:v>
                </c:pt>
                <c:pt idx="1026">
                  <c:v>-3.9600463067941405E-2</c:v>
                </c:pt>
                <c:pt idx="1027">
                  <c:v>-3.9479553068019896E-2</c:v>
                </c:pt>
                <c:pt idx="1028">
                  <c:v>-3.9371203067986492E-2</c:v>
                </c:pt>
                <c:pt idx="1029">
                  <c:v>-3.926656306803978E-2</c:v>
                </c:pt>
                <c:pt idx="1030">
                  <c:v>-3.9191840078373834E-2</c:v>
                </c:pt>
                <c:pt idx="1031">
                  <c:v>-3.9099283068040391E-2</c:v>
                </c:pt>
                <c:pt idx="1032">
                  <c:v>-3.8992433067932077E-2</c:v>
                </c:pt>
                <c:pt idx="1033">
                  <c:v>-3.8900453067896024E-2</c:v>
                </c:pt>
                <c:pt idx="1034">
                  <c:v>-3.8820939734605986E-2</c:v>
                </c:pt>
                <c:pt idx="1035">
                  <c:v>-3.8552174707263041E-2</c:v>
                </c:pt>
                <c:pt idx="1036">
                  <c:v>-3.8465633067900781E-2</c:v>
                </c:pt>
                <c:pt idx="1037">
                  <c:v>-3.8351386469955201E-2</c:v>
                </c:pt>
                <c:pt idx="1038">
                  <c:v>-3.824687306803299E-2</c:v>
                </c:pt>
                <c:pt idx="1039">
                  <c:v>-3.813744306798128E-2</c:v>
                </c:pt>
                <c:pt idx="1040">
                  <c:v>-3.8036573067998354E-2</c:v>
                </c:pt>
                <c:pt idx="1041">
                  <c:v>-3.7919653067959358E-2</c:v>
                </c:pt>
                <c:pt idx="1042">
                  <c:v>-3.783500163936545E-2</c:v>
                </c:pt>
                <c:pt idx="1043">
                  <c:v>-3.7510869027613643E-2</c:v>
                </c:pt>
                <c:pt idx="1044">
                  <c:v>-3.736795306792829E-2</c:v>
                </c:pt>
                <c:pt idx="1045">
                  <c:v>-3.7269323068130696E-2</c:v>
                </c:pt>
                <c:pt idx="1046">
                  <c:v>-3.7138093067852651E-2</c:v>
                </c:pt>
                <c:pt idx="1047">
                  <c:v>-3.7047345232920852E-2</c:v>
                </c:pt>
                <c:pt idx="1048">
                  <c:v>-3.6935973067869658E-2</c:v>
                </c:pt>
                <c:pt idx="1049">
                  <c:v>-3.6845883067982782E-2</c:v>
                </c:pt>
                <c:pt idx="1050">
                  <c:v>-3.6771320686980927E-2</c:v>
                </c:pt>
                <c:pt idx="1051">
                  <c:v>-3.6460306034982182E-2</c:v>
                </c:pt>
                <c:pt idx="1052">
                  <c:v>-3.6351303067860448E-2</c:v>
                </c:pt>
                <c:pt idx="1053">
                  <c:v>-3.6244778222524664E-2</c:v>
                </c:pt>
                <c:pt idx="1054">
                  <c:v>-3.6160203067922232E-2</c:v>
                </c:pt>
                <c:pt idx="1055">
                  <c:v>-3.606926306788695E-2</c:v>
                </c:pt>
                <c:pt idx="1056">
                  <c:v>-3.5987363068002792E-2</c:v>
                </c:pt>
                <c:pt idx="1057">
                  <c:v>-3.5896603067982376E-2</c:v>
                </c:pt>
                <c:pt idx="1058">
                  <c:v>-3.5814686861002087E-2</c:v>
                </c:pt>
                <c:pt idx="1059">
                  <c:v>-3.5561273067941115E-2</c:v>
                </c:pt>
                <c:pt idx="1060">
                  <c:v>-3.5509030643808615E-2</c:v>
                </c:pt>
                <c:pt idx="1061">
                  <c:v>-3.5413723067961214E-2</c:v>
                </c:pt>
                <c:pt idx="1062">
                  <c:v>-3.5301293068045012E-2</c:v>
                </c:pt>
                <c:pt idx="1063">
                  <c:v>-3.5216093067987231E-2</c:v>
                </c:pt>
                <c:pt idx="1064">
                  <c:v>-3.5108343068031914E-2</c:v>
                </c:pt>
                <c:pt idx="1065">
                  <c:v>-3.4986365851409601E-2</c:v>
                </c:pt>
                <c:pt idx="1066">
                  <c:v>-3.4908693067720271E-2</c:v>
                </c:pt>
                <c:pt idx="1067">
                  <c:v>-3.4836962257117021E-2</c:v>
                </c:pt>
                <c:pt idx="1068">
                  <c:v>-3.4530368812653492E-2</c:v>
                </c:pt>
                <c:pt idx="1069">
                  <c:v>-3.4422053067871175E-2</c:v>
                </c:pt>
                <c:pt idx="1070">
                  <c:v>-3.4304984408208838E-2</c:v>
                </c:pt>
                <c:pt idx="1071">
                  <c:v>-3.4188683067924344E-2</c:v>
                </c:pt>
                <c:pt idx="1072">
                  <c:v>-3.409582306778703E-2</c:v>
                </c:pt>
                <c:pt idx="1073">
                  <c:v>-3.3982203067893152E-2</c:v>
                </c:pt>
                <c:pt idx="1074">
                  <c:v>-3.3864463068027817E-2</c:v>
                </c:pt>
                <c:pt idx="1075">
                  <c:v>-3.3793283484655545E-2</c:v>
                </c:pt>
                <c:pt idx="1076">
                  <c:v>-3.3723828623493601E-2</c:v>
                </c:pt>
                <c:pt idx="1077">
                  <c:v>-3.3483421216104155E-2</c:v>
                </c:pt>
                <c:pt idx="1078">
                  <c:v>-3.340290306793748E-2</c:v>
                </c:pt>
                <c:pt idx="1079">
                  <c:v>-3.3305173067958556E-2</c:v>
                </c:pt>
                <c:pt idx="1080">
                  <c:v>-3.3185463067994192E-2</c:v>
                </c:pt>
                <c:pt idx="1081">
                  <c:v>-3.3070833067924417E-2</c:v>
                </c:pt>
                <c:pt idx="1082">
                  <c:v>-3.2985533484648562E-2</c:v>
                </c:pt>
                <c:pt idx="1083">
                  <c:v>-3.2905973067983117E-2</c:v>
                </c:pt>
                <c:pt idx="1084">
                  <c:v>-3.2864223067932144E-2</c:v>
                </c:pt>
                <c:pt idx="1085">
                  <c:v>-3.2770796877457556E-2</c:v>
                </c:pt>
                <c:pt idx="1086">
                  <c:v>-3.2553709431553612E-2</c:v>
                </c:pt>
                <c:pt idx="1087">
                  <c:v>-3.2475963067895554E-2</c:v>
                </c:pt>
                <c:pt idx="1088">
                  <c:v>-3.2360623067916094E-2</c:v>
                </c:pt>
                <c:pt idx="1089">
                  <c:v>-3.2288809910042474E-2</c:v>
                </c:pt>
                <c:pt idx="1090">
                  <c:v>-3.2197133068024249E-2</c:v>
                </c:pt>
                <c:pt idx="1091">
                  <c:v>-3.2099693067976949E-2</c:v>
                </c:pt>
                <c:pt idx="1092">
                  <c:v>-3.2005743067898662E-2</c:v>
                </c:pt>
                <c:pt idx="1093">
                  <c:v>-3.191896306802279E-2</c:v>
                </c:pt>
                <c:pt idx="1094">
                  <c:v>-3.186410640128659E-2</c:v>
                </c:pt>
                <c:pt idx="1095">
                  <c:v>-3.1634946537380471E-2</c:v>
                </c:pt>
                <c:pt idx="1096">
                  <c:v>-3.155440990994407E-2</c:v>
                </c:pt>
                <c:pt idx="1097">
                  <c:v>-3.1458883067884372E-2</c:v>
                </c:pt>
                <c:pt idx="1098">
                  <c:v>-3.1374933067923001E-2</c:v>
                </c:pt>
                <c:pt idx="1099">
                  <c:v>-3.1278893068019974E-2</c:v>
                </c:pt>
                <c:pt idx="1100">
                  <c:v>-3.1179563067922834E-2</c:v>
                </c:pt>
                <c:pt idx="1101">
                  <c:v>-3.1073773068030233E-2</c:v>
                </c:pt>
                <c:pt idx="1102">
                  <c:v>-3.0969918901163889E-2</c:v>
                </c:pt>
                <c:pt idx="1103">
                  <c:v>-3.0941273067938407E-2</c:v>
                </c:pt>
                <c:pt idx="1104">
                  <c:v>-3.0576273067950448E-2</c:v>
                </c:pt>
                <c:pt idx="1105">
                  <c:v>-3.051621306786961E-2</c:v>
                </c:pt>
                <c:pt idx="1106">
                  <c:v>-3.0450143068023381E-2</c:v>
                </c:pt>
                <c:pt idx="1107">
                  <c:v>-3.0310353067861232E-2</c:v>
                </c:pt>
                <c:pt idx="1108">
                  <c:v>-3.0210093067921686E-2</c:v>
                </c:pt>
                <c:pt idx="1109">
                  <c:v>-3.0118723068071066E-2</c:v>
                </c:pt>
                <c:pt idx="1110">
                  <c:v>-3.0017840078230093E-2</c:v>
                </c:pt>
                <c:pt idx="1111">
                  <c:v>-2.9941709431597019E-2</c:v>
                </c:pt>
                <c:pt idx="1112">
                  <c:v>-2.9731273067909642E-2</c:v>
                </c:pt>
                <c:pt idx="1113">
                  <c:v>-2.9669013067874127E-2</c:v>
                </c:pt>
                <c:pt idx="1114">
                  <c:v>-2.9576333067822744E-2</c:v>
                </c:pt>
                <c:pt idx="1115">
                  <c:v>-2.9500073067836752E-2</c:v>
                </c:pt>
                <c:pt idx="1116">
                  <c:v>-2.9393939734646331E-2</c:v>
                </c:pt>
                <c:pt idx="1117">
                  <c:v>-2.9298493067898335E-2</c:v>
                </c:pt>
                <c:pt idx="1118">
                  <c:v>-2.9215163067860372E-2</c:v>
                </c:pt>
                <c:pt idx="1119">
                  <c:v>-2.912496306795731E-2</c:v>
                </c:pt>
                <c:pt idx="1120">
                  <c:v>-2.9050433067993712E-2</c:v>
                </c:pt>
                <c:pt idx="1121">
                  <c:v>-2.8701273067895296E-2</c:v>
                </c:pt>
                <c:pt idx="1122">
                  <c:v>-2.8628207278401881E-2</c:v>
                </c:pt>
                <c:pt idx="1123">
                  <c:v>-2.8528663067831375E-2</c:v>
                </c:pt>
                <c:pt idx="1124">
                  <c:v>-2.8416733067928142E-2</c:v>
                </c:pt>
                <c:pt idx="1125">
                  <c:v>-2.8325023067949932E-2</c:v>
                </c:pt>
                <c:pt idx="1126">
                  <c:v>-2.8213943067868296E-2</c:v>
                </c:pt>
                <c:pt idx="1127">
                  <c:v>-2.8123193068026388E-2</c:v>
                </c:pt>
                <c:pt idx="1128">
                  <c:v>-2.8101273067932201E-2</c:v>
                </c:pt>
                <c:pt idx="1129">
                  <c:v>-2.7783562923005475E-2</c:v>
                </c:pt>
                <c:pt idx="1130">
                  <c:v>-2.7707213067870468E-2</c:v>
                </c:pt>
                <c:pt idx="1131">
                  <c:v>-2.7627873067970727E-2</c:v>
                </c:pt>
                <c:pt idx="1132">
                  <c:v>-2.7538493067993396E-2</c:v>
                </c:pt>
                <c:pt idx="1133">
                  <c:v>-2.7440093067951969E-2</c:v>
                </c:pt>
                <c:pt idx="1134">
                  <c:v>-2.7341376160620798E-2</c:v>
                </c:pt>
                <c:pt idx="1135">
                  <c:v>-2.7256963068111911E-2</c:v>
                </c:pt>
                <c:pt idx="1136">
                  <c:v>-2.7175091249660006E-2</c:v>
                </c:pt>
                <c:pt idx="1137">
                  <c:v>-2.6937155420881764E-2</c:v>
                </c:pt>
                <c:pt idx="1138">
                  <c:v>-2.6881173067991489E-2</c:v>
                </c:pt>
                <c:pt idx="1139">
                  <c:v>-2.6817273068005045E-2</c:v>
                </c:pt>
                <c:pt idx="1140">
                  <c:v>-2.6723183068000391E-2</c:v>
                </c:pt>
                <c:pt idx="1141">
                  <c:v>-2.6652167804812218E-2</c:v>
                </c:pt>
                <c:pt idx="1142">
                  <c:v>-2.6554873067993891E-2</c:v>
                </c:pt>
                <c:pt idx="1143">
                  <c:v>-2.6438323068021019E-2</c:v>
                </c:pt>
                <c:pt idx="1144">
                  <c:v>-2.6350463067927876E-2</c:v>
                </c:pt>
                <c:pt idx="1145">
                  <c:v>-2.6260477369007197E-2</c:v>
                </c:pt>
                <c:pt idx="1146">
                  <c:v>-2.5589439734616803E-2</c:v>
                </c:pt>
                <c:pt idx="1147">
                  <c:v>-2.5530163067983842E-2</c:v>
                </c:pt>
                <c:pt idx="1148">
                  <c:v>-2.5438543067949185E-2</c:v>
                </c:pt>
                <c:pt idx="1149">
                  <c:v>-2.5364663067961146E-2</c:v>
                </c:pt>
                <c:pt idx="1150">
                  <c:v>-2.5274993067938591E-2</c:v>
                </c:pt>
                <c:pt idx="1151">
                  <c:v>-2.5189962723132456E-2</c:v>
                </c:pt>
                <c:pt idx="1152">
                  <c:v>-2.4750018165960352E-2</c:v>
                </c:pt>
                <c:pt idx="1153">
                  <c:v>-2.4656693067967694E-2</c:v>
                </c:pt>
                <c:pt idx="1154">
                  <c:v>-2.4568083067833868E-2</c:v>
                </c:pt>
                <c:pt idx="1155">
                  <c:v>-2.4455803067951403E-2</c:v>
                </c:pt>
                <c:pt idx="1156">
                  <c:v>-2.4354213067937277E-2</c:v>
                </c:pt>
                <c:pt idx="1157">
                  <c:v>-2.4251983067927092E-2</c:v>
                </c:pt>
                <c:pt idx="1158">
                  <c:v>-2.417005431802011E-2</c:v>
                </c:pt>
                <c:pt idx="1159">
                  <c:v>-2.4076773067932346E-2</c:v>
                </c:pt>
                <c:pt idx="1160">
                  <c:v>-2.3828606401323792E-2</c:v>
                </c:pt>
                <c:pt idx="1161">
                  <c:v>-2.3772573067915942E-2</c:v>
                </c:pt>
                <c:pt idx="1162">
                  <c:v>-2.3682503068002351E-2</c:v>
                </c:pt>
                <c:pt idx="1163">
                  <c:v>-2.3592633068005839E-2</c:v>
                </c:pt>
                <c:pt idx="1164">
                  <c:v>-2.3493753067953128E-2</c:v>
                </c:pt>
                <c:pt idx="1165">
                  <c:v>-2.3388460567858229E-2</c:v>
                </c:pt>
                <c:pt idx="1166">
                  <c:v>-2.3311753068085743E-2</c:v>
                </c:pt>
                <c:pt idx="1167">
                  <c:v>-2.323072761348045E-2</c:v>
                </c:pt>
                <c:pt idx="1168">
                  <c:v>-2.2968128738071407E-2</c:v>
                </c:pt>
                <c:pt idx="1169">
                  <c:v>-2.2891183068026125E-2</c:v>
                </c:pt>
                <c:pt idx="1170">
                  <c:v>-2.2817923067833645E-2</c:v>
                </c:pt>
                <c:pt idx="1171">
                  <c:v>-2.27657452901724E-2</c:v>
                </c:pt>
                <c:pt idx="1172">
                  <c:v>-2.2664213067884069E-2</c:v>
                </c:pt>
                <c:pt idx="1173">
                  <c:v>-2.2578063067911155E-2</c:v>
                </c:pt>
                <c:pt idx="1174">
                  <c:v>-2.2506473067906551E-2</c:v>
                </c:pt>
                <c:pt idx="1175">
                  <c:v>-2.2444893757608532E-2</c:v>
                </c:pt>
                <c:pt idx="1176">
                  <c:v>-2.1960773067846186E-2</c:v>
                </c:pt>
                <c:pt idx="1177">
                  <c:v>-2.1878156046739188E-2</c:v>
                </c:pt>
                <c:pt idx="1178">
                  <c:v>-2.1796923067910281E-2</c:v>
                </c:pt>
                <c:pt idx="1179">
                  <c:v>-2.1699323067906614E-2</c:v>
                </c:pt>
                <c:pt idx="1180">
                  <c:v>-2.163783306779983E-2</c:v>
                </c:pt>
                <c:pt idx="1181">
                  <c:v>-2.1552093067853672E-2</c:v>
                </c:pt>
                <c:pt idx="1182">
                  <c:v>-2.1495513067961314E-2</c:v>
                </c:pt>
                <c:pt idx="1183">
                  <c:v>-2.1190638147345443E-2</c:v>
                </c:pt>
                <c:pt idx="1184">
                  <c:v>-2.1103333067998192E-2</c:v>
                </c:pt>
                <c:pt idx="1185">
                  <c:v>-2.1023503067979798E-2</c:v>
                </c:pt>
                <c:pt idx="1186">
                  <c:v>-2.0936513067980004E-2</c:v>
                </c:pt>
                <c:pt idx="1187">
                  <c:v>-2.0859593067882546E-2</c:v>
                </c:pt>
                <c:pt idx="1188">
                  <c:v>-2.0788210567971605E-2</c:v>
                </c:pt>
                <c:pt idx="1189">
                  <c:v>-2.0709791586398293E-2</c:v>
                </c:pt>
                <c:pt idx="1190">
                  <c:v>-2.0173415925114627E-2</c:v>
                </c:pt>
                <c:pt idx="1191">
                  <c:v>-2.0058873067924369E-2</c:v>
                </c:pt>
                <c:pt idx="1192">
                  <c:v>-1.9984983067928428E-2</c:v>
                </c:pt>
                <c:pt idx="1193">
                  <c:v>-1.9892189734591205E-2</c:v>
                </c:pt>
                <c:pt idx="1194">
                  <c:v>-1.9823106401261753E-2</c:v>
                </c:pt>
                <c:pt idx="1195">
                  <c:v>-1.9541273067929438E-2</c:v>
                </c:pt>
                <c:pt idx="1196">
                  <c:v>-1.9481673067943489E-2</c:v>
                </c:pt>
                <c:pt idx="1197">
                  <c:v>-1.9379093067968284E-2</c:v>
                </c:pt>
                <c:pt idx="1198">
                  <c:v>-1.929194306788418E-2</c:v>
                </c:pt>
                <c:pt idx="1199">
                  <c:v>-1.9186193068009089E-2</c:v>
                </c:pt>
                <c:pt idx="1200">
                  <c:v>-1.9093481401213835E-2</c:v>
                </c:pt>
                <c:pt idx="1201">
                  <c:v>-1.9004333068011223E-2</c:v>
                </c:pt>
                <c:pt idx="1202">
                  <c:v>-1.8918847141989662E-2</c:v>
                </c:pt>
                <c:pt idx="1203">
                  <c:v>-1.8612813067804271E-2</c:v>
                </c:pt>
                <c:pt idx="1204">
                  <c:v>-1.8538793067918401E-2</c:v>
                </c:pt>
                <c:pt idx="1205">
                  <c:v>-1.8450763068003105E-2</c:v>
                </c:pt>
                <c:pt idx="1206">
                  <c:v>-1.8379970984682362E-2</c:v>
                </c:pt>
                <c:pt idx="1207">
                  <c:v>-1.8308123067882359E-2</c:v>
                </c:pt>
                <c:pt idx="1208">
                  <c:v>-1.8260353067802309E-2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-1.7042083067977401E-2</c:v>
                </c:pt>
                <c:pt idx="1218">
                  <c:v>-1.695727306797324E-2</c:v>
                </c:pt>
                <c:pt idx="1219">
                  <c:v>-1.689733306780284E-2</c:v>
                </c:pt>
                <c:pt idx="1220">
                  <c:v>-1.6805773067929436E-2</c:v>
                </c:pt>
                <c:pt idx="1221">
                  <c:v>-1.6729973067981525E-2</c:v>
                </c:pt>
                <c:pt idx="1222">
                  <c:v>-1.6652973068062276E-2</c:v>
                </c:pt>
                <c:pt idx="1223">
                  <c:v>-1.6611495290177945E-2</c:v>
                </c:pt>
                <c:pt idx="1224">
                  <c:v>-1.6564214244411374E-2</c:v>
                </c:pt>
                <c:pt idx="1225">
                  <c:v>-1.6171273067953965E-2</c:v>
                </c:pt>
                <c:pt idx="1226">
                  <c:v>-1.6119163067884301E-2</c:v>
                </c:pt>
                <c:pt idx="1227">
                  <c:v>-1.6054193068129059E-2</c:v>
                </c:pt>
                <c:pt idx="1228">
                  <c:v>-1.5973233067953181E-2</c:v>
                </c:pt>
                <c:pt idx="1229">
                  <c:v>-1.5916913067997029E-2</c:v>
                </c:pt>
                <c:pt idx="1230">
                  <c:v>-1.5836752659737413E-2</c:v>
                </c:pt>
                <c:pt idx="1231">
                  <c:v>-1.5765123814119902E-2</c:v>
                </c:pt>
                <c:pt idx="1232">
                  <c:v>-1.5728763263965134E-2</c:v>
                </c:pt>
                <c:pt idx="1233">
                  <c:v>-1.5416273067941688E-2</c:v>
                </c:pt>
                <c:pt idx="1234">
                  <c:v>-1.5351773067948235E-2</c:v>
                </c:pt>
                <c:pt idx="1235">
                  <c:v>-1.5246773067957551E-2</c:v>
                </c:pt>
                <c:pt idx="1236">
                  <c:v>-1.515891306799233E-2</c:v>
                </c:pt>
                <c:pt idx="1237">
                  <c:v>-1.5064143068016745E-2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-1.3956509910030964E-2</c:v>
                </c:pt>
                <c:pt idx="1249">
                  <c:v>-1.3751424583219323E-2</c:v>
                </c:pt>
                <c:pt idx="1250">
                  <c:v>-1.3694173068046229E-2</c:v>
                </c:pt>
                <c:pt idx="1251">
                  <c:v>-1.3604736225900641E-2</c:v>
                </c:pt>
                <c:pt idx="1252">
                  <c:v>-1.3522113067907104E-2</c:v>
                </c:pt>
                <c:pt idx="1253">
                  <c:v>-1.341873306795094E-2</c:v>
                </c:pt>
                <c:pt idx="1254">
                  <c:v>-1.3325563068036696E-2</c:v>
                </c:pt>
                <c:pt idx="1255">
                  <c:v>-1.3268773067906641E-2</c:v>
                </c:pt>
                <c:pt idx="1256">
                  <c:v>-1.3202723067863109E-2</c:v>
                </c:pt>
                <c:pt idx="1257">
                  <c:v>-1.3042811529487632E-2</c:v>
                </c:pt>
                <c:pt idx="1258">
                  <c:v>-1.3010503067874881E-2</c:v>
                </c:pt>
                <c:pt idx="1259">
                  <c:v>-1.2923013067819521E-2</c:v>
                </c:pt>
                <c:pt idx="1260">
                  <c:v>-1.285385306805154E-2</c:v>
                </c:pt>
                <c:pt idx="1261">
                  <c:v>-1.2755723067925833E-2</c:v>
                </c:pt>
                <c:pt idx="1262">
                  <c:v>-1.2664093067925821E-2</c:v>
                </c:pt>
                <c:pt idx="1263">
                  <c:v>-1.2619286766621921E-2</c:v>
                </c:pt>
                <c:pt idx="1264">
                  <c:v>-1.2524953067853065E-2</c:v>
                </c:pt>
                <c:pt idx="1265">
                  <c:v>-1.2478374078099819E-2</c:v>
                </c:pt>
                <c:pt idx="1266">
                  <c:v>-1.2292444120603818E-2</c:v>
                </c:pt>
                <c:pt idx="1267">
                  <c:v>-1.222465306774724E-2</c:v>
                </c:pt>
                <c:pt idx="1268">
                  <c:v>-1.213647306796874E-2</c:v>
                </c:pt>
                <c:pt idx="1269">
                  <c:v>-1.2064793901188859E-2</c:v>
                </c:pt>
                <c:pt idx="1270">
                  <c:v>-1.1986933067987622E-2</c:v>
                </c:pt>
                <c:pt idx="1271">
                  <c:v>-1.1923213067888148E-2</c:v>
                </c:pt>
                <c:pt idx="1272">
                  <c:v>-1.1861783068027909E-2</c:v>
                </c:pt>
                <c:pt idx="1273">
                  <c:v>-1.1800466616406907E-2</c:v>
                </c:pt>
                <c:pt idx="1274">
                  <c:v>-1.1621273067916637E-2</c:v>
                </c:pt>
                <c:pt idx="1275">
                  <c:v>-1.1587763067922217E-2</c:v>
                </c:pt>
                <c:pt idx="1276">
                  <c:v>-1.1533946752237513E-2</c:v>
                </c:pt>
                <c:pt idx="1277">
                  <c:v>-1.1469453068059484E-2</c:v>
                </c:pt>
                <c:pt idx="1278">
                  <c:v>-1.1392773067996145E-2</c:v>
                </c:pt>
                <c:pt idx="1279">
                  <c:v>-1.1296873067976781E-2</c:v>
                </c:pt>
                <c:pt idx="1280">
                  <c:v>-1.1191193067958259E-2</c:v>
                </c:pt>
                <c:pt idx="1281">
                  <c:v>-1.1104923067861724E-2</c:v>
                </c:pt>
                <c:pt idx="1282">
                  <c:v>-1.102407951958643E-2</c:v>
                </c:pt>
                <c:pt idx="1283">
                  <c:v>-1.0816273067945302E-2</c:v>
                </c:pt>
                <c:pt idx="1284">
                  <c:v>-1.0767833067888005E-2</c:v>
                </c:pt>
                <c:pt idx="1285">
                  <c:v>-1.0704393067925371E-2</c:v>
                </c:pt>
                <c:pt idx="1286">
                  <c:v>-1.0620203067915689E-2</c:v>
                </c:pt>
                <c:pt idx="1287">
                  <c:v>-1.055830306790994E-2</c:v>
                </c:pt>
                <c:pt idx="1288">
                  <c:v>-1.0467213067983041E-2</c:v>
                </c:pt>
                <c:pt idx="1289">
                  <c:v>-1.0380595984727861E-2</c:v>
                </c:pt>
                <c:pt idx="1290">
                  <c:v>-1.0321193067952117E-2</c:v>
                </c:pt>
                <c:pt idx="1291">
                  <c:v>-1.0265165925105181E-2</c:v>
                </c:pt>
                <c:pt idx="1292">
                  <c:v>-1.0061273067947258E-2</c:v>
                </c:pt>
                <c:pt idx="1293">
                  <c:v>-1.0025153068099261E-2</c:v>
                </c:pt>
                <c:pt idx="1294">
                  <c:v>-9.9693930678341758E-3</c:v>
                </c:pt>
                <c:pt idx="1295">
                  <c:v>-9.9071376512682996E-3</c:v>
                </c:pt>
                <c:pt idx="1296">
                  <c:v>-9.8534330680024908E-3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-8.8894042153811331E-3</c:v>
                </c:pt>
                <c:pt idx="1310">
                  <c:v>-8.725273067938133E-3</c:v>
                </c:pt>
                <c:pt idx="1311">
                  <c:v>-8.6873530679127953E-3</c:v>
                </c:pt>
                <c:pt idx="1312">
                  <c:v>-8.627423068077178E-3</c:v>
                </c:pt>
                <c:pt idx="1313">
                  <c:v>-8.5610530678650459E-3</c:v>
                </c:pt>
                <c:pt idx="1314">
                  <c:v>-8.491503068128757E-3</c:v>
                </c:pt>
                <c:pt idx="1315">
                  <c:v>-8.4150835942012076E-3</c:v>
                </c:pt>
                <c:pt idx="1316">
                  <c:v>-8.3502330679437187E-3</c:v>
                </c:pt>
                <c:pt idx="1317">
                  <c:v>-8.2703630678793161E-3</c:v>
                </c:pt>
                <c:pt idx="1318">
                  <c:v>-8.2032948070889511E-3</c:v>
                </c:pt>
                <c:pt idx="1319">
                  <c:v>-7.866191986835247E-3</c:v>
                </c:pt>
                <c:pt idx="1320">
                  <c:v>-7.7962230680128867E-3</c:v>
                </c:pt>
                <c:pt idx="1321">
                  <c:v>-7.7251619567846441E-3</c:v>
                </c:pt>
                <c:pt idx="1322">
                  <c:v>-7.6729057209519169E-3</c:v>
                </c:pt>
                <c:pt idx="1323">
                  <c:v>-7.5926230679499527E-3</c:v>
                </c:pt>
                <c:pt idx="1324">
                  <c:v>-7.5283930678722412E-3</c:v>
                </c:pt>
                <c:pt idx="1325">
                  <c:v>-7.4791006541943487E-3</c:v>
                </c:pt>
                <c:pt idx="1326">
                  <c:v>-7.3312730679902117E-3</c:v>
                </c:pt>
                <c:pt idx="1327">
                  <c:v>-7.2873730679248339E-3</c:v>
                </c:pt>
                <c:pt idx="1328">
                  <c:v>-7.234746752246236E-3</c:v>
                </c:pt>
                <c:pt idx="1329">
                  <c:v>-7.1617530678622721E-3</c:v>
                </c:pt>
                <c:pt idx="1330">
                  <c:v>-7.0917530678116401E-3</c:v>
                </c:pt>
                <c:pt idx="1331">
                  <c:v>-7.0387130679847674E-3</c:v>
                </c:pt>
                <c:pt idx="1332">
                  <c:v>-7.0072130681069211E-3</c:v>
                </c:pt>
                <c:pt idx="1333">
                  <c:v>-6.9121130678411191E-3</c:v>
                </c:pt>
                <c:pt idx="1334">
                  <c:v>-6.8456730679855582E-3</c:v>
                </c:pt>
                <c:pt idx="1335">
                  <c:v>-6.6235083620824753E-3</c:v>
                </c:pt>
                <c:pt idx="1336">
                  <c:v>-6.5818030679736421E-3</c:v>
                </c:pt>
                <c:pt idx="1337">
                  <c:v>-6.4874130679442032E-3</c:v>
                </c:pt>
                <c:pt idx="1338">
                  <c:v>-6.3858430678465083E-3</c:v>
                </c:pt>
                <c:pt idx="1339">
                  <c:v>-6.2967830679667713E-3</c:v>
                </c:pt>
                <c:pt idx="1340">
                  <c:v>-6.241033067965418E-3</c:v>
                </c:pt>
                <c:pt idx="1341">
                  <c:v>-6.1748309625926394E-3</c:v>
                </c:pt>
                <c:pt idx="1342">
                  <c:v>-6.1116830679992518E-3</c:v>
                </c:pt>
                <c:pt idx="1343">
                  <c:v>-6.0877825019076733E-3</c:v>
                </c:pt>
                <c:pt idx="1344">
                  <c:v>-5.9089397345673048E-3</c:v>
                </c:pt>
                <c:pt idx="1345">
                  <c:v>-5.8496730679706947E-3</c:v>
                </c:pt>
                <c:pt idx="1346">
                  <c:v>-5.7762230680253983E-3</c:v>
                </c:pt>
                <c:pt idx="1347">
                  <c:v>-5.7045406737188404E-3</c:v>
                </c:pt>
                <c:pt idx="1348">
                  <c:v>-5.6593730680418817E-3</c:v>
                </c:pt>
                <c:pt idx="1349">
                  <c:v>-5.5554930679875304E-3</c:v>
                </c:pt>
                <c:pt idx="1350">
                  <c:v>-5.4849930680234138E-3</c:v>
                </c:pt>
                <c:pt idx="1351">
                  <c:v>-5.4311035763561308E-3</c:v>
                </c:pt>
                <c:pt idx="1352">
                  <c:v>-5.282023067977093E-3</c:v>
                </c:pt>
                <c:pt idx="1353">
                  <c:v>-5.2575630680280483E-3</c:v>
                </c:pt>
                <c:pt idx="1354">
                  <c:v>-5.1983368977346414E-3</c:v>
                </c:pt>
                <c:pt idx="1355">
                  <c:v>-5.1398930678772103E-3</c:v>
                </c:pt>
                <c:pt idx="1356">
                  <c:v>-5.0793730678577818E-3</c:v>
                </c:pt>
                <c:pt idx="1357">
                  <c:v>-5.0243930677851293E-3</c:v>
                </c:pt>
                <c:pt idx="1358">
                  <c:v>-4.9747730680138732E-3</c:v>
                </c:pt>
                <c:pt idx="1359">
                  <c:v>-4.9287256994716821E-3</c:v>
                </c:pt>
                <c:pt idx="1360">
                  <c:v>-4.8690130681166011E-3</c:v>
                </c:pt>
                <c:pt idx="1361">
                  <c:v>-4.8523499909976031E-3</c:v>
                </c:pt>
                <c:pt idx="1362">
                  <c:v>-4.6462730679905934E-3</c:v>
                </c:pt>
                <c:pt idx="1363">
                  <c:v>-4.5967030679179314E-3</c:v>
                </c:pt>
                <c:pt idx="1364">
                  <c:v>-4.5055130679827471E-3</c:v>
                </c:pt>
                <c:pt idx="1365">
                  <c:v>-4.397873067929936E-3</c:v>
                </c:pt>
                <c:pt idx="1366">
                  <c:v>-4.3238251511894515E-3</c:v>
                </c:pt>
                <c:pt idx="1367">
                  <c:v>-4.2204930679048481E-3</c:v>
                </c:pt>
                <c:pt idx="1368">
                  <c:v>-4.1310330679635923E-3</c:v>
                </c:pt>
                <c:pt idx="1369">
                  <c:v>-4.0588802107919264E-3</c:v>
                </c:pt>
                <c:pt idx="1370">
                  <c:v>-3.8505612035209026E-3</c:v>
                </c:pt>
                <c:pt idx="1371">
                  <c:v>-3.7995330680189558E-3</c:v>
                </c:pt>
                <c:pt idx="1372">
                  <c:v>-3.7572230680496073E-3</c:v>
                </c:pt>
                <c:pt idx="1373">
                  <c:v>-3.690788857312566E-3</c:v>
                </c:pt>
                <c:pt idx="1374">
                  <c:v>-3.6494530678368221E-3</c:v>
                </c:pt>
                <c:pt idx="1375">
                  <c:v>-3.5921230678042141E-3</c:v>
                </c:pt>
                <c:pt idx="1376">
                  <c:v>-3.5323016394812608E-3</c:v>
                </c:pt>
                <c:pt idx="1377">
                  <c:v>-3.3712730679411611E-3</c:v>
                </c:pt>
                <c:pt idx="1378">
                  <c:v>-3.3240130680241044E-3</c:v>
                </c:pt>
                <c:pt idx="1379">
                  <c:v>-3.2588830679856117E-3</c:v>
                </c:pt>
                <c:pt idx="1380">
                  <c:v>-3.1973678049013279E-3</c:v>
                </c:pt>
                <c:pt idx="1381">
                  <c:v>-3.095553068021679E-3</c:v>
                </c:pt>
                <c:pt idx="1382">
                  <c:v>-3.0464430677881182E-3</c:v>
                </c:pt>
                <c:pt idx="1383">
                  <c:v>-2.9985730680124434E-3</c:v>
                </c:pt>
                <c:pt idx="1384">
                  <c:v>-2.9209130679248617E-3</c:v>
                </c:pt>
                <c:pt idx="1385">
                  <c:v>-2.8727574429865412E-3</c:v>
                </c:pt>
                <c:pt idx="1386">
                  <c:v>-2.7312730679511826E-3</c:v>
                </c:pt>
                <c:pt idx="1387">
                  <c:v>-2.6980730679611094E-3</c:v>
                </c:pt>
                <c:pt idx="1388">
                  <c:v>-2.6145130680248528E-3</c:v>
                </c:pt>
                <c:pt idx="1389">
                  <c:v>-2.5478630679884916E-3</c:v>
                </c:pt>
                <c:pt idx="1390">
                  <c:v>-2.4786130679501652E-3</c:v>
                </c:pt>
                <c:pt idx="1391">
                  <c:v>-2.4351230681674075E-3</c:v>
                </c:pt>
                <c:pt idx="1392">
                  <c:v>-2.4084941206439251E-3</c:v>
                </c:pt>
                <c:pt idx="1393">
                  <c:v>-2.3113830680188152E-3</c:v>
                </c:pt>
                <c:pt idx="1394">
                  <c:v>-2.26411620522527E-3</c:v>
                </c:pt>
                <c:pt idx="1395">
                  <c:v>-2.1337730679675897E-3</c:v>
                </c:pt>
                <c:pt idx="1396">
                  <c:v>-2.1034130679140678E-3</c:v>
                </c:pt>
                <c:pt idx="1397">
                  <c:v>-2.059693067920425E-3</c:v>
                </c:pt>
                <c:pt idx="1398">
                  <c:v>-2.0055330680008926E-3</c:v>
                </c:pt>
                <c:pt idx="1399">
                  <c:v>-1.9541793178916612E-3</c:v>
                </c:pt>
                <c:pt idx="1400">
                  <c:v>-1.9006930679239561E-3</c:v>
                </c:pt>
                <c:pt idx="1401">
                  <c:v>-1.8427230679378681E-3</c:v>
                </c:pt>
                <c:pt idx="1402">
                  <c:v>-1.7903430680092946E-3</c:v>
                </c:pt>
                <c:pt idx="1403">
                  <c:v>-1.7551341791346431E-3</c:v>
                </c:pt>
                <c:pt idx="1404">
                  <c:v>-1.6212730679399101E-3</c:v>
                </c:pt>
                <c:pt idx="1405">
                  <c:v>-1.585793067917508E-3</c:v>
                </c:pt>
                <c:pt idx="1406">
                  <c:v>-1.519253067939986E-3</c:v>
                </c:pt>
                <c:pt idx="1407">
                  <c:v>-1.4398835942159849E-3</c:v>
                </c:pt>
                <c:pt idx="1408">
                  <c:v>-1.3987730680042906E-3</c:v>
                </c:pt>
                <c:pt idx="1409">
                  <c:v>-1.332933067899944E-3</c:v>
                </c:pt>
                <c:pt idx="1410">
                  <c:v>-1.2854230679124612E-3</c:v>
                </c:pt>
                <c:pt idx="1411">
                  <c:v>-1.2275130680023949E-3</c:v>
                </c:pt>
                <c:pt idx="1412">
                  <c:v>-1.1718730679888291E-3</c:v>
                </c:pt>
                <c:pt idx="1413">
                  <c:v>-1.1524309626906898E-3</c:v>
                </c:pt>
                <c:pt idx="1414">
                  <c:v>-9.1714211558269383E-4</c:v>
                </c:pt>
                <c:pt idx="1415">
                  <c:v>-8.4527306793802858E-4</c:v>
                </c:pt>
                <c:pt idx="1416">
                  <c:v>-8.0212306789917507E-4</c:v>
                </c:pt>
                <c:pt idx="1417">
                  <c:v>-7.5524306787144724E-4</c:v>
                </c:pt>
                <c:pt idx="1418">
                  <c:v>-7.0503306770319807E-4</c:v>
                </c:pt>
                <c:pt idx="1419">
                  <c:v>-6.7837451733510231E-4</c:v>
                </c:pt>
                <c:pt idx="1420">
                  <c:v>-5.3425306788312799E-4</c:v>
                </c:pt>
                <c:pt idx="1421">
                  <c:v>-4.8542306788590395E-4</c:v>
                </c:pt>
                <c:pt idx="1422">
                  <c:v>-4.4565306789934311E-4</c:v>
                </c:pt>
                <c:pt idx="1423">
                  <c:v>-4.074230678696722E-4</c:v>
                </c:pt>
                <c:pt idx="1424">
                  <c:v>-3.4027306780615255E-4</c:v>
                </c:pt>
                <c:pt idx="1425">
                  <c:v>-2.8275223455409646E-4</c:v>
                </c:pt>
                <c:pt idx="1426">
                  <c:v>-2.4267306791614428E-4</c:v>
                </c:pt>
                <c:pt idx="1427">
                  <c:v>-1.9363670429584136E-4</c:v>
                </c:pt>
                <c:pt idx="1428">
                  <c:v>6.2269320579844134E-6</c:v>
                </c:pt>
                <c:pt idx="1429">
                  <c:v>4.0616932139414672E-5</c:v>
                </c:pt>
                <c:pt idx="1430">
                  <c:v>9.4586932164020647E-5</c:v>
                </c:pt>
                <c:pt idx="1431">
                  <c:v>1.5704693198870245E-4</c:v>
                </c:pt>
                <c:pt idx="1432">
                  <c:v>2.2936903732784252E-4</c:v>
                </c:pt>
                <c:pt idx="1433">
                  <c:v>3.1302693206214426E-4</c:v>
                </c:pt>
                <c:pt idx="1434">
                  <c:v>3.889369320972955E-4</c:v>
                </c:pt>
                <c:pt idx="1435">
                  <c:v>4.7254693215848117E-4</c:v>
                </c:pt>
                <c:pt idx="1436">
                  <c:v>5.0268797107833182E-4</c:v>
                </c:pt>
                <c:pt idx="1437">
                  <c:v>6.7504272153939946E-4</c:v>
                </c:pt>
                <c:pt idx="1438">
                  <c:v>7.4328012352964498E-4</c:v>
                </c:pt>
                <c:pt idx="1439">
                  <c:v>7.9772693187863037E-4</c:v>
                </c:pt>
                <c:pt idx="1440">
                  <c:v>8.7998693207680552E-4</c:v>
                </c:pt>
                <c:pt idx="1441">
                  <c:v>9.4527693201485233E-4</c:v>
                </c:pt>
                <c:pt idx="1442">
                  <c:v>9.9848693197657516E-4</c:v>
                </c:pt>
                <c:pt idx="1443">
                  <c:v>1.0743058792854776E-3</c:v>
                </c:pt>
                <c:pt idx="1444">
                  <c:v>1.1337484375530961E-3</c:v>
                </c:pt>
                <c:pt idx="1445">
                  <c:v>1.3486435987459817E-3</c:v>
                </c:pt>
                <c:pt idx="1446">
                  <c:v>1.4230569320687913E-3</c:v>
                </c:pt>
                <c:pt idx="1447">
                  <c:v>1.5109769319252594E-3</c:v>
                </c:pt>
                <c:pt idx="1448">
                  <c:v>1.5758969320387461E-3</c:v>
                </c:pt>
                <c:pt idx="1449">
                  <c:v>1.6460269319367236E-3</c:v>
                </c:pt>
                <c:pt idx="1450">
                  <c:v>1.7045795635795024E-3</c:v>
                </c:pt>
                <c:pt idx="1451">
                  <c:v>1.7553469321285339E-3</c:v>
                </c:pt>
                <c:pt idx="1452">
                  <c:v>1.8093195246393669E-3</c:v>
                </c:pt>
                <c:pt idx="1453">
                  <c:v>1.9937269320564623E-3</c:v>
                </c:pt>
                <c:pt idx="1454">
                  <c:v>2.0504569319967914E-3</c:v>
                </c:pt>
                <c:pt idx="1455">
                  <c:v>2.1533469320189642E-3</c:v>
                </c:pt>
                <c:pt idx="1456">
                  <c:v>2.2323454888493201E-3</c:v>
                </c:pt>
                <c:pt idx="1457">
                  <c:v>2.3481410734547152E-3</c:v>
                </c:pt>
                <c:pt idx="1458">
                  <c:v>2.4354269319672994E-3</c:v>
                </c:pt>
                <c:pt idx="1459">
                  <c:v>2.5413069319597551E-3</c:v>
                </c:pt>
                <c:pt idx="1460">
                  <c:v>2.620616932048847E-3</c:v>
                </c:pt>
                <c:pt idx="1461">
                  <c:v>2.6903469320984641E-3</c:v>
                </c:pt>
                <c:pt idx="1462">
                  <c:v>2.7343791059450989E-3</c:v>
                </c:pt>
                <c:pt idx="1463">
                  <c:v>2.9093873094723287E-3</c:v>
                </c:pt>
                <c:pt idx="1464">
                  <c:v>2.9483269321701798E-3</c:v>
                </c:pt>
                <c:pt idx="1465">
                  <c:v>3.0279269321624811E-3</c:v>
                </c:pt>
                <c:pt idx="1466">
                  <c:v>3.1053669321323761E-3</c:v>
                </c:pt>
                <c:pt idx="1467">
                  <c:v>3.1447469320937671E-3</c:v>
                </c:pt>
                <c:pt idx="1468">
                  <c:v>3.2082769320851412E-3</c:v>
                </c:pt>
                <c:pt idx="1469">
                  <c:v>3.2697164058390652E-3</c:v>
                </c:pt>
                <c:pt idx="1470">
                  <c:v>3.3250638885249412E-3</c:v>
                </c:pt>
                <c:pt idx="1471">
                  <c:v>3.58636548632774E-3</c:v>
                </c:pt>
                <c:pt idx="1472">
                  <c:v>3.64914693201968E-3</c:v>
                </c:pt>
                <c:pt idx="1473">
                  <c:v>3.7084469320092239E-3</c:v>
                </c:pt>
                <c:pt idx="1474">
                  <c:v>3.7617669321434802E-3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9.2714726932072763E-2</c:v>
                </c:pt>
                <c:pt idx="2">
                  <c:v>9.055652693206219E-2</c:v>
                </c:pt>
                <c:pt idx="3">
                  <c:v>8.6663746931904498E-2</c:v>
                </c:pt>
                <c:pt idx="4">
                  <c:v>8.5267726932201512E-2</c:v>
                </c:pt>
                <c:pt idx="5">
                  <c:v>8.4088726932208133E-2</c:v>
                </c:pt>
                <c:pt idx="6">
                  <c:v>8.3423226932168873E-2</c:v>
                </c:pt>
                <c:pt idx="7">
                  <c:v>8.3158726932168733E-2</c:v>
                </c:pt>
                <c:pt idx="8">
                  <c:v>8.3158726932097859E-2</c:v>
                </c:pt>
                <c:pt idx="9">
                  <c:v>8.1478726932061679E-2</c:v>
                </c:pt>
                <c:pt idx="10">
                  <c:v>8.1478726932047579E-2</c:v>
                </c:pt>
                <c:pt idx="11">
                  <c:v>8.1985226931962543E-2</c:v>
                </c:pt>
                <c:pt idx="12">
                  <c:v>8.6206461626005634E-2</c:v>
                </c:pt>
                <c:pt idx="13">
                  <c:v>9.0842086932113333E-2</c:v>
                </c:pt>
                <c:pt idx="14">
                  <c:v>9.2388086931961558E-2</c:v>
                </c:pt>
                <c:pt idx="15">
                  <c:v>9.1748726931882726E-2</c:v>
                </c:pt>
                <c:pt idx="16">
                  <c:v>9.1748726931882726E-2</c:v>
                </c:pt>
                <c:pt idx="17">
                  <c:v>9.2031319524537011E-2</c:v>
                </c:pt>
                <c:pt idx="18">
                  <c:v>9.2578726931890398E-2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9.2277026932052461E-2</c:v>
                </c:pt>
                <c:pt idx="27">
                  <c:v>9.2341726932019683E-2</c:v>
                </c:pt>
                <c:pt idx="28">
                  <c:v>9.5134086932020565E-2</c:v>
                </c:pt>
                <c:pt idx="29">
                  <c:v>9.650375693199463E-2</c:v>
                </c:pt>
                <c:pt idx="30">
                  <c:v>9.6068726931889725E-2</c:v>
                </c:pt>
                <c:pt idx="31">
                  <c:v>0.10007715693203069</c:v>
                </c:pt>
                <c:pt idx="32">
                  <c:v>0.10650442693214759</c:v>
                </c:pt>
                <c:pt idx="33">
                  <c:v>0.10713872693212083</c:v>
                </c:pt>
                <c:pt idx="34">
                  <c:v>0.10714815550355199</c:v>
                </c:pt>
                <c:pt idx="35">
                  <c:v>0.10743552693209329</c:v>
                </c:pt>
                <c:pt idx="36">
                  <c:v>0.10859712693202551</c:v>
                </c:pt>
                <c:pt idx="37">
                  <c:v>0.1120168069320755</c:v>
                </c:pt>
                <c:pt idx="38">
                  <c:v>0.11207872693208298</c:v>
                </c:pt>
                <c:pt idx="39">
                  <c:v>0.11207872693208298</c:v>
                </c:pt>
                <c:pt idx="40">
                  <c:v>0.11232048734855482</c:v>
                </c:pt>
                <c:pt idx="41">
                  <c:v>0.11384039359882062</c:v>
                </c:pt>
                <c:pt idx="42">
                  <c:v>0.11723872693197303</c:v>
                </c:pt>
                <c:pt idx="43">
                  <c:v>0.11800092693206922</c:v>
                </c:pt>
                <c:pt idx="44">
                  <c:v>0.11844872693204421</c:v>
                </c:pt>
                <c:pt idx="45">
                  <c:v>0.11844872693204421</c:v>
                </c:pt>
                <c:pt idx="46">
                  <c:v>0.11872032693204927</c:v>
                </c:pt>
                <c:pt idx="47">
                  <c:v>0.11880872693204482</c:v>
                </c:pt>
                <c:pt idx="48">
                  <c:v>0.11880872693204482</c:v>
                </c:pt>
                <c:pt idx="49">
                  <c:v>0.11880872693204482</c:v>
                </c:pt>
                <c:pt idx="50">
                  <c:v>0.11880872693204482</c:v>
                </c:pt>
                <c:pt idx="51">
                  <c:v>0.11881872693209061</c:v>
                </c:pt>
                <c:pt idx="52">
                  <c:v>0.11941377693193567</c:v>
                </c:pt>
                <c:pt idx="53">
                  <c:v>0.12095177693217363</c:v>
                </c:pt>
                <c:pt idx="54">
                  <c:v>0.12381370693195513</c:v>
                </c:pt>
                <c:pt idx="55">
                  <c:v>0.1248133669321021</c:v>
                </c:pt>
                <c:pt idx="56">
                  <c:v>0.12532852074652112</c:v>
                </c:pt>
                <c:pt idx="57">
                  <c:v>0.12637914693206653</c:v>
                </c:pt>
                <c:pt idx="58">
                  <c:v>0.12786872693217788</c:v>
                </c:pt>
                <c:pt idx="59">
                  <c:v>0.12803737558076048</c:v>
                </c:pt>
                <c:pt idx="60">
                  <c:v>0.1299895377427874</c:v>
                </c:pt>
                <c:pt idx="61">
                  <c:v>0.13051122693210004</c:v>
                </c:pt>
                <c:pt idx="62">
                  <c:v>0.13097508693203971</c:v>
                </c:pt>
                <c:pt idx="63">
                  <c:v>0.13042162693217563</c:v>
                </c:pt>
                <c:pt idx="64">
                  <c:v>0.13038872693218187</c:v>
                </c:pt>
                <c:pt idx="65">
                  <c:v>0.13038872693218187</c:v>
                </c:pt>
                <c:pt idx="66">
                  <c:v>0.13044608693201129</c:v>
                </c:pt>
                <c:pt idx="67">
                  <c:v>0.13050272693190818</c:v>
                </c:pt>
                <c:pt idx="68">
                  <c:v>0.13051436329558888</c:v>
                </c:pt>
                <c:pt idx="69">
                  <c:v>0.13245652693204588</c:v>
                </c:pt>
                <c:pt idx="70">
                  <c:v>0.13284780693210521</c:v>
                </c:pt>
                <c:pt idx="71">
                  <c:v>0.13200832693209474</c:v>
                </c:pt>
                <c:pt idx="72">
                  <c:v>0.13053857693196838</c:v>
                </c:pt>
                <c:pt idx="73">
                  <c:v>0.13083872693195517</c:v>
                </c:pt>
                <c:pt idx="74">
                  <c:v>0.13113702693195237</c:v>
                </c:pt>
                <c:pt idx="75">
                  <c:v>0.13180444915424538</c:v>
                </c:pt>
                <c:pt idx="76">
                  <c:v>0.13047010875027354</c:v>
                </c:pt>
                <c:pt idx="77">
                  <c:v>0.13000482693225018</c:v>
                </c:pt>
                <c:pt idx="78">
                  <c:v>0.12961372693217738</c:v>
                </c:pt>
                <c:pt idx="79">
                  <c:v>0.13114860322063737</c:v>
                </c:pt>
                <c:pt idx="80">
                  <c:v>0.13188227693201782</c:v>
                </c:pt>
                <c:pt idx="81">
                  <c:v>0.13191342693208696</c:v>
                </c:pt>
                <c:pt idx="82">
                  <c:v>0.1320872269319722</c:v>
                </c:pt>
                <c:pt idx="83">
                  <c:v>0.13080366693203868</c:v>
                </c:pt>
                <c:pt idx="84">
                  <c:v>0.13019872693205037</c:v>
                </c:pt>
                <c:pt idx="85">
                  <c:v>0.12862206026541387</c:v>
                </c:pt>
                <c:pt idx="86">
                  <c:v>0.1284519269320441</c:v>
                </c:pt>
                <c:pt idx="87">
                  <c:v>0.12972894693216142</c:v>
                </c:pt>
                <c:pt idx="88">
                  <c:v>0.1328298869321714</c:v>
                </c:pt>
                <c:pt idx="89">
                  <c:v>0.13509592693203842</c:v>
                </c:pt>
                <c:pt idx="90">
                  <c:v>0.13496872693207251</c:v>
                </c:pt>
                <c:pt idx="91">
                  <c:v>0.13519012693193133</c:v>
                </c:pt>
                <c:pt idx="92">
                  <c:v>0.13508222693205588</c:v>
                </c:pt>
                <c:pt idx="93">
                  <c:v>0.13474960193205734</c:v>
                </c:pt>
                <c:pt idx="94">
                  <c:v>0.13462882693202968</c:v>
                </c:pt>
                <c:pt idx="95">
                  <c:v>0.13426992693203491</c:v>
                </c:pt>
                <c:pt idx="96">
                  <c:v>0.13425872693200347</c:v>
                </c:pt>
                <c:pt idx="97">
                  <c:v>0.13425872693203189</c:v>
                </c:pt>
                <c:pt idx="98">
                  <c:v>0.13405601693204972</c:v>
                </c:pt>
                <c:pt idx="99">
                  <c:v>0.1338077469321349</c:v>
                </c:pt>
                <c:pt idx="100">
                  <c:v>0.13271902693212242</c:v>
                </c:pt>
                <c:pt idx="101">
                  <c:v>0.13086287430039079</c:v>
                </c:pt>
                <c:pt idx="102">
                  <c:v>0.13092272693204166</c:v>
                </c:pt>
                <c:pt idx="103">
                  <c:v>0.13168493382856639</c:v>
                </c:pt>
                <c:pt idx="104">
                  <c:v>0.12959662693211269</c:v>
                </c:pt>
                <c:pt idx="105">
                  <c:v>0.12908200693206595</c:v>
                </c:pt>
                <c:pt idx="106">
                  <c:v>0.1310897469322044</c:v>
                </c:pt>
                <c:pt idx="107">
                  <c:v>0.13296192693192671</c:v>
                </c:pt>
                <c:pt idx="108">
                  <c:v>0.13013548693211874</c:v>
                </c:pt>
                <c:pt idx="109">
                  <c:v>0.12885872693202316</c:v>
                </c:pt>
                <c:pt idx="110">
                  <c:v>0.12885872693200887</c:v>
                </c:pt>
                <c:pt idx="111">
                  <c:v>0.13230872693205237</c:v>
                </c:pt>
                <c:pt idx="112">
                  <c:v>0.13181278943201846</c:v>
                </c:pt>
                <c:pt idx="113">
                  <c:v>0.13037552693212717</c:v>
                </c:pt>
                <c:pt idx="114">
                  <c:v>0.12999062693216956</c:v>
                </c:pt>
                <c:pt idx="115">
                  <c:v>0.12978246693209891</c:v>
                </c:pt>
                <c:pt idx="116">
                  <c:v>0.12815195925540468</c:v>
                </c:pt>
                <c:pt idx="117">
                  <c:v>0.12760932693193183</c:v>
                </c:pt>
                <c:pt idx="118">
                  <c:v>0.12805932693204625</c:v>
                </c:pt>
                <c:pt idx="119">
                  <c:v>0.1281287269320896</c:v>
                </c:pt>
                <c:pt idx="120">
                  <c:v>0.12740072693206628</c:v>
                </c:pt>
                <c:pt idx="121">
                  <c:v>0.12657064693209463</c:v>
                </c:pt>
                <c:pt idx="122">
                  <c:v>0.12659185193199121</c:v>
                </c:pt>
                <c:pt idx="123">
                  <c:v>0.12486432693209792</c:v>
                </c:pt>
                <c:pt idx="124">
                  <c:v>0.1233287269321012</c:v>
                </c:pt>
                <c:pt idx="125">
                  <c:v>0.12288864693208269</c:v>
                </c:pt>
                <c:pt idx="126">
                  <c:v>0.1232288269320351</c:v>
                </c:pt>
                <c:pt idx="127">
                  <c:v>0.12301362693190772</c:v>
                </c:pt>
                <c:pt idx="128">
                  <c:v>0.12284872693204818</c:v>
                </c:pt>
                <c:pt idx="129">
                  <c:v>0.12204554511370702</c:v>
                </c:pt>
                <c:pt idx="130">
                  <c:v>0.12166428693201707</c:v>
                </c:pt>
                <c:pt idx="131">
                  <c:v>0.12369502693196954</c:v>
                </c:pt>
                <c:pt idx="132">
                  <c:v>0.12396954325871003</c:v>
                </c:pt>
                <c:pt idx="133">
                  <c:v>0.12320577693205365</c:v>
                </c:pt>
                <c:pt idx="134">
                  <c:v>0.12358044693199605</c:v>
                </c:pt>
                <c:pt idx="135">
                  <c:v>0.12413272693194723</c:v>
                </c:pt>
                <c:pt idx="136">
                  <c:v>0.12446568693219728</c:v>
                </c:pt>
                <c:pt idx="137">
                  <c:v>0.12231311289684745</c:v>
                </c:pt>
                <c:pt idx="138">
                  <c:v>0.1259487269320374</c:v>
                </c:pt>
                <c:pt idx="139">
                  <c:v>0.1259487269319095</c:v>
                </c:pt>
                <c:pt idx="140">
                  <c:v>0.1259487269319095</c:v>
                </c:pt>
                <c:pt idx="141">
                  <c:v>0.12569412693211737</c:v>
                </c:pt>
                <c:pt idx="142">
                  <c:v>0.12277282693192169</c:v>
                </c:pt>
                <c:pt idx="143">
                  <c:v>0.12106286834604418</c:v>
                </c:pt>
                <c:pt idx="144">
                  <c:v>0.12104522693188384</c:v>
                </c:pt>
                <c:pt idx="145">
                  <c:v>0.12091452693212552</c:v>
                </c:pt>
                <c:pt idx="146">
                  <c:v>0.12091872693204664</c:v>
                </c:pt>
                <c:pt idx="147">
                  <c:v>0.12143872693202699</c:v>
                </c:pt>
                <c:pt idx="148">
                  <c:v>0.11928153501284555</c:v>
                </c:pt>
                <c:pt idx="149">
                  <c:v>0.11801872693199311</c:v>
                </c:pt>
                <c:pt idx="150">
                  <c:v>0.11801872693199311</c:v>
                </c:pt>
                <c:pt idx="151">
                  <c:v>0.11819442693190774</c:v>
                </c:pt>
                <c:pt idx="152">
                  <c:v>0.11860924693209551</c:v>
                </c:pt>
                <c:pt idx="153">
                  <c:v>0.11979138693207859</c:v>
                </c:pt>
                <c:pt idx="154">
                  <c:v>0.11771624693207647</c:v>
                </c:pt>
                <c:pt idx="155">
                  <c:v>0.11779872693206529</c:v>
                </c:pt>
                <c:pt idx="156">
                  <c:v>0.11897372693194108</c:v>
                </c:pt>
                <c:pt idx="157">
                  <c:v>0.11764068693204877</c:v>
                </c:pt>
                <c:pt idx="158">
                  <c:v>0.11704847693209786</c:v>
                </c:pt>
                <c:pt idx="159">
                  <c:v>0.11696634693204552</c:v>
                </c:pt>
                <c:pt idx="160">
                  <c:v>0.11716956693189219</c:v>
                </c:pt>
                <c:pt idx="161">
                  <c:v>0.11717472693189303</c:v>
                </c:pt>
                <c:pt idx="162">
                  <c:v>0.11681917693211119</c:v>
                </c:pt>
                <c:pt idx="163">
                  <c:v>0.11719719693184062</c:v>
                </c:pt>
                <c:pt idx="164">
                  <c:v>0.11802367931301225</c:v>
                </c:pt>
                <c:pt idx="165">
                  <c:v>0.12213872693205033</c:v>
                </c:pt>
                <c:pt idx="166">
                  <c:v>0.12144048693197362</c:v>
                </c:pt>
                <c:pt idx="167">
                  <c:v>0.1196266469320197</c:v>
                </c:pt>
                <c:pt idx="168">
                  <c:v>0.12016697161307396</c:v>
                </c:pt>
                <c:pt idx="169">
                  <c:v>0.12037862693212276</c:v>
                </c:pt>
                <c:pt idx="170">
                  <c:v>0.12030252693205062</c:v>
                </c:pt>
                <c:pt idx="171">
                  <c:v>0.12006432693216602</c:v>
                </c:pt>
                <c:pt idx="172">
                  <c:v>0.11988049693189851</c:v>
                </c:pt>
                <c:pt idx="173">
                  <c:v>0.11975372693204647</c:v>
                </c:pt>
                <c:pt idx="174">
                  <c:v>0.12460687508018994</c:v>
                </c:pt>
                <c:pt idx="175">
                  <c:v>0.12470607693195775</c:v>
                </c:pt>
                <c:pt idx="176">
                  <c:v>0.12377312693217866</c:v>
                </c:pt>
                <c:pt idx="177">
                  <c:v>0.12442532693191334</c:v>
                </c:pt>
                <c:pt idx="178">
                  <c:v>0.12475013693202197</c:v>
                </c:pt>
                <c:pt idx="179">
                  <c:v>0.12486442693199271</c:v>
                </c:pt>
                <c:pt idx="180">
                  <c:v>0.1253803595850087</c:v>
                </c:pt>
                <c:pt idx="181">
                  <c:v>0.12849737693214541</c:v>
                </c:pt>
                <c:pt idx="182">
                  <c:v>0.13070079214955388</c:v>
                </c:pt>
                <c:pt idx="183">
                  <c:v>0.13833872693190585</c:v>
                </c:pt>
                <c:pt idx="184">
                  <c:v>0.13759532693225651</c:v>
                </c:pt>
                <c:pt idx="185">
                  <c:v>0.13508559693201505</c:v>
                </c:pt>
                <c:pt idx="186">
                  <c:v>0.13139277693207418</c:v>
                </c:pt>
                <c:pt idx="187">
                  <c:v>0.13241305682899482</c:v>
                </c:pt>
                <c:pt idx="188">
                  <c:v>0.13235435958507941</c:v>
                </c:pt>
                <c:pt idx="189">
                  <c:v>0.13288432693208563</c:v>
                </c:pt>
                <c:pt idx="190">
                  <c:v>0.13350872693192173</c:v>
                </c:pt>
                <c:pt idx="191">
                  <c:v>0.13274544693204893</c:v>
                </c:pt>
                <c:pt idx="192">
                  <c:v>0.13478017023089706</c:v>
                </c:pt>
                <c:pt idx="193">
                  <c:v>0.13443580485403595</c:v>
                </c:pt>
                <c:pt idx="194">
                  <c:v>0.1300887269320441</c:v>
                </c:pt>
                <c:pt idx="195">
                  <c:v>0.12921626693193394</c:v>
                </c:pt>
                <c:pt idx="196">
                  <c:v>0.12667976693226987</c:v>
                </c:pt>
                <c:pt idx="197">
                  <c:v>0.12532487693196967</c:v>
                </c:pt>
                <c:pt idx="198">
                  <c:v>0.12453906713828652</c:v>
                </c:pt>
                <c:pt idx="199">
                  <c:v>0.12339882693207471</c:v>
                </c:pt>
                <c:pt idx="200">
                  <c:v>0.12330582693212477</c:v>
                </c:pt>
                <c:pt idx="201">
                  <c:v>0.12405086978914415</c:v>
                </c:pt>
                <c:pt idx="202">
                  <c:v>0.12352872693196575</c:v>
                </c:pt>
                <c:pt idx="203">
                  <c:v>0.12352872693203679</c:v>
                </c:pt>
                <c:pt idx="204">
                  <c:v>0.12352872693205108</c:v>
                </c:pt>
                <c:pt idx="205">
                  <c:v>0.12389922177732171</c:v>
                </c:pt>
                <c:pt idx="206">
                  <c:v>0.12550954693222141</c:v>
                </c:pt>
                <c:pt idx="207">
                  <c:v>0.12664612693193078</c:v>
                </c:pt>
                <c:pt idx="208">
                  <c:v>0.1273927069319285</c:v>
                </c:pt>
                <c:pt idx="209">
                  <c:v>0.12752872693189937</c:v>
                </c:pt>
                <c:pt idx="210">
                  <c:v>0.1276948360228829</c:v>
                </c:pt>
                <c:pt idx="211">
                  <c:v>0.13069372693205117</c:v>
                </c:pt>
                <c:pt idx="212">
                  <c:v>0.13069372693198017</c:v>
                </c:pt>
                <c:pt idx="213">
                  <c:v>0.13042923693220163</c:v>
                </c:pt>
                <c:pt idx="214">
                  <c:v>0.1301759269320823</c:v>
                </c:pt>
                <c:pt idx="215">
                  <c:v>0.12920342693193734</c:v>
                </c:pt>
                <c:pt idx="216">
                  <c:v>0.12782567693209038</c:v>
                </c:pt>
                <c:pt idx="217">
                  <c:v>0.12801842693191645</c:v>
                </c:pt>
                <c:pt idx="218">
                  <c:v>0.12794913097246818</c:v>
                </c:pt>
                <c:pt idx="219">
                  <c:v>0.12794872693210391</c:v>
                </c:pt>
                <c:pt idx="220">
                  <c:v>0.12724872693208056</c:v>
                </c:pt>
                <c:pt idx="221">
                  <c:v>0.12724872693183897</c:v>
                </c:pt>
                <c:pt idx="222">
                  <c:v>0.12579426693190499</c:v>
                </c:pt>
                <c:pt idx="223">
                  <c:v>0.12530312693210988</c:v>
                </c:pt>
                <c:pt idx="224">
                  <c:v>0.12538372693215619</c:v>
                </c:pt>
                <c:pt idx="225">
                  <c:v>0.1253010769321321</c:v>
                </c:pt>
                <c:pt idx="226">
                  <c:v>0.12516362693212102</c:v>
                </c:pt>
                <c:pt idx="227">
                  <c:v>0.12523872693218152</c:v>
                </c:pt>
                <c:pt idx="228">
                  <c:v>0.12164872693203679</c:v>
                </c:pt>
                <c:pt idx="229">
                  <c:v>0.12133776693200106</c:v>
                </c:pt>
                <c:pt idx="230">
                  <c:v>0.12092442693200672</c:v>
                </c:pt>
                <c:pt idx="231">
                  <c:v>0.12121460693198599</c:v>
                </c:pt>
                <c:pt idx="232">
                  <c:v>0.12115877693210569</c:v>
                </c:pt>
                <c:pt idx="233">
                  <c:v>0.12107872693209742</c:v>
                </c:pt>
                <c:pt idx="234">
                  <c:v>0.1215368769319556</c:v>
                </c:pt>
                <c:pt idx="235">
                  <c:v>0.12268946693200178</c:v>
                </c:pt>
                <c:pt idx="236">
                  <c:v>0.12265872693207316</c:v>
                </c:pt>
                <c:pt idx="237">
                  <c:v>0.12346435193198624</c:v>
                </c:pt>
                <c:pt idx="238">
                  <c:v>0.12360872693193439</c:v>
                </c:pt>
                <c:pt idx="239">
                  <c:v>0.12360872693199121</c:v>
                </c:pt>
                <c:pt idx="240">
                  <c:v>0.12360872693199121</c:v>
                </c:pt>
                <c:pt idx="241">
                  <c:v>0.12360872693199121</c:v>
                </c:pt>
                <c:pt idx="242">
                  <c:v>0.12360872693199121</c:v>
                </c:pt>
                <c:pt idx="243">
                  <c:v>0.1245548559644476</c:v>
                </c:pt>
                <c:pt idx="244">
                  <c:v>0.1270087269321607</c:v>
                </c:pt>
                <c:pt idx="245">
                  <c:v>0.12894973816786195</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0.12869872693208587</c:v>
                </c:pt>
                <c:pt idx="263">
                  <c:v>0.12869872693205739</c:v>
                </c:pt>
                <c:pt idx="264">
                  <c:v>0.12869872693205739</c:v>
                </c:pt>
                <c:pt idx="265">
                  <c:v>0.12846822693204274</c:v>
                </c:pt>
                <c:pt idx="266">
                  <c:v>0.12662772693202837</c:v>
                </c:pt>
                <c:pt idx="267">
                  <c:v>0.12655872693198919</c:v>
                </c:pt>
                <c:pt idx="268">
                  <c:v>0.12544782949611041</c:v>
                </c:pt>
                <c:pt idx="269">
                  <c:v>0.12367472693208044</c:v>
                </c:pt>
                <c:pt idx="270">
                  <c:v>0.12367472693210878</c:v>
                </c:pt>
                <c:pt idx="271">
                  <c:v>0.12367472693210878</c:v>
                </c:pt>
                <c:pt idx="272">
                  <c:v>0.12367472693210878</c:v>
                </c:pt>
                <c:pt idx="273">
                  <c:v>0.12367472693210878</c:v>
                </c:pt>
                <c:pt idx="274">
                  <c:v>0.12367472693210878</c:v>
                </c:pt>
                <c:pt idx="275">
                  <c:v>0.12367472693210878</c:v>
                </c:pt>
                <c:pt idx="276">
                  <c:v>0.12367472693210878</c:v>
                </c:pt>
                <c:pt idx="277">
                  <c:v>0.12367472693210878</c:v>
                </c:pt>
                <c:pt idx="278">
                  <c:v>0.12367472693213723</c:v>
                </c:pt>
                <c:pt idx="279">
                  <c:v>0.12367472693210878</c:v>
                </c:pt>
                <c:pt idx="280">
                  <c:v>0.12367472693210878</c:v>
                </c:pt>
                <c:pt idx="281">
                  <c:v>0.12367472693210878</c:v>
                </c:pt>
                <c:pt idx="282">
                  <c:v>0.12367472693210878</c:v>
                </c:pt>
                <c:pt idx="283">
                  <c:v>0.12367472693210878</c:v>
                </c:pt>
                <c:pt idx="284">
                  <c:v>0.1236747269321799</c:v>
                </c:pt>
                <c:pt idx="285">
                  <c:v>0.12367472693210878</c:v>
                </c:pt>
                <c:pt idx="286">
                  <c:v>0.12367472693210878</c:v>
                </c:pt>
                <c:pt idx="287">
                  <c:v>0.12367472693210878</c:v>
                </c:pt>
                <c:pt idx="288">
                  <c:v>0.12367472693210878</c:v>
                </c:pt>
                <c:pt idx="289">
                  <c:v>0.12250054511402197</c:v>
                </c:pt>
                <c:pt idx="290">
                  <c:v>0.11848352693215258</c:v>
                </c:pt>
                <c:pt idx="291">
                  <c:v>0.11839872693212794</c:v>
                </c:pt>
                <c:pt idx="292">
                  <c:v>0.11839872693212794</c:v>
                </c:pt>
                <c:pt idx="293">
                  <c:v>0.11839872693212794</c:v>
                </c:pt>
                <c:pt idx="294">
                  <c:v>0.11839872693212794</c:v>
                </c:pt>
                <c:pt idx="295">
                  <c:v>0.11845107101810019</c:v>
                </c:pt>
                <c:pt idx="296">
                  <c:v>0.11865872693212509</c:v>
                </c:pt>
                <c:pt idx="297">
                  <c:v>0.11865872693212509</c:v>
                </c:pt>
                <c:pt idx="298">
                  <c:v>0.11865872693212509</c:v>
                </c:pt>
                <c:pt idx="299">
                  <c:v>0.11868907693200016</c:v>
                </c:pt>
                <c:pt idx="300">
                  <c:v>0.11884155521502748</c:v>
                </c:pt>
                <c:pt idx="301">
                  <c:v>0.11888322693219777</c:v>
                </c:pt>
                <c:pt idx="302">
                  <c:v>0.11856872693198311</c:v>
                </c:pt>
                <c:pt idx="303">
                  <c:v>0.11856872693198311</c:v>
                </c:pt>
                <c:pt idx="304">
                  <c:v>0.11846822693189563</c:v>
                </c:pt>
                <c:pt idx="305">
                  <c:v>0.11727372693228265</c:v>
                </c:pt>
                <c:pt idx="306">
                  <c:v>0.11732822693213064</c:v>
                </c:pt>
                <c:pt idx="307">
                  <c:v>0.11760872693209026</c:v>
                </c:pt>
                <c:pt idx="308">
                  <c:v>0.11780752693212548</c:v>
                </c:pt>
                <c:pt idx="309">
                  <c:v>0.11938162693202514</c:v>
                </c:pt>
                <c:pt idx="310">
                  <c:v>0.11940245033638069</c:v>
                </c:pt>
                <c:pt idx="311">
                  <c:v>0.11865872693212509</c:v>
                </c:pt>
                <c:pt idx="312">
                  <c:v>0.11806287693205776</c:v>
                </c:pt>
                <c:pt idx="313">
                  <c:v>0.1171787269321386</c:v>
                </c:pt>
                <c:pt idx="314">
                  <c:v>0.11614692048036103</c:v>
                </c:pt>
                <c:pt idx="315">
                  <c:v>0.1123765394321623</c:v>
                </c:pt>
                <c:pt idx="316">
                  <c:v>0.11271788693215967</c:v>
                </c:pt>
                <c:pt idx="317">
                  <c:v>0.11305472693217666</c:v>
                </c:pt>
                <c:pt idx="318">
                  <c:v>0.11312200693203078</c:v>
                </c:pt>
                <c:pt idx="319">
                  <c:v>0.11325862693215072</c:v>
                </c:pt>
                <c:pt idx="320">
                  <c:v>0.11346497693215005</c:v>
                </c:pt>
                <c:pt idx="321">
                  <c:v>0.11346317956359554</c:v>
                </c:pt>
                <c:pt idx="322">
                  <c:v>0.11229200693192372</c:v>
                </c:pt>
                <c:pt idx="323">
                  <c:v>0.11226872693191607</c:v>
                </c:pt>
                <c:pt idx="324">
                  <c:v>0.11243077693211508</c:v>
                </c:pt>
                <c:pt idx="325">
                  <c:v>0.11254372693206002</c:v>
                </c:pt>
                <c:pt idx="326">
                  <c:v>0.11254372693206002</c:v>
                </c:pt>
                <c:pt idx="327">
                  <c:v>0.11254372693206002</c:v>
                </c:pt>
                <c:pt idx="328">
                  <c:v>0.11254372693206002</c:v>
                </c:pt>
                <c:pt idx="329">
                  <c:v>0.11254372693206002</c:v>
                </c:pt>
                <c:pt idx="330">
                  <c:v>0.11254372693206002</c:v>
                </c:pt>
                <c:pt idx="331">
                  <c:v>0.11254372693206002</c:v>
                </c:pt>
                <c:pt idx="332">
                  <c:v>0.11254372693206002</c:v>
                </c:pt>
                <c:pt idx="333">
                  <c:v>0.11254372693206002</c:v>
                </c:pt>
                <c:pt idx="334">
                  <c:v>0.11268534231682292</c:v>
                </c:pt>
                <c:pt idx="335">
                  <c:v>0.1111338369318845</c:v>
                </c:pt>
                <c:pt idx="336">
                  <c:v>0.11032372693190973</c:v>
                </c:pt>
                <c:pt idx="337">
                  <c:v>0.11045603693230531</c:v>
                </c:pt>
                <c:pt idx="338">
                  <c:v>0.11042272693229926</c:v>
                </c:pt>
                <c:pt idx="339">
                  <c:v>0.11019560693216601</c:v>
                </c:pt>
                <c:pt idx="340">
                  <c:v>0.11008872693216175</c:v>
                </c:pt>
                <c:pt idx="341">
                  <c:v>0.11008872693216175</c:v>
                </c:pt>
                <c:pt idx="342">
                  <c:v>0.11008872693213342</c:v>
                </c:pt>
                <c:pt idx="343">
                  <c:v>0.11008872693203386</c:v>
                </c:pt>
                <c:pt idx="344">
                  <c:v>0.11008872693216175</c:v>
                </c:pt>
                <c:pt idx="345">
                  <c:v>0.11008872693216175</c:v>
                </c:pt>
                <c:pt idx="346">
                  <c:v>0.10891152693196215</c:v>
                </c:pt>
                <c:pt idx="347">
                  <c:v>0.10783772693208978</c:v>
                </c:pt>
                <c:pt idx="348">
                  <c:v>0.10374244410365942</c:v>
                </c:pt>
                <c:pt idx="349">
                  <c:v>0.10202872693209047</c:v>
                </c:pt>
                <c:pt idx="350">
                  <c:v>0.10202872693209047</c:v>
                </c:pt>
                <c:pt idx="351">
                  <c:v>0.10202872693209047</c:v>
                </c:pt>
                <c:pt idx="352">
                  <c:v>0.1020149269321422</c:v>
                </c:pt>
                <c:pt idx="353">
                  <c:v>0.10221229258867501</c:v>
                </c:pt>
                <c:pt idx="354">
                  <c:v>0.10398283693200483</c:v>
                </c:pt>
                <c:pt idx="355">
                  <c:v>0.10571577693200163</c:v>
                </c:pt>
                <c:pt idx="356">
                  <c:v>0.10482722693208762</c:v>
                </c:pt>
                <c:pt idx="357">
                  <c:v>0.10482272693208491</c:v>
                </c:pt>
                <c:pt idx="358">
                  <c:v>0.10482272693208491</c:v>
                </c:pt>
                <c:pt idx="359">
                  <c:v>0.10491079472866716</c:v>
                </c:pt>
                <c:pt idx="360">
                  <c:v>9.9594998536943896E-2</c:v>
                </c:pt>
                <c:pt idx="361">
                  <c:v>9.7604426932221766E-2</c:v>
                </c:pt>
                <c:pt idx="362">
                  <c:v>9.5548726932080025E-2</c:v>
                </c:pt>
                <c:pt idx="363">
                  <c:v>9.5548726932080025E-2</c:v>
                </c:pt>
                <c:pt idx="364">
                  <c:v>9.5588939698004097E-2</c:v>
                </c:pt>
                <c:pt idx="365">
                  <c:v>9.6484111547297829E-2</c:v>
                </c:pt>
                <c:pt idx="366">
                  <c:v>9.6858726932026726E-2</c:v>
                </c:pt>
                <c:pt idx="367">
                  <c:v>9.6858726931913025E-2</c:v>
                </c:pt>
                <c:pt idx="368">
                  <c:v>9.6042326932007524E-2</c:v>
                </c:pt>
                <c:pt idx="369">
                  <c:v>9.5768726932007567E-2</c:v>
                </c:pt>
                <c:pt idx="370">
                  <c:v>9.628751481088213E-2</c:v>
                </c:pt>
                <c:pt idx="371">
                  <c:v>9.6868726932129348E-2</c:v>
                </c:pt>
                <c:pt idx="372">
                  <c:v>9.6802766932057707E-2</c:v>
                </c:pt>
                <c:pt idx="373">
                  <c:v>9.7364376932134206E-2</c:v>
                </c:pt>
                <c:pt idx="374">
                  <c:v>9.8271236931836398E-2</c:v>
                </c:pt>
                <c:pt idx="375">
                  <c:v>9.8604726932066775E-2</c:v>
                </c:pt>
                <c:pt idx="376">
                  <c:v>9.9168726931935694E-2</c:v>
                </c:pt>
                <c:pt idx="377">
                  <c:v>9.9168726931836246E-2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9.563506693210419E-2</c:v>
                </c:pt>
                <c:pt idx="386">
                  <c:v>9.7874926932064565E-2</c:v>
                </c:pt>
                <c:pt idx="387">
                  <c:v>9.8423926932014225E-2</c:v>
                </c:pt>
                <c:pt idx="388">
                  <c:v>9.8748726932143524E-2</c:v>
                </c:pt>
                <c:pt idx="389">
                  <c:v>9.8748726932058203E-2</c:v>
                </c:pt>
                <c:pt idx="390">
                  <c:v>9.8984976932001728E-2</c:v>
                </c:pt>
                <c:pt idx="391">
                  <c:v>9.9153726931987762E-2</c:v>
                </c:pt>
                <c:pt idx="392">
                  <c:v>9.9153726931987762E-2</c:v>
                </c:pt>
                <c:pt idx="393">
                  <c:v>9.9153726931987762E-2</c:v>
                </c:pt>
                <c:pt idx="394">
                  <c:v>9.9153726931987762E-2</c:v>
                </c:pt>
                <c:pt idx="395">
                  <c:v>0.10018903876000707</c:v>
                </c:pt>
                <c:pt idx="396">
                  <c:v>0.10086272693207843</c:v>
                </c:pt>
                <c:pt idx="397">
                  <c:v>0.10094272693197601</c:v>
                </c:pt>
                <c:pt idx="398">
                  <c:v>0.10121872693187599</c:v>
                </c:pt>
                <c:pt idx="399">
                  <c:v>0.10121872693193289</c:v>
                </c:pt>
                <c:pt idx="400">
                  <c:v>0.10121872693187599</c:v>
                </c:pt>
                <c:pt idx="401">
                  <c:v>0.1012282269321931</c:v>
                </c:pt>
                <c:pt idx="402">
                  <c:v>0.10160732693204011</c:v>
                </c:pt>
                <c:pt idx="403">
                  <c:v>0.10174902693216836</c:v>
                </c:pt>
                <c:pt idx="404">
                  <c:v>0.1016135269320132</c:v>
                </c:pt>
                <c:pt idx="405">
                  <c:v>0.10173272693197109</c:v>
                </c:pt>
                <c:pt idx="406">
                  <c:v>9.9733726931987163E-2</c:v>
                </c:pt>
                <c:pt idx="407">
                  <c:v>9.9733726931930278E-2</c:v>
                </c:pt>
                <c:pt idx="408">
                  <c:v>9.6507276931930647E-2</c:v>
                </c:pt>
                <c:pt idx="409">
                  <c:v>9.2234026931961963E-2</c:v>
                </c:pt>
                <c:pt idx="410">
                  <c:v>9.3667586932085267E-2</c:v>
                </c:pt>
                <c:pt idx="411">
                  <c:v>9.6240747134288512E-2</c:v>
                </c:pt>
                <c:pt idx="412">
                  <c:v>9.8898726932120026E-2</c:v>
                </c:pt>
                <c:pt idx="413">
                  <c:v>9.8898726932049125E-2</c:v>
                </c:pt>
                <c:pt idx="414">
                  <c:v>9.8771291034523756E-2</c:v>
                </c:pt>
                <c:pt idx="415">
                  <c:v>9.8114566931968766E-2</c:v>
                </c:pt>
                <c:pt idx="416">
                  <c:v>9.8146426932004427E-2</c:v>
                </c:pt>
                <c:pt idx="417">
                  <c:v>0.10040038693209397</c:v>
                </c:pt>
                <c:pt idx="418">
                  <c:v>0.10166610066947612</c:v>
                </c:pt>
                <c:pt idx="419">
                  <c:v>0.10166872693208999</c:v>
                </c:pt>
                <c:pt idx="420">
                  <c:v>0.10163372693199361</c:v>
                </c:pt>
                <c:pt idx="421">
                  <c:v>0.10163372693206454</c:v>
                </c:pt>
                <c:pt idx="422">
                  <c:v>0.1011699097277301</c:v>
                </c:pt>
                <c:pt idx="423">
                  <c:v>0.10138872693195822</c:v>
                </c:pt>
                <c:pt idx="424">
                  <c:v>0.10142772693200197</c:v>
                </c:pt>
                <c:pt idx="425">
                  <c:v>0.10164872693196983</c:v>
                </c:pt>
                <c:pt idx="426">
                  <c:v>0.10164872693196983</c:v>
                </c:pt>
                <c:pt idx="427">
                  <c:v>0.10142966693203449</c:v>
                </c:pt>
                <c:pt idx="428">
                  <c:v>0.10085872693188963</c:v>
                </c:pt>
                <c:pt idx="429">
                  <c:v>0.10085872693187525</c:v>
                </c:pt>
                <c:pt idx="430">
                  <c:v>0.10085872693187525</c:v>
                </c:pt>
                <c:pt idx="431">
                  <c:v>0.10085872693193212</c:v>
                </c:pt>
                <c:pt idx="432">
                  <c:v>0.100991926932082</c:v>
                </c:pt>
                <c:pt idx="433">
                  <c:v>0.10122872693213503</c:v>
                </c:pt>
                <c:pt idx="434">
                  <c:v>0.10122872693213503</c:v>
                </c:pt>
                <c:pt idx="435">
                  <c:v>0.1010587669320131</c:v>
                </c:pt>
                <c:pt idx="436">
                  <c:v>0.10067872693184662</c:v>
                </c:pt>
                <c:pt idx="437">
                  <c:v>0.10067872693184662</c:v>
                </c:pt>
                <c:pt idx="438">
                  <c:v>0.10067872693205983</c:v>
                </c:pt>
                <c:pt idx="439">
                  <c:v>0.10067872693200297</c:v>
                </c:pt>
                <c:pt idx="440">
                  <c:v>0.10118052468504857</c:v>
                </c:pt>
                <c:pt idx="441">
                  <c:v>0.10125872693217276</c:v>
                </c:pt>
                <c:pt idx="442">
                  <c:v>0.10144432693213916</c:v>
                </c:pt>
                <c:pt idx="443">
                  <c:v>0.10183872693210112</c:v>
                </c:pt>
                <c:pt idx="444">
                  <c:v>0.10183872693210112</c:v>
                </c:pt>
                <c:pt idx="445">
                  <c:v>0.10395219157862812</c:v>
                </c:pt>
                <c:pt idx="446">
                  <c:v>0.10535872693185412</c:v>
                </c:pt>
                <c:pt idx="447">
                  <c:v>0.10535872693209568</c:v>
                </c:pt>
                <c:pt idx="448">
                  <c:v>0.10480872693203491</c:v>
                </c:pt>
                <c:pt idx="449">
                  <c:v>0.10480872693203491</c:v>
                </c:pt>
                <c:pt idx="450">
                  <c:v>0.10480872693203491</c:v>
                </c:pt>
                <c:pt idx="451">
                  <c:v>0.10480872693203491</c:v>
                </c:pt>
                <c:pt idx="452">
                  <c:v>0.10560862592207354</c:v>
                </c:pt>
                <c:pt idx="453">
                  <c:v>0.10590872693214248</c:v>
                </c:pt>
                <c:pt idx="454">
                  <c:v>0.10590872693214248</c:v>
                </c:pt>
                <c:pt idx="455">
                  <c:v>0.10590872693214248</c:v>
                </c:pt>
                <c:pt idx="456">
                  <c:v>0.10590872693200026</c:v>
                </c:pt>
                <c:pt idx="457">
                  <c:v>0.10401872693194053</c:v>
                </c:pt>
                <c:pt idx="458">
                  <c:v>0.10401872693194053</c:v>
                </c:pt>
                <c:pt idx="459">
                  <c:v>0.10401872693199722</c:v>
                </c:pt>
                <c:pt idx="460">
                  <c:v>0.10401872693199722</c:v>
                </c:pt>
                <c:pt idx="461">
                  <c:v>0.10426792693222366</c:v>
                </c:pt>
                <c:pt idx="462">
                  <c:v>0.1045555269319894</c:v>
                </c:pt>
                <c:pt idx="463">
                  <c:v>0.10459872693195416</c:v>
                </c:pt>
                <c:pt idx="464">
                  <c:v>0.10201850305149661</c:v>
                </c:pt>
                <c:pt idx="465">
                  <c:v>0.10004366693196692</c:v>
                </c:pt>
                <c:pt idx="466">
                  <c:v>9.8968926932130524E-2</c:v>
                </c:pt>
                <c:pt idx="467">
                  <c:v>9.8579476932073654E-2</c:v>
                </c:pt>
                <c:pt idx="468">
                  <c:v>9.7673726931986948E-2</c:v>
                </c:pt>
                <c:pt idx="469">
                  <c:v>9.7673726932058003E-2</c:v>
                </c:pt>
                <c:pt idx="470">
                  <c:v>9.7833726931938259E-2</c:v>
                </c:pt>
                <c:pt idx="471">
                  <c:v>9.7862655503405463E-2</c:v>
                </c:pt>
                <c:pt idx="472">
                  <c:v>9.7796726931989236E-2</c:v>
                </c:pt>
                <c:pt idx="473">
                  <c:v>9.7568726932010505E-2</c:v>
                </c:pt>
                <c:pt idx="474">
                  <c:v>9.7568726932010505E-2</c:v>
                </c:pt>
                <c:pt idx="475">
                  <c:v>9.7568726932010505E-2</c:v>
                </c:pt>
                <c:pt idx="476">
                  <c:v>9.7570226932049461E-2</c:v>
                </c:pt>
                <c:pt idx="477">
                  <c:v>9.7574726932151648E-2</c:v>
                </c:pt>
                <c:pt idx="478">
                  <c:v>9.7574726932151648E-2</c:v>
                </c:pt>
                <c:pt idx="479">
                  <c:v>9.7574726932151648E-2</c:v>
                </c:pt>
                <c:pt idx="480">
                  <c:v>9.7223616932183149E-2</c:v>
                </c:pt>
                <c:pt idx="481">
                  <c:v>9.6582726932098212E-2</c:v>
                </c:pt>
                <c:pt idx="482">
                  <c:v>9.5246726932060724E-2</c:v>
                </c:pt>
                <c:pt idx="483">
                  <c:v>9.3012298360520204E-2</c:v>
                </c:pt>
                <c:pt idx="484">
                  <c:v>9.290792693212778E-2</c:v>
                </c:pt>
                <c:pt idx="485">
                  <c:v>9.2778726932124259E-2</c:v>
                </c:pt>
                <c:pt idx="486">
                  <c:v>9.2778726932053232E-2</c:v>
                </c:pt>
                <c:pt idx="487">
                  <c:v>9.2424726932108514E-2</c:v>
                </c:pt>
                <c:pt idx="488">
                  <c:v>9.2424726932108514E-2</c:v>
                </c:pt>
                <c:pt idx="489">
                  <c:v>9.2424726932108514E-2</c:v>
                </c:pt>
                <c:pt idx="490">
                  <c:v>9.2424726932108514E-2</c:v>
                </c:pt>
                <c:pt idx="491">
                  <c:v>9.2424726932108514E-2</c:v>
                </c:pt>
                <c:pt idx="492">
                  <c:v>9.2424726932108514E-2</c:v>
                </c:pt>
                <c:pt idx="493">
                  <c:v>9.3058126932050164E-2</c:v>
                </c:pt>
                <c:pt idx="494">
                  <c:v>9.5510053247807064E-2</c:v>
                </c:pt>
                <c:pt idx="495">
                  <c:v>9.7322726932134132E-2</c:v>
                </c:pt>
                <c:pt idx="496">
                  <c:v>9.7322726932190989E-2</c:v>
                </c:pt>
                <c:pt idx="497">
                  <c:v>9.7322726932190989E-2</c:v>
                </c:pt>
                <c:pt idx="498">
                  <c:v>9.7322726932190989E-2</c:v>
                </c:pt>
                <c:pt idx="499">
                  <c:v>9.7322726932190989E-2</c:v>
                </c:pt>
                <c:pt idx="500">
                  <c:v>9.7253546931995033E-2</c:v>
                </c:pt>
                <c:pt idx="501">
                  <c:v>9.5534543258480945E-2</c:v>
                </c:pt>
                <c:pt idx="502">
                  <c:v>9.5528726931917204E-2</c:v>
                </c:pt>
                <c:pt idx="503">
                  <c:v>9.5003726932148411E-2</c:v>
                </c:pt>
                <c:pt idx="504">
                  <c:v>9.5003726932091595E-2</c:v>
                </c:pt>
                <c:pt idx="505">
                  <c:v>9.4902326932200021E-2</c:v>
                </c:pt>
                <c:pt idx="506">
                  <c:v>9.4522726932126641E-2</c:v>
                </c:pt>
                <c:pt idx="507">
                  <c:v>9.4522726932126641E-2</c:v>
                </c:pt>
                <c:pt idx="508">
                  <c:v>9.4484646932102165E-2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9.4551726931939792E-2</c:v>
                </c:pt>
                <c:pt idx="521">
                  <c:v>9.3679906931981846E-2</c:v>
                </c:pt>
                <c:pt idx="522">
                  <c:v>9.2648726931955153E-2</c:v>
                </c:pt>
                <c:pt idx="523">
                  <c:v>9.2660726932038542E-2</c:v>
                </c:pt>
                <c:pt idx="524">
                  <c:v>9.2844926932130548E-2</c:v>
                </c:pt>
                <c:pt idx="525">
                  <c:v>9.2908726932165481E-2</c:v>
                </c:pt>
                <c:pt idx="526">
                  <c:v>9.2811923901663845E-2</c:v>
                </c:pt>
                <c:pt idx="527">
                  <c:v>8.79237269320612E-2</c:v>
                </c:pt>
                <c:pt idx="528">
                  <c:v>8.7923726931961682E-2</c:v>
                </c:pt>
                <c:pt idx="529">
                  <c:v>8.7946526931972496E-2</c:v>
                </c:pt>
                <c:pt idx="530">
                  <c:v>8.8456226932137866E-2</c:v>
                </c:pt>
                <c:pt idx="531">
                  <c:v>8.8458726932117343E-2</c:v>
                </c:pt>
                <c:pt idx="532">
                  <c:v>8.8458726932074724E-2</c:v>
                </c:pt>
                <c:pt idx="533">
                  <c:v>8.8458726932117343E-2</c:v>
                </c:pt>
                <c:pt idx="534">
                  <c:v>8.8681226932067245E-2</c:v>
                </c:pt>
                <c:pt idx="535">
                  <c:v>8.9467976932141396E-2</c:v>
                </c:pt>
                <c:pt idx="536">
                  <c:v>8.9808726932247507E-2</c:v>
                </c:pt>
                <c:pt idx="537">
                  <c:v>8.9808726932204749E-2</c:v>
                </c:pt>
                <c:pt idx="538">
                  <c:v>8.9808726932261648E-2</c:v>
                </c:pt>
                <c:pt idx="539">
                  <c:v>8.9808726932204749E-2</c:v>
                </c:pt>
                <c:pt idx="540">
                  <c:v>8.9808726932204749E-2</c:v>
                </c:pt>
                <c:pt idx="541">
                  <c:v>8.9808726932204749E-2</c:v>
                </c:pt>
                <c:pt idx="542">
                  <c:v>8.9808726932204749E-2</c:v>
                </c:pt>
                <c:pt idx="543">
                  <c:v>8.9808726932204749E-2</c:v>
                </c:pt>
                <c:pt idx="544">
                  <c:v>8.9906941217805098E-2</c:v>
                </c:pt>
                <c:pt idx="545">
                  <c:v>9.0028726932061542E-2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9.0028726932090075E-2</c:v>
                </c:pt>
                <c:pt idx="554">
                  <c:v>9.0028726932090075E-2</c:v>
                </c:pt>
                <c:pt idx="555">
                  <c:v>9.0028726932132527E-2</c:v>
                </c:pt>
                <c:pt idx="556">
                  <c:v>9.0028726932132527E-2</c:v>
                </c:pt>
                <c:pt idx="557">
                  <c:v>8.9922257544373024E-2</c:v>
                </c:pt>
                <c:pt idx="558">
                  <c:v>8.9726926932215373E-2</c:v>
                </c:pt>
                <c:pt idx="559">
                  <c:v>9.0584776932061711E-2</c:v>
                </c:pt>
                <c:pt idx="560">
                  <c:v>9.0913726932001199E-2</c:v>
                </c:pt>
                <c:pt idx="561">
                  <c:v>9.0913726932001199E-2</c:v>
                </c:pt>
                <c:pt idx="562">
                  <c:v>9.0913726932072364E-2</c:v>
                </c:pt>
                <c:pt idx="563">
                  <c:v>9.0913726931972833E-2</c:v>
                </c:pt>
                <c:pt idx="564">
                  <c:v>8.9723916931973263E-2</c:v>
                </c:pt>
                <c:pt idx="565">
                  <c:v>8.7024126931894111E-2</c:v>
                </c:pt>
                <c:pt idx="566">
                  <c:v>8.6633726931921687E-2</c:v>
                </c:pt>
                <c:pt idx="567">
                  <c:v>8.6633726931921687E-2</c:v>
                </c:pt>
                <c:pt idx="568">
                  <c:v>8.6633726931921687E-2</c:v>
                </c:pt>
                <c:pt idx="569">
                  <c:v>8.6633726931921687E-2</c:v>
                </c:pt>
                <c:pt idx="570">
                  <c:v>8.6633726931921687E-2</c:v>
                </c:pt>
                <c:pt idx="571">
                  <c:v>8.6633726932049668E-2</c:v>
                </c:pt>
                <c:pt idx="572">
                  <c:v>8.7343726932019181E-2</c:v>
                </c:pt>
                <c:pt idx="573">
                  <c:v>8.7343726932019181E-2</c:v>
                </c:pt>
                <c:pt idx="574">
                  <c:v>8.7343726932019181E-2</c:v>
                </c:pt>
                <c:pt idx="575">
                  <c:v>8.7336776932033927E-2</c:v>
                </c:pt>
                <c:pt idx="576">
                  <c:v>8.6649203122689797E-2</c:v>
                </c:pt>
                <c:pt idx="577">
                  <c:v>8.6648726932139666E-2</c:v>
                </c:pt>
                <c:pt idx="578">
                  <c:v>8.6648726932139666E-2</c:v>
                </c:pt>
                <c:pt idx="579">
                  <c:v>8.6652626932164023E-2</c:v>
                </c:pt>
                <c:pt idx="580">
                  <c:v>8.6658726932043559E-2</c:v>
                </c:pt>
                <c:pt idx="581">
                  <c:v>8.6658726932043559E-2</c:v>
                </c:pt>
                <c:pt idx="582">
                  <c:v>8.6658726932114447E-2</c:v>
                </c:pt>
                <c:pt idx="583">
                  <c:v>8.6658726932100208E-2</c:v>
                </c:pt>
                <c:pt idx="584">
                  <c:v>8.6771826932107526E-2</c:v>
                </c:pt>
                <c:pt idx="585">
                  <c:v>8.6948726932092754E-2</c:v>
                </c:pt>
                <c:pt idx="586">
                  <c:v>8.7018326932082057E-2</c:v>
                </c:pt>
                <c:pt idx="587">
                  <c:v>8.8091326932016323E-2</c:v>
                </c:pt>
                <c:pt idx="588">
                  <c:v>8.8050826932019155E-2</c:v>
                </c:pt>
                <c:pt idx="589">
                  <c:v>8.7973512646314408E-2</c:v>
                </c:pt>
                <c:pt idx="590">
                  <c:v>8.7958726932044012E-2</c:v>
                </c:pt>
                <c:pt idx="591">
                  <c:v>8.7964526931927023E-2</c:v>
                </c:pt>
                <c:pt idx="592">
                  <c:v>8.796872693194753E-2</c:v>
                </c:pt>
                <c:pt idx="593">
                  <c:v>8.8677326932114206E-2</c:v>
                </c:pt>
                <c:pt idx="594">
                  <c:v>8.9138726932120008E-2</c:v>
                </c:pt>
                <c:pt idx="595">
                  <c:v>8.9121255667663657E-2</c:v>
                </c:pt>
                <c:pt idx="596">
                  <c:v>8.9836426932123653E-2</c:v>
                </c:pt>
                <c:pt idx="597">
                  <c:v>9.1128726931941614E-2</c:v>
                </c:pt>
                <c:pt idx="598">
                  <c:v>8.9908726931966526E-2</c:v>
                </c:pt>
                <c:pt idx="599">
                  <c:v>8.9908726932023508E-2</c:v>
                </c:pt>
                <c:pt idx="600">
                  <c:v>8.9908726932023508E-2</c:v>
                </c:pt>
                <c:pt idx="601">
                  <c:v>8.9908726932009228E-2</c:v>
                </c:pt>
                <c:pt idx="602">
                  <c:v>8.9908726932023508E-2</c:v>
                </c:pt>
                <c:pt idx="603">
                  <c:v>8.9908726932023508E-2</c:v>
                </c:pt>
                <c:pt idx="604">
                  <c:v>9.2094946932150118E-2</c:v>
                </c:pt>
                <c:pt idx="605">
                  <c:v>9.4528726932196799E-2</c:v>
                </c:pt>
                <c:pt idx="606">
                  <c:v>9.4528726931997764E-2</c:v>
                </c:pt>
                <c:pt idx="607">
                  <c:v>9.4528726931983706E-2</c:v>
                </c:pt>
                <c:pt idx="608">
                  <c:v>9.4528726932196799E-2</c:v>
                </c:pt>
                <c:pt idx="609">
                  <c:v>9.4239206931987965E-2</c:v>
                </c:pt>
                <c:pt idx="610">
                  <c:v>9.3912726932018145E-2</c:v>
                </c:pt>
                <c:pt idx="611">
                  <c:v>9.3912726932018145E-2</c:v>
                </c:pt>
                <c:pt idx="612">
                  <c:v>9.3920826932148538E-2</c:v>
                </c:pt>
                <c:pt idx="613">
                  <c:v>9.4056938696880685E-2</c:v>
                </c:pt>
                <c:pt idx="614">
                  <c:v>9.526422693210175E-2</c:v>
                </c:pt>
                <c:pt idx="615">
                  <c:v>9.5288726932039963E-2</c:v>
                </c:pt>
                <c:pt idx="616">
                  <c:v>9.5288726931997289E-2</c:v>
                </c:pt>
                <c:pt idx="617">
                  <c:v>9.5569626931876692E-2</c:v>
                </c:pt>
                <c:pt idx="618">
                  <c:v>9.6095406932065142E-2</c:v>
                </c:pt>
                <c:pt idx="619">
                  <c:v>9.7124189297801464E-2</c:v>
                </c:pt>
                <c:pt idx="620">
                  <c:v>9.8114312038376561E-2</c:v>
                </c:pt>
                <c:pt idx="621">
                  <c:v>9.9757576931949879E-2</c:v>
                </c:pt>
                <c:pt idx="622">
                  <c:v>0.10003872693204141</c:v>
                </c:pt>
                <c:pt idx="623">
                  <c:v>0.1006174138006769</c:v>
                </c:pt>
                <c:pt idx="624">
                  <c:v>0.10389075591741939</c:v>
                </c:pt>
                <c:pt idx="625">
                  <c:v>0.10643336610731068</c:v>
                </c:pt>
                <c:pt idx="626">
                  <c:v>0.10704616693206503</c:v>
                </c:pt>
                <c:pt idx="627">
                  <c:v>0.10950134693202079</c:v>
                </c:pt>
                <c:pt idx="628">
                  <c:v>0.11069872693212802</c:v>
                </c:pt>
                <c:pt idx="629">
                  <c:v>0.11069872693212802</c:v>
                </c:pt>
                <c:pt idx="630">
                  <c:v>0.11069872693214222</c:v>
                </c:pt>
                <c:pt idx="631">
                  <c:v>0.11058947693224751</c:v>
                </c:pt>
                <c:pt idx="632">
                  <c:v>0.11022372693206263</c:v>
                </c:pt>
                <c:pt idx="633">
                  <c:v>0.10986077170811398</c:v>
                </c:pt>
                <c:pt idx="634">
                  <c:v>0.10964472693208936</c:v>
                </c:pt>
                <c:pt idx="635">
                  <c:v>0.10964472693208936</c:v>
                </c:pt>
                <c:pt idx="636">
                  <c:v>0.10995216693218879</c:v>
                </c:pt>
                <c:pt idx="637">
                  <c:v>0.11029872693220021</c:v>
                </c:pt>
                <c:pt idx="638">
                  <c:v>0.1106003269321576</c:v>
                </c:pt>
                <c:pt idx="639">
                  <c:v>0.11106822693217566</c:v>
                </c:pt>
                <c:pt idx="640">
                  <c:v>0.1116687269321518</c:v>
                </c:pt>
                <c:pt idx="641">
                  <c:v>0.11166872693205222</c:v>
                </c:pt>
                <c:pt idx="642">
                  <c:v>0.11238372693215126</c:v>
                </c:pt>
                <c:pt idx="643">
                  <c:v>0.1132422704103393</c:v>
                </c:pt>
                <c:pt idx="644">
                  <c:v>0.11373784457897795</c:v>
                </c:pt>
                <c:pt idx="645">
                  <c:v>0.1137387269320131</c:v>
                </c:pt>
                <c:pt idx="646">
                  <c:v>0.1137387269320131</c:v>
                </c:pt>
                <c:pt idx="647">
                  <c:v>0.11493592693220479</c:v>
                </c:pt>
                <c:pt idx="648">
                  <c:v>0.11555872693222113</c:v>
                </c:pt>
                <c:pt idx="649">
                  <c:v>0.11555872693222113</c:v>
                </c:pt>
                <c:pt idx="650">
                  <c:v>0.11560725634386415</c:v>
                </c:pt>
                <c:pt idx="651">
                  <c:v>0.1164487269320631</c:v>
                </c:pt>
                <c:pt idx="652">
                  <c:v>0.11644872693182159</c:v>
                </c:pt>
                <c:pt idx="653">
                  <c:v>0.11644872693182159</c:v>
                </c:pt>
                <c:pt idx="654">
                  <c:v>0.11743212693218667</c:v>
                </c:pt>
                <c:pt idx="655">
                  <c:v>0.1191995228504652</c:v>
                </c:pt>
                <c:pt idx="656">
                  <c:v>0.12041872693214373</c:v>
                </c:pt>
                <c:pt idx="657">
                  <c:v>0.12041872693214373</c:v>
                </c:pt>
                <c:pt idx="658">
                  <c:v>0.12041872693214373</c:v>
                </c:pt>
                <c:pt idx="659">
                  <c:v>0.12053592693206394</c:v>
                </c:pt>
                <c:pt idx="660">
                  <c:v>0.12322572693217669</c:v>
                </c:pt>
                <c:pt idx="661">
                  <c:v>0.12322872693209791</c:v>
                </c:pt>
                <c:pt idx="662">
                  <c:v>0.12322872693211225</c:v>
                </c:pt>
                <c:pt idx="663">
                  <c:v>0.12322872693209791</c:v>
                </c:pt>
                <c:pt idx="664">
                  <c:v>0.12322872693209791</c:v>
                </c:pt>
                <c:pt idx="665">
                  <c:v>0.12322872693209791</c:v>
                </c:pt>
                <c:pt idx="666">
                  <c:v>0.12322872693209791</c:v>
                </c:pt>
                <c:pt idx="667">
                  <c:v>0.12322872693215481</c:v>
                </c:pt>
                <c:pt idx="668">
                  <c:v>0.12427372693208864</c:v>
                </c:pt>
                <c:pt idx="669">
                  <c:v>0.12526215550350628</c:v>
                </c:pt>
                <c:pt idx="670">
                  <c:v>0.1275938369320074</c:v>
                </c:pt>
                <c:pt idx="671">
                  <c:v>0.12900376693195867</c:v>
                </c:pt>
                <c:pt idx="672">
                  <c:v>0.12902272693194988</c:v>
                </c:pt>
                <c:pt idx="673">
                  <c:v>0.12902272693194988</c:v>
                </c:pt>
                <c:pt idx="674">
                  <c:v>0.12902272693194988</c:v>
                </c:pt>
                <c:pt idx="675">
                  <c:v>0.12902272693194988</c:v>
                </c:pt>
                <c:pt idx="676">
                  <c:v>0.12902272693194988</c:v>
                </c:pt>
                <c:pt idx="677">
                  <c:v>0.13009672693199548</c:v>
                </c:pt>
                <c:pt idx="678">
                  <c:v>0.13658291297865308</c:v>
                </c:pt>
                <c:pt idx="679">
                  <c:v>0.13586872693214502</c:v>
                </c:pt>
                <c:pt idx="680">
                  <c:v>0.13586872693214502</c:v>
                </c:pt>
                <c:pt idx="681">
                  <c:v>0.13552912693215538</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0.13834872693212241</c:v>
                </c:pt>
                <c:pt idx="690">
                  <c:v>0.13834872693219324</c:v>
                </c:pt>
                <c:pt idx="691">
                  <c:v>0.1385667914481703</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0.14090292693209971</c:v>
                </c:pt>
                <c:pt idx="715">
                  <c:v>0.13902911049360966</c:v>
                </c:pt>
                <c:pt idx="716">
                  <c:v>0.13903272693195837</c:v>
                </c:pt>
                <c:pt idx="717">
                  <c:v>0.13903272693195837</c:v>
                </c:pt>
                <c:pt idx="718">
                  <c:v>0.13903272693195837</c:v>
                </c:pt>
                <c:pt idx="719">
                  <c:v>0.13897525754428841</c:v>
                </c:pt>
                <c:pt idx="720">
                  <c:v>0.13915286693213602</c:v>
                </c:pt>
                <c:pt idx="721">
                  <c:v>0.1391547269321336</c:v>
                </c:pt>
                <c:pt idx="722">
                  <c:v>0.1391547269321336</c:v>
                </c:pt>
                <c:pt idx="723">
                  <c:v>0.13915472693220465</c:v>
                </c:pt>
                <c:pt idx="724">
                  <c:v>0.13915472693211917</c:v>
                </c:pt>
                <c:pt idx="725">
                  <c:v>0.13915472693220465</c:v>
                </c:pt>
                <c:pt idx="726">
                  <c:v>0.13454883693206943</c:v>
                </c:pt>
                <c:pt idx="727">
                  <c:v>0.1299827469320434</c:v>
                </c:pt>
                <c:pt idx="728">
                  <c:v>0.12981872693214314</c:v>
                </c:pt>
                <c:pt idx="729">
                  <c:v>0.12981872693214314</c:v>
                </c:pt>
                <c:pt idx="730">
                  <c:v>0.12981872693214314</c:v>
                </c:pt>
                <c:pt idx="731">
                  <c:v>0.12981872693204366</c:v>
                </c:pt>
                <c:pt idx="732">
                  <c:v>0.12913872693208339</c:v>
                </c:pt>
                <c:pt idx="733">
                  <c:v>0.12725951693204252</c:v>
                </c:pt>
                <c:pt idx="734">
                  <c:v>0.12470472693196678</c:v>
                </c:pt>
                <c:pt idx="735">
                  <c:v>0.12470472693196678</c:v>
                </c:pt>
                <c:pt idx="736">
                  <c:v>0.12470472693196678</c:v>
                </c:pt>
                <c:pt idx="737">
                  <c:v>0.12470472693205212</c:v>
                </c:pt>
                <c:pt idx="738">
                  <c:v>0.12470472693198116</c:v>
                </c:pt>
                <c:pt idx="739">
                  <c:v>0.1247047269319527</c:v>
                </c:pt>
                <c:pt idx="740">
                  <c:v>0.12470472693196678</c:v>
                </c:pt>
                <c:pt idx="741">
                  <c:v>0.12503586693198088</c:v>
                </c:pt>
                <c:pt idx="742">
                  <c:v>0.12649752693184269</c:v>
                </c:pt>
                <c:pt idx="743">
                  <c:v>0.12652872693183767</c:v>
                </c:pt>
                <c:pt idx="744">
                  <c:v>0.1266638289728661</c:v>
                </c:pt>
                <c:pt idx="745">
                  <c:v>0.12672872693205736</c:v>
                </c:pt>
                <c:pt idx="746">
                  <c:v>0.12812872693206137</c:v>
                </c:pt>
                <c:pt idx="747">
                  <c:v>0.12812872693203287</c:v>
                </c:pt>
                <c:pt idx="748">
                  <c:v>0.12812872693203287</c:v>
                </c:pt>
                <c:pt idx="749">
                  <c:v>0.12818702693209616</c:v>
                </c:pt>
                <c:pt idx="750">
                  <c:v>0.12835492693216111</c:v>
                </c:pt>
                <c:pt idx="751">
                  <c:v>0.12790553105587321</c:v>
                </c:pt>
                <c:pt idx="752">
                  <c:v>0.12786872693217788</c:v>
                </c:pt>
                <c:pt idx="753">
                  <c:v>0.12786872693217788</c:v>
                </c:pt>
                <c:pt idx="754">
                  <c:v>0.12783767693213122</c:v>
                </c:pt>
                <c:pt idx="755">
                  <c:v>0.12773372693204968</c:v>
                </c:pt>
                <c:pt idx="756">
                  <c:v>0.12786372693217618</c:v>
                </c:pt>
                <c:pt idx="757">
                  <c:v>0.12786372693224735</c:v>
                </c:pt>
                <c:pt idx="758">
                  <c:v>0.12786372693226156</c:v>
                </c:pt>
                <c:pt idx="759">
                  <c:v>0.12938127693217888</c:v>
                </c:pt>
                <c:pt idx="760">
                  <c:v>0.12966872693218068</c:v>
                </c:pt>
                <c:pt idx="761">
                  <c:v>0.12966872693218068</c:v>
                </c:pt>
                <c:pt idx="762">
                  <c:v>0.12966872693218068</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0.13431714693204821</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0.13073755046137614</c:v>
                </c:pt>
                <c:pt idx="816">
                  <c:v>0.12974432693202712</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0.12689472693190837</c:v>
                </c:pt>
                <c:pt idx="827">
                  <c:v>0.12714376693205037</c:v>
                </c:pt>
                <c:pt idx="828">
                  <c:v>0.12750472693203108</c:v>
                </c:pt>
                <c:pt idx="829">
                  <c:v>0.12750472693203108</c:v>
                </c:pt>
                <c:pt idx="830">
                  <c:v>0.12750472693203108</c:v>
                </c:pt>
                <c:pt idx="831">
                  <c:v>0.12750472693200265</c:v>
                </c:pt>
                <c:pt idx="832">
                  <c:v>0.12750472693204518</c:v>
                </c:pt>
                <c:pt idx="833">
                  <c:v>0.12750472693198819</c:v>
                </c:pt>
                <c:pt idx="834">
                  <c:v>0.12750472693203108</c:v>
                </c:pt>
                <c:pt idx="835">
                  <c:v>0.12750472693203108</c:v>
                </c:pt>
                <c:pt idx="836">
                  <c:v>0.12766530693207301</c:v>
                </c:pt>
                <c:pt idx="837">
                  <c:v>0.12776372693213034</c:v>
                </c:pt>
                <c:pt idx="838">
                  <c:v>0.12776372693215868</c:v>
                </c:pt>
                <c:pt idx="839">
                  <c:v>0.12776372693220139</c:v>
                </c:pt>
                <c:pt idx="840">
                  <c:v>0.12767821146829306</c:v>
                </c:pt>
                <c:pt idx="841">
                  <c:v>0.12742202693195268</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0.12763912693186788</c:v>
                </c:pt>
                <c:pt idx="851">
                  <c:v>0.12767872693193261</c:v>
                </c:pt>
                <c:pt idx="852">
                  <c:v>0.12767872693189017</c:v>
                </c:pt>
                <c:pt idx="853">
                  <c:v>0.12671021693211071</c:v>
                </c:pt>
                <c:pt idx="854">
                  <c:v>0.12587332693222208</c:v>
                </c:pt>
                <c:pt idx="855">
                  <c:v>0.12611712693217214</c:v>
                </c:pt>
                <c:pt idx="856">
                  <c:v>0.12609872693215607</c:v>
                </c:pt>
                <c:pt idx="857">
                  <c:v>0.12033208693189579</c:v>
                </c:pt>
                <c:pt idx="858">
                  <c:v>0.118895646932103</c:v>
                </c:pt>
                <c:pt idx="859">
                  <c:v>0.11560410693199705</c:v>
                </c:pt>
                <c:pt idx="860">
                  <c:v>0.11487040693205586</c:v>
                </c:pt>
                <c:pt idx="861">
                  <c:v>0.11600376693198221</c:v>
                </c:pt>
                <c:pt idx="862">
                  <c:v>0.1146693248703059</c:v>
                </c:pt>
                <c:pt idx="863">
                  <c:v>0.11427797693194466</c:v>
                </c:pt>
                <c:pt idx="864">
                  <c:v>0.1146087269320617</c:v>
                </c:pt>
                <c:pt idx="865">
                  <c:v>0.11438872693189239</c:v>
                </c:pt>
                <c:pt idx="866">
                  <c:v>0.11437132693197327</c:v>
                </c:pt>
                <c:pt idx="867">
                  <c:v>0.11373310693217333</c:v>
                </c:pt>
                <c:pt idx="868">
                  <c:v>0.1129613869320707</c:v>
                </c:pt>
                <c:pt idx="869">
                  <c:v>0.11264272693200909</c:v>
                </c:pt>
                <c:pt idx="870">
                  <c:v>0.11297656693193414</c:v>
                </c:pt>
                <c:pt idx="871">
                  <c:v>0.11333392693197208</c:v>
                </c:pt>
                <c:pt idx="872">
                  <c:v>0.11376191582083096</c:v>
                </c:pt>
                <c:pt idx="873">
                  <c:v>0.11531872693198866</c:v>
                </c:pt>
                <c:pt idx="874">
                  <c:v>0.11531872693208811</c:v>
                </c:pt>
                <c:pt idx="875">
                  <c:v>0.11534594342688829</c:v>
                </c:pt>
                <c:pt idx="876">
                  <c:v>0.11661310693206417</c:v>
                </c:pt>
                <c:pt idx="877">
                  <c:v>0.11834370693209452</c:v>
                </c:pt>
                <c:pt idx="878">
                  <c:v>0.11855872693209336</c:v>
                </c:pt>
                <c:pt idx="879">
                  <c:v>0.11855872693209336</c:v>
                </c:pt>
                <c:pt idx="880">
                  <c:v>0.11855872693200808</c:v>
                </c:pt>
                <c:pt idx="881">
                  <c:v>0.11808044410383911</c:v>
                </c:pt>
                <c:pt idx="882">
                  <c:v>0.11803872693212726</c:v>
                </c:pt>
                <c:pt idx="883">
                  <c:v>0.11803872693212726</c:v>
                </c:pt>
                <c:pt idx="884">
                  <c:v>0.11803872693212726</c:v>
                </c:pt>
                <c:pt idx="885">
                  <c:v>0.11803872693212726</c:v>
                </c:pt>
                <c:pt idx="886">
                  <c:v>0.11803872693215572</c:v>
                </c:pt>
                <c:pt idx="887">
                  <c:v>0.11803872693212726</c:v>
                </c:pt>
                <c:pt idx="888">
                  <c:v>0.11803872693205619</c:v>
                </c:pt>
                <c:pt idx="889">
                  <c:v>0.11732258235373649</c:v>
                </c:pt>
                <c:pt idx="890">
                  <c:v>0.11568765693208152</c:v>
                </c:pt>
                <c:pt idx="891">
                  <c:v>0.11421472693204759</c:v>
                </c:pt>
                <c:pt idx="892">
                  <c:v>0.11422381971554786</c:v>
                </c:pt>
                <c:pt idx="893">
                  <c:v>0.11450872693215797</c:v>
                </c:pt>
                <c:pt idx="894">
                  <c:v>0.114595126932173</c:v>
                </c:pt>
                <c:pt idx="895">
                  <c:v>0.1164004996594768</c:v>
                </c:pt>
                <c:pt idx="896">
                  <c:v>0.11843872693205526</c:v>
                </c:pt>
                <c:pt idx="897">
                  <c:v>0.11971902693218806</c:v>
                </c:pt>
                <c:pt idx="898">
                  <c:v>0.12184362693216155</c:v>
                </c:pt>
                <c:pt idx="899">
                  <c:v>0.12232872693218175</c:v>
                </c:pt>
                <c:pt idx="900">
                  <c:v>0.12232872693218175</c:v>
                </c:pt>
                <c:pt idx="901">
                  <c:v>0.12232872693218175</c:v>
                </c:pt>
                <c:pt idx="902">
                  <c:v>0.12232872693218175</c:v>
                </c:pt>
                <c:pt idx="903">
                  <c:v>0.12232872693218175</c:v>
                </c:pt>
                <c:pt idx="904">
                  <c:v>0.12212596831147968</c:v>
                </c:pt>
                <c:pt idx="905">
                  <c:v>0.1219687269321527</c:v>
                </c:pt>
                <c:pt idx="906">
                  <c:v>0.12196872693218119</c:v>
                </c:pt>
                <c:pt idx="907">
                  <c:v>0.12196872693218119</c:v>
                </c:pt>
                <c:pt idx="908">
                  <c:v>0.12131832693195577</c:v>
                </c:pt>
                <c:pt idx="909">
                  <c:v>0.12100972693205858</c:v>
                </c:pt>
                <c:pt idx="910">
                  <c:v>0.12100872693206099</c:v>
                </c:pt>
                <c:pt idx="911">
                  <c:v>0.12090212899394714</c:v>
                </c:pt>
                <c:pt idx="912">
                  <c:v>0.1199372200827897</c:v>
                </c:pt>
                <c:pt idx="913">
                  <c:v>0.11972272693216744</c:v>
                </c:pt>
                <c:pt idx="914">
                  <c:v>0.11972272693216744</c:v>
                </c:pt>
                <c:pt idx="915">
                  <c:v>0.11896266693217694</c:v>
                </c:pt>
                <c:pt idx="916">
                  <c:v>0.11843062693205308</c:v>
                </c:pt>
                <c:pt idx="917">
                  <c:v>0.11780872693188379</c:v>
                </c:pt>
                <c:pt idx="918">
                  <c:v>0.11780872693188379</c:v>
                </c:pt>
                <c:pt idx="919">
                  <c:v>0.11834812693189178</c:v>
                </c:pt>
                <c:pt idx="920">
                  <c:v>0.11838872693189728</c:v>
                </c:pt>
                <c:pt idx="921">
                  <c:v>0.1183887269320536</c:v>
                </c:pt>
                <c:pt idx="922">
                  <c:v>0.11938051566445998</c:v>
                </c:pt>
                <c:pt idx="923">
                  <c:v>0.12210872693216859</c:v>
                </c:pt>
                <c:pt idx="924">
                  <c:v>0.12210872693216859</c:v>
                </c:pt>
                <c:pt idx="925">
                  <c:v>0.12271942693186592</c:v>
                </c:pt>
                <c:pt idx="926">
                  <c:v>0.12299872693188288</c:v>
                </c:pt>
                <c:pt idx="927">
                  <c:v>0.12299872693188288</c:v>
                </c:pt>
                <c:pt idx="928">
                  <c:v>0.12299872693188288</c:v>
                </c:pt>
                <c:pt idx="929">
                  <c:v>0.12299872693188288</c:v>
                </c:pt>
                <c:pt idx="930">
                  <c:v>0.12299872693208178</c:v>
                </c:pt>
                <c:pt idx="931">
                  <c:v>0.12188872693218411</c:v>
                </c:pt>
                <c:pt idx="932">
                  <c:v>0.12194420693209923</c:v>
                </c:pt>
                <c:pt idx="933">
                  <c:v>0.12210074693206267</c:v>
                </c:pt>
                <c:pt idx="934">
                  <c:v>0.12215872693209928</c:v>
                </c:pt>
                <c:pt idx="935">
                  <c:v>0.12215872693209928</c:v>
                </c:pt>
                <c:pt idx="936">
                  <c:v>0.12186700193194612</c:v>
                </c:pt>
                <c:pt idx="937">
                  <c:v>0.12166372693181449</c:v>
                </c:pt>
                <c:pt idx="938">
                  <c:v>0.12079872693198045</c:v>
                </c:pt>
                <c:pt idx="939">
                  <c:v>0.12035022693204667</c:v>
                </c:pt>
                <c:pt idx="940">
                  <c:v>0.1219132269320512</c:v>
                </c:pt>
                <c:pt idx="941">
                  <c:v>0.12322872693209791</c:v>
                </c:pt>
                <c:pt idx="942">
                  <c:v>0.12320377847852655</c:v>
                </c:pt>
                <c:pt idx="943">
                  <c:v>0.12300872693208491</c:v>
                </c:pt>
                <c:pt idx="944">
                  <c:v>0.12273152693204301</c:v>
                </c:pt>
                <c:pt idx="945">
                  <c:v>0.12239272693206271</c:v>
                </c:pt>
                <c:pt idx="946">
                  <c:v>0.12239272693206271</c:v>
                </c:pt>
                <c:pt idx="947">
                  <c:v>0.12239272693206271</c:v>
                </c:pt>
                <c:pt idx="948">
                  <c:v>0.12239272693206271</c:v>
                </c:pt>
                <c:pt idx="949">
                  <c:v>0.12321381026522719</c:v>
                </c:pt>
                <c:pt idx="950">
                  <c:v>0.12409472693184424</c:v>
                </c:pt>
                <c:pt idx="951">
                  <c:v>0.12409472693184424</c:v>
                </c:pt>
                <c:pt idx="952">
                  <c:v>0.12409472693184424</c:v>
                </c:pt>
                <c:pt idx="953">
                  <c:v>0.12415319693188577</c:v>
                </c:pt>
                <c:pt idx="954">
                  <c:v>0.12429466443215659</c:v>
                </c:pt>
                <c:pt idx="955">
                  <c:v>0.12424872693200963</c:v>
                </c:pt>
                <c:pt idx="956">
                  <c:v>0.12424872693196694</c:v>
                </c:pt>
                <c:pt idx="957">
                  <c:v>0.12483072693218863</c:v>
                </c:pt>
                <c:pt idx="958">
                  <c:v>0.12484872693218572</c:v>
                </c:pt>
                <c:pt idx="959">
                  <c:v>0.12484872693218572</c:v>
                </c:pt>
                <c:pt idx="960">
                  <c:v>0.12517092693215617</c:v>
                </c:pt>
                <c:pt idx="961">
                  <c:v>0.12492666507640163</c:v>
                </c:pt>
                <c:pt idx="962">
                  <c:v>0.12525066693203257</c:v>
                </c:pt>
                <c:pt idx="963">
                  <c:v>0.12577436693219121</c:v>
                </c:pt>
                <c:pt idx="964">
                  <c:v>0.12431306903718564</c:v>
                </c:pt>
                <c:pt idx="965">
                  <c:v>0.12413636693192154</c:v>
                </c:pt>
                <c:pt idx="966">
                  <c:v>0.12414872693190677</c:v>
                </c:pt>
                <c:pt idx="967">
                  <c:v>0.12414872693190677</c:v>
                </c:pt>
                <c:pt idx="968">
                  <c:v>0.1241215869320202</c:v>
                </c:pt>
                <c:pt idx="969">
                  <c:v>0.12379737693204619</c:v>
                </c:pt>
                <c:pt idx="970">
                  <c:v>0.12369872693213352</c:v>
                </c:pt>
                <c:pt idx="971">
                  <c:v>0.12326952693213421</c:v>
                </c:pt>
                <c:pt idx="972">
                  <c:v>0.12311872693204862</c:v>
                </c:pt>
                <c:pt idx="973">
                  <c:v>0.12301872693207372</c:v>
                </c:pt>
                <c:pt idx="974">
                  <c:v>0.12301582693200441</c:v>
                </c:pt>
                <c:pt idx="975">
                  <c:v>0.12238092693209524</c:v>
                </c:pt>
                <c:pt idx="976">
                  <c:v>0.12235872693212002</c:v>
                </c:pt>
                <c:pt idx="977">
                  <c:v>0.12235872693212002</c:v>
                </c:pt>
                <c:pt idx="978">
                  <c:v>0.12235880940639264</c:v>
                </c:pt>
                <c:pt idx="979">
                  <c:v>0.1223700269319751</c:v>
                </c:pt>
                <c:pt idx="980">
                  <c:v>0.12250872693209659</c:v>
                </c:pt>
                <c:pt idx="981">
                  <c:v>0.12250872693202552</c:v>
                </c:pt>
                <c:pt idx="982">
                  <c:v>0.12250872693212511</c:v>
                </c:pt>
                <c:pt idx="983">
                  <c:v>0.12250872693209659</c:v>
                </c:pt>
                <c:pt idx="984">
                  <c:v>0.12223872693209625</c:v>
                </c:pt>
                <c:pt idx="985">
                  <c:v>0.12214872693212454</c:v>
                </c:pt>
                <c:pt idx="986">
                  <c:v>0.12229952693206769</c:v>
                </c:pt>
                <c:pt idx="987">
                  <c:v>0.12272872693202452</c:v>
                </c:pt>
                <c:pt idx="988">
                  <c:v>0.12272872693202452</c:v>
                </c:pt>
                <c:pt idx="989">
                  <c:v>0.12272872693210986</c:v>
                </c:pt>
                <c:pt idx="990">
                  <c:v>0.12281872693205292</c:v>
                </c:pt>
                <c:pt idx="991">
                  <c:v>0.12281872693195355</c:v>
                </c:pt>
                <c:pt idx="992">
                  <c:v>0.12281872693193942</c:v>
                </c:pt>
                <c:pt idx="993">
                  <c:v>0.12281872693195355</c:v>
                </c:pt>
                <c:pt idx="994">
                  <c:v>0.12281872693195355</c:v>
                </c:pt>
                <c:pt idx="995">
                  <c:v>0.12352457693228332</c:v>
                </c:pt>
                <c:pt idx="996">
                  <c:v>0.12390372693226961</c:v>
                </c:pt>
                <c:pt idx="997">
                  <c:v>0.12390372693226961</c:v>
                </c:pt>
                <c:pt idx="998">
                  <c:v>0.12388307693220224</c:v>
                </c:pt>
                <c:pt idx="999">
                  <c:v>0.12374372693206244</c:v>
                </c:pt>
                <c:pt idx="1000">
                  <c:v>0.12337872693207441</c:v>
                </c:pt>
                <c:pt idx="1001">
                  <c:v>0.12337872693200326</c:v>
                </c:pt>
                <c:pt idx="1002">
                  <c:v>0.12337872693200326</c:v>
                </c:pt>
                <c:pt idx="1003">
                  <c:v>0.12337872693200326</c:v>
                </c:pt>
                <c:pt idx="1004">
                  <c:v>0.12337872693200326</c:v>
                </c:pt>
                <c:pt idx="1005">
                  <c:v>0.12337872693204589</c:v>
                </c:pt>
                <c:pt idx="1006">
                  <c:v>0.12337872693207441</c:v>
                </c:pt>
                <c:pt idx="1007">
                  <c:v>0.12337872693200326</c:v>
                </c:pt>
                <c:pt idx="1008">
                  <c:v>0.12337872693207441</c:v>
                </c:pt>
                <c:pt idx="1009">
                  <c:v>0.12366872693205283</c:v>
                </c:pt>
                <c:pt idx="1010">
                  <c:v>0.12366872693212388</c:v>
                </c:pt>
                <c:pt idx="1011">
                  <c:v>0.12366872693212388</c:v>
                </c:pt>
                <c:pt idx="1012">
                  <c:v>0.12366872693205283</c:v>
                </c:pt>
                <c:pt idx="1013">
                  <c:v>0.12366872693212388</c:v>
                </c:pt>
                <c:pt idx="1014">
                  <c:v>0.12366872693212388</c:v>
                </c:pt>
                <c:pt idx="1015">
                  <c:v>0.12366872693212388</c:v>
                </c:pt>
                <c:pt idx="1016">
                  <c:v>0.12375552693202981</c:v>
                </c:pt>
                <c:pt idx="1017">
                  <c:v>0.12239872693221818</c:v>
                </c:pt>
                <c:pt idx="1018">
                  <c:v>0.12239872693223239</c:v>
                </c:pt>
                <c:pt idx="1019">
                  <c:v>0.12239872693223239</c:v>
                </c:pt>
                <c:pt idx="1020">
                  <c:v>0.12239872693223239</c:v>
                </c:pt>
                <c:pt idx="1021">
                  <c:v>0.12239872693223239</c:v>
                </c:pt>
                <c:pt idx="1022">
                  <c:v>0.12239872693223239</c:v>
                </c:pt>
                <c:pt idx="1023">
                  <c:v>0.12239872693223239</c:v>
                </c:pt>
                <c:pt idx="1024">
                  <c:v>0.122334372093448</c:v>
                </c:pt>
                <c:pt idx="1025">
                  <c:v>0.12232872693202523</c:v>
                </c:pt>
                <c:pt idx="1026">
                  <c:v>0.12232872693218175</c:v>
                </c:pt>
                <c:pt idx="1027">
                  <c:v>0.12175452693217909</c:v>
                </c:pt>
                <c:pt idx="1028">
                  <c:v>0.12174872693216802</c:v>
                </c:pt>
                <c:pt idx="1029">
                  <c:v>0.12174872693216802</c:v>
                </c:pt>
                <c:pt idx="1030">
                  <c:v>0.12174872693216802</c:v>
                </c:pt>
                <c:pt idx="1031">
                  <c:v>0.12161852693219546</c:v>
                </c:pt>
                <c:pt idx="1032">
                  <c:v>0.12160872693218061</c:v>
                </c:pt>
                <c:pt idx="1033">
                  <c:v>0.12155832693218827</c:v>
                </c:pt>
                <c:pt idx="1034">
                  <c:v>0.12117039359870307</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0.1224237269318567</c:v>
                </c:pt>
                <c:pt idx="1044">
                  <c:v>0.1222626769319677</c:v>
                </c:pt>
                <c:pt idx="1045">
                  <c:v>0.12207872693205975</c:v>
                </c:pt>
                <c:pt idx="1046">
                  <c:v>0.12207872693205975</c:v>
                </c:pt>
                <c:pt idx="1047">
                  <c:v>0.1220787269320881</c:v>
                </c:pt>
                <c:pt idx="1048">
                  <c:v>0.12200592693200472</c:v>
                </c:pt>
                <c:pt idx="1049">
                  <c:v>0.12193872693200104</c:v>
                </c:pt>
                <c:pt idx="1050">
                  <c:v>0.12193872693207208</c:v>
                </c:pt>
                <c:pt idx="1051">
                  <c:v>0.12193872693207208</c:v>
                </c:pt>
                <c:pt idx="1052">
                  <c:v>0.12193872693200104</c:v>
                </c:pt>
                <c:pt idx="1053">
                  <c:v>0.12193872693201524</c:v>
                </c:pt>
                <c:pt idx="1054">
                  <c:v>0.12193872693200104</c:v>
                </c:pt>
                <c:pt idx="1055">
                  <c:v>0.12193872693200104</c:v>
                </c:pt>
                <c:pt idx="1056">
                  <c:v>0.12088920693183526</c:v>
                </c:pt>
                <c:pt idx="1057">
                  <c:v>0.12076872693182868</c:v>
                </c:pt>
                <c:pt idx="1058">
                  <c:v>0.12066596831138562</c:v>
                </c:pt>
                <c:pt idx="1059">
                  <c:v>0.11984472693204402</c:v>
                </c:pt>
                <c:pt idx="1060">
                  <c:v>0.11984472693188779</c:v>
                </c:pt>
                <c:pt idx="1061">
                  <c:v>0.11984472693188779</c:v>
                </c:pt>
                <c:pt idx="1062">
                  <c:v>0.11984472693188779</c:v>
                </c:pt>
                <c:pt idx="1063">
                  <c:v>0.11984472693188779</c:v>
                </c:pt>
                <c:pt idx="1064">
                  <c:v>0.11984472693188779</c:v>
                </c:pt>
                <c:pt idx="1065">
                  <c:v>0.11984472693190208</c:v>
                </c:pt>
                <c:pt idx="1066">
                  <c:v>0.11984472693188779</c:v>
                </c:pt>
                <c:pt idx="1067">
                  <c:v>0.11984472693194465</c:v>
                </c:pt>
                <c:pt idx="1068">
                  <c:v>0.1182075035277137</c:v>
                </c:pt>
                <c:pt idx="1069">
                  <c:v>0.1174387269320647</c:v>
                </c:pt>
                <c:pt idx="1070">
                  <c:v>0.1174387269320647</c:v>
                </c:pt>
                <c:pt idx="1071">
                  <c:v>0.1174387269320647</c:v>
                </c:pt>
                <c:pt idx="1072">
                  <c:v>0.11707104693215359</c:v>
                </c:pt>
                <c:pt idx="1073">
                  <c:v>0.11647866693201082</c:v>
                </c:pt>
                <c:pt idx="1074">
                  <c:v>0.1150062869321575</c:v>
                </c:pt>
                <c:pt idx="1075">
                  <c:v>0.11447872693221961</c:v>
                </c:pt>
                <c:pt idx="1076">
                  <c:v>0.11447872693214833</c:v>
                </c:pt>
                <c:pt idx="1077">
                  <c:v>0.11447872693207728</c:v>
                </c:pt>
                <c:pt idx="1078">
                  <c:v>0.11447872693221961</c:v>
                </c:pt>
                <c:pt idx="1079">
                  <c:v>0.1140039269322132</c:v>
                </c:pt>
                <c:pt idx="1080">
                  <c:v>0.11274932693196149</c:v>
                </c:pt>
                <c:pt idx="1081">
                  <c:v>0.11254872693197626</c:v>
                </c:pt>
                <c:pt idx="1082">
                  <c:v>0.11254872693197626</c:v>
                </c:pt>
                <c:pt idx="1083">
                  <c:v>0.11254872693197626</c:v>
                </c:pt>
                <c:pt idx="1084">
                  <c:v>0.11291996693201155</c:v>
                </c:pt>
                <c:pt idx="1085">
                  <c:v>0.11305872693202446</c:v>
                </c:pt>
                <c:pt idx="1086">
                  <c:v>0.11393872693217592</c:v>
                </c:pt>
                <c:pt idx="1087">
                  <c:v>0.11388272693220362</c:v>
                </c:pt>
                <c:pt idx="1088">
                  <c:v>0.11385872693219311</c:v>
                </c:pt>
                <c:pt idx="1089">
                  <c:v>0.11385872693222154</c:v>
                </c:pt>
                <c:pt idx="1090">
                  <c:v>0.11383608693203955</c:v>
                </c:pt>
                <c:pt idx="1091">
                  <c:v>0.11348872693199052</c:v>
                </c:pt>
                <c:pt idx="1092">
                  <c:v>0.11348872693199052</c:v>
                </c:pt>
                <c:pt idx="1093">
                  <c:v>0.11348872693199052</c:v>
                </c:pt>
                <c:pt idx="1094">
                  <c:v>0.11348872693206147</c:v>
                </c:pt>
                <c:pt idx="1095">
                  <c:v>0.11348872693213252</c:v>
                </c:pt>
                <c:pt idx="1096">
                  <c:v>0.11348872693199052</c:v>
                </c:pt>
                <c:pt idx="1097">
                  <c:v>0.11319796693221928</c:v>
                </c:pt>
                <c:pt idx="1098">
                  <c:v>0.1130927269321946</c:v>
                </c:pt>
                <c:pt idx="1099">
                  <c:v>0.1130927269321946</c:v>
                </c:pt>
                <c:pt idx="1100">
                  <c:v>0.1130927269321946</c:v>
                </c:pt>
                <c:pt idx="1101">
                  <c:v>0.1130927269321946</c:v>
                </c:pt>
                <c:pt idx="1102">
                  <c:v>0.11282712276529602</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0.11031913930317203</c:v>
                </c:pt>
                <c:pt idx="1111">
                  <c:v>0.10999872693206222</c:v>
                </c:pt>
                <c:pt idx="1112">
                  <c:v>0.10999872693204804</c:v>
                </c:pt>
                <c:pt idx="1113">
                  <c:v>0.10999872693201977</c:v>
                </c:pt>
                <c:pt idx="1114">
                  <c:v>0.10999872693201977</c:v>
                </c:pt>
                <c:pt idx="1115">
                  <c:v>0.10999872693201977</c:v>
                </c:pt>
                <c:pt idx="1116">
                  <c:v>0.10999872693199131</c:v>
                </c:pt>
                <c:pt idx="1117">
                  <c:v>0.10999872693201977</c:v>
                </c:pt>
                <c:pt idx="1118">
                  <c:v>0.10999872693201977</c:v>
                </c:pt>
                <c:pt idx="1119">
                  <c:v>0.10999872693201977</c:v>
                </c:pt>
                <c:pt idx="1120">
                  <c:v>0.10999872693201977</c:v>
                </c:pt>
                <c:pt idx="1121">
                  <c:v>0.10999872693210497</c:v>
                </c:pt>
                <c:pt idx="1122">
                  <c:v>0.10999872693197713</c:v>
                </c:pt>
                <c:pt idx="1123">
                  <c:v>0.10998392693197463</c:v>
                </c:pt>
                <c:pt idx="1124">
                  <c:v>0.10995872693192167</c:v>
                </c:pt>
                <c:pt idx="1125">
                  <c:v>0.10995872693192167</c:v>
                </c:pt>
                <c:pt idx="1126">
                  <c:v>0.10995872693192167</c:v>
                </c:pt>
                <c:pt idx="1127">
                  <c:v>0.10995872693192167</c:v>
                </c:pt>
                <c:pt idx="1128">
                  <c:v>0.10995872693206366</c:v>
                </c:pt>
                <c:pt idx="1129">
                  <c:v>0.10939272693212863</c:v>
                </c:pt>
                <c:pt idx="1130">
                  <c:v>0.10939272693204327</c:v>
                </c:pt>
                <c:pt idx="1131">
                  <c:v>0.10823835693194911</c:v>
                </c:pt>
                <c:pt idx="1132">
                  <c:v>0.10801962693199148</c:v>
                </c:pt>
                <c:pt idx="1133">
                  <c:v>0.10896872693207629</c:v>
                </c:pt>
                <c:pt idx="1134">
                  <c:v>0.1089687269321048</c:v>
                </c:pt>
                <c:pt idx="1135">
                  <c:v>0.10880482693224293</c:v>
                </c:pt>
                <c:pt idx="1136">
                  <c:v>0.10863872693209964</c:v>
                </c:pt>
                <c:pt idx="1137">
                  <c:v>0.10790872693205257</c:v>
                </c:pt>
                <c:pt idx="1138">
                  <c:v>0.1077935269320707</c:v>
                </c:pt>
                <c:pt idx="1139">
                  <c:v>0.10677432693209712</c:v>
                </c:pt>
                <c:pt idx="1140">
                  <c:v>0.10460408693195709</c:v>
                </c:pt>
                <c:pt idx="1141">
                  <c:v>0.10375472693188242</c:v>
                </c:pt>
                <c:pt idx="1142">
                  <c:v>0.10351272693186797</c:v>
                </c:pt>
                <c:pt idx="1143">
                  <c:v>0.10292872693202072</c:v>
                </c:pt>
                <c:pt idx="1144">
                  <c:v>0.10231252693215256</c:v>
                </c:pt>
                <c:pt idx="1145">
                  <c:v>0.10183872693215792</c:v>
                </c:pt>
                <c:pt idx="1146">
                  <c:v>0.10738872693204371</c:v>
                </c:pt>
                <c:pt idx="1147">
                  <c:v>0.10738872693208645</c:v>
                </c:pt>
                <c:pt idx="1148">
                  <c:v>0.10707552693209277</c:v>
                </c:pt>
                <c:pt idx="1149">
                  <c:v>0.10702872693208594</c:v>
                </c:pt>
                <c:pt idx="1150">
                  <c:v>0.10702872693208594</c:v>
                </c:pt>
                <c:pt idx="1151">
                  <c:v>0.10702872693212855</c:v>
                </c:pt>
                <c:pt idx="1152">
                  <c:v>0.10631872693200252</c:v>
                </c:pt>
                <c:pt idx="1153">
                  <c:v>0.10631872693207356</c:v>
                </c:pt>
                <c:pt idx="1154">
                  <c:v>0.10631872693207356</c:v>
                </c:pt>
                <c:pt idx="1155">
                  <c:v>0.10631872693207356</c:v>
                </c:pt>
                <c:pt idx="1156">
                  <c:v>0.10631872693207356</c:v>
                </c:pt>
                <c:pt idx="1157">
                  <c:v>0.10631872693207356</c:v>
                </c:pt>
                <c:pt idx="1158">
                  <c:v>0.10631872693203102</c:v>
                </c:pt>
                <c:pt idx="1159">
                  <c:v>0.10631872693201672</c:v>
                </c:pt>
                <c:pt idx="1160">
                  <c:v>0.10631872693200252</c:v>
                </c:pt>
                <c:pt idx="1161">
                  <c:v>0.10631872693207356</c:v>
                </c:pt>
                <c:pt idx="1162">
                  <c:v>0.10631872693207356</c:v>
                </c:pt>
                <c:pt idx="1163">
                  <c:v>0.10631872693207356</c:v>
                </c:pt>
                <c:pt idx="1164">
                  <c:v>0.10631872693207356</c:v>
                </c:pt>
                <c:pt idx="1165">
                  <c:v>0.10631872693203102</c:v>
                </c:pt>
                <c:pt idx="1166">
                  <c:v>0.10634422693206602</c:v>
                </c:pt>
                <c:pt idx="1167">
                  <c:v>0.10840569662900634</c:v>
                </c:pt>
                <c:pt idx="1168">
                  <c:v>0.10934872693202639</c:v>
                </c:pt>
                <c:pt idx="1169">
                  <c:v>0.10950102693222179</c:v>
                </c:pt>
                <c:pt idx="1170">
                  <c:v>0.10980472693228222</c:v>
                </c:pt>
                <c:pt idx="1171">
                  <c:v>0.10980472693219678</c:v>
                </c:pt>
                <c:pt idx="1172">
                  <c:v>0.10980472693228222</c:v>
                </c:pt>
                <c:pt idx="1173">
                  <c:v>0.10980472693228222</c:v>
                </c:pt>
                <c:pt idx="1174">
                  <c:v>0.10980472693228222</c:v>
                </c:pt>
                <c:pt idx="1175">
                  <c:v>0.10980472693214008</c:v>
                </c:pt>
                <c:pt idx="1176">
                  <c:v>0.1085887269319558</c:v>
                </c:pt>
                <c:pt idx="1177">
                  <c:v>0.10624517374064649</c:v>
                </c:pt>
                <c:pt idx="1178">
                  <c:v>0.10453752693206297</c:v>
                </c:pt>
                <c:pt idx="1179">
                  <c:v>0.10447872693205799</c:v>
                </c:pt>
                <c:pt idx="1180">
                  <c:v>0.10447872693205799</c:v>
                </c:pt>
                <c:pt idx="1181">
                  <c:v>0.10447872693205799</c:v>
                </c:pt>
                <c:pt idx="1182">
                  <c:v>0.10447872693205799</c:v>
                </c:pt>
                <c:pt idx="1183">
                  <c:v>0.10447872693205799</c:v>
                </c:pt>
                <c:pt idx="1184">
                  <c:v>0.10427482693197045</c:v>
                </c:pt>
                <c:pt idx="1185">
                  <c:v>0.10395767693211162</c:v>
                </c:pt>
                <c:pt idx="1186">
                  <c:v>0.1038687269320917</c:v>
                </c:pt>
                <c:pt idx="1187">
                  <c:v>0.1038687269320917</c:v>
                </c:pt>
                <c:pt idx="1188">
                  <c:v>0.10386872693206328</c:v>
                </c:pt>
                <c:pt idx="1189">
                  <c:v>0.10386872693202066</c:v>
                </c:pt>
                <c:pt idx="1190">
                  <c:v>0.10384505346262088</c:v>
                </c:pt>
                <c:pt idx="1191">
                  <c:v>0.10411297693191575</c:v>
                </c:pt>
                <c:pt idx="1192">
                  <c:v>0.10412542693225668</c:v>
                </c:pt>
                <c:pt idx="1193">
                  <c:v>0.10395872693224817</c:v>
                </c:pt>
                <c:pt idx="1194">
                  <c:v>0.10395872693213452</c:v>
                </c:pt>
                <c:pt idx="1195">
                  <c:v>0.10488372693205862</c:v>
                </c:pt>
                <c:pt idx="1196">
                  <c:v>0.10497352693194288</c:v>
                </c:pt>
                <c:pt idx="1197">
                  <c:v>0.10582872693230172</c:v>
                </c:pt>
                <c:pt idx="1198">
                  <c:v>0.10582872693230172</c:v>
                </c:pt>
                <c:pt idx="1199">
                  <c:v>0.10582872693230172</c:v>
                </c:pt>
                <c:pt idx="1200">
                  <c:v>0.1058287269322877</c:v>
                </c:pt>
                <c:pt idx="1201">
                  <c:v>0.10582872693230172</c:v>
                </c:pt>
                <c:pt idx="1202">
                  <c:v>0.10582872693211715</c:v>
                </c:pt>
                <c:pt idx="1203">
                  <c:v>0.10582872693230172</c:v>
                </c:pt>
                <c:pt idx="1204">
                  <c:v>0.10582872693230172</c:v>
                </c:pt>
                <c:pt idx="1205">
                  <c:v>0.10558022693217607</c:v>
                </c:pt>
                <c:pt idx="1206">
                  <c:v>0.105478726932205</c:v>
                </c:pt>
                <c:pt idx="1207">
                  <c:v>0.105478726932205</c:v>
                </c:pt>
                <c:pt idx="1208">
                  <c:v>0.105478726932205</c:v>
                </c:pt>
                <c:pt idx="1209">
                  <c:v>0.10547872693219069</c:v>
                </c:pt>
                <c:pt idx="1210">
                  <c:v>0.10019872693197861</c:v>
                </c:pt>
                <c:pt idx="1211">
                  <c:v>0.10019872693206366</c:v>
                </c:pt>
                <c:pt idx="1212">
                  <c:v>0.10019872693202116</c:v>
                </c:pt>
                <c:pt idx="1213">
                  <c:v>0.10016932693196169</c:v>
                </c:pt>
                <c:pt idx="1214">
                  <c:v>0.10078536693198722</c:v>
                </c:pt>
                <c:pt idx="1215">
                  <c:v>0.10082472693198982</c:v>
                </c:pt>
                <c:pt idx="1216">
                  <c:v>0.10082472693197556</c:v>
                </c:pt>
                <c:pt idx="1217">
                  <c:v>0.10035478693211541</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9.9818726932014143E-2</c:v>
                </c:pt>
                <c:pt idx="1226">
                  <c:v>9.9818726932170448E-2</c:v>
                </c:pt>
                <c:pt idx="1227">
                  <c:v>9.9818726932170448E-2</c:v>
                </c:pt>
                <c:pt idx="1228">
                  <c:v>0.1001672269319871</c:v>
                </c:pt>
                <c:pt idx="1229">
                  <c:v>0.1002087269319675</c:v>
                </c:pt>
                <c:pt idx="1230">
                  <c:v>0.10004291060559456</c:v>
                </c:pt>
                <c:pt idx="1231">
                  <c:v>9.9908726932014247E-2</c:v>
                </c:pt>
                <c:pt idx="1232">
                  <c:v>9.9908726932014247E-2</c:v>
                </c:pt>
                <c:pt idx="1233">
                  <c:v>0.10092872693205379</c:v>
                </c:pt>
                <c:pt idx="1234">
                  <c:v>0.10111112693211073</c:v>
                </c:pt>
                <c:pt idx="1235">
                  <c:v>0.10289702693231106</c:v>
                </c:pt>
                <c:pt idx="1236">
                  <c:v>0.10330872693229766</c:v>
                </c:pt>
                <c:pt idx="1237">
                  <c:v>0.10330872693229766</c:v>
                </c:pt>
                <c:pt idx="1238">
                  <c:v>0.10330872693228359</c:v>
                </c:pt>
                <c:pt idx="1239">
                  <c:v>0.10330872693228359</c:v>
                </c:pt>
                <c:pt idx="1240">
                  <c:v>0.102935926932105</c:v>
                </c:pt>
                <c:pt idx="1241">
                  <c:v>0.10305272693213413</c:v>
                </c:pt>
                <c:pt idx="1242">
                  <c:v>0.10305272693210565</c:v>
                </c:pt>
                <c:pt idx="1243">
                  <c:v>0.10305272693210565</c:v>
                </c:pt>
                <c:pt idx="1244">
                  <c:v>0.10305272693210565</c:v>
                </c:pt>
                <c:pt idx="1245">
                  <c:v>0.10305272693214819</c:v>
                </c:pt>
                <c:pt idx="1246">
                  <c:v>0.10305272693210565</c:v>
                </c:pt>
                <c:pt idx="1247">
                  <c:v>0.10254616693211471</c:v>
                </c:pt>
                <c:pt idx="1248">
                  <c:v>0.10039306903721019</c:v>
                </c:pt>
                <c:pt idx="1249">
                  <c:v>0.1003887269318966</c:v>
                </c:pt>
                <c:pt idx="1250">
                  <c:v>0.1003887269318966</c:v>
                </c:pt>
                <c:pt idx="1251">
                  <c:v>0.100388726931911</c:v>
                </c:pt>
                <c:pt idx="1252">
                  <c:v>0.1003887269318966</c:v>
                </c:pt>
                <c:pt idx="1253">
                  <c:v>0.1003887269318966</c:v>
                </c:pt>
                <c:pt idx="1254">
                  <c:v>0.10032512693196358</c:v>
                </c:pt>
                <c:pt idx="1255">
                  <c:v>9.9858726932183228E-2</c:v>
                </c:pt>
                <c:pt idx="1256">
                  <c:v>9.9858726932083863E-2</c:v>
                </c:pt>
                <c:pt idx="1257">
                  <c:v>9.928372693208587E-2</c:v>
                </c:pt>
                <c:pt idx="1258">
                  <c:v>9.9283726932156924E-2</c:v>
                </c:pt>
                <c:pt idx="1259">
                  <c:v>9.9283726932156924E-2</c:v>
                </c:pt>
                <c:pt idx="1260">
                  <c:v>9.9283726932156924E-2</c:v>
                </c:pt>
                <c:pt idx="1261">
                  <c:v>9.9091126932052256E-2</c:v>
                </c:pt>
                <c:pt idx="1262">
                  <c:v>9.874872693207265E-2</c:v>
                </c:pt>
                <c:pt idx="1263">
                  <c:v>9.8748726932143524E-2</c:v>
                </c:pt>
                <c:pt idx="1264">
                  <c:v>9.874872693207265E-2</c:v>
                </c:pt>
                <c:pt idx="1265">
                  <c:v>9.8748726932086792E-2</c:v>
                </c:pt>
                <c:pt idx="1266">
                  <c:v>9.8748726932143524E-2</c:v>
                </c:pt>
                <c:pt idx="1267">
                  <c:v>9.8745726932094352E-2</c:v>
                </c:pt>
                <c:pt idx="1268">
                  <c:v>9.8274906931991035E-2</c:v>
                </c:pt>
                <c:pt idx="1269">
                  <c:v>9.7224060265517706E-2</c:v>
                </c:pt>
                <c:pt idx="1270">
                  <c:v>9.7198726932191434E-2</c:v>
                </c:pt>
                <c:pt idx="1271">
                  <c:v>9.7198726932191434E-2</c:v>
                </c:pt>
                <c:pt idx="1272">
                  <c:v>9.7198726932191434E-2</c:v>
                </c:pt>
                <c:pt idx="1273">
                  <c:v>9.7198726932163013E-2</c:v>
                </c:pt>
                <c:pt idx="1274">
                  <c:v>9.477472693203047E-2</c:v>
                </c:pt>
                <c:pt idx="1275">
                  <c:v>9.4774726932016259E-2</c:v>
                </c:pt>
                <c:pt idx="1276">
                  <c:v>9.5264432195108592E-2</c:v>
                </c:pt>
                <c:pt idx="1277">
                  <c:v>9.880942693200738E-2</c:v>
                </c:pt>
                <c:pt idx="1278">
                  <c:v>9.9558726932002892E-2</c:v>
                </c:pt>
                <c:pt idx="1279">
                  <c:v>9.9558726932002892E-2</c:v>
                </c:pt>
                <c:pt idx="1280">
                  <c:v>9.9558726932002892E-2</c:v>
                </c:pt>
                <c:pt idx="1281">
                  <c:v>9.9558726932002892E-2</c:v>
                </c:pt>
                <c:pt idx="1282">
                  <c:v>9.9558726932017103E-2</c:v>
                </c:pt>
                <c:pt idx="1283">
                  <c:v>9.9808726932053712E-2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9.9808726932053712E-2</c:v>
                </c:pt>
                <c:pt idx="1293">
                  <c:v>9.9808726931968295E-2</c:v>
                </c:pt>
                <c:pt idx="1294">
                  <c:v>9.9808726931968295E-2</c:v>
                </c:pt>
                <c:pt idx="1295">
                  <c:v>9.9808726931968295E-2</c:v>
                </c:pt>
                <c:pt idx="1296">
                  <c:v>9.9808726931968295E-2</c:v>
                </c:pt>
                <c:pt idx="1297">
                  <c:v>9.9808726931968295E-2</c:v>
                </c:pt>
                <c:pt idx="1298">
                  <c:v>9.9922126932043179E-2</c:v>
                </c:pt>
                <c:pt idx="1299">
                  <c:v>9.9988726932039668E-2</c:v>
                </c:pt>
                <c:pt idx="1300">
                  <c:v>9.9988726932053865E-2</c:v>
                </c:pt>
                <c:pt idx="1301">
                  <c:v>9.7218726932069927E-2</c:v>
                </c:pt>
                <c:pt idx="1302">
                  <c:v>9.7218726931913482E-2</c:v>
                </c:pt>
                <c:pt idx="1303">
                  <c:v>9.7218726931913482E-2</c:v>
                </c:pt>
                <c:pt idx="1304">
                  <c:v>9.7218726931913482E-2</c:v>
                </c:pt>
                <c:pt idx="1305">
                  <c:v>9.5432376932009927E-2</c:v>
                </c:pt>
                <c:pt idx="1306">
                  <c:v>9.2187826932090045E-2</c:v>
                </c:pt>
                <c:pt idx="1307">
                  <c:v>9.1832926932127648E-2</c:v>
                </c:pt>
                <c:pt idx="1308">
                  <c:v>9.1947372765432342E-2</c:v>
                </c:pt>
                <c:pt idx="1309">
                  <c:v>9.1918726931964984E-2</c:v>
                </c:pt>
                <c:pt idx="1310">
                  <c:v>9.2978726932088279E-2</c:v>
                </c:pt>
                <c:pt idx="1311">
                  <c:v>9.3719876932169766E-2</c:v>
                </c:pt>
                <c:pt idx="1312">
                  <c:v>9.5408726932007012E-2</c:v>
                </c:pt>
                <c:pt idx="1313">
                  <c:v>9.5131216931832782E-2</c:v>
                </c:pt>
                <c:pt idx="1314">
                  <c:v>9.4934726931811236E-2</c:v>
                </c:pt>
                <c:pt idx="1315">
                  <c:v>9.4934726931825267E-2</c:v>
                </c:pt>
                <c:pt idx="1316">
                  <c:v>9.4934726931811236E-2</c:v>
                </c:pt>
                <c:pt idx="1317">
                  <c:v>9.5726486931951668E-2</c:v>
                </c:pt>
                <c:pt idx="1318">
                  <c:v>9.7598726932105251E-2</c:v>
                </c:pt>
                <c:pt idx="1319">
                  <c:v>9.7578726931971005E-2</c:v>
                </c:pt>
                <c:pt idx="1320">
                  <c:v>9.7578726931914161E-2</c:v>
                </c:pt>
                <c:pt idx="1321">
                  <c:v>9.7578726931971005E-2</c:v>
                </c:pt>
                <c:pt idx="1322">
                  <c:v>9.7668379993237631E-2</c:v>
                </c:pt>
                <c:pt idx="1323">
                  <c:v>9.7828726932036245E-2</c:v>
                </c:pt>
                <c:pt idx="1324">
                  <c:v>9.7775926932058707E-2</c:v>
                </c:pt>
                <c:pt idx="1325">
                  <c:v>9.7388726932010131E-2</c:v>
                </c:pt>
                <c:pt idx="1326">
                  <c:v>9.7388726932024258E-2</c:v>
                </c:pt>
                <c:pt idx="1327">
                  <c:v>9.7388726932081199E-2</c:v>
                </c:pt>
                <c:pt idx="1328">
                  <c:v>9.7388726932038483E-2</c:v>
                </c:pt>
                <c:pt idx="1329">
                  <c:v>9.7373726932033819E-2</c:v>
                </c:pt>
                <c:pt idx="1330">
                  <c:v>9.7125226931936523E-2</c:v>
                </c:pt>
                <c:pt idx="1331">
                  <c:v>9.7150276932083598E-2</c:v>
                </c:pt>
                <c:pt idx="1332">
                  <c:v>9.8368726931965966E-2</c:v>
                </c:pt>
                <c:pt idx="1333">
                  <c:v>9.8368726931965966E-2</c:v>
                </c:pt>
                <c:pt idx="1334">
                  <c:v>9.8368726932108075E-2</c:v>
                </c:pt>
                <c:pt idx="1335">
                  <c:v>9.6908726932056752E-2</c:v>
                </c:pt>
                <c:pt idx="1336">
                  <c:v>9.6908726932127709E-2</c:v>
                </c:pt>
                <c:pt idx="1337">
                  <c:v>9.6908726932127709E-2</c:v>
                </c:pt>
                <c:pt idx="1338">
                  <c:v>9.6908726932127709E-2</c:v>
                </c:pt>
                <c:pt idx="1339">
                  <c:v>9.5839086932287043E-2</c:v>
                </c:pt>
                <c:pt idx="1340">
                  <c:v>9.5388726932299064E-2</c:v>
                </c:pt>
                <c:pt idx="1341">
                  <c:v>9.5179884826791239E-2</c:v>
                </c:pt>
                <c:pt idx="1342">
                  <c:v>9.4768726931960243E-2</c:v>
                </c:pt>
                <c:pt idx="1343">
                  <c:v>9.476872693208821E-2</c:v>
                </c:pt>
                <c:pt idx="1344">
                  <c:v>9.4768726931988553E-2</c:v>
                </c:pt>
                <c:pt idx="1345">
                  <c:v>9.4768726931960243E-2</c:v>
                </c:pt>
                <c:pt idx="1346">
                  <c:v>9.4576226931991525E-2</c:v>
                </c:pt>
                <c:pt idx="1347">
                  <c:v>9.4518726931966168E-2</c:v>
                </c:pt>
                <c:pt idx="1348">
                  <c:v>9.4518726931994507E-2</c:v>
                </c:pt>
                <c:pt idx="1349">
                  <c:v>9.4518726931994507E-2</c:v>
                </c:pt>
                <c:pt idx="1350">
                  <c:v>9.4518726931994507E-2</c:v>
                </c:pt>
                <c:pt idx="1351">
                  <c:v>9.4518726932023067E-2</c:v>
                </c:pt>
                <c:pt idx="1352">
                  <c:v>9.4518726932037223E-2</c:v>
                </c:pt>
                <c:pt idx="1353">
                  <c:v>9.4518726931994507E-2</c:v>
                </c:pt>
                <c:pt idx="1354">
                  <c:v>9.4518726931951833E-2</c:v>
                </c:pt>
                <c:pt idx="1355">
                  <c:v>9.4518726931994507E-2</c:v>
                </c:pt>
                <c:pt idx="1356">
                  <c:v>9.290962693192735E-2</c:v>
                </c:pt>
                <c:pt idx="1357">
                  <c:v>9.0785476931955628E-2</c:v>
                </c:pt>
                <c:pt idx="1358">
                  <c:v>8.8878376932015724E-2</c:v>
                </c:pt>
                <c:pt idx="1359">
                  <c:v>8.8738726932135165E-2</c:v>
                </c:pt>
                <c:pt idx="1360">
                  <c:v>8.8738726932092768E-2</c:v>
                </c:pt>
                <c:pt idx="1361">
                  <c:v>8.8738726932035744E-2</c:v>
                </c:pt>
                <c:pt idx="1362">
                  <c:v>8.7448726932066692E-2</c:v>
                </c:pt>
                <c:pt idx="1363">
                  <c:v>8.7448726931995499E-2</c:v>
                </c:pt>
                <c:pt idx="1364">
                  <c:v>8.7448726931995499E-2</c:v>
                </c:pt>
                <c:pt idx="1365">
                  <c:v>8.7859276932022223E-2</c:v>
                </c:pt>
                <c:pt idx="1366">
                  <c:v>8.8808726932171553E-2</c:v>
                </c:pt>
                <c:pt idx="1367">
                  <c:v>8.8808726932143228E-2</c:v>
                </c:pt>
                <c:pt idx="1368">
                  <c:v>8.8808726932143228E-2</c:v>
                </c:pt>
                <c:pt idx="1369">
                  <c:v>8.880872693218575E-2</c:v>
                </c:pt>
                <c:pt idx="1370">
                  <c:v>8.880872693218575E-2</c:v>
                </c:pt>
                <c:pt idx="1371">
                  <c:v>8.7026096931936248E-2</c:v>
                </c:pt>
                <c:pt idx="1372">
                  <c:v>8.5478726931881951E-2</c:v>
                </c:pt>
                <c:pt idx="1373">
                  <c:v>8.5478726931881951E-2</c:v>
                </c:pt>
                <c:pt idx="1374">
                  <c:v>8.4843926931853442E-2</c:v>
                </c:pt>
                <c:pt idx="1375">
                  <c:v>8.2267486932281045E-2</c:v>
                </c:pt>
                <c:pt idx="1376">
                  <c:v>8.0130155503411543E-2</c:v>
                </c:pt>
                <c:pt idx="1377">
                  <c:v>7.9938726932056337E-2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8.038872693212791E-2</c:v>
                </c:pt>
                <c:pt idx="1395">
                  <c:v>8.0890393598693669E-2</c:v>
                </c:pt>
                <c:pt idx="1396">
                  <c:v>8.0877826931825367E-2</c:v>
                </c:pt>
                <c:pt idx="1397">
                  <c:v>8.0878726931814512E-2</c:v>
                </c:pt>
                <c:pt idx="1398">
                  <c:v>8.0878726931814512E-2</c:v>
                </c:pt>
                <c:pt idx="1399">
                  <c:v>8.0878726931828709E-2</c:v>
                </c:pt>
                <c:pt idx="1400">
                  <c:v>8.1209726932058829E-2</c:v>
                </c:pt>
                <c:pt idx="1401">
                  <c:v>8.1698726932060706E-2</c:v>
                </c:pt>
                <c:pt idx="1402">
                  <c:v>8.1698726932060706E-2</c:v>
                </c:pt>
                <c:pt idx="1403">
                  <c:v>8.1698726932032228E-2</c:v>
                </c:pt>
                <c:pt idx="1404">
                  <c:v>8.1262726932052998E-2</c:v>
                </c:pt>
                <c:pt idx="1405">
                  <c:v>8.1262726932266147E-2</c:v>
                </c:pt>
                <c:pt idx="1406">
                  <c:v>8.1262726932266147E-2</c:v>
                </c:pt>
                <c:pt idx="1407">
                  <c:v>8.2849432195274728E-2</c:v>
                </c:pt>
                <c:pt idx="1408">
                  <c:v>8.3348726932087044E-2</c:v>
                </c:pt>
                <c:pt idx="1409">
                  <c:v>8.3348726932087044E-2</c:v>
                </c:pt>
                <c:pt idx="1410">
                  <c:v>8.3371666932095065E-2</c:v>
                </c:pt>
                <c:pt idx="1411">
                  <c:v>8.3222726932078245E-2</c:v>
                </c:pt>
                <c:pt idx="1412">
                  <c:v>8.3118726932085024E-2</c:v>
                </c:pt>
                <c:pt idx="1413">
                  <c:v>8.3118726932085024E-2</c:v>
                </c:pt>
                <c:pt idx="1414">
                  <c:v>8.6608726932183827E-2</c:v>
                </c:pt>
                <c:pt idx="1415">
                  <c:v>8.6678026932105454E-2</c:v>
                </c:pt>
                <c:pt idx="1416">
                  <c:v>8.6763726932091001E-2</c:v>
                </c:pt>
                <c:pt idx="1417">
                  <c:v>8.6763726932091001E-2</c:v>
                </c:pt>
                <c:pt idx="1418">
                  <c:v>8.6763726932091001E-2</c:v>
                </c:pt>
                <c:pt idx="1419">
                  <c:v>8.6763726932091001E-2</c:v>
                </c:pt>
                <c:pt idx="1420">
                  <c:v>8.6763726932091001E-2</c:v>
                </c:pt>
                <c:pt idx="1421">
                  <c:v>8.662452693211288E-2</c:v>
                </c:pt>
                <c:pt idx="1422">
                  <c:v>8.6183726932148319E-2</c:v>
                </c:pt>
                <c:pt idx="1423">
                  <c:v>8.6189526932145002E-2</c:v>
                </c:pt>
                <c:pt idx="1424">
                  <c:v>8.9439476932014511E-2</c:v>
                </c:pt>
                <c:pt idx="1425">
                  <c:v>9.0338726931946653E-2</c:v>
                </c:pt>
                <c:pt idx="1426">
                  <c:v>9.0338726931975102E-2</c:v>
                </c:pt>
                <c:pt idx="1427">
                  <c:v>9.0338726931932498E-2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9.3593526932253035E-2</c:v>
                </c:pt>
                <c:pt idx="1436">
                  <c:v>9.459872693219061E-2</c:v>
                </c:pt>
                <c:pt idx="1437">
                  <c:v>9.6703147984627008E-2</c:v>
                </c:pt>
                <c:pt idx="1438">
                  <c:v>9.7846492889488157E-2</c:v>
                </c:pt>
                <c:pt idx="1439">
                  <c:v>9.796372693210742E-2</c:v>
                </c:pt>
                <c:pt idx="1440">
                  <c:v>9.796372693210742E-2</c:v>
                </c:pt>
                <c:pt idx="1441">
                  <c:v>9.796372693210742E-2</c:v>
                </c:pt>
                <c:pt idx="1442">
                  <c:v>9.8359116932030727E-2</c:v>
                </c:pt>
                <c:pt idx="1443">
                  <c:v>0.10060159009007918</c:v>
                </c:pt>
                <c:pt idx="1444">
                  <c:v>0.10112808177083822</c:v>
                </c:pt>
                <c:pt idx="1445">
                  <c:v>0.10187872693218493</c:v>
                </c:pt>
                <c:pt idx="1446">
                  <c:v>0.10187872693219913</c:v>
                </c:pt>
                <c:pt idx="1447">
                  <c:v>0.10201632693214439</c:v>
                </c:pt>
                <c:pt idx="1448">
                  <c:v>0.10336344693209309</c:v>
                </c:pt>
                <c:pt idx="1449">
                  <c:v>0.10451348693214868</c:v>
                </c:pt>
                <c:pt idx="1450">
                  <c:v>0.10417372693227404</c:v>
                </c:pt>
                <c:pt idx="1451">
                  <c:v>0.10446767693223102</c:v>
                </c:pt>
                <c:pt idx="1452">
                  <c:v>0.10677872693213453</c:v>
                </c:pt>
                <c:pt idx="1453">
                  <c:v>0.10742872693204222</c:v>
                </c:pt>
                <c:pt idx="1454">
                  <c:v>0.10742872693209923</c:v>
                </c:pt>
                <c:pt idx="1455">
                  <c:v>0.10742872693209923</c:v>
                </c:pt>
                <c:pt idx="1456">
                  <c:v>0.10742872693209923</c:v>
                </c:pt>
                <c:pt idx="1457">
                  <c:v>0.10742872693209923</c:v>
                </c:pt>
                <c:pt idx="1458">
                  <c:v>0.10742872693209923</c:v>
                </c:pt>
                <c:pt idx="1459">
                  <c:v>0.10742872693209923</c:v>
                </c:pt>
                <c:pt idx="1460">
                  <c:v>0.10742872693209923</c:v>
                </c:pt>
                <c:pt idx="1461">
                  <c:v>0.10795072693201757</c:v>
                </c:pt>
                <c:pt idx="1462">
                  <c:v>0.10782298780159749</c:v>
                </c:pt>
                <c:pt idx="1463">
                  <c:v>0.10872872693202867</c:v>
                </c:pt>
                <c:pt idx="1464">
                  <c:v>0.10872872693202867</c:v>
                </c:pt>
                <c:pt idx="1465">
                  <c:v>0.10801306693211654</c:v>
                </c:pt>
                <c:pt idx="1466">
                  <c:v>0.10654292693220672</c:v>
                </c:pt>
                <c:pt idx="1467">
                  <c:v>0.10610760693208476</c:v>
                </c:pt>
                <c:pt idx="1468">
                  <c:v>0.10574892693195204</c:v>
                </c:pt>
                <c:pt idx="1469">
                  <c:v>0.10592872693197833</c:v>
                </c:pt>
                <c:pt idx="1470">
                  <c:v>0.10592872693199262</c:v>
                </c:pt>
                <c:pt idx="1471">
                  <c:v>0.10625197994419019</c:v>
                </c:pt>
                <c:pt idx="1472">
                  <c:v>0.10681372693206016</c:v>
                </c:pt>
                <c:pt idx="1473">
                  <c:v>0.10681372693206016</c:v>
                </c:pt>
                <c:pt idx="1474">
                  <c:v>0.10681372693206016</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-0.12029016178554761</c:v>
                </c:pt>
                <c:pt idx="1">
                  <c:v>-0.1189918376880712</c:v>
                </c:pt>
                <c:pt idx="2">
                  <c:v>-0.11946387965070926</c:v>
                </c:pt>
                <c:pt idx="3">
                  <c:v>-0.12001168928125613</c:v>
                </c:pt>
                <c:pt idx="4">
                  <c:v>-0.11921757544014612</c:v>
                </c:pt>
                <c:pt idx="5">
                  <c:v>-0.11871965464965228</c:v>
                </c:pt>
                <c:pt idx="6">
                  <c:v>-0.11878181885747097</c:v>
                </c:pt>
                <c:pt idx="7">
                  <c:v>-0.11725264385242451</c:v>
                </c:pt>
                <c:pt idx="8">
                  <c:v>-0.11661565282132359</c:v>
                </c:pt>
                <c:pt idx="9">
                  <c:v>-0.11722571203708319</c:v>
                </c:pt>
                <c:pt idx="10">
                  <c:v>-0.11735445161654923</c:v>
                </c:pt>
                <c:pt idx="11">
                  <c:v>-0.11469677757862974</c:v>
                </c:pt>
                <c:pt idx="12">
                  <c:v>-0.11336528911817823</c:v>
                </c:pt>
                <c:pt idx="13">
                  <c:v>-0.11212216623010819</c:v>
                </c:pt>
                <c:pt idx="14">
                  <c:v>-0.11314190398681508</c:v>
                </c:pt>
                <c:pt idx="15">
                  <c:v>-0.11411749215963585</c:v>
                </c:pt>
                <c:pt idx="16">
                  <c:v>-0.11290095957747318</c:v>
                </c:pt>
                <c:pt idx="17">
                  <c:v>-0.11328188491931711</c:v>
                </c:pt>
                <c:pt idx="18">
                  <c:v>-0.11264475159261172</c:v>
                </c:pt>
                <c:pt idx="19">
                  <c:v>-0.11517894150216534</c:v>
                </c:pt>
                <c:pt idx="20">
                  <c:v>-0.11692598056897929</c:v>
                </c:pt>
                <c:pt idx="21">
                  <c:v>-0.11728926125546478</c:v>
                </c:pt>
                <c:pt idx="22">
                  <c:v>-0.11926845086308924</c:v>
                </c:pt>
                <c:pt idx="23">
                  <c:v>-0.11971328590553318</c:v>
                </c:pt>
                <c:pt idx="24">
                  <c:v>-0.11902112212413851</c:v>
                </c:pt>
                <c:pt idx="25">
                  <c:v>-0.11775233859481198</c:v>
                </c:pt>
                <c:pt idx="26">
                  <c:v>-0.11604165131257106</c:v>
                </c:pt>
                <c:pt idx="27">
                  <c:v>-0.11546346631295989</c:v>
                </c:pt>
                <c:pt idx="28">
                  <c:v>-0.11646883221328609</c:v>
                </c:pt>
                <c:pt idx="29">
                  <c:v>-0.11680716373655289</c:v>
                </c:pt>
                <c:pt idx="30">
                  <c:v>-0.11875599694785421</c:v>
                </c:pt>
                <c:pt idx="31">
                  <c:v>-0.11972696525661805</c:v>
                </c:pt>
                <c:pt idx="32">
                  <c:v>-0.12135803340316895</c:v>
                </c:pt>
                <c:pt idx="33">
                  <c:v>-0.12080697943275709</c:v>
                </c:pt>
                <c:pt idx="34">
                  <c:v>-0.12175656545485956</c:v>
                </c:pt>
                <c:pt idx="35">
                  <c:v>-0.12236465150483866</c:v>
                </c:pt>
                <c:pt idx="36">
                  <c:v>-0.12208117968154408</c:v>
                </c:pt>
                <c:pt idx="37">
                  <c:v>-0.12123508999810914</c:v>
                </c:pt>
                <c:pt idx="38">
                  <c:v>-0.12074454960647089</c:v>
                </c:pt>
                <c:pt idx="39">
                  <c:v>-0.12262440739351647</c:v>
                </c:pt>
                <c:pt idx="40">
                  <c:v>-0.12309203819232548</c:v>
                </c:pt>
                <c:pt idx="41">
                  <c:v>-0.12293519048714091</c:v>
                </c:pt>
                <c:pt idx="42">
                  <c:v>-0.12328187950576815</c:v>
                </c:pt>
                <c:pt idx="43">
                  <c:v>-0.12343648842673373</c:v>
                </c:pt>
                <c:pt idx="44">
                  <c:v>-0.12366917969082182</c:v>
                </c:pt>
                <c:pt idx="45">
                  <c:v>-0.12467182300186162</c:v>
                </c:pt>
                <c:pt idx="46">
                  <c:v>-0.12573825269065253</c:v>
                </c:pt>
                <c:pt idx="47">
                  <c:v>-0.12528844678830378</c:v>
                </c:pt>
                <c:pt idx="48">
                  <c:v>-0.12610559354513384</c:v>
                </c:pt>
                <c:pt idx="49">
                  <c:v>-0.12587137497483517</c:v>
                </c:pt>
                <c:pt idx="50">
                  <c:v>-0.12479543045309099</c:v>
                </c:pt>
                <c:pt idx="51">
                  <c:v>-0.12566072055717825</c:v>
                </c:pt>
                <c:pt idx="52">
                  <c:v>-0.12567082354534867</c:v>
                </c:pt>
                <c:pt idx="53">
                  <c:v>-0.12547301367787611</c:v>
                </c:pt>
                <c:pt idx="54">
                  <c:v>-0.12607504742133821</c:v>
                </c:pt>
                <c:pt idx="55">
                  <c:v>-0.12682670973950369</c:v>
                </c:pt>
                <c:pt idx="56">
                  <c:v>-0.12614567347463887</c:v>
                </c:pt>
                <c:pt idx="57">
                  <c:v>-0.12700916116770622</c:v>
                </c:pt>
                <c:pt idx="58">
                  <c:v>-0.12842120791486877</c:v>
                </c:pt>
                <c:pt idx="59">
                  <c:v>-0.12905063830601188</c:v>
                </c:pt>
                <c:pt idx="60">
                  <c:v>-0.12984634585794241</c:v>
                </c:pt>
                <c:pt idx="61">
                  <c:v>-0.12886666905799871</c:v>
                </c:pt>
                <c:pt idx="62">
                  <c:v>-0.12966651266890469</c:v>
                </c:pt>
                <c:pt idx="63">
                  <c:v>-0.12955040893940861</c:v>
                </c:pt>
                <c:pt idx="64">
                  <c:v>-0.12909582190462737</c:v>
                </c:pt>
                <c:pt idx="65">
                  <c:v>-0.13050563935394166</c:v>
                </c:pt>
                <c:pt idx="66">
                  <c:v>-0.1321608123764407</c:v>
                </c:pt>
                <c:pt idx="67">
                  <c:v>-0.13344939396797931</c:v>
                </c:pt>
                <c:pt idx="68">
                  <c:v>-0.13324460212935221</c:v>
                </c:pt>
                <c:pt idx="69">
                  <c:v>-0.13251960600808838</c:v>
                </c:pt>
                <c:pt idx="70">
                  <c:v>-0.13322936701297294</c:v>
                </c:pt>
                <c:pt idx="71">
                  <c:v>-0.13257576534127222</c:v>
                </c:pt>
                <c:pt idx="72">
                  <c:v>-0.13425994769498573</c:v>
                </c:pt>
                <c:pt idx="73">
                  <c:v>-0.13462584662065047</c:v>
                </c:pt>
                <c:pt idx="74">
                  <c:v>-0.13537734767044191</c:v>
                </c:pt>
                <c:pt idx="75">
                  <c:v>-0.1354965913897104</c:v>
                </c:pt>
                <c:pt idx="76">
                  <c:v>-0.13457249525411888</c:v>
                </c:pt>
                <c:pt idx="77">
                  <c:v>-0.13477172807768037</c:v>
                </c:pt>
                <c:pt idx="78">
                  <c:v>-0.13441154943544145</c:v>
                </c:pt>
                <c:pt idx="79">
                  <c:v>-0.13520096752151289</c:v>
                </c:pt>
                <c:pt idx="80">
                  <c:v>-0.13677564866191005</c:v>
                </c:pt>
                <c:pt idx="81">
                  <c:v>-0.13663239493043045</c:v>
                </c:pt>
                <c:pt idx="82">
                  <c:v>-0.13646072002292464</c:v>
                </c:pt>
                <c:pt idx="83">
                  <c:v>-0.13558447315702474</c:v>
                </c:pt>
                <c:pt idx="84">
                  <c:v>-0.13496017489413276</c:v>
                </c:pt>
                <c:pt idx="85">
                  <c:v>-0.13525093225257478</c:v>
                </c:pt>
                <c:pt idx="86">
                  <c:v>-0.13557585004321027</c:v>
                </c:pt>
                <c:pt idx="87">
                  <c:v>-0.13597836637191571</c:v>
                </c:pt>
                <c:pt idx="88">
                  <c:v>-0.13682115479724644</c:v>
                </c:pt>
                <c:pt idx="89">
                  <c:v>-0.13683951093065588</c:v>
                </c:pt>
                <c:pt idx="90">
                  <c:v>-0.13546253530759625</c:v>
                </c:pt>
                <c:pt idx="91">
                  <c:v>-0.13547623363143696</c:v>
                </c:pt>
                <c:pt idx="92">
                  <c:v>-0.13512339744256971</c:v>
                </c:pt>
                <c:pt idx="93">
                  <c:v>-0.13492170764818917</c:v>
                </c:pt>
                <c:pt idx="94">
                  <c:v>-0.13577121242620649</c:v>
                </c:pt>
                <c:pt idx="95">
                  <c:v>-0.13467041360497919</c:v>
                </c:pt>
                <c:pt idx="96">
                  <c:v>-0.13506370917831134</c:v>
                </c:pt>
                <c:pt idx="97">
                  <c:v>-0.13556513992713831</c:v>
                </c:pt>
                <c:pt idx="98">
                  <c:v>-0.13650149245771137</c:v>
                </c:pt>
                <c:pt idx="99">
                  <c:v>-0.13611564368785878</c:v>
                </c:pt>
                <c:pt idx="100">
                  <c:v>-0.1359062224988179</c:v>
                </c:pt>
                <c:pt idx="101">
                  <c:v>-0.13568470618309902</c:v>
                </c:pt>
                <c:pt idx="102">
                  <c:v>-0.13458754064305367</c:v>
                </c:pt>
                <c:pt idx="103">
                  <c:v>-0.1355091987805537</c:v>
                </c:pt>
                <c:pt idx="104">
                  <c:v>-0.13833712476991877</c:v>
                </c:pt>
                <c:pt idx="105">
                  <c:v>-0.13885503335009741</c:v>
                </c:pt>
                <c:pt idx="106">
                  <c:v>-0.13874385304860939</c:v>
                </c:pt>
                <c:pt idx="107">
                  <c:v>-0.13975537560556006</c:v>
                </c:pt>
                <c:pt idx="108">
                  <c:v>-0.13886534503846831</c:v>
                </c:pt>
                <c:pt idx="109">
                  <c:v>-0.13906052718037643</c:v>
                </c:pt>
                <c:pt idx="110">
                  <c:v>-0.13943898606501676</c:v>
                </c:pt>
                <c:pt idx="111">
                  <c:v>-0.14080873307118241</c:v>
                </c:pt>
                <c:pt idx="112">
                  <c:v>-0.14324730033236285</c:v>
                </c:pt>
                <c:pt idx="113">
                  <c:v>-0.1441296184775212</c:v>
                </c:pt>
                <c:pt idx="114">
                  <c:v>-0.14316360205592121</c:v>
                </c:pt>
                <c:pt idx="115">
                  <c:v>-0.144838260090282</c:v>
                </c:pt>
                <c:pt idx="116">
                  <c:v>-0.14469420001704258</c:v>
                </c:pt>
                <c:pt idx="117">
                  <c:v>-0.14374452861756026</c:v>
                </c:pt>
                <c:pt idx="118">
                  <c:v>-0.14269938635169446</c:v>
                </c:pt>
                <c:pt idx="119">
                  <c:v>-0.14159979229992839</c:v>
                </c:pt>
                <c:pt idx="120">
                  <c:v>-0.14206042215484171</c:v>
                </c:pt>
                <c:pt idx="121">
                  <c:v>-0.14238409723050438</c:v>
                </c:pt>
                <c:pt idx="122">
                  <c:v>-0.14048650941072091</c:v>
                </c:pt>
                <c:pt idx="123">
                  <c:v>-0.14227378018904346</c:v>
                </c:pt>
                <c:pt idx="124">
                  <c:v>-0.14172155939465367</c:v>
                </c:pt>
                <c:pt idx="125">
                  <c:v>-0.14205572639978917</c:v>
                </c:pt>
                <c:pt idx="126">
                  <c:v>-0.14194757225155286</c:v>
                </c:pt>
                <c:pt idx="127">
                  <c:v>-0.14284223216910202</c:v>
                </c:pt>
                <c:pt idx="128">
                  <c:v>-0.14389964980271941</c:v>
                </c:pt>
                <c:pt idx="129">
                  <c:v>-0.14375481184681871</c:v>
                </c:pt>
                <c:pt idx="130">
                  <c:v>-0.14450374208931294</c:v>
                </c:pt>
                <c:pt idx="131">
                  <c:v>-0.14388141699218693</c:v>
                </c:pt>
                <c:pt idx="132">
                  <c:v>-0.14292040937596112</c:v>
                </c:pt>
                <c:pt idx="133">
                  <c:v>-0.14233148580115113</c:v>
                </c:pt>
                <c:pt idx="134">
                  <c:v>-0.14056423127165374</c:v>
                </c:pt>
                <c:pt idx="135">
                  <c:v>-0.1416480210245652</c:v>
                </c:pt>
                <c:pt idx="136">
                  <c:v>-0.14227805854363851</c:v>
                </c:pt>
                <c:pt idx="137">
                  <c:v>-0.14280894448324943</c:v>
                </c:pt>
                <c:pt idx="138">
                  <c:v>-0.14477664609215424</c:v>
                </c:pt>
                <c:pt idx="139">
                  <c:v>-0.14496401146200846</c:v>
                </c:pt>
                <c:pt idx="140">
                  <c:v>-0.14273683855564936</c:v>
                </c:pt>
                <c:pt idx="141">
                  <c:v>-0.14188888005655542</c:v>
                </c:pt>
                <c:pt idx="142">
                  <c:v>-0.14274513913275697</c:v>
                </c:pt>
                <c:pt idx="143">
                  <c:v>-0.14265937282681321</c:v>
                </c:pt>
                <c:pt idx="144">
                  <c:v>-0.14211251183363061</c:v>
                </c:pt>
                <c:pt idx="145">
                  <c:v>-0.14270281093264714</c:v>
                </c:pt>
                <c:pt idx="146">
                  <c:v>-0.14276149364127419</c:v>
                </c:pt>
                <c:pt idx="147">
                  <c:v>-0.14186032607128141</c:v>
                </c:pt>
                <c:pt idx="148">
                  <c:v>-0.14328110028237995</c:v>
                </c:pt>
                <c:pt idx="149">
                  <c:v>-0.14134518751225797</c:v>
                </c:pt>
                <c:pt idx="150">
                  <c:v>-0.14002268264783879</c:v>
                </c:pt>
                <c:pt idx="151">
                  <c:v>-0.14118502906259778</c:v>
                </c:pt>
                <c:pt idx="152">
                  <c:v>-0.14112467675218437</c:v>
                </c:pt>
                <c:pt idx="153">
                  <c:v>-0.1412169507105859</c:v>
                </c:pt>
                <c:pt idx="154">
                  <c:v>-0.14127725558913112</c:v>
                </c:pt>
                <c:pt idx="155">
                  <c:v>-0.14009401069279218</c:v>
                </c:pt>
                <c:pt idx="156">
                  <c:v>-0.13902878577349073</c:v>
                </c:pt>
                <c:pt idx="157">
                  <c:v>-0.13770259070963675</c:v>
                </c:pt>
                <c:pt idx="158">
                  <c:v>-0.13788759397240824</c:v>
                </c:pt>
                <c:pt idx="159">
                  <c:v>-0.13862618406741944</c:v>
                </c:pt>
                <c:pt idx="160">
                  <c:v>-0.13885618120133383</c:v>
                </c:pt>
                <c:pt idx="161">
                  <c:v>-0.13995263526335577</c:v>
                </c:pt>
                <c:pt idx="162">
                  <c:v>-0.14093092705272195</c:v>
                </c:pt>
                <c:pt idx="163">
                  <c:v>-0.14216541734057839</c:v>
                </c:pt>
                <c:pt idx="164">
                  <c:v>-0.14060543059328298</c:v>
                </c:pt>
                <c:pt idx="165">
                  <c:v>-0.14012381687942371</c:v>
                </c:pt>
                <c:pt idx="166">
                  <c:v>-0.1397929226732515</c:v>
                </c:pt>
                <c:pt idx="167">
                  <c:v>-0.13858858008147507</c:v>
                </c:pt>
                <c:pt idx="168">
                  <c:v>-0.13851273652258581</c:v>
                </c:pt>
                <c:pt idx="169">
                  <c:v>-0.13905109772477431</c:v>
                </c:pt>
                <c:pt idx="170">
                  <c:v>-0.13722036038149138</c:v>
                </c:pt>
                <c:pt idx="171">
                  <c:v>-0.13617076900628411</c:v>
                </c:pt>
                <c:pt idx="172">
                  <c:v>-0.13463750537411537</c:v>
                </c:pt>
                <c:pt idx="173">
                  <c:v>-0.13439454985349641</c:v>
                </c:pt>
                <c:pt idx="174">
                  <c:v>-0.13470461198269845</c:v>
                </c:pt>
                <c:pt idx="175">
                  <c:v>-0.13535292025778722</c:v>
                </c:pt>
                <c:pt idx="176">
                  <c:v>-0.13278226472718321</c:v>
                </c:pt>
                <c:pt idx="177">
                  <c:v>-0.13109152728912932</c:v>
                </c:pt>
                <c:pt idx="178">
                  <c:v>-0.13041481681074174</c:v>
                </c:pt>
                <c:pt idx="179">
                  <c:v>-0.13094626244640087</c:v>
                </c:pt>
                <c:pt idx="180">
                  <c:v>-0.12931551683657005</c:v>
                </c:pt>
                <c:pt idx="181">
                  <c:v>-0.12764501383394133</c:v>
                </c:pt>
                <c:pt idx="182">
                  <c:v>-0.12830277053738826</c:v>
                </c:pt>
                <c:pt idx="183">
                  <c:v>-0.12855324875243948</c:v>
                </c:pt>
                <c:pt idx="184">
                  <c:v>-0.12755040622757008</c:v>
                </c:pt>
                <c:pt idx="185">
                  <c:v>-0.12852186782775732</c:v>
                </c:pt>
                <c:pt idx="186">
                  <c:v>-0.12861568806511059</c:v>
                </c:pt>
                <c:pt idx="187">
                  <c:v>-0.13070257647501637</c:v>
                </c:pt>
                <c:pt idx="188">
                  <c:v>-0.13147459655145621</c:v>
                </c:pt>
                <c:pt idx="189">
                  <c:v>-0.13343848463806329</c:v>
                </c:pt>
                <c:pt idx="190">
                  <c:v>-0.13305865971558717</c:v>
                </c:pt>
                <c:pt idx="191">
                  <c:v>-0.13425097358532442</c:v>
                </c:pt>
                <c:pt idx="192">
                  <c:v>-0.13277235146651378</c:v>
                </c:pt>
                <c:pt idx="193">
                  <c:v>-0.13310619593494266</c:v>
                </c:pt>
                <c:pt idx="194">
                  <c:v>-0.1325372601498174</c:v>
                </c:pt>
                <c:pt idx="195">
                  <c:v>-0.13144137527022817</c:v>
                </c:pt>
                <c:pt idx="196">
                  <c:v>-0.13278950283043425</c:v>
                </c:pt>
                <c:pt idx="197">
                  <c:v>-0.1316317478206202</c:v>
                </c:pt>
                <c:pt idx="198">
                  <c:v>-0.13115960150784645</c:v>
                </c:pt>
                <c:pt idx="199">
                  <c:v>-0.1299714236971142</c:v>
                </c:pt>
                <c:pt idx="200">
                  <c:v>-0.12880900139137474</c:v>
                </c:pt>
                <c:pt idx="201">
                  <c:v>-0.12910896053242063</c:v>
                </c:pt>
                <c:pt idx="202">
                  <c:v>-0.1281974812740572</c:v>
                </c:pt>
                <c:pt idx="203">
                  <c:v>-0.1289557271356756</c:v>
                </c:pt>
                <c:pt idx="204">
                  <c:v>-0.13003270567216421</c:v>
                </c:pt>
                <c:pt idx="205">
                  <c:v>-0.13025925925238371</c:v>
                </c:pt>
                <c:pt idx="206">
                  <c:v>-0.13046386136352339</c:v>
                </c:pt>
                <c:pt idx="207">
                  <c:v>-0.13000204571189067</c:v>
                </c:pt>
                <c:pt idx="208">
                  <c:v>-0.12933141599913256</c:v>
                </c:pt>
                <c:pt idx="209">
                  <c:v>-0.12804029205941017</c:v>
                </c:pt>
                <c:pt idx="210">
                  <c:v>-0.12819833504769945</c:v>
                </c:pt>
                <c:pt idx="211">
                  <c:v>-0.12703519177753742</c:v>
                </c:pt>
                <c:pt idx="212">
                  <c:v>-0.12712760803157128</c:v>
                </c:pt>
                <c:pt idx="213">
                  <c:v>-0.12660145579251036</c:v>
                </c:pt>
                <c:pt idx="214">
                  <c:v>-0.12521724206619964</c:v>
                </c:pt>
                <c:pt idx="215">
                  <c:v>-0.12564665226477678</c:v>
                </c:pt>
                <c:pt idx="216">
                  <c:v>-0.12646220531080141</c:v>
                </c:pt>
                <c:pt idx="217">
                  <c:v>-0.12663090149692391</c:v>
                </c:pt>
                <c:pt idx="218">
                  <c:v>-0.12650145992579098</c:v>
                </c:pt>
                <c:pt idx="219">
                  <c:v>-0.12618586724063593</c:v>
                </c:pt>
                <c:pt idx="220">
                  <c:v>-0.12673823033063084</c:v>
                </c:pt>
                <c:pt idx="221">
                  <c:v>-0.12408669397657975</c:v>
                </c:pt>
                <c:pt idx="222">
                  <c:v>-0.12316864066114891</c:v>
                </c:pt>
                <c:pt idx="223">
                  <c:v>-0.12195311363460348</c:v>
                </c:pt>
                <c:pt idx="224">
                  <c:v>-0.121642235677257</c:v>
                </c:pt>
                <c:pt idx="225">
                  <c:v>-0.1213171186727633</c:v>
                </c:pt>
                <c:pt idx="226">
                  <c:v>-0.12019011848696011</c:v>
                </c:pt>
                <c:pt idx="227">
                  <c:v>-0.12005845710434906</c:v>
                </c:pt>
                <c:pt idx="228">
                  <c:v>-0.12092610931551942</c:v>
                </c:pt>
                <c:pt idx="229">
                  <c:v>-0.1226355728555293</c:v>
                </c:pt>
                <c:pt idx="230">
                  <c:v>-0.12418188025176846</c:v>
                </c:pt>
                <c:pt idx="231">
                  <c:v>-0.12407310000286043</c:v>
                </c:pt>
                <c:pt idx="232">
                  <c:v>-0.12395457724801429</c:v>
                </c:pt>
                <c:pt idx="233">
                  <c:v>-0.12368875956644849</c:v>
                </c:pt>
                <c:pt idx="234">
                  <c:v>-0.12346923538925129</c:v>
                </c:pt>
                <c:pt idx="235">
                  <c:v>-0.12305118986654406</c:v>
                </c:pt>
                <c:pt idx="236">
                  <c:v>-0.12283912197919744</c:v>
                </c:pt>
                <c:pt idx="237">
                  <c:v>-0.12249396026675206</c:v>
                </c:pt>
                <c:pt idx="238">
                  <c:v>-0.12614066466923637</c:v>
                </c:pt>
                <c:pt idx="239">
                  <c:v>-0.12617026215565352</c:v>
                </c:pt>
                <c:pt idx="240">
                  <c:v>-0.12732783692436556</c:v>
                </c:pt>
                <c:pt idx="241">
                  <c:v>-0.12786210001306131</c:v>
                </c:pt>
                <c:pt idx="242">
                  <c:v>-0.12719251380143248</c:v>
                </c:pt>
                <c:pt idx="243">
                  <c:v>-0.12777051855994137</c:v>
                </c:pt>
                <c:pt idx="244">
                  <c:v>-0.12556321960678918</c:v>
                </c:pt>
                <c:pt idx="245">
                  <c:v>-0.12574763471437245</c:v>
                </c:pt>
                <c:pt idx="246">
                  <c:v>-0.12614871860063187</c:v>
                </c:pt>
                <c:pt idx="247">
                  <c:v>-0.12445023079516204</c:v>
                </c:pt>
                <c:pt idx="248">
                  <c:v>-0.12354199587666416</c:v>
                </c:pt>
                <c:pt idx="249">
                  <c:v>-0.12372235081623754</c:v>
                </c:pt>
                <c:pt idx="250">
                  <c:v>-0.1251539394935148</c:v>
                </c:pt>
                <c:pt idx="251">
                  <c:v>-0.12551384303091595</c:v>
                </c:pt>
                <c:pt idx="252">
                  <c:v>-0.12463170512685928</c:v>
                </c:pt>
                <c:pt idx="253">
                  <c:v>-0.12538812960470117</c:v>
                </c:pt>
                <c:pt idx="254">
                  <c:v>-0.12435269189927556</c:v>
                </c:pt>
                <c:pt idx="255">
                  <c:v>-0.12419434534700724</c:v>
                </c:pt>
                <c:pt idx="256">
                  <c:v>-0.12334400576807526</c:v>
                </c:pt>
                <c:pt idx="257">
                  <c:v>-0.1224868075408807</c:v>
                </c:pt>
                <c:pt idx="258">
                  <c:v>-0.12392871739290001</c:v>
                </c:pt>
                <c:pt idx="259">
                  <c:v>-0.12546800487248824</c:v>
                </c:pt>
                <c:pt idx="260">
                  <c:v>-0.12603215003881019</c:v>
                </c:pt>
                <c:pt idx="261">
                  <c:v>-0.1259609737758467</c:v>
                </c:pt>
                <c:pt idx="262">
                  <c:v>-0.12745325627298598</c:v>
                </c:pt>
                <c:pt idx="263">
                  <c:v>-0.1271917833506393</c:v>
                </c:pt>
                <c:pt idx="264">
                  <c:v>-0.12661967911665767</c:v>
                </c:pt>
                <c:pt idx="265">
                  <c:v>-0.1258244363970534</c:v>
                </c:pt>
                <c:pt idx="266">
                  <c:v>-0.12477487348095941</c:v>
                </c:pt>
                <c:pt idx="267">
                  <c:v>-0.12642209692216971</c:v>
                </c:pt>
                <c:pt idx="268">
                  <c:v>-0.12555371426019235</c:v>
                </c:pt>
                <c:pt idx="269">
                  <c:v>-0.12572397569800819</c:v>
                </c:pt>
                <c:pt idx="270">
                  <c:v>-0.12594021758985721</c:v>
                </c:pt>
                <c:pt idx="271">
                  <c:v>-0.12282891464093382</c:v>
                </c:pt>
                <c:pt idx="272">
                  <c:v>-0.12199461652018349</c:v>
                </c:pt>
                <c:pt idx="273">
                  <c:v>-0.12107976959910605</c:v>
                </c:pt>
                <c:pt idx="274">
                  <c:v>-0.12127790200327129</c:v>
                </c:pt>
                <c:pt idx="275">
                  <c:v>-0.11977212039613523</c:v>
                </c:pt>
                <c:pt idx="276">
                  <c:v>-0.11795010103043069</c:v>
                </c:pt>
                <c:pt idx="277">
                  <c:v>-0.11777664268461785</c:v>
                </c:pt>
                <c:pt idx="278">
                  <c:v>-0.11919444766071774</c:v>
                </c:pt>
                <c:pt idx="279">
                  <c:v>-0.11865431250659242</c:v>
                </c:pt>
                <c:pt idx="280">
                  <c:v>-0.11847623429673609</c:v>
                </c:pt>
                <c:pt idx="281">
                  <c:v>-0.11973032343297522</c:v>
                </c:pt>
                <c:pt idx="282">
                  <c:v>-0.11979271531376412</c:v>
                </c:pt>
                <c:pt idx="283">
                  <c:v>-0.11846340871929328</c:v>
                </c:pt>
                <c:pt idx="284">
                  <c:v>-0.11873924401164998</c:v>
                </c:pt>
                <c:pt idx="285">
                  <c:v>-0.11894948102883518</c:v>
                </c:pt>
                <c:pt idx="286">
                  <c:v>-0.11841979985871375</c:v>
                </c:pt>
                <c:pt idx="287">
                  <c:v>-0.11815907635990186</c:v>
                </c:pt>
                <c:pt idx="288">
                  <c:v>-0.11783982193443875</c:v>
                </c:pt>
                <c:pt idx="289">
                  <c:v>-0.11830833496600236</c:v>
                </c:pt>
                <c:pt idx="290">
                  <c:v>-0.11899176179707639</c:v>
                </c:pt>
                <c:pt idx="291">
                  <c:v>-0.120775010352901</c:v>
                </c:pt>
                <c:pt idx="292">
                  <c:v>-0.12152528766046101</c:v>
                </c:pt>
                <c:pt idx="293">
                  <c:v>-0.12040044088152524</c:v>
                </c:pt>
                <c:pt idx="294">
                  <c:v>-0.12028797043319629</c:v>
                </c:pt>
                <c:pt idx="295">
                  <c:v>-0.11890737101535365</c:v>
                </c:pt>
                <c:pt idx="296">
                  <c:v>-0.11821456216053161</c:v>
                </c:pt>
                <c:pt idx="297">
                  <c:v>-0.11835932422543748</c:v>
                </c:pt>
                <c:pt idx="298">
                  <c:v>-0.11645594971760442</c:v>
                </c:pt>
                <c:pt idx="299">
                  <c:v>-0.11570088179124127</c:v>
                </c:pt>
                <c:pt idx="300">
                  <c:v>-0.11480482737673016</c:v>
                </c:pt>
                <c:pt idx="301">
                  <c:v>-0.11434472875878057</c:v>
                </c:pt>
                <c:pt idx="302">
                  <c:v>-0.11567530652735059</c:v>
                </c:pt>
                <c:pt idx="303">
                  <c:v>-0.11594410293029983</c:v>
                </c:pt>
                <c:pt idx="304">
                  <c:v>-0.11499116821823942</c:v>
                </c:pt>
                <c:pt idx="305">
                  <c:v>-0.11517107729824262</c:v>
                </c:pt>
                <c:pt idx="306">
                  <c:v>-0.1155151670504182</c:v>
                </c:pt>
                <c:pt idx="307">
                  <c:v>-0.11520224952269603</c:v>
                </c:pt>
                <c:pt idx="308">
                  <c:v>-0.11491556181866258</c:v>
                </c:pt>
                <c:pt idx="309">
                  <c:v>-0.11457146258010199</c:v>
                </c:pt>
                <c:pt idx="310">
                  <c:v>-0.11165191719211964</c:v>
                </c:pt>
                <c:pt idx="311">
                  <c:v>-0.11131989410748108</c:v>
                </c:pt>
                <c:pt idx="312">
                  <c:v>-0.10960113392107494</c:v>
                </c:pt>
                <c:pt idx="313">
                  <c:v>-0.10852274191488248</c:v>
                </c:pt>
                <c:pt idx="314">
                  <c:v>-0.10931753877491701</c:v>
                </c:pt>
                <c:pt idx="315">
                  <c:v>-0.10917031025280721</c:v>
                </c:pt>
                <c:pt idx="316">
                  <c:v>-0.1083030280102123</c:v>
                </c:pt>
                <c:pt idx="317">
                  <c:v>-0.10967286039374358</c:v>
                </c:pt>
                <c:pt idx="318">
                  <c:v>-0.11042197087734</c:v>
                </c:pt>
                <c:pt idx="319">
                  <c:v>-0.11001395245179424</c:v>
                </c:pt>
                <c:pt idx="320">
                  <c:v>-0.11097225645147557</c:v>
                </c:pt>
                <c:pt idx="321">
                  <c:v>-0.11056166721861872</c:v>
                </c:pt>
                <c:pt idx="322">
                  <c:v>-0.10858226891076583</c:v>
                </c:pt>
                <c:pt idx="323">
                  <c:v>-0.10877260351564662</c:v>
                </c:pt>
                <c:pt idx="324">
                  <c:v>-0.11015332625636631</c:v>
                </c:pt>
                <c:pt idx="325">
                  <c:v>-0.10915415495814806</c:v>
                </c:pt>
                <c:pt idx="326">
                  <c:v>-0.10872612977016188</c:v>
                </c:pt>
                <c:pt idx="327">
                  <c:v>-0.11056240715576837</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-0.11090888747416706</c:v>
                </c:pt>
                <c:pt idx="337">
                  <c:v>-0.11203858179013082</c:v>
                </c:pt>
                <c:pt idx="338">
                  <c:v>-0.11352486889903445</c:v>
                </c:pt>
                <c:pt idx="339">
                  <c:v>-0.11443385324108153</c:v>
                </c:pt>
                <c:pt idx="340">
                  <c:v>-0.11424846103699339</c:v>
                </c:pt>
                <c:pt idx="341">
                  <c:v>-0.11424592817516556</c:v>
                </c:pt>
                <c:pt idx="342">
                  <c:v>-0.11508936167390971</c:v>
                </c:pt>
                <c:pt idx="343">
                  <c:v>-0.11570803451711242</c:v>
                </c:pt>
                <c:pt idx="344">
                  <c:v>-0.11717403975872298</c:v>
                </c:pt>
                <c:pt idx="345">
                  <c:v>-0.1170610570462005</c:v>
                </c:pt>
                <c:pt idx="346">
                  <c:v>-0.11482053681184815</c:v>
                </c:pt>
                <c:pt idx="347">
                  <c:v>-0.11476192050783154</c:v>
                </c:pt>
                <c:pt idx="348">
                  <c:v>-0.1163096982920136</c:v>
                </c:pt>
                <c:pt idx="349">
                  <c:v>-0.11627308088895942</c:v>
                </c:pt>
                <c:pt idx="350">
                  <c:v>-0.11629329635162854</c:v>
                </c:pt>
                <c:pt idx="351">
                  <c:v>-0.11515349904749414</c:v>
                </c:pt>
                <c:pt idx="352">
                  <c:v>-0.1143457058552998</c:v>
                </c:pt>
                <c:pt idx="353">
                  <c:v>-0.11761775540905717</c:v>
                </c:pt>
                <c:pt idx="354">
                  <c:v>-0.11832276374063624</c:v>
                </c:pt>
                <c:pt idx="355">
                  <c:v>-0.11797916727988421</c:v>
                </c:pt>
                <c:pt idx="356">
                  <c:v>-0.11576166098848288</c:v>
                </c:pt>
                <c:pt idx="357">
                  <c:v>-0.11638602565597012</c:v>
                </c:pt>
                <c:pt idx="358">
                  <c:v>-0.11670474884448379</c:v>
                </c:pt>
                <c:pt idx="359">
                  <c:v>-0.11719075474943018</c:v>
                </c:pt>
                <c:pt idx="360">
                  <c:v>-0.11783144546632229</c:v>
                </c:pt>
                <c:pt idx="361">
                  <c:v>-0.1192266064680612</c:v>
                </c:pt>
                <c:pt idx="362">
                  <c:v>-0.1195738077508679</c:v>
                </c:pt>
                <c:pt idx="363">
                  <c:v>-0.1185684323641425</c:v>
                </c:pt>
                <c:pt idx="364">
                  <c:v>-0.11820587264207927</c:v>
                </c:pt>
                <c:pt idx="365">
                  <c:v>-0.11697314681975969</c:v>
                </c:pt>
                <c:pt idx="366">
                  <c:v>-0.11681604298247809</c:v>
                </c:pt>
                <c:pt idx="367">
                  <c:v>-0.11437762750327352</c:v>
                </c:pt>
                <c:pt idx="368">
                  <c:v>-0.11381928799775647</c:v>
                </c:pt>
                <c:pt idx="369">
                  <c:v>-0.11466358475652803</c:v>
                </c:pt>
                <c:pt idx="370">
                  <c:v>-0.11419458791989712</c:v>
                </c:pt>
                <c:pt idx="371">
                  <c:v>-0.11236137463303919</c:v>
                </c:pt>
                <c:pt idx="372">
                  <c:v>-0.11256563523471642</c:v>
                </c:pt>
                <c:pt idx="373">
                  <c:v>-0.11187166904230138</c:v>
                </c:pt>
                <c:pt idx="374">
                  <c:v>-0.11193491469673231</c:v>
                </c:pt>
                <c:pt idx="375">
                  <c:v>-0.10997288593941347</c:v>
                </c:pt>
                <c:pt idx="376">
                  <c:v>-0.1078625661860998</c:v>
                </c:pt>
                <c:pt idx="377">
                  <c:v>-0.10329683137166527</c:v>
                </c:pt>
                <c:pt idx="378">
                  <c:v>-0.10423776582084089</c:v>
                </c:pt>
                <c:pt idx="379">
                  <c:v>-0.10591231001870939</c:v>
                </c:pt>
                <c:pt idx="380">
                  <c:v>-0.10479581124876358</c:v>
                </c:pt>
                <c:pt idx="381">
                  <c:v>-0.10336070312679624</c:v>
                </c:pt>
                <c:pt idx="382">
                  <c:v>-0.10067483558577806</c:v>
                </c:pt>
                <c:pt idx="383">
                  <c:v>-9.6604820723101267E-2</c:v>
                </c:pt>
                <c:pt idx="384">
                  <c:v>-9.8095092109020204E-2</c:v>
                </c:pt>
                <c:pt idx="385">
                  <c:v>-9.8218215755181873E-2</c:v>
                </c:pt>
                <c:pt idx="386">
                  <c:v>-9.8354961834189944E-2</c:v>
                </c:pt>
                <c:pt idx="387">
                  <c:v>-9.9720269217414267E-2</c:v>
                </c:pt>
                <c:pt idx="388">
                  <c:v>-9.9607779796329704E-2</c:v>
                </c:pt>
                <c:pt idx="389">
                  <c:v>-9.8553682393543576E-2</c:v>
                </c:pt>
                <c:pt idx="390">
                  <c:v>-9.827173787643062E-2</c:v>
                </c:pt>
                <c:pt idx="391">
                  <c:v>-9.6052637874208688E-2</c:v>
                </c:pt>
                <c:pt idx="392">
                  <c:v>-9.5809321871399941E-2</c:v>
                </c:pt>
                <c:pt idx="393">
                  <c:v>-9.5935082729511165E-2</c:v>
                </c:pt>
                <c:pt idx="394">
                  <c:v>-9.6357093556477716E-2</c:v>
                </c:pt>
                <c:pt idx="395">
                  <c:v>-9.7192122127992941E-2</c:v>
                </c:pt>
                <c:pt idx="396">
                  <c:v>-9.6709464913018947E-2</c:v>
                </c:pt>
                <c:pt idx="397">
                  <c:v>-9.6971174994720813E-2</c:v>
                </c:pt>
                <c:pt idx="398">
                  <c:v>-9.7510352025082819E-2</c:v>
                </c:pt>
                <c:pt idx="399">
                  <c:v>-9.9541185451911943E-2</c:v>
                </c:pt>
                <c:pt idx="400">
                  <c:v>-0.10155370069087155</c:v>
                </c:pt>
                <c:pt idx="401">
                  <c:v>-0.10166731899043657</c:v>
                </c:pt>
                <c:pt idx="402">
                  <c:v>-0.10131266141777928</c:v>
                </c:pt>
                <c:pt idx="403">
                  <c:v>-0.10084825598607965</c:v>
                </c:pt>
                <c:pt idx="404">
                  <c:v>-9.9839323209195668E-2</c:v>
                </c:pt>
                <c:pt idx="405">
                  <c:v>-9.9846694121666413E-2</c:v>
                </c:pt>
                <c:pt idx="406">
                  <c:v>-9.9982045703711733E-2</c:v>
                </c:pt>
                <c:pt idx="407">
                  <c:v>-9.7890850480098546E-2</c:v>
                </c:pt>
                <c:pt idx="408">
                  <c:v>-9.8850492058474834E-2</c:v>
                </c:pt>
                <c:pt idx="409">
                  <c:v>-9.8642655093854725E-2</c:v>
                </c:pt>
                <c:pt idx="410">
                  <c:v>-9.7929716153728918E-2</c:v>
                </c:pt>
                <c:pt idx="411">
                  <c:v>-9.8248249614783845E-2</c:v>
                </c:pt>
                <c:pt idx="412">
                  <c:v>-9.7864914733989505E-2</c:v>
                </c:pt>
                <c:pt idx="413">
                  <c:v>-9.8977837141007025E-2</c:v>
                </c:pt>
                <c:pt idx="414">
                  <c:v>-0.10003703821291765</c:v>
                </c:pt>
                <c:pt idx="415">
                  <c:v>-9.8161487239579528E-2</c:v>
                </c:pt>
                <c:pt idx="416">
                  <c:v>-9.9366759495993065E-2</c:v>
                </c:pt>
                <c:pt idx="417">
                  <c:v>-9.9907919178491719E-2</c:v>
                </c:pt>
                <c:pt idx="418">
                  <c:v>-9.8447283224473395E-2</c:v>
                </c:pt>
                <c:pt idx="419">
                  <c:v>-9.8039179421562067E-2</c:v>
                </c:pt>
                <c:pt idx="420">
                  <c:v>-9.9323966463572555E-2</c:v>
                </c:pt>
                <c:pt idx="421">
                  <c:v>-9.9219208437176576E-2</c:v>
                </c:pt>
                <c:pt idx="422">
                  <c:v>-9.9364890680334592E-2</c:v>
                </c:pt>
                <c:pt idx="423">
                  <c:v>-0.1007526238513351</c:v>
                </c:pt>
                <c:pt idx="424">
                  <c:v>-0.10268518793149911</c:v>
                </c:pt>
                <c:pt idx="425">
                  <c:v>-0.10279109380911677</c:v>
                </c:pt>
                <c:pt idx="426">
                  <c:v>-0.10209295361221406</c:v>
                </c:pt>
                <c:pt idx="427">
                  <c:v>-0.10306586662761674</c:v>
                </c:pt>
                <c:pt idx="428">
                  <c:v>-0.10221864806568719</c:v>
                </c:pt>
                <c:pt idx="429">
                  <c:v>-0.10346187530387851</c:v>
                </c:pt>
                <c:pt idx="430">
                  <c:v>-0.10322876663931878</c:v>
                </c:pt>
                <c:pt idx="431">
                  <c:v>-0.10392309331393799</c:v>
                </c:pt>
                <c:pt idx="432">
                  <c:v>-0.10728825162701129</c:v>
                </c:pt>
                <c:pt idx="433">
                  <c:v>-0.10810424104624901</c:v>
                </c:pt>
                <c:pt idx="434">
                  <c:v>-0.10871288679227575</c:v>
                </c:pt>
                <c:pt idx="435">
                  <c:v>-0.1079606078598232</c:v>
                </c:pt>
                <c:pt idx="436">
                  <c:v>-0.10920990637725957</c:v>
                </c:pt>
                <c:pt idx="437">
                  <c:v>-0.10991091145906751</c:v>
                </c:pt>
                <c:pt idx="438">
                  <c:v>-0.11102907983081423</c:v>
                </c:pt>
                <c:pt idx="439">
                  <c:v>-0.1116707286714701</c:v>
                </c:pt>
                <c:pt idx="440">
                  <c:v>-0.11048445762187953</c:v>
                </c:pt>
                <c:pt idx="441">
                  <c:v>-0.11044455793347652</c:v>
                </c:pt>
                <c:pt idx="442">
                  <c:v>-0.1107520302825975</c:v>
                </c:pt>
                <c:pt idx="443">
                  <c:v>-0.1099213939021696</c:v>
                </c:pt>
                <c:pt idx="444">
                  <c:v>-0.10895734115995025</c:v>
                </c:pt>
                <c:pt idx="445">
                  <c:v>-0.1101921444981572</c:v>
                </c:pt>
                <c:pt idx="446">
                  <c:v>-0.10901079687657511</c:v>
                </c:pt>
                <c:pt idx="447">
                  <c:v>-0.10902026427766054</c:v>
                </c:pt>
                <c:pt idx="448">
                  <c:v>-0.10904482449957699</c:v>
                </c:pt>
                <c:pt idx="449">
                  <c:v>-0.10803610990926422</c:v>
                </c:pt>
                <c:pt idx="450">
                  <c:v>-0.10678285557392553</c:v>
                </c:pt>
                <c:pt idx="451">
                  <c:v>-0.10847678991996201</c:v>
                </c:pt>
                <c:pt idx="452">
                  <c:v>-0.10824381406465022</c:v>
                </c:pt>
                <c:pt idx="453">
                  <c:v>-0.10747903209146158</c:v>
                </c:pt>
                <c:pt idx="454">
                  <c:v>-0.10699643179472668</c:v>
                </c:pt>
                <c:pt idx="455">
                  <c:v>-0.10755673497963883</c:v>
                </c:pt>
                <c:pt idx="456">
                  <c:v>-0.10863488982650452</c:v>
                </c:pt>
                <c:pt idx="457">
                  <c:v>-0.10748561563491421</c:v>
                </c:pt>
                <c:pt idx="458">
                  <c:v>-0.11011687012165799</c:v>
                </c:pt>
                <c:pt idx="459">
                  <c:v>-0.11147875292392953</c:v>
                </c:pt>
                <c:pt idx="460">
                  <c:v>-0.11279606874184372</c:v>
                </c:pt>
                <c:pt idx="461">
                  <c:v>-0.11326867988691468</c:v>
                </c:pt>
                <c:pt idx="462">
                  <c:v>-0.11369735014832816</c:v>
                </c:pt>
                <c:pt idx="463">
                  <c:v>-0.10933704275956302</c:v>
                </c:pt>
                <c:pt idx="464">
                  <c:v>-0.1082945851374861</c:v>
                </c:pt>
                <c:pt idx="465">
                  <c:v>-0.10901032255787868</c:v>
                </c:pt>
                <c:pt idx="466">
                  <c:v>-0.10913276318513021</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-0.10536854158343108</c:v>
                </c:pt>
                <c:pt idx="475">
                  <c:v>-0.10554080464611112</c:v>
                </c:pt>
                <c:pt idx="476">
                  <c:v>-0.10478966407850994</c:v>
                </c:pt>
                <c:pt idx="477">
                  <c:v>-0.10530039147369052</c:v>
                </c:pt>
                <c:pt idx="478">
                  <c:v>-0.10543577151486262</c:v>
                </c:pt>
                <c:pt idx="479">
                  <c:v>-0.10667514728527325</c:v>
                </c:pt>
                <c:pt idx="480">
                  <c:v>-0.10688133362083355</c:v>
                </c:pt>
                <c:pt idx="481">
                  <c:v>-0.10748685834988692</c:v>
                </c:pt>
                <c:pt idx="482">
                  <c:v>-0.10932425512760363</c:v>
                </c:pt>
                <c:pt idx="483">
                  <c:v>-0.11005553122838307</c:v>
                </c:pt>
                <c:pt idx="484">
                  <c:v>-0.10905868409176366</c:v>
                </c:pt>
                <c:pt idx="485">
                  <c:v>-0.10706800648540604</c:v>
                </c:pt>
                <c:pt idx="486">
                  <c:v>-0.10540964604129512</c:v>
                </c:pt>
                <c:pt idx="487">
                  <c:v>-0.10496836838905205</c:v>
                </c:pt>
                <c:pt idx="488">
                  <c:v>-0.1053624797905286</c:v>
                </c:pt>
                <c:pt idx="489">
                  <c:v>-0.10611453105002512</c:v>
                </c:pt>
                <c:pt idx="490">
                  <c:v>-0.10685522712000761</c:v>
                </c:pt>
                <c:pt idx="491">
                  <c:v>-0.1062722230424813</c:v>
                </c:pt>
                <c:pt idx="492">
                  <c:v>-0.10716413191158865</c:v>
                </c:pt>
                <c:pt idx="493">
                  <c:v>-0.10790635528778129</c:v>
                </c:pt>
                <c:pt idx="494">
                  <c:v>-0.10746635829599427</c:v>
                </c:pt>
                <c:pt idx="495">
                  <c:v>-0.10660280419831736</c:v>
                </c:pt>
                <c:pt idx="496">
                  <c:v>-0.10784102263109219</c:v>
                </c:pt>
                <c:pt idx="497">
                  <c:v>-0.10888816652185086</c:v>
                </c:pt>
                <c:pt idx="498">
                  <c:v>-0.10871460382593075</c:v>
                </c:pt>
                <c:pt idx="499">
                  <c:v>-0.10948207992930747</c:v>
                </c:pt>
                <c:pt idx="500">
                  <c:v>-0.10938391493272093</c:v>
                </c:pt>
                <c:pt idx="501">
                  <c:v>-0.10972264488370369</c:v>
                </c:pt>
                <c:pt idx="502">
                  <c:v>-0.11139409652369636</c:v>
                </c:pt>
                <c:pt idx="503">
                  <c:v>-0.11231468270096912</c:v>
                </c:pt>
                <c:pt idx="504">
                  <c:v>-0.11367482001043072</c:v>
                </c:pt>
                <c:pt idx="505">
                  <c:v>-0.11471318900537142</c:v>
                </c:pt>
                <c:pt idx="506">
                  <c:v>-0.11428179615467116</c:v>
                </c:pt>
                <c:pt idx="507">
                  <c:v>-0.11554752507161958</c:v>
                </c:pt>
                <c:pt idx="508">
                  <c:v>-0.11656988106750532</c:v>
                </c:pt>
                <c:pt idx="509">
                  <c:v>-0.11730067336320371</c:v>
                </c:pt>
                <c:pt idx="510">
                  <c:v>-0.11825665320128589</c:v>
                </c:pt>
                <c:pt idx="511">
                  <c:v>-0.11777134928802026</c:v>
                </c:pt>
                <c:pt idx="512">
                  <c:v>-0.1183567439317416</c:v>
                </c:pt>
                <c:pt idx="513">
                  <c:v>-0.11750944947883124</c:v>
                </c:pt>
                <c:pt idx="514">
                  <c:v>-0.11887497504865518</c:v>
                </c:pt>
                <c:pt idx="515">
                  <c:v>-0.11913966385174039</c:v>
                </c:pt>
                <c:pt idx="516">
                  <c:v>-0.12034047751242838</c:v>
                </c:pt>
                <c:pt idx="517">
                  <c:v>-0.11990079357099152</c:v>
                </c:pt>
                <c:pt idx="518">
                  <c:v>-0.11973611960738142</c:v>
                </c:pt>
                <c:pt idx="519">
                  <c:v>-0.1193021559493701</c:v>
                </c:pt>
                <c:pt idx="520">
                  <c:v>-0.12049389115030351</c:v>
                </c:pt>
                <c:pt idx="521">
                  <c:v>-0.1211225816042828</c:v>
                </c:pt>
                <c:pt idx="522">
                  <c:v>-0.12088604835877002</c:v>
                </c:pt>
                <c:pt idx="523">
                  <c:v>-0.12225726575289286</c:v>
                </c:pt>
                <c:pt idx="524">
                  <c:v>-0.12238134752280415</c:v>
                </c:pt>
                <c:pt idx="525">
                  <c:v>-0.12112683149976533</c:v>
                </c:pt>
                <c:pt idx="526">
                  <c:v>-0.12197694340571294</c:v>
                </c:pt>
                <c:pt idx="527">
                  <c:v>-0.12250279208080894</c:v>
                </c:pt>
                <c:pt idx="528">
                  <c:v>-0.12188354056881698</c:v>
                </c:pt>
                <c:pt idx="529">
                  <c:v>-0.12244983914200687</c:v>
                </c:pt>
                <c:pt idx="530">
                  <c:v>-0.12380607755180517</c:v>
                </c:pt>
                <c:pt idx="531">
                  <c:v>-0.12414500671663148</c:v>
                </c:pt>
                <c:pt idx="532">
                  <c:v>-0.12383938421039885</c:v>
                </c:pt>
                <c:pt idx="533">
                  <c:v>-0.12301339615314075</c:v>
                </c:pt>
                <c:pt idx="534">
                  <c:v>-0.12304510910090016</c:v>
                </c:pt>
                <c:pt idx="535">
                  <c:v>-0.12338409518396531</c:v>
                </c:pt>
                <c:pt idx="536">
                  <c:v>-0.12460705004123462</c:v>
                </c:pt>
                <c:pt idx="537">
                  <c:v>-0.12552072065194839</c:v>
                </c:pt>
                <c:pt idx="538">
                  <c:v>-0.12853839309100604</c:v>
                </c:pt>
                <c:pt idx="539">
                  <c:v>-0.13172996024904637</c:v>
                </c:pt>
                <c:pt idx="540">
                  <c:v>-0.13299260609447591</c:v>
                </c:pt>
                <c:pt idx="541">
                  <c:v>-0.13403106046679641</c:v>
                </c:pt>
                <c:pt idx="542">
                  <c:v>-0.13413248877597544</c:v>
                </c:pt>
                <c:pt idx="543">
                  <c:v>-0.13361620236571525</c:v>
                </c:pt>
                <c:pt idx="544">
                  <c:v>-0.13301229980659493</c:v>
                </c:pt>
                <c:pt idx="545">
                  <c:v>-0.13432020514166254</c:v>
                </c:pt>
                <c:pt idx="546">
                  <c:v>-0.13546614961603637</c:v>
                </c:pt>
                <c:pt idx="547">
                  <c:v>-0.13505120613758947</c:v>
                </c:pt>
                <c:pt idx="548">
                  <c:v>-0.13595571291116926</c:v>
                </c:pt>
                <c:pt idx="549">
                  <c:v>-0.13764694364066091</c:v>
                </c:pt>
                <c:pt idx="550">
                  <c:v>-0.13769578897959889</c:v>
                </c:pt>
                <c:pt idx="551">
                  <c:v>-0.13837459594661516</c:v>
                </c:pt>
                <c:pt idx="552">
                  <c:v>-0.13875700116277329</c:v>
                </c:pt>
                <c:pt idx="553">
                  <c:v>-0.13863604040983546</c:v>
                </c:pt>
                <c:pt idx="554">
                  <c:v>-0.13799871735565716</c:v>
                </c:pt>
                <c:pt idx="555">
                  <c:v>-0.13774154176066156</c:v>
                </c:pt>
                <c:pt idx="556">
                  <c:v>-0.13846935533497653</c:v>
                </c:pt>
                <c:pt idx="557">
                  <c:v>-0.1407338571224277</c:v>
                </c:pt>
                <c:pt idx="558">
                  <c:v>-0.13945195393807808</c:v>
                </c:pt>
                <c:pt idx="559">
                  <c:v>-0.13823862775025475</c:v>
                </c:pt>
                <c:pt idx="560">
                  <c:v>-0.13720078999223545</c:v>
                </c:pt>
                <c:pt idx="561">
                  <c:v>-0.13539601685417324</c:v>
                </c:pt>
                <c:pt idx="562">
                  <c:v>-0.13628621817601091</c:v>
                </c:pt>
                <c:pt idx="563">
                  <c:v>-0.13695176319238581</c:v>
                </c:pt>
                <c:pt idx="564">
                  <c:v>-0.13780729181780799</c:v>
                </c:pt>
                <c:pt idx="565">
                  <c:v>-0.13822960620872488</c:v>
                </c:pt>
                <c:pt idx="566">
                  <c:v>-0.13768511680902409</c:v>
                </c:pt>
                <c:pt idx="567">
                  <c:v>-0.13702283510525604</c:v>
                </c:pt>
                <c:pt idx="568">
                  <c:v>-0.13808061322109211</c:v>
                </c:pt>
                <c:pt idx="569">
                  <c:v>-0.13819012392076502</c:v>
                </c:pt>
                <c:pt idx="570">
                  <c:v>-0.13876386929743512</c:v>
                </c:pt>
                <c:pt idx="571">
                  <c:v>-0.13706319962595614</c:v>
                </c:pt>
                <c:pt idx="572">
                  <c:v>-0.13721285665977234</c:v>
                </c:pt>
                <c:pt idx="573">
                  <c:v>-0.13884595489032892</c:v>
                </c:pt>
                <c:pt idx="574">
                  <c:v>-0.13784034234427645</c:v>
                </c:pt>
                <c:pt idx="575">
                  <c:v>-0.13846771419230253</c:v>
                </c:pt>
                <c:pt idx="576">
                  <c:v>-0.13790525760052241</c:v>
                </c:pt>
                <c:pt idx="577">
                  <c:v>-0.13682602130703003</c:v>
                </c:pt>
                <c:pt idx="578">
                  <c:v>-0.13686449803935841</c:v>
                </c:pt>
                <c:pt idx="579">
                  <c:v>-0.13661216049501945</c:v>
                </c:pt>
                <c:pt idx="580">
                  <c:v>-0.13672971563974537</c:v>
                </c:pt>
                <c:pt idx="581">
                  <c:v>-0.13616791360776404</c:v>
                </c:pt>
                <c:pt idx="582">
                  <c:v>-0.13459771952219096</c:v>
                </c:pt>
                <c:pt idx="583">
                  <c:v>-0.13326773939517991</c:v>
                </c:pt>
                <c:pt idx="584">
                  <c:v>-0.13264725465458582</c:v>
                </c:pt>
                <c:pt idx="585">
                  <c:v>-0.13268255345165847</c:v>
                </c:pt>
                <c:pt idx="586">
                  <c:v>-0.13250011150984164</c:v>
                </c:pt>
                <c:pt idx="587">
                  <c:v>-0.13098930212454721</c:v>
                </c:pt>
                <c:pt idx="588">
                  <c:v>-0.13132401933937388</c:v>
                </c:pt>
                <c:pt idx="589">
                  <c:v>-0.13002314340732851</c:v>
                </c:pt>
                <c:pt idx="590">
                  <c:v>-0.12941775148752338</c:v>
                </c:pt>
                <c:pt idx="591">
                  <c:v>-0.12652655138460017</c:v>
                </c:pt>
                <c:pt idx="592">
                  <c:v>-0.12722321170718942</c:v>
                </c:pt>
                <c:pt idx="593">
                  <c:v>-0.12807357974523367</c:v>
                </c:pt>
                <c:pt idx="594">
                  <c:v>-0.1271521777398161</c:v>
                </c:pt>
                <c:pt idx="595">
                  <c:v>-0.12630283423015937</c:v>
                </c:pt>
                <c:pt idx="596">
                  <c:v>-0.12398779852922805</c:v>
                </c:pt>
                <c:pt idx="597">
                  <c:v>-0.12383612089777786</c:v>
                </c:pt>
                <c:pt idx="598">
                  <c:v>-0.1246722214295632</c:v>
                </c:pt>
                <c:pt idx="599">
                  <c:v>-0.12552085346119671</c:v>
                </c:pt>
                <c:pt idx="600">
                  <c:v>-0.12910140937884762</c:v>
                </c:pt>
                <c:pt idx="601">
                  <c:v>-0.13045001125770739</c:v>
                </c:pt>
                <c:pt idx="602">
                  <c:v>-0.1288540806398828</c:v>
                </c:pt>
                <c:pt idx="603">
                  <c:v>-0.12985153490443219</c:v>
                </c:pt>
                <c:pt idx="604">
                  <c:v>-0.12886749437251421</c:v>
                </c:pt>
                <c:pt idx="605">
                  <c:v>-0.1297609495205734</c:v>
                </c:pt>
                <c:pt idx="606">
                  <c:v>-0.13007957784535037</c:v>
                </c:pt>
                <c:pt idx="607">
                  <c:v>-0.13320180909693141</c:v>
                </c:pt>
                <c:pt idx="608">
                  <c:v>-0.13477335024759896</c:v>
                </c:pt>
                <c:pt idx="609">
                  <c:v>-0.13288550493376736</c:v>
                </c:pt>
                <c:pt idx="610">
                  <c:v>-0.13320201779716032</c:v>
                </c:pt>
                <c:pt idx="611">
                  <c:v>-0.13373748565534563</c:v>
                </c:pt>
                <c:pt idx="612">
                  <c:v>-0.13408606246235891</c:v>
                </c:pt>
                <c:pt idx="613">
                  <c:v>-0.13400030564278609</c:v>
                </c:pt>
                <c:pt idx="614">
                  <c:v>-0.13234293178155099</c:v>
                </c:pt>
                <c:pt idx="615">
                  <c:v>-0.13212712626290113</c:v>
                </c:pt>
                <c:pt idx="616">
                  <c:v>-0.1328349615339022</c:v>
                </c:pt>
                <c:pt idx="617">
                  <c:v>-0.13498390031512053</c:v>
                </c:pt>
                <c:pt idx="618">
                  <c:v>-0.13545077220403812</c:v>
                </c:pt>
                <c:pt idx="619">
                  <c:v>-0.13430377474216471</c:v>
                </c:pt>
                <c:pt idx="620">
                  <c:v>-0.13445240724760771</c:v>
                </c:pt>
                <c:pt idx="621">
                  <c:v>-0.13478499002829394</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-0.13162379823933168</c:v>
                </c:pt>
                <c:pt idx="630">
                  <c:v>-0.13326870700532845</c:v>
                </c:pt>
                <c:pt idx="631">
                  <c:v>-0.13402318677650271</c:v>
                </c:pt>
                <c:pt idx="632">
                  <c:v>-0.13463982004931552</c:v>
                </c:pt>
                <c:pt idx="633">
                  <c:v>-0.13474935920814346</c:v>
                </c:pt>
                <c:pt idx="634">
                  <c:v>-0.13455336123807618</c:v>
                </c:pt>
                <c:pt idx="635">
                  <c:v>-0.13518805656670471</c:v>
                </c:pt>
                <c:pt idx="636">
                  <c:v>-0.13579529832941292</c:v>
                </c:pt>
                <c:pt idx="637">
                  <c:v>-0.13805426956091091</c:v>
                </c:pt>
                <c:pt idx="638">
                  <c:v>-0.14059614343327126</c:v>
                </c:pt>
                <c:pt idx="639">
                  <c:v>-0.14180710751399794</c:v>
                </c:pt>
                <c:pt idx="640">
                  <c:v>-0.14404471543159073</c:v>
                </c:pt>
                <c:pt idx="641">
                  <c:v>-0.1445235591242664</c:v>
                </c:pt>
                <c:pt idx="642">
                  <c:v>-0.1454131438318034</c:v>
                </c:pt>
                <c:pt idx="643">
                  <c:v>-0.14530108129753239</c:v>
                </c:pt>
                <c:pt idx="644">
                  <c:v>-0.14643434249008219</c:v>
                </c:pt>
                <c:pt idx="645">
                  <c:v>-0.146508260315102</c:v>
                </c:pt>
                <c:pt idx="646">
                  <c:v>-0.14600166897889719</c:v>
                </c:pt>
                <c:pt idx="647">
                  <c:v>-0.14740738831471867</c:v>
                </c:pt>
                <c:pt idx="648">
                  <c:v>-0.14736758349005191</c:v>
                </c:pt>
                <c:pt idx="649">
                  <c:v>-0.14769691244453043</c:v>
                </c:pt>
                <c:pt idx="650">
                  <c:v>-0.14752071253670351</c:v>
                </c:pt>
                <c:pt idx="651">
                  <c:v>-0.14727751037037251</c:v>
                </c:pt>
                <c:pt idx="652">
                  <c:v>-0.14722450051331748</c:v>
                </c:pt>
                <c:pt idx="653">
                  <c:v>-0.14696965856629218</c:v>
                </c:pt>
                <c:pt idx="654">
                  <c:v>-0.14608038690909123</c:v>
                </c:pt>
                <c:pt idx="655">
                  <c:v>-0.14609487260196374</c:v>
                </c:pt>
                <c:pt idx="656">
                  <c:v>-0.14701599001615792</c:v>
                </c:pt>
                <c:pt idx="657">
                  <c:v>-0.14643675202904671</c:v>
                </c:pt>
                <c:pt idx="658">
                  <c:v>-0.14661334087820452</c:v>
                </c:pt>
                <c:pt idx="659">
                  <c:v>-0.14627861417700674</c:v>
                </c:pt>
                <c:pt idx="660">
                  <c:v>-0.14677699979982631</c:v>
                </c:pt>
                <c:pt idx="661">
                  <c:v>-0.14818233019430274</c:v>
                </c:pt>
                <c:pt idx="662">
                  <c:v>-0.14863273373818231</c:v>
                </c:pt>
                <c:pt idx="663">
                  <c:v>-0.14906794011118094</c:v>
                </c:pt>
                <c:pt idx="664">
                  <c:v>-0.14934567267830801</c:v>
                </c:pt>
                <c:pt idx="665">
                  <c:v>-0.14895370519730067</c:v>
                </c:pt>
                <c:pt idx="666">
                  <c:v>-0.14979555447163792</c:v>
                </c:pt>
                <c:pt idx="667">
                  <c:v>-0.14917667292822037</c:v>
                </c:pt>
                <c:pt idx="668">
                  <c:v>-0.14886591829373685</c:v>
                </c:pt>
                <c:pt idx="669">
                  <c:v>-0.14999270977929802</c:v>
                </c:pt>
                <c:pt idx="670">
                  <c:v>-0.15039146001760198</c:v>
                </c:pt>
                <c:pt idx="671">
                  <c:v>-0.15105758370278033</c:v>
                </c:pt>
                <c:pt idx="672">
                  <c:v>-0.15182302972212391</c:v>
                </c:pt>
                <c:pt idx="673">
                  <c:v>-0.15195423575882258</c:v>
                </c:pt>
                <c:pt idx="674">
                  <c:v>-0.1502854782489749</c:v>
                </c:pt>
                <c:pt idx="675">
                  <c:v>-0.14858257927966168</c:v>
                </c:pt>
                <c:pt idx="676">
                  <c:v>-0.14945907279127402</c:v>
                </c:pt>
                <c:pt idx="677">
                  <c:v>-0.15130606977933794</c:v>
                </c:pt>
                <c:pt idx="678">
                  <c:v>-0.1514125543257592</c:v>
                </c:pt>
                <c:pt idx="679">
                  <c:v>-0.15095915308774052</c:v>
                </c:pt>
                <c:pt idx="680">
                  <c:v>-0.15210641616808121</c:v>
                </c:pt>
                <c:pt idx="681">
                  <c:v>-0.15111163706094999</c:v>
                </c:pt>
                <c:pt idx="682">
                  <c:v>-0.15121052302194471</c:v>
                </c:pt>
                <c:pt idx="683">
                  <c:v>-0.15086572179171753</c:v>
                </c:pt>
                <c:pt idx="684">
                  <c:v>-0.14972828659469475</c:v>
                </c:pt>
                <c:pt idx="685">
                  <c:v>-0.14590649219010796</c:v>
                </c:pt>
                <c:pt idx="686">
                  <c:v>-0.14666022253774721</c:v>
                </c:pt>
                <c:pt idx="687">
                  <c:v>-0.1483360379097434</c:v>
                </c:pt>
                <c:pt idx="688">
                  <c:v>-0.14889141766661851</c:v>
                </c:pt>
                <c:pt idx="689">
                  <c:v>-0.14968134801689839</c:v>
                </c:pt>
                <c:pt idx="690">
                  <c:v>-0.15063695788640563</c:v>
                </c:pt>
                <c:pt idx="691">
                  <c:v>-0.14985616291414772</c:v>
                </c:pt>
                <c:pt idx="692">
                  <c:v>-0.15168491760530856</c:v>
                </c:pt>
                <c:pt idx="693">
                  <c:v>-0.15211756265733836</c:v>
                </c:pt>
                <c:pt idx="694">
                  <c:v>-0.15212134772050945</c:v>
                </c:pt>
                <c:pt idx="695">
                  <c:v>-0.15311853636659148</c:v>
                </c:pt>
                <c:pt idx="696">
                  <c:v>-0.15373090077118007</c:v>
                </c:pt>
                <c:pt idx="697">
                  <c:v>-0.15328111384158671</c:v>
                </c:pt>
                <c:pt idx="698">
                  <c:v>-0.15347840195848075</c:v>
                </c:pt>
                <c:pt idx="699">
                  <c:v>-0.15338379435209537</c:v>
                </c:pt>
                <c:pt idx="700">
                  <c:v>-0.15323535157413962</c:v>
                </c:pt>
                <c:pt idx="701">
                  <c:v>-0.15231799076400449</c:v>
                </c:pt>
                <c:pt idx="702">
                  <c:v>-0.15359201077167506</c:v>
                </c:pt>
                <c:pt idx="703">
                  <c:v>-0.15422497958024931</c:v>
                </c:pt>
                <c:pt idx="704">
                  <c:v>-0.15401729439761913</c:v>
                </c:pt>
                <c:pt idx="705">
                  <c:v>-0.15579827571008337</c:v>
                </c:pt>
                <c:pt idx="706">
                  <c:v>-0.15603238044387557</c:v>
                </c:pt>
                <c:pt idx="707">
                  <c:v>-0.1566751486766407</c:v>
                </c:pt>
                <c:pt idx="708">
                  <c:v>-0.1564692469322897</c:v>
                </c:pt>
                <c:pt idx="709">
                  <c:v>-0.15494533686472844</c:v>
                </c:pt>
                <c:pt idx="710">
                  <c:v>-0.15374653431527499</c:v>
                </c:pt>
                <c:pt idx="711">
                  <c:v>-0.15335338103756196</c:v>
                </c:pt>
                <c:pt idx="712">
                  <c:v>-0.15301727881212962</c:v>
                </c:pt>
                <c:pt idx="713">
                  <c:v>-0.15449474359334703</c:v>
                </c:pt>
                <c:pt idx="714">
                  <c:v>-0.15599560177247493</c:v>
                </c:pt>
                <c:pt idx="715">
                  <c:v>-0.15659108991798149</c:v>
                </c:pt>
                <c:pt idx="716">
                  <c:v>-0.15524989689708998</c:v>
                </c:pt>
                <c:pt idx="717">
                  <c:v>-0.15500313734057183</c:v>
                </c:pt>
                <c:pt idx="718">
                  <c:v>-0.15584729180375259</c:v>
                </c:pt>
                <c:pt idx="719">
                  <c:v>-0.15649256443921922</c:v>
                </c:pt>
                <c:pt idx="720">
                  <c:v>-0.15673045423616863</c:v>
                </c:pt>
                <c:pt idx="721">
                  <c:v>-0.15662641717419518</c:v>
                </c:pt>
                <c:pt idx="722">
                  <c:v>-0.15544062992967156</c:v>
                </c:pt>
                <c:pt idx="723">
                  <c:v>-0.15604956975329318</c:v>
                </c:pt>
                <c:pt idx="724">
                  <c:v>-0.15626282343737369</c:v>
                </c:pt>
                <c:pt idx="725">
                  <c:v>-0.15608887180013678</c:v>
                </c:pt>
                <c:pt idx="726">
                  <c:v>-0.15608416655871341</c:v>
                </c:pt>
                <c:pt idx="727">
                  <c:v>-0.15507857298541688</c:v>
                </c:pt>
                <c:pt idx="728">
                  <c:v>-0.15476902312039487</c:v>
                </c:pt>
                <c:pt idx="729">
                  <c:v>-0.15432555411578619</c:v>
                </c:pt>
                <c:pt idx="730">
                  <c:v>-0.15351631899474691</c:v>
                </c:pt>
                <c:pt idx="731">
                  <c:v>-0.15251248040060308</c:v>
                </c:pt>
                <c:pt idx="732">
                  <c:v>-0.15283892549743469</c:v>
                </c:pt>
                <c:pt idx="733">
                  <c:v>-0.15188137092130224</c:v>
                </c:pt>
                <c:pt idx="734">
                  <c:v>-0.1525352192387146</c:v>
                </c:pt>
                <c:pt idx="735">
                  <c:v>-0.15113814198949202</c:v>
                </c:pt>
                <c:pt idx="736">
                  <c:v>-0.15007506099067314</c:v>
                </c:pt>
                <c:pt idx="737">
                  <c:v>-0.14879259811027648</c:v>
                </c:pt>
                <c:pt idx="738">
                  <c:v>-0.1499837641287769</c:v>
                </c:pt>
                <c:pt idx="739">
                  <c:v>-0.15120337978243062</c:v>
                </c:pt>
                <c:pt idx="740">
                  <c:v>-0.15208108754990268</c:v>
                </c:pt>
                <c:pt idx="741">
                  <c:v>-0.15124956893669175</c:v>
                </c:pt>
                <c:pt idx="742">
                  <c:v>-0.15125976678857</c:v>
                </c:pt>
                <c:pt idx="743">
                  <c:v>-0.14972649367001645</c:v>
                </c:pt>
                <c:pt idx="744">
                  <c:v>-0.14880012080473648</c:v>
                </c:pt>
                <c:pt idx="745">
                  <c:v>-0.14853423671853272</c:v>
                </c:pt>
                <c:pt idx="746">
                  <c:v>-0.14820457574097645</c:v>
                </c:pt>
                <c:pt idx="747">
                  <c:v>-0.14834405389564181</c:v>
                </c:pt>
                <c:pt idx="748">
                  <c:v>-0.14755860111384322</c:v>
                </c:pt>
                <c:pt idx="749">
                  <c:v>-0.14772185212137884</c:v>
                </c:pt>
                <c:pt idx="750">
                  <c:v>-0.14901696982450124</c:v>
                </c:pt>
                <c:pt idx="751">
                  <c:v>-0.15066172680850787</c:v>
                </c:pt>
                <c:pt idx="752">
                  <c:v>-0.14946538122988809</c:v>
                </c:pt>
                <c:pt idx="753">
                  <c:v>-0.1499351369764248</c:v>
                </c:pt>
                <c:pt idx="754">
                  <c:v>-0.14914857428888673</c:v>
                </c:pt>
                <c:pt idx="755">
                  <c:v>-0.14882292604745828</c:v>
                </c:pt>
                <c:pt idx="756">
                  <c:v>-0.1488027200711457</c:v>
                </c:pt>
                <c:pt idx="757">
                  <c:v>-0.15090012886966542</c:v>
                </c:pt>
                <c:pt idx="758">
                  <c:v>-0.15091137970904381</c:v>
                </c:pt>
                <c:pt idx="759">
                  <c:v>-0.15136462916510141</c:v>
                </c:pt>
                <c:pt idx="760">
                  <c:v>-0.15132888450843074</c:v>
                </c:pt>
                <c:pt idx="761">
                  <c:v>-0.15126759304700987</c:v>
                </c:pt>
                <c:pt idx="762">
                  <c:v>-0.14999788933941749</c:v>
                </c:pt>
                <c:pt idx="763">
                  <c:v>-0.14993955762662403</c:v>
                </c:pt>
                <c:pt idx="764">
                  <c:v>-0.15032139366036318</c:v>
                </c:pt>
                <c:pt idx="765">
                  <c:v>-0.15102636404644473</c:v>
                </c:pt>
                <c:pt idx="766">
                  <c:v>-0.1508481435409838</c:v>
                </c:pt>
                <c:pt idx="767">
                  <c:v>-0.15086469726334428</c:v>
                </c:pt>
                <c:pt idx="768">
                  <c:v>-0.14949177232193744</c:v>
                </c:pt>
                <c:pt idx="769">
                  <c:v>-0.14731564559323854</c:v>
                </c:pt>
                <c:pt idx="770">
                  <c:v>-0.14739078716048962</c:v>
                </c:pt>
                <c:pt idx="771">
                  <c:v>-0.14743794392487097</c:v>
                </c:pt>
                <c:pt idx="772">
                  <c:v>-0.14820963197823311</c:v>
                </c:pt>
                <c:pt idx="773">
                  <c:v>-0.14859106009788572</c:v>
                </c:pt>
                <c:pt idx="774">
                  <c:v>-0.14801700167089427</c:v>
                </c:pt>
                <c:pt idx="775">
                  <c:v>-0.14843190720384314</c:v>
                </c:pt>
                <c:pt idx="776">
                  <c:v>-0.14968875687486621</c:v>
                </c:pt>
                <c:pt idx="777">
                  <c:v>-0.14929432293666894</c:v>
                </c:pt>
                <c:pt idx="778">
                  <c:v>-0.14884286640527494</c:v>
                </c:pt>
                <c:pt idx="779">
                  <c:v>-0.14973343769568742</c:v>
                </c:pt>
                <c:pt idx="780">
                  <c:v>-0.14802993159844424</c:v>
                </c:pt>
                <c:pt idx="781">
                  <c:v>-0.14767956186676656</c:v>
                </c:pt>
                <c:pt idx="782">
                  <c:v>-0.14809967541896191</c:v>
                </c:pt>
                <c:pt idx="783">
                  <c:v>-0.14795220025114042</c:v>
                </c:pt>
                <c:pt idx="784">
                  <c:v>-0.14731599658908603</c:v>
                </c:pt>
                <c:pt idx="785">
                  <c:v>-0.14756513722541367</c:v>
                </c:pt>
                <c:pt idx="786">
                  <c:v>-0.14728241482565371</c:v>
                </c:pt>
                <c:pt idx="787">
                  <c:v>-0.14793117844669748</c:v>
                </c:pt>
                <c:pt idx="788">
                  <c:v>-0.14951851440979191</c:v>
                </c:pt>
                <c:pt idx="789">
                  <c:v>-0.14933537996269333</c:v>
                </c:pt>
                <c:pt idx="790">
                  <c:v>-0.14795396471667743</c:v>
                </c:pt>
                <c:pt idx="791">
                  <c:v>-0.14863067519507922</c:v>
                </c:pt>
                <c:pt idx="792">
                  <c:v>-0.15130276852123387</c:v>
                </c:pt>
                <c:pt idx="793">
                  <c:v>-0.15144514001993106</c:v>
                </c:pt>
                <c:pt idx="794">
                  <c:v>-0.14939096062704493</c:v>
                </c:pt>
                <c:pt idx="795">
                  <c:v>-0.14904409136733027</c:v>
                </c:pt>
                <c:pt idx="796">
                  <c:v>-0.14885700110230043</c:v>
                </c:pt>
                <c:pt idx="797">
                  <c:v>-0.14783407592398135</c:v>
                </c:pt>
                <c:pt idx="798">
                  <c:v>-0.14772600715312503</c:v>
                </c:pt>
                <c:pt idx="799">
                  <c:v>-0.14618888256677592</c:v>
                </c:pt>
                <c:pt idx="800">
                  <c:v>-0.14533490022030549</c:v>
                </c:pt>
                <c:pt idx="801">
                  <c:v>-0.14622266354406591</c:v>
                </c:pt>
                <c:pt idx="802">
                  <c:v>-0.14621012255781843</c:v>
                </c:pt>
                <c:pt idx="803">
                  <c:v>-0.14643446581293115</c:v>
                </c:pt>
                <c:pt idx="804">
                  <c:v>-0.14700307906133528</c:v>
                </c:pt>
                <c:pt idx="805">
                  <c:v>-0.14790834474484912</c:v>
                </c:pt>
                <c:pt idx="806">
                  <c:v>-0.14794168934892613</c:v>
                </c:pt>
                <c:pt idx="807">
                  <c:v>-0.14634050327998688</c:v>
                </c:pt>
                <c:pt idx="808">
                  <c:v>-0.14628982707090191</c:v>
                </c:pt>
                <c:pt idx="809">
                  <c:v>-0.1472881825409621</c:v>
                </c:pt>
                <c:pt idx="810">
                  <c:v>-0.1472583478952037</c:v>
                </c:pt>
                <c:pt idx="811">
                  <c:v>-0.14718785465113626</c:v>
                </c:pt>
                <c:pt idx="812">
                  <c:v>-0.1476877865528938</c:v>
                </c:pt>
                <c:pt idx="813">
                  <c:v>-0.14819871316194624</c:v>
                </c:pt>
                <c:pt idx="814">
                  <c:v>-0.14832416096967888</c:v>
                </c:pt>
                <c:pt idx="815">
                  <c:v>-0.14813358920545738</c:v>
                </c:pt>
                <c:pt idx="816">
                  <c:v>-0.14891458339157312</c:v>
                </c:pt>
                <c:pt idx="817">
                  <c:v>-0.14436901660792528</c:v>
                </c:pt>
                <c:pt idx="818">
                  <c:v>-0.14376563579938334</c:v>
                </c:pt>
                <c:pt idx="819">
                  <c:v>-0.14320873822266841</c:v>
                </c:pt>
                <c:pt idx="820">
                  <c:v>-0.14113433388075691</c:v>
                </c:pt>
                <c:pt idx="821">
                  <c:v>-0.14132552225927927</c:v>
                </c:pt>
                <c:pt idx="822">
                  <c:v>-0.13953375493974818</c:v>
                </c:pt>
                <c:pt idx="823">
                  <c:v>-0.1395678015354922</c:v>
                </c:pt>
                <c:pt idx="824">
                  <c:v>-0.13751289169181291</c:v>
                </c:pt>
                <c:pt idx="825">
                  <c:v>-0.13777801686809721</c:v>
                </c:pt>
                <c:pt idx="826">
                  <c:v>-0.13579532678852504</c:v>
                </c:pt>
                <c:pt idx="827">
                  <c:v>-0.1351504241216617</c:v>
                </c:pt>
                <c:pt idx="828">
                  <c:v>-0.13522226443079441</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-0.13447468125339421</c:v>
                </c:pt>
                <c:pt idx="837">
                  <c:v>-0.13320508189590932</c:v>
                </c:pt>
                <c:pt idx="838">
                  <c:v>-0.13335285114132511</c:v>
                </c:pt>
                <c:pt idx="839">
                  <c:v>-0.13445207522451569</c:v>
                </c:pt>
                <c:pt idx="840">
                  <c:v>-0.13498539916221869</c:v>
                </c:pt>
                <c:pt idx="841">
                  <c:v>-0.1344995355528629</c:v>
                </c:pt>
                <c:pt idx="842">
                  <c:v>-0.13401133829557921</c:v>
                </c:pt>
                <c:pt idx="843">
                  <c:v>-0.13316763917833896</c:v>
                </c:pt>
                <c:pt idx="844">
                  <c:v>-0.13298910562255628</c:v>
                </c:pt>
                <c:pt idx="845">
                  <c:v>-0.1350194078124507</c:v>
                </c:pt>
                <c:pt idx="846">
                  <c:v>-0.13502796452166876</c:v>
                </c:pt>
                <c:pt idx="847">
                  <c:v>-0.13418507174620231</c:v>
                </c:pt>
                <c:pt idx="848">
                  <c:v>-0.13330339867447094</c:v>
                </c:pt>
                <c:pt idx="849">
                  <c:v>-0.13170609253245444</c:v>
                </c:pt>
                <c:pt idx="850">
                  <c:v>-0.13158700059517539</c:v>
                </c:pt>
                <c:pt idx="851">
                  <c:v>-0.13159381181158381</c:v>
                </c:pt>
                <c:pt idx="852">
                  <c:v>-0.13338683133245871</c:v>
                </c:pt>
                <c:pt idx="853">
                  <c:v>-0.13142386342411783</c:v>
                </c:pt>
                <c:pt idx="854">
                  <c:v>-0.13252623698340926</c:v>
                </c:pt>
                <c:pt idx="855">
                  <c:v>-0.13182159862041937</c:v>
                </c:pt>
                <c:pt idx="856">
                  <c:v>-0.13139724465909824</c:v>
                </c:pt>
                <c:pt idx="857">
                  <c:v>-0.1337945177349269</c:v>
                </c:pt>
                <c:pt idx="858">
                  <c:v>-0.1307068168841142</c:v>
                </c:pt>
                <c:pt idx="859">
                  <c:v>-0.13317637612865915</c:v>
                </c:pt>
                <c:pt idx="860">
                  <c:v>-0.13061661095522936</c:v>
                </c:pt>
                <c:pt idx="861">
                  <c:v>-0.13100843614060437</c:v>
                </c:pt>
                <c:pt idx="862">
                  <c:v>-0.13064381787540924</c:v>
                </c:pt>
                <c:pt idx="863">
                  <c:v>-0.13250072812412839</c:v>
                </c:pt>
                <c:pt idx="864">
                  <c:v>-0.13247187057488927</c:v>
                </c:pt>
                <c:pt idx="865">
                  <c:v>-0.13386638650318639</c:v>
                </c:pt>
                <c:pt idx="866">
                  <c:v>-0.13325376596651473</c:v>
                </c:pt>
                <c:pt idx="867">
                  <c:v>-0.13079439508749213</c:v>
                </c:pt>
                <c:pt idx="868">
                  <c:v>-0.13286551714405437</c:v>
                </c:pt>
                <c:pt idx="869">
                  <c:v>-0.13277712311254675</c:v>
                </c:pt>
                <c:pt idx="870">
                  <c:v>-0.13201785272255506</c:v>
                </c:pt>
                <c:pt idx="871">
                  <c:v>-0.13199328301431051</c:v>
                </c:pt>
                <c:pt idx="872">
                  <c:v>-0.13289753365579321</c:v>
                </c:pt>
                <c:pt idx="873">
                  <c:v>-0.13365059047089289</c:v>
                </c:pt>
                <c:pt idx="874">
                  <c:v>-0.13584604094310748</c:v>
                </c:pt>
                <c:pt idx="875">
                  <c:v>-0.13678875883056221</c:v>
                </c:pt>
                <c:pt idx="876">
                  <c:v>-0.13594336165242343</c:v>
                </c:pt>
                <c:pt idx="877">
                  <c:v>-0.13664900557104456</c:v>
                </c:pt>
                <c:pt idx="878">
                  <c:v>-0.13593050761585337</c:v>
                </c:pt>
                <c:pt idx="879">
                  <c:v>-0.13487752011880588</c:v>
                </c:pt>
                <c:pt idx="880">
                  <c:v>-0.1330527117591771</c:v>
                </c:pt>
                <c:pt idx="881">
                  <c:v>-0.13389309064555732</c:v>
                </c:pt>
                <c:pt idx="882">
                  <c:v>-0.13567848312186495</c:v>
                </c:pt>
                <c:pt idx="883">
                  <c:v>-0.13695580438763971</c:v>
                </c:pt>
                <c:pt idx="884">
                  <c:v>-0.13688899185663694</c:v>
                </c:pt>
                <c:pt idx="885">
                  <c:v>-0.13847393725353638</c:v>
                </c:pt>
                <c:pt idx="886">
                  <c:v>-0.13779292944779822</c:v>
                </c:pt>
                <c:pt idx="887">
                  <c:v>-0.13923951608212831</c:v>
                </c:pt>
                <c:pt idx="888">
                  <c:v>-0.14072390591624639</c:v>
                </c:pt>
                <c:pt idx="889">
                  <c:v>-0.13969313550676113</c:v>
                </c:pt>
                <c:pt idx="890">
                  <c:v>-0.13982894243474675</c:v>
                </c:pt>
                <c:pt idx="891">
                  <c:v>-0.1400443115801982</c:v>
                </c:pt>
                <c:pt idx="892">
                  <c:v>-0.13977584720032621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-0.14230413658535246</c:v>
                </c:pt>
                <c:pt idx="901">
                  <c:v>-0.14247381935435038</c:v>
                </c:pt>
                <c:pt idx="902">
                  <c:v>-0.14314358580708153</c:v>
                </c:pt>
                <c:pt idx="903">
                  <c:v>-0.14346774468782586</c:v>
                </c:pt>
                <c:pt idx="904">
                  <c:v>-0.14370451509267923</c:v>
                </c:pt>
                <c:pt idx="905">
                  <c:v>-0.14439629941911394</c:v>
                </c:pt>
                <c:pt idx="906">
                  <c:v>-0.14376303653293176</c:v>
                </c:pt>
                <c:pt idx="907">
                  <c:v>-0.14179807648608311</c:v>
                </c:pt>
                <c:pt idx="908">
                  <c:v>-0.1403875475587455</c:v>
                </c:pt>
                <c:pt idx="909">
                  <c:v>-0.14017951138028187</c:v>
                </c:pt>
                <c:pt idx="910">
                  <c:v>-0.1409658369084783</c:v>
                </c:pt>
                <c:pt idx="911">
                  <c:v>-0.14115176034951529</c:v>
                </c:pt>
                <c:pt idx="912">
                  <c:v>-0.14050970359478754</c:v>
                </c:pt>
                <c:pt idx="913">
                  <c:v>-0.14069686026441275</c:v>
                </c:pt>
                <c:pt idx="914">
                  <c:v>-0.14082615953995514</c:v>
                </c:pt>
                <c:pt idx="915">
                  <c:v>-0.14212418955983724</c:v>
                </c:pt>
                <c:pt idx="916">
                  <c:v>-0.14178738534276691</c:v>
                </c:pt>
                <c:pt idx="917">
                  <c:v>-0.14244647962493698</c:v>
                </c:pt>
                <c:pt idx="918">
                  <c:v>-0.14430324757803728</c:v>
                </c:pt>
                <c:pt idx="919">
                  <c:v>-0.14230115786396891</c:v>
                </c:pt>
                <c:pt idx="920">
                  <c:v>-0.14047597953575064</c:v>
                </c:pt>
                <c:pt idx="921">
                  <c:v>-0.14061117933583489</c:v>
                </c:pt>
                <c:pt idx="922">
                  <c:v>-0.13958372915716671</c:v>
                </c:pt>
                <c:pt idx="923">
                  <c:v>-0.13869179182893276</c:v>
                </c:pt>
                <c:pt idx="924">
                  <c:v>-0.13866209947879329</c:v>
                </c:pt>
                <c:pt idx="925">
                  <c:v>-0.13828282476602291</c:v>
                </c:pt>
                <c:pt idx="926">
                  <c:v>-0.13770056062564587</c:v>
                </c:pt>
                <c:pt idx="927">
                  <c:v>-0.13655993800699692</c:v>
                </c:pt>
                <c:pt idx="928">
                  <c:v>-0.13686338813361942</c:v>
                </c:pt>
                <c:pt idx="929">
                  <c:v>-0.13615801931985036</c:v>
                </c:pt>
                <c:pt idx="930">
                  <c:v>-0.13540805506258391</c:v>
                </c:pt>
                <c:pt idx="931">
                  <c:v>-0.1348987126779948</c:v>
                </c:pt>
                <c:pt idx="932">
                  <c:v>-0.13262328258785774</c:v>
                </c:pt>
                <c:pt idx="933">
                  <c:v>-0.13126179821331618</c:v>
                </c:pt>
                <c:pt idx="934">
                  <c:v>-0.13155502202893388</c:v>
                </c:pt>
                <c:pt idx="935">
                  <c:v>-0.13231248052150624</c:v>
                </c:pt>
                <c:pt idx="936">
                  <c:v>-0.13276736163386721</c:v>
                </c:pt>
                <c:pt idx="937">
                  <c:v>-0.13234488597457528</c:v>
                </c:pt>
                <c:pt idx="938">
                  <c:v>-0.13380452585933256</c:v>
                </c:pt>
                <c:pt idx="939">
                  <c:v>-0.13493908668507995</c:v>
                </c:pt>
                <c:pt idx="940">
                  <c:v>-0.1341337694364455</c:v>
                </c:pt>
                <c:pt idx="941">
                  <c:v>-0.13407674684324888</c:v>
                </c:pt>
                <c:pt idx="942">
                  <c:v>-0.13529914200447057</c:v>
                </c:pt>
                <c:pt idx="943">
                  <c:v>-0.13717995791526505</c:v>
                </c:pt>
                <c:pt idx="944">
                  <c:v>-0.13777600575684801</c:v>
                </c:pt>
                <c:pt idx="945">
                  <c:v>-0.13700443153999281</c:v>
                </c:pt>
                <c:pt idx="946">
                  <c:v>-0.13586898848144849</c:v>
                </c:pt>
                <c:pt idx="947">
                  <c:v>-0.13608331412579844</c:v>
                </c:pt>
                <c:pt idx="948">
                  <c:v>-0.13551951995529521</c:v>
                </c:pt>
                <c:pt idx="949">
                  <c:v>-0.13354987363977955</c:v>
                </c:pt>
                <c:pt idx="950">
                  <c:v>-0.1338213546865461</c:v>
                </c:pt>
                <c:pt idx="951">
                  <c:v>-0.13377442559510674</c:v>
                </c:pt>
                <c:pt idx="952">
                  <c:v>-0.13413156859770936</c:v>
                </c:pt>
                <c:pt idx="953">
                  <c:v>-0.13523305043786174</c:v>
                </c:pt>
                <c:pt idx="954">
                  <c:v>-0.1358907881685667</c:v>
                </c:pt>
                <c:pt idx="955">
                  <c:v>-0.1344920792630262</c:v>
                </c:pt>
                <c:pt idx="956">
                  <c:v>-0.13275269569989234</c:v>
                </c:pt>
                <c:pt idx="957">
                  <c:v>-0.1318063729903827</c:v>
                </c:pt>
                <c:pt idx="958">
                  <c:v>-0.13307520395157718</c:v>
                </c:pt>
                <c:pt idx="959">
                  <c:v>-0.13481433138262883</c:v>
                </c:pt>
                <c:pt idx="960">
                  <c:v>-0.13573068663714594</c:v>
                </c:pt>
                <c:pt idx="961">
                  <c:v>-0.13634223521356148</c:v>
                </c:pt>
                <c:pt idx="962">
                  <c:v>-0.1366720954050038</c:v>
                </c:pt>
                <c:pt idx="963">
                  <c:v>-0.13601517350244346</c:v>
                </c:pt>
                <c:pt idx="964">
                  <c:v>-0.13768427252175286</c:v>
                </c:pt>
                <c:pt idx="965">
                  <c:v>-0.13872260357119642</c:v>
                </c:pt>
                <c:pt idx="966">
                  <c:v>-0.13712019376004039</c:v>
                </c:pt>
                <c:pt idx="967">
                  <c:v>-0.13528764451935171</c:v>
                </c:pt>
                <c:pt idx="968">
                  <c:v>-0.13532076145045835</c:v>
                </c:pt>
                <c:pt idx="969">
                  <c:v>-0.13589695431156201</c:v>
                </c:pt>
                <c:pt idx="970">
                  <c:v>-0.13660456190957818</c:v>
                </c:pt>
                <c:pt idx="971">
                  <c:v>-0.13546547608349649</c:v>
                </c:pt>
                <c:pt idx="972">
                  <c:v>-0.13376544199907439</c:v>
                </c:pt>
                <c:pt idx="973">
                  <c:v>-0.1348028433838806</c:v>
                </c:pt>
                <c:pt idx="974">
                  <c:v>-0.13500732217217179</c:v>
                </c:pt>
                <c:pt idx="975">
                  <c:v>-0.13536597350821469</c:v>
                </c:pt>
                <c:pt idx="976">
                  <c:v>-0.13612613561733181</c:v>
                </c:pt>
                <c:pt idx="977">
                  <c:v>-0.13712336220891067</c:v>
                </c:pt>
                <c:pt idx="978">
                  <c:v>-0.13695396403112195</c:v>
                </c:pt>
                <c:pt idx="979">
                  <c:v>-0.13689365915256246</c:v>
                </c:pt>
                <c:pt idx="980">
                  <c:v>-0.13685037282870383</c:v>
                </c:pt>
                <c:pt idx="981">
                  <c:v>-0.13754995495445144</c:v>
                </c:pt>
                <c:pt idx="982">
                  <c:v>-0.13800960771283144</c:v>
                </c:pt>
                <c:pt idx="983">
                  <c:v>-0.13709302478534371</c:v>
                </c:pt>
                <c:pt idx="984">
                  <c:v>-0.13549837482800364</c:v>
                </c:pt>
                <c:pt idx="985">
                  <c:v>-0.1338450611347782</c:v>
                </c:pt>
                <c:pt idx="986">
                  <c:v>-0.13480950281832804</c:v>
                </c:pt>
                <c:pt idx="987">
                  <c:v>-0.13470912749666322</c:v>
                </c:pt>
                <c:pt idx="988">
                  <c:v>-0.13371742197466574</c:v>
                </c:pt>
                <c:pt idx="989">
                  <c:v>-0.13474884694394973</c:v>
                </c:pt>
                <c:pt idx="990">
                  <c:v>-0.13603928786476202</c:v>
                </c:pt>
                <c:pt idx="991">
                  <c:v>-0.13884352637862207</c:v>
                </c:pt>
                <c:pt idx="992">
                  <c:v>-0.13910861360940885</c:v>
                </c:pt>
                <c:pt idx="993">
                  <c:v>-0.13838657723677267</c:v>
                </c:pt>
                <c:pt idx="994">
                  <c:v>-0.13875806363662946</c:v>
                </c:pt>
                <c:pt idx="995">
                  <c:v>-0.13917851869828693</c:v>
                </c:pt>
                <c:pt idx="996">
                  <c:v>-0.13907906355487398</c:v>
                </c:pt>
                <c:pt idx="997">
                  <c:v>-0.13966194430955167</c:v>
                </c:pt>
                <c:pt idx="998">
                  <c:v>-0.13831708006196702</c:v>
                </c:pt>
                <c:pt idx="999">
                  <c:v>-0.14014470587463279</c:v>
                </c:pt>
                <c:pt idx="1000">
                  <c:v>-0.14148297709239477</c:v>
                </c:pt>
                <c:pt idx="1001">
                  <c:v>-0.14200199557831206</c:v>
                </c:pt>
                <c:pt idx="1002">
                  <c:v>-0.14036581427626521</c:v>
                </c:pt>
                <c:pt idx="1003">
                  <c:v>-0.14099754036988091</c:v>
                </c:pt>
                <c:pt idx="1004">
                  <c:v>-0.14145088468966094</c:v>
                </c:pt>
                <c:pt idx="1005">
                  <c:v>-0.14015737967010011</c:v>
                </c:pt>
                <c:pt idx="1006">
                  <c:v>-0.14059869526784041</c:v>
                </c:pt>
                <c:pt idx="1007">
                  <c:v>-0.13959523612865621</c:v>
                </c:pt>
                <c:pt idx="1008">
                  <c:v>-0.14059392362180745</c:v>
                </c:pt>
                <c:pt idx="1009">
                  <c:v>-0.14018012799456867</c:v>
                </c:pt>
                <c:pt idx="1010">
                  <c:v>-0.1405444901276813</c:v>
                </c:pt>
                <c:pt idx="1011">
                  <c:v>-0.14086241646080574</c:v>
                </c:pt>
                <c:pt idx="1012">
                  <c:v>-0.14191802219701838</c:v>
                </c:pt>
                <c:pt idx="1013">
                  <c:v>-0.14190733105368741</c:v>
                </c:pt>
                <c:pt idx="1014">
                  <c:v>-0.14130407356800845</c:v>
                </c:pt>
                <c:pt idx="1015">
                  <c:v>-0.14293347211274496</c:v>
                </c:pt>
                <c:pt idx="1016">
                  <c:v>-0.14413604075261341</c:v>
                </c:pt>
                <c:pt idx="1017">
                  <c:v>-0.14422046947986211</c:v>
                </c:pt>
                <c:pt idx="1018">
                  <c:v>-0.14375990602957245</c:v>
                </c:pt>
                <c:pt idx="1019">
                  <c:v>-0.14409239394653661</c:v>
                </c:pt>
                <c:pt idx="1020">
                  <c:v>-0.14319611185908343</c:v>
                </c:pt>
                <c:pt idx="1021">
                  <c:v>-0.14402314341745662</c:v>
                </c:pt>
                <c:pt idx="1022">
                  <c:v>-0.14352828672572598</c:v>
                </c:pt>
                <c:pt idx="1023">
                  <c:v>-0.14294784396912558</c:v>
                </c:pt>
                <c:pt idx="1024">
                  <c:v>-0.14211861157203062</c:v>
                </c:pt>
                <c:pt idx="1025">
                  <c:v>-0.1408535751603637</c:v>
                </c:pt>
                <c:pt idx="1026">
                  <c:v>-0.14012588490892597</c:v>
                </c:pt>
                <c:pt idx="1027">
                  <c:v>-0.13942550592778957</c:v>
                </c:pt>
                <c:pt idx="1028">
                  <c:v>-0.13629399700256806</c:v>
                </c:pt>
                <c:pt idx="1029">
                  <c:v>-0.13645677369140691</c:v>
                </c:pt>
                <c:pt idx="1030">
                  <c:v>-0.13521656312011041</c:v>
                </c:pt>
                <c:pt idx="1031">
                  <c:v>-0.13562267478451384</c:v>
                </c:pt>
                <c:pt idx="1032">
                  <c:v>-0.13471806366081296</c:v>
                </c:pt>
                <c:pt idx="1033">
                  <c:v>-0.13372122601056438</c:v>
                </c:pt>
                <c:pt idx="1034">
                  <c:v>-0.13343102834821252</c:v>
                </c:pt>
                <c:pt idx="1035">
                  <c:v>-0.13168242402969088</c:v>
                </c:pt>
                <c:pt idx="1036">
                  <c:v>-0.13315036449156992</c:v>
                </c:pt>
                <c:pt idx="1037">
                  <c:v>-0.13492277012207421</c:v>
                </c:pt>
                <c:pt idx="1038">
                  <c:v>-0.13459573687005391</c:v>
                </c:pt>
                <c:pt idx="1039">
                  <c:v>-0.13446056552911045</c:v>
                </c:pt>
                <c:pt idx="1040">
                  <c:v>-0.13540364389875492</c:v>
                </c:pt>
                <c:pt idx="1041">
                  <c:v>-0.1353252674780237</c:v>
                </c:pt>
                <c:pt idx="1042">
                  <c:v>-0.13461449143113702</c:v>
                </c:pt>
                <c:pt idx="1043">
                  <c:v>-0.13453769923485467</c:v>
                </c:pt>
                <c:pt idx="1044">
                  <c:v>-0.13130484737781956</c:v>
                </c:pt>
                <c:pt idx="1045">
                  <c:v>-0.13195054690011432</c:v>
                </c:pt>
                <c:pt idx="1046">
                  <c:v>-0.13212161467970387</c:v>
                </c:pt>
                <c:pt idx="1047">
                  <c:v>-0.1323812757046452</c:v>
                </c:pt>
                <c:pt idx="1048">
                  <c:v>-0.13228386961799291</c:v>
                </c:pt>
                <c:pt idx="1049">
                  <c:v>-0.13148316274703145</c:v>
                </c:pt>
                <c:pt idx="1050">
                  <c:v>-0.13186478059417109</c:v>
                </c:pt>
                <c:pt idx="1051">
                  <c:v>-0.12994040325463629</c:v>
                </c:pt>
                <c:pt idx="1052">
                  <c:v>-0.12721672302748743</c:v>
                </c:pt>
                <c:pt idx="1053">
                  <c:v>-0.12757647478289871</c:v>
                </c:pt>
                <c:pt idx="1054">
                  <c:v>-0.12679750119443184</c:v>
                </c:pt>
                <c:pt idx="1055">
                  <c:v>-0.12587967555195687</c:v>
                </c:pt>
                <c:pt idx="1056">
                  <c:v>-0.12666327849086656</c:v>
                </c:pt>
                <c:pt idx="1057">
                  <c:v>-0.12815272456225557</c:v>
                </c:pt>
                <c:pt idx="1058">
                  <c:v>-0.12608230449734517</c:v>
                </c:pt>
                <c:pt idx="1059">
                  <c:v>-0.12530533253375609</c:v>
                </c:pt>
                <c:pt idx="1060">
                  <c:v>-0.12544450712447044</c:v>
                </c:pt>
                <c:pt idx="1061">
                  <c:v>-0.12480502117705329</c:v>
                </c:pt>
                <c:pt idx="1062">
                  <c:v>-0.12501625426349974</c:v>
                </c:pt>
                <c:pt idx="1063">
                  <c:v>-0.12363451648077729</c:v>
                </c:pt>
                <c:pt idx="1064">
                  <c:v>-0.12378128965696079</c:v>
                </c:pt>
                <c:pt idx="1065">
                  <c:v>-0.12440946784673201</c:v>
                </c:pt>
                <c:pt idx="1066">
                  <c:v>-0.12538845214139402</c:v>
                </c:pt>
                <c:pt idx="1067">
                  <c:v>-0.12526414269849823</c:v>
                </c:pt>
                <c:pt idx="1068">
                  <c:v>-0.12449069966599778</c:v>
                </c:pt>
                <c:pt idx="1069">
                  <c:v>-0.12224840547972349</c:v>
                </c:pt>
                <c:pt idx="1070">
                  <c:v>-0.12079660133977665</c:v>
                </c:pt>
                <c:pt idx="1071">
                  <c:v>-0.11954922855622403</c:v>
                </c:pt>
                <c:pt idx="1072">
                  <c:v>-0.11795280464696134</c:v>
                </c:pt>
                <c:pt idx="1073">
                  <c:v>-0.11874813274393164</c:v>
                </c:pt>
                <c:pt idx="1074">
                  <c:v>-0.11905016940086455</c:v>
                </c:pt>
                <c:pt idx="1075">
                  <c:v>-0.11905821384590354</c:v>
                </c:pt>
                <c:pt idx="1076">
                  <c:v>-0.12075349525700574</c:v>
                </c:pt>
                <c:pt idx="1077">
                  <c:v>-0.11977623748236986</c:v>
                </c:pt>
                <c:pt idx="1078">
                  <c:v>-0.11855356721633825</c:v>
                </c:pt>
                <c:pt idx="1079">
                  <c:v>-0.11805623458103318</c:v>
                </c:pt>
                <c:pt idx="1080">
                  <c:v>-0.1171954030726285</c:v>
                </c:pt>
                <c:pt idx="1081">
                  <c:v>-0.11769949949248815</c:v>
                </c:pt>
                <c:pt idx="1082">
                  <c:v>-0.11924565510673812</c:v>
                </c:pt>
                <c:pt idx="1083">
                  <c:v>-0.11791879599671518</c:v>
                </c:pt>
                <c:pt idx="1084">
                  <c:v>-0.11895540052611869</c:v>
                </c:pt>
                <c:pt idx="1085">
                  <c:v>-0.12009242780908391</c:v>
                </c:pt>
                <c:pt idx="1086">
                  <c:v>-0.11985629299130096</c:v>
                </c:pt>
                <c:pt idx="1087">
                  <c:v>-0.11845348597225326</c:v>
                </c:pt>
                <c:pt idx="1088">
                  <c:v>-0.11772509372913491</c:v>
                </c:pt>
                <c:pt idx="1089">
                  <c:v>-0.11799167980697702</c:v>
                </c:pt>
                <c:pt idx="1090">
                  <c:v>-0.11725746293033978</c:v>
                </c:pt>
                <c:pt idx="1091">
                  <c:v>-0.11533026813776794</c:v>
                </c:pt>
                <c:pt idx="1092">
                  <c:v>-0.11421933786925809</c:v>
                </c:pt>
                <c:pt idx="1093">
                  <c:v>-0.11591434417553614</c:v>
                </c:pt>
                <c:pt idx="1094">
                  <c:v>-0.11653642262695051</c:v>
                </c:pt>
                <c:pt idx="1095">
                  <c:v>-0.11797451895668608</c:v>
                </c:pt>
                <c:pt idx="1096">
                  <c:v>-0.11711457916744906</c:v>
                </c:pt>
                <c:pt idx="1097">
                  <c:v>-0.11665338961650207</c:v>
                </c:pt>
                <c:pt idx="1098">
                  <c:v>-0.11520732473270805</c:v>
                </c:pt>
                <c:pt idx="1099">
                  <c:v>-0.11630362701274065</c:v>
                </c:pt>
                <c:pt idx="1100">
                  <c:v>-0.11692075357700571</c:v>
                </c:pt>
                <c:pt idx="1101">
                  <c:v>-0.11722359657569829</c:v>
                </c:pt>
                <c:pt idx="1102">
                  <c:v>-0.11674728574483596</c:v>
                </c:pt>
                <c:pt idx="1103">
                  <c:v>-0.11679437610462173</c:v>
                </c:pt>
                <c:pt idx="1104">
                  <c:v>-0.11718578388953939</c:v>
                </c:pt>
                <c:pt idx="1105">
                  <c:v>-0.11584147933801603</c:v>
                </c:pt>
                <c:pt idx="1106">
                  <c:v>-0.11525904444292223</c:v>
                </c:pt>
                <c:pt idx="1107">
                  <c:v>-0.11525214784913373</c:v>
                </c:pt>
                <c:pt idx="1108">
                  <c:v>-0.11462027945991363</c:v>
                </c:pt>
                <c:pt idx="1109">
                  <c:v>-0.11564073818104249</c:v>
                </c:pt>
                <c:pt idx="1110">
                  <c:v>-0.11551676076123862</c:v>
                </c:pt>
                <c:pt idx="1111">
                  <c:v>-0.1156465248690921</c:v>
                </c:pt>
                <c:pt idx="1112">
                  <c:v>-0.11518178741431492</c:v>
                </c:pt>
                <c:pt idx="1113">
                  <c:v>-0.11468275671806796</c:v>
                </c:pt>
                <c:pt idx="1114">
                  <c:v>-0.11231118222902114</c:v>
                </c:pt>
                <c:pt idx="1115">
                  <c:v>-0.11181199026441391</c:v>
                </c:pt>
                <c:pt idx="1116">
                  <c:v>-0.11135747912067002</c:v>
                </c:pt>
                <c:pt idx="1117">
                  <c:v>-0.11219255512405368</c:v>
                </c:pt>
                <c:pt idx="1118">
                  <c:v>-0.11079315371323188</c:v>
                </c:pt>
                <c:pt idx="1119">
                  <c:v>-0.11035387768585281</c:v>
                </c:pt>
                <c:pt idx="1120">
                  <c:v>-0.1108068520370864</c:v>
                </c:pt>
                <c:pt idx="1121">
                  <c:v>-0.11112119252086927</c:v>
                </c:pt>
                <c:pt idx="1122">
                  <c:v>-0.11213987729009034</c:v>
                </c:pt>
                <c:pt idx="1123">
                  <c:v>-0.11076079569204456</c:v>
                </c:pt>
                <c:pt idx="1124">
                  <c:v>-0.10894913544656509</c:v>
                </c:pt>
                <c:pt idx="1125">
                  <c:v>-0.1081933845012772</c:v>
                </c:pt>
                <c:pt idx="1126">
                  <c:v>-0.10816732543231936</c:v>
                </c:pt>
                <c:pt idx="1127">
                  <c:v>-0.10719878563526219</c:v>
                </c:pt>
                <c:pt idx="1128">
                  <c:v>-0.10794172997586322</c:v>
                </c:pt>
                <c:pt idx="1129">
                  <c:v>-0.10837258210327159</c:v>
                </c:pt>
                <c:pt idx="1130">
                  <c:v>-0.10884348570101569</c:v>
                </c:pt>
                <c:pt idx="1131">
                  <c:v>-0.1073403507921995</c:v>
                </c:pt>
                <c:pt idx="1132">
                  <c:v>-0.10742273046267339</c:v>
                </c:pt>
                <c:pt idx="1133">
                  <c:v>-0.10744087789583999</c:v>
                </c:pt>
                <c:pt idx="1134">
                  <c:v>-0.10757431323037282</c:v>
                </c:pt>
                <c:pt idx="1135">
                  <c:v>-0.10777640145245491</c:v>
                </c:pt>
                <c:pt idx="1136">
                  <c:v>-0.10917972073566788</c:v>
                </c:pt>
                <c:pt idx="1137">
                  <c:v>-0.10871664339632064</c:v>
                </c:pt>
                <c:pt idx="1138">
                  <c:v>-0.10810530352010519</c:v>
                </c:pt>
                <c:pt idx="1139">
                  <c:v>-0.11153468458411464</c:v>
                </c:pt>
                <c:pt idx="1140">
                  <c:v>-0.11017906278860323</c:v>
                </c:pt>
                <c:pt idx="1141">
                  <c:v>-0.10997950742834919</c:v>
                </c:pt>
                <c:pt idx="1142">
                  <c:v>-0.10947660629157974</c:v>
                </c:pt>
                <c:pt idx="1143">
                  <c:v>-0.10828008995824256</c:v>
                </c:pt>
                <c:pt idx="1144">
                  <c:v>-0.10651817625722516</c:v>
                </c:pt>
                <c:pt idx="1145">
                  <c:v>-0.10151334565651397</c:v>
                </c:pt>
                <c:pt idx="1146">
                  <c:v>-0.10073198150183772</c:v>
                </c:pt>
                <c:pt idx="1147">
                  <c:v>-0.10122893468221161</c:v>
                </c:pt>
                <c:pt idx="1148">
                  <c:v>-0.10418932839596085</c:v>
                </c:pt>
                <c:pt idx="1149">
                  <c:v>-0.10484655386247256</c:v>
                </c:pt>
                <c:pt idx="1150">
                  <c:v>-0.10529582852788635</c:v>
                </c:pt>
                <c:pt idx="1151">
                  <c:v>-0.10625416098668018</c:v>
                </c:pt>
                <c:pt idx="1152">
                  <c:v>-0.10738950918145919</c:v>
                </c:pt>
                <c:pt idx="1153">
                  <c:v>-0.10836947057262603</c:v>
                </c:pt>
                <c:pt idx="1154">
                  <c:v>-0.10907565521456776</c:v>
                </c:pt>
                <c:pt idx="1155">
                  <c:v>-0.10984920259718946</c:v>
                </c:pt>
                <c:pt idx="1156">
                  <c:v>-0.10863361865241947</c:v>
                </c:pt>
                <c:pt idx="1157">
                  <c:v>-0.10974439713892536</c:v>
                </c:pt>
                <c:pt idx="1158">
                  <c:v>-0.10805849775154286</c:v>
                </c:pt>
                <c:pt idx="1159">
                  <c:v>-0.10778869579294791</c:v>
                </c:pt>
                <c:pt idx="1160">
                  <c:v>-0.10816031500203849</c:v>
                </c:pt>
                <c:pt idx="1161">
                  <c:v>-0.10744252852489922</c:v>
                </c:pt>
                <c:pt idx="1162">
                  <c:v>-0.10770333740107679</c:v>
                </c:pt>
                <c:pt idx="1163">
                  <c:v>-0.10718301928193361</c:v>
                </c:pt>
                <c:pt idx="1164">
                  <c:v>-0.10697328504254255</c:v>
                </c:pt>
                <c:pt idx="1165">
                  <c:v>-0.10643962908176263</c:v>
                </c:pt>
                <c:pt idx="1166">
                  <c:v>-0.10563820124640715</c:v>
                </c:pt>
                <c:pt idx="1167">
                  <c:v>-0.10482305611445497</c:v>
                </c:pt>
                <c:pt idx="1168">
                  <c:v>-0.10530373067729216</c:v>
                </c:pt>
                <c:pt idx="1169">
                  <c:v>-0.10475235417017359</c:v>
                </c:pt>
                <c:pt idx="1170">
                  <c:v>-0.10528701568658506</c:v>
                </c:pt>
                <c:pt idx="1171">
                  <c:v>-0.1046137108163947</c:v>
                </c:pt>
                <c:pt idx="1172">
                  <c:v>-0.10359088050181257</c:v>
                </c:pt>
                <c:pt idx="1173">
                  <c:v>-0.10322003917536909</c:v>
                </c:pt>
                <c:pt idx="1174">
                  <c:v>-0.10332796565063518</c:v>
                </c:pt>
                <c:pt idx="1175">
                  <c:v>-0.10543304892559056</c:v>
                </c:pt>
                <c:pt idx="1176">
                  <c:v>-0.10401034898059447</c:v>
                </c:pt>
                <c:pt idx="1177">
                  <c:v>-0.10366784345282556</c:v>
                </c:pt>
                <c:pt idx="1178">
                  <c:v>-0.10438196818967065</c:v>
                </c:pt>
                <c:pt idx="1179">
                  <c:v>-0.1042467304441177</c:v>
                </c:pt>
                <c:pt idx="1180">
                  <c:v>-0.10323552093750289</c:v>
                </c:pt>
                <c:pt idx="1181">
                  <c:v>-0.10181487004925316</c:v>
                </c:pt>
                <c:pt idx="1182">
                  <c:v>-0.1014988884227675</c:v>
                </c:pt>
                <c:pt idx="1183">
                  <c:v>-9.8590309282968913E-2</c:v>
                </c:pt>
                <c:pt idx="1184">
                  <c:v>-9.6950447267858064E-2</c:v>
                </c:pt>
                <c:pt idx="1185">
                  <c:v>-9.7583264294470964E-2</c:v>
                </c:pt>
                <c:pt idx="1186">
                  <c:v>-9.6717386035180666E-2</c:v>
                </c:pt>
                <c:pt idx="1187">
                  <c:v>-9.609977566586296E-2</c:v>
                </c:pt>
                <c:pt idx="1188">
                  <c:v>-9.4249989683888188E-2</c:v>
                </c:pt>
                <c:pt idx="1189">
                  <c:v>-9.4867960535424664E-2</c:v>
                </c:pt>
                <c:pt idx="1190">
                  <c:v>-9.514118707497228E-2</c:v>
                </c:pt>
                <c:pt idx="1191">
                  <c:v>-9.5395782376286556E-2</c:v>
                </c:pt>
                <c:pt idx="1192">
                  <c:v>-9.6124867124700822E-2</c:v>
                </c:pt>
                <c:pt idx="1193">
                  <c:v>-9.5805062489546663E-2</c:v>
                </c:pt>
                <c:pt idx="1194">
                  <c:v>-9.6258368863843494E-2</c:v>
                </c:pt>
                <c:pt idx="1195">
                  <c:v>-9.6201384216143979E-2</c:v>
                </c:pt>
                <c:pt idx="1196">
                  <c:v>-9.8247263031908005E-2</c:v>
                </c:pt>
                <c:pt idx="1197">
                  <c:v>-9.862098821599849E-2</c:v>
                </c:pt>
                <c:pt idx="1198">
                  <c:v>-0.10021580892806994</c:v>
                </c:pt>
                <c:pt idx="1199">
                  <c:v>-9.9371275009943361E-2</c:v>
                </c:pt>
                <c:pt idx="1200">
                  <c:v>-9.793227747468336E-2</c:v>
                </c:pt>
                <c:pt idx="1201">
                  <c:v>-9.9225431498411065E-2</c:v>
                </c:pt>
                <c:pt idx="1202">
                  <c:v>-9.9030315761126725E-2</c:v>
                </c:pt>
                <c:pt idx="1203">
                  <c:v>-9.8465762680717744E-2</c:v>
                </c:pt>
                <c:pt idx="1204">
                  <c:v>-9.9437935758970766E-2</c:v>
                </c:pt>
                <c:pt idx="1205">
                  <c:v>-0.1018716839422355</c:v>
                </c:pt>
                <c:pt idx="1206">
                  <c:v>-0.10188593247573863</c:v>
                </c:pt>
                <c:pt idx="1207">
                  <c:v>-0.10124599118236688</c:v>
                </c:pt>
                <c:pt idx="1208">
                  <c:v>-0.1014249800841186</c:v>
                </c:pt>
                <c:pt idx="1209">
                  <c:v>-0.10175132083084293</c:v>
                </c:pt>
                <c:pt idx="1210">
                  <c:v>-0.10048693897900307</c:v>
                </c:pt>
                <c:pt idx="1211">
                  <c:v>-0.10037052219914235</c:v>
                </c:pt>
                <c:pt idx="1212">
                  <c:v>-9.9673947253918996E-2</c:v>
                </c:pt>
                <c:pt idx="1213">
                  <c:v>-9.8837362917081284E-2</c:v>
                </c:pt>
                <c:pt idx="1214">
                  <c:v>-0.1011200785422945</c:v>
                </c:pt>
                <c:pt idx="1215">
                  <c:v>-0.10345502614194402</c:v>
                </c:pt>
                <c:pt idx="1216">
                  <c:v>-0.10408272052666256</c:v>
                </c:pt>
                <c:pt idx="1217">
                  <c:v>-0.10466825746601699</c:v>
                </c:pt>
                <c:pt idx="1218">
                  <c:v>-0.10265934704912638</c:v>
                </c:pt>
                <c:pt idx="1219">
                  <c:v>-0.10376962275783813</c:v>
                </c:pt>
                <c:pt idx="1220">
                  <c:v>-0.10567661157411144</c:v>
                </c:pt>
                <c:pt idx="1221">
                  <c:v>-0.10477117513588061</c:v>
                </c:pt>
                <c:pt idx="1222">
                  <c:v>-0.10357818773360361</c:v>
                </c:pt>
                <c:pt idx="1223">
                  <c:v>-0.10292237573679597</c:v>
                </c:pt>
                <c:pt idx="1224">
                  <c:v>-0.10244266878407871</c:v>
                </c:pt>
                <c:pt idx="1225">
                  <c:v>-0.10249290861997906</c:v>
                </c:pt>
                <c:pt idx="1226">
                  <c:v>-0.10076409287731294</c:v>
                </c:pt>
                <c:pt idx="1227">
                  <c:v>-0.10014531568400287</c:v>
                </c:pt>
                <c:pt idx="1228">
                  <c:v>-9.9098484843594292E-2</c:v>
                </c:pt>
                <c:pt idx="1229">
                  <c:v>-0.10002123391407747</c:v>
                </c:pt>
                <c:pt idx="1230">
                  <c:v>-0.10088558486717147</c:v>
                </c:pt>
                <c:pt idx="1231">
                  <c:v>-0.1001584637981523</c:v>
                </c:pt>
                <c:pt idx="1232">
                  <c:v>-9.9455305309490774E-2</c:v>
                </c:pt>
                <c:pt idx="1233">
                  <c:v>-9.809505416353681E-2</c:v>
                </c:pt>
                <c:pt idx="1234">
                  <c:v>-9.3950381538675909E-2</c:v>
                </c:pt>
                <c:pt idx="1235">
                  <c:v>-9.4369726694594633E-2</c:v>
                </c:pt>
                <c:pt idx="1236">
                  <c:v>-9.4188887949940195E-2</c:v>
                </c:pt>
                <c:pt idx="1237">
                  <c:v>-9.2305577122814966E-2</c:v>
                </c:pt>
                <c:pt idx="1238">
                  <c:v>-9.3436618503858468E-2</c:v>
                </c:pt>
                <c:pt idx="1239">
                  <c:v>-9.4273999696099661E-2</c:v>
                </c:pt>
                <c:pt idx="1240">
                  <c:v>-9.3098742326532383E-2</c:v>
                </c:pt>
                <c:pt idx="1241">
                  <c:v>-9.3411033753582715E-2</c:v>
                </c:pt>
                <c:pt idx="1242">
                  <c:v>-9.3765605948889039E-2</c:v>
                </c:pt>
                <c:pt idx="1243">
                  <c:v>-9.3674840323913891E-2</c:v>
                </c:pt>
                <c:pt idx="1244">
                  <c:v>-9.280726400369585E-2</c:v>
                </c:pt>
                <c:pt idx="1245">
                  <c:v>-9.3597697131784424E-2</c:v>
                </c:pt>
                <c:pt idx="1246">
                  <c:v>-9.5286651131544831E-2</c:v>
                </c:pt>
                <c:pt idx="1247">
                  <c:v>-9.7088976785158779E-2</c:v>
                </c:pt>
                <c:pt idx="1248">
                  <c:v>-9.6588902587797232E-2</c:v>
                </c:pt>
                <c:pt idx="1249">
                  <c:v>-9.5579580869582528E-2</c:v>
                </c:pt>
                <c:pt idx="1250">
                  <c:v>-9.5596817610854243E-2</c:v>
                </c:pt>
                <c:pt idx="1251">
                  <c:v>-9.5407962880301525E-2</c:v>
                </c:pt>
                <c:pt idx="1252">
                  <c:v>-9.5582237054259153E-2</c:v>
                </c:pt>
                <c:pt idx="1253">
                  <c:v>-9.573297553468782E-2</c:v>
                </c:pt>
                <c:pt idx="1254">
                  <c:v>-9.4920268400813038E-2</c:v>
                </c:pt>
                <c:pt idx="1255">
                  <c:v>-9.5523744073105349E-2</c:v>
                </c:pt>
                <c:pt idx="1256">
                  <c:v>-9.720673114372845E-2</c:v>
                </c:pt>
                <c:pt idx="1257">
                  <c:v>-9.7683962152871284E-2</c:v>
                </c:pt>
                <c:pt idx="1258">
                  <c:v>-9.6051357213738683E-2</c:v>
                </c:pt>
                <c:pt idx="1259">
                  <c:v>-9.7422565121491042E-2</c:v>
                </c:pt>
                <c:pt idx="1260">
                  <c:v>-9.8649722442360227E-2</c:v>
                </c:pt>
                <c:pt idx="1261">
                  <c:v>-9.9054392177948106E-2</c:v>
                </c:pt>
                <c:pt idx="1262">
                  <c:v>-9.8942481425680753E-2</c:v>
                </c:pt>
                <c:pt idx="1263">
                  <c:v>-9.8851061240907298E-2</c:v>
                </c:pt>
                <c:pt idx="1264">
                  <c:v>-9.9310846808549527E-2</c:v>
                </c:pt>
                <c:pt idx="1265">
                  <c:v>-9.9272787476650137E-2</c:v>
                </c:pt>
                <c:pt idx="1266">
                  <c:v>-0.10046853541373947</c:v>
                </c:pt>
                <c:pt idx="1267">
                  <c:v>-0.10082949193861172</c:v>
                </c:pt>
                <c:pt idx="1268">
                  <c:v>-9.9858542602604183E-2</c:v>
                </c:pt>
                <c:pt idx="1269">
                  <c:v>-0.10147432820087952</c:v>
                </c:pt>
                <c:pt idx="1270">
                  <c:v>-9.9820122788529198E-2</c:v>
                </c:pt>
                <c:pt idx="1271">
                  <c:v>-9.9660950921745026E-2</c:v>
                </c:pt>
                <c:pt idx="1272">
                  <c:v>-9.7677710632495973E-2</c:v>
                </c:pt>
                <c:pt idx="1273">
                  <c:v>-9.6836041599275058E-2</c:v>
                </c:pt>
                <c:pt idx="1274">
                  <c:v>-9.6873503289586466E-2</c:v>
                </c:pt>
                <c:pt idx="1275">
                  <c:v>-9.7329352012067744E-2</c:v>
                </c:pt>
                <c:pt idx="1276">
                  <c:v>-9.8038420511656732E-2</c:v>
                </c:pt>
                <c:pt idx="1277">
                  <c:v>-9.9671556687710008E-2</c:v>
                </c:pt>
                <c:pt idx="1278">
                  <c:v>-9.9894173422768545E-2</c:v>
                </c:pt>
                <c:pt idx="1279">
                  <c:v>-0.100689321278651</c:v>
                </c:pt>
                <c:pt idx="1280">
                  <c:v>-9.8259471995050071E-2</c:v>
                </c:pt>
                <c:pt idx="1281">
                  <c:v>-9.9548689173630731E-2</c:v>
                </c:pt>
                <c:pt idx="1282">
                  <c:v>-0.10026199808231696</c:v>
                </c:pt>
                <c:pt idx="1283">
                  <c:v>-0.10177211496233003</c:v>
                </c:pt>
                <c:pt idx="1284">
                  <c:v>-0.10390111338574565</c:v>
                </c:pt>
                <c:pt idx="1285">
                  <c:v>-0.10376064864817656</c:v>
                </c:pt>
                <c:pt idx="1286">
                  <c:v>-0.10497455350478913</c:v>
                </c:pt>
                <c:pt idx="1287">
                  <c:v>-0.10602039776233596</c:v>
                </c:pt>
                <c:pt idx="1288">
                  <c:v>-0.10581854669960933</c:v>
                </c:pt>
                <c:pt idx="1289">
                  <c:v>-0.10689692921943117</c:v>
                </c:pt>
                <c:pt idx="1290">
                  <c:v>-0.105902112166831</c:v>
                </c:pt>
                <c:pt idx="1291">
                  <c:v>-0.10820444561318276</c:v>
                </c:pt>
                <c:pt idx="1292">
                  <c:v>-0.10934391089421068</c:v>
                </c:pt>
                <c:pt idx="1293">
                  <c:v>-0.10917352613354597</c:v>
                </c:pt>
                <c:pt idx="1294">
                  <c:v>-0.10876793621970648</c:v>
                </c:pt>
                <c:pt idx="1295">
                  <c:v>-0.10810181253452811</c:v>
                </c:pt>
                <c:pt idx="1296">
                  <c:v>-0.10601301736348046</c:v>
                </c:pt>
                <c:pt idx="1297">
                  <c:v>-0.10430636179012254</c:v>
                </c:pt>
                <c:pt idx="1298">
                  <c:v>-0.10571589464821329</c:v>
                </c:pt>
                <c:pt idx="1299">
                  <c:v>-0.10619990841465221</c:v>
                </c:pt>
                <c:pt idx="1300">
                  <c:v>-0.10484266444919399</c:v>
                </c:pt>
                <c:pt idx="1301">
                  <c:v>-0.10610872538921992</c:v>
                </c:pt>
                <c:pt idx="1302">
                  <c:v>-0.10696620820765212</c:v>
                </c:pt>
                <c:pt idx="1303">
                  <c:v>-0.10866434501730297</c:v>
                </c:pt>
                <c:pt idx="1304">
                  <c:v>-0.10761278047633055</c:v>
                </c:pt>
                <c:pt idx="1305">
                  <c:v>-0.10686555778113442</c:v>
                </c:pt>
                <c:pt idx="1306">
                  <c:v>-0.10715814600970941</c:v>
                </c:pt>
                <c:pt idx="1307">
                  <c:v>-0.10887001908866979</c:v>
                </c:pt>
                <c:pt idx="1308">
                  <c:v>-0.10895703759598507</c:v>
                </c:pt>
                <c:pt idx="1309">
                  <c:v>-0.10704936576078694</c:v>
                </c:pt>
                <c:pt idx="1310">
                  <c:v>-0.10819465567537653</c:v>
                </c:pt>
                <c:pt idx="1311">
                  <c:v>-0.10809554204141171</c:v>
                </c:pt>
                <c:pt idx="1312">
                  <c:v>-0.11166038852397264</c:v>
                </c:pt>
                <c:pt idx="1313">
                  <c:v>-0.11330119917647608</c:v>
                </c:pt>
                <c:pt idx="1314">
                  <c:v>-0.11282060050461966</c:v>
                </c:pt>
                <c:pt idx="1315">
                  <c:v>-0.11244702710251885</c:v>
                </c:pt>
                <c:pt idx="1316">
                  <c:v>-0.11305534082546841</c:v>
                </c:pt>
                <c:pt idx="1317">
                  <c:v>-0.11337236595306864</c:v>
                </c:pt>
                <c:pt idx="1318">
                  <c:v>-0.11435582781618336</c:v>
                </c:pt>
                <c:pt idx="1319">
                  <c:v>-0.11456759213956487</c:v>
                </c:pt>
                <c:pt idx="1320">
                  <c:v>-0.117279879231731</c:v>
                </c:pt>
                <c:pt idx="1321">
                  <c:v>-0.11616794340760361</c:v>
                </c:pt>
                <c:pt idx="1322">
                  <c:v>-0.1164221687403284</c:v>
                </c:pt>
                <c:pt idx="1323">
                  <c:v>-0.11661911534777392</c:v>
                </c:pt>
                <c:pt idx="1324">
                  <c:v>-0.11748150262147306</c:v>
                </c:pt>
                <c:pt idx="1325">
                  <c:v>-0.11884208579053278</c:v>
                </c:pt>
                <c:pt idx="1326">
                  <c:v>-0.11882186084147861</c:v>
                </c:pt>
                <c:pt idx="1327">
                  <c:v>-0.117714004158117</c:v>
                </c:pt>
                <c:pt idx="1328">
                  <c:v>-0.1174743498956019</c:v>
                </c:pt>
                <c:pt idx="1329">
                  <c:v>-0.11713309656919089</c:v>
                </c:pt>
                <c:pt idx="1330">
                  <c:v>-0.1174178964848379</c:v>
                </c:pt>
                <c:pt idx="1331">
                  <c:v>-0.11700854048058339</c:v>
                </c:pt>
                <c:pt idx="1332">
                  <c:v>-0.11586104972727199</c:v>
                </c:pt>
                <c:pt idx="1333">
                  <c:v>-0.1152914593823624</c:v>
                </c:pt>
                <c:pt idx="1334">
                  <c:v>-0.11412447413079009</c:v>
                </c:pt>
                <c:pt idx="1335">
                  <c:v>-0.11498614044009522</c:v>
                </c:pt>
                <c:pt idx="1336">
                  <c:v>-0.11599849779794603</c:v>
                </c:pt>
                <c:pt idx="1337">
                  <c:v>-0.11480356568903005</c:v>
                </c:pt>
                <c:pt idx="1338">
                  <c:v>-0.11531535555808149</c:v>
                </c:pt>
                <c:pt idx="1339">
                  <c:v>-0.11612918208406597</c:v>
                </c:pt>
                <c:pt idx="1340">
                  <c:v>-0.11701615803878</c:v>
                </c:pt>
                <c:pt idx="1341">
                  <c:v>-0.11676966410072964</c:v>
                </c:pt>
                <c:pt idx="1342">
                  <c:v>-0.11565615353853803</c:v>
                </c:pt>
                <c:pt idx="1343">
                  <c:v>-0.11571715092239289</c:v>
                </c:pt>
                <c:pt idx="1344">
                  <c:v>-0.11769364639982882</c:v>
                </c:pt>
                <c:pt idx="1345">
                  <c:v>-0.11858879012243051</c:v>
                </c:pt>
                <c:pt idx="1346">
                  <c:v>-0.11959949685123662</c:v>
                </c:pt>
                <c:pt idx="1347">
                  <c:v>-0.12073577471065311</c:v>
                </c:pt>
                <c:pt idx="1348">
                  <c:v>-0.12096502242104656</c:v>
                </c:pt>
                <c:pt idx="1349">
                  <c:v>-0.12338510073959696</c:v>
                </c:pt>
                <c:pt idx="1350">
                  <c:v>-0.12285154912893859</c:v>
                </c:pt>
                <c:pt idx="1351">
                  <c:v>-0.12152886402341778</c:v>
                </c:pt>
                <c:pt idx="1352">
                  <c:v>-0.12224181244988597</c:v>
                </c:pt>
                <c:pt idx="1353">
                  <c:v>-0.12345317495831425</c:v>
                </c:pt>
                <c:pt idx="1354">
                  <c:v>-0.12383557068810114</c:v>
                </c:pt>
                <c:pt idx="1355">
                  <c:v>-0.12448309159417191</c:v>
                </c:pt>
                <c:pt idx="1356">
                  <c:v>-0.12334673784374671</c:v>
                </c:pt>
                <c:pt idx="1357">
                  <c:v>-0.12279134860048668</c:v>
                </c:pt>
                <c:pt idx="1358">
                  <c:v>-0.12107035911624564</c:v>
                </c:pt>
                <c:pt idx="1359">
                  <c:v>-0.12010271103834216</c:v>
                </c:pt>
                <c:pt idx="1360">
                  <c:v>-0.11947724595145826</c:v>
                </c:pt>
                <c:pt idx="1361">
                  <c:v>-0.11925576758125114</c:v>
                </c:pt>
                <c:pt idx="1362">
                  <c:v>-0.11890422153922502</c:v>
                </c:pt>
                <c:pt idx="1363">
                  <c:v>-0.11902777207220105</c:v>
                </c:pt>
                <c:pt idx="1364">
                  <c:v>-0.11714943210496628</c:v>
                </c:pt>
                <c:pt idx="1365">
                  <c:v>-0.11692566751864319</c:v>
                </c:pt>
                <c:pt idx="1366">
                  <c:v>-0.11739562247905175</c:v>
                </c:pt>
                <c:pt idx="1367">
                  <c:v>-0.11863331916126189</c:v>
                </c:pt>
                <c:pt idx="1368">
                  <c:v>-0.11911258025439508</c:v>
                </c:pt>
                <c:pt idx="1369">
                  <c:v>-0.12032344947138562</c:v>
                </c:pt>
                <c:pt idx="1370">
                  <c:v>-0.121970672912582</c:v>
                </c:pt>
                <c:pt idx="1371">
                  <c:v>-0.12133942113769082</c:v>
                </c:pt>
                <c:pt idx="1372">
                  <c:v>-0.12172028007489662</c:v>
                </c:pt>
                <c:pt idx="1373">
                  <c:v>-0.12326439611875628</c:v>
                </c:pt>
                <c:pt idx="1374">
                  <c:v>-0.12296209384338402</c:v>
                </c:pt>
                <c:pt idx="1375">
                  <c:v>-0.12324881949291465</c:v>
                </c:pt>
                <c:pt idx="1376">
                  <c:v>-0.12260921970899119</c:v>
                </c:pt>
                <c:pt idx="1377">
                  <c:v>-0.12283248151749149</c:v>
                </c:pt>
                <c:pt idx="1378">
                  <c:v>-0.12182917416029693</c:v>
                </c:pt>
                <c:pt idx="1379">
                  <c:v>-0.12303049059880775</c:v>
                </c:pt>
                <c:pt idx="1380">
                  <c:v>-0.12311466319395958</c:v>
                </c:pt>
                <c:pt idx="1381">
                  <c:v>-0.12422284241404227</c:v>
                </c:pt>
                <c:pt idx="1382">
                  <c:v>-0.12534455868960487</c:v>
                </c:pt>
                <c:pt idx="1383">
                  <c:v>-0.12481253438514273</c:v>
                </c:pt>
                <c:pt idx="1384">
                  <c:v>-0.12516015306839279</c:v>
                </c:pt>
                <c:pt idx="1385">
                  <c:v>-0.12555320199601283</c:v>
                </c:pt>
                <c:pt idx="1386">
                  <c:v>-0.12449089887985565</c:v>
                </c:pt>
                <c:pt idx="1387">
                  <c:v>-0.12411507720713662</c:v>
                </c:pt>
                <c:pt idx="1388">
                  <c:v>-0.12068785903636581</c:v>
                </c:pt>
                <c:pt idx="1389">
                  <c:v>-0.12073066155514323</c:v>
                </c:pt>
                <c:pt idx="1390">
                  <c:v>-0.11984684456294303</c:v>
                </c:pt>
                <c:pt idx="1391">
                  <c:v>-0.11916941312011886</c:v>
                </c:pt>
                <c:pt idx="1392">
                  <c:v>-0.12014070396557507</c:v>
                </c:pt>
                <c:pt idx="1393">
                  <c:v>-0.12022050334240952</c:v>
                </c:pt>
                <c:pt idx="1394">
                  <c:v>-0.12006696638167133</c:v>
                </c:pt>
                <c:pt idx="1395">
                  <c:v>-0.11978342815375242</c:v>
                </c:pt>
                <c:pt idx="1396">
                  <c:v>-0.12005738514409339</c:v>
                </c:pt>
                <c:pt idx="1397">
                  <c:v>-0.11910208832493652</c:v>
                </c:pt>
                <c:pt idx="1398">
                  <c:v>-0.1192978870811318</c:v>
                </c:pt>
                <c:pt idx="1399">
                  <c:v>-0.11994665070217549</c:v>
                </c:pt>
                <c:pt idx="1400">
                  <c:v>-0.119808576530815</c:v>
                </c:pt>
                <c:pt idx="1401">
                  <c:v>-0.12039721551442994</c:v>
                </c:pt>
                <c:pt idx="1402">
                  <c:v>-0.11945579726018712</c:v>
                </c:pt>
                <c:pt idx="1403">
                  <c:v>-0.11965028689681392</c:v>
                </c:pt>
                <c:pt idx="1404">
                  <c:v>-0.11932793042710443</c:v>
                </c:pt>
                <c:pt idx="1405">
                  <c:v>-0.11847740112071391</c:v>
                </c:pt>
                <c:pt idx="1406">
                  <c:v>-0.11859152219808777</c:v>
                </c:pt>
                <c:pt idx="1407">
                  <c:v>-0.11809568840985218</c:v>
                </c:pt>
                <c:pt idx="1408">
                  <c:v>-0.1177675642248488</c:v>
                </c:pt>
                <c:pt idx="1409">
                  <c:v>-0.11731899155111591</c:v>
                </c:pt>
                <c:pt idx="1410">
                  <c:v>-0.11767571715326153</c:v>
                </c:pt>
                <c:pt idx="1411">
                  <c:v>-0.11747970969682341</c:v>
                </c:pt>
                <c:pt idx="1412">
                  <c:v>-0.11973241043520508</c:v>
                </c:pt>
                <c:pt idx="1413">
                  <c:v>-0.11820785529421586</c:v>
                </c:pt>
                <c:pt idx="1414">
                  <c:v>-0.11860679525997862</c:v>
                </c:pt>
                <c:pt idx="1415">
                  <c:v>-0.11852472863984076</c:v>
                </c:pt>
                <c:pt idx="1416">
                  <c:v>-0.11813895576096912</c:v>
                </c:pt>
                <c:pt idx="1417">
                  <c:v>-0.11757986683190325</c:v>
                </c:pt>
                <c:pt idx="1418">
                  <c:v>-0.11852035542150954</c:v>
                </c:pt>
                <c:pt idx="1419">
                  <c:v>-0.11828932427280847</c:v>
                </c:pt>
                <c:pt idx="1420">
                  <c:v>-0.11950660627852039</c:v>
                </c:pt>
                <c:pt idx="1421">
                  <c:v>-0.11917717297393461</c:v>
                </c:pt>
                <c:pt idx="1422">
                  <c:v>-0.12000041946913599</c:v>
                </c:pt>
                <c:pt idx="1423">
                  <c:v>-0.12050265655973649</c:v>
                </c:pt>
                <c:pt idx="1424">
                  <c:v>-0.12151123834080124</c:v>
                </c:pt>
                <c:pt idx="1425">
                  <c:v>-0.12228911150988608</c:v>
                </c:pt>
                <c:pt idx="1426">
                  <c:v>-0.12346754681469463</c:v>
                </c:pt>
                <c:pt idx="1427">
                  <c:v>-0.1241034848582957</c:v>
                </c:pt>
                <c:pt idx="1428">
                  <c:v>-0.12513644662016091</c:v>
                </c:pt>
                <c:pt idx="1429">
                  <c:v>-0.12592580778797924</c:v>
                </c:pt>
                <c:pt idx="1430">
                  <c:v>-0.12656428817976492</c:v>
                </c:pt>
                <c:pt idx="1431">
                  <c:v>-0.12528577163087107</c:v>
                </c:pt>
                <c:pt idx="1432">
                  <c:v>-0.12418751515784254</c:v>
                </c:pt>
                <c:pt idx="1433">
                  <c:v>-0.12387763326972845</c:v>
                </c:pt>
                <c:pt idx="1434">
                  <c:v>-0.12356573078400873</c:v>
                </c:pt>
                <c:pt idx="1435">
                  <c:v>-0.12425775226979852</c:v>
                </c:pt>
                <c:pt idx="1436">
                  <c:v>-0.12570393099005628</c:v>
                </c:pt>
                <c:pt idx="1437">
                  <c:v>-0.12590070684277074</c:v>
                </c:pt>
                <c:pt idx="1438">
                  <c:v>-0.12483440996321371</c:v>
                </c:pt>
                <c:pt idx="1439">
                  <c:v>-0.12411954528923294</c:v>
                </c:pt>
                <c:pt idx="1440">
                  <c:v>-0.12398116755390742</c:v>
                </c:pt>
                <c:pt idx="1441">
                  <c:v>-0.12456512026881263</c:v>
                </c:pt>
                <c:pt idx="1442">
                  <c:v>-0.12441452408400266</c:v>
                </c:pt>
                <c:pt idx="1443">
                  <c:v>-0.12532865952704242</c:v>
                </c:pt>
                <c:pt idx="1444">
                  <c:v>-0.1255772689264632</c:v>
                </c:pt>
                <c:pt idx="1445">
                  <c:v>-0.12623415288351225</c:v>
                </c:pt>
                <c:pt idx="1446">
                  <c:v>-0.12785948177388209</c:v>
                </c:pt>
                <c:pt idx="1447">
                  <c:v>-0.12751765926503822</c:v>
                </c:pt>
                <c:pt idx="1448">
                  <c:v>-0.12757687321059988</c:v>
                </c:pt>
                <c:pt idx="1449">
                  <c:v>-0.12807186271157867</c:v>
                </c:pt>
                <c:pt idx="1450">
                  <c:v>-0.12830721964672875</c:v>
                </c:pt>
                <c:pt idx="1451">
                  <c:v>-0.12834440623220211</c:v>
                </c:pt>
                <c:pt idx="1452">
                  <c:v>-0.12770979628093926</c:v>
                </c:pt>
                <c:pt idx="1453">
                  <c:v>-0.1275289954817822</c:v>
                </c:pt>
                <c:pt idx="1454">
                  <c:v>-0.12867076595166763</c:v>
                </c:pt>
                <c:pt idx="1455">
                  <c:v>-0.13018335877524123</c:v>
                </c:pt>
                <c:pt idx="1456">
                  <c:v>-0.13069237862313787</c:v>
                </c:pt>
                <c:pt idx="1457">
                  <c:v>-0.13210267987750512</c:v>
                </c:pt>
                <c:pt idx="1458">
                  <c:v>-0.13229123104407872</c:v>
                </c:pt>
                <c:pt idx="1459">
                  <c:v>-0.13148119906765041</c:v>
                </c:pt>
                <c:pt idx="1460">
                  <c:v>-0.13060918312449168</c:v>
                </c:pt>
                <c:pt idx="1461">
                  <c:v>-0.13063875215176779</c:v>
                </c:pt>
                <c:pt idx="1462">
                  <c:v>-0.1292370550384874</c:v>
                </c:pt>
                <c:pt idx="1463">
                  <c:v>-0.12788615745714091</c:v>
                </c:pt>
                <c:pt idx="1464">
                  <c:v>-0.1255113006827174</c:v>
                </c:pt>
                <c:pt idx="1465">
                  <c:v>-0.12422283292767156</c:v>
                </c:pt>
                <c:pt idx="1466">
                  <c:v>-0.12405051294673802</c:v>
                </c:pt>
                <c:pt idx="1467">
                  <c:v>-0.12466351293836928</c:v>
                </c:pt>
                <c:pt idx="1468">
                  <c:v>-0.12397278159943426</c:v>
                </c:pt>
                <c:pt idx="1469">
                  <c:v>-0.12455244647335939</c:v>
                </c:pt>
                <c:pt idx="1470">
                  <c:v>-0.12350605200614972</c:v>
                </c:pt>
                <c:pt idx="1471">
                  <c:v>-0.12375409222312329</c:v>
                </c:pt>
                <c:pt idx="1472">
                  <c:v>-0.12284097182208599</c:v>
                </c:pt>
                <c:pt idx="1473">
                  <c:v>-0.11961725534307277</c:v>
                </c:pt>
                <c:pt idx="1474">
                  <c:v>-0.11726555480721872</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163119872"/>
        <c:axId val="163315712"/>
        <c:extLst/>
      </c:lineChart>
      <c:catAx>
        <c:axId val="1631198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3315712"/>
        <c:crosses val="autoZero"/>
        <c:auto val="1"/>
        <c:lblAlgn val="ctr"/>
        <c:lblOffset val="100"/>
        <c:noMultiLvlLbl val="0"/>
      </c:catAx>
      <c:valAx>
        <c:axId val="163315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311987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1.3959923685853959</c:v>
                </c:pt>
                <c:pt idx="1">
                  <c:v>1.4310098685854338</c:v>
                </c:pt>
                <c:pt idx="2">
                  <c:v>1.4340468685857264</c:v>
                </c:pt>
                <c:pt idx="3">
                  <c:v>1.4393285685856796</c:v>
                </c:pt>
                <c:pt idx="4">
                  <c:v>1.4435196567208786</c:v>
                </c:pt>
                <c:pt idx="5">
                  <c:v>1.4571783685854172</c:v>
                </c:pt>
                <c:pt idx="6">
                  <c:v>1.4588282685855478</c:v>
                </c:pt>
                <c:pt idx="7">
                  <c:v>1.4591410554538822</c:v>
                </c:pt>
                <c:pt idx="8">
                  <c:v>1.4538099727518699</c:v>
                </c:pt>
                <c:pt idx="9">
                  <c:v>1.4295610685851559</c:v>
                </c:pt>
                <c:pt idx="10">
                  <c:v>1.4139169685851838</c:v>
                </c:pt>
                <c:pt idx="11">
                  <c:v>1.4095621685854238</c:v>
                </c:pt>
                <c:pt idx="12">
                  <c:v>1.3876587322218521</c:v>
                </c:pt>
                <c:pt idx="13">
                  <c:v>0.82749147572845061</c:v>
                </c:pt>
                <c:pt idx="14">
                  <c:v>0.56664696858537511</c:v>
                </c:pt>
                <c:pt idx="15">
                  <c:v>0.28764356858535228</c:v>
                </c:pt>
                <c:pt idx="16">
                  <c:v>0.13233766858469664</c:v>
                </c:pt>
                <c:pt idx="17">
                  <c:v>0.22933086858553509</c:v>
                </c:pt>
                <c:pt idx="18">
                  <c:v>0.32562634817738051</c:v>
                </c:pt>
                <c:pt idx="19">
                  <c:v>0.39519226757501313</c:v>
                </c:pt>
                <c:pt idx="20">
                  <c:v>0.43179313781611439</c:v>
                </c:pt>
                <c:pt idx="21">
                  <c:v>-0.41722663141443705</c:v>
                </c:pt>
                <c:pt idx="22">
                  <c:v>-0.53956903141470069</c:v>
                </c:pt>
                <c:pt idx="23">
                  <c:v>-0.69430243141486869</c:v>
                </c:pt>
                <c:pt idx="24">
                  <c:v>-0.28077263141476339</c:v>
                </c:pt>
                <c:pt idx="25">
                  <c:v>0.49790006858519581</c:v>
                </c:pt>
                <c:pt idx="26">
                  <c:v>0.62020216656544869</c:v>
                </c:pt>
                <c:pt idx="27">
                  <c:v>0.24010096858548041</c:v>
                </c:pt>
                <c:pt idx="28">
                  <c:v>0.11104594001410817</c:v>
                </c:pt>
                <c:pt idx="29">
                  <c:v>1.3477443685854518</c:v>
                </c:pt>
                <c:pt idx="30">
                  <c:v>1.5902083281814761</c:v>
                </c:pt>
                <c:pt idx="31">
                  <c:v>1.9862032685853861</c:v>
                </c:pt>
                <c:pt idx="32">
                  <c:v>2.2298240685859341</c:v>
                </c:pt>
                <c:pt idx="33">
                  <c:v>2.6967946685860129</c:v>
                </c:pt>
                <c:pt idx="34">
                  <c:v>3.5553125685854212</c:v>
                </c:pt>
                <c:pt idx="35">
                  <c:v>4.4356155393173395</c:v>
                </c:pt>
                <c:pt idx="36">
                  <c:v>6.1560623685854345</c:v>
                </c:pt>
                <c:pt idx="37">
                  <c:v>6.2267206685853695</c:v>
                </c:pt>
                <c:pt idx="38">
                  <c:v>6.615133968585436</c:v>
                </c:pt>
                <c:pt idx="39">
                  <c:v>7.2414382869531773</c:v>
                </c:pt>
                <c:pt idx="40">
                  <c:v>8.437902968585334</c:v>
                </c:pt>
                <c:pt idx="41">
                  <c:v>9.3307079568207527</c:v>
                </c:pt>
                <c:pt idx="42">
                  <c:v>14.526254427409086</c:v>
                </c:pt>
                <c:pt idx="43">
                  <c:v>15.675442768585278</c:v>
                </c:pt>
                <c:pt idx="44">
                  <c:v>17.6994889685853</c:v>
                </c:pt>
                <c:pt idx="45">
                  <c:v>19.274878668585831</c:v>
                </c:pt>
                <c:pt idx="46">
                  <c:v>20.163036568585344</c:v>
                </c:pt>
                <c:pt idx="47">
                  <c:v>21.37094156858543</c:v>
                </c:pt>
                <c:pt idx="48">
                  <c:v>21.62154096858508</c:v>
                </c:pt>
                <c:pt idx="49">
                  <c:v>21.564375268585721</c:v>
                </c:pt>
                <c:pt idx="50">
                  <c:v>21.043525526480053</c:v>
                </c:pt>
                <c:pt idx="51">
                  <c:v>11.689191431085375</c:v>
                </c:pt>
                <c:pt idx="52">
                  <c:v>10.208248968585053</c:v>
                </c:pt>
                <c:pt idx="53">
                  <c:v>8.9584130977515457</c:v>
                </c:pt>
                <c:pt idx="54">
                  <c:v>7.4053316685850765</c:v>
                </c:pt>
                <c:pt idx="55">
                  <c:v>5.6738209685855265</c:v>
                </c:pt>
                <c:pt idx="56">
                  <c:v>4.2218927795443824</c:v>
                </c:pt>
                <c:pt idx="57">
                  <c:v>1.3666050958580769</c:v>
                </c:pt>
                <c:pt idx="58">
                  <c:v>1.523240368585576</c:v>
                </c:pt>
                <c:pt idx="59">
                  <c:v>2.0245043685854616</c:v>
                </c:pt>
                <c:pt idx="60">
                  <c:v>3.2899811685856744</c:v>
                </c:pt>
                <c:pt idx="61">
                  <c:v>4.8066833685852686</c:v>
                </c:pt>
                <c:pt idx="62">
                  <c:v>6.2334670685853126</c:v>
                </c:pt>
                <c:pt idx="63">
                  <c:v>7.4489840685852231</c:v>
                </c:pt>
                <c:pt idx="64">
                  <c:v>8.4700358112088772</c:v>
                </c:pt>
                <c:pt idx="65">
                  <c:v>10.358460368585456</c:v>
                </c:pt>
                <c:pt idx="66">
                  <c:v>10.650212068585654</c:v>
                </c:pt>
                <c:pt idx="67">
                  <c:v>11.120923968585098</c:v>
                </c:pt>
                <c:pt idx="68">
                  <c:v>11.917491568585291</c:v>
                </c:pt>
                <c:pt idx="69">
                  <c:v>12.979793268585615</c:v>
                </c:pt>
                <c:pt idx="70">
                  <c:v>14.014795768585444</c:v>
                </c:pt>
                <c:pt idx="71">
                  <c:v>15.039916468585673</c:v>
                </c:pt>
                <c:pt idx="72">
                  <c:v>16.118733368585552</c:v>
                </c:pt>
                <c:pt idx="73">
                  <c:v>16.878940263322189</c:v>
                </c:pt>
                <c:pt idx="74">
                  <c:v>20.382551868585509</c:v>
                </c:pt>
                <c:pt idx="75">
                  <c:v>21.428556268585371</c:v>
                </c:pt>
                <c:pt idx="76">
                  <c:v>22.664880268585378</c:v>
                </c:pt>
                <c:pt idx="77">
                  <c:v>23.874717568584927</c:v>
                </c:pt>
                <c:pt idx="78">
                  <c:v>24.841723968585612</c:v>
                </c:pt>
                <c:pt idx="79">
                  <c:v>25.78913726858551</c:v>
                </c:pt>
                <c:pt idx="80">
                  <c:v>27.163502668585323</c:v>
                </c:pt>
                <c:pt idx="81">
                  <c:v>28.182963268585709</c:v>
                </c:pt>
                <c:pt idx="82">
                  <c:v>28.711862368585507</c:v>
                </c:pt>
                <c:pt idx="83">
                  <c:v>27.201381192114731</c:v>
                </c:pt>
                <c:pt idx="84">
                  <c:v>26.282349668585262</c:v>
                </c:pt>
                <c:pt idx="85">
                  <c:v>24.578523968585706</c:v>
                </c:pt>
                <c:pt idx="86">
                  <c:v>22.496888268585636</c:v>
                </c:pt>
                <c:pt idx="87">
                  <c:v>19.986605768585562</c:v>
                </c:pt>
                <c:pt idx="88">
                  <c:v>17.749097164503226</c:v>
                </c:pt>
                <c:pt idx="89">
                  <c:v>14.263827468585717</c:v>
                </c:pt>
                <c:pt idx="90">
                  <c:v>11.00052776858503</c:v>
                </c:pt>
                <c:pt idx="91">
                  <c:v>7.9857215466677305</c:v>
                </c:pt>
                <c:pt idx="92">
                  <c:v>0.14157491760535368</c:v>
                </c:pt>
                <c:pt idx="93">
                  <c:v>-0.43170213141472402</c:v>
                </c:pt>
                <c:pt idx="94">
                  <c:v>-1.0134797963631124</c:v>
                </c:pt>
                <c:pt idx="95">
                  <c:v>-1.5007826314141397</c:v>
                </c:pt>
                <c:pt idx="96">
                  <c:v>-1.8685459314145754</c:v>
                </c:pt>
                <c:pt idx="97">
                  <c:v>-1.7162028314145781</c:v>
                </c:pt>
                <c:pt idx="98">
                  <c:v>-1.2270344314143653</c:v>
                </c:pt>
                <c:pt idx="99">
                  <c:v>-0.57944286218365471</c:v>
                </c:pt>
                <c:pt idx="100">
                  <c:v>1.8334374629251471</c:v>
                </c:pt>
                <c:pt idx="101">
                  <c:v>2.5713535685852236</c:v>
                </c:pt>
                <c:pt idx="102">
                  <c:v>3.5485268685849496</c:v>
                </c:pt>
                <c:pt idx="103">
                  <c:v>4.716245768585523</c:v>
                </c:pt>
                <c:pt idx="104">
                  <c:v>6.1148960685852085</c:v>
                </c:pt>
                <c:pt idx="105">
                  <c:v>8.3292718583813006</c:v>
                </c:pt>
                <c:pt idx="106">
                  <c:v>10.832565412063976</c:v>
                </c:pt>
                <c:pt idx="107">
                  <c:v>23.708769368585337</c:v>
                </c:pt>
                <c:pt idx="108">
                  <c:v>24.83936296858532</c:v>
                </c:pt>
                <c:pt idx="109">
                  <c:v>26.326336768585421</c:v>
                </c:pt>
                <c:pt idx="110">
                  <c:v>27.247721068586046</c:v>
                </c:pt>
                <c:pt idx="111">
                  <c:v>27.838628568585662</c:v>
                </c:pt>
                <c:pt idx="112">
                  <c:v>29.095485368585226</c:v>
                </c:pt>
                <c:pt idx="113">
                  <c:v>29.430894068585374</c:v>
                </c:pt>
                <c:pt idx="114">
                  <c:v>29.348218201918783</c:v>
                </c:pt>
                <c:pt idx="115">
                  <c:v>22.17530518108579</c:v>
                </c:pt>
                <c:pt idx="116">
                  <c:v>20.49480368171659</c:v>
                </c:pt>
                <c:pt idx="117">
                  <c:v>18.278537168584986</c:v>
                </c:pt>
                <c:pt idx="118">
                  <c:v>15.664482668585464</c:v>
                </c:pt>
                <c:pt idx="119">
                  <c:v>12.691312168585299</c:v>
                </c:pt>
                <c:pt idx="120">
                  <c:v>9.759028768585793</c:v>
                </c:pt>
                <c:pt idx="121">
                  <c:v>6.5371099685854732</c:v>
                </c:pt>
                <c:pt idx="122">
                  <c:v>4.3803219631802364</c:v>
                </c:pt>
                <c:pt idx="123">
                  <c:v>-3.7392776314143674</c:v>
                </c:pt>
                <c:pt idx="124">
                  <c:v>-4.5434229314143346</c:v>
                </c:pt>
                <c:pt idx="125">
                  <c:v>-5.1395015314149495</c:v>
                </c:pt>
                <c:pt idx="126">
                  <c:v>-5.2791160314148904</c:v>
                </c:pt>
                <c:pt idx="127">
                  <c:v>-4.9648758314144485</c:v>
                </c:pt>
                <c:pt idx="128">
                  <c:v>-4.6099577314151219</c:v>
                </c:pt>
                <c:pt idx="129">
                  <c:v>-3.9044081633295327</c:v>
                </c:pt>
                <c:pt idx="130">
                  <c:v>-0.42780763141455286</c:v>
                </c:pt>
                <c:pt idx="131">
                  <c:v>0.71520906858525279</c:v>
                </c:pt>
                <c:pt idx="132">
                  <c:v>2.228870068585953</c:v>
                </c:pt>
                <c:pt idx="133">
                  <c:v>4.0493521623999564</c:v>
                </c:pt>
                <c:pt idx="134">
                  <c:v>6.0477423685851619</c:v>
                </c:pt>
                <c:pt idx="135">
                  <c:v>7.8397206685852545</c:v>
                </c:pt>
                <c:pt idx="136">
                  <c:v>10.180174068585657</c:v>
                </c:pt>
                <c:pt idx="137">
                  <c:v>12.92578034730886</c:v>
                </c:pt>
                <c:pt idx="138">
                  <c:v>14.719742368585472</c:v>
                </c:pt>
                <c:pt idx="139">
                  <c:v>24.910507982620729</c:v>
                </c:pt>
                <c:pt idx="140">
                  <c:v>24.98918666858501</c:v>
                </c:pt>
                <c:pt idx="141">
                  <c:v>24.251781168585495</c:v>
                </c:pt>
                <c:pt idx="142">
                  <c:v>22.751213568585413</c:v>
                </c:pt>
                <c:pt idx="143">
                  <c:v>20.539878052795807</c:v>
                </c:pt>
                <c:pt idx="144">
                  <c:v>17.599864768585331</c:v>
                </c:pt>
                <c:pt idx="145">
                  <c:v>14.684412257474452</c:v>
                </c:pt>
                <c:pt idx="146">
                  <c:v>5.5785223685854355</c:v>
                </c:pt>
                <c:pt idx="147">
                  <c:v>4.2944092685855848</c:v>
                </c:pt>
                <c:pt idx="148">
                  <c:v>1.8579592685853328</c:v>
                </c:pt>
                <c:pt idx="149">
                  <c:v>-0.34697573141458832</c:v>
                </c:pt>
                <c:pt idx="150">
                  <c:v>-1.9894639314145905</c:v>
                </c:pt>
                <c:pt idx="151">
                  <c:v>-3.3487790107248387</c:v>
                </c:pt>
                <c:pt idx="152">
                  <c:v>-5.1809512577881147</c:v>
                </c:pt>
                <c:pt idx="153">
                  <c:v>-4.9356092443179493</c:v>
                </c:pt>
                <c:pt idx="154">
                  <c:v>-4.4205744314144653</c:v>
                </c:pt>
                <c:pt idx="155">
                  <c:v>-3.7106000314146144</c:v>
                </c:pt>
                <c:pt idx="156">
                  <c:v>-3.15731703141482</c:v>
                </c:pt>
                <c:pt idx="157">
                  <c:v>-2.9184917130468597</c:v>
                </c:pt>
                <c:pt idx="158">
                  <c:v>0.28755836858540867</c:v>
                </c:pt>
                <c:pt idx="159">
                  <c:v>1.9721831685852362</c:v>
                </c:pt>
                <c:pt idx="160">
                  <c:v>4.4892250685854975</c:v>
                </c:pt>
                <c:pt idx="161">
                  <c:v>6.0375303685854069</c:v>
                </c:pt>
                <c:pt idx="162">
                  <c:v>8.2825217685854682</c:v>
                </c:pt>
                <c:pt idx="163">
                  <c:v>10.440426168585956</c:v>
                </c:pt>
                <c:pt idx="164">
                  <c:v>12.970738068585236</c:v>
                </c:pt>
                <c:pt idx="165">
                  <c:v>16.046008368585504</c:v>
                </c:pt>
                <c:pt idx="166">
                  <c:v>17.684755445508287</c:v>
                </c:pt>
                <c:pt idx="167">
                  <c:v>25.214322881406027</c:v>
                </c:pt>
                <c:pt idx="168">
                  <c:v>26.410454893838121</c:v>
                </c:pt>
                <c:pt idx="169">
                  <c:v>26.91532566858497</c:v>
                </c:pt>
                <c:pt idx="170">
                  <c:v>26.644124868585507</c:v>
                </c:pt>
                <c:pt idx="171">
                  <c:v>26.266085168586031</c:v>
                </c:pt>
                <c:pt idx="172">
                  <c:v>25.866511068585329</c:v>
                </c:pt>
                <c:pt idx="173">
                  <c:v>24.719375701918686</c:v>
                </c:pt>
                <c:pt idx="174">
                  <c:v>23.747285868585223</c:v>
                </c:pt>
                <c:pt idx="175">
                  <c:v>16.217493097752154</c:v>
                </c:pt>
                <c:pt idx="176">
                  <c:v>13.768072668585617</c:v>
                </c:pt>
                <c:pt idx="177">
                  <c:v>10.860614768585172</c:v>
                </c:pt>
                <c:pt idx="178">
                  <c:v>8.0039050685852704</c:v>
                </c:pt>
                <c:pt idx="179">
                  <c:v>5.2949819685854296</c:v>
                </c:pt>
                <c:pt idx="180">
                  <c:v>2.4929555685853444</c:v>
                </c:pt>
                <c:pt idx="181">
                  <c:v>0.41640266858526392</c:v>
                </c:pt>
                <c:pt idx="182">
                  <c:v>-0.82256942245958165</c:v>
                </c:pt>
                <c:pt idx="183">
                  <c:v>-3.0094162028431555</c:v>
                </c:pt>
                <c:pt idx="184">
                  <c:v>-2.8395053314149377</c:v>
                </c:pt>
                <c:pt idx="185">
                  <c:v>-2.1870783314143836</c:v>
                </c:pt>
                <c:pt idx="186">
                  <c:v>-1.6041064314143085</c:v>
                </c:pt>
                <c:pt idx="187">
                  <c:v>-0.88672593141465961</c:v>
                </c:pt>
                <c:pt idx="188">
                  <c:v>0.20248646858523547</c:v>
                </c:pt>
                <c:pt idx="189">
                  <c:v>1.7775800685852943</c:v>
                </c:pt>
                <c:pt idx="190">
                  <c:v>3.2342841685853809</c:v>
                </c:pt>
                <c:pt idx="191">
                  <c:v>4.0853697019187134</c:v>
                </c:pt>
                <c:pt idx="192">
                  <c:v>10.494057168585599</c:v>
                </c:pt>
                <c:pt idx="193">
                  <c:v>12.749766168584999</c:v>
                </c:pt>
                <c:pt idx="194">
                  <c:v>16.19589466858563</c:v>
                </c:pt>
                <c:pt idx="195">
                  <c:v>19.345803268585556</c:v>
                </c:pt>
                <c:pt idx="196">
                  <c:v>22.189220368585453</c:v>
                </c:pt>
                <c:pt idx="197">
                  <c:v>24.69227466858543</c:v>
                </c:pt>
                <c:pt idx="198">
                  <c:v>27.408944701918987</c:v>
                </c:pt>
                <c:pt idx="199">
                  <c:v>35.058848618585351</c:v>
                </c:pt>
                <c:pt idx="200">
                  <c:v>35.805308468585523</c:v>
                </c:pt>
                <c:pt idx="201">
                  <c:v>37.345020968585253</c:v>
                </c:pt>
                <c:pt idx="202">
                  <c:v>38.276832968585779</c:v>
                </c:pt>
                <c:pt idx="203">
                  <c:v>38.552474168585277</c:v>
                </c:pt>
                <c:pt idx="204">
                  <c:v>38.143099268585516</c:v>
                </c:pt>
                <c:pt idx="205">
                  <c:v>37.326336943053562</c:v>
                </c:pt>
                <c:pt idx="206">
                  <c:v>36.199691968585213</c:v>
                </c:pt>
                <c:pt idx="207">
                  <c:v>35.081938320966302</c:v>
                </c:pt>
                <c:pt idx="208">
                  <c:v>28.973673883736943</c:v>
                </c:pt>
                <c:pt idx="209">
                  <c:v>27.084601768585756</c:v>
                </c:pt>
                <c:pt idx="210">
                  <c:v>23.177574768585291</c:v>
                </c:pt>
                <c:pt idx="211">
                  <c:v>19.84059943929249</c:v>
                </c:pt>
                <c:pt idx="212">
                  <c:v>16.181412889418553</c:v>
                </c:pt>
                <c:pt idx="213">
                  <c:v>12.010513568585704</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-5.3144749314145434</c:v>
                </c:pt>
                <c:pt idx="230">
                  <c:v>-3.9078076314141157</c:v>
                </c:pt>
                <c:pt idx="231">
                  <c:v>-2.0204772147480838</c:v>
                </c:pt>
                <c:pt idx="232">
                  <c:v>8.5716267019190688</c:v>
                </c:pt>
                <c:pt idx="233">
                  <c:v>10.902692568585326</c:v>
                </c:pt>
                <c:pt idx="234">
                  <c:v>13.270476668585646</c:v>
                </c:pt>
                <c:pt idx="235">
                  <c:v>15.746448263322193</c:v>
                </c:pt>
                <c:pt idx="236">
                  <c:v>17.657895668585855</c:v>
                </c:pt>
                <c:pt idx="237">
                  <c:v>19.351199268585329</c:v>
                </c:pt>
                <c:pt idx="238">
                  <c:v>20.981007968585189</c:v>
                </c:pt>
                <c:pt idx="239">
                  <c:v>21.94204969001391</c:v>
                </c:pt>
                <c:pt idx="240">
                  <c:v>22.871974035252101</c:v>
                </c:pt>
                <c:pt idx="241">
                  <c:v>22.634466506516535</c:v>
                </c:pt>
                <c:pt idx="242">
                  <c:v>21.591203914977243</c:v>
                </c:pt>
                <c:pt idx="243">
                  <c:v>20.169629068585703</c:v>
                </c:pt>
                <c:pt idx="244">
                  <c:v>18.554939268585272</c:v>
                </c:pt>
                <c:pt idx="245">
                  <c:v>16.589138568585486</c:v>
                </c:pt>
                <c:pt idx="246">
                  <c:v>14.864799338282731</c:v>
                </c:pt>
                <c:pt idx="247">
                  <c:v>12.325356413529319</c:v>
                </c:pt>
                <c:pt idx="248">
                  <c:v>3.0405435224318609</c:v>
                </c:pt>
                <c:pt idx="249">
                  <c:v>0.31692976858529742</c:v>
                </c:pt>
                <c:pt idx="250">
                  <c:v>-2.7812874314145546</c:v>
                </c:pt>
                <c:pt idx="251">
                  <c:v>-5.4409704314141933</c:v>
                </c:pt>
                <c:pt idx="252">
                  <c:v>-7.4156746011113199</c:v>
                </c:pt>
                <c:pt idx="253">
                  <c:v>-8.9291844314146704</c:v>
                </c:pt>
                <c:pt idx="254">
                  <c:v>-9.2976206314150289</c:v>
                </c:pt>
                <c:pt idx="255">
                  <c:v>-9.082022685178158</c:v>
                </c:pt>
                <c:pt idx="256">
                  <c:v>-4.5898714119023776</c:v>
                </c:pt>
                <c:pt idx="257">
                  <c:v>-2.2062038679737141</c:v>
                </c:pt>
                <c:pt idx="258">
                  <c:v>0.37371556858552435</c:v>
                </c:pt>
                <c:pt idx="259">
                  <c:v>3.0635501685854001</c:v>
                </c:pt>
                <c:pt idx="260">
                  <c:v>5.3880906685854519</c:v>
                </c:pt>
                <c:pt idx="261">
                  <c:v>7.8531275685854762</c:v>
                </c:pt>
                <c:pt idx="262">
                  <c:v>9.9700442786976051</c:v>
                </c:pt>
                <c:pt idx="263">
                  <c:v>12.749189243585832</c:v>
                </c:pt>
                <c:pt idx="264">
                  <c:v>21.236224977280926</c:v>
                </c:pt>
                <c:pt idx="265">
                  <c:v>23.123476868585229</c:v>
                </c:pt>
                <c:pt idx="266">
                  <c:v>24.8880213685852</c:v>
                </c:pt>
                <c:pt idx="267">
                  <c:v>26.21530970901064</c:v>
                </c:pt>
                <c:pt idx="268">
                  <c:v>27.344492668585712</c:v>
                </c:pt>
                <c:pt idx="269">
                  <c:v>27.705402168585053</c:v>
                </c:pt>
                <c:pt idx="270">
                  <c:v>27.093829168585685</c:v>
                </c:pt>
                <c:pt idx="271">
                  <c:v>26.204787968585052</c:v>
                </c:pt>
                <c:pt idx="272">
                  <c:v>25.445359590807506</c:v>
                </c:pt>
                <c:pt idx="273">
                  <c:v>20.44727236858532</c:v>
                </c:pt>
                <c:pt idx="274">
                  <c:v>18.724713168585382</c:v>
                </c:pt>
                <c:pt idx="275">
                  <c:v>15.640697468585316</c:v>
                </c:pt>
                <c:pt idx="276">
                  <c:v>12.548126668585621</c:v>
                </c:pt>
                <c:pt idx="277">
                  <c:v>8.7372099685852689</c:v>
                </c:pt>
                <c:pt idx="278">
                  <c:v>5.0606577221208937</c:v>
                </c:pt>
                <c:pt idx="279">
                  <c:v>1.4073266685852679</c:v>
                </c:pt>
                <c:pt idx="280">
                  <c:v>-1.7801670314143365</c:v>
                </c:pt>
                <c:pt idx="281">
                  <c:v>-3.5902636314145724</c:v>
                </c:pt>
                <c:pt idx="282">
                  <c:v>-11.044848412664448</c:v>
                </c:pt>
                <c:pt idx="283">
                  <c:v>-12.888401431414568</c:v>
                </c:pt>
                <c:pt idx="284">
                  <c:v>-14.040782984949702</c:v>
                </c:pt>
                <c:pt idx="285">
                  <c:v>-14.127275331414323</c:v>
                </c:pt>
                <c:pt idx="286">
                  <c:v>-13.410641231414772</c:v>
                </c:pt>
                <c:pt idx="287">
                  <c:v>-11.986978231414682</c:v>
                </c:pt>
                <c:pt idx="288">
                  <c:v>-10.605823995051351</c:v>
                </c:pt>
                <c:pt idx="289">
                  <c:v>-8.8319834268692006</c:v>
                </c:pt>
                <c:pt idx="290">
                  <c:v>-2.9637377596197223</c:v>
                </c:pt>
                <c:pt idx="291">
                  <c:v>1.6024068585366542E-2</c:v>
                </c:pt>
                <c:pt idx="292">
                  <c:v>2.9960531685859024</c:v>
                </c:pt>
                <c:pt idx="293">
                  <c:v>6.4653645424983353</c:v>
                </c:pt>
                <c:pt idx="294">
                  <c:v>9.9451179685853077</c:v>
                </c:pt>
                <c:pt idx="295">
                  <c:v>13.59015866858546</c:v>
                </c:pt>
                <c:pt idx="296">
                  <c:v>17.197071168585534</c:v>
                </c:pt>
                <c:pt idx="297">
                  <c:v>20.445185947532529</c:v>
                </c:pt>
                <c:pt idx="298">
                  <c:v>25.953335035252227</c:v>
                </c:pt>
                <c:pt idx="299">
                  <c:v>26.148631868585291</c:v>
                </c:pt>
                <c:pt idx="300">
                  <c:v>25.885160868585089</c:v>
                </c:pt>
                <c:pt idx="301">
                  <c:v>25.013256768585499</c:v>
                </c:pt>
                <c:pt idx="302">
                  <c:v>23.106303968585227</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-14.389486731414774</c:v>
                </c:pt>
                <c:pt idx="318">
                  <c:v>-11.563139131415022</c:v>
                </c:pt>
                <c:pt idx="319">
                  <c:v>-8.4259381314146147</c:v>
                </c:pt>
                <c:pt idx="320">
                  <c:v>-6.2895713156250324</c:v>
                </c:pt>
                <c:pt idx="321">
                  <c:v>4.4842785950007391</c:v>
                </c:pt>
                <c:pt idx="322">
                  <c:v>8.0423116685851674</c:v>
                </c:pt>
                <c:pt idx="323">
                  <c:v>12.010001055454168</c:v>
                </c:pt>
                <c:pt idx="324">
                  <c:v>15.24044766858556</c:v>
                </c:pt>
                <c:pt idx="325">
                  <c:v>17.747789068585689</c:v>
                </c:pt>
                <c:pt idx="326">
                  <c:v>20.19661116858596</c:v>
                </c:pt>
                <c:pt idx="327">
                  <c:v>22.820868868585464</c:v>
                </c:pt>
                <c:pt idx="328">
                  <c:v>24.982497533420769</c:v>
                </c:pt>
                <c:pt idx="329">
                  <c:v>26.436294186767256</c:v>
                </c:pt>
                <c:pt idx="330">
                  <c:v>30.977936535251942</c:v>
                </c:pt>
                <c:pt idx="331">
                  <c:v>31.475853368585106</c:v>
                </c:pt>
                <c:pt idx="332">
                  <c:v>31.483450568585607</c:v>
                </c:pt>
                <c:pt idx="333">
                  <c:v>30.737205468585611</c:v>
                </c:pt>
                <c:pt idx="334">
                  <c:v>29.45456536858525</c:v>
                </c:pt>
                <c:pt idx="335">
                  <c:v>27.738183013746962</c:v>
                </c:pt>
                <c:pt idx="336">
                  <c:v>24.872714368585363</c:v>
                </c:pt>
                <c:pt idx="337">
                  <c:v>20.604823768585991</c:v>
                </c:pt>
                <c:pt idx="338">
                  <c:v>16.925586506516513</c:v>
                </c:pt>
                <c:pt idx="339">
                  <c:v>1.4036802257283654</c:v>
                </c:pt>
                <c:pt idx="340">
                  <c:v>-1.4848077324246418</c:v>
                </c:pt>
                <c:pt idx="341">
                  <c:v>-5.2655040314148067</c:v>
                </c:pt>
                <c:pt idx="342">
                  <c:v>-7.5449423122658317</c:v>
                </c:pt>
                <c:pt idx="343">
                  <c:v>-9.3507438314147748</c:v>
                </c:pt>
                <c:pt idx="344">
                  <c:v>-9.969353631414819</c:v>
                </c:pt>
                <c:pt idx="345">
                  <c:v>-9.6441037314141465</c:v>
                </c:pt>
                <c:pt idx="346">
                  <c:v>-8.8978081314145179</c:v>
                </c:pt>
                <c:pt idx="347">
                  <c:v>-7.9112605725908303</c:v>
                </c:pt>
                <c:pt idx="348">
                  <c:v>-3.0968776314145816</c:v>
                </c:pt>
                <c:pt idx="349">
                  <c:v>-2.036594331414662</c:v>
                </c:pt>
                <c:pt idx="350">
                  <c:v>0.10060766858534008</c:v>
                </c:pt>
                <c:pt idx="351">
                  <c:v>1.7984398685855609</c:v>
                </c:pt>
                <c:pt idx="352">
                  <c:v>2.4265865685855652</c:v>
                </c:pt>
                <c:pt idx="353">
                  <c:v>2.9957705685857992</c:v>
                </c:pt>
                <c:pt idx="354">
                  <c:v>3.3610561059588333</c:v>
                </c:pt>
                <c:pt idx="355">
                  <c:v>3.9947836685856402</c:v>
                </c:pt>
                <c:pt idx="356">
                  <c:v>4.9070604042999122</c:v>
                </c:pt>
                <c:pt idx="357">
                  <c:v>6.7997123685855865</c:v>
                </c:pt>
                <c:pt idx="358">
                  <c:v>6.5223059685854983</c:v>
                </c:pt>
                <c:pt idx="359">
                  <c:v>6.2333509685852375</c:v>
                </c:pt>
                <c:pt idx="360">
                  <c:v>6.0563036451809094</c:v>
                </c:pt>
                <c:pt idx="361">
                  <c:v>5.8457705685855803</c:v>
                </c:pt>
                <c:pt idx="362">
                  <c:v>5.2924211685853635</c:v>
                </c:pt>
                <c:pt idx="363">
                  <c:v>4.9239379685849958</c:v>
                </c:pt>
                <c:pt idx="364">
                  <c:v>4.8277223685853983</c:v>
                </c:pt>
                <c:pt idx="365">
                  <c:v>4.1532135550260847</c:v>
                </c:pt>
                <c:pt idx="366">
                  <c:v>4.0632634438543676</c:v>
                </c:pt>
                <c:pt idx="367">
                  <c:v>3.9032607685852172</c:v>
                </c:pt>
                <c:pt idx="368">
                  <c:v>3.8547777685851252</c:v>
                </c:pt>
                <c:pt idx="369">
                  <c:v>3.7542007685854251</c:v>
                </c:pt>
                <c:pt idx="370">
                  <c:v>3.7006065685851772</c:v>
                </c:pt>
                <c:pt idx="371">
                  <c:v>3.7360354868652177</c:v>
                </c:pt>
                <c:pt idx="372">
                  <c:v>3.856900830123446</c:v>
                </c:pt>
                <c:pt idx="373">
                  <c:v>4.1972514935854548</c:v>
                </c:pt>
                <c:pt idx="374">
                  <c:v>4.2863162685856775</c:v>
                </c:pt>
                <c:pt idx="375">
                  <c:v>4.3605344685855112</c:v>
                </c:pt>
                <c:pt idx="376">
                  <c:v>4.43572994434279</c:v>
                </c:pt>
                <c:pt idx="377">
                  <c:v>4.4760305685856085</c:v>
                </c:pt>
                <c:pt idx="378">
                  <c:v>4.4970429685852285</c:v>
                </c:pt>
                <c:pt idx="379">
                  <c:v>4.6170919685851644</c:v>
                </c:pt>
                <c:pt idx="380">
                  <c:v>4.8715107685857291</c:v>
                </c:pt>
                <c:pt idx="381">
                  <c:v>5.0689323685854237</c:v>
                </c:pt>
                <c:pt idx="382">
                  <c:v>7.1008025325200625</c:v>
                </c:pt>
                <c:pt idx="383">
                  <c:v>7.5240839685856207</c:v>
                </c:pt>
                <c:pt idx="384">
                  <c:v>7.9820408685851145</c:v>
                </c:pt>
                <c:pt idx="385">
                  <c:v>8.4214393685858511</c:v>
                </c:pt>
                <c:pt idx="386">
                  <c:v>8.6356223685853735</c:v>
                </c:pt>
                <c:pt idx="387">
                  <c:v>8.833806206969065</c:v>
                </c:pt>
                <c:pt idx="388">
                  <c:v>8.4360043685853441</c:v>
                </c:pt>
                <c:pt idx="389">
                  <c:v>7.7184434685852485</c:v>
                </c:pt>
                <c:pt idx="390">
                  <c:v>7.4558368968872699</c:v>
                </c:pt>
                <c:pt idx="391">
                  <c:v>7.4304388903247114</c:v>
                </c:pt>
                <c:pt idx="392">
                  <c:v>7.4352327685852089</c:v>
                </c:pt>
                <c:pt idx="393">
                  <c:v>7.4162643685853737</c:v>
                </c:pt>
                <c:pt idx="394">
                  <c:v>7.4098917685852967</c:v>
                </c:pt>
                <c:pt idx="395">
                  <c:v>7.3382597685855018</c:v>
                </c:pt>
                <c:pt idx="396">
                  <c:v>7.2255461685856659</c:v>
                </c:pt>
                <c:pt idx="397">
                  <c:v>7.1119005504033455</c:v>
                </c:pt>
                <c:pt idx="398">
                  <c:v>7.0248208685853237</c:v>
                </c:pt>
                <c:pt idx="399">
                  <c:v>7.0174601463630895</c:v>
                </c:pt>
                <c:pt idx="400">
                  <c:v>7.0024011921148839</c:v>
                </c:pt>
                <c:pt idx="401">
                  <c:v>7.0039281685853965</c:v>
                </c:pt>
                <c:pt idx="402">
                  <c:v>7.0618053685853441</c:v>
                </c:pt>
                <c:pt idx="403">
                  <c:v>7.1746842877772732</c:v>
                </c:pt>
                <c:pt idx="404">
                  <c:v>7.1437487685855805</c:v>
                </c:pt>
                <c:pt idx="405">
                  <c:v>7.0791927685852016</c:v>
                </c:pt>
                <c:pt idx="406">
                  <c:v>6.9761273685858916</c:v>
                </c:pt>
                <c:pt idx="407">
                  <c:v>6.7964707685855643</c:v>
                </c:pt>
                <c:pt idx="408">
                  <c:v>6.5255553231306855</c:v>
                </c:pt>
                <c:pt idx="409">
                  <c:v>6.3259399685854278</c:v>
                </c:pt>
                <c:pt idx="410">
                  <c:v>6.4284988685854536</c:v>
                </c:pt>
                <c:pt idx="411">
                  <c:v>6.6106073685856046</c:v>
                </c:pt>
                <c:pt idx="412">
                  <c:v>6.6846262685854754</c:v>
                </c:pt>
                <c:pt idx="413">
                  <c:v>6.7242132685859168</c:v>
                </c:pt>
                <c:pt idx="414">
                  <c:v>6.7531525859768804</c:v>
                </c:pt>
                <c:pt idx="415">
                  <c:v>6.7703452685853005</c:v>
                </c:pt>
                <c:pt idx="416">
                  <c:v>6.7884494140397127</c:v>
                </c:pt>
                <c:pt idx="417">
                  <c:v>6.8322489568211182</c:v>
                </c:pt>
                <c:pt idx="418">
                  <c:v>6.8415777685852452</c:v>
                </c:pt>
                <c:pt idx="419">
                  <c:v>6.8533346026279744</c:v>
                </c:pt>
                <c:pt idx="420">
                  <c:v>6.8628630685854013</c:v>
                </c:pt>
                <c:pt idx="421">
                  <c:v>6.8709171685854979</c:v>
                </c:pt>
                <c:pt idx="422">
                  <c:v>6.8794309685854431</c:v>
                </c:pt>
                <c:pt idx="423">
                  <c:v>6.8859331849117424</c:v>
                </c:pt>
                <c:pt idx="424">
                  <c:v>6.8910608632089208</c:v>
                </c:pt>
                <c:pt idx="425">
                  <c:v>6.8959740352520456</c:v>
                </c:pt>
                <c:pt idx="426">
                  <c:v>6.9091773685854747</c:v>
                </c:pt>
                <c:pt idx="427">
                  <c:v>6.9120956685854997</c:v>
                </c:pt>
                <c:pt idx="428">
                  <c:v>6.9161889685852938</c:v>
                </c:pt>
                <c:pt idx="429">
                  <c:v>6.9194107524238184</c:v>
                </c:pt>
                <c:pt idx="430">
                  <c:v>6.92338026858517</c:v>
                </c:pt>
                <c:pt idx="431">
                  <c:v>6.9288719685856766</c:v>
                </c:pt>
                <c:pt idx="432">
                  <c:v>6.9386347685850875</c:v>
                </c:pt>
                <c:pt idx="433">
                  <c:v>6.9509801685851542</c:v>
                </c:pt>
                <c:pt idx="434">
                  <c:v>6.9666406294552559</c:v>
                </c:pt>
                <c:pt idx="435">
                  <c:v>7.028303479696504</c:v>
                </c:pt>
                <c:pt idx="436">
                  <c:v>7.0415748685852604</c:v>
                </c:pt>
                <c:pt idx="437">
                  <c:v>7.0721772685856275</c:v>
                </c:pt>
                <c:pt idx="438">
                  <c:v>7.0989817685854746</c:v>
                </c:pt>
                <c:pt idx="439">
                  <c:v>7.1309629685849956</c:v>
                </c:pt>
                <c:pt idx="440">
                  <c:v>7.1588074772810799</c:v>
                </c:pt>
                <c:pt idx="441">
                  <c:v>7.187278768585208</c:v>
                </c:pt>
                <c:pt idx="442">
                  <c:v>7.2128456685855458</c:v>
                </c:pt>
                <c:pt idx="443">
                  <c:v>7.2305727607422483</c:v>
                </c:pt>
                <c:pt idx="444">
                  <c:v>7.2907399685855268</c:v>
                </c:pt>
                <c:pt idx="445">
                  <c:v>7.3006372072947086</c:v>
                </c:pt>
                <c:pt idx="446">
                  <c:v>7.317932468585755</c:v>
                </c:pt>
                <c:pt idx="447">
                  <c:v>7.337300068585427</c:v>
                </c:pt>
                <c:pt idx="448">
                  <c:v>7.3515886685855802</c:v>
                </c:pt>
                <c:pt idx="449">
                  <c:v>7.3663694685850629</c:v>
                </c:pt>
                <c:pt idx="450">
                  <c:v>7.3796593382824804</c:v>
                </c:pt>
                <c:pt idx="451">
                  <c:v>7.3905243898619375</c:v>
                </c:pt>
                <c:pt idx="452">
                  <c:v>7.4219907019185793</c:v>
                </c:pt>
                <c:pt idx="453">
                  <c:v>7.4295087685854426</c:v>
                </c:pt>
                <c:pt idx="454">
                  <c:v>7.4374301685854345</c:v>
                </c:pt>
                <c:pt idx="455">
                  <c:v>7.447154815394029</c:v>
                </c:pt>
                <c:pt idx="456">
                  <c:v>7.4558424685855158</c:v>
                </c:pt>
                <c:pt idx="457">
                  <c:v>7.4627817685854456</c:v>
                </c:pt>
                <c:pt idx="458">
                  <c:v>7.4705532685856175</c:v>
                </c:pt>
                <c:pt idx="459">
                  <c:v>7.4764589277251794</c:v>
                </c:pt>
                <c:pt idx="460">
                  <c:v>7.4805062574743744</c:v>
                </c:pt>
                <c:pt idx="461">
                  <c:v>7.4967712147391365</c:v>
                </c:pt>
                <c:pt idx="462">
                  <c:v>7.499054868585465</c:v>
                </c:pt>
                <c:pt idx="463">
                  <c:v>7.5051034685853466</c:v>
                </c:pt>
                <c:pt idx="464">
                  <c:v>7.5091317685857533</c:v>
                </c:pt>
                <c:pt idx="465">
                  <c:v>7.5109758029291385</c:v>
                </c:pt>
                <c:pt idx="466">
                  <c:v>7.5164584685857765</c:v>
                </c:pt>
                <c:pt idx="467">
                  <c:v>7.5205861685852256</c:v>
                </c:pt>
                <c:pt idx="468">
                  <c:v>7.5236300685853745</c:v>
                </c:pt>
                <c:pt idx="469">
                  <c:v>7.5258338991972158</c:v>
                </c:pt>
                <c:pt idx="470">
                  <c:v>7.5281400608931364</c:v>
                </c:pt>
                <c:pt idx="471">
                  <c:v>7.535560940014328</c:v>
                </c:pt>
                <c:pt idx="472">
                  <c:v>7.5384178685850447</c:v>
                </c:pt>
                <c:pt idx="473">
                  <c:v>7.5417287685853154</c:v>
                </c:pt>
                <c:pt idx="474">
                  <c:v>7.5445657685851932</c:v>
                </c:pt>
                <c:pt idx="475">
                  <c:v>7.5474680685855517</c:v>
                </c:pt>
                <c:pt idx="476">
                  <c:v>7.5496977221207784</c:v>
                </c:pt>
                <c:pt idx="477">
                  <c:v>7.5516450191879727</c:v>
                </c:pt>
                <c:pt idx="478">
                  <c:v>7.5576857393718981</c:v>
                </c:pt>
                <c:pt idx="479">
                  <c:v>7.5592708685856085</c:v>
                </c:pt>
                <c:pt idx="480">
                  <c:v>7.5613475685850755</c:v>
                </c:pt>
                <c:pt idx="481">
                  <c:v>7.564830368585544</c:v>
                </c:pt>
                <c:pt idx="482">
                  <c:v>7.5687148938379272</c:v>
                </c:pt>
                <c:pt idx="483">
                  <c:v>7.5731952685852715</c:v>
                </c:pt>
                <c:pt idx="484">
                  <c:v>7.5773684685853624</c:v>
                </c:pt>
                <c:pt idx="485">
                  <c:v>7.5815343685856718</c:v>
                </c:pt>
                <c:pt idx="486">
                  <c:v>7.5849990352522383</c:v>
                </c:pt>
                <c:pt idx="487">
                  <c:v>7.5997768998351631</c:v>
                </c:pt>
                <c:pt idx="488">
                  <c:v>7.6025250859764881</c:v>
                </c:pt>
                <c:pt idx="489">
                  <c:v>7.6060661685857065</c:v>
                </c:pt>
                <c:pt idx="490">
                  <c:v>7.6087528685848298</c:v>
                </c:pt>
                <c:pt idx="491">
                  <c:v>7.6116141685851133</c:v>
                </c:pt>
                <c:pt idx="492">
                  <c:v>7.6141540685851989</c:v>
                </c:pt>
                <c:pt idx="493">
                  <c:v>7.6159776559416201</c:v>
                </c:pt>
                <c:pt idx="494">
                  <c:v>7.6196705264804399</c:v>
                </c:pt>
                <c:pt idx="495">
                  <c:v>7.6206490685851946</c:v>
                </c:pt>
                <c:pt idx="496">
                  <c:v>7.6219087685851266</c:v>
                </c:pt>
                <c:pt idx="497">
                  <c:v>7.6232630685855867</c:v>
                </c:pt>
                <c:pt idx="498">
                  <c:v>7.6249340685852083</c:v>
                </c:pt>
                <c:pt idx="499">
                  <c:v>7.6261879685854357</c:v>
                </c:pt>
                <c:pt idx="500">
                  <c:v>7.6274506481553841</c:v>
                </c:pt>
                <c:pt idx="501">
                  <c:v>7.6283368685853876</c:v>
                </c:pt>
                <c:pt idx="502">
                  <c:v>7.6289737322216684</c:v>
                </c:pt>
                <c:pt idx="503">
                  <c:v>7.6308737478958761</c:v>
                </c:pt>
                <c:pt idx="504">
                  <c:v>7.6312201685854717</c:v>
                </c:pt>
                <c:pt idx="505">
                  <c:v>7.6318682685852215</c:v>
                </c:pt>
                <c:pt idx="506">
                  <c:v>7.6321806685851366</c:v>
                </c:pt>
                <c:pt idx="507">
                  <c:v>7.6319440169369877</c:v>
                </c:pt>
                <c:pt idx="508">
                  <c:v>7.6307150685858049</c:v>
                </c:pt>
                <c:pt idx="509">
                  <c:v>7.6283658685855462</c:v>
                </c:pt>
                <c:pt idx="510">
                  <c:v>7.6252588332323086</c:v>
                </c:pt>
                <c:pt idx="511">
                  <c:v>7.6163599492306986</c:v>
                </c:pt>
                <c:pt idx="512">
                  <c:v>7.6150058379734595</c:v>
                </c:pt>
                <c:pt idx="513">
                  <c:v>7.6121995685853125</c:v>
                </c:pt>
                <c:pt idx="514">
                  <c:v>7.6101115685853511</c:v>
                </c:pt>
                <c:pt idx="515">
                  <c:v>7.6086119685849765</c:v>
                </c:pt>
                <c:pt idx="516">
                  <c:v>7.6070586685854087</c:v>
                </c:pt>
                <c:pt idx="517">
                  <c:v>7.6051487322216804</c:v>
                </c:pt>
                <c:pt idx="518">
                  <c:v>7.6036771463638715</c:v>
                </c:pt>
                <c:pt idx="519">
                  <c:v>7.6027036893401174</c:v>
                </c:pt>
                <c:pt idx="520">
                  <c:v>7.5976823685852608</c:v>
                </c:pt>
                <c:pt idx="521">
                  <c:v>7.596759268585406</c:v>
                </c:pt>
                <c:pt idx="522">
                  <c:v>7.5955406685852749</c:v>
                </c:pt>
                <c:pt idx="523">
                  <c:v>7.5943595685853902</c:v>
                </c:pt>
                <c:pt idx="524">
                  <c:v>7.5933686729332734</c:v>
                </c:pt>
                <c:pt idx="525">
                  <c:v>7.5922890685855675</c:v>
                </c:pt>
                <c:pt idx="526">
                  <c:v>7.5914822685852581</c:v>
                </c:pt>
                <c:pt idx="527">
                  <c:v>7.5912423685854407</c:v>
                </c:pt>
                <c:pt idx="528">
                  <c:v>7.5903223685854275</c:v>
                </c:pt>
                <c:pt idx="529">
                  <c:v>7.5902324685857945</c:v>
                </c:pt>
                <c:pt idx="530">
                  <c:v>7.5899940685856775</c:v>
                </c:pt>
                <c:pt idx="531">
                  <c:v>7.5901098685852757</c:v>
                </c:pt>
                <c:pt idx="532">
                  <c:v>7.5912416394189304</c:v>
                </c:pt>
                <c:pt idx="533">
                  <c:v>7.5927135685850606</c:v>
                </c:pt>
                <c:pt idx="534">
                  <c:v>7.594294368585282</c:v>
                </c:pt>
                <c:pt idx="535">
                  <c:v>7.5957680675102885</c:v>
                </c:pt>
                <c:pt idx="536">
                  <c:v>7.6000778402834106</c:v>
                </c:pt>
                <c:pt idx="537">
                  <c:v>7.6010132869525506</c:v>
                </c:pt>
                <c:pt idx="538">
                  <c:v>7.6018287685854045</c:v>
                </c:pt>
                <c:pt idx="539">
                  <c:v>7.6023765685854983</c:v>
                </c:pt>
                <c:pt idx="540">
                  <c:v>7.6023592685853068</c:v>
                </c:pt>
                <c:pt idx="541">
                  <c:v>7.6021955685850422</c:v>
                </c:pt>
                <c:pt idx="542">
                  <c:v>7.6016291685855464</c:v>
                </c:pt>
                <c:pt idx="543">
                  <c:v>7.6011359400141165</c:v>
                </c:pt>
                <c:pt idx="544">
                  <c:v>7.5993429091259515</c:v>
                </c:pt>
                <c:pt idx="545">
                  <c:v>7.5985744685852401</c:v>
                </c:pt>
                <c:pt idx="546">
                  <c:v>7.5979467685859303</c:v>
                </c:pt>
                <c:pt idx="547">
                  <c:v>7.5980610685854861</c:v>
                </c:pt>
                <c:pt idx="548">
                  <c:v>7.5984820114423002</c:v>
                </c:pt>
                <c:pt idx="549">
                  <c:v>7.6002767685853456</c:v>
                </c:pt>
                <c:pt idx="550">
                  <c:v>7.6028977685851977</c:v>
                </c:pt>
                <c:pt idx="551">
                  <c:v>7.6063200029941775</c:v>
                </c:pt>
                <c:pt idx="552">
                  <c:v>7.6316365065166707</c:v>
                </c:pt>
                <c:pt idx="553">
                  <c:v>7.6358422665447945</c:v>
                </c:pt>
                <c:pt idx="554">
                  <c:v>7.6436755685855999</c:v>
                </c:pt>
                <c:pt idx="555">
                  <c:v>7.6514186685853414</c:v>
                </c:pt>
                <c:pt idx="556">
                  <c:v>7.6581649685857069</c:v>
                </c:pt>
                <c:pt idx="557">
                  <c:v>7.6651807685855688</c:v>
                </c:pt>
                <c:pt idx="558">
                  <c:v>7.6712385302020181</c:v>
                </c:pt>
                <c:pt idx="559">
                  <c:v>7.6747858112083298</c:v>
                </c:pt>
                <c:pt idx="560">
                  <c:v>7.6912302473733805</c:v>
                </c:pt>
                <c:pt idx="561">
                  <c:v>7.6966558685850286</c:v>
                </c:pt>
                <c:pt idx="562">
                  <c:v>7.7009981685856843</c:v>
                </c:pt>
                <c:pt idx="563">
                  <c:v>7.7052227767484975</c:v>
                </c:pt>
                <c:pt idx="564">
                  <c:v>7.7087393685849435</c:v>
                </c:pt>
                <c:pt idx="565">
                  <c:v>7.7119394685858085</c:v>
                </c:pt>
                <c:pt idx="566">
                  <c:v>7.7144684555426233</c:v>
                </c:pt>
                <c:pt idx="567">
                  <c:v>7.7248377110509665</c:v>
                </c:pt>
                <c:pt idx="568">
                  <c:v>7.726595940014036</c:v>
                </c:pt>
                <c:pt idx="569">
                  <c:v>7.7280935685853986</c:v>
                </c:pt>
                <c:pt idx="570">
                  <c:v>7.7299980685851954</c:v>
                </c:pt>
                <c:pt idx="571">
                  <c:v>7.7315832685856236</c:v>
                </c:pt>
                <c:pt idx="572">
                  <c:v>7.7330500685851717</c:v>
                </c:pt>
                <c:pt idx="573">
                  <c:v>7.7347631212731196</c:v>
                </c:pt>
                <c:pt idx="574">
                  <c:v>7.7355223685854142</c:v>
                </c:pt>
                <c:pt idx="575">
                  <c:v>7.7406297456345508</c:v>
                </c:pt>
                <c:pt idx="576">
                  <c:v>7.7422487685853554</c:v>
                </c:pt>
                <c:pt idx="577">
                  <c:v>7.7439163685851389</c:v>
                </c:pt>
                <c:pt idx="578">
                  <c:v>7.7458824685856058</c:v>
                </c:pt>
                <c:pt idx="579">
                  <c:v>7.7473971413124474</c:v>
                </c:pt>
                <c:pt idx="580">
                  <c:v>7.7489395685852855</c:v>
                </c:pt>
                <c:pt idx="581">
                  <c:v>7.7503563685853685</c:v>
                </c:pt>
                <c:pt idx="582">
                  <c:v>7.7510315685859767</c:v>
                </c:pt>
                <c:pt idx="583">
                  <c:v>7.7512998685854875</c:v>
                </c:pt>
                <c:pt idx="584">
                  <c:v>7.7503201810853497</c:v>
                </c:pt>
                <c:pt idx="585">
                  <c:v>7.7489661463632302</c:v>
                </c:pt>
                <c:pt idx="586">
                  <c:v>7.7465399685853065</c:v>
                </c:pt>
                <c:pt idx="587">
                  <c:v>7.7440180685854347</c:v>
                </c:pt>
                <c:pt idx="588">
                  <c:v>7.7416641685856193</c:v>
                </c:pt>
                <c:pt idx="589">
                  <c:v>7.7393714685853894</c:v>
                </c:pt>
                <c:pt idx="590">
                  <c:v>7.7368918583819237</c:v>
                </c:pt>
                <c:pt idx="591">
                  <c:v>7.7347597549491134</c:v>
                </c:pt>
                <c:pt idx="592">
                  <c:v>7.7296416439478648</c:v>
                </c:pt>
                <c:pt idx="593">
                  <c:v>7.728925868585689</c:v>
                </c:pt>
                <c:pt idx="594">
                  <c:v>7.7279921685854456</c:v>
                </c:pt>
                <c:pt idx="595">
                  <c:v>7.7271181849119017</c:v>
                </c:pt>
                <c:pt idx="596">
                  <c:v>7.7264334685851965</c:v>
                </c:pt>
                <c:pt idx="597">
                  <c:v>7.7256894685851449</c:v>
                </c:pt>
                <c:pt idx="598">
                  <c:v>7.7253092685856046</c:v>
                </c:pt>
                <c:pt idx="599">
                  <c:v>7.7249269519185786</c:v>
                </c:pt>
                <c:pt idx="600">
                  <c:v>7.7240523685860039</c:v>
                </c:pt>
                <c:pt idx="601">
                  <c:v>7.7243386685854025</c:v>
                </c:pt>
                <c:pt idx="602">
                  <c:v>7.7257648685856051</c:v>
                </c:pt>
                <c:pt idx="603">
                  <c:v>7.7279447685857603</c:v>
                </c:pt>
                <c:pt idx="604">
                  <c:v>7.7306894094019913</c:v>
                </c:pt>
                <c:pt idx="605">
                  <c:v>7.7335338685858375</c:v>
                </c:pt>
                <c:pt idx="606">
                  <c:v>7.7365451685852378</c:v>
                </c:pt>
                <c:pt idx="607">
                  <c:v>7.7389089685851875</c:v>
                </c:pt>
                <c:pt idx="608">
                  <c:v>7.7403928814058744</c:v>
                </c:pt>
                <c:pt idx="609">
                  <c:v>7.7457823685857141</c:v>
                </c:pt>
                <c:pt idx="610">
                  <c:v>7.7469847685853832</c:v>
                </c:pt>
                <c:pt idx="611">
                  <c:v>7.7486809685854077</c:v>
                </c:pt>
                <c:pt idx="612">
                  <c:v>7.7500183685858763</c:v>
                </c:pt>
                <c:pt idx="613">
                  <c:v>7.7515030685855875</c:v>
                </c:pt>
                <c:pt idx="614">
                  <c:v>7.7529678787893834</c:v>
                </c:pt>
                <c:pt idx="615">
                  <c:v>7.7548278685852665</c:v>
                </c:pt>
                <c:pt idx="616">
                  <c:v>7.7569256685853345</c:v>
                </c:pt>
                <c:pt idx="617">
                  <c:v>7.7584551810853304</c:v>
                </c:pt>
                <c:pt idx="618">
                  <c:v>7.7642829241409705</c:v>
                </c:pt>
                <c:pt idx="619">
                  <c:v>7.7655985685853484</c:v>
                </c:pt>
                <c:pt idx="620">
                  <c:v>7.7675996685857234</c:v>
                </c:pt>
                <c:pt idx="621">
                  <c:v>7.7689304685852703</c:v>
                </c:pt>
                <c:pt idx="622">
                  <c:v>7.7701446266500085</c:v>
                </c:pt>
                <c:pt idx="623">
                  <c:v>7.7705301685854309</c:v>
                </c:pt>
                <c:pt idx="624">
                  <c:v>7.7696586685856488</c:v>
                </c:pt>
                <c:pt idx="625">
                  <c:v>7.7686660685849489</c:v>
                </c:pt>
                <c:pt idx="626">
                  <c:v>7.7680479618057445</c:v>
                </c:pt>
                <c:pt idx="627">
                  <c:v>7.7642373685855013</c:v>
                </c:pt>
                <c:pt idx="628">
                  <c:v>7.7633443685858845</c:v>
                </c:pt>
                <c:pt idx="629">
                  <c:v>7.7608861685852757</c:v>
                </c:pt>
                <c:pt idx="630">
                  <c:v>7.7590352685854258</c:v>
                </c:pt>
                <c:pt idx="631">
                  <c:v>7.7574118685853364</c:v>
                </c:pt>
                <c:pt idx="632">
                  <c:v>7.7555239685854707</c:v>
                </c:pt>
                <c:pt idx="633">
                  <c:v>7.7540433685857266</c:v>
                </c:pt>
                <c:pt idx="634">
                  <c:v>7.7526468004036424</c:v>
                </c:pt>
                <c:pt idx="635">
                  <c:v>7.7489970521298943</c:v>
                </c:pt>
                <c:pt idx="636">
                  <c:v>7.7493112685854788</c:v>
                </c:pt>
                <c:pt idx="637">
                  <c:v>7.7509742685851943</c:v>
                </c:pt>
                <c:pt idx="638">
                  <c:v>7.7538271685853175</c:v>
                </c:pt>
                <c:pt idx="639">
                  <c:v>7.7570197685855717</c:v>
                </c:pt>
                <c:pt idx="640">
                  <c:v>7.7602087971570404</c:v>
                </c:pt>
                <c:pt idx="641">
                  <c:v>7.7638517685854849</c:v>
                </c:pt>
                <c:pt idx="642">
                  <c:v>7.7670053685855613</c:v>
                </c:pt>
                <c:pt idx="643">
                  <c:v>7.7687103685853485</c:v>
                </c:pt>
                <c:pt idx="644">
                  <c:v>7.7780967164114401</c:v>
                </c:pt>
                <c:pt idx="645">
                  <c:v>7.7806030685855632</c:v>
                </c:pt>
                <c:pt idx="646">
                  <c:v>7.7837513685856976</c:v>
                </c:pt>
                <c:pt idx="647">
                  <c:v>7.7862701066809024</c:v>
                </c:pt>
                <c:pt idx="648">
                  <c:v>7.7893164685854765</c:v>
                </c:pt>
                <c:pt idx="649">
                  <c:v>7.7919158685853658</c:v>
                </c:pt>
                <c:pt idx="650">
                  <c:v>7.7945074685848805</c:v>
                </c:pt>
                <c:pt idx="651">
                  <c:v>7.7973445560854753</c:v>
                </c:pt>
                <c:pt idx="652">
                  <c:v>7.8076844812615178</c:v>
                </c:pt>
                <c:pt idx="653">
                  <c:v>7.8108505129153656</c:v>
                </c:pt>
                <c:pt idx="654">
                  <c:v>7.8142271685857265</c:v>
                </c:pt>
                <c:pt idx="655">
                  <c:v>7.8171524685853386</c:v>
                </c:pt>
                <c:pt idx="656">
                  <c:v>7.8198692685848101</c:v>
                </c:pt>
                <c:pt idx="657">
                  <c:v>7.8220342685850071</c:v>
                </c:pt>
                <c:pt idx="658">
                  <c:v>7.8249633786863919</c:v>
                </c:pt>
                <c:pt idx="659">
                  <c:v>7.82687856858547</c:v>
                </c:pt>
                <c:pt idx="660">
                  <c:v>7.8280453685854949</c:v>
                </c:pt>
                <c:pt idx="661">
                  <c:v>7.8318641185856714</c:v>
                </c:pt>
                <c:pt idx="662">
                  <c:v>7.8325897685854269</c:v>
                </c:pt>
                <c:pt idx="663">
                  <c:v>7.8335602685855914</c:v>
                </c:pt>
                <c:pt idx="664">
                  <c:v>7.8339550685855146</c:v>
                </c:pt>
                <c:pt idx="665">
                  <c:v>7.8343462057947164</c:v>
                </c:pt>
                <c:pt idx="666">
                  <c:v>7.8346578685855137</c:v>
                </c:pt>
                <c:pt idx="667">
                  <c:v>7.8349242685856098</c:v>
                </c:pt>
                <c:pt idx="668">
                  <c:v>7.8350618422694085</c:v>
                </c:pt>
                <c:pt idx="669">
                  <c:v>7.8321780828713514</c:v>
                </c:pt>
                <c:pt idx="670">
                  <c:v>7.8317408209664015</c:v>
                </c:pt>
                <c:pt idx="671">
                  <c:v>7.8305974685855055</c:v>
                </c:pt>
                <c:pt idx="672">
                  <c:v>7.8296466685855055</c:v>
                </c:pt>
                <c:pt idx="673">
                  <c:v>7.8280119685856002</c:v>
                </c:pt>
                <c:pt idx="674">
                  <c:v>7.8265058685859064</c:v>
                </c:pt>
                <c:pt idx="675">
                  <c:v>7.8250999685853406</c:v>
                </c:pt>
                <c:pt idx="676">
                  <c:v>7.8243016542996457</c:v>
                </c:pt>
                <c:pt idx="677">
                  <c:v>7.8183142290506051</c:v>
                </c:pt>
                <c:pt idx="678">
                  <c:v>7.8165883685856645</c:v>
                </c:pt>
                <c:pt idx="679">
                  <c:v>7.8125014685855403</c:v>
                </c:pt>
                <c:pt idx="680">
                  <c:v>7.8090897685859346</c:v>
                </c:pt>
                <c:pt idx="681">
                  <c:v>7.8060705685858345</c:v>
                </c:pt>
                <c:pt idx="682">
                  <c:v>7.8026280828709824</c:v>
                </c:pt>
                <c:pt idx="683">
                  <c:v>7.7995748404954401</c:v>
                </c:pt>
                <c:pt idx="684">
                  <c:v>7.7966362685850275</c:v>
                </c:pt>
                <c:pt idx="685">
                  <c:v>7.7875318923953643</c:v>
                </c:pt>
                <c:pt idx="686">
                  <c:v>7.7843662685853685</c:v>
                </c:pt>
                <c:pt idx="687">
                  <c:v>7.7799380685853095</c:v>
                </c:pt>
                <c:pt idx="688">
                  <c:v>7.774587674707452</c:v>
                </c:pt>
                <c:pt idx="689">
                  <c:v>7.7688470685853446</c:v>
                </c:pt>
                <c:pt idx="690">
                  <c:v>7.7631762685853731</c:v>
                </c:pt>
                <c:pt idx="691">
                  <c:v>7.7572447685854655</c:v>
                </c:pt>
                <c:pt idx="692">
                  <c:v>7.7528213685855061</c:v>
                </c:pt>
                <c:pt idx="693">
                  <c:v>7.7501498685854306</c:v>
                </c:pt>
                <c:pt idx="694">
                  <c:v>7.7407242733473955</c:v>
                </c:pt>
                <c:pt idx="695">
                  <c:v>7.7385589665233425</c:v>
                </c:pt>
                <c:pt idx="696">
                  <c:v>7.7359035685855275</c:v>
                </c:pt>
                <c:pt idx="697">
                  <c:v>7.7335815685852998</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7.7401163685854035</c:v>
                </c:pt>
                <c:pt idx="706">
                  <c:v>7.7418490012385321</c:v>
                </c:pt>
                <c:pt idx="707">
                  <c:v>7.7437856685854767</c:v>
                </c:pt>
                <c:pt idx="708">
                  <c:v>7.7449157685849777</c:v>
                </c:pt>
                <c:pt idx="709">
                  <c:v>7.7458858130301707</c:v>
                </c:pt>
                <c:pt idx="710">
                  <c:v>7.748441027122297</c:v>
                </c:pt>
                <c:pt idx="711">
                  <c:v>7.7479877685854639</c:v>
                </c:pt>
                <c:pt idx="712">
                  <c:v>7.7470618531214797</c:v>
                </c:pt>
                <c:pt idx="713">
                  <c:v>7.7446002685852049</c:v>
                </c:pt>
                <c:pt idx="714">
                  <c:v>7.7414993685853943</c:v>
                </c:pt>
                <c:pt idx="715">
                  <c:v>7.7372636685854701</c:v>
                </c:pt>
                <c:pt idx="716">
                  <c:v>7.7329150281599404</c:v>
                </c:pt>
                <c:pt idx="717">
                  <c:v>7.7243551083115065</c:v>
                </c:pt>
                <c:pt idx="718">
                  <c:v>7.7217953582761085</c:v>
                </c:pt>
                <c:pt idx="719">
                  <c:v>7.7175246685856145</c:v>
                </c:pt>
                <c:pt idx="720">
                  <c:v>7.712511168585598</c:v>
                </c:pt>
                <c:pt idx="721">
                  <c:v>7.7061014685858851</c:v>
                </c:pt>
                <c:pt idx="722">
                  <c:v>7.7009328685847498</c:v>
                </c:pt>
                <c:pt idx="723">
                  <c:v>7.6955669685855801</c:v>
                </c:pt>
                <c:pt idx="724">
                  <c:v>7.6908015522592477</c:v>
                </c:pt>
                <c:pt idx="725">
                  <c:v>7.6882935450560304</c:v>
                </c:pt>
                <c:pt idx="726">
                  <c:v>7.6773292435854117</c:v>
                </c:pt>
                <c:pt idx="727">
                  <c:v>7.6748721685855852</c:v>
                </c:pt>
                <c:pt idx="728">
                  <c:v>7.6714714685851515</c:v>
                </c:pt>
                <c:pt idx="729">
                  <c:v>7.6687988685854984</c:v>
                </c:pt>
                <c:pt idx="730">
                  <c:v>7.6655808743328766</c:v>
                </c:pt>
                <c:pt idx="731">
                  <c:v>7.6628180685853522</c:v>
                </c:pt>
                <c:pt idx="732">
                  <c:v>7.6599572685854564</c:v>
                </c:pt>
                <c:pt idx="733">
                  <c:v>7.6578300685849854</c:v>
                </c:pt>
                <c:pt idx="734">
                  <c:v>7.6567112574742886</c:v>
                </c:pt>
                <c:pt idx="735">
                  <c:v>7.6517294056225973</c:v>
                </c:pt>
                <c:pt idx="736">
                  <c:v>7.6505367685855372</c:v>
                </c:pt>
                <c:pt idx="737">
                  <c:v>7.6491592053199753</c:v>
                </c:pt>
                <c:pt idx="738">
                  <c:v>7.6479149685855461</c:v>
                </c:pt>
                <c:pt idx="739">
                  <c:v>7.6470106685854908</c:v>
                </c:pt>
                <c:pt idx="740">
                  <c:v>7.6463067685854265</c:v>
                </c:pt>
                <c:pt idx="741">
                  <c:v>7.6459473685859525</c:v>
                </c:pt>
                <c:pt idx="742">
                  <c:v>7.6459686951159966</c:v>
                </c:pt>
                <c:pt idx="743">
                  <c:v>7.6460611490729917</c:v>
                </c:pt>
                <c:pt idx="744">
                  <c:v>7.6462499547924523</c:v>
                </c:pt>
                <c:pt idx="745">
                  <c:v>7.6462623685855684</c:v>
                </c:pt>
                <c:pt idx="746">
                  <c:v>7.6462938685853175</c:v>
                </c:pt>
                <c:pt idx="747">
                  <c:v>7.6464157685851477</c:v>
                </c:pt>
                <c:pt idx="748">
                  <c:v>7.6464950685859803</c:v>
                </c:pt>
                <c:pt idx="749">
                  <c:v>7.6465896134827886</c:v>
                </c:pt>
                <c:pt idx="750">
                  <c:v>7.6467091685850175</c:v>
                </c:pt>
                <c:pt idx="751">
                  <c:v>7.6467849685860232</c:v>
                </c:pt>
                <c:pt idx="752">
                  <c:v>7.6468223685855108</c:v>
                </c:pt>
                <c:pt idx="753">
                  <c:v>7.6468223685853962</c:v>
                </c:pt>
                <c:pt idx="754">
                  <c:v>7.6468305685855844</c:v>
                </c:pt>
                <c:pt idx="755">
                  <c:v>7.6468223685857941</c:v>
                </c:pt>
                <c:pt idx="756">
                  <c:v>7.6468318531216966</c:v>
                </c:pt>
                <c:pt idx="757">
                  <c:v>7.6468531685852241</c:v>
                </c:pt>
                <c:pt idx="758">
                  <c:v>7.6468957685849075</c:v>
                </c:pt>
                <c:pt idx="759">
                  <c:v>7.6469159102529769</c:v>
                </c:pt>
                <c:pt idx="760">
                  <c:v>7.6469391587096567</c:v>
                </c:pt>
                <c:pt idx="761">
                  <c:v>7.6469223685862255</c:v>
                </c:pt>
                <c:pt idx="762">
                  <c:v>7.6469125685850967</c:v>
                </c:pt>
                <c:pt idx="763">
                  <c:v>7.6468798685849748</c:v>
                </c:pt>
                <c:pt idx="764">
                  <c:v>7.6468501685854466</c:v>
                </c:pt>
                <c:pt idx="765">
                  <c:v>7.6468043685862348</c:v>
                </c:pt>
                <c:pt idx="766">
                  <c:v>7.6467883685861695</c:v>
                </c:pt>
                <c:pt idx="767">
                  <c:v>7.6467823685861305</c:v>
                </c:pt>
                <c:pt idx="768">
                  <c:v>7.6467823685854377</c:v>
                </c:pt>
                <c:pt idx="769">
                  <c:v>7.646775701918969</c:v>
                </c:pt>
                <c:pt idx="770">
                  <c:v>7.6467855685861004</c:v>
                </c:pt>
                <c:pt idx="771">
                  <c:v>7.6468299685856351</c:v>
                </c:pt>
                <c:pt idx="772">
                  <c:v>7.6468684685849704</c:v>
                </c:pt>
                <c:pt idx="773">
                  <c:v>7.6468951520906927</c:v>
                </c:pt>
                <c:pt idx="774">
                  <c:v>7.6467819685855245</c:v>
                </c:pt>
                <c:pt idx="775">
                  <c:v>7.6466482685848574</c:v>
                </c:pt>
                <c:pt idx="776">
                  <c:v>7.6465166843753565</c:v>
                </c:pt>
                <c:pt idx="777">
                  <c:v>7.6461423685854069</c:v>
                </c:pt>
                <c:pt idx="778">
                  <c:v>7.6460803685847116</c:v>
                </c:pt>
                <c:pt idx="779">
                  <c:v>7.6460065953896414</c:v>
                </c:pt>
                <c:pt idx="780">
                  <c:v>7.6459077685847348</c:v>
                </c:pt>
                <c:pt idx="781">
                  <c:v>7.6457963685861108</c:v>
                </c:pt>
                <c:pt idx="782">
                  <c:v>7.6457078685854754</c:v>
                </c:pt>
                <c:pt idx="783">
                  <c:v>7.6456067685850355</c:v>
                </c:pt>
                <c:pt idx="784">
                  <c:v>7.6455071511943684</c:v>
                </c:pt>
                <c:pt idx="785">
                  <c:v>7.6454423685847956</c:v>
                </c:pt>
                <c:pt idx="786">
                  <c:v>7.6454423685847388</c:v>
                </c:pt>
                <c:pt idx="787">
                  <c:v>7.6454245685851614</c:v>
                </c:pt>
                <c:pt idx="788">
                  <c:v>7.6453457685859743</c:v>
                </c:pt>
                <c:pt idx="789">
                  <c:v>7.6453047685852251</c:v>
                </c:pt>
                <c:pt idx="790">
                  <c:v>7.6452318583817549</c:v>
                </c:pt>
                <c:pt idx="791">
                  <c:v>7.645214568585911</c:v>
                </c:pt>
                <c:pt idx="792">
                  <c:v>7.6451750001638885</c:v>
                </c:pt>
                <c:pt idx="793">
                  <c:v>7.6450700309231507</c:v>
                </c:pt>
                <c:pt idx="794">
                  <c:v>7.645042368584555</c:v>
                </c:pt>
                <c:pt idx="795">
                  <c:v>7.6450262861107046</c:v>
                </c:pt>
                <c:pt idx="796">
                  <c:v>7.6450277685847965</c:v>
                </c:pt>
                <c:pt idx="797">
                  <c:v>7.6450543685857024</c:v>
                </c:pt>
                <c:pt idx="798">
                  <c:v>7.6450894685855317</c:v>
                </c:pt>
                <c:pt idx="799">
                  <c:v>7.6451029685857232</c:v>
                </c:pt>
                <c:pt idx="800">
                  <c:v>7.6451223685853691</c:v>
                </c:pt>
                <c:pt idx="801">
                  <c:v>7.6451269839700018</c:v>
                </c:pt>
                <c:pt idx="802">
                  <c:v>7.6451786451807067</c:v>
                </c:pt>
                <c:pt idx="803">
                  <c:v>7.6451499685853275</c:v>
                </c:pt>
                <c:pt idx="804">
                  <c:v>7.6451223685853691</c:v>
                </c:pt>
                <c:pt idx="805">
                  <c:v>7.6451004685858432</c:v>
                </c:pt>
                <c:pt idx="806">
                  <c:v>7.6450732964209607</c:v>
                </c:pt>
                <c:pt idx="807">
                  <c:v>7.6450723685858364</c:v>
                </c:pt>
                <c:pt idx="808">
                  <c:v>7.6451023685856985</c:v>
                </c:pt>
                <c:pt idx="809">
                  <c:v>7.6451191685853859</c:v>
                </c:pt>
                <c:pt idx="810">
                  <c:v>7.6451607685850265</c:v>
                </c:pt>
                <c:pt idx="811">
                  <c:v>7.6451707191012686</c:v>
                </c:pt>
                <c:pt idx="812">
                  <c:v>7.6452175685857355</c:v>
                </c:pt>
                <c:pt idx="813">
                  <c:v>7.6452223685856895</c:v>
                </c:pt>
                <c:pt idx="814">
                  <c:v>7.6452121685859478</c:v>
                </c:pt>
                <c:pt idx="815">
                  <c:v>7.6451828787894556</c:v>
                </c:pt>
                <c:pt idx="816">
                  <c:v>7.6452215685855043</c:v>
                </c:pt>
                <c:pt idx="817">
                  <c:v>7.6452277685855385</c:v>
                </c:pt>
                <c:pt idx="818">
                  <c:v>7.6452253685856846</c:v>
                </c:pt>
                <c:pt idx="819">
                  <c:v>7.6452451685854745</c:v>
                </c:pt>
                <c:pt idx="820">
                  <c:v>7.6452858685849518</c:v>
                </c:pt>
                <c:pt idx="821">
                  <c:v>7.645333388994473</c:v>
                </c:pt>
                <c:pt idx="822">
                  <c:v>7.6453277685847212</c:v>
                </c:pt>
                <c:pt idx="823">
                  <c:v>7.6453223685848144</c:v>
                </c:pt>
                <c:pt idx="824">
                  <c:v>7.6452223685855785</c:v>
                </c:pt>
                <c:pt idx="825">
                  <c:v>7.6452223685856895</c:v>
                </c:pt>
                <c:pt idx="826">
                  <c:v>7.6452253685856277</c:v>
                </c:pt>
                <c:pt idx="827">
                  <c:v>7.6452441185855475</c:v>
                </c:pt>
                <c:pt idx="828">
                  <c:v>7.6452517685855872</c:v>
                </c:pt>
                <c:pt idx="829">
                  <c:v>7.6452223685856895</c:v>
                </c:pt>
                <c:pt idx="830">
                  <c:v>7.6452502685855857</c:v>
                </c:pt>
                <c:pt idx="831">
                  <c:v>7.6452523685856155</c:v>
                </c:pt>
                <c:pt idx="832">
                  <c:v>7.6452523685854938</c:v>
                </c:pt>
                <c:pt idx="833">
                  <c:v>7.6452420560853653</c:v>
                </c:pt>
                <c:pt idx="834">
                  <c:v>7.6452220494367795</c:v>
                </c:pt>
                <c:pt idx="835">
                  <c:v>7.6451914685862388</c:v>
                </c:pt>
                <c:pt idx="836">
                  <c:v>7.645164768585067</c:v>
                </c:pt>
                <c:pt idx="837">
                  <c:v>7.6451303685853409</c:v>
                </c:pt>
                <c:pt idx="838">
                  <c:v>7.6451023685857598</c:v>
                </c:pt>
                <c:pt idx="839">
                  <c:v>7.6450774685858454</c:v>
                </c:pt>
                <c:pt idx="840">
                  <c:v>7.6450522123356706</c:v>
                </c:pt>
                <c:pt idx="841">
                  <c:v>7.6451223685854242</c:v>
                </c:pt>
                <c:pt idx="842">
                  <c:v>7.6451227685853995</c:v>
                </c:pt>
                <c:pt idx="843">
                  <c:v>7.6451327685851478</c:v>
                </c:pt>
                <c:pt idx="844">
                  <c:v>7.6453044685853842</c:v>
                </c:pt>
                <c:pt idx="845">
                  <c:v>7.6456842685853408</c:v>
                </c:pt>
                <c:pt idx="846">
                  <c:v>7.6459418685854512</c:v>
                </c:pt>
                <c:pt idx="847">
                  <c:v>7.646222780956772</c:v>
                </c:pt>
                <c:pt idx="848">
                  <c:v>7.6465651685852665</c:v>
                </c:pt>
                <c:pt idx="849">
                  <c:v>7.6468041867671701</c:v>
                </c:pt>
                <c:pt idx="850">
                  <c:v>7.6476470352523194</c:v>
                </c:pt>
                <c:pt idx="851">
                  <c:v>7.647931156464387</c:v>
                </c:pt>
                <c:pt idx="852">
                  <c:v>7.6489500685854042</c:v>
                </c:pt>
                <c:pt idx="853">
                  <c:v>7.6497961685854055</c:v>
                </c:pt>
                <c:pt idx="854">
                  <c:v>7.6510234910344028</c:v>
                </c:pt>
                <c:pt idx="855">
                  <c:v>7.6521021685849817</c:v>
                </c:pt>
                <c:pt idx="856">
                  <c:v>7.6535327685853707</c:v>
                </c:pt>
                <c:pt idx="857">
                  <c:v>7.6548799685853055</c:v>
                </c:pt>
                <c:pt idx="858">
                  <c:v>7.6558648685852964</c:v>
                </c:pt>
                <c:pt idx="859">
                  <c:v>7.6601826185851731</c:v>
                </c:pt>
                <c:pt idx="860">
                  <c:v>7.6619061580590326</c:v>
                </c:pt>
                <c:pt idx="861">
                  <c:v>7.6641312685852583</c:v>
                </c:pt>
                <c:pt idx="862">
                  <c:v>7.6658328685850785</c:v>
                </c:pt>
                <c:pt idx="863">
                  <c:v>7.6677646685858996</c:v>
                </c:pt>
                <c:pt idx="864">
                  <c:v>7.6698545685853761</c:v>
                </c:pt>
                <c:pt idx="865">
                  <c:v>7.6716003203924998</c:v>
                </c:pt>
                <c:pt idx="866">
                  <c:v>7.6776093422697187</c:v>
                </c:pt>
                <c:pt idx="867">
                  <c:v>7.6790533685853148</c:v>
                </c:pt>
                <c:pt idx="868">
                  <c:v>7.6812319685852355</c:v>
                </c:pt>
                <c:pt idx="869">
                  <c:v>7.6833905685854287</c:v>
                </c:pt>
                <c:pt idx="870">
                  <c:v>7.686195068585449</c:v>
                </c:pt>
                <c:pt idx="871">
                  <c:v>7.6874623685853365</c:v>
                </c:pt>
                <c:pt idx="872">
                  <c:v>7.6893885541523019</c:v>
                </c:pt>
                <c:pt idx="873">
                  <c:v>7.6932113341026334</c:v>
                </c:pt>
                <c:pt idx="874">
                  <c:v>7.700119838465076</c:v>
                </c:pt>
                <c:pt idx="875">
                  <c:v>7.7021774685853845</c:v>
                </c:pt>
                <c:pt idx="876">
                  <c:v>7.7041100685850665</c:v>
                </c:pt>
                <c:pt idx="877">
                  <c:v>7.7060771108537134</c:v>
                </c:pt>
                <c:pt idx="878">
                  <c:v>7.7077370685853515</c:v>
                </c:pt>
                <c:pt idx="879">
                  <c:v>7.7094237685854097</c:v>
                </c:pt>
                <c:pt idx="880">
                  <c:v>7.7113527685851437</c:v>
                </c:pt>
                <c:pt idx="881">
                  <c:v>7.7126935685856886</c:v>
                </c:pt>
                <c:pt idx="882">
                  <c:v>7.7136223685854617</c:v>
                </c:pt>
                <c:pt idx="883">
                  <c:v>7.7174632509383674</c:v>
                </c:pt>
                <c:pt idx="884">
                  <c:v>7.7185728840490953</c:v>
                </c:pt>
                <c:pt idx="885">
                  <c:v>7.7199063685856775</c:v>
                </c:pt>
                <c:pt idx="886">
                  <c:v>7.7209493685856065</c:v>
                </c:pt>
                <c:pt idx="887">
                  <c:v>7.7219339685852946</c:v>
                </c:pt>
                <c:pt idx="888">
                  <c:v>7.7228365685851905</c:v>
                </c:pt>
                <c:pt idx="889">
                  <c:v>7.723580768585526</c:v>
                </c:pt>
                <c:pt idx="890">
                  <c:v>7.7242144519185665</c:v>
                </c:pt>
                <c:pt idx="891">
                  <c:v>7.7248072170701843</c:v>
                </c:pt>
                <c:pt idx="892">
                  <c:v>7.7263690352521897</c:v>
                </c:pt>
                <c:pt idx="893">
                  <c:v>7.7265765685855303</c:v>
                </c:pt>
                <c:pt idx="894">
                  <c:v>7.7271451685853734</c:v>
                </c:pt>
                <c:pt idx="895">
                  <c:v>7.7275817685854777</c:v>
                </c:pt>
                <c:pt idx="896">
                  <c:v>7.7279067685851759</c:v>
                </c:pt>
                <c:pt idx="897">
                  <c:v>7.7282610283794071</c:v>
                </c:pt>
                <c:pt idx="898">
                  <c:v>7.7285606685852057</c:v>
                </c:pt>
                <c:pt idx="899">
                  <c:v>7.7287970685850444</c:v>
                </c:pt>
                <c:pt idx="900">
                  <c:v>7.7289216542998957</c:v>
                </c:pt>
                <c:pt idx="901">
                  <c:v>7.7294896413127505</c:v>
                </c:pt>
                <c:pt idx="902">
                  <c:v>7.7295793685851351</c:v>
                </c:pt>
                <c:pt idx="903">
                  <c:v>7.729723168585295</c:v>
                </c:pt>
                <c:pt idx="904">
                  <c:v>7.7297672139460634</c:v>
                </c:pt>
                <c:pt idx="905">
                  <c:v>7.7291716685849785</c:v>
                </c:pt>
                <c:pt idx="906">
                  <c:v>7.7275909685854431</c:v>
                </c:pt>
                <c:pt idx="907">
                  <c:v>7.726054868585206</c:v>
                </c:pt>
                <c:pt idx="908">
                  <c:v>7.7248665352522146</c:v>
                </c:pt>
                <c:pt idx="909">
                  <c:v>7.7212682988181536</c:v>
                </c:pt>
                <c:pt idx="910">
                  <c:v>7.7202817685854432</c:v>
                </c:pt>
                <c:pt idx="911">
                  <c:v>7.7194740685852246</c:v>
                </c:pt>
                <c:pt idx="912">
                  <c:v>7.7188649685851445</c:v>
                </c:pt>
                <c:pt idx="913">
                  <c:v>7.7184072685856853</c:v>
                </c:pt>
                <c:pt idx="914">
                  <c:v>7.7180154685854667</c:v>
                </c:pt>
                <c:pt idx="915">
                  <c:v>7.7179115438432353</c:v>
                </c:pt>
                <c:pt idx="916">
                  <c:v>7.7182200685853815</c:v>
                </c:pt>
                <c:pt idx="917">
                  <c:v>7.7184544616087685</c:v>
                </c:pt>
                <c:pt idx="918">
                  <c:v>7.7209357019187408</c:v>
                </c:pt>
                <c:pt idx="919">
                  <c:v>7.7216669685857475</c:v>
                </c:pt>
                <c:pt idx="920">
                  <c:v>7.7228239685850388</c:v>
                </c:pt>
                <c:pt idx="921">
                  <c:v>7.7241291685853755</c:v>
                </c:pt>
                <c:pt idx="922">
                  <c:v>7.7253481417808594</c:v>
                </c:pt>
                <c:pt idx="923">
                  <c:v>7.7264005685855244</c:v>
                </c:pt>
                <c:pt idx="924">
                  <c:v>7.7275285685850603</c:v>
                </c:pt>
                <c:pt idx="925">
                  <c:v>7.7283368685851883</c:v>
                </c:pt>
                <c:pt idx="926">
                  <c:v>7.7289562901541586</c:v>
                </c:pt>
                <c:pt idx="927">
                  <c:v>7.730743672933186</c:v>
                </c:pt>
                <c:pt idx="928">
                  <c:v>7.7311055685853045</c:v>
                </c:pt>
                <c:pt idx="929">
                  <c:v>7.7316284102524522</c:v>
                </c:pt>
                <c:pt idx="930">
                  <c:v>7.7321536685859149</c:v>
                </c:pt>
                <c:pt idx="931">
                  <c:v>7.7325598685853887</c:v>
                </c:pt>
                <c:pt idx="932">
                  <c:v>7.7330202685848954</c:v>
                </c:pt>
                <c:pt idx="933">
                  <c:v>7.7334447685854073</c:v>
                </c:pt>
                <c:pt idx="934">
                  <c:v>7.7337748343383774</c:v>
                </c:pt>
                <c:pt idx="935">
                  <c:v>7.7341126584405018</c:v>
                </c:pt>
                <c:pt idx="936">
                  <c:v>7.7354623685854005</c:v>
                </c:pt>
                <c:pt idx="937">
                  <c:v>7.7357563685857365</c:v>
                </c:pt>
                <c:pt idx="938">
                  <c:v>7.7365185685855016</c:v>
                </c:pt>
                <c:pt idx="939">
                  <c:v>7.7374989685852782</c:v>
                </c:pt>
                <c:pt idx="940">
                  <c:v>7.7384971685852548</c:v>
                </c:pt>
                <c:pt idx="941">
                  <c:v>7.7394341211625814</c:v>
                </c:pt>
                <c:pt idx="942">
                  <c:v>7.7402669685852317</c:v>
                </c:pt>
                <c:pt idx="943">
                  <c:v>7.7409026283258555</c:v>
                </c:pt>
                <c:pt idx="944">
                  <c:v>7.7447915083703407</c:v>
                </c:pt>
                <c:pt idx="945">
                  <c:v>7.7461968685851295</c:v>
                </c:pt>
                <c:pt idx="946">
                  <c:v>7.7477454685853875</c:v>
                </c:pt>
                <c:pt idx="947">
                  <c:v>7.7491096881731476</c:v>
                </c:pt>
                <c:pt idx="948">
                  <c:v>7.7502105685855476</c:v>
                </c:pt>
                <c:pt idx="949">
                  <c:v>7.7517295685856995</c:v>
                </c:pt>
                <c:pt idx="950">
                  <c:v>7.7546579685850414</c:v>
                </c:pt>
                <c:pt idx="951">
                  <c:v>7.7587865685853803</c:v>
                </c:pt>
                <c:pt idx="952">
                  <c:v>7.7614458979971488</c:v>
                </c:pt>
                <c:pt idx="953">
                  <c:v>7.7724771900139098</c:v>
                </c:pt>
                <c:pt idx="954">
                  <c:v>7.7749002685852178</c:v>
                </c:pt>
                <c:pt idx="955">
                  <c:v>7.7782824685853171</c:v>
                </c:pt>
                <c:pt idx="956">
                  <c:v>7.7814377685855476</c:v>
                </c:pt>
                <c:pt idx="957">
                  <c:v>7.7851114685856375</c:v>
                </c:pt>
                <c:pt idx="958">
                  <c:v>7.7884989665237327</c:v>
                </c:pt>
                <c:pt idx="959">
                  <c:v>7.7916631685858642</c:v>
                </c:pt>
                <c:pt idx="960">
                  <c:v>7.7941691634574815</c:v>
                </c:pt>
                <c:pt idx="961">
                  <c:v>7.8047150958578975</c:v>
                </c:pt>
                <c:pt idx="962">
                  <c:v>7.8068067685853855</c:v>
                </c:pt>
                <c:pt idx="963">
                  <c:v>7.8088532685852714</c:v>
                </c:pt>
                <c:pt idx="964">
                  <c:v>7.8110351533955651</c:v>
                </c:pt>
                <c:pt idx="965">
                  <c:v>7.813107668585535</c:v>
                </c:pt>
                <c:pt idx="966">
                  <c:v>7.8150542685855253</c:v>
                </c:pt>
                <c:pt idx="967">
                  <c:v>7.8166754536915324</c:v>
                </c:pt>
                <c:pt idx="968">
                  <c:v>7.8224556562563512</c:v>
                </c:pt>
                <c:pt idx="969">
                  <c:v>7.8242153685854943</c:v>
                </c:pt>
                <c:pt idx="970">
                  <c:v>7.8258159768324695</c:v>
                </c:pt>
                <c:pt idx="971">
                  <c:v>7.8273365685852205</c:v>
                </c:pt>
                <c:pt idx="972">
                  <c:v>7.8288995685852001</c:v>
                </c:pt>
                <c:pt idx="973">
                  <c:v>7.830186168584774</c:v>
                </c:pt>
                <c:pt idx="974">
                  <c:v>7.832176768585275</c:v>
                </c:pt>
                <c:pt idx="975">
                  <c:v>7.8336119562145683</c:v>
                </c:pt>
                <c:pt idx="976">
                  <c:v>7.8348081580588875</c:v>
                </c:pt>
                <c:pt idx="977">
                  <c:v>7.8412543685853464</c:v>
                </c:pt>
                <c:pt idx="978">
                  <c:v>7.8422558685854797</c:v>
                </c:pt>
                <c:pt idx="979">
                  <c:v>7.8442547685853059</c:v>
                </c:pt>
                <c:pt idx="980">
                  <c:v>7.8460887685853455</c:v>
                </c:pt>
                <c:pt idx="981">
                  <c:v>7.8474379685856137</c:v>
                </c:pt>
                <c:pt idx="982">
                  <c:v>7.8491396881734801</c:v>
                </c:pt>
                <c:pt idx="983">
                  <c:v>7.8505389685848916</c:v>
                </c:pt>
                <c:pt idx="984">
                  <c:v>7.8519112574743479</c:v>
                </c:pt>
                <c:pt idx="985">
                  <c:v>7.8561776317434475</c:v>
                </c:pt>
                <c:pt idx="986">
                  <c:v>7.8565970685851942</c:v>
                </c:pt>
                <c:pt idx="987">
                  <c:v>7.8576713685856276</c:v>
                </c:pt>
                <c:pt idx="988">
                  <c:v>7.8584520685860815</c:v>
                </c:pt>
                <c:pt idx="989">
                  <c:v>7.8591484510595393</c:v>
                </c:pt>
                <c:pt idx="990">
                  <c:v>7.8599233685853918</c:v>
                </c:pt>
                <c:pt idx="991">
                  <c:v>7.8604127685853262</c:v>
                </c:pt>
                <c:pt idx="992">
                  <c:v>7.861185493585487</c:v>
                </c:pt>
                <c:pt idx="993">
                  <c:v>7.8637294796964285</c:v>
                </c:pt>
                <c:pt idx="994">
                  <c:v>7.8643362685855296</c:v>
                </c:pt>
                <c:pt idx="995">
                  <c:v>7.8648337609905745</c:v>
                </c:pt>
                <c:pt idx="996">
                  <c:v>7.8654979685852631</c:v>
                </c:pt>
                <c:pt idx="997">
                  <c:v>7.8662526685850045</c:v>
                </c:pt>
                <c:pt idx="998">
                  <c:v>7.8670290685852837</c:v>
                </c:pt>
                <c:pt idx="999">
                  <c:v>7.8676562685856783</c:v>
                </c:pt>
                <c:pt idx="1000">
                  <c:v>7.8681456542995676</c:v>
                </c:pt>
                <c:pt idx="1001">
                  <c:v>7.8700470062663754</c:v>
                </c:pt>
                <c:pt idx="1002">
                  <c:v>7.8709198685854203</c:v>
                </c:pt>
                <c:pt idx="1003">
                  <c:v>7.8717777685853463</c:v>
                </c:pt>
                <c:pt idx="1004">
                  <c:v>7.872678368585369</c:v>
                </c:pt>
                <c:pt idx="1005">
                  <c:v>7.8734315685856675</c:v>
                </c:pt>
                <c:pt idx="1006">
                  <c:v>7.8741504685855315</c:v>
                </c:pt>
                <c:pt idx="1007">
                  <c:v>7.8747851520904035</c:v>
                </c:pt>
                <c:pt idx="1008">
                  <c:v>7.8752977344386972</c:v>
                </c:pt>
                <c:pt idx="1009">
                  <c:v>7.8772979568206694</c:v>
                </c:pt>
                <c:pt idx="1010">
                  <c:v>7.877492768585924</c:v>
                </c:pt>
                <c:pt idx="1011">
                  <c:v>7.8778122685853349</c:v>
                </c:pt>
                <c:pt idx="1012">
                  <c:v>7.8780746685853886</c:v>
                </c:pt>
                <c:pt idx="1013">
                  <c:v>7.8782828840494554</c:v>
                </c:pt>
                <c:pt idx="1014">
                  <c:v>7.8784829685854456</c:v>
                </c:pt>
                <c:pt idx="1015">
                  <c:v>7.8786511685855354</c:v>
                </c:pt>
                <c:pt idx="1016">
                  <c:v>7.8787279685854656</c:v>
                </c:pt>
                <c:pt idx="1017">
                  <c:v>7.8790823685854487</c:v>
                </c:pt>
                <c:pt idx="1018">
                  <c:v>7.8791549685850031</c:v>
                </c:pt>
                <c:pt idx="1019">
                  <c:v>7.8792585685860264</c:v>
                </c:pt>
                <c:pt idx="1020">
                  <c:v>7.8794687227515654</c:v>
                </c:pt>
                <c:pt idx="1021">
                  <c:v>7.8796175685856866</c:v>
                </c:pt>
                <c:pt idx="1022">
                  <c:v>7.8797290685853483</c:v>
                </c:pt>
                <c:pt idx="1023">
                  <c:v>7.8798720685847599</c:v>
                </c:pt>
                <c:pt idx="1024">
                  <c:v>7.8799515685860841</c:v>
                </c:pt>
                <c:pt idx="1025">
                  <c:v>7.8799923685854285</c:v>
                </c:pt>
                <c:pt idx="1026">
                  <c:v>7.8814551272065065</c:v>
                </c:pt>
                <c:pt idx="1027">
                  <c:v>7.8818142685855186</c:v>
                </c:pt>
                <c:pt idx="1028">
                  <c:v>7.8821180685853331</c:v>
                </c:pt>
                <c:pt idx="1029">
                  <c:v>7.8823795685852414</c:v>
                </c:pt>
                <c:pt idx="1030">
                  <c:v>7.8826521685851505</c:v>
                </c:pt>
                <c:pt idx="1031">
                  <c:v>7.8828365953898043</c:v>
                </c:pt>
                <c:pt idx="1032">
                  <c:v>7.8829923685853549</c:v>
                </c:pt>
                <c:pt idx="1033">
                  <c:v>7.8824577019187956</c:v>
                </c:pt>
                <c:pt idx="1034">
                  <c:v>7.8818414685852787</c:v>
                </c:pt>
                <c:pt idx="1035">
                  <c:v>7.8810448685854944</c:v>
                </c:pt>
                <c:pt idx="1036">
                  <c:v>7.8803965685856454</c:v>
                </c:pt>
                <c:pt idx="1037">
                  <c:v>7.8797058685854671</c:v>
                </c:pt>
                <c:pt idx="1038">
                  <c:v>7.8790334102524904</c:v>
                </c:pt>
                <c:pt idx="1039">
                  <c:v>7.8783592257285164</c:v>
                </c:pt>
                <c:pt idx="1040">
                  <c:v>7.8762463685855115</c:v>
                </c:pt>
                <c:pt idx="1041">
                  <c:v>7.8757462685850959</c:v>
                </c:pt>
                <c:pt idx="1042">
                  <c:v>7.875184168585295</c:v>
                </c:pt>
                <c:pt idx="1043">
                  <c:v>7.8745470685855246</c:v>
                </c:pt>
                <c:pt idx="1044">
                  <c:v>7.8740229685854546</c:v>
                </c:pt>
                <c:pt idx="1045">
                  <c:v>7.8736540180697858</c:v>
                </c:pt>
                <c:pt idx="1046">
                  <c:v>7.8731811685856954</c:v>
                </c:pt>
                <c:pt idx="1047">
                  <c:v>7.8728455685849346</c:v>
                </c:pt>
                <c:pt idx="1048">
                  <c:v>7.8726427019188572</c:v>
                </c:pt>
                <c:pt idx="1049">
                  <c:v>7.8723876627030478</c:v>
                </c:pt>
                <c:pt idx="1050">
                  <c:v>7.8729631685855095</c:v>
                </c:pt>
                <c:pt idx="1051">
                  <c:v>7.8746649727520008</c:v>
                </c:pt>
                <c:pt idx="1052">
                  <c:v>7.8771975685854718</c:v>
                </c:pt>
                <c:pt idx="1053">
                  <c:v>7.8794168685853432</c:v>
                </c:pt>
                <c:pt idx="1054">
                  <c:v>7.881737768585487</c:v>
                </c:pt>
                <c:pt idx="1055">
                  <c:v>7.8836624685855714</c:v>
                </c:pt>
                <c:pt idx="1056">
                  <c:v>7.8853372139463556</c:v>
                </c:pt>
                <c:pt idx="1057">
                  <c:v>7.8906868130299079</c:v>
                </c:pt>
                <c:pt idx="1058">
                  <c:v>7.8913882685852244</c:v>
                </c:pt>
                <c:pt idx="1059">
                  <c:v>7.8928666685854401</c:v>
                </c:pt>
                <c:pt idx="1060">
                  <c:v>7.8939892685850204</c:v>
                </c:pt>
                <c:pt idx="1061">
                  <c:v>7.8953290685855775</c:v>
                </c:pt>
                <c:pt idx="1062">
                  <c:v>7.8964737199365373</c:v>
                </c:pt>
                <c:pt idx="1063">
                  <c:v>7.8977337685853986</c:v>
                </c:pt>
                <c:pt idx="1064">
                  <c:v>7.8987724685855625</c:v>
                </c:pt>
                <c:pt idx="1065">
                  <c:v>7.8992750958582434</c:v>
                </c:pt>
                <c:pt idx="1066">
                  <c:v>7.9013840828710293</c:v>
                </c:pt>
                <c:pt idx="1067">
                  <c:v>7.9017399685851784</c:v>
                </c:pt>
                <c:pt idx="1068">
                  <c:v>7.9023768685854083</c:v>
                </c:pt>
                <c:pt idx="1069">
                  <c:v>7.9029332964204926</c:v>
                </c:pt>
                <c:pt idx="1070">
                  <c:v>7.9033840685857655</c:v>
                </c:pt>
                <c:pt idx="1071">
                  <c:v>7.9038232685854375</c:v>
                </c:pt>
                <c:pt idx="1072">
                  <c:v>7.9042452685856261</c:v>
                </c:pt>
                <c:pt idx="1073">
                  <c:v>7.9045518477523276</c:v>
                </c:pt>
                <c:pt idx="1074">
                  <c:v>7.9054878231309065</c:v>
                </c:pt>
                <c:pt idx="1075">
                  <c:v>7.9057788685852932</c:v>
                </c:pt>
                <c:pt idx="1076">
                  <c:v>7.9060634685854012</c:v>
                </c:pt>
                <c:pt idx="1077">
                  <c:v>7.9063063685853336</c:v>
                </c:pt>
                <c:pt idx="1078">
                  <c:v>7.9065259685853064</c:v>
                </c:pt>
                <c:pt idx="1079">
                  <c:v>7.9067233060853974</c:v>
                </c:pt>
                <c:pt idx="1080">
                  <c:v>7.9068999685851082</c:v>
                </c:pt>
                <c:pt idx="1081">
                  <c:v>7.9070581927611236</c:v>
                </c:pt>
                <c:pt idx="1082">
                  <c:v>7.9073119982154045</c:v>
                </c:pt>
                <c:pt idx="1083">
                  <c:v>7.9073552685854924</c:v>
                </c:pt>
                <c:pt idx="1084">
                  <c:v>7.9074136685851641</c:v>
                </c:pt>
                <c:pt idx="1085">
                  <c:v>7.907550701919277</c:v>
                </c:pt>
                <c:pt idx="1086">
                  <c:v>7.9076297685856725</c:v>
                </c:pt>
                <c:pt idx="1087">
                  <c:v>7.9076540685852654</c:v>
                </c:pt>
                <c:pt idx="1088">
                  <c:v>7.9076804685847861</c:v>
                </c:pt>
                <c:pt idx="1089">
                  <c:v>7.9076850859760981</c:v>
                </c:pt>
                <c:pt idx="1090">
                  <c:v>7.9077044519190309</c:v>
                </c:pt>
                <c:pt idx="1091">
                  <c:v>7.9078923685854141</c:v>
                </c:pt>
                <c:pt idx="1092">
                  <c:v>7.9079400685851127</c:v>
                </c:pt>
                <c:pt idx="1093">
                  <c:v>7.9079808685849633</c:v>
                </c:pt>
                <c:pt idx="1094">
                  <c:v>7.9079823685849675</c:v>
                </c:pt>
                <c:pt idx="1095">
                  <c:v>7.9079823685849675</c:v>
                </c:pt>
                <c:pt idx="1096">
                  <c:v>7.9079823685851345</c:v>
                </c:pt>
                <c:pt idx="1097">
                  <c:v>7.9079823685849675</c:v>
                </c:pt>
                <c:pt idx="1098">
                  <c:v>7.9079953918417374</c:v>
                </c:pt>
                <c:pt idx="1099">
                  <c:v>7.9081214162042315</c:v>
                </c:pt>
                <c:pt idx="1100">
                  <c:v>7.9080906685853307</c:v>
                </c:pt>
                <c:pt idx="1101">
                  <c:v>7.9080742242555955</c:v>
                </c:pt>
                <c:pt idx="1102">
                  <c:v>7.9080723685855361</c:v>
                </c:pt>
                <c:pt idx="1103">
                  <c:v>7.9080840685852598</c:v>
                </c:pt>
                <c:pt idx="1104">
                  <c:v>7.9081179685850937</c:v>
                </c:pt>
                <c:pt idx="1105">
                  <c:v>7.9081231685850213</c:v>
                </c:pt>
                <c:pt idx="1106">
                  <c:v>7.9081791332916636</c:v>
                </c:pt>
                <c:pt idx="1107">
                  <c:v>7.9081968366707045</c:v>
                </c:pt>
                <c:pt idx="1108">
                  <c:v>7.9083223685853596</c:v>
                </c:pt>
                <c:pt idx="1109">
                  <c:v>7.9082702685851274</c:v>
                </c:pt>
                <c:pt idx="1110">
                  <c:v>7.9082421685851836</c:v>
                </c:pt>
                <c:pt idx="1111">
                  <c:v>7.9082220352521242</c:v>
                </c:pt>
                <c:pt idx="1112">
                  <c:v>7.9081957393724585</c:v>
                </c:pt>
                <c:pt idx="1113">
                  <c:v>7.9081923685859685</c:v>
                </c:pt>
                <c:pt idx="1114">
                  <c:v>7.9081878231315406</c:v>
                </c:pt>
                <c:pt idx="1115">
                  <c:v>7.9081623685854225</c:v>
                </c:pt>
                <c:pt idx="1116">
                  <c:v>7.9082393835103915</c:v>
                </c:pt>
                <c:pt idx="1117">
                  <c:v>7.9082844685853644</c:v>
                </c:pt>
                <c:pt idx="1118">
                  <c:v>7.9083395560855445</c:v>
                </c:pt>
                <c:pt idx="1119">
                  <c:v>7.9083790685850905</c:v>
                </c:pt>
                <c:pt idx="1120">
                  <c:v>7.9084131685848584</c:v>
                </c:pt>
                <c:pt idx="1121">
                  <c:v>7.9084335685863749</c:v>
                </c:pt>
                <c:pt idx="1122">
                  <c:v>7.9084586185858399</c:v>
                </c:pt>
                <c:pt idx="1123">
                  <c:v>7.9084833145315834</c:v>
                </c:pt>
                <c:pt idx="1124">
                  <c:v>7.9085223685851957</c:v>
                </c:pt>
                <c:pt idx="1125">
                  <c:v>7.9085319685849669</c:v>
                </c:pt>
                <c:pt idx="1126">
                  <c:v>7.9085731685856473</c:v>
                </c:pt>
                <c:pt idx="1127">
                  <c:v>7.9085966543002684</c:v>
                </c:pt>
                <c:pt idx="1128">
                  <c:v>7.9085987322223099</c:v>
                </c:pt>
                <c:pt idx="1129">
                  <c:v>7.9086223685860233</c:v>
                </c:pt>
                <c:pt idx="1130">
                  <c:v>7.9085992685861157</c:v>
                </c:pt>
                <c:pt idx="1131">
                  <c:v>7.9085623685852653</c:v>
                </c:pt>
                <c:pt idx="1132">
                  <c:v>7.9085023685854079</c:v>
                </c:pt>
                <c:pt idx="1133">
                  <c:v>7.9084660527963884</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7.9083940352518525</c:v>
                </c:pt>
                <c:pt idx="1142">
                  <c:v>7.9083523685856294</c:v>
                </c:pt>
                <c:pt idx="1143">
                  <c:v>7.9083238685858106</c:v>
                </c:pt>
                <c:pt idx="1144">
                  <c:v>7.9082963685846934</c:v>
                </c:pt>
                <c:pt idx="1145">
                  <c:v>7.9082763685849704</c:v>
                </c:pt>
                <c:pt idx="1146">
                  <c:v>7.9082617435846929</c:v>
                </c:pt>
                <c:pt idx="1147">
                  <c:v>7.9082577685849333</c:v>
                </c:pt>
                <c:pt idx="1148">
                  <c:v>7.9082304685852725</c:v>
                </c:pt>
                <c:pt idx="1149">
                  <c:v>7.9082223685854416</c:v>
                </c:pt>
                <c:pt idx="1150">
                  <c:v>7.9082223685854416</c:v>
                </c:pt>
                <c:pt idx="1151">
                  <c:v>7.9080548685853955</c:v>
                </c:pt>
                <c:pt idx="1152">
                  <c:v>7.9079112574734216</c:v>
                </c:pt>
                <c:pt idx="1153">
                  <c:v>7.9077898685853878</c:v>
                </c:pt>
                <c:pt idx="1154">
                  <c:v>7.9076120685858342</c:v>
                </c:pt>
                <c:pt idx="1155">
                  <c:v>7.9074449685847545</c:v>
                </c:pt>
                <c:pt idx="1156">
                  <c:v>7.9073306685855362</c:v>
                </c:pt>
                <c:pt idx="1157">
                  <c:v>7.9071998685859688</c:v>
                </c:pt>
                <c:pt idx="1158">
                  <c:v>7.9071061830180334</c:v>
                </c:pt>
                <c:pt idx="1159">
                  <c:v>7.9070923685854444</c:v>
                </c:pt>
                <c:pt idx="1160">
                  <c:v>7.9070023685860207</c:v>
                </c:pt>
                <c:pt idx="1161">
                  <c:v>7.9069732685851051</c:v>
                </c:pt>
                <c:pt idx="1162">
                  <c:v>7.9069483685852475</c:v>
                </c:pt>
                <c:pt idx="1163">
                  <c:v>7.9069480685850095</c:v>
                </c:pt>
                <c:pt idx="1164">
                  <c:v>7.9069423685850895</c:v>
                </c:pt>
                <c:pt idx="1165">
                  <c:v>7.9069411185851317</c:v>
                </c:pt>
                <c:pt idx="1166">
                  <c:v>7.9069223685854775</c:v>
                </c:pt>
                <c:pt idx="1167">
                  <c:v>7.9069150567577315</c:v>
                </c:pt>
                <c:pt idx="1168">
                  <c:v>7.9059123685853541</c:v>
                </c:pt>
                <c:pt idx="1169">
                  <c:v>7.9052155685856285</c:v>
                </c:pt>
                <c:pt idx="1170">
                  <c:v>7.9043088685855372</c:v>
                </c:pt>
                <c:pt idx="1171">
                  <c:v>7.9034633060853894</c:v>
                </c:pt>
                <c:pt idx="1172">
                  <c:v>7.9027124685853885</c:v>
                </c:pt>
                <c:pt idx="1173">
                  <c:v>7.9020881685858768</c:v>
                </c:pt>
                <c:pt idx="1174">
                  <c:v>7.9014028685852651</c:v>
                </c:pt>
                <c:pt idx="1175">
                  <c:v>7.9010895114427271</c:v>
                </c:pt>
                <c:pt idx="1176">
                  <c:v>7.8997797685853612</c:v>
                </c:pt>
                <c:pt idx="1177">
                  <c:v>7.8994671602522573</c:v>
                </c:pt>
                <c:pt idx="1178">
                  <c:v>7.8990708685853983</c:v>
                </c:pt>
                <c:pt idx="1179">
                  <c:v>7.8984085685854684</c:v>
                </c:pt>
                <c:pt idx="1180">
                  <c:v>7.8976914685854416</c:v>
                </c:pt>
                <c:pt idx="1181">
                  <c:v>7.8971462685854563</c:v>
                </c:pt>
                <c:pt idx="1182">
                  <c:v>7.8967798685856252</c:v>
                </c:pt>
                <c:pt idx="1183">
                  <c:v>7.8968430728107961</c:v>
                </c:pt>
                <c:pt idx="1184">
                  <c:v>7.8969630352518934</c:v>
                </c:pt>
                <c:pt idx="1185">
                  <c:v>7.897302368585378</c:v>
                </c:pt>
                <c:pt idx="1186">
                  <c:v>7.8973737685855765</c:v>
                </c:pt>
                <c:pt idx="1187">
                  <c:v>7.8974274685853114</c:v>
                </c:pt>
                <c:pt idx="1188">
                  <c:v>7.8974924685858872</c:v>
                </c:pt>
                <c:pt idx="1189">
                  <c:v>7.8975556627031054</c:v>
                </c:pt>
                <c:pt idx="1190">
                  <c:v>7.8976078130292056</c:v>
                </c:pt>
                <c:pt idx="1191">
                  <c:v>7.8976815685856598</c:v>
                </c:pt>
                <c:pt idx="1192">
                  <c:v>7.8977388903244465</c:v>
                </c:pt>
                <c:pt idx="1193">
                  <c:v>7.8980076144868718</c:v>
                </c:pt>
                <c:pt idx="1194">
                  <c:v>7.8980732685859056</c:v>
                </c:pt>
                <c:pt idx="1195">
                  <c:v>7.89813933828232</c:v>
                </c:pt>
                <c:pt idx="1196">
                  <c:v>7.8981986185862132</c:v>
                </c:pt>
                <c:pt idx="1197">
                  <c:v>7.8982345685858508</c:v>
                </c:pt>
                <c:pt idx="1198">
                  <c:v>7.8982567685855045</c:v>
                </c:pt>
                <c:pt idx="1199">
                  <c:v>7.8983093685848331</c:v>
                </c:pt>
                <c:pt idx="1200">
                  <c:v>7.8983269685846409</c:v>
                </c:pt>
                <c:pt idx="1201">
                  <c:v>7.8983407896382829</c:v>
                </c:pt>
                <c:pt idx="1202">
                  <c:v>7.8983223685853075</c:v>
                </c:pt>
                <c:pt idx="1203">
                  <c:v>7.8983237685847794</c:v>
                </c:pt>
                <c:pt idx="1204">
                  <c:v>7.8983556685860803</c:v>
                </c:pt>
                <c:pt idx="1205">
                  <c:v>7.8983810685858833</c:v>
                </c:pt>
                <c:pt idx="1206">
                  <c:v>7.8983756685860333</c:v>
                </c:pt>
                <c:pt idx="1207">
                  <c:v>7.8983371685851145</c:v>
                </c:pt>
                <c:pt idx="1208">
                  <c:v>7.8983223685847435</c:v>
                </c:pt>
                <c:pt idx="1209">
                  <c:v>7.8982814594947541</c:v>
                </c:pt>
                <c:pt idx="1210">
                  <c:v>7.8973710144188232</c:v>
                </c:pt>
                <c:pt idx="1211">
                  <c:v>7.8969277685851695</c:v>
                </c:pt>
                <c:pt idx="1212">
                  <c:v>7.8965513685855688</c:v>
                </c:pt>
                <c:pt idx="1213">
                  <c:v>7.8961751685852235</c:v>
                </c:pt>
                <c:pt idx="1214">
                  <c:v>7.8958299727521704</c:v>
                </c:pt>
                <c:pt idx="1215">
                  <c:v>7.8955518685853603</c:v>
                </c:pt>
                <c:pt idx="1216">
                  <c:v>7.8952950685857246</c:v>
                </c:pt>
                <c:pt idx="1217">
                  <c:v>7.8951055685859588</c:v>
                </c:pt>
                <c:pt idx="1218">
                  <c:v>7.8950114796966346</c:v>
                </c:pt>
                <c:pt idx="1219">
                  <c:v>7.8928830465516855</c:v>
                </c:pt>
                <c:pt idx="1220">
                  <c:v>7.8924374223486353</c:v>
                </c:pt>
                <c:pt idx="1221">
                  <c:v>7.8919906685854979</c:v>
                </c:pt>
                <c:pt idx="1222">
                  <c:v>7.8915077685852655</c:v>
                </c:pt>
                <c:pt idx="1223">
                  <c:v>7.8910712685853426</c:v>
                </c:pt>
                <c:pt idx="1224">
                  <c:v>7.8904887685855032</c:v>
                </c:pt>
                <c:pt idx="1225">
                  <c:v>7.8900019519183076</c:v>
                </c:pt>
                <c:pt idx="1226">
                  <c:v>7.8896793497176745</c:v>
                </c:pt>
                <c:pt idx="1227">
                  <c:v>7.8886315685856045</c:v>
                </c:pt>
                <c:pt idx="1228">
                  <c:v>7.8885758685856358</c:v>
                </c:pt>
                <c:pt idx="1229">
                  <c:v>7.8882226685854695</c:v>
                </c:pt>
                <c:pt idx="1230">
                  <c:v>7.8879543685854934</c:v>
                </c:pt>
                <c:pt idx="1231">
                  <c:v>7.8876276932605434</c:v>
                </c:pt>
                <c:pt idx="1232">
                  <c:v>7.887271431084983</c:v>
                </c:pt>
                <c:pt idx="1233">
                  <c:v>7.8868884685854868</c:v>
                </c:pt>
                <c:pt idx="1234">
                  <c:v>7.8866463685851764</c:v>
                </c:pt>
                <c:pt idx="1235">
                  <c:v>7.8864743685854286</c:v>
                </c:pt>
                <c:pt idx="1236">
                  <c:v>7.8857565504040465</c:v>
                </c:pt>
                <c:pt idx="1237">
                  <c:v>7.8855817685854985</c:v>
                </c:pt>
                <c:pt idx="1238">
                  <c:v>7.8854004935850694</c:v>
                </c:pt>
                <c:pt idx="1239">
                  <c:v>7.8852262685852645</c:v>
                </c:pt>
                <c:pt idx="1240">
                  <c:v>7.8849510685852779</c:v>
                </c:pt>
                <c:pt idx="1241">
                  <c:v>7.8846671685852945</c:v>
                </c:pt>
                <c:pt idx="1242">
                  <c:v>7.8844321685856542</c:v>
                </c:pt>
                <c:pt idx="1243">
                  <c:v>7.8842242435856207</c:v>
                </c:pt>
                <c:pt idx="1244">
                  <c:v>7.8840851685853854</c:v>
                </c:pt>
                <c:pt idx="1245">
                  <c:v>7.8835017164113452</c:v>
                </c:pt>
                <c:pt idx="1246">
                  <c:v>7.8833894685848964</c:v>
                </c:pt>
                <c:pt idx="1247">
                  <c:v>7.8832920685855612</c:v>
                </c:pt>
                <c:pt idx="1248">
                  <c:v>7.8826151685853514</c:v>
                </c:pt>
                <c:pt idx="1249">
                  <c:v>7.8811118685852071</c:v>
                </c:pt>
                <c:pt idx="1250">
                  <c:v>7.8797287199369279</c:v>
                </c:pt>
                <c:pt idx="1251">
                  <c:v>7.8782218685853556</c:v>
                </c:pt>
                <c:pt idx="1252">
                  <c:v>7.8759915685857358</c:v>
                </c:pt>
                <c:pt idx="1253">
                  <c:v>7.8749081132664385</c:v>
                </c:pt>
                <c:pt idx="1254">
                  <c:v>7.8707340927234304</c:v>
                </c:pt>
                <c:pt idx="1255">
                  <c:v>7.8699578231306315</c:v>
                </c:pt>
                <c:pt idx="1256">
                  <c:v>7.868699868585125</c:v>
                </c:pt>
                <c:pt idx="1257">
                  <c:v>7.8675840352520385</c:v>
                </c:pt>
                <c:pt idx="1258">
                  <c:v>7.8664903685852368</c:v>
                </c:pt>
                <c:pt idx="1259">
                  <c:v>7.8655802685854539</c:v>
                </c:pt>
                <c:pt idx="1260">
                  <c:v>7.8647177685854208</c:v>
                </c:pt>
                <c:pt idx="1261">
                  <c:v>7.8640245034167737</c:v>
                </c:pt>
                <c:pt idx="1262">
                  <c:v>7.8621028231305052</c:v>
                </c:pt>
                <c:pt idx="1263">
                  <c:v>7.8616940685854546</c:v>
                </c:pt>
                <c:pt idx="1264">
                  <c:v>7.8612888685851834</c:v>
                </c:pt>
                <c:pt idx="1265">
                  <c:v>7.8609850685858742</c:v>
                </c:pt>
                <c:pt idx="1266">
                  <c:v>7.8606126685852491</c:v>
                </c:pt>
                <c:pt idx="1267">
                  <c:v>7.8603373685851947</c:v>
                </c:pt>
                <c:pt idx="1268">
                  <c:v>7.8601281685855087</c:v>
                </c:pt>
                <c:pt idx="1269">
                  <c:v>7.8598610865342522</c:v>
                </c:pt>
                <c:pt idx="1270">
                  <c:v>7.8598523685853987</c:v>
                </c:pt>
                <c:pt idx="1271">
                  <c:v>7.8598989685858776</c:v>
                </c:pt>
                <c:pt idx="1272">
                  <c:v>7.8599892685850818</c:v>
                </c:pt>
                <c:pt idx="1273">
                  <c:v>7.8600987896382577</c:v>
                </c:pt>
                <c:pt idx="1274">
                  <c:v>7.8601985685857008</c:v>
                </c:pt>
                <c:pt idx="1275">
                  <c:v>7.8603097685850765</c:v>
                </c:pt>
                <c:pt idx="1276">
                  <c:v>7.8603630685857482</c:v>
                </c:pt>
                <c:pt idx="1277">
                  <c:v>7.8603914310854845</c:v>
                </c:pt>
                <c:pt idx="1278">
                  <c:v>7.8604023685856035</c:v>
                </c:pt>
                <c:pt idx="1279">
                  <c:v>7.86056258363881</c:v>
                </c:pt>
                <c:pt idx="1280">
                  <c:v>7.8606472685858151</c:v>
                </c:pt>
                <c:pt idx="1281">
                  <c:v>7.8607115685851454</c:v>
                </c:pt>
                <c:pt idx="1282">
                  <c:v>7.8607786685856365</c:v>
                </c:pt>
                <c:pt idx="1283">
                  <c:v>7.86084041206324</c:v>
                </c:pt>
                <c:pt idx="1284">
                  <c:v>7.8609139685862006</c:v>
                </c:pt>
                <c:pt idx="1285">
                  <c:v>7.8609325685859464</c:v>
                </c:pt>
                <c:pt idx="1286">
                  <c:v>7.8609523685860836</c:v>
                </c:pt>
                <c:pt idx="1287">
                  <c:v>7.8609385224323347</c:v>
                </c:pt>
                <c:pt idx="1288">
                  <c:v>7.8609223685861078</c:v>
                </c:pt>
                <c:pt idx="1289">
                  <c:v>7.8609223685862215</c:v>
                </c:pt>
                <c:pt idx="1290">
                  <c:v>7.8609223685862215</c:v>
                </c:pt>
                <c:pt idx="1291">
                  <c:v>7.860922968586185</c:v>
                </c:pt>
                <c:pt idx="1292">
                  <c:v>7.8609803685853841</c:v>
                </c:pt>
                <c:pt idx="1293">
                  <c:v>7.8610321685845435</c:v>
                </c:pt>
                <c:pt idx="1294">
                  <c:v>7.8610756118288947</c:v>
                </c:pt>
                <c:pt idx="1295">
                  <c:v>7.8611152452978734</c:v>
                </c:pt>
                <c:pt idx="1296">
                  <c:v>7.8611723685851445</c:v>
                </c:pt>
                <c:pt idx="1297">
                  <c:v>7.8611367685856015</c:v>
                </c:pt>
                <c:pt idx="1298">
                  <c:v>7.8611878685853203</c:v>
                </c:pt>
                <c:pt idx="1299">
                  <c:v>7.8613439685856985</c:v>
                </c:pt>
                <c:pt idx="1300">
                  <c:v>7.8614667435854386</c:v>
                </c:pt>
                <c:pt idx="1301">
                  <c:v>7.8615659685850732</c:v>
                </c:pt>
                <c:pt idx="1302">
                  <c:v>7.8617796054273494</c:v>
                </c:pt>
                <c:pt idx="1303">
                  <c:v>7.8658407191010298</c:v>
                </c:pt>
                <c:pt idx="1304">
                  <c:v>7.8672795685857331</c:v>
                </c:pt>
                <c:pt idx="1305">
                  <c:v>7.8686608685851045</c:v>
                </c:pt>
                <c:pt idx="1306">
                  <c:v>7.8698520560855085</c:v>
                </c:pt>
                <c:pt idx="1307">
                  <c:v>7.8709220685854655</c:v>
                </c:pt>
                <c:pt idx="1308">
                  <c:v>7.8719392685852139</c:v>
                </c:pt>
                <c:pt idx="1309">
                  <c:v>7.8727754685854245</c:v>
                </c:pt>
                <c:pt idx="1310">
                  <c:v>7.8735745685853606</c:v>
                </c:pt>
                <c:pt idx="1311">
                  <c:v>7.8739223685852897</c:v>
                </c:pt>
                <c:pt idx="1312">
                  <c:v>7.8755632574744396</c:v>
                </c:pt>
                <c:pt idx="1313">
                  <c:v>7.8759633685853165</c:v>
                </c:pt>
                <c:pt idx="1314">
                  <c:v>7.8768624685855144</c:v>
                </c:pt>
                <c:pt idx="1315">
                  <c:v>7.8775419685858932</c:v>
                </c:pt>
                <c:pt idx="1316">
                  <c:v>7.8783705685855345</c:v>
                </c:pt>
                <c:pt idx="1317">
                  <c:v>7.8801672685858755</c:v>
                </c:pt>
                <c:pt idx="1318">
                  <c:v>7.8830588685856968</c:v>
                </c:pt>
                <c:pt idx="1319">
                  <c:v>7.8882215083705374</c:v>
                </c:pt>
                <c:pt idx="1320">
                  <c:v>7.9072773685854365</c:v>
                </c:pt>
                <c:pt idx="1321">
                  <c:v>7.9121235685851845</c:v>
                </c:pt>
                <c:pt idx="1322">
                  <c:v>7.9170512685847845</c:v>
                </c:pt>
                <c:pt idx="1323">
                  <c:v>7.9214089685851965</c:v>
                </c:pt>
                <c:pt idx="1324">
                  <c:v>7.9250214685852782</c:v>
                </c:pt>
                <c:pt idx="1325">
                  <c:v>7.9286963685854133</c:v>
                </c:pt>
                <c:pt idx="1326">
                  <c:v>7.9317563685860506</c:v>
                </c:pt>
                <c:pt idx="1327">
                  <c:v>7.9342031280792904</c:v>
                </c:pt>
                <c:pt idx="1328">
                  <c:v>7.9416215546321194</c:v>
                </c:pt>
                <c:pt idx="1329">
                  <c:v>7.943326468585397</c:v>
                </c:pt>
                <c:pt idx="1330">
                  <c:v>7.9450585685854147</c:v>
                </c:pt>
                <c:pt idx="1331">
                  <c:v>7.9466196602517893</c:v>
                </c:pt>
                <c:pt idx="1332">
                  <c:v>7.948034668585314</c:v>
                </c:pt>
                <c:pt idx="1333">
                  <c:v>7.9492748685852455</c:v>
                </c:pt>
                <c:pt idx="1334">
                  <c:v>7.9505372685854949</c:v>
                </c:pt>
                <c:pt idx="1335">
                  <c:v>7.9515359685855245</c:v>
                </c:pt>
                <c:pt idx="1336">
                  <c:v>7.9521839070469644</c:v>
                </c:pt>
                <c:pt idx="1337">
                  <c:v>7.9543929400141593</c:v>
                </c:pt>
                <c:pt idx="1338">
                  <c:v>7.9546635513808184</c:v>
                </c:pt>
                <c:pt idx="1339">
                  <c:v>7.9554122685853539</c:v>
                </c:pt>
                <c:pt idx="1340">
                  <c:v>7.9559995685855878</c:v>
                </c:pt>
                <c:pt idx="1341">
                  <c:v>7.9564779685853315</c:v>
                </c:pt>
                <c:pt idx="1342">
                  <c:v>7.9568732685853085</c:v>
                </c:pt>
                <c:pt idx="1343">
                  <c:v>7.9573624727521794</c:v>
                </c:pt>
                <c:pt idx="1344">
                  <c:v>7.9577862685852088</c:v>
                </c:pt>
                <c:pt idx="1345">
                  <c:v>7.958030965076496</c:v>
                </c:pt>
                <c:pt idx="1346">
                  <c:v>7.9590023685854145</c:v>
                </c:pt>
                <c:pt idx="1347">
                  <c:v>7.9591675685854355</c:v>
                </c:pt>
                <c:pt idx="1348">
                  <c:v>7.9594029685856782</c:v>
                </c:pt>
                <c:pt idx="1349">
                  <c:v>7.9595411685853179</c:v>
                </c:pt>
                <c:pt idx="1350">
                  <c:v>7.959760348383349</c:v>
                </c:pt>
                <c:pt idx="1351">
                  <c:v>7.9598933995134429</c:v>
                </c:pt>
                <c:pt idx="1352">
                  <c:v>7.9600058685859372</c:v>
                </c:pt>
                <c:pt idx="1353">
                  <c:v>7.9600524920422444</c:v>
                </c:pt>
                <c:pt idx="1354">
                  <c:v>7.9567653822845994</c:v>
                </c:pt>
                <c:pt idx="1355">
                  <c:v>7.9560032685856328</c:v>
                </c:pt>
                <c:pt idx="1356">
                  <c:v>7.9552145603662456</c:v>
                </c:pt>
                <c:pt idx="1357">
                  <c:v>7.9544085685852268</c:v>
                </c:pt>
                <c:pt idx="1358">
                  <c:v>7.9536350685853705</c:v>
                </c:pt>
                <c:pt idx="1359">
                  <c:v>7.9530623685851234</c:v>
                </c:pt>
                <c:pt idx="1360">
                  <c:v>7.9527340049489368</c:v>
                </c:pt>
                <c:pt idx="1361">
                  <c:v>7.9504443685854138</c:v>
                </c:pt>
                <c:pt idx="1362">
                  <c:v>7.9500085685851962</c:v>
                </c:pt>
                <c:pt idx="1363">
                  <c:v>7.9491728949014524</c:v>
                </c:pt>
                <c:pt idx="1364">
                  <c:v>7.9483078685856441</c:v>
                </c:pt>
                <c:pt idx="1365">
                  <c:v>7.9470834685852845</c:v>
                </c:pt>
                <c:pt idx="1366">
                  <c:v>7.9459719685855346</c:v>
                </c:pt>
                <c:pt idx="1367">
                  <c:v>7.9449756685852426</c:v>
                </c:pt>
                <c:pt idx="1368">
                  <c:v>7.9440254212176598</c:v>
                </c:pt>
                <c:pt idx="1369">
                  <c:v>7.9433255393174846</c:v>
                </c:pt>
                <c:pt idx="1370">
                  <c:v>7.9390830352520814</c:v>
                </c:pt>
                <c:pt idx="1371">
                  <c:v>7.9379279685852051</c:v>
                </c:pt>
                <c:pt idx="1372">
                  <c:v>7.9369935685856063</c:v>
                </c:pt>
                <c:pt idx="1373">
                  <c:v>7.9353818685854716</c:v>
                </c:pt>
                <c:pt idx="1374">
                  <c:v>7.9343705791117287</c:v>
                </c:pt>
                <c:pt idx="1375">
                  <c:v>7.9334824685854075</c:v>
                </c:pt>
                <c:pt idx="1376">
                  <c:v>7.9324433685853961</c:v>
                </c:pt>
                <c:pt idx="1377">
                  <c:v>7.9317404685856099</c:v>
                </c:pt>
                <c:pt idx="1378">
                  <c:v>7.9307470114425991</c:v>
                </c:pt>
                <c:pt idx="1379">
                  <c:v>7.9236320237577784</c:v>
                </c:pt>
                <c:pt idx="1380">
                  <c:v>7.9222657685858877</c:v>
                </c:pt>
                <c:pt idx="1381">
                  <c:v>7.9197726843746956</c:v>
                </c:pt>
                <c:pt idx="1382">
                  <c:v>7.9175129685856449</c:v>
                </c:pt>
                <c:pt idx="1383">
                  <c:v>7.9158665685847751</c:v>
                </c:pt>
                <c:pt idx="1384">
                  <c:v>7.9142087685851408</c:v>
                </c:pt>
                <c:pt idx="1385">
                  <c:v>7.9125284685852755</c:v>
                </c:pt>
                <c:pt idx="1386">
                  <c:v>7.9115354935855891</c:v>
                </c:pt>
                <c:pt idx="1387">
                  <c:v>7.9105408468461818</c:v>
                </c:pt>
                <c:pt idx="1388">
                  <c:v>7.9076626716155403</c:v>
                </c:pt>
                <c:pt idx="1389">
                  <c:v>7.907018068585506</c:v>
                </c:pt>
                <c:pt idx="1390">
                  <c:v>7.9063850685853998</c:v>
                </c:pt>
                <c:pt idx="1391">
                  <c:v>7.9056226685854227</c:v>
                </c:pt>
                <c:pt idx="1392">
                  <c:v>7.9050050685856466</c:v>
                </c:pt>
                <c:pt idx="1393">
                  <c:v>7.904543737006648</c:v>
                </c:pt>
                <c:pt idx="1394">
                  <c:v>7.9040777685851396</c:v>
                </c:pt>
                <c:pt idx="1395">
                  <c:v>7.9035414475330494</c:v>
                </c:pt>
                <c:pt idx="1396">
                  <c:v>7.9025608301232779</c:v>
                </c:pt>
                <c:pt idx="1397">
                  <c:v>7.9023296685850397</c:v>
                </c:pt>
                <c:pt idx="1398">
                  <c:v>7.9020268477521105</c:v>
                </c:pt>
                <c:pt idx="1399">
                  <c:v>7.9018581685854343</c:v>
                </c:pt>
                <c:pt idx="1400">
                  <c:v>7.9016639685853765</c:v>
                </c:pt>
                <c:pt idx="1401">
                  <c:v>7.9014262685852366</c:v>
                </c:pt>
                <c:pt idx="1402">
                  <c:v>7.9009740685856462</c:v>
                </c:pt>
                <c:pt idx="1403">
                  <c:v>7.9001637370062809</c:v>
                </c:pt>
                <c:pt idx="1404">
                  <c:v>7.8997409400141345</c:v>
                </c:pt>
                <c:pt idx="1405">
                  <c:v>7.8970823685854157</c:v>
                </c:pt>
                <c:pt idx="1406">
                  <c:v>7.8968367685856791</c:v>
                </c:pt>
                <c:pt idx="1407">
                  <c:v>7.896397068585614</c:v>
                </c:pt>
                <c:pt idx="1408">
                  <c:v>7.8960313685852856</c:v>
                </c:pt>
                <c:pt idx="1409">
                  <c:v>7.8957088685855883</c:v>
                </c:pt>
                <c:pt idx="1410">
                  <c:v>7.8952922633221334</c:v>
                </c:pt>
                <c:pt idx="1411">
                  <c:v>7.8949641685859424</c:v>
                </c:pt>
                <c:pt idx="1412">
                  <c:v>7.8947663685853655</c:v>
                </c:pt>
                <c:pt idx="1413">
                  <c:v>7.8940643040691185</c:v>
                </c:pt>
                <c:pt idx="1414">
                  <c:v>7.8939009685851245</c:v>
                </c:pt>
                <c:pt idx="1415">
                  <c:v>7.8937440685855398</c:v>
                </c:pt>
                <c:pt idx="1416">
                  <c:v>7.8935807728406786</c:v>
                </c:pt>
                <c:pt idx="1417">
                  <c:v>7.8934837685849955</c:v>
                </c:pt>
                <c:pt idx="1418">
                  <c:v>7.8933587685855375</c:v>
                </c:pt>
                <c:pt idx="1419">
                  <c:v>7.8932729685850065</c:v>
                </c:pt>
                <c:pt idx="1420">
                  <c:v>7.8932263685858395</c:v>
                </c:pt>
                <c:pt idx="1421">
                  <c:v>7.8931797759926923</c:v>
                </c:pt>
                <c:pt idx="1422">
                  <c:v>7.8929923685853964</c:v>
                </c:pt>
                <c:pt idx="1423">
                  <c:v>7.8929295424986865</c:v>
                </c:pt>
                <c:pt idx="1424">
                  <c:v>7.892820768585584</c:v>
                </c:pt>
                <c:pt idx="1425">
                  <c:v>7.8927274685849085</c:v>
                </c:pt>
                <c:pt idx="1426">
                  <c:v>7.8926054685852653</c:v>
                </c:pt>
                <c:pt idx="1427">
                  <c:v>7.8924916685858264</c:v>
                </c:pt>
                <c:pt idx="1428">
                  <c:v>7.8924257370063113</c:v>
                </c:pt>
                <c:pt idx="1429">
                  <c:v>7.8923349685861721</c:v>
                </c:pt>
                <c:pt idx="1430">
                  <c:v>7.8923223685858996</c:v>
                </c:pt>
                <c:pt idx="1431">
                  <c:v>7.8923217435859785</c:v>
                </c:pt>
                <c:pt idx="1432">
                  <c:v>7.892296868584836</c:v>
                </c:pt>
                <c:pt idx="1433">
                  <c:v>7.8922923685849042</c:v>
                </c:pt>
                <c:pt idx="1434">
                  <c:v>7.8922888949008012</c:v>
                </c:pt>
                <c:pt idx="1435">
                  <c:v>7.8922725685851054</c:v>
                </c:pt>
                <c:pt idx="1436">
                  <c:v>7.8923808685848957</c:v>
                </c:pt>
                <c:pt idx="1437">
                  <c:v>7.8925230685850991</c:v>
                </c:pt>
                <c:pt idx="1438">
                  <c:v>7.8925723685854337</c:v>
                </c:pt>
                <c:pt idx="1439">
                  <c:v>7.8933055504038663</c:v>
                </c:pt>
                <c:pt idx="1440">
                  <c:v>7.8934438685849475</c:v>
                </c:pt>
                <c:pt idx="1441">
                  <c:v>7.8936322633222886</c:v>
                </c:pt>
                <c:pt idx="1442">
                  <c:v>7.893787468585578</c:v>
                </c:pt>
                <c:pt idx="1443">
                  <c:v>7.8939197685854241</c:v>
                </c:pt>
                <c:pt idx="1444">
                  <c:v>7.8940409685857835</c:v>
                </c:pt>
                <c:pt idx="1445">
                  <c:v>7.8941671685855743</c:v>
                </c:pt>
                <c:pt idx="1446">
                  <c:v>7.8943184724817685</c:v>
                </c:pt>
                <c:pt idx="1447">
                  <c:v>7.8943849400138291</c:v>
                </c:pt>
                <c:pt idx="1448">
                  <c:v>7.8946423685854414</c:v>
                </c:pt>
                <c:pt idx="1449">
                  <c:v>7.8946798685852331</c:v>
                </c:pt>
                <c:pt idx="1450">
                  <c:v>7.8947615685859249</c:v>
                </c:pt>
                <c:pt idx="1451">
                  <c:v>7.8948211685855716</c:v>
                </c:pt>
                <c:pt idx="1452">
                  <c:v>7.8948530685848999</c:v>
                </c:pt>
                <c:pt idx="1453">
                  <c:v>7.8948929935848104</c:v>
                </c:pt>
                <c:pt idx="1454">
                  <c:v>7.8949373685856008</c:v>
                </c:pt>
                <c:pt idx="1455">
                  <c:v>7.8950033685847671</c:v>
                </c:pt>
                <c:pt idx="1456">
                  <c:v>7.8950423685853988</c:v>
                </c:pt>
                <c:pt idx="1457">
                  <c:v>7.8951184249234085</c:v>
                </c:pt>
                <c:pt idx="1458">
                  <c:v>7.8951809685861472</c:v>
                </c:pt>
                <c:pt idx="1459">
                  <c:v>7.895278368585088</c:v>
                </c:pt>
                <c:pt idx="1460">
                  <c:v>7.895329315954279</c:v>
                </c:pt>
                <c:pt idx="1461">
                  <c:v>7.895342368586185</c:v>
                </c:pt>
                <c:pt idx="1462">
                  <c:v>7.8953631685856323</c:v>
                </c:pt>
                <c:pt idx="1463">
                  <c:v>7.895419168585029</c:v>
                </c:pt>
                <c:pt idx="1464">
                  <c:v>7.8954471685846315</c:v>
                </c:pt>
                <c:pt idx="1465">
                  <c:v>7.8954601810854825</c:v>
                </c:pt>
                <c:pt idx="1466">
                  <c:v>7.8956320744675965</c:v>
                </c:pt>
                <c:pt idx="1467">
                  <c:v>7.8957504331018704</c:v>
                </c:pt>
                <c:pt idx="1468">
                  <c:v>7.8958654685848302</c:v>
                </c:pt>
                <c:pt idx="1469">
                  <c:v>7.8959889685849642</c:v>
                </c:pt>
                <c:pt idx="1470">
                  <c:v>7.8961215685852215</c:v>
                </c:pt>
                <c:pt idx="1471">
                  <c:v>7.8962602685854355</c:v>
                </c:pt>
                <c:pt idx="1472">
                  <c:v>7.8965144685851136</c:v>
                </c:pt>
                <c:pt idx="1473">
                  <c:v>7.8967137788418569</c:v>
                </c:pt>
                <c:pt idx="1474">
                  <c:v>7.8973221304899095</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1.6563320685852032</c:v>
                </c:pt>
                <c:pt idx="3">
                  <c:v>1.6561119685855092</c:v>
                </c:pt>
                <c:pt idx="4">
                  <c:v>1.6559820296024701</c:v>
                </c:pt>
                <c:pt idx="5">
                  <c:v>1.6554428685856397</c:v>
                </c:pt>
                <c:pt idx="6">
                  <c:v>1.6551567685857145</c:v>
                </c:pt>
                <c:pt idx="7">
                  <c:v>1.6543404493933898</c:v>
                </c:pt>
                <c:pt idx="8">
                  <c:v>1.6521948685850845</c:v>
                </c:pt>
                <c:pt idx="9">
                  <c:v>1.6483397685850747</c:v>
                </c:pt>
                <c:pt idx="10">
                  <c:v>1.6441938685855055</c:v>
                </c:pt>
                <c:pt idx="11">
                  <c:v>1.6422784685854181</c:v>
                </c:pt>
                <c:pt idx="12">
                  <c:v>1.640832974645962</c:v>
                </c:pt>
                <c:pt idx="13">
                  <c:v>1.0767880828709764</c:v>
                </c:pt>
                <c:pt idx="14">
                  <c:v>0.77695876858543145</c:v>
                </c:pt>
                <c:pt idx="15">
                  <c:v>0.47736486858549737</c:v>
                </c:pt>
                <c:pt idx="16">
                  <c:v>0.29606326858517207</c:v>
                </c:pt>
                <c:pt idx="17">
                  <c:v>0.36575596858530446</c:v>
                </c:pt>
                <c:pt idx="18">
                  <c:v>0.43305563389164153</c:v>
                </c:pt>
                <c:pt idx="19">
                  <c:v>0.4768377221210045</c:v>
                </c:pt>
                <c:pt idx="20">
                  <c:v>0.53563621473922751</c:v>
                </c:pt>
                <c:pt idx="21">
                  <c:v>-0.20149323141428996</c:v>
                </c:pt>
                <c:pt idx="22">
                  <c:v>-0.27241443141478788</c:v>
                </c:pt>
                <c:pt idx="23">
                  <c:v>-0.35411083141501382</c:v>
                </c:pt>
                <c:pt idx="24">
                  <c:v>8.1335268585874768E-2</c:v>
                </c:pt>
                <c:pt idx="25">
                  <c:v>1.0564574685855803</c:v>
                </c:pt>
                <c:pt idx="26">
                  <c:v>1.3453389342417548</c:v>
                </c:pt>
                <c:pt idx="27">
                  <c:v>1.1823292685849218</c:v>
                </c:pt>
                <c:pt idx="28">
                  <c:v>1.1389016542996298</c:v>
                </c:pt>
                <c:pt idx="29">
                  <c:v>2.3821758685853802</c:v>
                </c:pt>
                <c:pt idx="30">
                  <c:v>2.6687725706059577</c:v>
                </c:pt>
                <c:pt idx="31">
                  <c:v>3.0317344685858671</c:v>
                </c:pt>
                <c:pt idx="32">
                  <c:v>3.2546494685854697</c:v>
                </c:pt>
                <c:pt idx="33">
                  <c:v>3.601784768585695</c:v>
                </c:pt>
                <c:pt idx="34">
                  <c:v>4.2552373685855462</c:v>
                </c:pt>
                <c:pt idx="35">
                  <c:v>5.0349665149267455</c:v>
                </c:pt>
                <c:pt idx="36">
                  <c:v>5.9230923685854071</c:v>
                </c:pt>
                <c:pt idx="37">
                  <c:v>5.962905068585199</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18.084651768585431</c:v>
                </c:pt>
                <c:pt idx="46">
                  <c:v>20.062378468584839</c:v>
                </c:pt>
                <c:pt idx="47">
                  <c:v>20.853561168584935</c:v>
                </c:pt>
                <c:pt idx="48">
                  <c:v>21.172924468585531</c:v>
                </c:pt>
                <c:pt idx="49">
                  <c:v>21.081171368585061</c:v>
                </c:pt>
                <c:pt idx="50">
                  <c:v>20.451281315953977</c:v>
                </c:pt>
                <c:pt idx="51">
                  <c:v>10.90924174358544</c:v>
                </c:pt>
                <c:pt idx="52">
                  <c:v>9.7175943685853241</c:v>
                </c:pt>
                <c:pt idx="53">
                  <c:v>8.7044575769188697</c:v>
                </c:pt>
                <c:pt idx="54">
                  <c:v>6.8758210685857151</c:v>
                </c:pt>
                <c:pt idx="55">
                  <c:v>5.2809895685856665</c:v>
                </c:pt>
                <c:pt idx="56">
                  <c:v>3.840987848037591</c:v>
                </c:pt>
                <c:pt idx="57">
                  <c:v>0.65778873222179102</c:v>
                </c:pt>
                <c:pt idx="58">
                  <c:v>0.78599986858525062</c:v>
                </c:pt>
                <c:pt idx="59">
                  <c:v>1.3001689685852558</c:v>
                </c:pt>
                <c:pt idx="60">
                  <c:v>2.573132568585458</c:v>
                </c:pt>
                <c:pt idx="61">
                  <c:v>4.1299623685855655</c:v>
                </c:pt>
                <c:pt idx="62">
                  <c:v>5.6807963685855745</c:v>
                </c:pt>
                <c:pt idx="63">
                  <c:v>7.0410510685852756</c:v>
                </c:pt>
                <c:pt idx="64">
                  <c:v>8.1784569587492619</c:v>
                </c:pt>
                <c:pt idx="65">
                  <c:v>10.330185701918721</c:v>
                </c:pt>
                <c:pt idx="66">
                  <c:v>10.636803468585541</c:v>
                </c:pt>
                <c:pt idx="67">
                  <c:v>11.142110168585262</c:v>
                </c:pt>
                <c:pt idx="68">
                  <c:v>11.90848386858552</c:v>
                </c:pt>
                <c:pt idx="69">
                  <c:v>12.9800914685854</c:v>
                </c:pt>
                <c:pt idx="70">
                  <c:v>14.003430068585356</c:v>
                </c:pt>
                <c:pt idx="71">
                  <c:v>15.0192351685857</c:v>
                </c:pt>
                <c:pt idx="72">
                  <c:v>16.081875368585631</c:v>
                </c:pt>
                <c:pt idx="73">
                  <c:v>16.8314250001646</c:v>
                </c:pt>
                <c:pt idx="74">
                  <c:v>20.288768118585089</c:v>
                </c:pt>
                <c:pt idx="75">
                  <c:v>21.392028968585532</c:v>
                </c:pt>
                <c:pt idx="76">
                  <c:v>22.64116406858524</c:v>
                </c:pt>
                <c:pt idx="77">
                  <c:v>23.799741568585979</c:v>
                </c:pt>
                <c:pt idx="78">
                  <c:v>24.657321268584603</c:v>
                </c:pt>
                <c:pt idx="79">
                  <c:v>25.866870068585495</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20.183055768585511</c:v>
                </c:pt>
                <c:pt idx="88">
                  <c:v>18.169077980829982</c:v>
                </c:pt>
                <c:pt idx="89">
                  <c:v>14.303233668585356</c:v>
                </c:pt>
                <c:pt idx="90">
                  <c:v>11.078376968585872</c:v>
                </c:pt>
                <c:pt idx="91">
                  <c:v>8.681858122010043</c:v>
                </c:pt>
                <c:pt idx="92">
                  <c:v>0.16425570191860567</c:v>
                </c:pt>
                <c:pt idx="93">
                  <c:v>-0.44866163141459475</c:v>
                </c:pt>
                <c:pt idx="94">
                  <c:v>-0.94829876543529679</c:v>
                </c:pt>
                <c:pt idx="95">
                  <c:v>-1.4244842314146098</c:v>
                </c:pt>
                <c:pt idx="96">
                  <c:v>-1.78469193141477</c:v>
                </c:pt>
                <c:pt idx="97">
                  <c:v>-1.6478871314147789</c:v>
                </c:pt>
                <c:pt idx="98">
                  <c:v>-1.2221462314143838</c:v>
                </c:pt>
                <c:pt idx="99">
                  <c:v>-0.80694747756830221</c:v>
                </c:pt>
                <c:pt idx="100">
                  <c:v>1.6197919912269896</c:v>
                </c:pt>
                <c:pt idx="101">
                  <c:v>2.3935855685858352</c:v>
                </c:pt>
                <c:pt idx="102">
                  <c:v>3.4245589685853197</c:v>
                </c:pt>
                <c:pt idx="103">
                  <c:v>4.6243107685855289</c:v>
                </c:pt>
                <c:pt idx="104">
                  <c:v>6.1086330685855756</c:v>
                </c:pt>
                <c:pt idx="105">
                  <c:v>8.2817442053200505</c:v>
                </c:pt>
                <c:pt idx="106">
                  <c:v>10.712486172933454</c:v>
                </c:pt>
                <c:pt idx="107">
                  <c:v>23.358782368585526</c:v>
                </c:pt>
                <c:pt idx="108">
                  <c:v>24.759220468585525</c:v>
                </c:pt>
                <c:pt idx="109">
                  <c:v>26.085132868585632</c:v>
                </c:pt>
                <c:pt idx="110">
                  <c:v>26.49630666858522</c:v>
                </c:pt>
                <c:pt idx="111">
                  <c:v>28.031079468586185</c:v>
                </c:pt>
                <c:pt idx="112">
                  <c:v>28.962839068585279</c:v>
                </c:pt>
                <c:pt idx="113">
                  <c:v>29.299158768585144</c:v>
                </c:pt>
                <c:pt idx="114">
                  <c:v>29.294423201918889</c:v>
                </c:pt>
                <c:pt idx="115">
                  <c:v>22.725327837335723</c:v>
                </c:pt>
                <c:pt idx="116">
                  <c:v>20.639940651413738</c:v>
                </c:pt>
                <c:pt idx="117">
                  <c:v>18.414308768585087</c:v>
                </c:pt>
                <c:pt idx="118">
                  <c:v>15.750271468585368</c:v>
                </c:pt>
                <c:pt idx="119">
                  <c:v>12.862214368585597</c:v>
                </c:pt>
                <c:pt idx="120">
                  <c:v>10.099769568585346</c:v>
                </c:pt>
                <c:pt idx="121">
                  <c:v>6.7166294685856824</c:v>
                </c:pt>
                <c:pt idx="122">
                  <c:v>4.5321162875045644</c:v>
                </c:pt>
                <c:pt idx="123">
                  <c:v>-3.5318279091922427</c:v>
                </c:pt>
                <c:pt idx="124">
                  <c:v>-4.4377914314143814</c:v>
                </c:pt>
                <c:pt idx="125">
                  <c:v>-5.0442901314142894</c:v>
                </c:pt>
                <c:pt idx="126">
                  <c:v>-5.1932410314146242</c:v>
                </c:pt>
                <c:pt idx="127">
                  <c:v>-4.8702194314146201</c:v>
                </c:pt>
                <c:pt idx="128">
                  <c:v>-4.5402549314141414</c:v>
                </c:pt>
                <c:pt idx="129">
                  <c:v>-3.8172817803506272</c:v>
                </c:pt>
                <c:pt idx="130">
                  <c:v>-5.1502631414550214E-2</c:v>
                </c:pt>
                <c:pt idx="131">
                  <c:v>0.68835706858557533</c:v>
                </c:pt>
                <c:pt idx="132">
                  <c:v>2.1879156685851813</c:v>
                </c:pt>
                <c:pt idx="133">
                  <c:v>4.1880378325030385</c:v>
                </c:pt>
                <c:pt idx="134">
                  <c:v>5.995817268585542</c:v>
                </c:pt>
                <c:pt idx="135">
                  <c:v>7.6848832685855655</c:v>
                </c:pt>
                <c:pt idx="136">
                  <c:v>10.040598368585464</c:v>
                </c:pt>
                <c:pt idx="137">
                  <c:v>12.751131836670609</c:v>
                </c:pt>
                <c:pt idx="138">
                  <c:v>14.504252368585483</c:v>
                </c:pt>
                <c:pt idx="139">
                  <c:v>24.772520614199486</c:v>
                </c:pt>
                <c:pt idx="140">
                  <c:v>24.936249868585069</c:v>
                </c:pt>
                <c:pt idx="141">
                  <c:v>24.183026468585286</c:v>
                </c:pt>
                <c:pt idx="142">
                  <c:v>22.715871668585791</c:v>
                </c:pt>
                <c:pt idx="143">
                  <c:v>20.54311300016488</c:v>
                </c:pt>
                <c:pt idx="144">
                  <c:v>17.618037968585693</c:v>
                </c:pt>
                <c:pt idx="145">
                  <c:v>14.721505479696543</c:v>
                </c:pt>
                <c:pt idx="146">
                  <c:v>5.6417611185853715</c:v>
                </c:pt>
                <c:pt idx="147">
                  <c:v>4.3153380685852785</c:v>
                </c:pt>
                <c:pt idx="148">
                  <c:v>1.9309697685856264</c:v>
                </c:pt>
                <c:pt idx="149">
                  <c:v>-0.34676463141447345</c:v>
                </c:pt>
                <c:pt idx="150">
                  <c:v>-2.0059338314146515</c:v>
                </c:pt>
                <c:pt idx="151">
                  <c:v>-3.3592539532535084</c:v>
                </c:pt>
                <c:pt idx="152">
                  <c:v>-5.1800520270187818</c:v>
                </c:pt>
                <c:pt idx="153">
                  <c:v>-4.9116075238878745</c:v>
                </c:pt>
                <c:pt idx="154">
                  <c:v>-4.3793716314145223</c:v>
                </c:pt>
                <c:pt idx="155">
                  <c:v>-3.6411282314145836</c:v>
                </c:pt>
                <c:pt idx="156">
                  <c:v>-3.0604168314144289</c:v>
                </c:pt>
                <c:pt idx="157">
                  <c:v>-2.7504889579453082</c:v>
                </c:pt>
                <c:pt idx="158">
                  <c:v>0.51152236858531697</c:v>
                </c:pt>
                <c:pt idx="159">
                  <c:v>1.8034334685850837</c:v>
                </c:pt>
                <c:pt idx="160">
                  <c:v>4.4848785685858346</c:v>
                </c:pt>
                <c:pt idx="161">
                  <c:v>6.2490742685847778</c:v>
                </c:pt>
                <c:pt idx="162">
                  <c:v>8.3139931685854691</c:v>
                </c:pt>
                <c:pt idx="163">
                  <c:v>10.494302468585332</c:v>
                </c:pt>
                <c:pt idx="164">
                  <c:v>12.873974168585352</c:v>
                </c:pt>
                <c:pt idx="165">
                  <c:v>16.001985868585695</c:v>
                </c:pt>
                <c:pt idx="166">
                  <c:v>17.554981342944391</c:v>
                </c:pt>
                <c:pt idx="167">
                  <c:v>25.282660060892809</c:v>
                </c:pt>
                <c:pt idx="168">
                  <c:v>26.335361762524471</c:v>
                </c:pt>
                <c:pt idx="169">
                  <c:v>26.86811246858575</c:v>
                </c:pt>
                <c:pt idx="170">
                  <c:v>26.579025268585511</c:v>
                </c:pt>
                <c:pt idx="171">
                  <c:v>26.170038468585435</c:v>
                </c:pt>
                <c:pt idx="172">
                  <c:v>25.667871468584806</c:v>
                </c:pt>
                <c:pt idx="173">
                  <c:v>24.955096307979009</c:v>
                </c:pt>
                <c:pt idx="174">
                  <c:v>23.873721868585406</c:v>
                </c:pt>
                <c:pt idx="175">
                  <c:v>16.352059972751803</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-1.6055948314143358</c:v>
                </c:pt>
                <c:pt idx="187">
                  <c:v>-0.87292993141436281</c:v>
                </c:pt>
                <c:pt idx="188">
                  <c:v>0.19572086858484283</c:v>
                </c:pt>
                <c:pt idx="189">
                  <c:v>1.8491374685850843</c:v>
                </c:pt>
                <c:pt idx="190">
                  <c:v>3.2744343685852937</c:v>
                </c:pt>
                <c:pt idx="191">
                  <c:v>4.2970583685854598</c:v>
                </c:pt>
                <c:pt idx="192">
                  <c:v>10.665064635252024</c:v>
                </c:pt>
                <c:pt idx="193">
                  <c:v>12.775116068585724</c:v>
                </c:pt>
                <c:pt idx="194">
                  <c:v>16.177362268585288</c:v>
                </c:pt>
                <c:pt idx="195">
                  <c:v>19.263865068585247</c:v>
                </c:pt>
                <c:pt idx="196">
                  <c:v>22.091078168585355</c:v>
                </c:pt>
                <c:pt idx="197">
                  <c:v>24.73584366858573</c:v>
                </c:pt>
                <c:pt idx="198">
                  <c:v>27.33603114636351</c:v>
                </c:pt>
                <c:pt idx="199">
                  <c:v>34.934332368585466</c:v>
                </c:pt>
                <c:pt idx="200">
                  <c:v>35.70592086858597</c:v>
                </c:pt>
                <c:pt idx="201">
                  <c:v>37.271333668585633</c:v>
                </c:pt>
                <c:pt idx="202">
                  <c:v>38.150561868585115</c:v>
                </c:pt>
                <c:pt idx="203">
                  <c:v>38.429171868585613</c:v>
                </c:pt>
                <c:pt idx="204">
                  <c:v>38.036995468585602</c:v>
                </c:pt>
                <c:pt idx="205">
                  <c:v>37.323554283479282</c:v>
                </c:pt>
                <c:pt idx="206">
                  <c:v>36.154146868585606</c:v>
                </c:pt>
                <c:pt idx="207">
                  <c:v>35.173529749537963</c:v>
                </c:pt>
                <c:pt idx="208">
                  <c:v>28.993192368585639</c:v>
                </c:pt>
                <c:pt idx="209">
                  <c:v>27.791212368585029</c:v>
                </c:pt>
                <c:pt idx="210">
                  <c:v>23.249784668585686</c:v>
                </c:pt>
                <c:pt idx="211">
                  <c:v>20.583196712020492</c:v>
                </c:pt>
                <c:pt idx="212">
                  <c:v>17.220346326918516</c:v>
                </c:pt>
                <c:pt idx="213">
                  <c:v>12.31156766858575</c:v>
                </c:pt>
                <c:pt idx="214">
                  <c:v>8.2705323685853767</c:v>
                </c:pt>
                <c:pt idx="215">
                  <c:v>3.6393065685851593</c:v>
                </c:pt>
                <c:pt idx="216">
                  <c:v>1.5315410828711278</c:v>
                </c:pt>
                <c:pt idx="217">
                  <c:v>-6.7816276314144881</c:v>
                </c:pt>
                <c:pt idx="218">
                  <c:v>-8.1537785787828501</c:v>
                </c:pt>
                <c:pt idx="219">
                  <c:v>-10.233983131414945</c:v>
                </c:pt>
                <c:pt idx="220">
                  <c:v>-11.318967031414545</c:v>
                </c:pt>
                <c:pt idx="221">
                  <c:v>-11.682345631414861</c:v>
                </c:pt>
                <c:pt idx="222">
                  <c:v>-11.73173843141441</c:v>
                </c:pt>
                <c:pt idx="223">
                  <c:v>-11.926885397372516</c:v>
                </c:pt>
                <c:pt idx="224">
                  <c:v>-11.889591544458026</c:v>
                </c:pt>
                <c:pt idx="225">
                  <c:v>-9.642511461201968</c:v>
                </c:pt>
                <c:pt idx="226">
                  <c:v>-8.8192204314146707</c:v>
                </c:pt>
                <c:pt idx="227">
                  <c:v>-7.34625753141448</c:v>
                </c:pt>
                <c:pt idx="228">
                  <c:v>-6.3834889314143624</c:v>
                </c:pt>
                <c:pt idx="229">
                  <c:v>-5.3228277314146197</c:v>
                </c:pt>
                <c:pt idx="230">
                  <c:v>-3.9894368233338287</c:v>
                </c:pt>
                <c:pt idx="231">
                  <c:v>-2.0594465897481564</c:v>
                </c:pt>
                <c:pt idx="232">
                  <c:v>8.3159005908075567</c:v>
                </c:pt>
                <c:pt idx="233">
                  <c:v>10.892980968585656</c:v>
                </c:pt>
                <c:pt idx="234">
                  <c:v>13.322321768585148</c:v>
                </c:pt>
                <c:pt idx="235">
                  <c:v>15.756211421216918</c:v>
                </c:pt>
                <c:pt idx="236">
                  <c:v>17.717975868585487</c:v>
                </c:pt>
                <c:pt idx="237">
                  <c:v>19.39892036858528</c:v>
                </c:pt>
                <c:pt idx="238">
                  <c:v>21.08616466858571</c:v>
                </c:pt>
                <c:pt idx="239">
                  <c:v>21.784791654299525</c:v>
                </c:pt>
                <c:pt idx="240">
                  <c:v>23.166995701918765</c:v>
                </c:pt>
                <c:pt idx="241">
                  <c:v>22.858415242148922</c:v>
                </c:pt>
                <c:pt idx="242">
                  <c:v>21.825299585080106</c:v>
                </c:pt>
                <c:pt idx="243">
                  <c:v>20.456561968585746</c:v>
                </c:pt>
                <c:pt idx="244">
                  <c:v>18.902162668585035</c:v>
                </c:pt>
                <c:pt idx="245">
                  <c:v>16.88756016858493</c:v>
                </c:pt>
                <c:pt idx="246">
                  <c:v>15.164885903938696</c:v>
                </c:pt>
                <c:pt idx="247">
                  <c:v>12.503539447236976</c:v>
                </c:pt>
                <c:pt idx="248">
                  <c:v>3.2525049326880122</c:v>
                </c:pt>
                <c:pt idx="249">
                  <c:v>0.71763886858515591</c:v>
                </c:pt>
                <c:pt idx="250">
                  <c:v>-2.2874284314144546</c:v>
                </c:pt>
                <c:pt idx="251">
                  <c:v>-5.1922872314142765</c:v>
                </c:pt>
                <c:pt idx="252">
                  <c:v>-7.1199253081818341</c:v>
                </c:pt>
                <c:pt idx="253">
                  <c:v>-8.7736142314145553</c:v>
                </c:pt>
                <c:pt idx="254">
                  <c:v>-9.1835470314145908</c:v>
                </c:pt>
                <c:pt idx="255">
                  <c:v>-9.0193537604470482</c:v>
                </c:pt>
                <c:pt idx="256">
                  <c:v>-4.4992272655606991</c:v>
                </c:pt>
                <c:pt idx="257">
                  <c:v>-2.2067858034576915</c:v>
                </c:pt>
                <c:pt idx="258">
                  <c:v>0.34880476858553788</c:v>
                </c:pt>
                <c:pt idx="259">
                  <c:v>3.0783168685853397</c:v>
                </c:pt>
                <c:pt idx="260">
                  <c:v>5.3661020685855814</c:v>
                </c:pt>
                <c:pt idx="261">
                  <c:v>7.8753199685854245</c:v>
                </c:pt>
                <c:pt idx="262">
                  <c:v>9.7835633798208193</c:v>
                </c:pt>
                <c:pt idx="263">
                  <c:v>12.761909972752401</c:v>
                </c:pt>
                <c:pt idx="264">
                  <c:v>20.969665412063662</c:v>
                </c:pt>
                <c:pt idx="265">
                  <c:v>23.133988668585566</c:v>
                </c:pt>
                <c:pt idx="266">
                  <c:v>24.813233368585216</c:v>
                </c:pt>
                <c:pt idx="267">
                  <c:v>26.271918219649155</c:v>
                </c:pt>
                <c:pt idx="268">
                  <c:v>27.330436268585416</c:v>
                </c:pt>
                <c:pt idx="269">
                  <c:v>27.674541268585493</c:v>
                </c:pt>
                <c:pt idx="270">
                  <c:v>27.02682936858524</c:v>
                </c:pt>
                <c:pt idx="271">
                  <c:v>26.12845866858548</c:v>
                </c:pt>
                <c:pt idx="272">
                  <c:v>25.344485701918735</c:v>
                </c:pt>
                <c:pt idx="273">
                  <c:v>20.460240989275249</c:v>
                </c:pt>
                <c:pt idx="274">
                  <c:v>18.838272768585753</c:v>
                </c:pt>
                <c:pt idx="275">
                  <c:v>15.786106568585376</c:v>
                </c:pt>
                <c:pt idx="276">
                  <c:v>12.740275668585298</c:v>
                </c:pt>
                <c:pt idx="277">
                  <c:v>8.9893011685853281</c:v>
                </c:pt>
                <c:pt idx="278">
                  <c:v>5.5143078231305465</c:v>
                </c:pt>
                <c:pt idx="279">
                  <c:v>1.7252203685858518</c:v>
                </c:pt>
                <c:pt idx="280">
                  <c:v>-1.2890836314148686</c:v>
                </c:pt>
                <c:pt idx="281">
                  <c:v>-3.1603036314145792</c:v>
                </c:pt>
                <c:pt idx="282">
                  <c:v>-10.695119662664339</c:v>
                </c:pt>
                <c:pt idx="283">
                  <c:v>-12.66022293141468</c:v>
                </c:pt>
                <c:pt idx="284">
                  <c:v>-13.865163591010386</c:v>
                </c:pt>
                <c:pt idx="285">
                  <c:v>-14.015438831414034</c:v>
                </c:pt>
                <c:pt idx="286">
                  <c:v>-13.288677831414347</c:v>
                </c:pt>
                <c:pt idx="287">
                  <c:v>-11.880122831414425</c:v>
                </c:pt>
                <c:pt idx="288">
                  <c:v>-10.495050863737617</c:v>
                </c:pt>
                <c:pt idx="289">
                  <c:v>-8.8393312677777516</c:v>
                </c:pt>
                <c:pt idx="290">
                  <c:v>-3.1566653237220339</c:v>
                </c:pt>
                <c:pt idx="291">
                  <c:v>-0.28109593141452649</c:v>
                </c:pt>
                <c:pt idx="292">
                  <c:v>2.5795965685852771</c:v>
                </c:pt>
                <c:pt idx="293">
                  <c:v>5.9942938903245393</c:v>
                </c:pt>
                <c:pt idx="294">
                  <c:v>9.4579009685857205</c:v>
                </c:pt>
                <c:pt idx="295">
                  <c:v>13.119449968585318</c:v>
                </c:pt>
                <c:pt idx="296">
                  <c:v>16.581127768585372</c:v>
                </c:pt>
                <c:pt idx="297">
                  <c:v>20.097739315953934</c:v>
                </c:pt>
                <c:pt idx="298">
                  <c:v>25.598011968585425</c:v>
                </c:pt>
                <c:pt idx="299">
                  <c:v>25.829416768584863</c:v>
                </c:pt>
                <c:pt idx="300">
                  <c:v>25.590885168585601</c:v>
                </c:pt>
                <c:pt idx="301">
                  <c:v>24.816748468585288</c:v>
                </c:pt>
                <c:pt idx="302">
                  <c:v>22.990721968585351</c:v>
                </c:pt>
                <c:pt idx="303">
                  <c:v>20.063934287777425</c:v>
                </c:pt>
                <c:pt idx="304">
                  <c:v>16.682739759889543</c:v>
                </c:pt>
                <c:pt idx="305">
                  <c:v>12.315995068585242</c:v>
                </c:pt>
                <c:pt idx="306">
                  <c:v>10.203472368585452</c:v>
                </c:pt>
                <c:pt idx="307">
                  <c:v>-0.68183963141466164</c:v>
                </c:pt>
                <c:pt idx="308">
                  <c:v>-3.3002404314143927</c:v>
                </c:pt>
                <c:pt idx="309">
                  <c:v>-4.946391431414157</c:v>
                </c:pt>
                <c:pt idx="310">
                  <c:v>-6.7028249314150017</c:v>
                </c:pt>
                <c:pt idx="311">
                  <c:v>-9.500019247575878</c:v>
                </c:pt>
                <c:pt idx="312">
                  <c:v>-12.079324931414178</c:v>
                </c:pt>
                <c:pt idx="313">
                  <c:v>-14.504088431414671</c:v>
                </c:pt>
                <c:pt idx="314">
                  <c:v>-16.037520562449046</c:v>
                </c:pt>
                <c:pt idx="315">
                  <c:v>-20.408947401529545</c:v>
                </c:pt>
                <c:pt idx="316">
                  <c:v>-17.425478641515852</c:v>
                </c:pt>
                <c:pt idx="317">
                  <c:v>-14.443132631414855</c:v>
                </c:pt>
                <c:pt idx="318">
                  <c:v>-11.670131431414561</c:v>
                </c:pt>
                <c:pt idx="319">
                  <c:v>-8.6604797314148385</c:v>
                </c:pt>
                <c:pt idx="320">
                  <c:v>-7.0981134208882253</c:v>
                </c:pt>
                <c:pt idx="321">
                  <c:v>3.7979921799062182</c:v>
                </c:pt>
                <c:pt idx="322">
                  <c:v>7.1298155685852782</c:v>
                </c:pt>
                <c:pt idx="323">
                  <c:v>11.241866712019828</c:v>
                </c:pt>
                <c:pt idx="324">
                  <c:v>14.539771968585413</c:v>
                </c:pt>
                <c:pt idx="325">
                  <c:v>17.10658666858491</c:v>
                </c:pt>
                <c:pt idx="326">
                  <c:v>19.41903576858563</c:v>
                </c:pt>
                <c:pt idx="327">
                  <c:v>22.309361168585131</c:v>
                </c:pt>
                <c:pt idx="328">
                  <c:v>24.233020280672989</c:v>
                </c:pt>
                <c:pt idx="329">
                  <c:v>25.93230509585813</c:v>
                </c:pt>
                <c:pt idx="330">
                  <c:v>30.770401535252187</c:v>
                </c:pt>
                <c:pt idx="331">
                  <c:v>31.292791768585626</c:v>
                </c:pt>
                <c:pt idx="332">
                  <c:v>31.387488168585531</c:v>
                </c:pt>
                <c:pt idx="333">
                  <c:v>30.694931368585245</c:v>
                </c:pt>
                <c:pt idx="334">
                  <c:v>29.382271068585286</c:v>
                </c:pt>
                <c:pt idx="335">
                  <c:v>27.973342153531764</c:v>
                </c:pt>
                <c:pt idx="336">
                  <c:v>24.900934368585485</c:v>
                </c:pt>
                <c:pt idx="337">
                  <c:v>21.215788368584768</c:v>
                </c:pt>
                <c:pt idx="338">
                  <c:v>17.723138920309626</c:v>
                </c:pt>
                <c:pt idx="339">
                  <c:v>1.8964252257283789</c:v>
                </c:pt>
                <c:pt idx="340">
                  <c:v>-1.3692505607074141</c:v>
                </c:pt>
                <c:pt idx="341">
                  <c:v>-4.7838948314144289</c:v>
                </c:pt>
                <c:pt idx="342">
                  <c:v>-6.8678570994997363</c:v>
                </c:pt>
                <c:pt idx="343">
                  <c:v>-9.0313409314147499</c:v>
                </c:pt>
                <c:pt idx="344">
                  <c:v>-9.7255295314146206</c:v>
                </c:pt>
                <c:pt idx="345">
                  <c:v>-9.4259216314142549</c:v>
                </c:pt>
                <c:pt idx="346">
                  <c:v>-8.7263577314152219</c:v>
                </c:pt>
                <c:pt idx="347">
                  <c:v>-8.2755605725909547</c:v>
                </c:pt>
                <c:pt idx="348">
                  <c:v>-3.0222370064145001</c:v>
                </c:pt>
                <c:pt idx="349">
                  <c:v>-1.9985818314145145</c:v>
                </c:pt>
                <c:pt idx="350">
                  <c:v>0.23441776858545924</c:v>
                </c:pt>
                <c:pt idx="351">
                  <c:v>1.8270004685852121</c:v>
                </c:pt>
                <c:pt idx="352">
                  <c:v>2.8104385685850417</c:v>
                </c:pt>
                <c:pt idx="353">
                  <c:v>3.0108368685852298</c:v>
                </c:pt>
                <c:pt idx="354">
                  <c:v>3.466230348383661</c:v>
                </c:pt>
                <c:pt idx="355">
                  <c:v>4.0368428685859641</c:v>
                </c:pt>
                <c:pt idx="356">
                  <c:v>4.6568923685853285</c:v>
                </c:pt>
                <c:pt idx="357">
                  <c:v>6.9870820560852867</c:v>
                </c:pt>
                <c:pt idx="358">
                  <c:v>6.7295469685851765</c:v>
                </c:pt>
                <c:pt idx="359">
                  <c:v>6.5466001685851012</c:v>
                </c:pt>
                <c:pt idx="360">
                  <c:v>6.4377065175212485</c:v>
                </c:pt>
                <c:pt idx="361">
                  <c:v>6.3866068685854369</c:v>
                </c:pt>
                <c:pt idx="362">
                  <c:v>6.0193904685854278</c:v>
                </c:pt>
                <c:pt idx="363">
                  <c:v>5.7865187685849406</c:v>
                </c:pt>
                <c:pt idx="364">
                  <c:v>5.742632368585376</c:v>
                </c:pt>
                <c:pt idx="365">
                  <c:v>5.4142060973989743</c:v>
                </c:pt>
                <c:pt idx="366">
                  <c:v>5.3840568847142105</c:v>
                </c:pt>
                <c:pt idx="367">
                  <c:v>5.3292512685853355</c:v>
                </c:pt>
                <c:pt idx="368">
                  <c:v>5.3035428685848975</c:v>
                </c:pt>
                <c:pt idx="369">
                  <c:v>5.2505595685855226</c:v>
                </c:pt>
                <c:pt idx="370">
                  <c:v>5.2193718685851556</c:v>
                </c:pt>
                <c:pt idx="371">
                  <c:v>5.2163408632086004</c:v>
                </c:pt>
                <c:pt idx="372">
                  <c:v>5.2084166542998274</c:v>
                </c:pt>
                <c:pt idx="373">
                  <c:v>5.167477118585456</c:v>
                </c:pt>
                <c:pt idx="374">
                  <c:v>5.1716629685852382</c:v>
                </c:pt>
                <c:pt idx="375">
                  <c:v>5.1708964685854655</c:v>
                </c:pt>
                <c:pt idx="376">
                  <c:v>5.1694618635345506</c:v>
                </c:pt>
                <c:pt idx="377">
                  <c:v>5.169298568585595</c:v>
                </c:pt>
                <c:pt idx="378">
                  <c:v>5.1732015685853545</c:v>
                </c:pt>
                <c:pt idx="379">
                  <c:v>5.2023512685859208</c:v>
                </c:pt>
                <c:pt idx="380">
                  <c:v>5.2714292685855213</c:v>
                </c:pt>
                <c:pt idx="381">
                  <c:v>5.3196483685854465</c:v>
                </c:pt>
                <c:pt idx="382">
                  <c:v>6.4871808931755615</c:v>
                </c:pt>
                <c:pt idx="383">
                  <c:v>6.5244963685852868</c:v>
                </c:pt>
                <c:pt idx="384">
                  <c:v>6.5378808685854839</c:v>
                </c:pt>
                <c:pt idx="385">
                  <c:v>6.549879868584938</c:v>
                </c:pt>
                <c:pt idx="386">
                  <c:v>6.5617869685850145</c:v>
                </c:pt>
                <c:pt idx="387">
                  <c:v>6.5653808534336946</c:v>
                </c:pt>
                <c:pt idx="388">
                  <c:v>6.0240834685855047</c:v>
                </c:pt>
                <c:pt idx="389">
                  <c:v>5.3785978685861675</c:v>
                </c:pt>
                <c:pt idx="390">
                  <c:v>4.9627314251890908</c:v>
                </c:pt>
                <c:pt idx="391">
                  <c:v>4.9166667164115134</c:v>
                </c:pt>
                <c:pt idx="392">
                  <c:v>4.9235576685853806</c:v>
                </c:pt>
                <c:pt idx="393">
                  <c:v>4.9344650001642316</c:v>
                </c:pt>
                <c:pt idx="394">
                  <c:v>4.9438240685850081</c:v>
                </c:pt>
                <c:pt idx="395">
                  <c:v>4.9471705685851948</c:v>
                </c:pt>
                <c:pt idx="396">
                  <c:v>4.9507457685852065</c:v>
                </c:pt>
                <c:pt idx="397">
                  <c:v>4.9531329746461239</c:v>
                </c:pt>
                <c:pt idx="398">
                  <c:v>4.9580747685859068</c:v>
                </c:pt>
                <c:pt idx="399">
                  <c:v>4.9620107019186577</c:v>
                </c:pt>
                <c:pt idx="400">
                  <c:v>4.9749900156442814</c:v>
                </c:pt>
                <c:pt idx="401">
                  <c:v>4.977165468585568</c:v>
                </c:pt>
                <c:pt idx="402">
                  <c:v>4.979812668585069</c:v>
                </c:pt>
                <c:pt idx="403">
                  <c:v>4.9838117625249234</c:v>
                </c:pt>
                <c:pt idx="404">
                  <c:v>4.9854420685859475</c:v>
                </c:pt>
                <c:pt idx="405">
                  <c:v>4.9865877685853786</c:v>
                </c:pt>
                <c:pt idx="406">
                  <c:v>4.9875346685853952</c:v>
                </c:pt>
                <c:pt idx="407">
                  <c:v>4.9871401685853272</c:v>
                </c:pt>
                <c:pt idx="408">
                  <c:v>4.9866150958579434</c:v>
                </c:pt>
                <c:pt idx="409">
                  <c:v>4.9879091685853165</c:v>
                </c:pt>
                <c:pt idx="410">
                  <c:v>4.9890571685857736</c:v>
                </c:pt>
                <c:pt idx="411">
                  <c:v>4.9915069685855045</c:v>
                </c:pt>
                <c:pt idx="412">
                  <c:v>4.9927855685856466</c:v>
                </c:pt>
                <c:pt idx="413">
                  <c:v>4.9934716685855918</c:v>
                </c:pt>
                <c:pt idx="414">
                  <c:v>4.9949069338027385</c:v>
                </c:pt>
                <c:pt idx="415">
                  <c:v>4.9957404685853959</c:v>
                </c:pt>
                <c:pt idx="416">
                  <c:v>4.9967525958577594</c:v>
                </c:pt>
                <c:pt idx="417">
                  <c:v>5.0016660156442478</c:v>
                </c:pt>
                <c:pt idx="418">
                  <c:v>5.0027934685852671</c:v>
                </c:pt>
                <c:pt idx="419">
                  <c:v>5.0041198153937865</c:v>
                </c:pt>
                <c:pt idx="420">
                  <c:v>5.0054597685851405</c:v>
                </c:pt>
                <c:pt idx="421">
                  <c:v>5.0067081685854316</c:v>
                </c:pt>
                <c:pt idx="422">
                  <c:v>5.0078538685854168</c:v>
                </c:pt>
                <c:pt idx="423">
                  <c:v>5.0088603277689705</c:v>
                </c:pt>
                <c:pt idx="424">
                  <c:v>5.0100323685858346</c:v>
                </c:pt>
                <c:pt idx="425">
                  <c:v>5.0108677852520289</c:v>
                </c:pt>
                <c:pt idx="426">
                  <c:v>5.0136182019190443</c:v>
                </c:pt>
                <c:pt idx="427">
                  <c:v>5.0145110685851906</c:v>
                </c:pt>
                <c:pt idx="428">
                  <c:v>5.0155730685855859</c:v>
                </c:pt>
                <c:pt idx="429">
                  <c:v>5.0163508534337353</c:v>
                </c:pt>
                <c:pt idx="430">
                  <c:v>5.0176227685855785</c:v>
                </c:pt>
                <c:pt idx="431">
                  <c:v>5.019149968585694</c:v>
                </c:pt>
                <c:pt idx="432">
                  <c:v>5.0205931685851075</c:v>
                </c:pt>
                <c:pt idx="433">
                  <c:v>5.022145568584965</c:v>
                </c:pt>
                <c:pt idx="434">
                  <c:v>5.0235262816287465</c:v>
                </c:pt>
                <c:pt idx="435">
                  <c:v>5.0292923685854145</c:v>
                </c:pt>
                <c:pt idx="436">
                  <c:v>5.0301138685857767</c:v>
                </c:pt>
                <c:pt idx="437">
                  <c:v>5.0316184685858794</c:v>
                </c:pt>
                <c:pt idx="438">
                  <c:v>5.0327472685854744</c:v>
                </c:pt>
                <c:pt idx="439">
                  <c:v>5.0339307685853854</c:v>
                </c:pt>
                <c:pt idx="440">
                  <c:v>5.0350542164112033</c:v>
                </c:pt>
                <c:pt idx="441">
                  <c:v>5.03628966858561</c:v>
                </c:pt>
                <c:pt idx="442">
                  <c:v>5.0374547685851843</c:v>
                </c:pt>
                <c:pt idx="443">
                  <c:v>5.0383747215268073</c:v>
                </c:pt>
                <c:pt idx="444">
                  <c:v>5.0440943685854895</c:v>
                </c:pt>
                <c:pt idx="445">
                  <c:v>5.0451245191229139</c:v>
                </c:pt>
                <c:pt idx="446">
                  <c:v>5.0473098685857876</c:v>
                </c:pt>
                <c:pt idx="447">
                  <c:v>5.0494828685856481</c:v>
                </c:pt>
                <c:pt idx="448">
                  <c:v>5.0513532685848901</c:v>
                </c:pt>
                <c:pt idx="449">
                  <c:v>5.0535251685855149</c:v>
                </c:pt>
                <c:pt idx="450">
                  <c:v>5.0550060049489076</c:v>
                </c:pt>
                <c:pt idx="451">
                  <c:v>5.0561899217767765</c:v>
                </c:pt>
                <c:pt idx="452">
                  <c:v>5.0621197296969234</c:v>
                </c:pt>
                <c:pt idx="453">
                  <c:v>5.0641012685852598</c:v>
                </c:pt>
                <c:pt idx="454">
                  <c:v>5.0658575685858942</c:v>
                </c:pt>
                <c:pt idx="455">
                  <c:v>5.0684680068834069</c:v>
                </c:pt>
                <c:pt idx="456">
                  <c:v>5.0704338685848294</c:v>
                </c:pt>
                <c:pt idx="457">
                  <c:v>5.0723139685852745</c:v>
                </c:pt>
                <c:pt idx="458">
                  <c:v>5.0738655685854672</c:v>
                </c:pt>
                <c:pt idx="459">
                  <c:v>5.0751292503054017</c:v>
                </c:pt>
                <c:pt idx="460">
                  <c:v>5.0762468130298783</c:v>
                </c:pt>
                <c:pt idx="461">
                  <c:v>5.0809523685856064</c:v>
                </c:pt>
                <c:pt idx="462">
                  <c:v>5.0828291685854285</c:v>
                </c:pt>
                <c:pt idx="463">
                  <c:v>5.0850118685856955</c:v>
                </c:pt>
                <c:pt idx="464">
                  <c:v>5.0862555685857345</c:v>
                </c:pt>
                <c:pt idx="465">
                  <c:v>5.0887921665646099</c:v>
                </c:pt>
                <c:pt idx="466">
                  <c:v>5.0906204685853851</c:v>
                </c:pt>
                <c:pt idx="467">
                  <c:v>5.0929591685854287</c:v>
                </c:pt>
                <c:pt idx="468">
                  <c:v>5.0939672685856365</c:v>
                </c:pt>
                <c:pt idx="469">
                  <c:v>5.0958928787889652</c:v>
                </c:pt>
                <c:pt idx="470">
                  <c:v>5.0970877532008254</c:v>
                </c:pt>
                <c:pt idx="471">
                  <c:v>5.1019468583811065</c:v>
                </c:pt>
                <c:pt idx="472">
                  <c:v>5.1034309685854273</c:v>
                </c:pt>
                <c:pt idx="473">
                  <c:v>5.1047640685853315</c:v>
                </c:pt>
                <c:pt idx="474">
                  <c:v>5.1064996685853545</c:v>
                </c:pt>
                <c:pt idx="475">
                  <c:v>5.1086040685852998</c:v>
                </c:pt>
                <c:pt idx="476">
                  <c:v>5.1103118635353999</c:v>
                </c:pt>
                <c:pt idx="477">
                  <c:v>5.1118686336456713</c:v>
                </c:pt>
                <c:pt idx="478">
                  <c:v>5.1171920315064785</c:v>
                </c:pt>
                <c:pt idx="479">
                  <c:v>5.1188693685854831</c:v>
                </c:pt>
                <c:pt idx="480">
                  <c:v>5.1208924685856863</c:v>
                </c:pt>
                <c:pt idx="481">
                  <c:v>5.1231560685853852</c:v>
                </c:pt>
                <c:pt idx="482">
                  <c:v>5.1246934796966555</c:v>
                </c:pt>
                <c:pt idx="483">
                  <c:v>5.12704066858561</c:v>
                </c:pt>
                <c:pt idx="484">
                  <c:v>5.1288771685854648</c:v>
                </c:pt>
                <c:pt idx="485">
                  <c:v>5.1306828685853345</c:v>
                </c:pt>
                <c:pt idx="486">
                  <c:v>5.13177500016441</c:v>
                </c:pt>
                <c:pt idx="487">
                  <c:v>5.1395478373353365</c:v>
                </c:pt>
                <c:pt idx="488">
                  <c:v>5.1410394338025407</c:v>
                </c:pt>
                <c:pt idx="489">
                  <c:v>5.1432280685857705</c:v>
                </c:pt>
                <c:pt idx="490">
                  <c:v>5.1450327685848976</c:v>
                </c:pt>
                <c:pt idx="491">
                  <c:v>5.1476691685854945</c:v>
                </c:pt>
                <c:pt idx="492">
                  <c:v>5.1503946685854238</c:v>
                </c:pt>
                <c:pt idx="493">
                  <c:v>5.152225472033777</c:v>
                </c:pt>
                <c:pt idx="494">
                  <c:v>5.1579421054273284</c:v>
                </c:pt>
                <c:pt idx="495">
                  <c:v>5.1602591685857035</c:v>
                </c:pt>
                <c:pt idx="496">
                  <c:v>5.1627707685847355</c:v>
                </c:pt>
                <c:pt idx="497">
                  <c:v>5.1648771685854031</c:v>
                </c:pt>
                <c:pt idx="498">
                  <c:v>5.1671170685852337</c:v>
                </c:pt>
                <c:pt idx="499">
                  <c:v>5.1688915685854218</c:v>
                </c:pt>
                <c:pt idx="500">
                  <c:v>5.1705995728864371</c:v>
                </c:pt>
                <c:pt idx="501">
                  <c:v>5.1722876685857431</c:v>
                </c:pt>
                <c:pt idx="502">
                  <c:v>5.1732619140399434</c:v>
                </c:pt>
                <c:pt idx="503">
                  <c:v>5.1783096099644723</c:v>
                </c:pt>
                <c:pt idx="504">
                  <c:v>5.1790851685850097</c:v>
                </c:pt>
                <c:pt idx="505">
                  <c:v>5.1812775685850845</c:v>
                </c:pt>
                <c:pt idx="506">
                  <c:v>5.1827066685856433</c:v>
                </c:pt>
                <c:pt idx="507">
                  <c:v>5.1847528081456256</c:v>
                </c:pt>
                <c:pt idx="508">
                  <c:v>5.1862973685852705</c:v>
                </c:pt>
                <c:pt idx="509">
                  <c:v>5.1880048685853257</c:v>
                </c:pt>
                <c:pt idx="510">
                  <c:v>5.1896953988882188</c:v>
                </c:pt>
                <c:pt idx="511">
                  <c:v>5.1944446266495001</c:v>
                </c:pt>
                <c:pt idx="512">
                  <c:v>5.1955712461369741</c:v>
                </c:pt>
                <c:pt idx="513">
                  <c:v>5.1977625685855777</c:v>
                </c:pt>
                <c:pt idx="514">
                  <c:v>5.1996698685853318</c:v>
                </c:pt>
                <c:pt idx="515">
                  <c:v>5.2010364685850865</c:v>
                </c:pt>
                <c:pt idx="516">
                  <c:v>5.2023577685853946</c:v>
                </c:pt>
                <c:pt idx="517">
                  <c:v>5.2043247928281389</c:v>
                </c:pt>
                <c:pt idx="518">
                  <c:v>5.2053137019189704</c:v>
                </c:pt>
                <c:pt idx="519">
                  <c:v>5.2066729346234633</c:v>
                </c:pt>
                <c:pt idx="520">
                  <c:v>5.211975701918746</c:v>
                </c:pt>
                <c:pt idx="521">
                  <c:v>5.2136780685851392</c:v>
                </c:pt>
                <c:pt idx="522">
                  <c:v>5.2156449685853215</c:v>
                </c:pt>
                <c:pt idx="523">
                  <c:v>5.2175426685857396</c:v>
                </c:pt>
                <c:pt idx="524">
                  <c:v>5.2191689990209724</c:v>
                </c:pt>
                <c:pt idx="525">
                  <c:v>5.2212719685854898</c:v>
                </c:pt>
                <c:pt idx="526">
                  <c:v>5.2230002685851744</c:v>
                </c:pt>
                <c:pt idx="527">
                  <c:v>5.2236523685854275</c:v>
                </c:pt>
                <c:pt idx="528">
                  <c:v>5.2287223685854149</c:v>
                </c:pt>
                <c:pt idx="529">
                  <c:v>5.2294294685854226</c:v>
                </c:pt>
                <c:pt idx="530">
                  <c:v>5.2313436685856445</c:v>
                </c:pt>
                <c:pt idx="531">
                  <c:v>5.2335210144186926</c:v>
                </c:pt>
                <c:pt idx="532">
                  <c:v>5.2351420560851949</c:v>
                </c:pt>
                <c:pt idx="533">
                  <c:v>5.2375973685854618</c:v>
                </c:pt>
                <c:pt idx="534">
                  <c:v>5.2389749685858717</c:v>
                </c:pt>
                <c:pt idx="535">
                  <c:v>5.2409319384777353</c:v>
                </c:pt>
                <c:pt idx="536">
                  <c:v>5.2466499157553939</c:v>
                </c:pt>
                <c:pt idx="537">
                  <c:v>5.2480424706264017</c:v>
                </c:pt>
                <c:pt idx="538">
                  <c:v>5.2500190685857486</c:v>
                </c:pt>
                <c:pt idx="539">
                  <c:v>5.2517255685854245</c:v>
                </c:pt>
                <c:pt idx="540">
                  <c:v>5.2531193685847057</c:v>
                </c:pt>
                <c:pt idx="541">
                  <c:v>5.2549730685854614</c:v>
                </c:pt>
                <c:pt idx="542">
                  <c:v>5.2567016685855066</c:v>
                </c:pt>
                <c:pt idx="543">
                  <c:v>5.2582926066807714</c:v>
                </c:pt>
                <c:pt idx="544">
                  <c:v>5.263408855071944</c:v>
                </c:pt>
                <c:pt idx="545">
                  <c:v>5.264791368585696</c:v>
                </c:pt>
                <c:pt idx="546">
                  <c:v>5.2664308685857</c:v>
                </c:pt>
                <c:pt idx="547">
                  <c:v>5.2680236685854478</c:v>
                </c:pt>
                <c:pt idx="548">
                  <c:v>5.2696251066806923</c:v>
                </c:pt>
                <c:pt idx="549">
                  <c:v>5.2716930685852104</c:v>
                </c:pt>
                <c:pt idx="550">
                  <c:v>5.2735300685853934</c:v>
                </c:pt>
                <c:pt idx="551">
                  <c:v>5.2751209707361815</c:v>
                </c:pt>
                <c:pt idx="552">
                  <c:v>5.2827771961716152</c:v>
                </c:pt>
                <c:pt idx="553">
                  <c:v>5.2847749196054732</c:v>
                </c:pt>
                <c:pt idx="554">
                  <c:v>5.2869594685854651</c:v>
                </c:pt>
                <c:pt idx="555">
                  <c:v>5.2886179685851396</c:v>
                </c:pt>
                <c:pt idx="556">
                  <c:v>5.2901452685853814</c:v>
                </c:pt>
                <c:pt idx="557">
                  <c:v>5.2919337685851957</c:v>
                </c:pt>
                <c:pt idx="558">
                  <c:v>5.2934028736351166</c:v>
                </c:pt>
                <c:pt idx="559">
                  <c:v>5.2944435161264813</c:v>
                </c:pt>
                <c:pt idx="560">
                  <c:v>5.2998259039390092</c:v>
                </c:pt>
                <c:pt idx="561">
                  <c:v>5.3016037685851733</c:v>
                </c:pt>
                <c:pt idx="562">
                  <c:v>5.3030527685854798</c:v>
                </c:pt>
                <c:pt idx="563">
                  <c:v>5.3051618583807052</c:v>
                </c:pt>
                <c:pt idx="564">
                  <c:v>5.3066569685856395</c:v>
                </c:pt>
                <c:pt idx="565">
                  <c:v>5.3084691685853764</c:v>
                </c:pt>
                <c:pt idx="566">
                  <c:v>5.3098932381511901</c:v>
                </c:pt>
                <c:pt idx="567">
                  <c:v>5.3172479850238377</c:v>
                </c:pt>
                <c:pt idx="568">
                  <c:v>5.3185535930750945</c:v>
                </c:pt>
                <c:pt idx="569">
                  <c:v>5.3197397685851371</c:v>
                </c:pt>
                <c:pt idx="570">
                  <c:v>5.3217071685852559</c:v>
                </c:pt>
                <c:pt idx="571">
                  <c:v>5.3234231685858155</c:v>
                </c:pt>
                <c:pt idx="572">
                  <c:v>5.3249751685855777</c:v>
                </c:pt>
                <c:pt idx="573">
                  <c:v>5.3266118309510455</c:v>
                </c:pt>
                <c:pt idx="574">
                  <c:v>5.3273523685854247</c:v>
                </c:pt>
                <c:pt idx="575">
                  <c:v>5.3317984341593041</c:v>
                </c:pt>
                <c:pt idx="576">
                  <c:v>5.3332547685858005</c:v>
                </c:pt>
                <c:pt idx="577">
                  <c:v>5.3347664685856699</c:v>
                </c:pt>
                <c:pt idx="578">
                  <c:v>5.3369334685854275</c:v>
                </c:pt>
                <c:pt idx="579">
                  <c:v>5.3383790731301914</c:v>
                </c:pt>
                <c:pt idx="580">
                  <c:v>5.3402629685858329</c:v>
                </c:pt>
                <c:pt idx="581">
                  <c:v>5.3422247685852033</c:v>
                </c:pt>
                <c:pt idx="582">
                  <c:v>5.3434797685853965</c:v>
                </c:pt>
                <c:pt idx="583">
                  <c:v>5.3450055828712495</c:v>
                </c:pt>
                <c:pt idx="584">
                  <c:v>5.349082368585476</c:v>
                </c:pt>
                <c:pt idx="585">
                  <c:v>5.350073813029681</c:v>
                </c:pt>
                <c:pt idx="586">
                  <c:v>5.3516401685853481</c:v>
                </c:pt>
                <c:pt idx="587">
                  <c:v>5.3535801685856148</c:v>
                </c:pt>
                <c:pt idx="588">
                  <c:v>5.3547423685848941</c:v>
                </c:pt>
                <c:pt idx="589">
                  <c:v>5.3564170685854737</c:v>
                </c:pt>
                <c:pt idx="590">
                  <c:v>5.3578994094013552</c:v>
                </c:pt>
                <c:pt idx="591">
                  <c:v>5.3596786185857042</c:v>
                </c:pt>
                <c:pt idx="592">
                  <c:v>5.3656503395998385</c:v>
                </c:pt>
                <c:pt idx="593">
                  <c:v>5.3673367685853997</c:v>
                </c:pt>
                <c:pt idx="594">
                  <c:v>5.3687814685852162</c:v>
                </c:pt>
                <c:pt idx="595">
                  <c:v>5.3702245114424301</c:v>
                </c:pt>
                <c:pt idx="596">
                  <c:v>5.3715590685849435</c:v>
                </c:pt>
                <c:pt idx="597">
                  <c:v>5.3735467685855385</c:v>
                </c:pt>
                <c:pt idx="598">
                  <c:v>5.3752822685853046</c:v>
                </c:pt>
                <c:pt idx="599">
                  <c:v>5.3770742435853665</c:v>
                </c:pt>
                <c:pt idx="600">
                  <c:v>5.3823696762779099</c:v>
                </c:pt>
                <c:pt idx="601">
                  <c:v>5.3842962685856781</c:v>
                </c:pt>
                <c:pt idx="602">
                  <c:v>5.3857622685849975</c:v>
                </c:pt>
                <c:pt idx="603">
                  <c:v>5.3877758685855488</c:v>
                </c:pt>
                <c:pt idx="604">
                  <c:v>5.3895892053204895</c:v>
                </c:pt>
                <c:pt idx="605">
                  <c:v>5.3912173685850533</c:v>
                </c:pt>
                <c:pt idx="606">
                  <c:v>5.3931923685854057</c:v>
                </c:pt>
                <c:pt idx="607">
                  <c:v>5.3944469685849885</c:v>
                </c:pt>
                <c:pt idx="608">
                  <c:v>5.3956305737136887</c:v>
                </c:pt>
                <c:pt idx="609">
                  <c:v>5.3999101810854455</c:v>
                </c:pt>
                <c:pt idx="610">
                  <c:v>5.4009772685852822</c:v>
                </c:pt>
                <c:pt idx="611">
                  <c:v>5.4024269685856545</c:v>
                </c:pt>
                <c:pt idx="612">
                  <c:v>5.40380826858582</c:v>
                </c:pt>
                <c:pt idx="613">
                  <c:v>5.4053997685852693</c:v>
                </c:pt>
                <c:pt idx="614">
                  <c:v>5.4071403277695955</c:v>
                </c:pt>
                <c:pt idx="615">
                  <c:v>5.4089825685852038</c:v>
                </c:pt>
                <c:pt idx="616">
                  <c:v>5.4108136685859476</c:v>
                </c:pt>
                <c:pt idx="617">
                  <c:v>5.4118942435855075</c:v>
                </c:pt>
                <c:pt idx="618">
                  <c:v>5.4176148685856447</c:v>
                </c:pt>
                <c:pt idx="619">
                  <c:v>5.4190224685850836</c:v>
                </c:pt>
                <c:pt idx="620">
                  <c:v>5.4209733685852433</c:v>
                </c:pt>
                <c:pt idx="621">
                  <c:v>5.4223290685852845</c:v>
                </c:pt>
                <c:pt idx="622">
                  <c:v>5.4246314008433529</c:v>
                </c:pt>
                <c:pt idx="623">
                  <c:v>5.4263738685856566</c:v>
                </c:pt>
                <c:pt idx="624">
                  <c:v>5.4276606685854265</c:v>
                </c:pt>
                <c:pt idx="625">
                  <c:v>5.4280097685856505</c:v>
                </c:pt>
                <c:pt idx="626">
                  <c:v>5.430379656720973</c:v>
                </c:pt>
                <c:pt idx="627">
                  <c:v>5.4350134796965905</c:v>
                </c:pt>
                <c:pt idx="628">
                  <c:v>5.4356861580591982</c:v>
                </c:pt>
                <c:pt idx="629">
                  <c:v>5.4375069685854136</c:v>
                </c:pt>
                <c:pt idx="630">
                  <c:v>5.4395371685855736</c:v>
                </c:pt>
                <c:pt idx="631">
                  <c:v>5.4412055685853744</c:v>
                </c:pt>
                <c:pt idx="632">
                  <c:v>5.4432787685855324</c:v>
                </c:pt>
                <c:pt idx="633">
                  <c:v>5.4448083685853277</c:v>
                </c:pt>
                <c:pt idx="634">
                  <c:v>5.4463230504038336</c:v>
                </c:pt>
                <c:pt idx="635">
                  <c:v>5.4519913559271513</c:v>
                </c:pt>
                <c:pt idx="636">
                  <c:v>5.4535032685852851</c:v>
                </c:pt>
                <c:pt idx="637">
                  <c:v>5.4551781685850775</c:v>
                </c:pt>
                <c:pt idx="638">
                  <c:v>5.4571171685854596</c:v>
                </c:pt>
                <c:pt idx="639">
                  <c:v>5.4587910685850289</c:v>
                </c:pt>
                <c:pt idx="640">
                  <c:v>5.4602530828713878</c:v>
                </c:pt>
                <c:pt idx="641">
                  <c:v>5.4626768685854472</c:v>
                </c:pt>
                <c:pt idx="642">
                  <c:v>5.4642655685853532</c:v>
                </c:pt>
                <c:pt idx="643">
                  <c:v>5.465675168585399</c:v>
                </c:pt>
                <c:pt idx="644">
                  <c:v>5.4703223685850872</c:v>
                </c:pt>
                <c:pt idx="645">
                  <c:v>5.4722208685855795</c:v>
                </c:pt>
                <c:pt idx="646">
                  <c:v>5.4748478685853073</c:v>
                </c:pt>
                <c:pt idx="647">
                  <c:v>5.476729273346872</c:v>
                </c:pt>
                <c:pt idx="648">
                  <c:v>5.4792226685852015</c:v>
                </c:pt>
                <c:pt idx="649">
                  <c:v>5.4807879685852816</c:v>
                </c:pt>
                <c:pt idx="650">
                  <c:v>5.4820956685854352</c:v>
                </c:pt>
                <c:pt idx="651">
                  <c:v>5.4832108060856664</c:v>
                </c:pt>
                <c:pt idx="652">
                  <c:v>5.488540396754459</c:v>
                </c:pt>
                <c:pt idx="653">
                  <c:v>5.4901811314720854</c:v>
                </c:pt>
                <c:pt idx="654">
                  <c:v>5.4919591685858915</c:v>
                </c:pt>
                <c:pt idx="655">
                  <c:v>5.4935290685854845</c:v>
                </c:pt>
                <c:pt idx="656">
                  <c:v>5.4952112685845815</c:v>
                </c:pt>
                <c:pt idx="657">
                  <c:v>5.4960552685853434</c:v>
                </c:pt>
                <c:pt idx="658">
                  <c:v>5.499137318080173</c:v>
                </c:pt>
                <c:pt idx="659">
                  <c:v>5.5008485685854733</c:v>
                </c:pt>
                <c:pt idx="660">
                  <c:v>5.5018703685852932</c:v>
                </c:pt>
                <c:pt idx="661">
                  <c:v>5.5063818685852706</c:v>
                </c:pt>
                <c:pt idx="662">
                  <c:v>5.5073304685857991</c:v>
                </c:pt>
                <c:pt idx="663">
                  <c:v>5.5090607685849733</c:v>
                </c:pt>
                <c:pt idx="664">
                  <c:v>5.5102895685853968</c:v>
                </c:pt>
                <c:pt idx="665">
                  <c:v>5.5118750430040304</c:v>
                </c:pt>
                <c:pt idx="666">
                  <c:v>5.5131203685858265</c:v>
                </c:pt>
                <c:pt idx="667">
                  <c:v>5.5145236685852419</c:v>
                </c:pt>
                <c:pt idx="668">
                  <c:v>5.5161278422696816</c:v>
                </c:pt>
                <c:pt idx="669">
                  <c:v>5.5217127767486005</c:v>
                </c:pt>
                <c:pt idx="670">
                  <c:v>5.5232935590619405</c:v>
                </c:pt>
                <c:pt idx="671">
                  <c:v>5.5253131685855754</c:v>
                </c:pt>
                <c:pt idx="672">
                  <c:v>5.5269445685859724</c:v>
                </c:pt>
                <c:pt idx="673">
                  <c:v>5.5285031685854786</c:v>
                </c:pt>
                <c:pt idx="674">
                  <c:v>5.5300036685852785</c:v>
                </c:pt>
                <c:pt idx="675">
                  <c:v>5.5314676685855062</c:v>
                </c:pt>
                <c:pt idx="676">
                  <c:v>5.5325102257282941</c:v>
                </c:pt>
                <c:pt idx="677">
                  <c:v>5.5369628337017094</c:v>
                </c:pt>
                <c:pt idx="678">
                  <c:v>5.5380518685852342</c:v>
                </c:pt>
                <c:pt idx="679">
                  <c:v>5.5397184685856073</c:v>
                </c:pt>
                <c:pt idx="680">
                  <c:v>5.5410046685852921</c:v>
                </c:pt>
                <c:pt idx="681">
                  <c:v>5.5429300685856386</c:v>
                </c:pt>
                <c:pt idx="682">
                  <c:v>5.5445544094017265</c:v>
                </c:pt>
                <c:pt idx="683">
                  <c:v>5.5457304584736136</c:v>
                </c:pt>
                <c:pt idx="684">
                  <c:v>5.5474108685851338</c:v>
                </c:pt>
                <c:pt idx="685">
                  <c:v>5.5512203050931532</c:v>
                </c:pt>
                <c:pt idx="686">
                  <c:v>5.5537255685857243</c:v>
                </c:pt>
                <c:pt idx="687">
                  <c:v>5.5553839685852671</c:v>
                </c:pt>
                <c:pt idx="688">
                  <c:v>5.5571437971568294</c:v>
                </c:pt>
                <c:pt idx="689">
                  <c:v>5.5588645685857658</c:v>
                </c:pt>
                <c:pt idx="690">
                  <c:v>5.5604817685855918</c:v>
                </c:pt>
                <c:pt idx="691">
                  <c:v>5.5621820685853978</c:v>
                </c:pt>
                <c:pt idx="692">
                  <c:v>5.5632675685855695</c:v>
                </c:pt>
                <c:pt idx="693">
                  <c:v>5.5640273685853634</c:v>
                </c:pt>
                <c:pt idx="694">
                  <c:v>5.5678073685853073</c:v>
                </c:pt>
                <c:pt idx="695">
                  <c:v>5.5685860799256934</c:v>
                </c:pt>
                <c:pt idx="696">
                  <c:v>5.5698380685850051</c:v>
                </c:pt>
                <c:pt idx="697">
                  <c:v>5.5713100685852766</c:v>
                </c:pt>
                <c:pt idx="698">
                  <c:v>5.5725758685857185</c:v>
                </c:pt>
                <c:pt idx="699">
                  <c:v>5.5742646685851716</c:v>
                </c:pt>
                <c:pt idx="700">
                  <c:v>5.5759433685855271</c:v>
                </c:pt>
                <c:pt idx="701">
                  <c:v>5.5775423685852346</c:v>
                </c:pt>
                <c:pt idx="702">
                  <c:v>5.5825188949011304</c:v>
                </c:pt>
                <c:pt idx="703">
                  <c:v>5.5839810685853903</c:v>
                </c:pt>
                <c:pt idx="704">
                  <c:v>5.5859046685849902</c:v>
                </c:pt>
                <c:pt idx="705">
                  <c:v>5.5873982685857921</c:v>
                </c:pt>
                <c:pt idx="706">
                  <c:v>5.5893542053198804</c:v>
                </c:pt>
                <c:pt idx="707">
                  <c:v>5.5917276685855342</c:v>
                </c:pt>
                <c:pt idx="708">
                  <c:v>5.5932795685851175</c:v>
                </c:pt>
                <c:pt idx="709">
                  <c:v>5.5944637019185421</c:v>
                </c:pt>
                <c:pt idx="710">
                  <c:v>5.6010472466335965</c:v>
                </c:pt>
                <c:pt idx="711">
                  <c:v>5.6028364685850578</c:v>
                </c:pt>
                <c:pt idx="712">
                  <c:v>5.6040926778643545</c:v>
                </c:pt>
                <c:pt idx="713">
                  <c:v>5.605895168585449</c:v>
                </c:pt>
                <c:pt idx="714">
                  <c:v>5.6075694685853366</c:v>
                </c:pt>
                <c:pt idx="715">
                  <c:v>5.609251768585537</c:v>
                </c:pt>
                <c:pt idx="716">
                  <c:v>5.6108968366701841</c:v>
                </c:pt>
                <c:pt idx="717">
                  <c:v>5.6153279850239102</c:v>
                </c:pt>
                <c:pt idx="718">
                  <c:v>5.6167771108533913</c:v>
                </c:pt>
                <c:pt idx="719">
                  <c:v>5.6183398685851733</c:v>
                </c:pt>
                <c:pt idx="720">
                  <c:v>5.6194549685857824</c:v>
                </c:pt>
                <c:pt idx="721">
                  <c:v>5.6212178685854006</c:v>
                </c:pt>
                <c:pt idx="722">
                  <c:v>5.6227430685853648</c:v>
                </c:pt>
                <c:pt idx="723">
                  <c:v>5.6244030685854218</c:v>
                </c:pt>
                <c:pt idx="724">
                  <c:v>5.6261948175651897</c:v>
                </c:pt>
                <c:pt idx="725">
                  <c:v>5.6272335450559643</c:v>
                </c:pt>
                <c:pt idx="726">
                  <c:v>5.6311908060855043</c:v>
                </c:pt>
                <c:pt idx="727">
                  <c:v>5.6322888685853689</c:v>
                </c:pt>
                <c:pt idx="728">
                  <c:v>5.6339253685852126</c:v>
                </c:pt>
                <c:pt idx="729">
                  <c:v>5.6353404685858237</c:v>
                </c:pt>
                <c:pt idx="730">
                  <c:v>5.6371055869763076</c:v>
                </c:pt>
                <c:pt idx="731">
                  <c:v>5.6387868685856741</c:v>
                </c:pt>
                <c:pt idx="732">
                  <c:v>5.6403028685851444</c:v>
                </c:pt>
                <c:pt idx="733">
                  <c:v>5.6414581685857073</c:v>
                </c:pt>
                <c:pt idx="734">
                  <c:v>5.6421223685853814</c:v>
                </c:pt>
                <c:pt idx="735">
                  <c:v>5.6459868130298831</c:v>
                </c:pt>
                <c:pt idx="736">
                  <c:v>5.6472225685858533</c:v>
                </c:pt>
                <c:pt idx="737">
                  <c:v>5.6487782869533163</c:v>
                </c:pt>
                <c:pt idx="738">
                  <c:v>5.6503891685850434</c:v>
                </c:pt>
                <c:pt idx="739">
                  <c:v>5.6521134685855818</c:v>
                </c:pt>
                <c:pt idx="740">
                  <c:v>5.6534150685852724</c:v>
                </c:pt>
                <c:pt idx="741">
                  <c:v>5.654920968585599</c:v>
                </c:pt>
                <c:pt idx="742">
                  <c:v>5.6560644094015684</c:v>
                </c:pt>
                <c:pt idx="743">
                  <c:v>5.6572989539511314</c:v>
                </c:pt>
                <c:pt idx="744">
                  <c:v>5.6611523685853689</c:v>
                </c:pt>
                <c:pt idx="745">
                  <c:v>5.6617827685852316</c:v>
                </c:pt>
                <c:pt idx="746">
                  <c:v>5.6634936685851605</c:v>
                </c:pt>
                <c:pt idx="747">
                  <c:v>5.6649451685848415</c:v>
                </c:pt>
                <c:pt idx="748">
                  <c:v>5.6662383685855442</c:v>
                </c:pt>
                <c:pt idx="749">
                  <c:v>5.6679301236877144</c:v>
                </c:pt>
                <c:pt idx="750">
                  <c:v>5.6695072685856767</c:v>
                </c:pt>
                <c:pt idx="751">
                  <c:v>5.6712959685850848</c:v>
                </c:pt>
                <c:pt idx="752">
                  <c:v>5.6720386542997545</c:v>
                </c:pt>
                <c:pt idx="753">
                  <c:v>5.6771723685853903</c:v>
                </c:pt>
                <c:pt idx="754">
                  <c:v>5.6776492685853075</c:v>
                </c:pt>
                <c:pt idx="755">
                  <c:v>5.6789042685852555</c:v>
                </c:pt>
                <c:pt idx="756">
                  <c:v>5.6798801005445725</c:v>
                </c:pt>
                <c:pt idx="757">
                  <c:v>5.6816233685852495</c:v>
                </c:pt>
                <c:pt idx="758">
                  <c:v>5.6827197685856365</c:v>
                </c:pt>
                <c:pt idx="759">
                  <c:v>5.6844300769187708</c:v>
                </c:pt>
                <c:pt idx="760">
                  <c:v>5.6887400229063161</c:v>
                </c:pt>
                <c:pt idx="761">
                  <c:v>5.689637626317861</c:v>
                </c:pt>
                <c:pt idx="762">
                  <c:v>5.6905668685852762</c:v>
                </c:pt>
                <c:pt idx="763">
                  <c:v>5.6917987685859055</c:v>
                </c:pt>
                <c:pt idx="764">
                  <c:v>5.692851268585569</c:v>
                </c:pt>
                <c:pt idx="765">
                  <c:v>5.6944358685852228</c:v>
                </c:pt>
                <c:pt idx="766">
                  <c:v>5.6955721685853886</c:v>
                </c:pt>
                <c:pt idx="767">
                  <c:v>5.6971080828709075</c:v>
                </c:pt>
                <c:pt idx="768">
                  <c:v>5.6977701463631689</c:v>
                </c:pt>
                <c:pt idx="769">
                  <c:v>5.7012317336649065</c:v>
                </c:pt>
                <c:pt idx="770">
                  <c:v>5.7022576685855695</c:v>
                </c:pt>
                <c:pt idx="771">
                  <c:v>5.7036011685855383</c:v>
                </c:pt>
                <c:pt idx="772">
                  <c:v>5.7051238685857655</c:v>
                </c:pt>
                <c:pt idx="773">
                  <c:v>5.7063393788943904</c:v>
                </c:pt>
                <c:pt idx="774">
                  <c:v>5.7079475685857277</c:v>
                </c:pt>
                <c:pt idx="775">
                  <c:v>5.7090396685858451</c:v>
                </c:pt>
                <c:pt idx="776">
                  <c:v>5.7105794212171901</c:v>
                </c:pt>
                <c:pt idx="777">
                  <c:v>5.7149623685854243</c:v>
                </c:pt>
                <c:pt idx="778">
                  <c:v>5.7155660685853746</c:v>
                </c:pt>
                <c:pt idx="779">
                  <c:v>5.7167330902348397</c:v>
                </c:pt>
                <c:pt idx="780">
                  <c:v>5.7178981685857551</c:v>
                </c:pt>
                <c:pt idx="781">
                  <c:v>5.7189454685860275</c:v>
                </c:pt>
                <c:pt idx="782">
                  <c:v>5.7202370685856865</c:v>
                </c:pt>
                <c:pt idx="783">
                  <c:v>5.7212942685854431</c:v>
                </c:pt>
                <c:pt idx="784">
                  <c:v>5.7224730207590397</c:v>
                </c:pt>
                <c:pt idx="785">
                  <c:v>5.7269409400139608</c:v>
                </c:pt>
                <c:pt idx="786">
                  <c:v>5.7280420685853075</c:v>
                </c:pt>
                <c:pt idx="787">
                  <c:v>5.7289668685851902</c:v>
                </c:pt>
                <c:pt idx="788">
                  <c:v>5.7304174685852507</c:v>
                </c:pt>
                <c:pt idx="789">
                  <c:v>5.7314359685847336</c:v>
                </c:pt>
                <c:pt idx="790">
                  <c:v>5.7328242053200293</c:v>
                </c:pt>
                <c:pt idx="791">
                  <c:v>5.7339317685849238</c:v>
                </c:pt>
                <c:pt idx="792">
                  <c:v>5.7349178422697413</c:v>
                </c:pt>
                <c:pt idx="793">
                  <c:v>5.738577303650473</c:v>
                </c:pt>
                <c:pt idx="794">
                  <c:v>5.739716468585371</c:v>
                </c:pt>
                <c:pt idx="795">
                  <c:v>5.7408880386885386</c:v>
                </c:pt>
                <c:pt idx="796">
                  <c:v>5.7423199685851642</c:v>
                </c:pt>
                <c:pt idx="797">
                  <c:v>5.7436765685848883</c:v>
                </c:pt>
                <c:pt idx="798">
                  <c:v>5.7451097685856896</c:v>
                </c:pt>
                <c:pt idx="799">
                  <c:v>5.746325268585287</c:v>
                </c:pt>
                <c:pt idx="800">
                  <c:v>5.7472792053201491</c:v>
                </c:pt>
                <c:pt idx="801">
                  <c:v>5.7482723685855177</c:v>
                </c:pt>
                <c:pt idx="802">
                  <c:v>5.7539903473087914</c:v>
                </c:pt>
                <c:pt idx="803">
                  <c:v>5.7551393685851115</c:v>
                </c:pt>
                <c:pt idx="804">
                  <c:v>5.7560550685858658</c:v>
                </c:pt>
                <c:pt idx="805">
                  <c:v>5.7572502685851665</c:v>
                </c:pt>
                <c:pt idx="806">
                  <c:v>5.7583749459045794</c:v>
                </c:pt>
                <c:pt idx="807">
                  <c:v>5.7596313376573294</c:v>
                </c:pt>
                <c:pt idx="808">
                  <c:v>5.7633246413129342</c:v>
                </c:pt>
                <c:pt idx="809">
                  <c:v>5.7643400685851773</c:v>
                </c:pt>
                <c:pt idx="810">
                  <c:v>5.7655861685855738</c:v>
                </c:pt>
                <c:pt idx="811">
                  <c:v>5.7666678325030825</c:v>
                </c:pt>
                <c:pt idx="812">
                  <c:v>5.7681772685856485</c:v>
                </c:pt>
                <c:pt idx="813">
                  <c:v>5.7694770685853456</c:v>
                </c:pt>
                <c:pt idx="814">
                  <c:v>5.7705384685852499</c:v>
                </c:pt>
                <c:pt idx="815">
                  <c:v>5.7717914502178731</c:v>
                </c:pt>
                <c:pt idx="816">
                  <c:v>5.7759567685852806</c:v>
                </c:pt>
                <c:pt idx="817">
                  <c:v>5.7771432685855855</c:v>
                </c:pt>
                <c:pt idx="818">
                  <c:v>5.7782463685858403</c:v>
                </c:pt>
                <c:pt idx="819">
                  <c:v>5.7792869685854455</c:v>
                </c:pt>
                <c:pt idx="820">
                  <c:v>5.7807560685850605</c:v>
                </c:pt>
                <c:pt idx="821">
                  <c:v>5.7822172665447766</c:v>
                </c:pt>
                <c:pt idx="822">
                  <c:v>5.7833129685850055</c:v>
                </c:pt>
                <c:pt idx="823">
                  <c:v>5.7846937816289827</c:v>
                </c:pt>
                <c:pt idx="824">
                  <c:v>5.788188493585281</c:v>
                </c:pt>
                <c:pt idx="825">
                  <c:v>5.7893077685851182</c:v>
                </c:pt>
                <c:pt idx="826">
                  <c:v>5.7906456685857464</c:v>
                </c:pt>
                <c:pt idx="827">
                  <c:v>5.7915731185853074</c:v>
                </c:pt>
                <c:pt idx="828">
                  <c:v>5.7930464685853877</c:v>
                </c:pt>
                <c:pt idx="829">
                  <c:v>5.7941006685853749</c:v>
                </c:pt>
                <c:pt idx="830">
                  <c:v>5.7954239685851805</c:v>
                </c:pt>
                <c:pt idx="831">
                  <c:v>5.7965034685855272</c:v>
                </c:pt>
                <c:pt idx="832">
                  <c:v>5.7970523685853665</c:v>
                </c:pt>
                <c:pt idx="833">
                  <c:v>5.8009429935855374</c:v>
                </c:pt>
                <c:pt idx="834">
                  <c:v>5.8017618366702806</c:v>
                </c:pt>
                <c:pt idx="835">
                  <c:v>5.8033835685855077</c:v>
                </c:pt>
                <c:pt idx="836">
                  <c:v>5.8044703685856245</c:v>
                </c:pt>
                <c:pt idx="837">
                  <c:v>5.8059052685851498</c:v>
                </c:pt>
                <c:pt idx="838">
                  <c:v>5.807320868585526</c:v>
                </c:pt>
                <c:pt idx="839">
                  <c:v>5.8082685685852855</c:v>
                </c:pt>
                <c:pt idx="840">
                  <c:v>5.8097931498353024</c:v>
                </c:pt>
                <c:pt idx="841">
                  <c:v>5.8132223685854063</c:v>
                </c:pt>
                <c:pt idx="842">
                  <c:v>5.8136640685858785</c:v>
                </c:pt>
                <c:pt idx="843">
                  <c:v>5.8150067685854241</c:v>
                </c:pt>
                <c:pt idx="844">
                  <c:v>5.8159823685858258</c:v>
                </c:pt>
                <c:pt idx="845">
                  <c:v>5.8171589685856038</c:v>
                </c:pt>
                <c:pt idx="846">
                  <c:v>5.8181130685854319</c:v>
                </c:pt>
                <c:pt idx="847">
                  <c:v>5.8194818531216157</c:v>
                </c:pt>
                <c:pt idx="848">
                  <c:v>5.8207959685858022</c:v>
                </c:pt>
                <c:pt idx="849">
                  <c:v>5.8213223685854762</c:v>
                </c:pt>
                <c:pt idx="850">
                  <c:v>5.8254780352522317</c:v>
                </c:pt>
                <c:pt idx="851">
                  <c:v>5.8264050958588474</c:v>
                </c:pt>
                <c:pt idx="852">
                  <c:v>5.827902568585329</c:v>
                </c:pt>
                <c:pt idx="853">
                  <c:v>5.8288022685857221</c:v>
                </c:pt>
                <c:pt idx="854">
                  <c:v>5.8300593073606874</c:v>
                </c:pt>
                <c:pt idx="855">
                  <c:v>5.8311805685850722</c:v>
                </c:pt>
                <c:pt idx="856">
                  <c:v>5.8322536685852882</c:v>
                </c:pt>
                <c:pt idx="857">
                  <c:v>5.8335102685851989</c:v>
                </c:pt>
                <c:pt idx="858">
                  <c:v>5.8344638685856145</c:v>
                </c:pt>
                <c:pt idx="859">
                  <c:v>5.8381787435856314</c:v>
                </c:pt>
                <c:pt idx="860">
                  <c:v>5.8393120527959042</c:v>
                </c:pt>
                <c:pt idx="861">
                  <c:v>5.8406097685859351</c:v>
                </c:pt>
                <c:pt idx="862">
                  <c:v>5.8415972685855939</c:v>
                </c:pt>
                <c:pt idx="863">
                  <c:v>5.8429246685850558</c:v>
                </c:pt>
                <c:pt idx="864">
                  <c:v>5.8441517685853377</c:v>
                </c:pt>
                <c:pt idx="865">
                  <c:v>5.8452441758140194</c:v>
                </c:pt>
                <c:pt idx="866">
                  <c:v>5.8490950001641622</c:v>
                </c:pt>
                <c:pt idx="867">
                  <c:v>5.8500322685856707</c:v>
                </c:pt>
                <c:pt idx="868">
                  <c:v>5.8511113685850695</c:v>
                </c:pt>
                <c:pt idx="869">
                  <c:v>5.8519870685851245</c:v>
                </c:pt>
                <c:pt idx="870">
                  <c:v>5.8522372685851645</c:v>
                </c:pt>
                <c:pt idx="871">
                  <c:v>5.8536003685856155</c:v>
                </c:pt>
                <c:pt idx="872">
                  <c:v>5.855198451059394</c:v>
                </c:pt>
                <c:pt idx="873">
                  <c:v>5.8563639777807595</c:v>
                </c:pt>
                <c:pt idx="874">
                  <c:v>5.8601545372599686</c:v>
                </c:pt>
                <c:pt idx="875">
                  <c:v>5.8611883685852639</c:v>
                </c:pt>
                <c:pt idx="876">
                  <c:v>5.8623539685852402</c:v>
                </c:pt>
                <c:pt idx="877">
                  <c:v>5.8635566984822907</c:v>
                </c:pt>
                <c:pt idx="878">
                  <c:v>5.8646097685845717</c:v>
                </c:pt>
                <c:pt idx="879">
                  <c:v>5.8656337685856785</c:v>
                </c:pt>
                <c:pt idx="880">
                  <c:v>5.8667674685854765</c:v>
                </c:pt>
                <c:pt idx="881">
                  <c:v>5.8675790685853748</c:v>
                </c:pt>
                <c:pt idx="882">
                  <c:v>5.8682223685854131</c:v>
                </c:pt>
                <c:pt idx="883">
                  <c:v>5.8715256038795633</c:v>
                </c:pt>
                <c:pt idx="884">
                  <c:v>5.872327007761001</c:v>
                </c:pt>
                <c:pt idx="885">
                  <c:v>5.8736728685860955</c:v>
                </c:pt>
                <c:pt idx="886">
                  <c:v>5.8747714685852159</c:v>
                </c:pt>
                <c:pt idx="887">
                  <c:v>5.8759249685853714</c:v>
                </c:pt>
                <c:pt idx="888">
                  <c:v>5.8773477685852669</c:v>
                </c:pt>
                <c:pt idx="889">
                  <c:v>5.8784933685862626</c:v>
                </c:pt>
                <c:pt idx="890">
                  <c:v>5.8800536185858165</c:v>
                </c:pt>
                <c:pt idx="891">
                  <c:v>5.8806650958582845</c:v>
                </c:pt>
                <c:pt idx="892">
                  <c:v>5.8849345908076369</c:v>
                </c:pt>
                <c:pt idx="893">
                  <c:v>5.8853699685860335</c:v>
                </c:pt>
                <c:pt idx="894">
                  <c:v>5.886549468585784</c:v>
                </c:pt>
                <c:pt idx="895">
                  <c:v>5.887534468585951</c:v>
                </c:pt>
                <c:pt idx="896">
                  <c:v>5.8886591685856189</c:v>
                </c:pt>
                <c:pt idx="897">
                  <c:v>5.8898872139461274</c:v>
                </c:pt>
                <c:pt idx="898">
                  <c:v>5.8910062685854419</c:v>
                </c:pt>
                <c:pt idx="899">
                  <c:v>5.8920502685851934</c:v>
                </c:pt>
                <c:pt idx="900">
                  <c:v>5.892550940013968</c:v>
                </c:pt>
                <c:pt idx="901">
                  <c:v>5.8962280504037716</c:v>
                </c:pt>
                <c:pt idx="902">
                  <c:v>5.8971435685855367</c:v>
                </c:pt>
                <c:pt idx="903">
                  <c:v>5.8985141685855051</c:v>
                </c:pt>
                <c:pt idx="904">
                  <c:v>5.8997406160080601</c:v>
                </c:pt>
                <c:pt idx="905">
                  <c:v>5.9006999685856982</c:v>
                </c:pt>
                <c:pt idx="906">
                  <c:v>5.9018631685852014</c:v>
                </c:pt>
                <c:pt idx="907">
                  <c:v>5.9029344685852196</c:v>
                </c:pt>
                <c:pt idx="908">
                  <c:v>5.9038762971568559</c:v>
                </c:pt>
                <c:pt idx="909">
                  <c:v>5.9080805081200785</c:v>
                </c:pt>
                <c:pt idx="910">
                  <c:v>5.9095258685855532</c:v>
                </c:pt>
                <c:pt idx="911">
                  <c:v>5.9108947685853215</c:v>
                </c:pt>
                <c:pt idx="912">
                  <c:v>5.9124681685858178</c:v>
                </c:pt>
                <c:pt idx="913">
                  <c:v>5.9134209685848464</c:v>
                </c:pt>
                <c:pt idx="914">
                  <c:v>5.9151706685855245</c:v>
                </c:pt>
                <c:pt idx="915">
                  <c:v>5.9165566984823528</c:v>
                </c:pt>
                <c:pt idx="916">
                  <c:v>5.9176255685860086</c:v>
                </c:pt>
                <c:pt idx="917">
                  <c:v>5.9181114383526525</c:v>
                </c:pt>
                <c:pt idx="918">
                  <c:v>5.9215770352519854</c:v>
                </c:pt>
                <c:pt idx="919">
                  <c:v>5.9225330685855564</c:v>
                </c:pt>
                <c:pt idx="920">
                  <c:v>5.9237084685858719</c:v>
                </c:pt>
                <c:pt idx="921">
                  <c:v>5.9248647685853957</c:v>
                </c:pt>
                <c:pt idx="922">
                  <c:v>5.9262887603378118</c:v>
                </c:pt>
                <c:pt idx="923">
                  <c:v>5.9274176685858651</c:v>
                </c:pt>
                <c:pt idx="924">
                  <c:v>5.9290249685850656</c:v>
                </c:pt>
                <c:pt idx="925">
                  <c:v>5.9299713685863455</c:v>
                </c:pt>
                <c:pt idx="926">
                  <c:v>5.9307753097617883</c:v>
                </c:pt>
                <c:pt idx="927">
                  <c:v>5.9344210642374406</c:v>
                </c:pt>
                <c:pt idx="928">
                  <c:v>5.9351134685856692</c:v>
                </c:pt>
                <c:pt idx="929">
                  <c:v>5.9361076810856934</c:v>
                </c:pt>
                <c:pt idx="930">
                  <c:v>5.9374818685855706</c:v>
                </c:pt>
                <c:pt idx="931">
                  <c:v>5.9388107685854346</c:v>
                </c:pt>
                <c:pt idx="932">
                  <c:v>5.9403711685856884</c:v>
                </c:pt>
                <c:pt idx="933">
                  <c:v>5.9419103685851375</c:v>
                </c:pt>
                <c:pt idx="934">
                  <c:v>5.9433766151612062</c:v>
                </c:pt>
                <c:pt idx="935">
                  <c:v>5.9440567164113673</c:v>
                </c:pt>
                <c:pt idx="936">
                  <c:v>5.9477363685853755</c:v>
                </c:pt>
                <c:pt idx="937">
                  <c:v>5.9483228685855485</c:v>
                </c:pt>
                <c:pt idx="938">
                  <c:v>5.9496563685855905</c:v>
                </c:pt>
                <c:pt idx="939">
                  <c:v>5.9510097685858483</c:v>
                </c:pt>
                <c:pt idx="940">
                  <c:v>5.9522629685853454</c:v>
                </c:pt>
                <c:pt idx="941">
                  <c:v>5.9537757706472263</c:v>
                </c:pt>
                <c:pt idx="942">
                  <c:v>5.9550037685851995</c:v>
                </c:pt>
                <c:pt idx="943">
                  <c:v>5.9562276932607272</c:v>
                </c:pt>
                <c:pt idx="944">
                  <c:v>5.9594981750370994</c:v>
                </c:pt>
                <c:pt idx="945">
                  <c:v>5.9602882685858365</c:v>
                </c:pt>
                <c:pt idx="946">
                  <c:v>5.9616531685851584</c:v>
                </c:pt>
                <c:pt idx="947">
                  <c:v>5.9629474201316413</c:v>
                </c:pt>
                <c:pt idx="948">
                  <c:v>5.9642567685854759</c:v>
                </c:pt>
                <c:pt idx="949">
                  <c:v>5.9655914685852265</c:v>
                </c:pt>
                <c:pt idx="950">
                  <c:v>5.9667741685854665</c:v>
                </c:pt>
                <c:pt idx="951">
                  <c:v>5.9678313685859035</c:v>
                </c:pt>
                <c:pt idx="952">
                  <c:v>5.9686676627030906</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5.9856785049490435</c:v>
                </c:pt>
                <c:pt idx="962">
                  <c:v>5.9870070685852355</c:v>
                </c:pt>
                <c:pt idx="963">
                  <c:v>5.9880756685854655</c:v>
                </c:pt>
                <c:pt idx="964">
                  <c:v>5.9893711027627043</c:v>
                </c:pt>
                <c:pt idx="965">
                  <c:v>5.9905846685853197</c:v>
                </c:pt>
                <c:pt idx="966">
                  <c:v>5.99219556858543</c:v>
                </c:pt>
                <c:pt idx="967">
                  <c:v>5.9933181132660884</c:v>
                </c:pt>
                <c:pt idx="968">
                  <c:v>5.9974108617358866</c:v>
                </c:pt>
                <c:pt idx="969">
                  <c:v>5.9985793685851405</c:v>
                </c:pt>
                <c:pt idx="970">
                  <c:v>6.0000332964203977</c:v>
                </c:pt>
                <c:pt idx="971">
                  <c:v>6.0015747685856775</c:v>
                </c:pt>
                <c:pt idx="972">
                  <c:v>6.0027961685854097</c:v>
                </c:pt>
                <c:pt idx="973">
                  <c:v>6.0041135685852369</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c:v>
                </c:pt>
                <c:pt idx="982">
                  <c:v>6.0163184510594885</c:v>
                </c:pt>
                <c:pt idx="983">
                  <c:v>6.0174300685855577</c:v>
                </c:pt>
                <c:pt idx="984">
                  <c:v>6.0183295908076531</c:v>
                </c:pt>
                <c:pt idx="985">
                  <c:v>6.0221407896380725</c:v>
                </c:pt>
                <c:pt idx="986">
                  <c:v>6.0226925685856365</c:v>
                </c:pt>
                <c:pt idx="987">
                  <c:v>6.0241593685854564</c:v>
                </c:pt>
                <c:pt idx="988">
                  <c:v>6.02567456858577</c:v>
                </c:pt>
                <c:pt idx="989">
                  <c:v>6.0269941211623888</c:v>
                </c:pt>
                <c:pt idx="990">
                  <c:v>6.028617868585739</c:v>
                </c:pt>
                <c:pt idx="991">
                  <c:v>6.0300127685855642</c:v>
                </c:pt>
                <c:pt idx="992">
                  <c:v>6.0312686185855791</c:v>
                </c:pt>
                <c:pt idx="993">
                  <c:v>6.0350334796963381</c:v>
                </c:pt>
                <c:pt idx="994">
                  <c:v>6.036046468586008</c:v>
                </c:pt>
                <c:pt idx="995">
                  <c:v>6.0370294571930714</c:v>
                </c:pt>
                <c:pt idx="996">
                  <c:v>6.0383342685850661</c:v>
                </c:pt>
                <c:pt idx="997">
                  <c:v>6.0392543685858975</c:v>
                </c:pt>
                <c:pt idx="998">
                  <c:v>6.0407321685853654</c:v>
                </c:pt>
                <c:pt idx="999">
                  <c:v>6.0417436685858803</c:v>
                </c:pt>
                <c:pt idx="1000">
                  <c:v>6.0429135114427615</c:v>
                </c:pt>
                <c:pt idx="1001">
                  <c:v>6.0473004845274714</c:v>
                </c:pt>
                <c:pt idx="1002">
                  <c:v>6.0489582685851317</c:v>
                </c:pt>
                <c:pt idx="1003">
                  <c:v>6.0502571685854099</c:v>
                </c:pt>
                <c:pt idx="1004">
                  <c:v>6.051466368585821</c:v>
                </c:pt>
                <c:pt idx="1005">
                  <c:v>6.0524124685858354</c:v>
                </c:pt>
                <c:pt idx="1006">
                  <c:v>6.0535828685854058</c:v>
                </c:pt>
                <c:pt idx="1007">
                  <c:v>6.0548972139458854</c:v>
                </c:pt>
                <c:pt idx="1008">
                  <c:v>6.0560556612681609</c:v>
                </c:pt>
                <c:pt idx="1009">
                  <c:v>6.0617097215266753</c:v>
                </c:pt>
                <c:pt idx="1010">
                  <c:v>6.0622141685851769</c:v>
                </c:pt>
                <c:pt idx="1011">
                  <c:v>6.0634145685854088</c:v>
                </c:pt>
                <c:pt idx="1012">
                  <c:v>6.0644323685854138</c:v>
                </c:pt>
                <c:pt idx="1013">
                  <c:v>6.0655374201319949</c:v>
                </c:pt>
                <c:pt idx="1014">
                  <c:v>6.0665836685854533</c:v>
                </c:pt>
                <c:pt idx="1015">
                  <c:v>6.0675755685855917</c:v>
                </c:pt>
                <c:pt idx="1016">
                  <c:v>6.0684159685853825</c:v>
                </c:pt>
                <c:pt idx="1017">
                  <c:v>6.0721023685854387</c:v>
                </c:pt>
                <c:pt idx="1018">
                  <c:v>6.072570268585479</c:v>
                </c:pt>
                <c:pt idx="1019">
                  <c:v>6.0742377685850855</c:v>
                </c:pt>
                <c:pt idx="1020">
                  <c:v>6.0757097644190194</c:v>
                </c:pt>
                <c:pt idx="1021">
                  <c:v>6.0769710685851948</c:v>
                </c:pt>
                <c:pt idx="1022">
                  <c:v>6.0779289685856455</c:v>
                </c:pt>
                <c:pt idx="1023">
                  <c:v>6.0794220685856004</c:v>
                </c:pt>
                <c:pt idx="1024">
                  <c:v>6.0803175685850901</c:v>
                </c:pt>
                <c:pt idx="1025">
                  <c:v>6.080856832870964</c:v>
                </c:pt>
                <c:pt idx="1026">
                  <c:v>6.0859661616891154</c:v>
                </c:pt>
                <c:pt idx="1027">
                  <c:v>6.0871621685852375</c:v>
                </c:pt>
                <c:pt idx="1028">
                  <c:v>6.0882932685855309</c:v>
                </c:pt>
                <c:pt idx="1029">
                  <c:v>6.0893143685854065</c:v>
                </c:pt>
                <c:pt idx="1030">
                  <c:v>6.0904664685857099</c:v>
                </c:pt>
                <c:pt idx="1031">
                  <c:v>6.0912772139459577</c:v>
                </c:pt>
                <c:pt idx="1032">
                  <c:v>6.0918635450560314</c:v>
                </c:pt>
                <c:pt idx="1033">
                  <c:v>6.0980223685854815</c:v>
                </c:pt>
                <c:pt idx="1034">
                  <c:v>6.0986004685856443</c:v>
                </c:pt>
                <c:pt idx="1035">
                  <c:v>6.0998509685858897</c:v>
                </c:pt>
                <c:pt idx="1036">
                  <c:v>6.1009508685856408</c:v>
                </c:pt>
                <c:pt idx="1037">
                  <c:v>6.1022213685856865</c:v>
                </c:pt>
                <c:pt idx="1038">
                  <c:v>6.1030824727520354</c:v>
                </c:pt>
                <c:pt idx="1039">
                  <c:v>6.1037280828710676</c:v>
                </c:pt>
                <c:pt idx="1040">
                  <c:v>6.1069417971570061</c:v>
                </c:pt>
                <c:pt idx="1041">
                  <c:v>6.1082363685855645</c:v>
                </c:pt>
                <c:pt idx="1042">
                  <c:v>6.1091535685846026</c:v>
                </c:pt>
                <c:pt idx="1043">
                  <c:v>6.1107350685856003</c:v>
                </c:pt>
                <c:pt idx="1044">
                  <c:v>6.1123088685857283</c:v>
                </c:pt>
                <c:pt idx="1045">
                  <c:v>6.1133194819871193</c:v>
                </c:pt>
                <c:pt idx="1046">
                  <c:v>6.1147147685853156</c:v>
                </c:pt>
                <c:pt idx="1047">
                  <c:v>6.1157823685861246</c:v>
                </c:pt>
                <c:pt idx="1048">
                  <c:v>6.1164063685853884</c:v>
                </c:pt>
                <c:pt idx="1049">
                  <c:v>6.1191561921147724</c:v>
                </c:pt>
                <c:pt idx="1050">
                  <c:v>6.1199282685857401</c:v>
                </c:pt>
                <c:pt idx="1051">
                  <c:v>6.1209945560854546</c:v>
                </c:pt>
                <c:pt idx="1052">
                  <c:v>6.1221590685855203</c:v>
                </c:pt>
                <c:pt idx="1053">
                  <c:v>6.1230008685855042</c:v>
                </c:pt>
                <c:pt idx="1054">
                  <c:v>6.1240499685853838</c:v>
                </c:pt>
                <c:pt idx="1055">
                  <c:v>6.1251487685859747</c:v>
                </c:pt>
                <c:pt idx="1056">
                  <c:v>6.1259988634307714</c:v>
                </c:pt>
                <c:pt idx="1057">
                  <c:v>6.1300597759927404</c:v>
                </c:pt>
                <c:pt idx="1058">
                  <c:v>6.130874268586016</c:v>
                </c:pt>
                <c:pt idx="1059">
                  <c:v>6.1323902685852607</c:v>
                </c:pt>
                <c:pt idx="1060">
                  <c:v>6.1338853685856645</c:v>
                </c:pt>
                <c:pt idx="1061">
                  <c:v>6.1351162685860432</c:v>
                </c:pt>
                <c:pt idx="1062">
                  <c:v>6.1361808820987065</c:v>
                </c:pt>
                <c:pt idx="1063">
                  <c:v>6.1372698685856477</c:v>
                </c:pt>
                <c:pt idx="1064">
                  <c:v>6.1386137685857545</c:v>
                </c:pt>
                <c:pt idx="1065">
                  <c:v>6.1393750958581812</c:v>
                </c:pt>
                <c:pt idx="1066">
                  <c:v>6.1420989400142076</c:v>
                </c:pt>
                <c:pt idx="1067">
                  <c:v>6.1426661685854445</c:v>
                </c:pt>
                <c:pt idx="1068">
                  <c:v>6.1437424685854145</c:v>
                </c:pt>
                <c:pt idx="1069">
                  <c:v>6.1447718531217745</c:v>
                </c:pt>
                <c:pt idx="1070">
                  <c:v>6.1457365685855034</c:v>
                </c:pt>
                <c:pt idx="1071">
                  <c:v>6.1470130685854665</c:v>
                </c:pt>
                <c:pt idx="1072">
                  <c:v>6.1481611685853315</c:v>
                </c:pt>
                <c:pt idx="1073">
                  <c:v>6.1493938269189945</c:v>
                </c:pt>
                <c:pt idx="1074">
                  <c:v>6.1532780828709583</c:v>
                </c:pt>
                <c:pt idx="1075">
                  <c:v>6.1544282685852041</c:v>
                </c:pt>
                <c:pt idx="1076">
                  <c:v>6.1557360685853313</c:v>
                </c:pt>
                <c:pt idx="1077">
                  <c:v>6.1571177685855218</c:v>
                </c:pt>
                <c:pt idx="1078">
                  <c:v>6.1583116685855597</c:v>
                </c:pt>
                <c:pt idx="1079">
                  <c:v>6.1595253894190725</c:v>
                </c:pt>
                <c:pt idx="1080">
                  <c:v>6.160712468585138</c:v>
                </c:pt>
                <c:pt idx="1081">
                  <c:v>6.1619488521016725</c:v>
                </c:pt>
                <c:pt idx="1082">
                  <c:v>6.1649863192028578</c:v>
                </c:pt>
                <c:pt idx="1083">
                  <c:v>6.1660298685853867</c:v>
                </c:pt>
                <c:pt idx="1084">
                  <c:v>6.1670715685853557</c:v>
                </c:pt>
                <c:pt idx="1085">
                  <c:v>6.1683574727520778</c:v>
                </c:pt>
                <c:pt idx="1086">
                  <c:v>6.1694207685854421</c:v>
                </c:pt>
                <c:pt idx="1087">
                  <c:v>6.170242468585414</c:v>
                </c:pt>
                <c:pt idx="1088">
                  <c:v>6.1715929685852373</c:v>
                </c:pt>
                <c:pt idx="1089">
                  <c:v>6.1724624772806624</c:v>
                </c:pt>
                <c:pt idx="1090">
                  <c:v>6.1730292435854155</c:v>
                </c:pt>
                <c:pt idx="1091">
                  <c:v>6.1764223685854205</c:v>
                </c:pt>
                <c:pt idx="1092">
                  <c:v>6.1771753685853801</c:v>
                </c:pt>
                <c:pt idx="1093">
                  <c:v>6.1784823685852102</c:v>
                </c:pt>
                <c:pt idx="1094">
                  <c:v>6.1794273685853875</c:v>
                </c:pt>
                <c:pt idx="1095">
                  <c:v>6.1805465685854983</c:v>
                </c:pt>
                <c:pt idx="1096">
                  <c:v>6.1813021246829516</c:v>
                </c:pt>
                <c:pt idx="1097">
                  <c:v>6.1824334685854341</c:v>
                </c:pt>
                <c:pt idx="1098">
                  <c:v>6.1832995778872899</c:v>
                </c:pt>
                <c:pt idx="1099">
                  <c:v>6.1870261781098295</c:v>
                </c:pt>
                <c:pt idx="1100">
                  <c:v>6.1879968685857945</c:v>
                </c:pt>
                <c:pt idx="1101">
                  <c:v>6.1891946366266168</c:v>
                </c:pt>
                <c:pt idx="1102">
                  <c:v>6.1902347685856984</c:v>
                </c:pt>
                <c:pt idx="1103">
                  <c:v>6.1914958685854335</c:v>
                </c:pt>
                <c:pt idx="1104">
                  <c:v>6.1926467685856466</c:v>
                </c:pt>
                <c:pt idx="1105">
                  <c:v>6.19380506858539</c:v>
                </c:pt>
                <c:pt idx="1106">
                  <c:v>6.1946185450565343</c:v>
                </c:pt>
                <c:pt idx="1107">
                  <c:v>6.1954681132663874</c:v>
                </c:pt>
                <c:pt idx="1108">
                  <c:v>6.1997818601109937</c:v>
                </c:pt>
                <c:pt idx="1109">
                  <c:v>6.2005977685852889</c:v>
                </c:pt>
                <c:pt idx="1110">
                  <c:v>6.2016350685855866</c:v>
                </c:pt>
                <c:pt idx="1111">
                  <c:v>6.2028201463630381</c:v>
                </c:pt>
                <c:pt idx="1112">
                  <c:v>6.2040861888099945</c:v>
                </c:pt>
                <c:pt idx="1113">
                  <c:v>6.2054374685852798</c:v>
                </c:pt>
                <c:pt idx="1114">
                  <c:v>6.2065246918174495</c:v>
                </c:pt>
                <c:pt idx="1115">
                  <c:v>6.2071107019187455</c:v>
                </c:pt>
                <c:pt idx="1116">
                  <c:v>6.2104566969436092</c:v>
                </c:pt>
                <c:pt idx="1117">
                  <c:v>6.2114164685851945</c:v>
                </c:pt>
                <c:pt idx="1118">
                  <c:v>6.2129946602522121</c:v>
                </c:pt>
                <c:pt idx="1119">
                  <c:v>6.2143306685854318</c:v>
                </c:pt>
                <c:pt idx="1120">
                  <c:v>6.2157054685855675</c:v>
                </c:pt>
                <c:pt idx="1121">
                  <c:v>6.216868968585409</c:v>
                </c:pt>
                <c:pt idx="1122">
                  <c:v>6.2180626810852724</c:v>
                </c:pt>
                <c:pt idx="1123">
                  <c:v>6.2192985848018614</c:v>
                </c:pt>
                <c:pt idx="1124">
                  <c:v>6.2229417685853781</c:v>
                </c:pt>
                <c:pt idx="1125">
                  <c:v>6.2240194685857109</c:v>
                </c:pt>
                <c:pt idx="1126">
                  <c:v>6.2254181685853558</c:v>
                </c:pt>
                <c:pt idx="1127">
                  <c:v>6.2267119789749046</c:v>
                </c:pt>
                <c:pt idx="1128">
                  <c:v>6.2279383281816205</c:v>
                </c:pt>
                <c:pt idx="1129">
                  <c:v>6.2292791685853404</c:v>
                </c:pt>
                <c:pt idx="1130">
                  <c:v>6.2301954685859275</c:v>
                </c:pt>
                <c:pt idx="1131">
                  <c:v>6.2311470560854465</c:v>
                </c:pt>
                <c:pt idx="1132">
                  <c:v>6.2342123685854265</c:v>
                </c:pt>
                <c:pt idx="1133">
                  <c:v>6.2347384212167327</c:v>
                </c:pt>
                <c:pt idx="1134">
                  <c:v>6.2357037685851724</c:v>
                </c:pt>
                <c:pt idx="1135">
                  <c:v>6.2370720685858743</c:v>
                </c:pt>
                <c:pt idx="1136">
                  <c:v>6.2379495685849085</c:v>
                </c:pt>
                <c:pt idx="1137">
                  <c:v>6.2391990685853926</c:v>
                </c:pt>
                <c:pt idx="1138">
                  <c:v>6.2404201685856293</c:v>
                </c:pt>
                <c:pt idx="1139">
                  <c:v>6.2414622644186233</c:v>
                </c:pt>
                <c:pt idx="1140">
                  <c:v>6.2421825685854042</c:v>
                </c:pt>
                <c:pt idx="1141">
                  <c:v>6.2430801463633117</c:v>
                </c:pt>
                <c:pt idx="1142">
                  <c:v>6.2459859400140765</c:v>
                </c:pt>
                <c:pt idx="1143">
                  <c:v>6.2466505685857356</c:v>
                </c:pt>
                <c:pt idx="1144">
                  <c:v>6.2478142685857785</c:v>
                </c:pt>
                <c:pt idx="1145">
                  <c:v>6.2489026685854654</c:v>
                </c:pt>
                <c:pt idx="1146">
                  <c:v>6.2501974727520784</c:v>
                </c:pt>
                <c:pt idx="1147">
                  <c:v>6.2511131685856896</c:v>
                </c:pt>
                <c:pt idx="1148">
                  <c:v>6.252477468585667</c:v>
                </c:pt>
                <c:pt idx="1149">
                  <c:v>6.2535312685859621</c:v>
                </c:pt>
                <c:pt idx="1150">
                  <c:v>6.2540948685853586</c:v>
                </c:pt>
                <c:pt idx="1151">
                  <c:v>6.2566423685854176</c:v>
                </c:pt>
                <c:pt idx="1152">
                  <c:v>6.2575652978784477</c:v>
                </c:pt>
                <c:pt idx="1153">
                  <c:v>6.2583775769178445</c:v>
                </c:pt>
                <c:pt idx="1154">
                  <c:v>6.2591050685852041</c:v>
                </c:pt>
                <c:pt idx="1155">
                  <c:v>6.2606301685853065</c:v>
                </c:pt>
                <c:pt idx="1156">
                  <c:v>6.2617866685853363</c:v>
                </c:pt>
                <c:pt idx="1157">
                  <c:v>6.2630916685857363</c:v>
                </c:pt>
                <c:pt idx="1158">
                  <c:v>6.2641740180703271</c:v>
                </c:pt>
                <c:pt idx="1159">
                  <c:v>6.2649423685854257</c:v>
                </c:pt>
                <c:pt idx="1160">
                  <c:v>6.2678761843744324</c:v>
                </c:pt>
                <c:pt idx="1161">
                  <c:v>6.2687161685856898</c:v>
                </c:pt>
                <c:pt idx="1162">
                  <c:v>6.2699246685855359</c:v>
                </c:pt>
                <c:pt idx="1163">
                  <c:v>6.2710801685858115</c:v>
                </c:pt>
                <c:pt idx="1164">
                  <c:v>6.2722134685852895</c:v>
                </c:pt>
                <c:pt idx="1165">
                  <c:v>6.2731407019187104</c:v>
                </c:pt>
                <c:pt idx="1166">
                  <c:v>6.2744246685856666</c:v>
                </c:pt>
                <c:pt idx="1167">
                  <c:v>6.2754238739616639</c:v>
                </c:pt>
                <c:pt idx="1168">
                  <c:v>6.2794891542998483</c:v>
                </c:pt>
                <c:pt idx="1169">
                  <c:v>6.2805183685857244</c:v>
                </c:pt>
                <c:pt idx="1170">
                  <c:v>6.2815289685854117</c:v>
                </c:pt>
                <c:pt idx="1171">
                  <c:v>6.2825470560856145</c:v>
                </c:pt>
                <c:pt idx="1172">
                  <c:v>6.2837100685852141</c:v>
                </c:pt>
                <c:pt idx="1173">
                  <c:v>6.2846401685852271</c:v>
                </c:pt>
                <c:pt idx="1174">
                  <c:v>6.2860322685854788</c:v>
                </c:pt>
                <c:pt idx="1175">
                  <c:v>6.2867420114425512</c:v>
                </c:pt>
                <c:pt idx="1176">
                  <c:v>6.2900647685857045</c:v>
                </c:pt>
                <c:pt idx="1177">
                  <c:v>6.2908950769189049</c:v>
                </c:pt>
                <c:pt idx="1178">
                  <c:v>6.2919277685849835</c:v>
                </c:pt>
                <c:pt idx="1179">
                  <c:v>6.2931668685853381</c:v>
                </c:pt>
                <c:pt idx="1180">
                  <c:v>6.2944219685852607</c:v>
                </c:pt>
                <c:pt idx="1181">
                  <c:v>6.2954055685848473</c:v>
                </c:pt>
                <c:pt idx="1182">
                  <c:v>6.2967397685857378</c:v>
                </c:pt>
                <c:pt idx="1183">
                  <c:v>6.2976334953464388</c:v>
                </c:pt>
                <c:pt idx="1184">
                  <c:v>6.2979530352520925</c:v>
                </c:pt>
                <c:pt idx="1185">
                  <c:v>6.3012039070469683</c:v>
                </c:pt>
                <c:pt idx="1186">
                  <c:v>6.3017451685852945</c:v>
                </c:pt>
                <c:pt idx="1187">
                  <c:v>6.302767168585504</c:v>
                </c:pt>
                <c:pt idx="1188">
                  <c:v>6.3037511685856895</c:v>
                </c:pt>
                <c:pt idx="1189">
                  <c:v>6.3049847215266404</c:v>
                </c:pt>
                <c:pt idx="1190">
                  <c:v>6.3058683685853865</c:v>
                </c:pt>
                <c:pt idx="1191">
                  <c:v>6.3071817685853935</c:v>
                </c:pt>
                <c:pt idx="1192">
                  <c:v>6.3081999772812285</c:v>
                </c:pt>
                <c:pt idx="1193">
                  <c:v>6.3118797456345641</c:v>
                </c:pt>
                <c:pt idx="1194">
                  <c:v>6.3128111685855419</c:v>
                </c:pt>
                <c:pt idx="1195">
                  <c:v>6.3138561059586404</c:v>
                </c:pt>
                <c:pt idx="1196">
                  <c:v>6.3147413269185853</c:v>
                </c:pt>
                <c:pt idx="1197">
                  <c:v>6.3161373685854851</c:v>
                </c:pt>
                <c:pt idx="1198">
                  <c:v>6.3171078685850777</c:v>
                </c:pt>
                <c:pt idx="1199">
                  <c:v>6.3181494685853865</c:v>
                </c:pt>
                <c:pt idx="1200">
                  <c:v>6.3188005685856865</c:v>
                </c:pt>
                <c:pt idx="1201">
                  <c:v>6.3197571054276622</c:v>
                </c:pt>
                <c:pt idx="1202">
                  <c:v>6.3223459400141016</c:v>
                </c:pt>
                <c:pt idx="1203">
                  <c:v>6.3227567685854646</c:v>
                </c:pt>
                <c:pt idx="1204">
                  <c:v>6.3239253685857202</c:v>
                </c:pt>
                <c:pt idx="1205">
                  <c:v>6.3251084685852001</c:v>
                </c:pt>
                <c:pt idx="1206">
                  <c:v>6.3259004685854157</c:v>
                </c:pt>
                <c:pt idx="1207">
                  <c:v>6.3270159685854335</c:v>
                </c:pt>
                <c:pt idx="1208">
                  <c:v>6.3279200769186987</c:v>
                </c:pt>
                <c:pt idx="1209">
                  <c:v>6.3289069140402745</c:v>
                </c:pt>
                <c:pt idx="1210">
                  <c:v>6.3320648685854648</c:v>
                </c:pt>
                <c:pt idx="1211">
                  <c:v>6.3332877685851505</c:v>
                </c:pt>
                <c:pt idx="1212">
                  <c:v>6.3344148685849833</c:v>
                </c:pt>
                <c:pt idx="1213">
                  <c:v>6.3357123685857504</c:v>
                </c:pt>
                <c:pt idx="1214">
                  <c:v>6.336939243585455</c:v>
                </c:pt>
                <c:pt idx="1215">
                  <c:v>6.3379455685861803</c:v>
                </c:pt>
                <c:pt idx="1216">
                  <c:v>6.3394007685856337</c:v>
                </c:pt>
                <c:pt idx="1217">
                  <c:v>6.3404369685856103</c:v>
                </c:pt>
                <c:pt idx="1218">
                  <c:v>6.3409112574740956</c:v>
                </c:pt>
                <c:pt idx="1219">
                  <c:v>6.3443115211278558</c:v>
                </c:pt>
                <c:pt idx="1220">
                  <c:v>6.3444723685850049</c:v>
                </c:pt>
                <c:pt idx="1221">
                  <c:v>6.3458945685853783</c:v>
                </c:pt>
                <c:pt idx="1222">
                  <c:v>6.3469873685854186</c:v>
                </c:pt>
                <c:pt idx="1223">
                  <c:v>6.3477696685856841</c:v>
                </c:pt>
                <c:pt idx="1224">
                  <c:v>6.3488424685854286</c:v>
                </c:pt>
                <c:pt idx="1225">
                  <c:v>6.3496987227517483</c:v>
                </c:pt>
                <c:pt idx="1226">
                  <c:v>6.3503140666985631</c:v>
                </c:pt>
                <c:pt idx="1227">
                  <c:v>6.3529295685854068</c:v>
                </c:pt>
                <c:pt idx="1228">
                  <c:v>6.3538534685850498</c:v>
                </c:pt>
                <c:pt idx="1229">
                  <c:v>6.3548737685854366</c:v>
                </c:pt>
                <c:pt idx="1230">
                  <c:v>6.3557979685860504</c:v>
                </c:pt>
                <c:pt idx="1231">
                  <c:v>6.3566483426114502</c:v>
                </c:pt>
                <c:pt idx="1232">
                  <c:v>6.357394556085235</c:v>
                </c:pt>
                <c:pt idx="1233">
                  <c:v>6.3586331685855395</c:v>
                </c:pt>
                <c:pt idx="1234">
                  <c:v>6.3595985685850636</c:v>
                </c:pt>
                <c:pt idx="1235">
                  <c:v>6.3601023685854434</c:v>
                </c:pt>
                <c:pt idx="1236">
                  <c:v>6.3625181867673275</c:v>
                </c:pt>
                <c:pt idx="1237">
                  <c:v>6.3637933685853465</c:v>
                </c:pt>
                <c:pt idx="1238">
                  <c:v>6.3646932019185085</c:v>
                </c:pt>
                <c:pt idx="1239">
                  <c:v>6.3658798685853579</c:v>
                </c:pt>
                <c:pt idx="1240">
                  <c:v>6.3666451685857126</c:v>
                </c:pt>
                <c:pt idx="1241">
                  <c:v>6.3675949685854709</c:v>
                </c:pt>
                <c:pt idx="1242">
                  <c:v>6.3686451685857275</c:v>
                </c:pt>
                <c:pt idx="1243">
                  <c:v>6.3695695560858345</c:v>
                </c:pt>
                <c:pt idx="1244">
                  <c:v>6.3698623685851965</c:v>
                </c:pt>
                <c:pt idx="1245">
                  <c:v>6.3728601946725396</c:v>
                </c:pt>
                <c:pt idx="1246">
                  <c:v>6.3735634685858304</c:v>
                </c:pt>
                <c:pt idx="1247">
                  <c:v>6.3745894685854401</c:v>
                </c:pt>
                <c:pt idx="1248">
                  <c:v>6.3756325685851749</c:v>
                </c:pt>
                <c:pt idx="1249">
                  <c:v>6.3767031685855073</c:v>
                </c:pt>
                <c:pt idx="1250">
                  <c:v>6.3772227739908329</c:v>
                </c:pt>
                <c:pt idx="1251">
                  <c:v>6.3783625685851604</c:v>
                </c:pt>
                <c:pt idx="1252">
                  <c:v>6.3796708685854426</c:v>
                </c:pt>
                <c:pt idx="1253">
                  <c:v>6.3802479005001524</c:v>
                </c:pt>
                <c:pt idx="1254">
                  <c:v>6.382652368585588</c:v>
                </c:pt>
                <c:pt idx="1255">
                  <c:v>6.3830529746457643</c:v>
                </c:pt>
                <c:pt idx="1256">
                  <c:v>6.3842270276763458</c:v>
                </c:pt>
                <c:pt idx="1257">
                  <c:v>6.3847885590617484</c:v>
                </c:pt>
                <c:pt idx="1258">
                  <c:v>6.3862110685854665</c:v>
                </c:pt>
                <c:pt idx="1259">
                  <c:v>6.3872283685854665</c:v>
                </c:pt>
                <c:pt idx="1260">
                  <c:v>6.3883480685856426</c:v>
                </c:pt>
                <c:pt idx="1261">
                  <c:v>6.3894742786979473</c:v>
                </c:pt>
                <c:pt idx="1262">
                  <c:v>6.3926024822219034</c:v>
                </c:pt>
                <c:pt idx="1263">
                  <c:v>6.3935232685854606</c:v>
                </c:pt>
                <c:pt idx="1264">
                  <c:v>6.394497168585878</c:v>
                </c:pt>
                <c:pt idx="1265">
                  <c:v>6.3953698685851981</c:v>
                </c:pt>
                <c:pt idx="1266">
                  <c:v>6.3965110685852595</c:v>
                </c:pt>
                <c:pt idx="1267">
                  <c:v>6.3976471602520784</c:v>
                </c:pt>
                <c:pt idx="1268">
                  <c:v>6.3986204685851495</c:v>
                </c:pt>
                <c:pt idx="1269">
                  <c:v>6.3994265993548733</c:v>
                </c:pt>
                <c:pt idx="1270">
                  <c:v>6.4022723685853995</c:v>
                </c:pt>
                <c:pt idx="1271">
                  <c:v>6.4025557685848327</c:v>
                </c:pt>
                <c:pt idx="1272">
                  <c:v>6.4036473685849984</c:v>
                </c:pt>
                <c:pt idx="1273">
                  <c:v>6.4047514212169405</c:v>
                </c:pt>
                <c:pt idx="1274">
                  <c:v>6.4057381685855859</c:v>
                </c:pt>
                <c:pt idx="1275">
                  <c:v>6.4065880685852843</c:v>
                </c:pt>
                <c:pt idx="1276">
                  <c:v>6.4073328685851285</c:v>
                </c:pt>
                <c:pt idx="1277">
                  <c:v>6.4082111185857284</c:v>
                </c:pt>
                <c:pt idx="1278">
                  <c:v>6.4092149935851994</c:v>
                </c:pt>
                <c:pt idx="1279">
                  <c:v>6.4121487126715424</c:v>
                </c:pt>
                <c:pt idx="1280">
                  <c:v>6.4130625685854286</c:v>
                </c:pt>
                <c:pt idx="1281">
                  <c:v>6.4139845685854171</c:v>
                </c:pt>
                <c:pt idx="1282">
                  <c:v>6.4147461685856371</c:v>
                </c:pt>
                <c:pt idx="1283">
                  <c:v>6.4155873685856539</c:v>
                </c:pt>
                <c:pt idx="1284">
                  <c:v>6.4165990685854775</c:v>
                </c:pt>
                <c:pt idx="1285">
                  <c:v>6.4174071685855054</c:v>
                </c:pt>
                <c:pt idx="1286">
                  <c:v>6.4182441685849909</c:v>
                </c:pt>
                <c:pt idx="1287">
                  <c:v>6.4190239070470794</c:v>
                </c:pt>
                <c:pt idx="1288">
                  <c:v>6.4221883900901418</c:v>
                </c:pt>
                <c:pt idx="1289">
                  <c:v>6.4232761685855877</c:v>
                </c:pt>
                <c:pt idx="1290">
                  <c:v>6.4243716685854277</c:v>
                </c:pt>
                <c:pt idx="1291">
                  <c:v>6.4254254685855665</c:v>
                </c:pt>
                <c:pt idx="1292">
                  <c:v>6.4263964685856223</c:v>
                </c:pt>
                <c:pt idx="1293">
                  <c:v>6.4273840685858685</c:v>
                </c:pt>
                <c:pt idx="1294">
                  <c:v>6.4281742604772489</c:v>
                </c:pt>
                <c:pt idx="1295">
                  <c:v>6.4287201768049869</c:v>
                </c:pt>
                <c:pt idx="1296">
                  <c:v>6.431708158059136</c:v>
                </c:pt>
                <c:pt idx="1297">
                  <c:v>6.4324886685858615</c:v>
                </c:pt>
                <c:pt idx="1298">
                  <c:v>6.4335762685852345</c:v>
                </c:pt>
                <c:pt idx="1299">
                  <c:v>6.4344832685855016</c:v>
                </c:pt>
                <c:pt idx="1300">
                  <c:v>6.4353635144189134</c:v>
                </c:pt>
                <c:pt idx="1301">
                  <c:v>6.4362634685854445</c:v>
                </c:pt>
                <c:pt idx="1302">
                  <c:v>6.4370496054277924</c:v>
                </c:pt>
                <c:pt idx="1303">
                  <c:v>6.4400279355960706</c:v>
                </c:pt>
                <c:pt idx="1304">
                  <c:v>6.4410381685849103</c:v>
                </c:pt>
                <c:pt idx="1305">
                  <c:v>6.441995068585249</c:v>
                </c:pt>
                <c:pt idx="1306">
                  <c:v>6.4428563269186867</c:v>
                </c:pt>
                <c:pt idx="1307">
                  <c:v>6.4438064685854357</c:v>
                </c:pt>
                <c:pt idx="1308">
                  <c:v>6.4447022685853943</c:v>
                </c:pt>
                <c:pt idx="1309">
                  <c:v>6.4455577685852807</c:v>
                </c:pt>
                <c:pt idx="1310">
                  <c:v>6.4464299685855764</c:v>
                </c:pt>
                <c:pt idx="1311">
                  <c:v>6.4470131685853405</c:v>
                </c:pt>
                <c:pt idx="1312">
                  <c:v>6.4494574796965054</c:v>
                </c:pt>
                <c:pt idx="1313">
                  <c:v>6.4499747971568304</c:v>
                </c:pt>
                <c:pt idx="1314">
                  <c:v>6.4509689685855385</c:v>
                </c:pt>
                <c:pt idx="1315">
                  <c:v>6.452156868585349</c:v>
                </c:pt>
                <c:pt idx="1316">
                  <c:v>6.4531817685854715</c:v>
                </c:pt>
                <c:pt idx="1317">
                  <c:v>6.4542617685849724</c:v>
                </c:pt>
                <c:pt idx="1318">
                  <c:v>6.4550308685854256</c:v>
                </c:pt>
                <c:pt idx="1319">
                  <c:v>6.4564441965425914</c:v>
                </c:pt>
                <c:pt idx="1320">
                  <c:v>6.4591953685853785</c:v>
                </c:pt>
                <c:pt idx="1321">
                  <c:v>6.4602624685855554</c:v>
                </c:pt>
                <c:pt idx="1322">
                  <c:v>6.4613995685853212</c:v>
                </c:pt>
                <c:pt idx="1323">
                  <c:v>6.4623603685851236</c:v>
                </c:pt>
                <c:pt idx="1324">
                  <c:v>6.4631952685850838</c:v>
                </c:pt>
                <c:pt idx="1325">
                  <c:v>6.4642797370062368</c:v>
                </c:pt>
                <c:pt idx="1326">
                  <c:v>6.46510836858545</c:v>
                </c:pt>
                <c:pt idx="1327">
                  <c:v>6.4658985711168455</c:v>
                </c:pt>
                <c:pt idx="1328">
                  <c:v>6.4695912057943241</c:v>
                </c:pt>
                <c:pt idx="1329">
                  <c:v>6.4705807685851475</c:v>
                </c:pt>
                <c:pt idx="1330">
                  <c:v>6.4719212685854046</c:v>
                </c:pt>
                <c:pt idx="1331">
                  <c:v>6.4730843477517652</c:v>
                </c:pt>
                <c:pt idx="1332">
                  <c:v>6.4741036685854896</c:v>
                </c:pt>
                <c:pt idx="1333">
                  <c:v>6.4749914685850865</c:v>
                </c:pt>
                <c:pt idx="1334">
                  <c:v>6.4760002685852776</c:v>
                </c:pt>
                <c:pt idx="1335">
                  <c:v>6.4767862685857365</c:v>
                </c:pt>
                <c:pt idx="1336">
                  <c:v>6.4774341634573176</c:v>
                </c:pt>
                <c:pt idx="1337">
                  <c:v>6.4797923685854499</c:v>
                </c:pt>
                <c:pt idx="1338">
                  <c:v>6.4804260244998924</c:v>
                </c:pt>
                <c:pt idx="1339">
                  <c:v>6.4816178685852748</c:v>
                </c:pt>
                <c:pt idx="1340">
                  <c:v>6.4829155685852111</c:v>
                </c:pt>
                <c:pt idx="1341">
                  <c:v>6.4839533685855741</c:v>
                </c:pt>
                <c:pt idx="1342">
                  <c:v>6.4849944685854615</c:v>
                </c:pt>
                <c:pt idx="1343">
                  <c:v>6.4862480977518855</c:v>
                </c:pt>
                <c:pt idx="1344">
                  <c:v>6.4870938685853758</c:v>
                </c:pt>
                <c:pt idx="1345">
                  <c:v>6.487871842269854</c:v>
                </c:pt>
                <c:pt idx="1346">
                  <c:v>6.4908923685853885</c:v>
                </c:pt>
                <c:pt idx="1347">
                  <c:v>6.4914863685854245</c:v>
                </c:pt>
                <c:pt idx="1348">
                  <c:v>6.4924499685856318</c:v>
                </c:pt>
                <c:pt idx="1349">
                  <c:v>6.4932140685854787</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6.5050890685853959</c:v>
                </c:pt>
                <c:pt idx="1358">
                  <c:v>6.5064978685857255</c:v>
                </c:pt>
                <c:pt idx="1359">
                  <c:v>6.5074656685857297</c:v>
                </c:pt>
                <c:pt idx="1360">
                  <c:v>6.5085274594943794</c:v>
                </c:pt>
                <c:pt idx="1361">
                  <c:v>6.5112090352521621</c:v>
                </c:pt>
                <c:pt idx="1362">
                  <c:v>6.5115893685858275</c:v>
                </c:pt>
                <c:pt idx="1363">
                  <c:v>6.5124030001644115</c:v>
                </c:pt>
                <c:pt idx="1364">
                  <c:v>6.5131914685853305</c:v>
                </c:pt>
                <c:pt idx="1365">
                  <c:v>6.5140395685853649</c:v>
                </c:pt>
                <c:pt idx="1366">
                  <c:v>6.514929768586005</c:v>
                </c:pt>
                <c:pt idx="1367">
                  <c:v>6.515837568584975</c:v>
                </c:pt>
                <c:pt idx="1368">
                  <c:v>6.5171583685857986</c:v>
                </c:pt>
                <c:pt idx="1369">
                  <c:v>6.5177067588292745</c:v>
                </c:pt>
                <c:pt idx="1370">
                  <c:v>6.5203330352520794</c:v>
                </c:pt>
                <c:pt idx="1371">
                  <c:v>6.5210743685857446</c:v>
                </c:pt>
                <c:pt idx="1372">
                  <c:v>6.5218966685859581</c:v>
                </c:pt>
                <c:pt idx="1373">
                  <c:v>6.5229504685856377</c:v>
                </c:pt>
                <c:pt idx="1374">
                  <c:v>6.5239551054272766</c:v>
                </c:pt>
                <c:pt idx="1375">
                  <c:v>6.5249620685858707</c:v>
                </c:pt>
                <c:pt idx="1376">
                  <c:v>6.526105168584996</c:v>
                </c:pt>
                <c:pt idx="1377">
                  <c:v>6.526980968585689</c:v>
                </c:pt>
                <c:pt idx="1378">
                  <c:v>6.5278262971568832</c:v>
                </c:pt>
                <c:pt idx="1379">
                  <c:v>6.5303768513440019</c:v>
                </c:pt>
                <c:pt idx="1380">
                  <c:v>6.5308382685858675</c:v>
                </c:pt>
                <c:pt idx="1381">
                  <c:v>6.5318228949010058</c:v>
                </c:pt>
                <c:pt idx="1382">
                  <c:v>6.5328833685852077</c:v>
                </c:pt>
                <c:pt idx="1383">
                  <c:v>6.5338129685852735</c:v>
                </c:pt>
                <c:pt idx="1384">
                  <c:v>6.5348115685853285</c:v>
                </c:pt>
                <c:pt idx="1385">
                  <c:v>6.5358305685850313</c:v>
                </c:pt>
                <c:pt idx="1386">
                  <c:v>6.5366613269194573</c:v>
                </c:pt>
                <c:pt idx="1387">
                  <c:v>6.5375882381507058</c:v>
                </c:pt>
                <c:pt idx="1388">
                  <c:v>6.5399284291914483</c:v>
                </c:pt>
                <c:pt idx="1389">
                  <c:v>6.5406276685853442</c:v>
                </c:pt>
                <c:pt idx="1390">
                  <c:v>6.5412347685848573</c:v>
                </c:pt>
                <c:pt idx="1391">
                  <c:v>6.5421351685853368</c:v>
                </c:pt>
                <c:pt idx="1392">
                  <c:v>6.5430402685848463</c:v>
                </c:pt>
                <c:pt idx="1393">
                  <c:v>6.5434073159538801</c:v>
                </c:pt>
                <c:pt idx="1394">
                  <c:v>6.5447542685857885</c:v>
                </c:pt>
                <c:pt idx="1395">
                  <c:v>6.5456625001642346</c:v>
                </c:pt>
                <c:pt idx="1396">
                  <c:v>6.5483631378163745</c:v>
                </c:pt>
                <c:pt idx="1397">
                  <c:v>6.5496690685851826</c:v>
                </c:pt>
                <c:pt idx="1398">
                  <c:v>6.5508113269189057</c:v>
                </c:pt>
                <c:pt idx="1399">
                  <c:v>6.551822168585673</c:v>
                </c:pt>
                <c:pt idx="1400">
                  <c:v>6.5530418685853675</c:v>
                </c:pt>
                <c:pt idx="1401">
                  <c:v>6.5545197685858678</c:v>
                </c:pt>
                <c:pt idx="1402">
                  <c:v>6.5556690685854306</c:v>
                </c:pt>
                <c:pt idx="1403">
                  <c:v>6.556621315954513</c:v>
                </c:pt>
                <c:pt idx="1404">
                  <c:v>6.5571809400139536</c:v>
                </c:pt>
                <c:pt idx="1405">
                  <c:v>6.5607223685854068</c:v>
                </c:pt>
                <c:pt idx="1406">
                  <c:v>6.5611370685847481</c:v>
                </c:pt>
                <c:pt idx="1407">
                  <c:v>6.5621509685855139</c:v>
                </c:pt>
                <c:pt idx="1408">
                  <c:v>6.5629278685848416</c:v>
                </c:pt>
                <c:pt idx="1409">
                  <c:v>6.5640847685854675</c:v>
                </c:pt>
                <c:pt idx="1410">
                  <c:v>6.5649856317433617</c:v>
                </c:pt>
                <c:pt idx="1411">
                  <c:v>6.5658915685859798</c:v>
                </c:pt>
                <c:pt idx="1412">
                  <c:v>6.5663303685853984</c:v>
                </c:pt>
                <c:pt idx="1413">
                  <c:v>6.5687444653591029</c:v>
                </c:pt>
                <c:pt idx="1414">
                  <c:v>6.5694002685851345</c:v>
                </c:pt>
                <c:pt idx="1415">
                  <c:v>6.5703398685856875</c:v>
                </c:pt>
                <c:pt idx="1416">
                  <c:v>6.5713466239045877</c:v>
                </c:pt>
                <c:pt idx="1417">
                  <c:v>6.572379168585158</c:v>
                </c:pt>
                <c:pt idx="1418">
                  <c:v>6.5730884685852473</c:v>
                </c:pt>
                <c:pt idx="1419">
                  <c:v>6.5742529685850917</c:v>
                </c:pt>
                <c:pt idx="1420">
                  <c:v>6.574931668585525</c:v>
                </c:pt>
                <c:pt idx="1421">
                  <c:v>6.5756223685854849</c:v>
                </c:pt>
                <c:pt idx="1422">
                  <c:v>6.5782044738484871</c:v>
                </c:pt>
                <c:pt idx="1423">
                  <c:v>6.5783446511944303</c:v>
                </c:pt>
                <c:pt idx="1424">
                  <c:v>6.5798431685855832</c:v>
                </c:pt>
                <c:pt idx="1425">
                  <c:v>6.5806420685854761</c:v>
                </c:pt>
                <c:pt idx="1426">
                  <c:v>6.5814488685853263</c:v>
                </c:pt>
                <c:pt idx="1427">
                  <c:v>6.5824328685853866</c:v>
                </c:pt>
                <c:pt idx="1428">
                  <c:v>6.5831557370064555</c:v>
                </c:pt>
                <c:pt idx="1429">
                  <c:v>6.5841722685850677</c:v>
                </c:pt>
                <c:pt idx="1430">
                  <c:v>6.5847599295612556</c:v>
                </c:pt>
                <c:pt idx="1431">
                  <c:v>6.5880438269186499</c:v>
                </c:pt>
                <c:pt idx="1432">
                  <c:v>6.5888368685850764</c:v>
                </c:pt>
                <c:pt idx="1433">
                  <c:v>6.5898236685851117</c:v>
                </c:pt>
                <c:pt idx="1434">
                  <c:v>6.5910524738487339</c:v>
                </c:pt>
                <c:pt idx="1435">
                  <c:v>6.5918911685855761</c:v>
                </c:pt>
                <c:pt idx="1436">
                  <c:v>6.5929213685853956</c:v>
                </c:pt>
                <c:pt idx="1437">
                  <c:v>6.5938694685850274</c:v>
                </c:pt>
                <c:pt idx="1438">
                  <c:v>6.5943348685853982</c:v>
                </c:pt>
                <c:pt idx="1439">
                  <c:v>6.5966225958582312</c:v>
                </c:pt>
                <c:pt idx="1440">
                  <c:v>6.5971164685858561</c:v>
                </c:pt>
                <c:pt idx="1441">
                  <c:v>6.5980155264800837</c:v>
                </c:pt>
                <c:pt idx="1442">
                  <c:v>6.5986415685855615</c:v>
                </c:pt>
                <c:pt idx="1443">
                  <c:v>6.5994981685856402</c:v>
                </c:pt>
                <c:pt idx="1444">
                  <c:v>6.600256168584977</c:v>
                </c:pt>
                <c:pt idx="1445">
                  <c:v>6.6010809685852267</c:v>
                </c:pt>
                <c:pt idx="1446">
                  <c:v>6.6020083426113416</c:v>
                </c:pt>
                <c:pt idx="1447">
                  <c:v>6.6023777971568185</c:v>
                </c:pt>
                <c:pt idx="1448">
                  <c:v>6.6047623685854013</c:v>
                </c:pt>
                <c:pt idx="1449">
                  <c:v>6.6051312685857475</c:v>
                </c:pt>
                <c:pt idx="1450">
                  <c:v>6.6059596685852844</c:v>
                </c:pt>
                <c:pt idx="1451">
                  <c:v>6.6067793685852045</c:v>
                </c:pt>
                <c:pt idx="1452">
                  <c:v>6.6076879685850818</c:v>
                </c:pt>
                <c:pt idx="1453">
                  <c:v>6.6084443477518695</c:v>
                </c:pt>
                <c:pt idx="1454">
                  <c:v>6.609356668585356</c:v>
                </c:pt>
                <c:pt idx="1455">
                  <c:v>6.6100632685856455</c:v>
                </c:pt>
                <c:pt idx="1456">
                  <c:v>6.6105923685854</c:v>
                </c:pt>
                <c:pt idx="1457">
                  <c:v>6.6128085657684919</c:v>
                </c:pt>
                <c:pt idx="1458">
                  <c:v>6.6136558685856839</c:v>
                </c:pt>
                <c:pt idx="1459">
                  <c:v>6.6147319685854278</c:v>
                </c:pt>
                <c:pt idx="1460">
                  <c:v>6.6153958422698445</c:v>
                </c:pt>
                <c:pt idx="1461">
                  <c:v>6.6165568685854597</c:v>
                </c:pt>
                <c:pt idx="1462">
                  <c:v>6.6173293685853372</c:v>
                </c:pt>
                <c:pt idx="1463">
                  <c:v>6.6183638685855106</c:v>
                </c:pt>
                <c:pt idx="1464">
                  <c:v>6.6192201685850725</c:v>
                </c:pt>
                <c:pt idx="1465">
                  <c:v>6.6195039310853865</c:v>
                </c:pt>
                <c:pt idx="1466">
                  <c:v>6.6218558979971434</c:v>
                </c:pt>
                <c:pt idx="1467">
                  <c:v>6.6223389277250266</c:v>
                </c:pt>
                <c:pt idx="1468">
                  <c:v>6.6230609685852677</c:v>
                </c:pt>
                <c:pt idx="1469">
                  <c:v>6.6237043685853267</c:v>
                </c:pt>
                <c:pt idx="1470">
                  <c:v>6.6245086685853982</c:v>
                </c:pt>
                <c:pt idx="1471">
                  <c:v>6.6252398685848695</c:v>
                </c:pt>
                <c:pt idx="1472">
                  <c:v>6.6261781685852856</c:v>
                </c:pt>
                <c:pt idx="1473">
                  <c:v>6.627066599354535</c:v>
                </c:pt>
                <c:pt idx="1474">
                  <c:v>6.6298473685851098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1.4912575685853133</c:v>
                </c:pt>
                <c:pt idx="3">
                  <c:v>1.4912788685851552</c:v>
                </c:pt>
                <c:pt idx="4">
                  <c:v>1.4912115211274255</c:v>
                </c:pt>
                <c:pt idx="5">
                  <c:v>1.4874823685857601</c:v>
                </c:pt>
                <c:pt idx="6">
                  <c:v>1.4775773685852442</c:v>
                </c:pt>
                <c:pt idx="7">
                  <c:v>1.4505398433329457</c:v>
                </c:pt>
                <c:pt idx="8">
                  <c:v>1.3611536185858455</c:v>
                </c:pt>
                <c:pt idx="9">
                  <c:v>1.1751461685855296</c:v>
                </c:pt>
                <c:pt idx="10">
                  <c:v>1.3564494685854953</c:v>
                </c:pt>
                <c:pt idx="11">
                  <c:v>1.2760022685855721</c:v>
                </c:pt>
                <c:pt idx="12">
                  <c:v>0.79240206555506532</c:v>
                </c:pt>
                <c:pt idx="13">
                  <c:v>0.97649665429959664</c:v>
                </c:pt>
                <c:pt idx="14">
                  <c:v>0.79587896858511464</c:v>
                </c:pt>
                <c:pt idx="15">
                  <c:v>0.73377516858518455</c:v>
                </c:pt>
                <c:pt idx="16">
                  <c:v>0.67998546858571396</c:v>
                </c:pt>
                <c:pt idx="17">
                  <c:v>0.51153346858565263</c:v>
                </c:pt>
                <c:pt idx="18">
                  <c:v>0.43775410327909087</c:v>
                </c:pt>
                <c:pt idx="19">
                  <c:v>0.4263264089896821</c:v>
                </c:pt>
                <c:pt idx="20">
                  <c:v>0.29173698396995562</c:v>
                </c:pt>
                <c:pt idx="21">
                  <c:v>-1.0989926314146459</c:v>
                </c:pt>
                <c:pt idx="22">
                  <c:v>-1.6429082314142391</c:v>
                </c:pt>
                <c:pt idx="23">
                  <c:v>-2.1510713314142267</c:v>
                </c:pt>
                <c:pt idx="24">
                  <c:v>-2.4100337314149414</c:v>
                </c:pt>
                <c:pt idx="25">
                  <c:v>-2.4724799314149473</c:v>
                </c:pt>
                <c:pt idx="26">
                  <c:v>-2.4247975304051441</c:v>
                </c:pt>
                <c:pt idx="27">
                  <c:v>-2.5416990314143817</c:v>
                </c:pt>
                <c:pt idx="28">
                  <c:v>-2.4171266790336707</c:v>
                </c:pt>
                <c:pt idx="29">
                  <c:v>0.16160636858542463</c:v>
                </c:pt>
                <c:pt idx="30">
                  <c:v>0.74893509585832874</c:v>
                </c:pt>
                <c:pt idx="31">
                  <c:v>1.6928045685856021</c:v>
                </c:pt>
                <c:pt idx="32">
                  <c:v>2.123424468585617</c:v>
                </c:pt>
                <c:pt idx="33">
                  <c:v>3.9558700685852983</c:v>
                </c:pt>
                <c:pt idx="34">
                  <c:v>6.9898795685852075</c:v>
                </c:pt>
                <c:pt idx="35">
                  <c:v>7.8249179783413734</c:v>
                </c:pt>
                <c:pt idx="36">
                  <c:v>7.4439623685854155</c:v>
                </c:pt>
                <c:pt idx="37">
                  <c:v>7.426816668585337</c:v>
                </c:pt>
                <c:pt idx="38">
                  <c:v>7.5966544685853847</c:v>
                </c:pt>
                <c:pt idx="39">
                  <c:v>7.9394524706268266</c:v>
                </c:pt>
                <c:pt idx="40">
                  <c:v>8.8772866685852545</c:v>
                </c:pt>
                <c:pt idx="41">
                  <c:v>9.7697594274091148</c:v>
                </c:pt>
                <c:pt idx="42">
                  <c:v>16.129082074467689</c:v>
                </c:pt>
                <c:pt idx="43">
                  <c:v>17.811760868585239</c:v>
                </c:pt>
                <c:pt idx="44">
                  <c:v>19.491643668585798</c:v>
                </c:pt>
                <c:pt idx="45">
                  <c:v>20.681213468585455</c:v>
                </c:pt>
                <c:pt idx="46">
                  <c:v>21.759707968585829</c:v>
                </c:pt>
                <c:pt idx="47">
                  <c:v>22.54549256858504</c:v>
                </c:pt>
                <c:pt idx="48">
                  <c:v>22.611301068585121</c:v>
                </c:pt>
                <c:pt idx="49">
                  <c:v>22.428972768585496</c:v>
                </c:pt>
                <c:pt idx="50">
                  <c:v>21.830199210690765</c:v>
                </c:pt>
                <c:pt idx="51">
                  <c:v>13.69226080608532</c:v>
                </c:pt>
                <c:pt idx="52">
                  <c:v>12.122291668585103</c:v>
                </c:pt>
                <c:pt idx="53">
                  <c:v>11.335671743585705</c:v>
                </c:pt>
                <c:pt idx="54">
                  <c:v>8.8735585685853184</c:v>
                </c:pt>
                <c:pt idx="55">
                  <c:v>5.9462532685854086</c:v>
                </c:pt>
                <c:pt idx="56">
                  <c:v>5.2128145603660982</c:v>
                </c:pt>
                <c:pt idx="57">
                  <c:v>2.7939091867673569</c:v>
                </c:pt>
                <c:pt idx="58">
                  <c:v>2.5879477685857832</c:v>
                </c:pt>
                <c:pt idx="59">
                  <c:v>2.5517037685853192</c:v>
                </c:pt>
                <c:pt idx="60">
                  <c:v>3.3975987685852402</c:v>
                </c:pt>
                <c:pt idx="61">
                  <c:v>4.3254574685853973</c:v>
                </c:pt>
                <c:pt idx="62">
                  <c:v>2.8053440685856259</c:v>
                </c:pt>
                <c:pt idx="63">
                  <c:v>4.0402625685848834</c:v>
                </c:pt>
                <c:pt idx="64">
                  <c:v>5.2278161390772784</c:v>
                </c:pt>
                <c:pt idx="65">
                  <c:v>8.1803317019187585</c:v>
                </c:pt>
                <c:pt idx="66">
                  <c:v>8.8118388685849443</c:v>
                </c:pt>
                <c:pt idx="67">
                  <c:v>10.383107268585356</c:v>
                </c:pt>
                <c:pt idx="68">
                  <c:v>12.753771068585095</c:v>
                </c:pt>
                <c:pt idx="69">
                  <c:v>12.823134668585661</c:v>
                </c:pt>
                <c:pt idx="70">
                  <c:v>13.999267868585562</c:v>
                </c:pt>
                <c:pt idx="71">
                  <c:v>15.707669368585371</c:v>
                </c:pt>
                <c:pt idx="72">
                  <c:v>15.991901268585551</c:v>
                </c:pt>
                <c:pt idx="73">
                  <c:v>16.710683245778156</c:v>
                </c:pt>
                <c:pt idx="74">
                  <c:v>20.504456868585127</c:v>
                </c:pt>
                <c:pt idx="75">
                  <c:v>21.383781168585312</c:v>
                </c:pt>
                <c:pt idx="76">
                  <c:v>23.15665606858569</c:v>
                </c:pt>
                <c:pt idx="77">
                  <c:v>24.71696636858589</c:v>
                </c:pt>
                <c:pt idx="78">
                  <c:v>25.647764368585015</c:v>
                </c:pt>
                <c:pt idx="79">
                  <c:v>26.58393726858553</c:v>
                </c:pt>
                <c:pt idx="80">
                  <c:v>29.557472168585392</c:v>
                </c:pt>
                <c:pt idx="81">
                  <c:v>30.500179568585835</c:v>
                </c:pt>
                <c:pt idx="82">
                  <c:v>30.961032368585435</c:v>
                </c:pt>
                <c:pt idx="83">
                  <c:v>29.873001780350208</c:v>
                </c:pt>
                <c:pt idx="84">
                  <c:v>28.581924668585671</c:v>
                </c:pt>
                <c:pt idx="85">
                  <c:v>26.835057268585405</c:v>
                </c:pt>
                <c:pt idx="86">
                  <c:v>24.641853268585365</c:v>
                </c:pt>
                <c:pt idx="87">
                  <c:v>21.696968768585585</c:v>
                </c:pt>
                <c:pt idx="88">
                  <c:v>19.428454307360525</c:v>
                </c:pt>
                <c:pt idx="89">
                  <c:v>14.17361116858531</c:v>
                </c:pt>
                <c:pt idx="90">
                  <c:v>10.637353168585769</c:v>
                </c:pt>
                <c:pt idx="91">
                  <c:v>8.519640724750003</c:v>
                </c:pt>
                <c:pt idx="92">
                  <c:v>0.11782766270296458</c:v>
                </c:pt>
                <c:pt idx="93">
                  <c:v>-1.0521191314143581</c:v>
                </c:pt>
                <c:pt idx="94">
                  <c:v>-1.6107334046100601</c:v>
                </c:pt>
                <c:pt idx="95">
                  <c:v>-3.2048057314143392</c:v>
                </c:pt>
                <c:pt idx="96">
                  <c:v>-5.2931018314147735</c:v>
                </c:pt>
                <c:pt idx="97">
                  <c:v>-5.3563361314142952</c:v>
                </c:pt>
                <c:pt idx="98">
                  <c:v>-4.7399395314143824</c:v>
                </c:pt>
                <c:pt idx="99">
                  <c:v>-4.1350264006455717</c:v>
                </c:pt>
                <c:pt idx="100">
                  <c:v>1.7080618025477319</c:v>
                </c:pt>
                <c:pt idx="101">
                  <c:v>4.5388940685854804</c:v>
                </c:pt>
                <c:pt idx="102">
                  <c:v>5.7554202685851266</c:v>
                </c:pt>
                <c:pt idx="103">
                  <c:v>6.7565790685851095</c:v>
                </c:pt>
                <c:pt idx="104">
                  <c:v>7.8735798685854714</c:v>
                </c:pt>
                <c:pt idx="105">
                  <c:v>9.7530400216466706</c:v>
                </c:pt>
                <c:pt idx="106">
                  <c:v>12.174616825107154</c:v>
                </c:pt>
                <c:pt idx="107">
                  <c:v>25.134074368585331</c:v>
                </c:pt>
                <c:pt idx="108">
                  <c:v>26.375082468585326</c:v>
                </c:pt>
                <c:pt idx="109">
                  <c:v>27.77400416858525</c:v>
                </c:pt>
                <c:pt idx="110">
                  <c:v>28.531122368584718</c:v>
                </c:pt>
                <c:pt idx="111">
                  <c:v>29.346507468585699</c:v>
                </c:pt>
                <c:pt idx="112">
                  <c:v>30.705256168584992</c:v>
                </c:pt>
                <c:pt idx="113">
                  <c:v>31.342007568585089</c:v>
                </c:pt>
                <c:pt idx="114">
                  <c:v>31.891186118585455</c:v>
                </c:pt>
                <c:pt idx="115">
                  <c:v>25.615342056085289</c:v>
                </c:pt>
                <c:pt idx="116">
                  <c:v>23.061965802928754</c:v>
                </c:pt>
                <c:pt idx="117">
                  <c:v>20.671379668585033</c:v>
                </c:pt>
                <c:pt idx="118">
                  <c:v>17.730433668585427</c:v>
                </c:pt>
                <c:pt idx="119">
                  <c:v>13.851068168585371</c:v>
                </c:pt>
                <c:pt idx="120">
                  <c:v>10.915676468585646</c:v>
                </c:pt>
                <c:pt idx="121">
                  <c:v>6.7643799685853372</c:v>
                </c:pt>
                <c:pt idx="122">
                  <c:v>4.5184488550716724</c:v>
                </c:pt>
                <c:pt idx="123">
                  <c:v>-2.9387262425257052</c:v>
                </c:pt>
                <c:pt idx="124">
                  <c:v>-4.3704009314144372</c:v>
                </c:pt>
                <c:pt idx="125">
                  <c:v>-5.1561240314143664</c:v>
                </c:pt>
                <c:pt idx="126">
                  <c:v>-5.8807622314142733</c:v>
                </c:pt>
                <c:pt idx="127">
                  <c:v>-6.3091854314145479</c:v>
                </c:pt>
                <c:pt idx="128">
                  <c:v>-6.285887231414776</c:v>
                </c:pt>
                <c:pt idx="129">
                  <c:v>-6.0030017803502904</c:v>
                </c:pt>
                <c:pt idx="130">
                  <c:v>-2.6330816314145835</c:v>
                </c:pt>
                <c:pt idx="131">
                  <c:v>-1.5023724314149121</c:v>
                </c:pt>
                <c:pt idx="132">
                  <c:v>-7.1024314150207705E-3</c:v>
                </c:pt>
                <c:pt idx="133">
                  <c:v>1.778285667554272</c:v>
                </c:pt>
                <c:pt idx="134">
                  <c:v>3.4470370685858329</c:v>
                </c:pt>
                <c:pt idx="135">
                  <c:v>5.1911780685854341</c:v>
                </c:pt>
                <c:pt idx="136">
                  <c:v>7.563241868585755</c:v>
                </c:pt>
                <c:pt idx="137">
                  <c:v>10.092219389861922</c:v>
                </c:pt>
                <c:pt idx="138">
                  <c:v>11.961443368585456</c:v>
                </c:pt>
                <c:pt idx="139">
                  <c:v>23.987542368585725</c:v>
                </c:pt>
                <c:pt idx="140">
                  <c:v>24.429665768585451</c:v>
                </c:pt>
                <c:pt idx="141">
                  <c:v>24.155279468585221</c:v>
                </c:pt>
                <c:pt idx="142">
                  <c:v>23.002055868585327</c:v>
                </c:pt>
                <c:pt idx="143">
                  <c:v>21.205158263322129</c:v>
                </c:pt>
                <c:pt idx="144">
                  <c:v>18.326813368585661</c:v>
                </c:pt>
                <c:pt idx="145">
                  <c:v>15.36147592414132</c:v>
                </c:pt>
                <c:pt idx="146">
                  <c:v>6.7893273685854325</c:v>
                </c:pt>
                <c:pt idx="147">
                  <c:v>5.2957463685853075</c:v>
                </c:pt>
                <c:pt idx="148">
                  <c:v>2.9520291685850708</c:v>
                </c:pt>
                <c:pt idx="149">
                  <c:v>0.48102236858552788</c:v>
                </c:pt>
                <c:pt idx="150">
                  <c:v>-1.5249675314144469</c:v>
                </c:pt>
                <c:pt idx="151">
                  <c:v>-3.2352054475062877</c:v>
                </c:pt>
                <c:pt idx="152">
                  <c:v>-6.1721311478984013</c:v>
                </c:pt>
                <c:pt idx="153">
                  <c:v>-6.1139851582961233</c:v>
                </c:pt>
                <c:pt idx="154">
                  <c:v>-5.4285668314144955</c:v>
                </c:pt>
                <c:pt idx="155">
                  <c:v>-4.8278298314145758</c:v>
                </c:pt>
                <c:pt idx="156">
                  <c:v>-5.7199000314151789</c:v>
                </c:pt>
                <c:pt idx="157">
                  <c:v>-5.8431444681495295</c:v>
                </c:pt>
                <c:pt idx="158">
                  <c:v>-0.77117763141460338</c:v>
                </c:pt>
                <c:pt idx="159">
                  <c:v>1.0924924685850925</c:v>
                </c:pt>
                <c:pt idx="160">
                  <c:v>4.2176382685854046</c:v>
                </c:pt>
                <c:pt idx="161">
                  <c:v>6.1010871685854822</c:v>
                </c:pt>
                <c:pt idx="162">
                  <c:v>7.979362168585193</c:v>
                </c:pt>
                <c:pt idx="163">
                  <c:v>10.037581768585099</c:v>
                </c:pt>
                <c:pt idx="164">
                  <c:v>12.302976068585368</c:v>
                </c:pt>
                <c:pt idx="165">
                  <c:v>15.473892668585421</c:v>
                </c:pt>
                <c:pt idx="166">
                  <c:v>16.97176006089299</c:v>
                </c:pt>
                <c:pt idx="167">
                  <c:v>25.325282368585231</c:v>
                </c:pt>
                <c:pt idx="168">
                  <c:v>26.754777722121119</c:v>
                </c:pt>
                <c:pt idx="169">
                  <c:v>27.680650568585186</c:v>
                </c:pt>
                <c:pt idx="170">
                  <c:v>27.694868668585638</c:v>
                </c:pt>
                <c:pt idx="171">
                  <c:v>27.413659368585812</c:v>
                </c:pt>
                <c:pt idx="172">
                  <c:v>27.122876168584895</c:v>
                </c:pt>
                <c:pt idx="173">
                  <c:v>26.378322671615489</c:v>
                </c:pt>
                <c:pt idx="174">
                  <c:v>25.424921368585288</c:v>
                </c:pt>
                <c:pt idx="175">
                  <c:v>18.934112472751689</c:v>
                </c:pt>
                <c:pt idx="176">
                  <c:v>17.952860168585133</c:v>
                </c:pt>
                <c:pt idx="177">
                  <c:v>14.272957368584926</c:v>
                </c:pt>
                <c:pt idx="178">
                  <c:v>10.48156506858551</c:v>
                </c:pt>
                <c:pt idx="179">
                  <c:v>7.1019582685855784</c:v>
                </c:pt>
                <c:pt idx="180">
                  <c:v>3.6281886685852252</c:v>
                </c:pt>
                <c:pt idx="181">
                  <c:v>1.1295858685850961</c:v>
                </c:pt>
                <c:pt idx="182">
                  <c:v>-0.39395539260884588</c:v>
                </c:pt>
                <c:pt idx="183">
                  <c:v>-2.7504190599860152</c:v>
                </c:pt>
                <c:pt idx="184">
                  <c:v>-2.7439765314146456</c:v>
                </c:pt>
                <c:pt idx="185">
                  <c:v>-2.4078789314144577</c:v>
                </c:pt>
                <c:pt idx="186">
                  <c:v>-2.1053706314145182</c:v>
                </c:pt>
                <c:pt idx="187">
                  <c:v>-1.7982128314148884</c:v>
                </c:pt>
                <c:pt idx="188">
                  <c:v>-1.0644271314149449</c:v>
                </c:pt>
                <c:pt idx="189">
                  <c:v>0.33505366858561625</c:v>
                </c:pt>
                <c:pt idx="190">
                  <c:v>0.24561306858596796</c:v>
                </c:pt>
                <c:pt idx="191">
                  <c:v>0.78810636858538852</c:v>
                </c:pt>
                <c:pt idx="192">
                  <c:v>8.4025463685856501</c:v>
                </c:pt>
                <c:pt idx="193">
                  <c:v>10.575920768585394</c:v>
                </c:pt>
                <c:pt idx="194">
                  <c:v>14.153532668585038</c:v>
                </c:pt>
                <c:pt idx="195">
                  <c:v>17.541272168585927</c:v>
                </c:pt>
                <c:pt idx="196">
                  <c:v>20.901152168585284</c:v>
                </c:pt>
                <c:pt idx="197">
                  <c:v>23.69667646858575</c:v>
                </c:pt>
                <c:pt idx="198">
                  <c:v>26.670456479696824</c:v>
                </c:pt>
                <c:pt idx="199">
                  <c:v>35.625722368585528</c:v>
                </c:pt>
                <c:pt idx="200">
                  <c:v>36.463211868585262</c:v>
                </c:pt>
                <c:pt idx="201">
                  <c:v>38.328812368585766</c:v>
                </c:pt>
                <c:pt idx="202">
                  <c:v>39.150387868584701</c:v>
                </c:pt>
                <c:pt idx="203">
                  <c:v>39.239341168585213</c:v>
                </c:pt>
                <c:pt idx="204">
                  <c:v>38.957297268584746</c:v>
                </c:pt>
                <c:pt idx="205">
                  <c:v>38.143782049436155</c:v>
                </c:pt>
                <c:pt idx="206">
                  <c:v>37.0530279685848</c:v>
                </c:pt>
                <c:pt idx="207">
                  <c:v>36.263121892395112</c:v>
                </c:pt>
                <c:pt idx="208">
                  <c:v>30.307717217070326</c:v>
                </c:pt>
                <c:pt idx="209">
                  <c:v>28.903048868584726</c:v>
                </c:pt>
                <c:pt idx="210">
                  <c:v>24.83158126858509</c:v>
                </c:pt>
                <c:pt idx="211">
                  <c:v>21.775906712020074</c:v>
                </c:pt>
                <c:pt idx="212">
                  <c:v>17.800441743585122</c:v>
                </c:pt>
                <c:pt idx="213">
                  <c:v>13.073780768585507</c:v>
                </c:pt>
                <c:pt idx="214">
                  <c:v>9.145083168585483</c:v>
                </c:pt>
                <c:pt idx="215">
                  <c:v>3.7862187685853623</c:v>
                </c:pt>
                <c:pt idx="216">
                  <c:v>1.4613449400138876</c:v>
                </c:pt>
                <c:pt idx="217">
                  <c:v>-6.3490076314146124</c:v>
                </c:pt>
                <c:pt idx="218">
                  <c:v>-7.6715267893091994</c:v>
                </c:pt>
                <c:pt idx="219">
                  <c:v>-9.3976409314143865</c:v>
                </c:pt>
                <c:pt idx="220">
                  <c:v>-10.527748031414362</c:v>
                </c:pt>
                <c:pt idx="221">
                  <c:v>-11.285792731414674</c:v>
                </c:pt>
                <c:pt idx="222">
                  <c:v>-11.739677731414915</c:v>
                </c:pt>
                <c:pt idx="223">
                  <c:v>-12.219146673967771</c:v>
                </c:pt>
                <c:pt idx="224">
                  <c:v>-12.37587763141447</c:v>
                </c:pt>
                <c:pt idx="225">
                  <c:v>-9.5392044399253528</c:v>
                </c:pt>
                <c:pt idx="226">
                  <c:v>-8.3830517314146817</c:v>
                </c:pt>
                <c:pt idx="227">
                  <c:v>-7.0901180314141783</c:v>
                </c:pt>
                <c:pt idx="228">
                  <c:v>-6.2774769314143981</c:v>
                </c:pt>
                <c:pt idx="229">
                  <c:v>-4.9888364314147537</c:v>
                </c:pt>
                <c:pt idx="230">
                  <c:v>-3.4866466213137333</c:v>
                </c:pt>
                <c:pt idx="231">
                  <c:v>-1.8600926314147601</c:v>
                </c:pt>
                <c:pt idx="232">
                  <c:v>7.2936374796966703</c:v>
                </c:pt>
                <c:pt idx="233">
                  <c:v>9.5495444685855233</c:v>
                </c:pt>
                <c:pt idx="234">
                  <c:v>11.11574596858545</c:v>
                </c:pt>
                <c:pt idx="235">
                  <c:v>11.500120368585568</c:v>
                </c:pt>
                <c:pt idx="236">
                  <c:v>13.680143268585272</c:v>
                </c:pt>
                <c:pt idx="237">
                  <c:v>15.638633368585161</c:v>
                </c:pt>
                <c:pt idx="238">
                  <c:v>17.514967868585636</c:v>
                </c:pt>
                <c:pt idx="239">
                  <c:v>18.586663440014163</c:v>
                </c:pt>
                <c:pt idx="240">
                  <c:v>21.11446236858545</c:v>
                </c:pt>
                <c:pt idx="241">
                  <c:v>21.163218690424756</c:v>
                </c:pt>
                <c:pt idx="242">
                  <c:v>20.49133845105953</c:v>
                </c:pt>
                <c:pt idx="243">
                  <c:v>19.393795368585032</c:v>
                </c:pt>
                <c:pt idx="244">
                  <c:v>18.073610368585729</c:v>
                </c:pt>
                <c:pt idx="245">
                  <c:v>16.066215668585542</c:v>
                </c:pt>
                <c:pt idx="246">
                  <c:v>14.214812267576018</c:v>
                </c:pt>
                <c:pt idx="247">
                  <c:v>11.637433042742956</c:v>
                </c:pt>
                <c:pt idx="248">
                  <c:v>5.4160795480722896</c:v>
                </c:pt>
                <c:pt idx="249">
                  <c:v>3.1579890685850596</c:v>
                </c:pt>
                <c:pt idx="250">
                  <c:v>-0.52849963141459178</c:v>
                </c:pt>
                <c:pt idx="251">
                  <c:v>-3.3506517314145157</c:v>
                </c:pt>
                <c:pt idx="252">
                  <c:v>-5.4365619748492584</c:v>
                </c:pt>
                <c:pt idx="253">
                  <c:v>-7.3530704314147703</c:v>
                </c:pt>
                <c:pt idx="254">
                  <c:v>-7.7112910314147003</c:v>
                </c:pt>
                <c:pt idx="255">
                  <c:v>-7.599709781952356</c:v>
                </c:pt>
                <c:pt idx="256">
                  <c:v>-3.6199645826342106</c:v>
                </c:pt>
                <c:pt idx="257">
                  <c:v>-1.2800612873284478</c:v>
                </c:pt>
                <c:pt idx="258">
                  <c:v>0.91107676858565856</c:v>
                </c:pt>
                <c:pt idx="259">
                  <c:v>3.2515126685852493</c:v>
                </c:pt>
                <c:pt idx="260">
                  <c:v>5.3230820685849443</c:v>
                </c:pt>
                <c:pt idx="261">
                  <c:v>7.8096788685855465</c:v>
                </c:pt>
                <c:pt idx="262">
                  <c:v>9.6500130427430229</c:v>
                </c:pt>
                <c:pt idx="263">
                  <c:v>12.499619764419108</c:v>
                </c:pt>
                <c:pt idx="264">
                  <c:v>21.178603962788443</c:v>
                </c:pt>
                <c:pt idx="265">
                  <c:v>23.227455068585314</c:v>
                </c:pt>
                <c:pt idx="266">
                  <c:v>24.847502368584983</c:v>
                </c:pt>
                <c:pt idx="267">
                  <c:v>26.640804283479113</c:v>
                </c:pt>
                <c:pt idx="268">
                  <c:v>28.0604447685851</c:v>
                </c:pt>
                <c:pt idx="269">
                  <c:v>28.462165468585752</c:v>
                </c:pt>
                <c:pt idx="270">
                  <c:v>28.105158668585531</c:v>
                </c:pt>
                <c:pt idx="271">
                  <c:v>27.599230368585509</c:v>
                </c:pt>
                <c:pt idx="272">
                  <c:v>27.272004313029989</c:v>
                </c:pt>
                <c:pt idx="273">
                  <c:v>22.279553403068192</c:v>
                </c:pt>
                <c:pt idx="274">
                  <c:v>20.579317968585613</c:v>
                </c:pt>
                <c:pt idx="275">
                  <c:v>17.573313468585084</c:v>
                </c:pt>
                <c:pt idx="276">
                  <c:v>14.771403868585153</c:v>
                </c:pt>
                <c:pt idx="277">
                  <c:v>10.5358536685853</c:v>
                </c:pt>
                <c:pt idx="278">
                  <c:v>6.8495524695952241</c:v>
                </c:pt>
                <c:pt idx="279">
                  <c:v>2.780970268585143</c:v>
                </c:pt>
                <c:pt idx="280">
                  <c:v>-0.36753203141465518</c:v>
                </c:pt>
                <c:pt idx="281">
                  <c:v>-2.2524496314146423</c:v>
                </c:pt>
                <c:pt idx="282">
                  <c:v>-9.7909204439146915</c:v>
                </c:pt>
                <c:pt idx="283">
                  <c:v>-11.826129231414129</c:v>
                </c:pt>
                <c:pt idx="284">
                  <c:v>-13.357194904141927</c:v>
                </c:pt>
                <c:pt idx="285">
                  <c:v>-13.822057631414276</c:v>
                </c:pt>
                <c:pt idx="286">
                  <c:v>-13.646163731414582</c:v>
                </c:pt>
                <c:pt idx="287">
                  <c:v>-12.715359831414375</c:v>
                </c:pt>
                <c:pt idx="288">
                  <c:v>-11.70633864151543</c:v>
                </c:pt>
                <c:pt idx="289">
                  <c:v>-10.449485017778109</c:v>
                </c:pt>
                <c:pt idx="290">
                  <c:v>-4.9660398109014485</c:v>
                </c:pt>
                <c:pt idx="291">
                  <c:v>-1.6794496314150109</c:v>
                </c:pt>
                <c:pt idx="292">
                  <c:v>1.3214473685851686</c:v>
                </c:pt>
                <c:pt idx="293">
                  <c:v>4.8288938903249488</c:v>
                </c:pt>
                <c:pt idx="294">
                  <c:v>8.2516645685849142</c:v>
                </c:pt>
                <c:pt idx="295">
                  <c:v>12.011735068585452</c:v>
                </c:pt>
                <c:pt idx="296">
                  <c:v>15.346796268585168</c:v>
                </c:pt>
                <c:pt idx="297">
                  <c:v>18.637699526480631</c:v>
                </c:pt>
                <c:pt idx="298">
                  <c:v>25.748023435252222</c:v>
                </c:pt>
                <c:pt idx="299">
                  <c:v>26.303212868585426</c:v>
                </c:pt>
                <c:pt idx="300">
                  <c:v>26.538931268585557</c:v>
                </c:pt>
                <c:pt idx="301">
                  <c:v>26.132002368585418</c:v>
                </c:pt>
                <c:pt idx="302">
                  <c:v>24.700805968585897</c:v>
                </c:pt>
                <c:pt idx="303">
                  <c:v>21.587101459494395</c:v>
                </c:pt>
                <c:pt idx="304">
                  <c:v>18.310791499019885</c:v>
                </c:pt>
                <c:pt idx="305">
                  <c:v>13.698688668585433</c:v>
                </c:pt>
                <c:pt idx="306">
                  <c:v>11.595202368585452</c:v>
                </c:pt>
                <c:pt idx="307">
                  <c:v>0.22805236858569344</c:v>
                </c:pt>
                <c:pt idx="308">
                  <c:v>-1.941898031414425</c:v>
                </c:pt>
                <c:pt idx="309">
                  <c:v>-4.0277248314147069</c:v>
                </c:pt>
                <c:pt idx="310">
                  <c:v>-6.0993572314146034</c:v>
                </c:pt>
                <c:pt idx="311">
                  <c:v>-9.3754980354546653</c:v>
                </c:pt>
                <c:pt idx="312">
                  <c:v>-11.861130831414648</c:v>
                </c:pt>
                <c:pt idx="313">
                  <c:v>-13.80662803141432</c:v>
                </c:pt>
                <c:pt idx="314">
                  <c:v>-14.646058321070106</c:v>
                </c:pt>
                <c:pt idx="315">
                  <c:v>-19.875492459000654</c:v>
                </c:pt>
                <c:pt idx="316">
                  <c:v>-17.339454803131773</c:v>
                </c:pt>
                <c:pt idx="317">
                  <c:v>-15.141470231414798</c:v>
                </c:pt>
                <c:pt idx="318">
                  <c:v>-14.382435231414162</c:v>
                </c:pt>
                <c:pt idx="319">
                  <c:v>-11.57465973141511</c:v>
                </c:pt>
                <c:pt idx="320">
                  <c:v>-9.8054349998356738</c:v>
                </c:pt>
                <c:pt idx="321">
                  <c:v>1.6398601044344474</c:v>
                </c:pt>
                <c:pt idx="322">
                  <c:v>5.3498045685852302</c:v>
                </c:pt>
                <c:pt idx="323">
                  <c:v>9.5436190352522345</c:v>
                </c:pt>
                <c:pt idx="324">
                  <c:v>12.874135068585334</c:v>
                </c:pt>
                <c:pt idx="325">
                  <c:v>15.332270068585458</c:v>
                </c:pt>
                <c:pt idx="326">
                  <c:v>17.281631168585488</c:v>
                </c:pt>
                <c:pt idx="327">
                  <c:v>19.881594468585327</c:v>
                </c:pt>
                <c:pt idx="328">
                  <c:v>22.344998961991777</c:v>
                </c:pt>
                <c:pt idx="329">
                  <c:v>23.813002823130887</c:v>
                </c:pt>
                <c:pt idx="330">
                  <c:v>29.461566118585196</c:v>
                </c:pt>
                <c:pt idx="331">
                  <c:v>30.234154168585135</c:v>
                </c:pt>
                <c:pt idx="332">
                  <c:v>30.713300468585558</c:v>
                </c:pt>
                <c:pt idx="333">
                  <c:v>30.544751868585379</c:v>
                </c:pt>
                <c:pt idx="334">
                  <c:v>29.547044668585684</c:v>
                </c:pt>
                <c:pt idx="335">
                  <c:v>28.15184677718743</c:v>
                </c:pt>
                <c:pt idx="336">
                  <c:v>25.117778968585331</c:v>
                </c:pt>
                <c:pt idx="337">
                  <c:v>21.36036086858617</c:v>
                </c:pt>
                <c:pt idx="338">
                  <c:v>18.402111334102681</c:v>
                </c:pt>
                <c:pt idx="339">
                  <c:v>2.9004595114425484</c:v>
                </c:pt>
                <c:pt idx="340">
                  <c:v>0.10140943929299329</c:v>
                </c:pt>
                <c:pt idx="341">
                  <c:v>-3.4209409314141612</c:v>
                </c:pt>
                <c:pt idx="342">
                  <c:v>-5.3346216739682148</c:v>
                </c:pt>
                <c:pt idx="343">
                  <c:v>-8.2261910314146984</c:v>
                </c:pt>
                <c:pt idx="344">
                  <c:v>-9.1482177314142419</c:v>
                </c:pt>
                <c:pt idx="345">
                  <c:v>-9.5238417314148727</c:v>
                </c:pt>
                <c:pt idx="346">
                  <c:v>-9.1547191314149785</c:v>
                </c:pt>
                <c:pt idx="347">
                  <c:v>-8.621829396120841</c:v>
                </c:pt>
                <c:pt idx="348">
                  <c:v>-3.7119326314146264</c:v>
                </c:pt>
                <c:pt idx="349">
                  <c:v>-2.6177685314143986</c:v>
                </c:pt>
                <c:pt idx="350">
                  <c:v>-0.28168843141439481</c:v>
                </c:pt>
                <c:pt idx="351">
                  <c:v>1.5673509685855318</c:v>
                </c:pt>
                <c:pt idx="352">
                  <c:v>2.4356429685852365</c:v>
                </c:pt>
                <c:pt idx="353">
                  <c:v>2.6548731685853832</c:v>
                </c:pt>
                <c:pt idx="354">
                  <c:v>3.1355499443427135</c:v>
                </c:pt>
                <c:pt idx="355">
                  <c:v>3.4720623685855827</c:v>
                </c:pt>
                <c:pt idx="356">
                  <c:v>4.0765393328715804</c:v>
                </c:pt>
                <c:pt idx="357">
                  <c:v>5.8485998685854996</c:v>
                </c:pt>
                <c:pt idx="358">
                  <c:v>5.2080123685854049</c:v>
                </c:pt>
                <c:pt idx="359">
                  <c:v>4.6041194685854512</c:v>
                </c:pt>
                <c:pt idx="360">
                  <c:v>3.7234114111384002</c:v>
                </c:pt>
                <c:pt idx="361">
                  <c:v>2.4564571685857675</c:v>
                </c:pt>
                <c:pt idx="362">
                  <c:v>1.9598510685852535</c:v>
                </c:pt>
                <c:pt idx="363">
                  <c:v>1.9125317685853389</c:v>
                </c:pt>
                <c:pt idx="364">
                  <c:v>2.0699423685854441</c:v>
                </c:pt>
                <c:pt idx="365">
                  <c:v>2.5245352499415126</c:v>
                </c:pt>
                <c:pt idx="366">
                  <c:v>2.6084503255744522</c:v>
                </c:pt>
                <c:pt idx="367">
                  <c:v>3.0494405685852399</c:v>
                </c:pt>
                <c:pt idx="368">
                  <c:v>3.3545353685856441</c:v>
                </c:pt>
                <c:pt idx="369">
                  <c:v>2.8762403685858073</c:v>
                </c:pt>
                <c:pt idx="370">
                  <c:v>3.8012776685852288</c:v>
                </c:pt>
                <c:pt idx="371">
                  <c:v>4.1438098954677827</c:v>
                </c:pt>
                <c:pt idx="372">
                  <c:v>5.3178179729812358</c:v>
                </c:pt>
                <c:pt idx="373">
                  <c:v>5.1633063685854372</c:v>
                </c:pt>
                <c:pt idx="374">
                  <c:v>5.1494425685855907</c:v>
                </c:pt>
                <c:pt idx="375">
                  <c:v>5.0892544685851959</c:v>
                </c:pt>
                <c:pt idx="376">
                  <c:v>4.979429641312457</c:v>
                </c:pt>
                <c:pt idx="377">
                  <c:v>4.5627902685851076</c:v>
                </c:pt>
                <c:pt idx="378">
                  <c:v>5.0203799685852504</c:v>
                </c:pt>
                <c:pt idx="379">
                  <c:v>6.0448676685859404</c:v>
                </c:pt>
                <c:pt idx="380">
                  <c:v>7.856783968585674</c:v>
                </c:pt>
                <c:pt idx="381">
                  <c:v>8.6959723685854016</c:v>
                </c:pt>
                <c:pt idx="382">
                  <c:v>11.479424171863716</c:v>
                </c:pt>
                <c:pt idx="383">
                  <c:v>12.466755368585755</c:v>
                </c:pt>
                <c:pt idx="384">
                  <c:v>12.668630968585736</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7.442101568585942</c:v>
                </c:pt>
                <c:pt idx="393">
                  <c:v>7.0944274212166221</c:v>
                </c:pt>
                <c:pt idx="394">
                  <c:v>7.0350527685855715</c:v>
                </c:pt>
                <c:pt idx="395">
                  <c:v>6.287475468585348</c:v>
                </c:pt>
                <c:pt idx="396">
                  <c:v>6.215713168585367</c:v>
                </c:pt>
                <c:pt idx="397">
                  <c:v>5.7587746918180898</c:v>
                </c:pt>
                <c:pt idx="398">
                  <c:v>6.7100268685854871</c:v>
                </c:pt>
                <c:pt idx="399">
                  <c:v>7.1816838500671585</c:v>
                </c:pt>
                <c:pt idx="400">
                  <c:v>6.9974811921147904</c:v>
                </c:pt>
                <c:pt idx="401">
                  <c:v>7.1198720685850443</c:v>
                </c:pt>
                <c:pt idx="402">
                  <c:v>8.2484514685850669</c:v>
                </c:pt>
                <c:pt idx="403">
                  <c:v>7.7913312574741704</c:v>
                </c:pt>
                <c:pt idx="404">
                  <c:v>6.2707952685852391</c:v>
                </c:pt>
                <c:pt idx="405">
                  <c:v>6.6684663685854284</c:v>
                </c:pt>
                <c:pt idx="406">
                  <c:v>5.0068999685847899</c:v>
                </c:pt>
                <c:pt idx="407">
                  <c:v>3.7924026685859786</c:v>
                </c:pt>
                <c:pt idx="408">
                  <c:v>3.7731691867671948</c:v>
                </c:pt>
                <c:pt idx="409">
                  <c:v>7.9915611685853074</c:v>
                </c:pt>
                <c:pt idx="410">
                  <c:v>8.4262692685852727</c:v>
                </c:pt>
                <c:pt idx="411">
                  <c:v>7.6615812685856248</c:v>
                </c:pt>
                <c:pt idx="412">
                  <c:v>7.2093934685857022</c:v>
                </c:pt>
                <c:pt idx="413">
                  <c:v>7.0580002685855456</c:v>
                </c:pt>
                <c:pt idx="414">
                  <c:v>6.9689448685853144</c:v>
                </c:pt>
                <c:pt idx="415">
                  <c:v>6.9546185685857749</c:v>
                </c:pt>
                <c:pt idx="416">
                  <c:v>6.954692027676586</c:v>
                </c:pt>
                <c:pt idx="417">
                  <c:v>6.9528307215264356</c:v>
                </c:pt>
                <c:pt idx="418">
                  <c:v>6.9529923685858055</c:v>
                </c:pt>
                <c:pt idx="419">
                  <c:v>6.9529923685858055</c:v>
                </c:pt>
                <c:pt idx="420">
                  <c:v>6.9529923685858055</c:v>
                </c:pt>
                <c:pt idx="421">
                  <c:v>6.9529923685858055</c:v>
                </c:pt>
                <c:pt idx="422">
                  <c:v>6.9529923685858055</c:v>
                </c:pt>
                <c:pt idx="423">
                  <c:v>6.9529923685858055</c:v>
                </c:pt>
                <c:pt idx="424">
                  <c:v>6.9529923685858055</c:v>
                </c:pt>
                <c:pt idx="425">
                  <c:v>6.9529807019189445</c:v>
                </c:pt>
                <c:pt idx="426">
                  <c:v>6.9529223685856953</c:v>
                </c:pt>
                <c:pt idx="427">
                  <c:v>6.9529223685848507</c:v>
                </c:pt>
                <c:pt idx="428">
                  <c:v>6.9529223685848507</c:v>
                </c:pt>
                <c:pt idx="429">
                  <c:v>6.9529781261606587</c:v>
                </c:pt>
                <c:pt idx="430">
                  <c:v>6.9645679685854178</c:v>
                </c:pt>
                <c:pt idx="431">
                  <c:v>7.0057877685854386</c:v>
                </c:pt>
                <c:pt idx="432">
                  <c:v>7.0580172685859583</c:v>
                </c:pt>
                <c:pt idx="433">
                  <c:v>7.1148549685854539</c:v>
                </c:pt>
                <c:pt idx="434">
                  <c:v>7.1619219338027875</c:v>
                </c:pt>
                <c:pt idx="435">
                  <c:v>7.2929223685854385</c:v>
                </c:pt>
                <c:pt idx="436">
                  <c:v>7.3114309685850039</c:v>
                </c:pt>
                <c:pt idx="437">
                  <c:v>7.3602959685856746</c:v>
                </c:pt>
                <c:pt idx="438">
                  <c:v>7.3904783685858941</c:v>
                </c:pt>
                <c:pt idx="439">
                  <c:v>7.4178003685850085</c:v>
                </c:pt>
                <c:pt idx="440">
                  <c:v>7.4361810642379975</c:v>
                </c:pt>
                <c:pt idx="441">
                  <c:v>7.4600019685849617</c:v>
                </c:pt>
                <c:pt idx="442">
                  <c:v>7.474389468585926</c:v>
                </c:pt>
                <c:pt idx="443">
                  <c:v>7.4814129568205354</c:v>
                </c:pt>
                <c:pt idx="444">
                  <c:v>7.4863223685853404</c:v>
                </c:pt>
                <c:pt idx="445">
                  <c:v>7.48632236858505</c:v>
                </c:pt>
                <c:pt idx="446">
                  <c:v>7.4940537685856299</c:v>
                </c:pt>
                <c:pt idx="447">
                  <c:v>7.4997823685859686</c:v>
                </c:pt>
                <c:pt idx="448">
                  <c:v>7.4997823685859686</c:v>
                </c:pt>
                <c:pt idx="449">
                  <c:v>7.5004290685861426</c:v>
                </c:pt>
                <c:pt idx="450">
                  <c:v>7.5062628736361825</c:v>
                </c:pt>
                <c:pt idx="451">
                  <c:v>7.5062823685856443</c:v>
                </c:pt>
                <c:pt idx="452">
                  <c:v>7.5063609796967654</c:v>
                </c:pt>
                <c:pt idx="453">
                  <c:v>7.5147946685855267</c:v>
                </c:pt>
                <c:pt idx="454">
                  <c:v>7.5324874685852654</c:v>
                </c:pt>
                <c:pt idx="455">
                  <c:v>7.5361453473083344</c:v>
                </c:pt>
                <c:pt idx="456">
                  <c:v>7.5361523685849221</c:v>
                </c:pt>
                <c:pt idx="457">
                  <c:v>7.5361523685849221</c:v>
                </c:pt>
                <c:pt idx="458">
                  <c:v>7.5361523685849221</c:v>
                </c:pt>
                <c:pt idx="459">
                  <c:v>7.5389949492309878</c:v>
                </c:pt>
                <c:pt idx="460">
                  <c:v>7.5399723685857367</c:v>
                </c:pt>
                <c:pt idx="461">
                  <c:v>7.5520223685853267</c:v>
                </c:pt>
                <c:pt idx="462">
                  <c:v>7.5520223685862291</c:v>
                </c:pt>
                <c:pt idx="463">
                  <c:v>7.5520223685862291</c:v>
                </c:pt>
                <c:pt idx="464">
                  <c:v>7.5520223685862291</c:v>
                </c:pt>
                <c:pt idx="465">
                  <c:v>7.5520369140403565</c:v>
                </c:pt>
                <c:pt idx="466">
                  <c:v>7.5520823685855047</c:v>
                </c:pt>
                <c:pt idx="467">
                  <c:v>7.5540219685849541</c:v>
                </c:pt>
                <c:pt idx="468">
                  <c:v>7.5546967685855364</c:v>
                </c:pt>
                <c:pt idx="469">
                  <c:v>7.5546823685854232</c:v>
                </c:pt>
                <c:pt idx="470">
                  <c:v>7.5546823685854232</c:v>
                </c:pt>
                <c:pt idx="471">
                  <c:v>7.5726066542994364</c:v>
                </c:pt>
                <c:pt idx="472">
                  <c:v>7.5731423685849304</c:v>
                </c:pt>
                <c:pt idx="473">
                  <c:v>7.5731423685849304</c:v>
                </c:pt>
                <c:pt idx="474">
                  <c:v>7.5731423685849304</c:v>
                </c:pt>
                <c:pt idx="475">
                  <c:v>7.5731423685849304</c:v>
                </c:pt>
                <c:pt idx="476">
                  <c:v>7.5731423685849304</c:v>
                </c:pt>
                <c:pt idx="477">
                  <c:v>7.5731423685849819</c:v>
                </c:pt>
                <c:pt idx="478">
                  <c:v>7.5744083236422313</c:v>
                </c:pt>
                <c:pt idx="479">
                  <c:v>7.5778462685857466</c:v>
                </c:pt>
                <c:pt idx="480">
                  <c:v>7.5860385685854288</c:v>
                </c:pt>
                <c:pt idx="481">
                  <c:v>7.6016356685849615</c:v>
                </c:pt>
                <c:pt idx="482">
                  <c:v>7.6115401463628274</c:v>
                </c:pt>
                <c:pt idx="483">
                  <c:v>7.6172989685858354</c:v>
                </c:pt>
                <c:pt idx="484">
                  <c:v>7.6193143685853268</c:v>
                </c:pt>
                <c:pt idx="485">
                  <c:v>7.6243856685853144</c:v>
                </c:pt>
                <c:pt idx="486">
                  <c:v>7.6339139475326325</c:v>
                </c:pt>
                <c:pt idx="487">
                  <c:v>7.6376523685851367</c:v>
                </c:pt>
                <c:pt idx="488">
                  <c:v>7.6376523685850159</c:v>
                </c:pt>
                <c:pt idx="489">
                  <c:v>7.6386133685848714</c:v>
                </c:pt>
                <c:pt idx="490">
                  <c:v>7.6377155685859144</c:v>
                </c:pt>
                <c:pt idx="491">
                  <c:v>7.6370849685851585</c:v>
                </c:pt>
                <c:pt idx="492">
                  <c:v>7.6350671685859295</c:v>
                </c:pt>
                <c:pt idx="493">
                  <c:v>7.6322920237584704</c:v>
                </c:pt>
                <c:pt idx="494">
                  <c:v>7.6314234212172414</c:v>
                </c:pt>
                <c:pt idx="495">
                  <c:v>7.6314356685852607</c:v>
                </c:pt>
                <c:pt idx="496">
                  <c:v>7.6319000685862264</c:v>
                </c:pt>
                <c:pt idx="497">
                  <c:v>7.6394566685846303</c:v>
                </c:pt>
                <c:pt idx="498">
                  <c:v>7.6396435685854955</c:v>
                </c:pt>
                <c:pt idx="499">
                  <c:v>7.639185368585232</c:v>
                </c:pt>
                <c:pt idx="500">
                  <c:v>7.6376689277248184</c:v>
                </c:pt>
                <c:pt idx="501">
                  <c:v>7.6376523685850755</c:v>
                </c:pt>
                <c:pt idx="502">
                  <c:v>7.6376523685852415</c:v>
                </c:pt>
                <c:pt idx="503">
                  <c:v>7.6377699547922084</c:v>
                </c:pt>
                <c:pt idx="504">
                  <c:v>7.6377823685852508</c:v>
                </c:pt>
                <c:pt idx="505">
                  <c:v>7.636452368584699</c:v>
                </c:pt>
                <c:pt idx="506">
                  <c:v>7.6339908685848865</c:v>
                </c:pt>
                <c:pt idx="507">
                  <c:v>7.6207354455085081</c:v>
                </c:pt>
                <c:pt idx="508">
                  <c:v>7.6104622685853727</c:v>
                </c:pt>
                <c:pt idx="509">
                  <c:v>7.601833868585067</c:v>
                </c:pt>
                <c:pt idx="510">
                  <c:v>7.593715095858002</c:v>
                </c:pt>
                <c:pt idx="511">
                  <c:v>7.5917188201987216</c:v>
                </c:pt>
                <c:pt idx="512">
                  <c:v>7.5916223685862425</c:v>
                </c:pt>
                <c:pt idx="513">
                  <c:v>7.5916363685859158</c:v>
                </c:pt>
                <c:pt idx="514">
                  <c:v>7.591662368585915</c:v>
                </c:pt>
                <c:pt idx="515">
                  <c:v>7.591662368585915</c:v>
                </c:pt>
                <c:pt idx="516">
                  <c:v>7.5914535685858615</c:v>
                </c:pt>
                <c:pt idx="517">
                  <c:v>7.5878802473740246</c:v>
                </c:pt>
                <c:pt idx="518">
                  <c:v>7.5878823685860715</c:v>
                </c:pt>
                <c:pt idx="519">
                  <c:v>7.5878750100947201</c:v>
                </c:pt>
                <c:pt idx="520">
                  <c:v>7.5851023685854155</c:v>
                </c:pt>
                <c:pt idx="521">
                  <c:v>7.5851145685846353</c:v>
                </c:pt>
                <c:pt idx="522">
                  <c:v>7.5847137685852939</c:v>
                </c:pt>
                <c:pt idx="523">
                  <c:v>7.5832723685862362</c:v>
                </c:pt>
                <c:pt idx="524">
                  <c:v>7.5832723685861234</c:v>
                </c:pt>
                <c:pt idx="525">
                  <c:v>7.5832561685859465</c:v>
                </c:pt>
                <c:pt idx="526">
                  <c:v>7.5847073685853355</c:v>
                </c:pt>
                <c:pt idx="527">
                  <c:v>7.5856823685854309</c:v>
                </c:pt>
                <c:pt idx="528">
                  <c:v>7.5876223685854285</c:v>
                </c:pt>
                <c:pt idx="529">
                  <c:v>7.5876223685861106</c:v>
                </c:pt>
                <c:pt idx="530">
                  <c:v>7.5878473685853685</c:v>
                </c:pt>
                <c:pt idx="531">
                  <c:v>7.5967153894187165</c:v>
                </c:pt>
                <c:pt idx="532">
                  <c:v>7.6033563269192044</c:v>
                </c:pt>
                <c:pt idx="533">
                  <c:v>7.6093346685850687</c:v>
                </c:pt>
                <c:pt idx="534">
                  <c:v>7.6109121685855738</c:v>
                </c:pt>
                <c:pt idx="535">
                  <c:v>7.6119046266504178</c:v>
                </c:pt>
                <c:pt idx="536">
                  <c:v>7.6091167082074715</c:v>
                </c:pt>
                <c:pt idx="537">
                  <c:v>7.6090935930753432</c:v>
                </c:pt>
                <c:pt idx="538">
                  <c:v>7.6091232685852832</c:v>
                </c:pt>
                <c:pt idx="539">
                  <c:v>7.6037300685849365</c:v>
                </c:pt>
                <c:pt idx="540">
                  <c:v>7.6021023685850686</c:v>
                </c:pt>
                <c:pt idx="541">
                  <c:v>7.5983914685849783</c:v>
                </c:pt>
                <c:pt idx="542">
                  <c:v>7.5957553685848964</c:v>
                </c:pt>
                <c:pt idx="543">
                  <c:v>7.5956880828717503</c:v>
                </c:pt>
                <c:pt idx="544">
                  <c:v>7.5900539902073234</c:v>
                </c:pt>
                <c:pt idx="545">
                  <c:v>7.5911369685859418</c:v>
                </c:pt>
                <c:pt idx="546">
                  <c:v>7.5936423685852361</c:v>
                </c:pt>
                <c:pt idx="547">
                  <c:v>7.6017939685858238</c:v>
                </c:pt>
                <c:pt idx="548">
                  <c:v>7.6063237971570894</c:v>
                </c:pt>
                <c:pt idx="549">
                  <c:v>7.6243893685861543</c:v>
                </c:pt>
                <c:pt idx="550">
                  <c:v>7.6344471685855027</c:v>
                </c:pt>
                <c:pt idx="551">
                  <c:v>7.6453111857901135</c:v>
                </c:pt>
                <c:pt idx="552">
                  <c:v>7.6971934030681979</c:v>
                </c:pt>
                <c:pt idx="553">
                  <c:v>7.7047342053196095</c:v>
                </c:pt>
                <c:pt idx="554">
                  <c:v>7.7142907685852276</c:v>
                </c:pt>
                <c:pt idx="555">
                  <c:v>7.727754768584596</c:v>
                </c:pt>
                <c:pt idx="556">
                  <c:v>7.7279259685853923</c:v>
                </c:pt>
                <c:pt idx="557">
                  <c:v>7.7278571685860751</c:v>
                </c:pt>
                <c:pt idx="558">
                  <c:v>7.7294318635354156</c:v>
                </c:pt>
                <c:pt idx="559">
                  <c:v>7.7296223685858223</c:v>
                </c:pt>
                <c:pt idx="560">
                  <c:v>7.7430140857577072</c:v>
                </c:pt>
                <c:pt idx="561">
                  <c:v>7.7428961685850055</c:v>
                </c:pt>
                <c:pt idx="562">
                  <c:v>7.7428292685849085</c:v>
                </c:pt>
                <c:pt idx="563">
                  <c:v>7.7428223685846724</c:v>
                </c:pt>
                <c:pt idx="564">
                  <c:v>7.742822368584612</c:v>
                </c:pt>
                <c:pt idx="565">
                  <c:v>7.7428524685858076</c:v>
                </c:pt>
                <c:pt idx="566">
                  <c:v>7.7429538903245572</c:v>
                </c:pt>
                <c:pt idx="567">
                  <c:v>7.744592368586046</c:v>
                </c:pt>
                <c:pt idx="568">
                  <c:v>7.7446150216467862</c:v>
                </c:pt>
                <c:pt idx="569">
                  <c:v>7.7446502685860468</c:v>
                </c:pt>
                <c:pt idx="570">
                  <c:v>7.7465223685851043</c:v>
                </c:pt>
                <c:pt idx="571">
                  <c:v>7.7474996685853768</c:v>
                </c:pt>
                <c:pt idx="572">
                  <c:v>7.7486385685855446</c:v>
                </c:pt>
                <c:pt idx="573">
                  <c:v>7.7502333363266995</c:v>
                </c:pt>
                <c:pt idx="574">
                  <c:v>7.7501723685854307</c:v>
                </c:pt>
                <c:pt idx="575">
                  <c:v>7.7634658112082349</c:v>
                </c:pt>
                <c:pt idx="576">
                  <c:v>7.7618331685848334</c:v>
                </c:pt>
                <c:pt idx="577">
                  <c:v>7.7618005685847749</c:v>
                </c:pt>
                <c:pt idx="578">
                  <c:v>7.7634043685855607</c:v>
                </c:pt>
                <c:pt idx="579">
                  <c:v>7.7636219140403213</c:v>
                </c:pt>
                <c:pt idx="580">
                  <c:v>7.7635776685858744</c:v>
                </c:pt>
                <c:pt idx="581">
                  <c:v>7.7586447685848894</c:v>
                </c:pt>
                <c:pt idx="582">
                  <c:v>7.7573423685851282</c:v>
                </c:pt>
                <c:pt idx="583">
                  <c:v>7.7566455828711272</c:v>
                </c:pt>
                <c:pt idx="584">
                  <c:v>7.7375170560853297</c:v>
                </c:pt>
                <c:pt idx="585">
                  <c:v>7.7269313685851655</c:v>
                </c:pt>
                <c:pt idx="586">
                  <c:v>7.7235462685850402</c:v>
                </c:pt>
                <c:pt idx="587">
                  <c:v>7.7191623685850015</c:v>
                </c:pt>
                <c:pt idx="588">
                  <c:v>7.7174045685855486</c:v>
                </c:pt>
                <c:pt idx="589">
                  <c:v>7.714492368585244</c:v>
                </c:pt>
                <c:pt idx="590">
                  <c:v>7.7136423685858704</c:v>
                </c:pt>
                <c:pt idx="591">
                  <c:v>7.7136587322217594</c:v>
                </c:pt>
                <c:pt idx="592">
                  <c:v>7.7211643975704876</c:v>
                </c:pt>
                <c:pt idx="593">
                  <c:v>7.7195066685852742</c:v>
                </c:pt>
                <c:pt idx="594">
                  <c:v>7.7192923685852435</c:v>
                </c:pt>
                <c:pt idx="595">
                  <c:v>7.7192427767492013</c:v>
                </c:pt>
                <c:pt idx="596">
                  <c:v>7.7192223685861023</c:v>
                </c:pt>
                <c:pt idx="597">
                  <c:v>7.7210430685855869</c:v>
                </c:pt>
                <c:pt idx="598">
                  <c:v>7.7218811685852469</c:v>
                </c:pt>
                <c:pt idx="599">
                  <c:v>7.7218298685859876</c:v>
                </c:pt>
                <c:pt idx="600">
                  <c:v>7.7219223685851395</c:v>
                </c:pt>
                <c:pt idx="601">
                  <c:v>7.7352888685861805</c:v>
                </c:pt>
                <c:pt idx="602">
                  <c:v>7.741822368586341</c:v>
                </c:pt>
                <c:pt idx="603">
                  <c:v>7.7529431685847072</c:v>
                </c:pt>
                <c:pt idx="604">
                  <c:v>7.7604018583809902</c:v>
                </c:pt>
                <c:pt idx="605">
                  <c:v>7.762522368584726</c:v>
                </c:pt>
                <c:pt idx="606">
                  <c:v>7.762537568585965</c:v>
                </c:pt>
                <c:pt idx="607">
                  <c:v>7.7626177685855886</c:v>
                </c:pt>
                <c:pt idx="608">
                  <c:v>7.7626223685855464</c:v>
                </c:pt>
                <c:pt idx="609">
                  <c:v>7.7645523685854387</c:v>
                </c:pt>
                <c:pt idx="610">
                  <c:v>7.7645523685848845</c:v>
                </c:pt>
                <c:pt idx="611">
                  <c:v>7.7645915685857831</c:v>
                </c:pt>
                <c:pt idx="612">
                  <c:v>7.7646223685857834</c:v>
                </c:pt>
                <c:pt idx="613">
                  <c:v>7.7653572685855483</c:v>
                </c:pt>
                <c:pt idx="614">
                  <c:v>7.7691411440959115</c:v>
                </c:pt>
                <c:pt idx="615">
                  <c:v>7.7757791685848137</c:v>
                </c:pt>
                <c:pt idx="616">
                  <c:v>7.7809776685847485</c:v>
                </c:pt>
                <c:pt idx="617">
                  <c:v>7.7827014310856413</c:v>
                </c:pt>
                <c:pt idx="618">
                  <c:v>7.7846623685854395</c:v>
                </c:pt>
                <c:pt idx="619">
                  <c:v>7.7846543685856346</c:v>
                </c:pt>
                <c:pt idx="620">
                  <c:v>7.7846623685854395</c:v>
                </c:pt>
                <c:pt idx="621">
                  <c:v>7.7832546685862765</c:v>
                </c:pt>
                <c:pt idx="622">
                  <c:v>7.7790849492308354</c:v>
                </c:pt>
                <c:pt idx="623">
                  <c:v>7.7656061685852436</c:v>
                </c:pt>
                <c:pt idx="624">
                  <c:v>7.7589749685861884</c:v>
                </c:pt>
                <c:pt idx="625">
                  <c:v>7.7589623685862676</c:v>
                </c:pt>
                <c:pt idx="626">
                  <c:v>7.7589549109581055</c:v>
                </c:pt>
                <c:pt idx="627">
                  <c:v>7.7461268130299015</c:v>
                </c:pt>
                <c:pt idx="628">
                  <c:v>7.7416352106904611</c:v>
                </c:pt>
                <c:pt idx="629">
                  <c:v>7.7416223685850314</c:v>
                </c:pt>
                <c:pt idx="630">
                  <c:v>7.7416223685850314</c:v>
                </c:pt>
                <c:pt idx="631">
                  <c:v>7.7392417685851713</c:v>
                </c:pt>
                <c:pt idx="632">
                  <c:v>7.7378723685851725</c:v>
                </c:pt>
                <c:pt idx="633">
                  <c:v>7.7378534685849019</c:v>
                </c:pt>
                <c:pt idx="634">
                  <c:v>7.7384521413122984</c:v>
                </c:pt>
                <c:pt idx="635">
                  <c:v>7.742660849598181</c:v>
                </c:pt>
                <c:pt idx="636">
                  <c:v>7.7637979685855045</c:v>
                </c:pt>
                <c:pt idx="637">
                  <c:v>7.7699186685848218</c:v>
                </c:pt>
                <c:pt idx="638">
                  <c:v>7.7863836685851995</c:v>
                </c:pt>
                <c:pt idx="639">
                  <c:v>7.7887456685849799</c:v>
                </c:pt>
                <c:pt idx="640">
                  <c:v>7.7948268583808789</c:v>
                </c:pt>
                <c:pt idx="641">
                  <c:v>7.7971973685855049</c:v>
                </c:pt>
                <c:pt idx="642">
                  <c:v>7.7991127685856565</c:v>
                </c:pt>
                <c:pt idx="643">
                  <c:v>7.7991523685852355</c:v>
                </c:pt>
                <c:pt idx="644">
                  <c:v>7.8109919338029465</c:v>
                </c:pt>
                <c:pt idx="645">
                  <c:v>7.8117859685854132</c:v>
                </c:pt>
                <c:pt idx="646">
                  <c:v>7.8132548685859424</c:v>
                </c:pt>
                <c:pt idx="647">
                  <c:v>7.8138814162048895</c:v>
                </c:pt>
                <c:pt idx="648">
                  <c:v>7.8155849685857035</c:v>
                </c:pt>
                <c:pt idx="649">
                  <c:v>7.8156647685847389</c:v>
                </c:pt>
                <c:pt idx="650">
                  <c:v>7.8226345685849852</c:v>
                </c:pt>
                <c:pt idx="651">
                  <c:v>7.8300614310855536</c:v>
                </c:pt>
                <c:pt idx="652">
                  <c:v>7.8401796925285394</c:v>
                </c:pt>
                <c:pt idx="653">
                  <c:v>7.8468335026057145</c:v>
                </c:pt>
                <c:pt idx="654">
                  <c:v>7.8473223685850888</c:v>
                </c:pt>
                <c:pt idx="655">
                  <c:v>7.847302368585594</c:v>
                </c:pt>
                <c:pt idx="656">
                  <c:v>7.8473165685850281</c:v>
                </c:pt>
                <c:pt idx="657">
                  <c:v>7.8472847685858413</c:v>
                </c:pt>
                <c:pt idx="658">
                  <c:v>7.8455432776770015</c:v>
                </c:pt>
                <c:pt idx="659">
                  <c:v>7.8455325685862354</c:v>
                </c:pt>
                <c:pt idx="660">
                  <c:v>7.8438393685851864</c:v>
                </c:pt>
                <c:pt idx="661">
                  <c:v>7.8437223685851478</c:v>
                </c:pt>
                <c:pt idx="662">
                  <c:v>7.8435067685853275</c:v>
                </c:pt>
                <c:pt idx="663">
                  <c:v>7.8387232685850705</c:v>
                </c:pt>
                <c:pt idx="664">
                  <c:v>7.8379139685854984</c:v>
                </c:pt>
                <c:pt idx="665">
                  <c:v>7.8379423685854643</c:v>
                </c:pt>
                <c:pt idx="666">
                  <c:v>7.8379423685854643</c:v>
                </c:pt>
                <c:pt idx="667">
                  <c:v>7.8379423685854643</c:v>
                </c:pt>
                <c:pt idx="668">
                  <c:v>7.8335356317441125</c:v>
                </c:pt>
                <c:pt idx="669">
                  <c:v>7.8230648175651858</c:v>
                </c:pt>
                <c:pt idx="670">
                  <c:v>7.8225223685856839</c:v>
                </c:pt>
                <c:pt idx="671">
                  <c:v>7.8225223685857372</c:v>
                </c:pt>
                <c:pt idx="672">
                  <c:v>7.8163544685850797</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7.7748223685858955</c:v>
                </c:pt>
                <c:pt idx="681">
                  <c:v>7.7748223685858955</c:v>
                </c:pt>
                <c:pt idx="682">
                  <c:v>7.7705931849118013</c:v>
                </c:pt>
                <c:pt idx="683">
                  <c:v>7.7690205708321542</c:v>
                </c:pt>
                <c:pt idx="684">
                  <c:v>7.7689423685857877</c:v>
                </c:pt>
                <c:pt idx="685">
                  <c:v>7.7502036384265294</c:v>
                </c:pt>
                <c:pt idx="686">
                  <c:v>7.7451677685850342</c:v>
                </c:pt>
                <c:pt idx="687">
                  <c:v>7.7328649685851616</c:v>
                </c:pt>
                <c:pt idx="688">
                  <c:v>7.7174074706258082</c:v>
                </c:pt>
                <c:pt idx="689">
                  <c:v>7.7106008685855789</c:v>
                </c:pt>
                <c:pt idx="690">
                  <c:v>7.704806068585472</c:v>
                </c:pt>
                <c:pt idx="691">
                  <c:v>7.7032952685853076</c:v>
                </c:pt>
                <c:pt idx="692">
                  <c:v>7.7032324685855116</c:v>
                </c:pt>
                <c:pt idx="693">
                  <c:v>7.7048263685854321</c:v>
                </c:pt>
                <c:pt idx="694">
                  <c:v>7.7123223685852755</c:v>
                </c:pt>
                <c:pt idx="695">
                  <c:v>7.7123223685858955</c:v>
                </c:pt>
                <c:pt idx="696">
                  <c:v>7.7123223685858955</c:v>
                </c:pt>
                <c:pt idx="697">
                  <c:v>7.7123095685856375</c:v>
                </c:pt>
                <c:pt idx="698">
                  <c:v>7.7135302685853215</c:v>
                </c:pt>
                <c:pt idx="699">
                  <c:v>7.7253802685860364</c:v>
                </c:pt>
                <c:pt idx="700">
                  <c:v>7.7281909685852996</c:v>
                </c:pt>
                <c:pt idx="701">
                  <c:v>7.740760090103973</c:v>
                </c:pt>
                <c:pt idx="702">
                  <c:v>7.7499412106905234</c:v>
                </c:pt>
                <c:pt idx="703">
                  <c:v>7.7571110685860836</c:v>
                </c:pt>
                <c:pt idx="704">
                  <c:v>7.7591237685859475</c:v>
                </c:pt>
                <c:pt idx="705">
                  <c:v>7.7591423685859775</c:v>
                </c:pt>
                <c:pt idx="706">
                  <c:v>7.7591423685859775</c:v>
                </c:pt>
                <c:pt idx="707">
                  <c:v>7.7588891685854877</c:v>
                </c:pt>
                <c:pt idx="708">
                  <c:v>7.7555153685855753</c:v>
                </c:pt>
                <c:pt idx="709">
                  <c:v>7.7543668130304155</c:v>
                </c:pt>
                <c:pt idx="710">
                  <c:v>7.7469559051707684</c:v>
                </c:pt>
                <c:pt idx="711">
                  <c:v>7.7403505685849296</c:v>
                </c:pt>
                <c:pt idx="712">
                  <c:v>7.7327524716775002</c:v>
                </c:pt>
                <c:pt idx="713">
                  <c:v>7.7199558685853216</c:v>
                </c:pt>
                <c:pt idx="714">
                  <c:v>7.6988495685856275</c:v>
                </c:pt>
                <c:pt idx="715">
                  <c:v>7.6930116685852585</c:v>
                </c:pt>
                <c:pt idx="716">
                  <c:v>7.6935029005001212</c:v>
                </c:pt>
                <c:pt idx="717">
                  <c:v>7.7004299028316945</c:v>
                </c:pt>
                <c:pt idx="718">
                  <c:v>7.6874435026054542</c:v>
                </c:pt>
                <c:pt idx="719">
                  <c:v>7.6690755685853595</c:v>
                </c:pt>
                <c:pt idx="720">
                  <c:v>7.653871768585252</c:v>
                </c:pt>
                <c:pt idx="721">
                  <c:v>7.6470991685849965</c:v>
                </c:pt>
                <c:pt idx="722">
                  <c:v>7.6466023685850475</c:v>
                </c:pt>
                <c:pt idx="723">
                  <c:v>7.6466023685850475</c:v>
                </c:pt>
                <c:pt idx="724">
                  <c:v>7.6452076747085727</c:v>
                </c:pt>
                <c:pt idx="725">
                  <c:v>7.6439223685852715</c:v>
                </c:pt>
                <c:pt idx="726">
                  <c:v>7.6393223685856384</c:v>
                </c:pt>
                <c:pt idx="727">
                  <c:v>7.6393089685862066</c:v>
                </c:pt>
                <c:pt idx="728">
                  <c:v>7.6392531685848697</c:v>
                </c:pt>
                <c:pt idx="729">
                  <c:v>7.6390556685858675</c:v>
                </c:pt>
                <c:pt idx="730">
                  <c:v>7.6357471961722094</c:v>
                </c:pt>
                <c:pt idx="731">
                  <c:v>7.6355799685859447</c:v>
                </c:pt>
                <c:pt idx="732">
                  <c:v>7.6355772685860765</c:v>
                </c:pt>
                <c:pt idx="733">
                  <c:v>7.6355872685852528</c:v>
                </c:pt>
                <c:pt idx="734">
                  <c:v>7.6356223685854285</c:v>
                </c:pt>
                <c:pt idx="735">
                  <c:v>7.6355823685858049</c:v>
                </c:pt>
                <c:pt idx="736">
                  <c:v>7.6355823685859718</c:v>
                </c:pt>
                <c:pt idx="737">
                  <c:v>7.6355260420552957</c:v>
                </c:pt>
                <c:pt idx="738">
                  <c:v>7.6367894685854605</c:v>
                </c:pt>
                <c:pt idx="739">
                  <c:v>7.6392223685852674</c:v>
                </c:pt>
                <c:pt idx="740">
                  <c:v>7.6396283685847521</c:v>
                </c:pt>
                <c:pt idx="741">
                  <c:v>7.6452232685859434</c:v>
                </c:pt>
                <c:pt idx="742">
                  <c:v>7.6467823685861305</c:v>
                </c:pt>
                <c:pt idx="743">
                  <c:v>7.6467823685852698</c:v>
                </c:pt>
                <c:pt idx="744">
                  <c:v>7.6468423685854665</c:v>
                </c:pt>
                <c:pt idx="745">
                  <c:v>7.6468423685854665</c:v>
                </c:pt>
                <c:pt idx="746">
                  <c:v>7.6468423685854665</c:v>
                </c:pt>
                <c:pt idx="747">
                  <c:v>7.6469087685862354</c:v>
                </c:pt>
                <c:pt idx="748">
                  <c:v>7.6469223685862806</c:v>
                </c:pt>
                <c:pt idx="749">
                  <c:v>7.6470050216460734</c:v>
                </c:pt>
                <c:pt idx="750">
                  <c:v>7.6469773685859677</c:v>
                </c:pt>
                <c:pt idx="751">
                  <c:v>7.6469623685858954</c:v>
                </c:pt>
                <c:pt idx="752">
                  <c:v>7.6469623685855606</c:v>
                </c:pt>
                <c:pt idx="753">
                  <c:v>7.6469623685854407</c:v>
                </c:pt>
                <c:pt idx="754">
                  <c:v>7.6469617685859355</c:v>
                </c:pt>
                <c:pt idx="755">
                  <c:v>7.6469023685848612</c:v>
                </c:pt>
                <c:pt idx="756">
                  <c:v>7.6469023685848612</c:v>
                </c:pt>
                <c:pt idx="757">
                  <c:v>7.6469383685859498</c:v>
                </c:pt>
                <c:pt idx="758">
                  <c:v>7.6469623685858954</c:v>
                </c:pt>
                <c:pt idx="759">
                  <c:v>7.6469240352528942</c:v>
                </c:pt>
                <c:pt idx="760">
                  <c:v>7.6469223685860532</c:v>
                </c:pt>
                <c:pt idx="761">
                  <c:v>7.646882677863295</c:v>
                </c:pt>
                <c:pt idx="762">
                  <c:v>7.6468462685856551</c:v>
                </c:pt>
                <c:pt idx="763">
                  <c:v>7.6468223685857941</c:v>
                </c:pt>
                <c:pt idx="764">
                  <c:v>7.6468223685857941</c:v>
                </c:pt>
                <c:pt idx="765">
                  <c:v>7.6468435685853375</c:v>
                </c:pt>
                <c:pt idx="766">
                  <c:v>7.6469023685848612</c:v>
                </c:pt>
                <c:pt idx="767">
                  <c:v>7.6468986951154108</c:v>
                </c:pt>
                <c:pt idx="768">
                  <c:v>7.6469023685854216</c:v>
                </c:pt>
                <c:pt idx="769">
                  <c:v>7.6469023685853079</c:v>
                </c:pt>
                <c:pt idx="770">
                  <c:v>7.6469023685848612</c:v>
                </c:pt>
                <c:pt idx="771">
                  <c:v>7.6468852685852049</c:v>
                </c:pt>
                <c:pt idx="772">
                  <c:v>7.6468723685849875</c:v>
                </c:pt>
                <c:pt idx="773">
                  <c:v>7.6464047397191308</c:v>
                </c:pt>
                <c:pt idx="774">
                  <c:v>7.6449823685852589</c:v>
                </c:pt>
                <c:pt idx="775">
                  <c:v>7.6449823685852589</c:v>
                </c:pt>
                <c:pt idx="776">
                  <c:v>7.6449823685852589</c:v>
                </c:pt>
                <c:pt idx="777">
                  <c:v>7.6449823685854259</c:v>
                </c:pt>
                <c:pt idx="778">
                  <c:v>7.6449823685852589</c:v>
                </c:pt>
                <c:pt idx="779">
                  <c:v>7.6449823685852589</c:v>
                </c:pt>
                <c:pt idx="780">
                  <c:v>7.6449823685852589</c:v>
                </c:pt>
                <c:pt idx="781">
                  <c:v>7.6449823685852589</c:v>
                </c:pt>
                <c:pt idx="782">
                  <c:v>7.6449823685852589</c:v>
                </c:pt>
                <c:pt idx="783">
                  <c:v>7.6449823685852589</c:v>
                </c:pt>
                <c:pt idx="784">
                  <c:v>7.6449823685852589</c:v>
                </c:pt>
                <c:pt idx="785">
                  <c:v>7.644958368585546</c:v>
                </c:pt>
                <c:pt idx="786">
                  <c:v>7.6450195685849343</c:v>
                </c:pt>
                <c:pt idx="787">
                  <c:v>7.6450223685849465</c:v>
                </c:pt>
                <c:pt idx="788">
                  <c:v>7.6450223685849465</c:v>
                </c:pt>
                <c:pt idx="789">
                  <c:v>7.6450223685849465</c:v>
                </c:pt>
                <c:pt idx="790">
                  <c:v>7.6450223685849465</c:v>
                </c:pt>
                <c:pt idx="791">
                  <c:v>7.6450223685849465</c:v>
                </c:pt>
                <c:pt idx="792">
                  <c:v>7.6450223685849465</c:v>
                </c:pt>
                <c:pt idx="793">
                  <c:v>7.6450223685851695</c:v>
                </c:pt>
                <c:pt idx="794">
                  <c:v>7.6450223685849465</c:v>
                </c:pt>
                <c:pt idx="795">
                  <c:v>7.6450223685849465</c:v>
                </c:pt>
                <c:pt idx="796">
                  <c:v>7.6450223685849465</c:v>
                </c:pt>
                <c:pt idx="797">
                  <c:v>7.6450223685849465</c:v>
                </c:pt>
                <c:pt idx="798">
                  <c:v>7.6450551685858876</c:v>
                </c:pt>
                <c:pt idx="799">
                  <c:v>7.6450723685858364</c:v>
                </c:pt>
                <c:pt idx="800">
                  <c:v>7.6450723685858915</c:v>
                </c:pt>
                <c:pt idx="801">
                  <c:v>7.6450723685855486</c:v>
                </c:pt>
                <c:pt idx="802">
                  <c:v>7.6451223685853691</c:v>
                </c:pt>
                <c:pt idx="803">
                  <c:v>7.6451223685853691</c:v>
                </c:pt>
                <c:pt idx="804">
                  <c:v>7.6451223685853691</c:v>
                </c:pt>
                <c:pt idx="805">
                  <c:v>7.6451223685853691</c:v>
                </c:pt>
                <c:pt idx="806">
                  <c:v>7.6451223685853691</c:v>
                </c:pt>
                <c:pt idx="807">
                  <c:v>7.6451223685853691</c:v>
                </c:pt>
                <c:pt idx="808">
                  <c:v>7.6451623685853285</c:v>
                </c:pt>
                <c:pt idx="809">
                  <c:v>7.6451623685850398</c:v>
                </c:pt>
                <c:pt idx="810">
                  <c:v>7.6451623685850398</c:v>
                </c:pt>
                <c:pt idx="811">
                  <c:v>7.6451623685850398</c:v>
                </c:pt>
                <c:pt idx="812">
                  <c:v>7.6451623685850398</c:v>
                </c:pt>
                <c:pt idx="813">
                  <c:v>7.6451623685850398</c:v>
                </c:pt>
                <c:pt idx="814">
                  <c:v>7.6451623685850398</c:v>
                </c:pt>
                <c:pt idx="815">
                  <c:v>7.6451623685849865</c:v>
                </c:pt>
                <c:pt idx="816">
                  <c:v>7.6451223685853691</c:v>
                </c:pt>
                <c:pt idx="817">
                  <c:v>7.6451223685853691</c:v>
                </c:pt>
                <c:pt idx="818">
                  <c:v>7.6451223685853691</c:v>
                </c:pt>
                <c:pt idx="819">
                  <c:v>7.6451223685853691</c:v>
                </c:pt>
                <c:pt idx="820">
                  <c:v>7.6451223685853691</c:v>
                </c:pt>
                <c:pt idx="821">
                  <c:v>7.6451223685853691</c:v>
                </c:pt>
                <c:pt idx="822">
                  <c:v>7.6451223685853691</c:v>
                </c:pt>
                <c:pt idx="823">
                  <c:v>7.6450962816292787</c:v>
                </c:pt>
                <c:pt idx="824">
                  <c:v>7.6450723685857245</c:v>
                </c:pt>
                <c:pt idx="825">
                  <c:v>7.6450723685858364</c:v>
                </c:pt>
                <c:pt idx="826">
                  <c:v>7.6450723685858364</c:v>
                </c:pt>
                <c:pt idx="827">
                  <c:v>7.6450723685857245</c:v>
                </c:pt>
                <c:pt idx="828">
                  <c:v>7.6450723685858364</c:v>
                </c:pt>
                <c:pt idx="829">
                  <c:v>7.6450723685858364</c:v>
                </c:pt>
                <c:pt idx="830">
                  <c:v>7.6450723685858364</c:v>
                </c:pt>
                <c:pt idx="831">
                  <c:v>7.6450723685858364</c:v>
                </c:pt>
                <c:pt idx="832">
                  <c:v>7.6450723685854891</c:v>
                </c:pt>
                <c:pt idx="833">
                  <c:v>7.6451179935853695</c:v>
                </c:pt>
                <c:pt idx="834">
                  <c:v>7.6451068366707773</c:v>
                </c:pt>
                <c:pt idx="835">
                  <c:v>7.6451023685857598</c:v>
                </c:pt>
                <c:pt idx="836">
                  <c:v>7.6451023685857598</c:v>
                </c:pt>
                <c:pt idx="837">
                  <c:v>7.6451169685854499</c:v>
                </c:pt>
                <c:pt idx="838">
                  <c:v>7.6451223685853691</c:v>
                </c:pt>
                <c:pt idx="839">
                  <c:v>7.6451223685853691</c:v>
                </c:pt>
                <c:pt idx="840">
                  <c:v>7.6450825248354652</c:v>
                </c:pt>
                <c:pt idx="841">
                  <c:v>7.6450723685854358</c:v>
                </c:pt>
                <c:pt idx="842">
                  <c:v>7.6450723685858364</c:v>
                </c:pt>
                <c:pt idx="843">
                  <c:v>7.6450723685858364</c:v>
                </c:pt>
                <c:pt idx="844">
                  <c:v>7.6484240685850873</c:v>
                </c:pt>
                <c:pt idx="845">
                  <c:v>7.6488823685851406</c:v>
                </c:pt>
                <c:pt idx="846">
                  <c:v>7.6488823685851406</c:v>
                </c:pt>
                <c:pt idx="847">
                  <c:v>7.64933144075043</c:v>
                </c:pt>
                <c:pt idx="848">
                  <c:v>7.6508223685859784</c:v>
                </c:pt>
                <c:pt idx="849">
                  <c:v>7.6508223685851879</c:v>
                </c:pt>
                <c:pt idx="850">
                  <c:v>7.6507450352518873</c:v>
                </c:pt>
                <c:pt idx="851">
                  <c:v>7.6563122675751796</c:v>
                </c:pt>
                <c:pt idx="852">
                  <c:v>7.6572223685852849</c:v>
                </c:pt>
                <c:pt idx="853">
                  <c:v>7.6599663685858053</c:v>
                </c:pt>
                <c:pt idx="854">
                  <c:v>7.6625783889930545</c:v>
                </c:pt>
                <c:pt idx="855">
                  <c:v>7.6647437685857138</c:v>
                </c:pt>
                <c:pt idx="856">
                  <c:v>7.6671223685859209</c:v>
                </c:pt>
                <c:pt idx="857">
                  <c:v>7.6671223685859209</c:v>
                </c:pt>
                <c:pt idx="858">
                  <c:v>7.6671223685858676</c:v>
                </c:pt>
                <c:pt idx="859">
                  <c:v>7.6750897435850476</c:v>
                </c:pt>
                <c:pt idx="860">
                  <c:v>7.6807432106904372</c:v>
                </c:pt>
                <c:pt idx="861">
                  <c:v>7.6834623685852055</c:v>
                </c:pt>
                <c:pt idx="862">
                  <c:v>7.6834623685852055</c:v>
                </c:pt>
                <c:pt idx="863">
                  <c:v>7.6878211685856916</c:v>
                </c:pt>
                <c:pt idx="864">
                  <c:v>7.6924923685854765</c:v>
                </c:pt>
                <c:pt idx="865">
                  <c:v>7.6924923685854765</c:v>
                </c:pt>
                <c:pt idx="866">
                  <c:v>7.6924923685854765</c:v>
                </c:pt>
                <c:pt idx="867">
                  <c:v>7.6975773685845796</c:v>
                </c:pt>
                <c:pt idx="868">
                  <c:v>7.7043273685858997</c:v>
                </c:pt>
                <c:pt idx="869">
                  <c:v>7.7075723685858364</c:v>
                </c:pt>
                <c:pt idx="870">
                  <c:v>7.7105679685860835</c:v>
                </c:pt>
                <c:pt idx="871">
                  <c:v>7.7114523685859355</c:v>
                </c:pt>
                <c:pt idx="872">
                  <c:v>7.7118035026064291</c:v>
                </c:pt>
                <c:pt idx="873">
                  <c:v>7.7140723685858514</c:v>
                </c:pt>
                <c:pt idx="874">
                  <c:v>7.7231623685855855</c:v>
                </c:pt>
                <c:pt idx="875">
                  <c:v>7.7231623685855855</c:v>
                </c:pt>
                <c:pt idx="876">
                  <c:v>7.7231623685855855</c:v>
                </c:pt>
                <c:pt idx="877">
                  <c:v>7.7231623685855855</c:v>
                </c:pt>
                <c:pt idx="878">
                  <c:v>7.7249027685859932</c:v>
                </c:pt>
                <c:pt idx="879">
                  <c:v>7.727722368586007</c:v>
                </c:pt>
                <c:pt idx="880">
                  <c:v>7.727722368586007</c:v>
                </c:pt>
                <c:pt idx="881">
                  <c:v>7.7277097685857346</c:v>
                </c:pt>
                <c:pt idx="882">
                  <c:v>7.727652368585388</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7.7315628231309184</c:v>
                </c:pt>
                <c:pt idx="892">
                  <c:v>7.7316823685854486</c:v>
                </c:pt>
                <c:pt idx="893">
                  <c:v>7.7316823685851119</c:v>
                </c:pt>
                <c:pt idx="894">
                  <c:v>7.7316823685851119</c:v>
                </c:pt>
                <c:pt idx="895">
                  <c:v>7.7316517685856834</c:v>
                </c:pt>
                <c:pt idx="896">
                  <c:v>7.7316523685857561</c:v>
                </c:pt>
                <c:pt idx="897">
                  <c:v>7.7316393788945792</c:v>
                </c:pt>
                <c:pt idx="898">
                  <c:v>7.7315923685845434</c:v>
                </c:pt>
                <c:pt idx="899">
                  <c:v>7.7315923685845434</c:v>
                </c:pt>
                <c:pt idx="900">
                  <c:v>7.7315923685854475</c:v>
                </c:pt>
                <c:pt idx="901">
                  <c:v>7.7315923685854475</c:v>
                </c:pt>
                <c:pt idx="902">
                  <c:v>7.7315923685845434</c:v>
                </c:pt>
                <c:pt idx="903">
                  <c:v>7.7310890685846747</c:v>
                </c:pt>
                <c:pt idx="904">
                  <c:v>7.7279461830182896</c:v>
                </c:pt>
                <c:pt idx="905">
                  <c:v>7.7184133685853515</c:v>
                </c:pt>
                <c:pt idx="906">
                  <c:v>7.7117823685856735</c:v>
                </c:pt>
                <c:pt idx="907">
                  <c:v>7.7117823685856735</c:v>
                </c:pt>
                <c:pt idx="908">
                  <c:v>7.7117823685856166</c:v>
                </c:pt>
                <c:pt idx="909">
                  <c:v>7.7117359732365145</c:v>
                </c:pt>
                <c:pt idx="910">
                  <c:v>7.7118150685859668</c:v>
                </c:pt>
                <c:pt idx="911">
                  <c:v>7.7126829685855745</c:v>
                </c:pt>
                <c:pt idx="912">
                  <c:v>7.7138023685855757</c:v>
                </c:pt>
                <c:pt idx="913">
                  <c:v>7.7138023685855757</c:v>
                </c:pt>
                <c:pt idx="914">
                  <c:v>7.7141822685853203</c:v>
                </c:pt>
                <c:pt idx="915">
                  <c:v>7.7207903067297945</c:v>
                </c:pt>
                <c:pt idx="916">
                  <c:v>7.721152368585428</c:v>
                </c:pt>
                <c:pt idx="917">
                  <c:v>7.7215112057948714</c:v>
                </c:pt>
                <c:pt idx="918">
                  <c:v>7.7321423685854782</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7.7368723685852485</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7.7388523685857065</c:v>
                </c:pt>
                <c:pt idx="936">
                  <c:v>7.7405623685854295</c:v>
                </c:pt>
                <c:pt idx="937">
                  <c:v>7.7413237685853034</c:v>
                </c:pt>
                <c:pt idx="938">
                  <c:v>7.744946168584832</c:v>
                </c:pt>
                <c:pt idx="939">
                  <c:v>7.7469779685850488</c:v>
                </c:pt>
                <c:pt idx="940">
                  <c:v>7.7479584685851375</c:v>
                </c:pt>
                <c:pt idx="941">
                  <c:v>7.7478523685848728</c:v>
                </c:pt>
                <c:pt idx="942">
                  <c:v>7.7478523685848728</c:v>
                </c:pt>
                <c:pt idx="943">
                  <c:v>7.7481484724816827</c:v>
                </c:pt>
                <c:pt idx="944">
                  <c:v>7.7618023685847284</c:v>
                </c:pt>
                <c:pt idx="945">
                  <c:v>7.7618023685847284</c:v>
                </c:pt>
                <c:pt idx="946">
                  <c:v>7.7618023685847284</c:v>
                </c:pt>
                <c:pt idx="947">
                  <c:v>7.7618023685847284</c:v>
                </c:pt>
                <c:pt idx="948">
                  <c:v>7.7618023685847284</c:v>
                </c:pt>
                <c:pt idx="949">
                  <c:v>7.7713709685853729</c:v>
                </c:pt>
                <c:pt idx="950">
                  <c:v>7.7933414685854387</c:v>
                </c:pt>
                <c:pt idx="951">
                  <c:v>7.8024577685854419</c:v>
                </c:pt>
                <c:pt idx="952">
                  <c:v>7.8043882509384748</c:v>
                </c:pt>
                <c:pt idx="953">
                  <c:v>7.8082523685857375</c:v>
                </c:pt>
                <c:pt idx="954">
                  <c:v>7.8082523685859044</c:v>
                </c:pt>
                <c:pt idx="955">
                  <c:v>7.8087729685855845</c:v>
                </c:pt>
                <c:pt idx="956">
                  <c:v>7.8175671685852448</c:v>
                </c:pt>
                <c:pt idx="957">
                  <c:v>7.8209423685856398</c:v>
                </c:pt>
                <c:pt idx="958">
                  <c:v>7.8209423685856398</c:v>
                </c:pt>
                <c:pt idx="959">
                  <c:v>7.8209423685856398</c:v>
                </c:pt>
                <c:pt idx="960">
                  <c:v>7.8209535224315365</c:v>
                </c:pt>
                <c:pt idx="961">
                  <c:v>7.8310441867670484</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7.8407794819878172</c:v>
                </c:pt>
                <c:pt idx="971">
                  <c:v>7.8429822685854989</c:v>
                </c:pt>
                <c:pt idx="972">
                  <c:v>7.8429823685854654</c:v>
                </c:pt>
                <c:pt idx="973">
                  <c:v>7.8461231685861463</c:v>
                </c:pt>
                <c:pt idx="974">
                  <c:v>7.8484967685853455</c:v>
                </c:pt>
                <c:pt idx="975">
                  <c:v>7.8493223685854465</c:v>
                </c:pt>
                <c:pt idx="976">
                  <c:v>7.8509813159539705</c:v>
                </c:pt>
                <c:pt idx="977">
                  <c:v>7.8628590352521002</c:v>
                </c:pt>
                <c:pt idx="978">
                  <c:v>7.8628223685856327</c:v>
                </c:pt>
                <c:pt idx="979">
                  <c:v>7.8628223685856327</c:v>
                </c:pt>
                <c:pt idx="980">
                  <c:v>7.8628223685856327</c:v>
                </c:pt>
                <c:pt idx="981">
                  <c:v>7.8628223685856327</c:v>
                </c:pt>
                <c:pt idx="982">
                  <c:v>7.8628223685856327</c:v>
                </c:pt>
                <c:pt idx="983">
                  <c:v>7.8657673685850744</c:v>
                </c:pt>
                <c:pt idx="984">
                  <c:v>7.8666223685850785</c:v>
                </c:pt>
                <c:pt idx="985">
                  <c:v>7.8665423685852769</c:v>
                </c:pt>
                <c:pt idx="986">
                  <c:v>7.8665423685861375</c:v>
                </c:pt>
                <c:pt idx="987">
                  <c:v>7.8665423685861375</c:v>
                </c:pt>
                <c:pt idx="988">
                  <c:v>7.8665423685861375</c:v>
                </c:pt>
                <c:pt idx="989">
                  <c:v>7.8665423685860745</c:v>
                </c:pt>
                <c:pt idx="990">
                  <c:v>7.8665423685861375</c:v>
                </c:pt>
                <c:pt idx="991">
                  <c:v>7.867231868585006</c:v>
                </c:pt>
                <c:pt idx="992">
                  <c:v>7.8698479935857364</c:v>
                </c:pt>
                <c:pt idx="993">
                  <c:v>7.8704723685857045</c:v>
                </c:pt>
                <c:pt idx="994">
                  <c:v>7.8704723685857045</c:v>
                </c:pt>
                <c:pt idx="995">
                  <c:v>7.8704723685857045</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7.8805453685859614</c:v>
                </c:pt>
                <c:pt idx="1004">
                  <c:v>7.8805423685859708</c:v>
                </c:pt>
                <c:pt idx="1005">
                  <c:v>7.8805423685859708</c:v>
                </c:pt>
                <c:pt idx="1006">
                  <c:v>7.8805297685861007</c:v>
                </c:pt>
                <c:pt idx="1007">
                  <c:v>7.8805223685859644</c:v>
                </c:pt>
                <c:pt idx="1008">
                  <c:v>7.8805223685857921</c:v>
                </c:pt>
                <c:pt idx="1009">
                  <c:v>7.8805223685853445</c:v>
                </c:pt>
                <c:pt idx="1010">
                  <c:v>7.8805573685857615</c:v>
                </c:pt>
                <c:pt idx="1011">
                  <c:v>7.8805223685859644</c:v>
                </c:pt>
                <c:pt idx="1012">
                  <c:v>7.8805223685859644</c:v>
                </c:pt>
                <c:pt idx="1013">
                  <c:v>7.8805223685859644</c:v>
                </c:pt>
                <c:pt idx="1014">
                  <c:v>7.8805223685859644</c:v>
                </c:pt>
                <c:pt idx="1015">
                  <c:v>7.8805223685859644</c:v>
                </c:pt>
                <c:pt idx="1016">
                  <c:v>7.8805231685855786</c:v>
                </c:pt>
                <c:pt idx="1017">
                  <c:v>7.8805423685854645</c:v>
                </c:pt>
                <c:pt idx="1018">
                  <c:v>7.8805423685859708</c:v>
                </c:pt>
                <c:pt idx="1019">
                  <c:v>7.8805423685859708</c:v>
                </c:pt>
                <c:pt idx="1020">
                  <c:v>7.8805423685859708</c:v>
                </c:pt>
                <c:pt idx="1021">
                  <c:v>7.8805369685861208</c:v>
                </c:pt>
                <c:pt idx="1022">
                  <c:v>7.8805903685849445</c:v>
                </c:pt>
                <c:pt idx="1023">
                  <c:v>7.8806223685849233</c:v>
                </c:pt>
                <c:pt idx="1024">
                  <c:v>7.8806223685849233</c:v>
                </c:pt>
                <c:pt idx="1025">
                  <c:v>7.8806223685854855</c:v>
                </c:pt>
                <c:pt idx="1026">
                  <c:v>7.8850923685850045</c:v>
                </c:pt>
                <c:pt idx="1027">
                  <c:v>7.8850923685848926</c:v>
                </c:pt>
                <c:pt idx="1028">
                  <c:v>7.8850923685848926</c:v>
                </c:pt>
                <c:pt idx="1029">
                  <c:v>7.8850923685848926</c:v>
                </c:pt>
                <c:pt idx="1030">
                  <c:v>7.8850923685848926</c:v>
                </c:pt>
                <c:pt idx="1031">
                  <c:v>7.8850923685848926</c:v>
                </c:pt>
                <c:pt idx="1032">
                  <c:v>7.8850923685855099</c:v>
                </c:pt>
                <c:pt idx="1033">
                  <c:v>7.8742223685854427</c:v>
                </c:pt>
                <c:pt idx="1034">
                  <c:v>7.874222368585734</c:v>
                </c:pt>
                <c:pt idx="1035">
                  <c:v>7.874222368585734</c:v>
                </c:pt>
                <c:pt idx="1036">
                  <c:v>7.874222368585734</c:v>
                </c:pt>
                <c:pt idx="1037">
                  <c:v>7.8734596685856815</c:v>
                </c:pt>
                <c:pt idx="1038">
                  <c:v>7.8715223685850475</c:v>
                </c:pt>
                <c:pt idx="1039">
                  <c:v>7.8702080828713541</c:v>
                </c:pt>
                <c:pt idx="1040">
                  <c:v>7.8695223685856615</c:v>
                </c:pt>
                <c:pt idx="1041">
                  <c:v>7.8695223685851996</c:v>
                </c:pt>
                <c:pt idx="1042">
                  <c:v>7.8695223685851996</c:v>
                </c:pt>
                <c:pt idx="1043">
                  <c:v>7.8695223685851996</c:v>
                </c:pt>
                <c:pt idx="1044">
                  <c:v>7.8695223685851996</c:v>
                </c:pt>
                <c:pt idx="1045">
                  <c:v>7.8695223685851996</c:v>
                </c:pt>
                <c:pt idx="1046">
                  <c:v>7.8695223685851996</c:v>
                </c:pt>
                <c:pt idx="1047">
                  <c:v>7.8695223685851996</c:v>
                </c:pt>
                <c:pt idx="1048">
                  <c:v>7.8695223685855415</c:v>
                </c:pt>
                <c:pt idx="1049">
                  <c:v>7.8807888391739445</c:v>
                </c:pt>
                <c:pt idx="1050">
                  <c:v>7.8842177685857031</c:v>
                </c:pt>
                <c:pt idx="1051">
                  <c:v>7.8965632019187098</c:v>
                </c:pt>
                <c:pt idx="1052">
                  <c:v>7.9024923685849018</c:v>
                </c:pt>
                <c:pt idx="1053">
                  <c:v>7.9024923685849018</c:v>
                </c:pt>
                <c:pt idx="1054">
                  <c:v>7.9024923685849018</c:v>
                </c:pt>
                <c:pt idx="1055">
                  <c:v>7.9024923685849018</c:v>
                </c:pt>
                <c:pt idx="1056">
                  <c:v>7.904363605699384</c:v>
                </c:pt>
                <c:pt idx="1057">
                  <c:v>7.9044223685853146</c:v>
                </c:pt>
                <c:pt idx="1058">
                  <c:v>7.9044223685859887</c:v>
                </c:pt>
                <c:pt idx="1059">
                  <c:v>7.9044012685852243</c:v>
                </c:pt>
                <c:pt idx="1060">
                  <c:v>7.9066525685847893</c:v>
                </c:pt>
                <c:pt idx="1061">
                  <c:v>7.9081223685850688</c:v>
                </c:pt>
                <c:pt idx="1062">
                  <c:v>7.9081223685852375</c:v>
                </c:pt>
                <c:pt idx="1063">
                  <c:v>7.9081223685850688</c:v>
                </c:pt>
                <c:pt idx="1064">
                  <c:v>7.9081223685850688</c:v>
                </c:pt>
                <c:pt idx="1065">
                  <c:v>7.9081223685855235</c:v>
                </c:pt>
                <c:pt idx="1066">
                  <c:v>7.9081520828709904</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7.9081623685852485</c:v>
                </c:pt>
                <c:pt idx="1091">
                  <c:v>7.9082223685854416</c:v>
                </c:pt>
                <c:pt idx="1092">
                  <c:v>7.9082223685854416</c:v>
                </c:pt>
                <c:pt idx="1093">
                  <c:v>7.9082223685854416</c:v>
                </c:pt>
                <c:pt idx="1094">
                  <c:v>7.9082223685854416</c:v>
                </c:pt>
                <c:pt idx="1095">
                  <c:v>7.9082166685855242</c:v>
                </c:pt>
                <c:pt idx="1096">
                  <c:v>7.9081923685859081</c:v>
                </c:pt>
                <c:pt idx="1097">
                  <c:v>7.9081923685859685</c:v>
                </c:pt>
                <c:pt idx="1098">
                  <c:v>7.9081923685859685</c:v>
                </c:pt>
                <c:pt idx="1099">
                  <c:v>7.9081923685859081</c:v>
                </c:pt>
                <c:pt idx="1100">
                  <c:v>7.9081923685859685</c:v>
                </c:pt>
                <c:pt idx="1101">
                  <c:v>7.9081923685859685</c:v>
                </c:pt>
                <c:pt idx="1102">
                  <c:v>7.9081923685859685</c:v>
                </c:pt>
                <c:pt idx="1103">
                  <c:v>7.9081923685859685</c:v>
                </c:pt>
                <c:pt idx="1104">
                  <c:v>7.9081923685859685</c:v>
                </c:pt>
                <c:pt idx="1105">
                  <c:v>7.9081923685859685</c:v>
                </c:pt>
                <c:pt idx="1106">
                  <c:v>7.908194574468169</c:v>
                </c:pt>
                <c:pt idx="1107">
                  <c:v>7.9082223685854416</c:v>
                </c:pt>
                <c:pt idx="1108">
                  <c:v>7.9081923685858015</c:v>
                </c:pt>
                <c:pt idx="1109">
                  <c:v>7.9081923685859685</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7.9082639685849125</c:v>
                </c:pt>
                <c:pt idx="1122">
                  <c:v>7.9082523685849111</c:v>
                </c:pt>
                <c:pt idx="1123">
                  <c:v>7.9082523685849724</c:v>
                </c:pt>
                <c:pt idx="1124">
                  <c:v>7.9083823685850945</c:v>
                </c:pt>
                <c:pt idx="1125">
                  <c:v>7.9083823685850945</c:v>
                </c:pt>
                <c:pt idx="1126">
                  <c:v>7.9083823685850945</c:v>
                </c:pt>
                <c:pt idx="1127">
                  <c:v>7.9083823685851495</c:v>
                </c:pt>
                <c:pt idx="1128">
                  <c:v>7.9083991362615134</c:v>
                </c:pt>
                <c:pt idx="1129">
                  <c:v>7.9084223685848833</c:v>
                </c:pt>
                <c:pt idx="1130">
                  <c:v>7.9084223685848833</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7.9083843685850255</c:v>
                </c:pt>
                <c:pt idx="1141">
                  <c:v>7.9084223685856774</c:v>
                </c:pt>
                <c:pt idx="1142">
                  <c:v>7.9084223685856774</c:v>
                </c:pt>
                <c:pt idx="1143">
                  <c:v>7.9084223685848833</c:v>
                </c:pt>
                <c:pt idx="1144">
                  <c:v>7.9084223685848833</c:v>
                </c:pt>
                <c:pt idx="1145">
                  <c:v>7.9084223685848833</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7.9064523685854127</c:v>
                </c:pt>
                <c:pt idx="1160">
                  <c:v>7.9064523685855885</c:v>
                </c:pt>
                <c:pt idx="1161">
                  <c:v>7.9064676685854485</c:v>
                </c:pt>
                <c:pt idx="1162">
                  <c:v>7.9065463685850075</c:v>
                </c:pt>
                <c:pt idx="1163">
                  <c:v>7.9065423685849714</c:v>
                </c:pt>
                <c:pt idx="1164">
                  <c:v>7.9065423685849714</c:v>
                </c:pt>
                <c:pt idx="1165">
                  <c:v>7.9065811185859758</c:v>
                </c:pt>
                <c:pt idx="1166">
                  <c:v>7.9066264685848973</c:v>
                </c:pt>
                <c:pt idx="1167">
                  <c:v>7.9066723685848164</c:v>
                </c:pt>
                <c:pt idx="1168">
                  <c:v>7.8987891542991093</c:v>
                </c:pt>
                <c:pt idx="1169">
                  <c:v>7.897617568585189</c:v>
                </c:pt>
                <c:pt idx="1170">
                  <c:v>7.8958223685857645</c:v>
                </c:pt>
                <c:pt idx="1171">
                  <c:v>7.8958223685857645</c:v>
                </c:pt>
                <c:pt idx="1172">
                  <c:v>7.8958223685857645</c:v>
                </c:pt>
                <c:pt idx="1173">
                  <c:v>7.8958203685858255</c:v>
                </c:pt>
                <c:pt idx="1174">
                  <c:v>7.8958023685860947</c:v>
                </c:pt>
                <c:pt idx="1175">
                  <c:v>7.8958023685855272</c:v>
                </c:pt>
                <c:pt idx="1176">
                  <c:v>7.8958023685858745</c:v>
                </c:pt>
                <c:pt idx="1177">
                  <c:v>7.8958023685860947</c:v>
                </c:pt>
                <c:pt idx="1178">
                  <c:v>7.8937484685850565</c:v>
                </c:pt>
                <c:pt idx="1179">
                  <c:v>7.8905846685857384</c:v>
                </c:pt>
                <c:pt idx="1180">
                  <c:v>7.8905733685845263</c:v>
                </c:pt>
                <c:pt idx="1181">
                  <c:v>7.8905463685852668</c:v>
                </c:pt>
                <c:pt idx="1182">
                  <c:v>7.8967558685858972</c:v>
                </c:pt>
                <c:pt idx="1183">
                  <c:v>7.8980923685856652</c:v>
                </c:pt>
                <c:pt idx="1184">
                  <c:v>7.8981163685853053</c:v>
                </c:pt>
                <c:pt idx="1185">
                  <c:v>7.8982531378162095</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7.8983723685852354</c:v>
                </c:pt>
                <c:pt idx="1202">
                  <c:v>7.8983723685852354</c:v>
                </c:pt>
                <c:pt idx="1203">
                  <c:v>7.8983723685860365</c:v>
                </c:pt>
                <c:pt idx="1204">
                  <c:v>7.8983723685860365</c:v>
                </c:pt>
                <c:pt idx="1205">
                  <c:v>7.8983723685860365</c:v>
                </c:pt>
                <c:pt idx="1206">
                  <c:v>7.8983723685860365</c:v>
                </c:pt>
                <c:pt idx="1207">
                  <c:v>7.8983723685860365</c:v>
                </c:pt>
                <c:pt idx="1208">
                  <c:v>7.8983723685860365</c:v>
                </c:pt>
                <c:pt idx="1209">
                  <c:v>7.8983723685858065</c:v>
                </c:pt>
                <c:pt idx="1210">
                  <c:v>7.8931223685850744</c:v>
                </c:pt>
                <c:pt idx="1211">
                  <c:v>7.8931223685851375</c:v>
                </c:pt>
                <c:pt idx="1212">
                  <c:v>7.8931223685851375</c:v>
                </c:pt>
                <c:pt idx="1213">
                  <c:v>7.8931223685851375</c:v>
                </c:pt>
                <c:pt idx="1214">
                  <c:v>7.8931223685850744</c:v>
                </c:pt>
                <c:pt idx="1215">
                  <c:v>7.8931223685851375</c:v>
                </c:pt>
                <c:pt idx="1216">
                  <c:v>7.8931223685851375</c:v>
                </c:pt>
                <c:pt idx="1217">
                  <c:v>7.8930323685851365</c:v>
                </c:pt>
                <c:pt idx="1218">
                  <c:v>7.8913223685852465</c:v>
                </c:pt>
                <c:pt idx="1219">
                  <c:v>7.8874723685856445</c:v>
                </c:pt>
                <c:pt idx="1220">
                  <c:v>7.887472368585696</c:v>
                </c:pt>
                <c:pt idx="1221">
                  <c:v>7.887472368585696</c:v>
                </c:pt>
                <c:pt idx="1222">
                  <c:v>7.8873103685855348</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7.8844828685859003</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7.8819523685861075</c:v>
                </c:pt>
                <c:pt idx="1241">
                  <c:v>7.8819523685861075</c:v>
                </c:pt>
                <c:pt idx="1242">
                  <c:v>7.8819523685861075</c:v>
                </c:pt>
                <c:pt idx="1243">
                  <c:v>7.8819523685861075</c:v>
                </c:pt>
                <c:pt idx="1244">
                  <c:v>7.8819523685853685</c:v>
                </c:pt>
                <c:pt idx="1245">
                  <c:v>7.8819523685852504</c:v>
                </c:pt>
                <c:pt idx="1246">
                  <c:v>7.8819523685861075</c:v>
                </c:pt>
                <c:pt idx="1247">
                  <c:v>7.8811797685855955</c:v>
                </c:pt>
                <c:pt idx="1248">
                  <c:v>7.8685902685845255</c:v>
                </c:pt>
                <c:pt idx="1249">
                  <c:v>7.8655223685845055</c:v>
                </c:pt>
                <c:pt idx="1250">
                  <c:v>7.8655223685848465</c:v>
                </c:pt>
                <c:pt idx="1251">
                  <c:v>7.8605085685850868</c:v>
                </c:pt>
                <c:pt idx="1252">
                  <c:v>7.8571223685850713</c:v>
                </c:pt>
                <c:pt idx="1253">
                  <c:v>7.857122368585185</c:v>
                </c:pt>
                <c:pt idx="1254">
                  <c:v>7.8570823685856821</c:v>
                </c:pt>
                <c:pt idx="1255">
                  <c:v>7.857082368585794</c:v>
                </c:pt>
                <c:pt idx="1256">
                  <c:v>7.857082368585794</c:v>
                </c:pt>
                <c:pt idx="1257">
                  <c:v>7.8570898685858852</c:v>
                </c:pt>
                <c:pt idx="1258">
                  <c:v>7.8571723685862471</c:v>
                </c:pt>
                <c:pt idx="1259">
                  <c:v>7.857176368586182</c:v>
                </c:pt>
                <c:pt idx="1260">
                  <c:v>7.8571723685862471</c:v>
                </c:pt>
                <c:pt idx="1261">
                  <c:v>7.8571723685861397</c:v>
                </c:pt>
                <c:pt idx="1262">
                  <c:v>7.8571723685861397</c:v>
                </c:pt>
                <c:pt idx="1263">
                  <c:v>7.8571723685862471</c:v>
                </c:pt>
                <c:pt idx="1264">
                  <c:v>7.8571723685862471</c:v>
                </c:pt>
                <c:pt idx="1265">
                  <c:v>7.8571368685850258</c:v>
                </c:pt>
                <c:pt idx="1266">
                  <c:v>7.8572707685849679</c:v>
                </c:pt>
                <c:pt idx="1267">
                  <c:v>7.8572923685849361</c:v>
                </c:pt>
                <c:pt idx="1268">
                  <c:v>7.8572076685857768</c:v>
                </c:pt>
                <c:pt idx="1269">
                  <c:v>7.8572044198675846</c:v>
                </c:pt>
                <c:pt idx="1270">
                  <c:v>7.8609223685854239</c:v>
                </c:pt>
                <c:pt idx="1271">
                  <c:v>7.8609223685862215</c:v>
                </c:pt>
                <c:pt idx="1272">
                  <c:v>7.8609223685862215</c:v>
                </c:pt>
                <c:pt idx="1273">
                  <c:v>7.8610211054273345</c:v>
                </c:pt>
                <c:pt idx="1274">
                  <c:v>7.8611217685855834</c:v>
                </c:pt>
                <c:pt idx="1275">
                  <c:v>7.8611223685856055</c:v>
                </c:pt>
                <c:pt idx="1276">
                  <c:v>7.8611391685852867</c:v>
                </c:pt>
                <c:pt idx="1277">
                  <c:v>7.8611023685859367</c:v>
                </c:pt>
                <c:pt idx="1278">
                  <c:v>7.8611023685858816</c:v>
                </c:pt>
                <c:pt idx="1279">
                  <c:v>7.8612023685846184</c:v>
                </c:pt>
                <c:pt idx="1280">
                  <c:v>7.8612023685845003</c:v>
                </c:pt>
                <c:pt idx="1281">
                  <c:v>7.8612023685845003</c:v>
                </c:pt>
                <c:pt idx="1282">
                  <c:v>7.8612023685845003</c:v>
                </c:pt>
                <c:pt idx="1283">
                  <c:v>7.8612023685846184</c:v>
                </c:pt>
                <c:pt idx="1284">
                  <c:v>7.8612023685845003</c:v>
                </c:pt>
                <c:pt idx="1285">
                  <c:v>7.8612023685845003</c:v>
                </c:pt>
                <c:pt idx="1286">
                  <c:v>7.8612023685845003</c:v>
                </c:pt>
                <c:pt idx="1287">
                  <c:v>7.8612023685847854</c:v>
                </c:pt>
                <c:pt idx="1288">
                  <c:v>7.8612023685846184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7.8611223685856055</c:v>
                </c:pt>
                <c:pt idx="1297">
                  <c:v>7.8613730685854151</c:v>
                </c:pt>
                <c:pt idx="1298">
                  <c:v>7.8630023685854002</c:v>
                </c:pt>
                <c:pt idx="1299">
                  <c:v>7.8630023685854002</c:v>
                </c:pt>
                <c:pt idx="1300">
                  <c:v>7.8630023685854002</c:v>
                </c:pt>
                <c:pt idx="1301">
                  <c:v>7.8630023685854002</c:v>
                </c:pt>
                <c:pt idx="1302">
                  <c:v>7.8681307896380446</c:v>
                </c:pt>
                <c:pt idx="1303">
                  <c:v>7.8796557706478012</c:v>
                </c:pt>
                <c:pt idx="1304">
                  <c:v>7.8809423685861617</c:v>
                </c:pt>
                <c:pt idx="1305">
                  <c:v>7.8809423685861617</c:v>
                </c:pt>
                <c:pt idx="1306">
                  <c:v>7.8809423685861049</c:v>
                </c:pt>
                <c:pt idx="1307">
                  <c:v>7.8808820685854961</c:v>
                </c:pt>
                <c:pt idx="1308">
                  <c:v>7.8808523685855842</c:v>
                </c:pt>
                <c:pt idx="1309">
                  <c:v>7.8808523685855842</c:v>
                </c:pt>
                <c:pt idx="1310">
                  <c:v>7.8808523685855842</c:v>
                </c:pt>
                <c:pt idx="1311">
                  <c:v>7.8808523685855842</c:v>
                </c:pt>
                <c:pt idx="1312">
                  <c:v>7.8812830352522534</c:v>
                </c:pt>
                <c:pt idx="1313">
                  <c:v>7.8846623685851815</c:v>
                </c:pt>
                <c:pt idx="1314">
                  <c:v>7.8846623685848414</c:v>
                </c:pt>
                <c:pt idx="1315">
                  <c:v>7.8846623685848414</c:v>
                </c:pt>
                <c:pt idx="1316">
                  <c:v>7.8905202685857638</c:v>
                </c:pt>
                <c:pt idx="1317">
                  <c:v>7.9042388685849261</c:v>
                </c:pt>
                <c:pt idx="1318">
                  <c:v>7.9200228685863365</c:v>
                </c:pt>
                <c:pt idx="1319">
                  <c:v>7.9474075298756617</c:v>
                </c:pt>
                <c:pt idx="1320">
                  <c:v>7.9616023685856163</c:v>
                </c:pt>
                <c:pt idx="1321">
                  <c:v>7.9616023685859005</c:v>
                </c:pt>
                <c:pt idx="1322">
                  <c:v>7.9616023685859005</c:v>
                </c:pt>
                <c:pt idx="1323">
                  <c:v>7.9615957685856671</c:v>
                </c:pt>
                <c:pt idx="1324">
                  <c:v>7.9615525685846507</c:v>
                </c:pt>
                <c:pt idx="1325">
                  <c:v>7.9615723685846724</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7.9615384685855091</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7.9480224685853704</c:v>
                </c:pt>
                <c:pt idx="1356">
                  <c:v>7.9466341494078989</c:v>
                </c:pt>
                <c:pt idx="1357">
                  <c:v>7.9466223685859774</c:v>
                </c:pt>
                <c:pt idx="1358">
                  <c:v>7.9466275685858392</c:v>
                </c:pt>
                <c:pt idx="1359">
                  <c:v>7.9466423685859837</c:v>
                </c:pt>
                <c:pt idx="1360">
                  <c:v>7.9466423685858132</c:v>
                </c:pt>
                <c:pt idx="1361">
                  <c:v>7.9421923685855065</c:v>
                </c:pt>
                <c:pt idx="1362">
                  <c:v>7.9421923685857854</c:v>
                </c:pt>
                <c:pt idx="1363">
                  <c:v>7.9414193159541018</c:v>
                </c:pt>
                <c:pt idx="1364">
                  <c:v>7.9373114685853485</c:v>
                </c:pt>
                <c:pt idx="1365">
                  <c:v>7.9356223685852143</c:v>
                </c:pt>
                <c:pt idx="1366">
                  <c:v>7.9356440685857166</c:v>
                </c:pt>
                <c:pt idx="1367">
                  <c:v>7.9350192685855765</c:v>
                </c:pt>
                <c:pt idx="1368">
                  <c:v>7.9335665791114849</c:v>
                </c:pt>
                <c:pt idx="1369">
                  <c:v>7.9296135880978937</c:v>
                </c:pt>
                <c:pt idx="1370">
                  <c:v>7.9243663685855443</c:v>
                </c:pt>
                <c:pt idx="1371">
                  <c:v>7.9244223685845006</c:v>
                </c:pt>
                <c:pt idx="1372">
                  <c:v>7.9244271685846144</c:v>
                </c:pt>
                <c:pt idx="1373">
                  <c:v>7.9244329685851138</c:v>
                </c:pt>
                <c:pt idx="1374">
                  <c:v>7.9245223685849808</c:v>
                </c:pt>
                <c:pt idx="1375">
                  <c:v>7.9245268685849055</c:v>
                </c:pt>
                <c:pt idx="1376">
                  <c:v>7.9245523685848545</c:v>
                </c:pt>
                <c:pt idx="1377">
                  <c:v>7.9233596685850856</c:v>
                </c:pt>
                <c:pt idx="1378">
                  <c:v>7.9117791542998592</c:v>
                </c:pt>
                <c:pt idx="1379">
                  <c:v>7.8976223685856555</c:v>
                </c:pt>
                <c:pt idx="1380">
                  <c:v>7.8976223685848623</c:v>
                </c:pt>
                <c:pt idx="1381">
                  <c:v>7.8976291054274412</c:v>
                </c:pt>
                <c:pt idx="1382">
                  <c:v>7.8976623685858955</c:v>
                </c:pt>
                <c:pt idx="1383">
                  <c:v>7.8976989685851953</c:v>
                </c:pt>
                <c:pt idx="1384">
                  <c:v>7.8977223685851765</c:v>
                </c:pt>
                <c:pt idx="1385">
                  <c:v>7.8977223685851765</c:v>
                </c:pt>
                <c:pt idx="1386">
                  <c:v>7.8977004935857309</c:v>
                </c:pt>
                <c:pt idx="1387">
                  <c:v>7.8976923685857656</c:v>
                </c:pt>
                <c:pt idx="1388">
                  <c:v>7.899522368585286</c:v>
                </c:pt>
                <c:pt idx="1389">
                  <c:v>7.8995223685860845</c:v>
                </c:pt>
                <c:pt idx="1390">
                  <c:v>7.8994749685850296</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7.8995175685860239</c:v>
                </c:pt>
                <c:pt idx="1400">
                  <c:v>7.8994595685855469</c:v>
                </c:pt>
                <c:pt idx="1401">
                  <c:v>7.8979129685848264</c:v>
                </c:pt>
                <c:pt idx="1402">
                  <c:v>7.8942598685858938</c:v>
                </c:pt>
                <c:pt idx="1403">
                  <c:v>7.8919223685858881</c:v>
                </c:pt>
                <c:pt idx="1404">
                  <c:v>7.8919223685855462</c:v>
                </c:pt>
                <c:pt idx="1405">
                  <c:v>7.8919623685853955</c:v>
                </c:pt>
                <c:pt idx="1406">
                  <c:v>7.891962368585169</c:v>
                </c:pt>
                <c:pt idx="1407">
                  <c:v>7.891962368585169</c:v>
                </c:pt>
                <c:pt idx="1408">
                  <c:v>7.891962368585169</c:v>
                </c:pt>
                <c:pt idx="1409">
                  <c:v>7.891962368585169</c:v>
                </c:pt>
                <c:pt idx="1410">
                  <c:v>7.891962368585169</c:v>
                </c:pt>
                <c:pt idx="1411">
                  <c:v>7.8919818685849377</c:v>
                </c:pt>
                <c:pt idx="1412">
                  <c:v>7.8919923685853766</c:v>
                </c:pt>
                <c:pt idx="1413">
                  <c:v>7.8920223685851285</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7.8920223685854038</c:v>
                </c:pt>
                <c:pt idx="1422">
                  <c:v>7.8920223685854038</c:v>
                </c:pt>
                <c:pt idx="1423">
                  <c:v>7.8920223685846196</c:v>
                </c:pt>
                <c:pt idx="1424">
                  <c:v>7.8920223685845627</c:v>
                </c:pt>
                <c:pt idx="1425">
                  <c:v>7.8919315685857319</c:v>
                </c:pt>
                <c:pt idx="1426">
                  <c:v>7.8919023685858845</c:v>
                </c:pt>
                <c:pt idx="1427">
                  <c:v>7.8919023685858845</c:v>
                </c:pt>
                <c:pt idx="1428">
                  <c:v>7.8919023685858845</c:v>
                </c:pt>
                <c:pt idx="1429">
                  <c:v>7.8918528685847615</c:v>
                </c:pt>
                <c:pt idx="1430">
                  <c:v>7.8918423685847898</c:v>
                </c:pt>
                <c:pt idx="1431">
                  <c:v>7.8919211185859268</c:v>
                </c:pt>
                <c:pt idx="1432">
                  <c:v>7.8918052685859825</c:v>
                </c:pt>
                <c:pt idx="1433">
                  <c:v>7.8917723685860466</c:v>
                </c:pt>
                <c:pt idx="1434">
                  <c:v>7.8918692106899613</c:v>
                </c:pt>
                <c:pt idx="1435">
                  <c:v>7.8918886685846843</c:v>
                </c:pt>
                <c:pt idx="1436">
                  <c:v>7.8936423685861001</c:v>
                </c:pt>
                <c:pt idx="1437">
                  <c:v>7.8936441685860466</c:v>
                </c:pt>
                <c:pt idx="1438">
                  <c:v>7.8936423685855317</c:v>
                </c:pt>
                <c:pt idx="1439">
                  <c:v>7.8955623685852245</c:v>
                </c:pt>
                <c:pt idx="1440">
                  <c:v>7.8955623685851748</c:v>
                </c:pt>
                <c:pt idx="1441">
                  <c:v>7.8955614212164376</c:v>
                </c:pt>
                <c:pt idx="1442">
                  <c:v>7.8955923685850866</c:v>
                </c:pt>
                <c:pt idx="1443">
                  <c:v>7.8955212685858136</c:v>
                </c:pt>
                <c:pt idx="1444">
                  <c:v>7.8955023685858849</c:v>
                </c:pt>
                <c:pt idx="1445">
                  <c:v>7.8955023685858849</c:v>
                </c:pt>
                <c:pt idx="1446">
                  <c:v>7.8955023685856665</c:v>
                </c:pt>
                <c:pt idx="1447">
                  <c:v>7.8955023685856034</c:v>
                </c:pt>
                <c:pt idx="1448">
                  <c:v>7.8955923685854286</c:v>
                </c:pt>
                <c:pt idx="1449">
                  <c:v>7.8955923685850866</c:v>
                </c:pt>
                <c:pt idx="1450">
                  <c:v>7.8955923685850866</c:v>
                </c:pt>
                <c:pt idx="1451">
                  <c:v>7.8955923685850866</c:v>
                </c:pt>
                <c:pt idx="1452">
                  <c:v>7.8955923685850866</c:v>
                </c:pt>
                <c:pt idx="1453">
                  <c:v>7.8955923685850866</c:v>
                </c:pt>
                <c:pt idx="1454">
                  <c:v>7.8955923685850866</c:v>
                </c:pt>
                <c:pt idx="1455">
                  <c:v>7.8955923685850866</c:v>
                </c:pt>
                <c:pt idx="1456">
                  <c:v>7.8955923685854286</c:v>
                </c:pt>
                <c:pt idx="1457">
                  <c:v>7.8955023685856034</c:v>
                </c:pt>
                <c:pt idx="1458">
                  <c:v>7.8955107685856714</c:v>
                </c:pt>
                <c:pt idx="1459">
                  <c:v>7.8955089685844726</c:v>
                </c:pt>
                <c:pt idx="1460">
                  <c:v>7.8954723685846631</c:v>
                </c:pt>
                <c:pt idx="1461">
                  <c:v>7.8954723685846062</c:v>
                </c:pt>
                <c:pt idx="1462">
                  <c:v>7.8954723685846062</c:v>
                </c:pt>
                <c:pt idx="1463">
                  <c:v>7.8954933685859068</c:v>
                </c:pt>
                <c:pt idx="1464">
                  <c:v>7.8955023685858849</c:v>
                </c:pt>
                <c:pt idx="1465">
                  <c:v>7.8955023685853742</c:v>
                </c:pt>
                <c:pt idx="1466">
                  <c:v>7.8973223685855549</c:v>
                </c:pt>
                <c:pt idx="1467">
                  <c:v>7.8973223685850433</c:v>
                </c:pt>
                <c:pt idx="1468">
                  <c:v>7.8973223685850433</c:v>
                </c:pt>
                <c:pt idx="1469">
                  <c:v>7.8973223685850433</c:v>
                </c:pt>
                <c:pt idx="1470">
                  <c:v>7.8973223685850433</c:v>
                </c:pt>
                <c:pt idx="1471">
                  <c:v>7.8988503685849372</c:v>
                </c:pt>
                <c:pt idx="1472">
                  <c:v>7.8991923685851049</c:v>
                </c:pt>
                <c:pt idx="1473">
                  <c:v>7.8992142916624317</c:v>
                </c:pt>
                <c:pt idx="1474">
                  <c:v>7.8976748685848364</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-33.864023771753239</c:v>
                </c:pt>
                <c:pt idx="1">
                  <c:v>-33.855256844498555</c:v>
                </c:pt>
                <c:pt idx="2">
                  <c:v>-33.845445657210426</c:v>
                </c:pt>
                <c:pt idx="3">
                  <c:v>-33.838184407213213</c:v>
                </c:pt>
                <c:pt idx="4">
                  <c:v>-33.82931062544354</c:v>
                </c:pt>
                <c:pt idx="5">
                  <c:v>-33.820524270095049</c:v>
                </c:pt>
                <c:pt idx="6">
                  <c:v>-33.793966066090526</c:v>
                </c:pt>
                <c:pt idx="7">
                  <c:v>-33.793859211575629</c:v>
                </c:pt>
                <c:pt idx="8">
                  <c:v>-33.790517579469608</c:v>
                </c:pt>
                <c:pt idx="9">
                  <c:v>-33.781502944021184</c:v>
                </c:pt>
                <c:pt idx="10">
                  <c:v>-33.768704687336346</c:v>
                </c:pt>
                <c:pt idx="11">
                  <c:v>-33.75947634285761</c:v>
                </c:pt>
                <c:pt idx="12">
                  <c:v>-33.750039146372316</c:v>
                </c:pt>
                <c:pt idx="13">
                  <c:v>-33.834901059388237</c:v>
                </c:pt>
                <c:pt idx="14">
                  <c:v>-34.977778095805078</c:v>
                </c:pt>
                <c:pt idx="15">
                  <c:v>-35.261340836514904</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-29.875839280579562</c:v>
                </c:pt>
                <c:pt idx="33">
                  <c:v>-28.960533219005011</c:v>
                </c:pt>
                <c:pt idx="34">
                  <c:v>-27.789077456845561</c:v>
                </c:pt>
                <c:pt idx="35">
                  <c:v>-28.304227930757563</c:v>
                </c:pt>
                <c:pt idx="36">
                  <c:v>-28.406453702463303</c:v>
                </c:pt>
                <c:pt idx="37">
                  <c:v>-28.499795978352587</c:v>
                </c:pt>
                <c:pt idx="38">
                  <c:v>-28.328503333759791</c:v>
                </c:pt>
                <c:pt idx="39">
                  <c:v>-27.857546915853092</c:v>
                </c:pt>
                <c:pt idx="40">
                  <c:v>-26.872576567512326</c:v>
                </c:pt>
                <c:pt idx="41">
                  <c:v>-25.68881796505535</c:v>
                </c:pt>
                <c:pt idx="42">
                  <c:v>-24.715815322396331</c:v>
                </c:pt>
                <c:pt idx="43">
                  <c:v>-23.309789614661057</c:v>
                </c:pt>
                <c:pt idx="44">
                  <c:v>-16.681458337559025</c:v>
                </c:pt>
                <c:pt idx="45">
                  <c:v>-15.320355239340572</c:v>
                </c:pt>
                <c:pt idx="46">
                  <c:v>-14.607261633386301</c:v>
                </c:pt>
                <c:pt idx="47">
                  <c:v>-14.387913599176827</c:v>
                </c:pt>
                <c:pt idx="48">
                  <c:v>-14.409177647664805</c:v>
                </c:pt>
                <c:pt idx="49">
                  <c:v>-15.294370164098291</c:v>
                </c:pt>
                <c:pt idx="50">
                  <c:v>-21.51625600822279</c:v>
                </c:pt>
                <c:pt idx="51">
                  <c:v>-23.742574685590299</c:v>
                </c:pt>
                <c:pt idx="52">
                  <c:v>-25.725051359692831</c:v>
                </c:pt>
                <c:pt idx="53">
                  <c:v>-27.353781304813591</c:v>
                </c:pt>
                <c:pt idx="54">
                  <c:v>-28.77967709531832</c:v>
                </c:pt>
                <c:pt idx="55">
                  <c:v>-30.427616568024789</c:v>
                </c:pt>
                <c:pt idx="56">
                  <c:v>-32.187296721297002</c:v>
                </c:pt>
                <c:pt idx="57">
                  <c:v>-33.829592332801674</c:v>
                </c:pt>
                <c:pt idx="58">
                  <c:v>-35.715404527002285</c:v>
                </c:pt>
                <c:pt idx="59">
                  <c:v>-35.598918534565414</c:v>
                </c:pt>
                <c:pt idx="60">
                  <c:v>-35.352958869093499</c:v>
                </c:pt>
                <c:pt idx="61">
                  <c:v>-34.403308794988909</c:v>
                </c:pt>
                <c:pt idx="62">
                  <c:v>-32.93472462573525</c:v>
                </c:pt>
                <c:pt idx="63">
                  <c:v>-31.314849034290621</c:v>
                </c:pt>
                <c:pt idx="64">
                  <c:v>-29.714877524779055</c:v>
                </c:pt>
                <c:pt idx="65">
                  <c:v>-28.090625755242101</c:v>
                </c:pt>
                <c:pt idx="66">
                  <c:v>-26.756071146981796</c:v>
                </c:pt>
                <c:pt idx="67">
                  <c:v>-24.45476002816703</c:v>
                </c:pt>
                <c:pt idx="68">
                  <c:v>-23.801004677210088</c:v>
                </c:pt>
                <c:pt idx="69">
                  <c:v>-22.887005154932851</c:v>
                </c:pt>
                <c:pt idx="70">
                  <c:v>-21.813296988895317</c:v>
                </c:pt>
                <c:pt idx="71">
                  <c:v>-20.869344203249753</c:v>
                </c:pt>
                <c:pt idx="72">
                  <c:v>-19.855280284684326</c:v>
                </c:pt>
                <c:pt idx="73">
                  <c:v>-18.890005166270118</c:v>
                </c:pt>
                <c:pt idx="74">
                  <c:v>-18.036713579592089</c:v>
                </c:pt>
                <c:pt idx="75">
                  <c:v>-17.194316296421803</c:v>
                </c:pt>
                <c:pt idx="76">
                  <c:v>-14.933439897493876</c:v>
                </c:pt>
                <c:pt idx="77">
                  <c:v>-13.596141071006842</c:v>
                </c:pt>
                <c:pt idx="78">
                  <c:v>-12.482241036253352</c:v>
                </c:pt>
                <c:pt idx="79">
                  <c:v>-11.478595432901599</c:v>
                </c:pt>
                <c:pt idx="80">
                  <c:v>-10.439668411501581</c:v>
                </c:pt>
                <c:pt idx="81">
                  <c:v>-9.3682041902792861</c:v>
                </c:pt>
                <c:pt idx="82">
                  <c:v>-8.3419394289081055</c:v>
                </c:pt>
                <c:pt idx="83">
                  <c:v>-7.6498864483650433</c:v>
                </c:pt>
                <c:pt idx="84">
                  <c:v>-7.7215421147290524</c:v>
                </c:pt>
                <c:pt idx="85">
                  <c:v>-11.79641475972107</c:v>
                </c:pt>
                <c:pt idx="86">
                  <c:v>-13.899433040807876</c:v>
                </c:pt>
                <c:pt idx="87">
                  <c:v>-16.343234655395026</c:v>
                </c:pt>
                <c:pt idx="88">
                  <c:v>-19.039902622742815</c:v>
                </c:pt>
                <c:pt idx="89">
                  <c:v>-22.051990547345824</c:v>
                </c:pt>
                <c:pt idx="90">
                  <c:v>-25.266630919206577</c:v>
                </c:pt>
                <c:pt idx="91">
                  <c:v>-28.604838823636172</c:v>
                </c:pt>
                <c:pt idx="92">
                  <c:v>-31.75073774317827</c:v>
                </c:pt>
                <c:pt idx="93">
                  <c:v>-37.201687689560785</c:v>
                </c:pt>
                <c:pt idx="94">
                  <c:v>-37.671585276364326</c:v>
                </c:pt>
                <c:pt idx="95">
                  <c:v>-37.982808765392974</c:v>
                </c:pt>
                <c:pt idx="96">
                  <c:v>-38.218826103944856</c:v>
                </c:pt>
                <c:pt idx="97">
                  <c:v>-37.858483537172795</c:v>
                </c:pt>
                <c:pt idx="98">
                  <c:v>-37.110856494774595</c:v>
                </c:pt>
                <c:pt idx="99">
                  <c:v>-36.016763401485804</c:v>
                </c:pt>
                <c:pt idx="100">
                  <c:v>-32.26769988682257</c:v>
                </c:pt>
                <c:pt idx="101">
                  <c:v>-31.452118229898065</c:v>
                </c:pt>
                <c:pt idx="102">
                  <c:v>-30.656435797883361</c:v>
                </c:pt>
                <c:pt idx="103">
                  <c:v>-29.611000365114108</c:v>
                </c:pt>
                <c:pt idx="104">
                  <c:v>-28.004972147410601</c:v>
                </c:pt>
                <c:pt idx="105">
                  <c:v>-25.699989118898401</c:v>
                </c:pt>
                <c:pt idx="106">
                  <c:v>-22.945338006084299</c:v>
                </c:pt>
                <c:pt idx="107">
                  <c:v>-20.022701881619813</c:v>
                </c:pt>
                <c:pt idx="108">
                  <c:v>-12.23641736743734</c:v>
                </c:pt>
                <c:pt idx="109">
                  <c:v>-10.672912389686573</c:v>
                </c:pt>
                <c:pt idx="110">
                  <c:v>-9.6479055973785819</c:v>
                </c:pt>
                <c:pt idx="111">
                  <c:v>-8.7426827164030527</c:v>
                </c:pt>
                <c:pt idx="112">
                  <c:v>-7.98793042066238</c:v>
                </c:pt>
                <c:pt idx="113">
                  <c:v>-7.5884111030670596</c:v>
                </c:pt>
                <c:pt idx="114">
                  <c:v>-7.8260312593441057</c:v>
                </c:pt>
                <c:pt idx="115">
                  <c:v>-9.2309932789525959</c:v>
                </c:pt>
                <c:pt idx="116">
                  <c:v>-16.594779897788086</c:v>
                </c:pt>
                <c:pt idx="117">
                  <c:v>-18.803093589375077</c:v>
                </c:pt>
                <c:pt idx="118">
                  <c:v>-21.46711750238579</c:v>
                </c:pt>
                <c:pt idx="119">
                  <c:v>-24.3330041653306</c:v>
                </c:pt>
                <c:pt idx="120">
                  <c:v>-27.40161812837659</c:v>
                </c:pt>
                <c:pt idx="121">
                  <c:v>-30.476682218510533</c:v>
                </c:pt>
                <c:pt idx="122">
                  <c:v>-33.401275723409341</c:v>
                </c:pt>
                <c:pt idx="123">
                  <c:v>-40.927058644031312</c:v>
                </c:pt>
                <c:pt idx="124">
                  <c:v>-42.362532484700338</c:v>
                </c:pt>
                <c:pt idx="125">
                  <c:v>-43.091508557204996</c:v>
                </c:pt>
                <c:pt idx="126">
                  <c:v>-43.387335282024864</c:v>
                </c:pt>
                <c:pt idx="127">
                  <c:v>-43.122209802178425</c:v>
                </c:pt>
                <c:pt idx="128">
                  <c:v>-42.570238233796296</c:v>
                </c:pt>
                <c:pt idx="129">
                  <c:v>-41.828478475677095</c:v>
                </c:pt>
                <c:pt idx="130">
                  <c:v>-40.764795205957157</c:v>
                </c:pt>
                <c:pt idx="131">
                  <c:v>-39.573148797483086</c:v>
                </c:pt>
                <c:pt idx="132">
                  <c:v>-30.742186546182989</c:v>
                </c:pt>
                <c:pt idx="133">
                  <c:v>-28.701916150527527</c:v>
                </c:pt>
                <c:pt idx="134">
                  <c:v>-26.477049723159823</c:v>
                </c:pt>
                <c:pt idx="135">
                  <c:v>-23.632626246662777</c:v>
                </c:pt>
                <c:pt idx="136">
                  <c:v>-20.391233389860574</c:v>
                </c:pt>
                <c:pt idx="137">
                  <c:v>-17.259118702755327</c:v>
                </c:pt>
                <c:pt idx="138">
                  <c:v>-14.612813211143802</c:v>
                </c:pt>
                <c:pt idx="139">
                  <c:v>-9.7865250454937982</c:v>
                </c:pt>
                <c:pt idx="140">
                  <c:v>-9.1872800682643145</c:v>
                </c:pt>
                <c:pt idx="141">
                  <c:v>-9.5203941618013186</c:v>
                </c:pt>
                <c:pt idx="142">
                  <c:v>-10.706095573621823</c:v>
                </c:pt>
                <c:pt idx="143">
                  <c:v>-12.54308011148435</c:v>
                </c:pt>
                <c:pt idx="144">
                  <c:v>-15.168155553771818</c:v>
                </c:pt>
                <c:pt idx="145">
                  <c:v>-28.856962051814854</c:v>
                </c:pt>
                <c:pt idx="146">
                  <c:v>-31.32942981856678</c:v>
                </c:pt>
                <c:pt idx="147">
                  <c:v>-33.717302808590532</c:v>
                </c:pt>
                <c:pt idx="148">
                  <c:v>-35.566303622368302</c:v>
                </c:pt>
                <c:pt idx="149">
                  <c:v>-37.064146500642437</c:v>
                </c:pt>
                <c:pt idx="150">
                  <c:v>-38.302051200071602</c:v>
                </c:pt>
                <c:pt idx="151">
                  <c:v>-39.441309754047765</c:v>
                </c:pt>
                <c:pt idx="152">
                  <c:v>-39.263824404607284</c:v>
                </c:pt>
                <c:pt idx="153">
                  <c:v>-38.949997551030464</c:v>
                </c:pt>
                <c:pt idx="154">
                  <c:v>-38.419251174949792</c:v>
                </c:pt>
                <c:pt idx="155">
                  <c:v>-37.661196103290344</c:v>
                </c:pt>
                <c:pt idx="156">
                  <c:v>-36.827546319281325</c:v>
                </c:pt>
                <c:pt idx="157">
                  <c:v>-36.259226010102594</c:v>
                </c:pt>
                <c:pt idx="158">
                  <c:v>-35.595703185068082</c:v>
                </c:pt>
                <c:pt idx="159">
                  <c:v>-34.772656283162554</c:v>
                </c:pt>
                <c:pt idx="160">
                  <c:v>-29.267123107701313</c:v>
                </c:pt>
                <c:pt idx="161">
                  <c:v>-27.114412620109064</c:v>
                </c:pt>
                <c:pt idx="162">
                  <c:v>-25.415236407452287</c:v>
                </c:pt>
                <c:pt idx="163">
                  <c:v>-23.345313883880294</c:v>
                </c:pt>
                <c:pt idx="164">
                  <c:v>-20.950014505063326</c:v>
                </c:pt>
                <c:pt idx="165">
                  <c:v>-18.11011777438409</c:v>
                </c:pt>
                <c:pt idx="166">
                  <c:v>-15.42234787392306</c:v>
                </c:pt>
                <c:pt idx="167">
                  <c:v>-12.690991045382559</c:v>
                </c:pt>
                <c:pt idx="168">
                  <c:v>-6.9609711049441145</c:v>
                </c:pt>
                <c:pt idx="169">
                  <c:v>-6.1112980007062987</c:v>
                </c:pt>
                <c:pt idx="170">
                  <c:v>-6.2129312155561065</c:v>
                </c:pt>
                <c:pt idx="171">
                  <c:v>-6.6767818082141019</c:v>
                </c:pt>
                <c:pt idx="172">
                  <c:v>-7.2135800354633233</c:v>
                </c:pt>
                <c:pt idx="173">
                  <c:v>-8.2465523461635684</c:v>
                </c:pt>
                <c:pt idx="174">
                  <c:v>-9.6486972921945551</c:v>
                </c:pt>
                <c:pt idx="175">
                  <c:v>-11.547667162812301</c:v>
                </c:pt>
                <c:pt idx="176">
                  <c:v>-16.630187598445605</c:v>
                </c:pt>
                <c:pt idx="177">
                  <c:v>-19.325704451245073</c:v>
                </c:pt>
                <c:pt idx="178">
                  <c:v>-22.288299307302058</c:v>
                </c:pt>
                <c:pt idx="179">
                  <c:v>-25.445505377342059</c:v>
                </c:pt>
                <c:pt idx="180">
                  <c:v>-28.454703373016329</c:v>
                </c:pt>
                <c:pt idx="181">
                  <c:v>-31.309006035128803</c:v>
                </c:pt>
                <c:pt idx="182">
                  <c:v>-33.714208884678314</c:v>
                </c:pt>
                <c:pt idx="183">
                  <c:v>-35.654886015315952</c:v>
                </c:pt>
                <c:pt idx="184">
                  <c:v>-37.07450653157558</c:v>
                </c:pt>
                <c:pt idx="185">
                  <c:v>-37.448681901018844</c:v>
                </c:pt>
                <c:pt idx="186">
                  <c:v>-36.801041542534541</c:v>
                </c:pt>
                <c:pt idx="187">
                  <c:v>-36.122811650615105</c:v>
                </c:pt>
                <c:pt idx="188">
                  <c:v>-35.042138513007863</c:v>
                </c:pt>
                <c:pt idx="189">
                  <c:v>-33.510952169025863</c:v>
                </c:pt>
                <c:pt idx="190">
                  <c:v>-31.832160883620329</c:v>
                </c:pt>
                <c:pt idx="191">
                  <c:v>-29.977744488740072</c:v>
                </c:pt>
                <c:pt idx="192">
                  <c:v>-24.101193009051595</c:v>
                </c:pt>
                <c:pt idx="193">
                  <c:v>-21.491358906224306</c:v>
                </c:pt>
                <c:pt idx="194">
                  <c:v>-18.247979526847288</c:v>
                </c:pt>
                <c:pt idx="195">
                  <c:v>-14.830908133313343</c:v>
                </c:pt>
                <c:pt idx="196">
                  <c:v>-11.831404756365318</c:v>
                </c:pt>
                <c:pt idx="197">
                  <c:v>-8.8806173242175976</c:v>
                </c:pt>
                <c:pt idx="198">
                  <c:v>-6.1329894672540846</c:v>
                </c:pt>
                <c:pt idx="199">
                  <c:v>-3.5883706177498182</c:v>
                </c:pt>
                <c:pt idx="200">
                  <c:v>-1.274387524859367</c:v>
                </c:pt>
                <c:pt idx="201">
                  <c:v>2.4509154312833767</c:v>
                </c:pt>
                <c:pt idx="202">
                  <c:v>3.9196064550516923</c:v>
                </c:pt>
                <c:pt idx="203">
                  <c:v>5.0059185968378914</c:v>
                </c:pt>
                <c:pt idx="204">
                  <c:v>5.4478348717771672</c:v>
                </c:pt>
                <c:pt idx="205">
                  <c:v>5.2246497890741592</c:v>
                </c:pt>
                <c:pt idx="206">
                  <c:v>4.4157222542209098</c:v>
                </c:pt>
                <c:pt idx="207">
                  <c:v>3.4267448615671752</c:v>
                </c:pt>
                <c:pt idx="208">
                  <c:v>1.8572366028816558</c:v>
                </c:pt>
                <c:pt idx="209">
                  <c:v>-0.33040559707357947</c:v>
                </c:pt>
                <c:pt idx="210">
                  <c:v>-8.8565459161986411</c:v>
                </c:pt>
                <c:pt idx="211">
                  <c:v>-12.535085450951819</c:v>
                </c:pt>
                <c:pt idx="212">
                  <c:v>-16.241441158772812</c:v>
                </c:pt>
                <c:pt idx="213">
                  <c:v>-20.163740127393087</c:v>
                </c:pt>
                <c:pt idx="214">
                  <c:v>-24.320944176204065</c:v>
                </c:pt>
                <c:pt idx="215">
                  <c:v>-28.756028248336026</c:v>
                </c:pt>
                <c:pt idx="216">
                  <c:v>-32.214515480485311</c:v>
                </c:pt>
                <c:pt idx="217">
                  <c:v>-34.769819781491307</c:v>
                </c:pt>
                <c:pt idx="218">
                  <c:v>-41.411838150562239</c:v>
                </c:pt>
                <c:pt idx="219">
                  <c:v>-43.185977662525083</c:v>
                </c:pt>
                <c:pt idx="220">
                  <c:v>-44.658330881944536</c:v>
                </c:pt>
                <c:pt idx="221">
                  <c:v>-45.158949141814595</c:v>
                </c:pt>
                <c:pt idx="222">
                  <c:v>-45.192151753843852</c:v>
                </c:pt>
                <c:pt idx="223">
                  <c:v>-45.308691173538513</c:v>
                </c:pt>
                <c:pt idx="224">
                  <c:v>-45.213444944472528</c:v>
                </c:pt>
                <c:pt idx="225">
                  <c:v>-42.434829278154822</c:v>
                </c:pt>
                <c:pt idx="226">
                  <c:v>-41.074576159033235</c:v>
                </c:pt>
                <c:pt idx="227">
                  <c:v>-39.815232558273507</c:v>
                </c:pt>
                <c:pt idx="228">
                  <c:v>-38.887609085331938</c:v>
                </c:pt>
                <c:pt idx="229">
                  <c:v>-37.732380638384363</c:v>
                </c:pt>
                <c:pt idx="230">
                  <c:v>-36.054084769366675</c:v>
                </c:pt>
                <c:pt idx="231">
                  <c:v>-33.940575317714817</c:v>
                </c:pt>
                <c:pt idx="232">
                  <c:v>-31.30390130352508</c:v>
                </c:pt>
                <c:pt idx="233">
                  <c:v>-25.490112280337524</c:v>
                </c:pt>
                <c:pt idx="234">
                  <c:v>-23.182603599652296</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-8.3814610283935487</c:v>
                </c:pt>
                <c:pt idx="243">
                  <c:v>-9.4260950523003508</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-34.625639041571965</c:v>
                </c:pt>
                <c:pt idx="252">
                  <c:v>-37.069188090941893</c:v>
                </c:pt>
                <c:pt idx="253">
                  <c:v>-38.928014663078315</c:v>
                </c:pt>
                <c:pt idx="254">
                  <c:v>-39.773078452100137</c:v>
                </c:pt>
                <c:pt idx="255">
                  <c:v>-39.869626363439849</c:v>
                </c:pt>
                <c:pt idx="256">
                  <c:v>-39.351464535013363</c:v>
                </c:pt>
                <c:pt idx="257">
                  <c:v>-34.199197243215835</c:v>
                </c:pt>
                <c:pt idx="258">
                  <c:v>-31.729828257399319</c:v>
                </c:pt>
                <c:pt idx="259">
                  <c:v>-29.144065562590825</c:v>
                </c:pt>
                <c:pt idx="260">
                  <c:v>-26.585618767438561</c:v>
                </c:pt>
                <c:pt idx="261">
                  <c:v>-24.243387226396564</c:v>
                </c:pt>
                <c:pt idx="262">
                  <c:v>-21.99534794034075</c:v>
                </c:pt>
                <c:pt idx="263">
                  <c:v>-19.490493541492626</c:v>
                </c:pt>
                <c:pt idx="264">
                  <c:v>-16.505988652833864</c:v>
                </c:pt>
                <c:pt idx="265">
                  <c:v>-13.394448316892355</c:v>
                </c:pt>
                <c:pt idx="266">
                  <c:v>-9.0933355214726106</c:v>
                </c:pt>
                <c:pt idx="267">
                  <c:v>-7.1376210463578644</c:v>
                </c:pt>
                <c:pt idx="268">
                  <c:v>-5.5729358119186045</c:v>
                </c:pt>
                <c:pt idx="269">
                  <c:v>-4.5022681425353364</c:v>
                </c:pt>
                <c:pt idx="270">
                  <c:v>-3.847672526528342</c:v>
                </c:pt>
                <c:pt idx="271">
                  <c:v>-4.1170090456708284</c:v>
                </c:pt>
                <c:pt idx="272">
                  <c:v>-5.1095757786248299</c:v>
                </c:pt>
                <c:pt idx="273">
                  <c:v>-6.2439530240743517</c:v>
                </c:pt>
                <c:pt idx="274">
                  <c:v>-7.7958497158755824</c:v>
                </c:pt>
                <c:pt idx="275">
                  <c:v>-12.308772445172817</c:v>
                </c:pt>
                <c:pt idx="276">
                  <c:v>-15.344193510236082</c:v>
                </c:pt>
                <c:pt idx="277">
                  <c:v>-18.684611360317362</c:v>
                </c:pt>
                <c:pt idx="278">
                  <c:v>-22.272159418511286</c:v>
                </c:pt>
                <c:pt idx="279">
                  <c:v>-26.168468454865817</c:v>
                </c:pt>
                <c:pt idx="280">
                  <c:v>-29.874639595797309</c:v>
                </c:pt>
                <c:pt idx="281">
                  <c:v>-33.350830678275344</c:v>
                </c:pt>
                <c:pt idx="282">
                  <c:v>-36.596915419691342</c:v>
                </c:pt>
                <c:pt idx="283">
                  <c:v>-45.049525261415546</c:v>
                </c:pt>
                <c:pt idx="284">
                  <c:v>-46.718859922242274</c:v>
                </c:pt>
                <c:pt idx="285">
                  <c:v>-47.143844613575354</c:v>
                </c:pt>
                <c:pt idx="286">
                  <c:v>-46.767881859517495</c:v>
                </c:pt>
                <c:pt idx="287">
                  <c:v>-45.503321815615536</c:v>
                </c:pt>
                <c:pt idx="288">
                  <c:v>-43.79795289811198</c:v>
                </c:pt>
                <c:pt idx="289">
                  <c:v>-42.120851856852575</c:v>
                </c:pt>
                <c:pt idx="290">
                  <c:v>-40.053994115052014</c:v>
                </c:pt>
                <c:pt idx="291">
                  <c:v>-33.372599857197855</c:v>
                </c:pt>
                <c:pt idx="292">
                  <c:v>-30.053280916809044</c:v>
                </c:pt>
                <c:pt idx="293">
                  <c:v>-26.687164555867113</c:v>
                </c:pt>
                <c:pt idx="294">
                  <c:v>-23.356995025181121</c:v>
                </c:pt>
                <c:pt idx="295">
                  <c:v>-19.860156736187527</c:v>
                </c:pt>
                <c:pt idx="296">
                  <c:v>-16.0715667650156</c:v>
                </c:pt>
                <c:pt idx="297">
                  <c:v>-12.286745844009317</c:v>
                </c:pt>
                <c:pt idx="298">
                  <c:v>-9.0873662397021207</c:v>
                </c:pt>
                <c:pt idx="299">
                  <c:v>-6.9698206015965951</c:v>
                </c:pt>
                <c:pt idx="300">
                  <c:v>-5.2335707292530671</c:v>
                </c:pt>
                <c:pt idx="301">
                  <c:v>-5.8484310367451044</c:v>
                </c:pt>
                <c:pt idx="302">
                  <c:v>-7.3908613899208584</c:v>
                </c:pt>
                <c:pt idx="303">
                  <c:v>-10.089035034525574</c:v>
                </c:pt>
                <c:pt idx="304">
                  <c:v>-13.600716387059309</c:v>
                </c:pt>
                <c:pt idx="305">
                  <c:v>-17.700617273681583</c:v>
                </c:pt>
                <c:pt idx="306">
                  <c:v>-22.131606875078816</c:v>
                </c:pt>
                <c:pt idx="307">
                  <c:v>-25.805133961673288</c:v>
                </c:pt>
                <c:pt idx="308">
                  <c:v>-38.536582289459879</c:v>
                </c:pt>
                <c:pt idx="309">
                  <c:v>-40.66620248776205</c:v>
                </c:pt>
                <c:pt idx="310">
                  <c:v>-43.175870196809612</c:v>
                </c:pt>
                <c:pt idx="311">
                  <c:v>-45.697214190134112</c:v>
                </c:pt>
                <c:pt idx="312">
                  <c:v>-48.068291593206844</c:v>
                </c:pt>
                <c:pt idx="313">
                  <c:v>-50.454935756307492</c:v>
                </c:pt>
                <c:pt idx="314">
                  <c:v>-54.536311955645544</c:v>
                </c:pt>
                <c:pt idx="315">
                  <c:v>-54.71169907097287</c:v>
                </c:pt>
                <c:pt idx="316">
                  <c:v>-53.10761366263305</c:v>
                </c:pt>
                <c:pt idx="317">
                  <c:v>-50.523157507121581</c:v>
                </c:pt>
                <c:pt idx="318">
                  <c:v>-47.628750402714886</c:v>
                </c:pt>
                <c:pt idx="319">
                  <c:v>-44.678472958024969</c:v>
                </c:pt>
                <c:pt idx="320">
                  <c:v>-41.381365185689241</c:v>
                </c:pt>
                <c:pt idx="321">
                  <c:v>-37.536166606676076</c:v>
                </c:pt>
                <c:pt idx="322">
                  <c:v>-33.413301713371808</c:v>
                </c:pt>
                <c:pt idx="323">
                  <c:v>-24.268235758161044</c:v>
                </c:pt>
                <c:pt idx="324">
                  <c:v>-20.022206465231832</c:v>
                </c:pt>
                <c:pt idx="325">
                  <c:v>-16.391552324275821</c:v>
                </c:pt>
                <c:pt idx="326">
                  <c:v>-13.382155190642084</c:v>
                </c:pt>
                <c:pt idx="327">
                  <c:v>-10.700514853724076</c:v>
                </c:pt>
                <c:pt idx="328">
                  <c:v>-7.9275090494448222</c:v>
                </c:pt>
                <c:pt idx="329">
                  <c:v>-5.2681284508141033</c:v>
                </c:pt>
                <c:pt idx="330">
                  <c:v>-2.6620731121990797</c:v>
                </c:pt>
                <c:pt idx="331">
                  <c:v>-0.29439562551355891</c:v>
                </c:pt>
                <c:pt idx="332">
                  <c:v>2.4653262197401351</c:v>
                </c:pt>
                <c:pt idx="333">
                  <c:v>2.9077621961846627</c:v>
                </c:pt>
                <c:pt idx="334">
                  <c:v>2.4161342866459186</c:v>
                </c:pt>
                <c:pt idx="335">
                  <c:v>1.4300516799441558</c:v>
                </c:pt>
                <c:pt idx="336">
                  <c:v>-5.3657260207316433E-2</c:v>
                </c:pt>
                <c:pt idx="337">
                  <c:v>-2.3619673497553202</c:v>
                </c:pt>
                <c:pt idx="338">
                  <c:v>-6.0717909722908345</c:v>
                </c:pt>
                <c:pt idx="339">
                  <c:v>-11.695650952061825</c:v>
                </c:pt>
                <c:pt idx="340">
                  <c:v>-17.643872669184887</c:v>
                </c:pt>
                <c:pt idx="341">
                  <c:v>-28.57076680441655</c:v>
                </c:pt>
                <c:pt idx="342">
                  <c:v>-32.624462827341851</c:v>
                </c:pt>
                <c:pt idx="343">
                  <c:v>-35.475414143301336</c:v>
                </c:pt>
                <c:pt idx="344">
                  <c:v>-37.512585758021302</c:v>
                </c:pt>
                <c:pt idx="345">
                  <c:v>-38.610506185756805</c:v>
                </c:pt>
                <c:pt idx="346">
                  <c:v>-38.638604066182495</c:v>
                </c:pt>
                <c:pt idx="347">
                  <c:v>-37.922314538824374</c:v>
                </c:pt>
                <c:pt idx="348">
                  <c:v>-36.709350654604556</c:v>
                </c:pt>
                <c:pt idx="349">
                  <c:v>-34.971497964535828</c:v>
                </c:pt>
                <c:pt idx="350">
                  <c:v>-29.264864591815591</c:v>
                </c:pt>
                <c:pt idx="351">
                  <c:v>-27.162982854206842</c:v>
                </c:pt>
                <c:pt idx="352">
                  <c:v>-25.911206495919359</c:v>
                </c:pt>
                <c:pt idx="353">
                  <c:v>-25.424464751931296</c:v>
                </c:pt>
                <c:pt idx="354">
                  <c:v>-25.055471826466302</c:v>
                </c:pt>
                <c:pt idx="355">
                  <c:v>-24.570090049032828</c:v>
                </c:pt>
                <c:pt idx="356">
                  <c:v>-23.42679530860282</c:v>
                </c:pt>
                <c:pt idx="357">
                  <c:v>-21.838116378519072</c:v>
                </c:pt>
                <c:pt idx="358">
                  <c:v>-20.88891315056777</c:v>
                </c:pt>
                <c:pt idx="359">
                  <c:v>-21.188008652142557</c:v>
                </c:pt>
                <c:pt idx="360">
                  <c:v>-21.412971405413305</c:v>
                </c:pt>
                <c:pt idx="361">
                  <c:v>-21.469954004057328</c:v>
                </c:pt>
                <c:pt idx="362">
                  <c:v>-21.341160314299831</c:v>
                </c:pt>
                <c:pt idx="363">
                  <c:v>-21.442633247377277</c:v>
                </c:pt>
                <c:pt idx="364">
                  <c:v>-21.667154011517891</c:v>
                </c:pt>
                <c:pt idx="365">
                  <c:v>-21.592375279100803</c:v>
                </c:pt>
                <c:pt idx="366">
                  <c:v>-21.684114737265006</c:v>
                </c:pt>
                <c:pt idx="367">
                  <c:v>-21.780089519842576</c:v>
                </c:pt>
                <c:pt idx="368">
                  <c:v>-21.818969992237598</c:v>
                </c:pt>
                <c:pt idx="369">
                  <c:v>-21.891441638535305</c:v>
                </c:pt>
                <c:pt idx="370">
                  <c:v>-21.892068194554831</c:v>
                </c:pt>
                <c:pt idx="371">
                  <c:v>-21.882033584190548</c:v>
                </c:pt>
                <c:pt idx="372">
                  <c:v>-21.812655861805339</c:v>
                </c:pt>
                <c:pt idx="373">
                  <c:v>-21.856048508948092</c:v>
                </c:pt>
                <c:pt idx="374">
                  <c:v>-21.930841812435027</c:v>
                </c:pt>
                <c:pt idx="375">
                  <c:v>-21.925771079995517</c:v>
                </c:pt>
                <c:pt idx="376">
                  <c:v>-21.909257200402109</c:v>
                </c:pt>
                <c:pt idx="377">
                  <c:v>-21.897692627663602</c:v>
                </c:pt>
                <c:pt idx="378">
                  <c:v>-21.863431184531013</c:v>
                </c:pt>
                <c:pt idx="379">
                  <c:v>-21.720654124376821</c:v>
                </c:pt>
                <c:pt idx="380">
                  <c:v>-21.41438965624927</c:v>
                </c:pt>
                <c:pt idx="381">
                  <c:v>-20.944307502556526</c:v>
                </c:pt>
                <c:pt idx="382">
                  <c:v>-20.422561190853614</c:v>
                </c:pt>
                <c:pt idx="383">
                  <c:v>-19.863833502909024</c:v>
                </c:pt>
                <c:pt idx="384">
                  <c:v>-18.849011888691322</c:v>
                </c:pt>
                <c:pt idx="385">
                  <c:v>-18.794851220648901</c:v>
                </c:pt>
                <c:pt idx="386">
                  <c:v>-18.797974286701546</c:v>
                </c:pt>
                <c:pt idx="387">
                  <c:v>-18.806143800076839</c:v>
                </c:pt>
                <c:pt idx="388">
                  <c:v>-18.955837261566334</c:v>
                </c:pt>
                <c:pt idx="389">
                  <c:v>-19.502684670250829</c:v>
                </c:pt>
                <c:pt idx="390">
                  <c:v>-20.324240465969567</c:v>
                </c:pt>
                <c:pt idx="391">
                  <c:v>-21.034720993329572</c:v>
                </c:pt>
                <c:pt idx="392">
                  <c:v>-21.539385153700035</c:v>
                </c:pt>
                <c:pt idx="393">
                  <c:v>-21.726001707150814</c:v>
                </c:pt>
                <c:pt idx="394">
                  <c:v>-21.653544631923758</c:v>
                </c:pt>
                <c:pt idx="395">
                  <c:v>-21.641936345974312</c:v>
                </c:pt>
                <c:pt idx="396">
                  <c:v>-21.634281677080899</c:v>
                </c:pt>
                <c:pt idx="397">
                  <c:v>-21.628540675410289</c:v>
                </c:pt>
                <c:pt idx="398">
                  <c:v>-21.620380876081569</c:v>
                </c:pt>
                <c:pt idx="399">
                  <c:v>-21.613823894478589</c:v>
                </c:pt>
                <c:pt idx="400">
                  <c:v>-21.608787161202617</c:v>
                </c:pt>
                <c:pt idx="401">
                  <c:v>-21.603794141137289</c:v>
                </c:pt>
                <c:pt idx="402">
                  <c:v>-21.599704527426567</c:v>
                </c:pt>
                <c:pt idx="403">
                  <c:v>-21.605819519899327</c:v>
                </c:pt>
                <c:pt idx="404">
                  <c:v>-21.601608480602877</c:v>
                </c:pt>
                <c:pt idx="405">
                  <c:v>-21.597251730604331</c:v>
                </c:pt>
                <c:pt idx="406">
                  <c:v>-21.592826982277789</c:v>
                </c:pt>
                <c:pt idx="407">
                  <c:v>-21.587741678767756</c:v>
                </c:pt>
                <c:pt idx="408">
                  <c:v>-21.582991509873303</c:v>
                </c:pt>
                <c:pt idx="409">
                  <c:v>-21.578221912884814</c:v>
                </c:pt>
                <c:pt idx="410">
                  <c:v>-21.563432276601784</c:v>
                </c:pt>
                <c:pt idx="411">
                  <c:v>-21.565904501517789</c:v>
                </c:pt>
                <c:pt idx="412">
                  <c:v>-21.561183474763027</c:v>
                </c:pt>
                <c:pt idx="413">
                  <c:v>-21.556744155366829</c:v>
                </c:pt>
                <c:pt idx="414">
                  <c:v>-21.552649684632279</c:v>
                </c:pt>
                <c:pt idx="415">
                  <c:v>-21.548268649516601</c:v>
                </c:pt>
                <c:pt idx="416">
                  <c:v>-21.543256201357586</c:v>
                </c:pt>
                <c:pt idx="417">
                  <c:v>-21.537165494001858</c:v>
                </c:pt>
                <c:pt idx="418">
                  <c:v>-21.530535657047537</c:v>
                </c:pt>
                <c:pt idx="419">
                  <c:v>-21.519976488154576</c:v>
                </c:pt>
                <c:pt idx="420">
                  <c:v>-21.521555020762591</c:v>
                </c:pt>
                <c:pt idx="421">
                  <c:v>-21.515639166249827</c:v>
                </c:pt>
                <c:pt idx="422">
                  <c:v>-21.510262441335026</c:v>
                </c:pt>
                <c:pt idx="423">
                  <c:v>-21.505186851871773</c:v>
                </c:pt>
                <c:pt idx="424">
                  <c:v>-21.499596417927247</c:v>
                </c:pt>
                <c:pt idx="425">
                  <c:v>-21.494515971440862</c:v>
                </c:pt>
                <c:pt idx="426">
                  <c:v>-21.489134389502521</c:v>
                </c:pt>
                <c:pt idx="427">
                  <c:v>-21.483471100206593</c:v>
                </c:pt>
                <c:pt idx="428">
                  <c:v>-21.477492104389299</c:v>
                </c:pt>
                <c:pt idx="429">
                  <c:v>-21.478113803385771</c:v>
                </c:pt>
                <c:pt idx="430">
                  <c:v>-21.471687961414595</c:v>
                </c:pt>
                <c:pt idx="431">
                  <c:v>-21.46592267462681</c:v>
                </c:pt>
                <c:pt idx="432">
                  <c:v>-21.460793657906589</c:v>
                </c:pt>
                <c:pt idx="433">
                  <c:v>-21.455849208075275</c:v>
                </c:pt>
                <c:pt idx="434">
                  <c:v>-21.450705620284097</c:v>
                </c:pt>
                <c:pt idx="435">
                  <c:v>-21.445348323463008</c:v>
                </c:pt>
                <c:pt idx="436">
                  <c:v>-21.440287305070612</c:v>
                </c:pt>
                <c:pt idx="437">
                  <c:v>-21.436221976476329</c:v>
                </c:pt>
                <c:pt idx="438">
                  <c:v>-21.438548490689829</c:v>
                </c:pt>
                <c:pt idx="439">
                  <c:v>-21.434303452229287</c:v>
                </c:pt>
                <c:pt idx="440">
                  <c:v>-21.429325003234322</c:v>
                </c:pt>
                <c:pt idx="441">
                  <c:v>-21.425269388687017</c:v>
                </c:pt>
                <c:pt idx="442">
                  <c:v>-21.420237512434777</c:v>
                </c:pt>
                <c:pt idx="443">
                  <c:v>-21.414161376148897</c:v>
                </c:pt>
                <c:pt idx="444">
                  <c:v>-21.410499180498093</c:v>
                </c:pt>
                <c:pt idx="445">
                  <c:v>-21.400760848561035</c:v>
                </c:pt>
                <c:pt idx="446">
                  <c:v>-21.40392762782459</c:v>
                </c:pt>
                <c:pt idx="447">
                  <c:v>-21.400615137859106</c:v>
                </c:pt>
                <c:pt idx="448">
                  <c:v>-21.39781749237504</c:v>
                </c:pt>
                <c:pt idx="449">
                  <c:v>-21.393315031674021</c:v>
                </c:pt>
                <c:pt idx="450">
                  <c:v>-21.389643121976302</c:v>
                </c:pt>
                <c:pt idx="451">
                  <c:v>-21.385529223148286</c:v>
                </c:pt>
                <c:pt idx="452">
                  <c:v>-21.38129875575833</c:v>
                </c:pt>
                <c:pt idx="453">
                  <c:v>-21.377811412950358</c:v>
                </c:pt>
                <c:pt idx="454">
                  <c:v>-21.370462736531081</c:v>
                </c:pt>
                <c:pt idx="455">
                  <c:v>-21.37353723234958</c:v>
                </c:pt>
                <c:pt idx="456">
                  <c:v>-21.369739040043257</c:v>
                </c:pt>
                <c:pt idx="457">
                  <c:v>-21.363998038372571</c:v>
                </c:pt>
                <c:pt idx="458">
                  <c:v>-21.359354723992869</c:v>
                </c:pt>
                <c:pt idx="459">
                  <c:v>-21.356935926334884</c:v>
                </c:pt>
                <c:pt idx="460">
                  <c:v>-21.3538080032591</c:v>
                </c:pt>
                <c:pt idx="461">
                  <c:v>-21.350145807607802</c:v>
                </c:pt>
                <c:pt idx="462">
                  <c:v>-21.346386471488856</c:v>
                </c:pt>
                <c:pt idx="463">
                  <c:v>-21.342355142058604</c:v>
                </c:pt>
                <c:pt idx="464">
                  <c:v>-21.341514877008802</c:v>
                </c:pt>
                <c:pt idx="465">
                  <c:v>-21.33790610861562</c:v>
                </c:pt>
                <c:pt idx="466">
                  <c:v>-21.333913635372287</c:v>
                </c:pt>
                <c:pt idx="467">
                  <c:v>-21.330032873668024</c:v>
                </c:pt>
                <c:pt idx="468">
                  <c:v>-21.326569815977003</c:v>
                </c:pt>
                <c:pt idx="469">
                  <c:v>-21.32179050494177</c:v>
                </c:pt>
                <c:pt idx="470">
                  <c:v>-21.317224902936587</c:v>
                </c:pt>
                <c:pt idx="471">
                  <c:v>-21.306607449762552</c:v>
                </c:pt>
                <c:pt idx="472">
                  <c:v>-21.312703014142059</c:v>
                </c:pt>
                <c:pt idx="473">
                  <c:v>-21.308380263307306</c:v>
                </c:pt>
                <c:pt idx="474">
                  <c:v>-21.304956061803608</c:v>
                </c:pt>
                <c:pt idx="475">
                  <c:v>-21.302240985717276</c:v>
                </c:pt>
                <c:pt idx="476">
                  <c:v>-21.298199942240334</c:v>
                </c:pt>
                <c:pt idx="477">
                  <c:v>-21.294513461472093</c:v>
                </c:pt>
                <c:pt idx="478">
                  <c:v>-21.290263565988585</c:v>
                </c:pt>
                <c:pt idx="479">
                  <c:v>-21.285430827696032</c:v>
                </c:pt>
                <c:pt idx="480">
                  <c:v>-21.28235147485411</c:v>
                </c:pt>
                <c:pt idx="481">
                  <c:v>-21.278106436394086</c:v>
                </c:pt>
                <c:pt idx="482">
                  <c:v>-21.275109652950288</c:v>
                </c:pt>
                <c:pt idx="483">
                  <c:v>-21.271301746596848</c:v>
                </c:pt>
                <c:pt idx="484">
                  <c:v>-21.266794428872558</c:v>
                </c:pt>
                <c:pt idx="485">
                  <c:v>-21.263234230713216</c:v>
                </c:pt>
                <c:pt idx="486">
                  <c:v>-21.258168355297087</c:v>
                </c:pt>
                <c:pt idx="487">
                  <c:v>-21.250887677205327</c:v>
                </c:pt>
                <c:pt idx="488">
                  <c:v>-21.258110071016027</c:v>
                </c:pt>
                <c:pt idx="489">
                  <c:v>-21.254156453960533</c:v>
                </c:pt>
                <c:pt idx="490">
                  <c:v>-21.251572517506574</c:v>
                </c:pt>
                <c:pt idx="491">
                  <c:v>-21.249066293427074</c:v>
                </c:pt>
                <c:pt idx="492">
                  <c:v>-21.246020939749034</c:v>
                </c:pt>
                <c:pt idx="493">
                  <c:v>-21.244262697274827</c:v>
                </c:pt>
                <c:pt idx="494">
                  <c:v>-21.24163990463353</c:v>
                </c:pt>
                <c:pt idx="495">
                  <c:v>-21.238759689751031</c:v>
                </c:pt>
                <c:pt idx="496">
                  <c:v>-21.232144423867322</c:v>
                </c:pt>
                <c:pt idx="497">
                  <c:v>-21.238808259985593</c:v>
                </c:pt>
                <c:pt idx="498">
                  <c:v>-21.234611791759605</c:v>
                </c:pt>
                <c:pt idx="499">
                  <c:v>-21.230677602797627</c:v>
                </c:pt>
                <c:pt idx="500">
                  <c:v>-21.226587989086553</c:v>
                </c:pt>
                <c:pt idx="501">
                  <c:v>-21.224790890425027</c:v>
                </c:pt>
                <c:pt idx="502">
                  <c:v>-21.222056386245306</c:v>
                </c:pt>
                <c:pt idx="503">
                  <c:v>-21.218816751630797</c:v>
                </c:pt>
                <c:pt idx="504">
                  <c:v>-21.208893852804621</c:v>
                </c:pt>
                <c:pt idx="505">
                  <c:v>-21.215742255812572</c:v>
                </c:pt>
                <c:pt idx="506">
                  <c:v>-21.212803756649336</c:v>
                </c:pt>
                <c:pt idx="507">
                  <c:v>-21.208485862838327</c:v>
                </c:pt>
                <c:pt idx="508">
                  <c:v>-21.204813953140317</c:v>
                </c:pt>
                <c:pt idx="509">
                  <c:v>-21.200233780064789</c:v>
                </c:pt>
                <c:pt idx="510">
                  <c:v>-21.197154427223115</c:v>
                </c:pt>
                <c:pt idx="511">
                  <c:v>-21.193458232408091</c:v>
                </c:pt>
                <c:pt idx="512">
                  <c:v>-21.189762037593582</c:v>
                </c:pt>
                <c:pt idx="513">
                  <c:v>-21.191355141271845</c:v>
                </c:pt>
                <c:pt idx="514">
                  <c:v>-21.189684325218831</c:v>
                </c:pt>
                <c:pt idx="515">
                  <c:v>-21.188212647125496</c:v>
                </c:pt>
                <c:pt idx="516">
                  <c:v>-21.186468975721553</c:v>
                </c:pt>
                <c:pt idx="517">
                  <c:v>-21.182321077729778</c:v>
                </c:pt>
                <c:pt idx="518">
                  <c:v>-21.179183440606831</c:v>
                </c:pt>
                <c:pt idx="519">
                  <c:v>-21.176842355323299</c:v>
                </c:pt>
                <c:pt idx="520">
                  <c:v>-21.174093280073329</c:v>
                </c:pt>
                <c:pt idx="521">
                  <c:v>-21.166832030075803</c:v>
                </c:pt>
                <c:pt idx="522">
                  <c:v>-21.172500176395076</c:v>
                </c:pt>
                <c:pt idx="523">
                  <c:v>-21.170931357833794</c:v>
                </c:pt>
                <c:pt idx="524">
                  <c:v>-21.168531988269258</c:v>
                </c:pt>
                <c:pt idx="525">
                  <c:v>-21.16606947740059</c:v>
                </c:pt>
                <c:pt idx="526">
                  <c:v>-21.164121811013317</c:v>
                </c:pt>
                <c:pt idx="527">
                  <c:v>-21.162285856164321</c:v>
                </c:pt>
                <c:pt idx="528">
                  <c:v>-21.158099101985087</c:v>
                </c:pt>
                <c:pt idx="529">
                  <c:v>-21.155146031752089</c:v>
                </c:pt>
                <c:pt idx="530">
                  <c:v>-21.162237285930015</c:v>
                </c:pt>
                <c:pt idx="531">
                  <c:v>-21.159658206499831</c:v>
                </c:pt>
                <c:pt idx="532">
                  <c:v>-21.15737540549712</c:v>
                </c:pt>
                <c:pt idx="533">
                  <c:v>-21.155082890447527</c:v>
                </c:pt>
                <c:pt idx="534">
                  <c:v>-21.152256102823326</c:v>
                </c:pt>
                <c:pt idx="535">
                  <c:v>-21.148467624563562</c:v>
                </c:pt>
                <c:pt idx="536">
                  <c:v>-21.146811379580591</c:v>
                </c:pt>
                <c:pt idx="537">
                  <c:v>-21.13822901921559</c:v>
                </c:pt>
                <c:pt idx="538">
                  <c:v>-21.145786547641297</c:v>
                </c:pt>
                <c:pt idx="539">
                  <c:v>-21.142814049314595</c:v>
                </c:pt>
                <c:pt idx="540">
                  <c:v>-21.141730933094287</c:v>
                </c:pt>
                <c:pt idx="541">
                  <c:v>-21.139948405502835</c:v>
                </c:pt>
                <c:pt idx="542">
                  <c:v>-21.139559843629829</c:v>
                </c:pt>
                <c:pt idx="543">
                  <c:v>-21.137252757510335</c:v>
                </c:pt>
                <c:pt idx="544">
                  <c:v>-21.134595965705095</c:v>
                </c:pt>
                <c:pt idx="545">
                  <c:v>-21.133357424735564</c:v>
                </c:pt>
                <c:pt idx="546">
                  <c:v>-21.131832319385111</c:v>
                </c:pt>
                <c:pt idx="547">
                  <c:v>-21.129486377078067</c:v>
                </c:pt>
                <c:pt idx="548">
                  <c:v>-21.126751872898293</c:v>
                </c:pt>
                <c:pt idx="549">
                  <c:v>-21.122783684772283</c:v>
                </c:pt>
                <c:pt idx="550">
                  <c:v>-21.121001157181055</c:v>
                </c:pt>
                <c:pt idx="551">
                  <c:v>-21.118543503335779</c:v>
                </c:pt>
                <c:pt idx="552">
                  <c:v>-21.116930971563576</c:v>
                </c:pt>
                <c:pt idx="553">
                  <c:v>-21.119908326913858</c:v>
                </c:pt>
                <c:pt idx="554">
                  <c:v>-21.120292031763242</c:v>
                </c:pt>
                <c:pt idx="555">
                  <c:v>-21.116887258353131</c:v>
                </c:pt>
                <c:pt idx="556">
                  <c:v>-21.115289297651074</c:v>
                </c:pt>
                <c:pt idx="557">
                  <c:v>-21.11360876755133</c:v>
                </c:pt>
                <c:pt idx="558">
                  <c:v>-21.112098233271052</c:v>
                </c:pt>
                <c:pt idx="559">
                  <c:v>-21.111024831097595</c:v>
                </c:pt>
                <c:pt idx="560">
                  <c:v>-21.114657884607865</c:v>
                </c:pt>
                <c:pt idx="561">
                  <c:v>-21.115099873738306</c:v>
                </c:pt>
                <c:pt idx="562">
                  <c:v>-21.113618481598291</c:v>
                </c:pt>
                <c:pt idx="563">
                  <c:v>-21.110014570228302</c:v>
                </c:pt>
                <c:pt idx="564">
                  <c:v>-21.107790053506321</c:v>
                </c:pt>
                <c:pt idx="565">
                  <c:v>-21.106745793473564</c:v>
                </c:pt>
                <c:pt idx="566">
                  <c:v>-21.104793270062586</c:v>
                </c:pt>
                <c:pt idx="567">
                  <c:v>-21.102724178090327</c:v>
                </c:pt>
                <c:pt idx="568">
                  <c:v>-21.097158029262609</c:v>
                </c:pt>
                <c:pt idx="569">
                  <c:v>-21.103078740799091</c:v>
                </c:pt>
                <c:pt idx="570">
                  <c:v>-21.10535182775461</c:v>
                </c:pt>
                <c:pt idx="571">
                  <c:v>-21.102763034277629</c:v>
                </c:pt>
                <c:pt idx="572">
                  <c:v>-21.101927626250902</c:v>
                </c:pt>
                <c:pt idx="573">
                  <c:v>-21.100130527589286</c:v>
                </c:pt>
                <c:pt idx="574">
                  <c:v>-21.099163979930527</c:v>
                </c:pt>
                <c:pt idx="575">
                  <c:v>-21.096900607021823</c:v>
                </c:pt>
                <c:pt idx="576">
                  <c:v>-21.094447810199789</c:v>
                </c:pt>
                <c:pt idx="577">
                  <c:v>-21.091494739966592</c:v>
                </c:pt>
                <c:pt idx="578">
                  <c:v>-21.096011771737793</c:v>
                </c:pt>
                <c:pt idx="579">
                  <c:v>-21.098080863710287</c:v>
                </c:pt>
                <c:pt idx="580">
                  <c:v>-21.096414904680543</c:v>
                </c:pt>
                <c:pt idx="581">
                  <c:v>-21.094190387959074</c:v>
                </c:pt>
                <c:pt idx="582">
                  <c:v>-21.092398146320789</c:v>
                </c:pt>
                <c:pt idx="583">
                  <c:v>-21.089386791806803</c:v>
                </c:pt>
                <c:pt idx="584">
                  <c:v>-21.088201678094528</c:v>
                </c:pt>
                <c:pt idx="585">
                  <c:v>-21.080182732445284</c:v>
                </c:pt>
                <c:pt idx="586">
                  <c:v>-21.085083469065829</c:v>
                </c:pt>
                <c:pt idx="587">
                  <c:v>-21.084830903848328</c:v>
                </c:pt>
                <c:pt idx="588">
                  <c:v>-21.083130945655089</c:v>
                </c:pt>
                <c:pt idx="589">
                  <c:v>-21.083028948163236</c:v>
                </c:pt>
                <c:pt idx="590">
                  <c:v>-21.083723502511003</c:v>
                </c:pt>
                <c:pt idx="591">
                  <c:v>-21.084311202343557</c:v>
                </c:pt>
                <c:pt idx="592">
                  <c:v>-21.082756954852627</c:v>
                </c:pt>
                <c:pt idx="593">
                  <c:v>-21.076729388801038</c:v>
                </c:pt>
                <c:pt idx="594">
                  <c:v>-21.082450962377507</c:v>
                </c:pt>
                <c:pt idx="595">
                  <c:v>-21.083971210705087</c:v>
                </c:pt>
                <c:pt idx="596">
                  <c:v>-21.082446105354002</c:v>
                </c:pt>
                <c:pt idx="597">
                  <c:v>-21.080930714050325</c:v>
                </c:pt>
                <c:pt idx="598">
                  <c:v>-21.079731029268302</c:v>
                </c:pt>
                <c:pt idx="599">
                  <c:v>-21.078458489135059</c:v>
                </c:pt>
                <c:pt idx="600">
                  <c:v>-21.077336516726806</c:v>
                </c:pt>
                <c:pt idx="601">
                  <c:v>-21.075991121242815</c:v>
                </c:pt>
                <c:pt idx="602">
                  <c:v>-21.070216120408347</c:v>
                </c:pt>
                <c:pt idx="603">
                  <c:v>-21.076428253349629</c:v>
                </c:pt>
                <c:pt idx="604">
                  <c:v>-21.079114187295303</c:v>
                </c:pt>
                <c:pt idx="605">
                  <c:v>-21.07746765635909</c:v>
                </c:pt>
                <c:pt idx="606">
                  <c:v>-21.075757984119079</c:v>
                </c:pt>
                <c:pt idx="607">
                  <c:v>-21.072727201511036</c:v>
                </c:pt>
                <c:pt idx="608">
                  <c:v>-21.073441183952326</c:v>
                </c:pt>
                <c:pt idx="609">
                  <c:v>-21.074577727430626</c:v>
                </c:pt>
                <c:pt idx="610">
                  <c:v>-21.07411631020635</c:v>
                </c:pt>
                <c:pt idx="611">
                  <c:v>-21.073480040139781</c:v>
                </c:pt>
                <c:pt idx="612">
                  <c:v>-21.079468750004107</c:v>
                </c:pt>
                <c:pt idx="613">
                  <c:v>-21.079468750003841</c:v>
                </c:pt>
                <c:pt idx="614">
                  <c:v>-21.077865932278851</c:v>
                </c:pt>
                <c:pt idx="615">
                  <c:v>-21.076272828600551</c:v>
                </c:pt>
                <c:pt idx="616">
                  <c:v>-21.07351403930376</c:v>
                </c:pt>
                <c:pt idx="617">
                  <c:v>-21.071974362882852</c:v>
                </c:pt>
                <c:pt idx="618">
                  <c:v>-21.070672680609288</c:v>
                </c:pt>
                <c:pt idx="619">
                  <c:v>-21.070560969070854</c:v>
                </c:pt>
                <c:pt idx="620">
                  <c:v>-21.069613849505515</c:v>
                </c:pt>
                <c:pt idx="621">
                  <c:v>-21.075923122915057</c:v>
                </c:pt>
                <c:pt idx="622">
                  <c:v>-21.076413682279011</c:v>
                </c:pt>
                <c:pt idx="623">
                  <c:v>-21.073489754186593</c:v>
                </c:pt>
                <c:pt idx="624">
                  <c:v>-21.072790342815587</c:v>
                </c:pt>
                <c:pt idx="625">
                  <c:v>-21.071746082782283</c:v>
                </c:pt>
                <c:pt idx="626">
                  <c:v>-21.070327831946774</c:v>
                </c:pt>
                <c:pt idx="627">
                  <c:v>-21.069987840308087</c:v>
                </c:pt>
                <c:pt idx="628">
                  <c:v>-21.064834538470606</c:v>
                </c:pt>
                <c:pt idx="629">
                  <c:v>-21.068263596997529</c:v>
                </c:pt>
                <c:pt idx="630">
                  <c:v>-21.0676807541888</c:v>
                </c:pt>
                <c:pt idx="631">
                  <c:v>-21.066257646329298</c:v>
                </c:pt>
                <c:pt idx="632">
                  <c:v>-21.063460000845609</c:v>
                </c:pt>
                <c:pt idx="633">
                  <c:v>-21.061507477434574</c:v>
                </c:pt>
                <c:pt idx="634">
                  <c:v>-21.059618095328329</c:v>
                </c:pt>
                <c:pt idx="635">
                  <c:v>-21.057107014225309</c:v>
                </c:pt>
                <c:pt idx="636">
                  <c:v>-21.054362795998891</c:v>
                </c:pt>
                <c:pt idx="637">
                  <c:v>-21.049539771752798</c:v>
                </c:pt>
                <c:pt idx="638">
                  <c:v>-21.055086492486836</c:v>
                </c:pt>
                <c:pt idx="639">
                  <c:v>-21.057107014225537</c:v>
                </c:pt>
                <c:pt idx="640">
                  <c:v>-21.055411913055352</c:v>
                </c:pt>
                <c:pt idx="641">
                  <c:v>-21.053425390480854</c:v>
                </c:pt>
                <c:pt idx="642">
                  <c:v>-21.052186849511266</c:v>
                </c:pt>
                <c:pt idx="643">
                  <c:v>-21.049583484963488</c:v>
                </c:pt>
                <c:pt idx="644">
                  <c:v>-21.049204637137517</c:v>
                </c:pt>
                <c:pt idx="645">
                  <c:v>-21.044265044329826</c:v>
                </c:pt>
                <c:pt idx="646">
                  <c:v>-21.050103186468377</c:v>
                </c:pt>
                <c:pt idx="647">
                  <c:v>-21.051016306869329</c:v>
                </c:pt>
                <c:pt idx="648">
                  <c:v>-21.048898644662799</c:v>
                </c:pt>
                <c:pt idx="649">
                  <c:v>-21.048655793492589</c:v>
                </c:pt>
                <c:pt idx="650">
                  <c:v>-21.047854384629591</c:v>
                </c:pt>
                <c:pt idx="651">
                  <c:v>-21.046440990817572</c:v>
                </c:pt>
                <c:pt idx="652">
                  <c:v>-21.045435586971497</c:v>
                </c:pt>
                <c:pt idx="653">
                  <c:v>-21.04449332443032</c:v>
                </c:pt>
                <c:pt idx="654">
                  <c:v>-21.039286595335071</c:v>
                </c:pt>
                <c:pt idx="655">
                  <c:v>-21.042895363728327</c:v>
                </c:pt>
                <c:pt idx="656">
                  <c:v>-21.043361637975536</c:v>
                </c:pt>
                <c:pt idx="657">
                  <c:v>-21.0411274072071</c:v>
                </c:pt>
                <c:pt idx="658">
                  <c:v>-21.039315737475292</c:v>
                </c:pt>
                <c:pt idx="659">
                  <c:v>-21.038286048512326</c:v>
                </c:pt>
                <c:pt idx="660">
                  <c:v>-21.034541283463803</c:v>
                </c:pt>
                <c:pt idx="661">
                  <c:v>-21.0313307909896</c:v>
                </c:pt>
                <c:pt idx="662">
                  <c:v>-21.029543406375012</c:v>
                </c:pt>
                <c:pt idx="663">
                  <c:v>-21.031306505872564</c:v>
                </c:pt>
                <c:pt idx="664">
                  <c:v>-21.029708545170493</c:v>
                </c:pt>
                <c:pt idx="665">
                  <c:v>-21.026396055205296</c:v>
                </c:pt>
                <c:pt idx="666">
                  <c:v>-21.026342627947773</c:v>
                </c:pt>
                <c:pt idx="667">
                  <c:v>-21.025876353700585</c:v>
                </c:pt>
                <c:pt idx="668">
                  <c:v>-21.024836950690815</c:v>
                </c:pt>
                <c:pt idx="669">
                  <c:v>-21.02254929266477</c:v>
                </c:pt>
                <c:pt idx="670">
                  <c:v>-21.022350154705329</c:v>
                </c:pt>
                <c:pt idx="671">
                  <c:v>-21.026036635473076</c:v>
                </c:pt>
                <c:pt idx="672">
                  <c:v>-21.031121938982821</c:v>
                </c:pt>
                <c:pt idx="673">
                  <c:v>-21.030500239986296</c:v>
                </c:pt>
                <c:pt idx="674">
                  <c:v>-21.029859112896627</c:v>
                </c:pt>
                <c:pt idx="675">
                  <c:v>-21.027450029285305</c:v>
                </c:pt>
                <c:pt idx="676">
                  <c:v>-21.025196370423018</c:v>
                </c:pt>
                <c:pt idx="677">
                  <c:v>-21.022976710724819</c:v>
                </c:pt>
                <c:pt idx="678">
                  <c:v>-21.019644792665574</c:v>
                </c:pt>
                <c:pt idx="679">
                  <c:v>-21.022869856209567</c:v>
                </c:pt>
                <c:pt idx="680">
                  <c:v>-21.026677762563029</c:v>
                </c:pt>
                <c:pt idx="681">
                  <c:v>-21.025963780121806</c:v>
                </c:pt>
                <c:pt idx="682">
                  <c:v>-21.024050112898369</c:v>
                </c:pt>
                <c:pt idx="683">
                  <c:v>-21.022160730792322</c:v>
                </c:pt>
                <c:pt idx="684">
                  <c:v>-21.020839620424326</c:v>
                </c:pt>
                <c:pt idx="685">
                  <c:v>-21.019125091160827</c:v>
                </c:pt>
                <c:pt idx="686">
                  <c:v>-21.018357681462064</c:v>
                </c:pt>
                <c:pt idx="687">
                  <c:v>-21.01820711373659</c:v>
                </c:pt>
                <c:pt idx="688">
                  <c:v>-21.020101352866092</c:v>
                </c:pt>
                <c:pt idx="689">
                  <c:v>-21.022126731628024</c:v>
                </c:pt>
                <c:pt idx="690">
                  <c:v>-21.01943594065909</c:v>
                </c:pt>
                <c:pt idx="691">
                  <c:v>-21.019431083635581</c:v>
                </c:pt>
                <c:pt idx="692">
                  <c:v>-21.018435393836555</c:v>
                </c:pt>
                <c:pt idx="693">
                  <c:v>-21.016322588653296</c:v>
                </c:pt>
                <c:pt idx="694">
                  <c:v>-21.01529289969055</c:v>
                </c:pt>
                <c:pt idx="695">
                  <c:v>-21.009629610394789</c:v>
                </c:pt>
                <c:pt idx="696">
                  <c:v>-21.011820127952408</c:v>
                </c:pt>
                <c:pt idx="697">
                  <c:v>-21.01342294567759</c:v>
                </c:pt>
                <c:pt idx="698">
                  <c:v>-21.011742415578087</c:v>
                </c:pt>
                <c:pt idx="699">
                  <c:v>-21.009712179792825</c:v>
                </c:pt>
                <c:pt idx="700">
                  <c:v>-21.007856796850344</c:v>
                </c:pt>
                <c:pt idx="701">
                  <c:v>-21.005889702369032</c:v>
                </c:pt>
                <c:pt idx="702">
                  <c:v>-21.005122292670549</c:v>
                </c:pt>
                <c:pt idx="703">
                  <c:v>-21.007409950696271</c:v>
                </c:pt>
                <c:pt idx="704">
                  <c:v>-21.009741321933294</c:v>
                </c:pt>
                <c:pt idx="705">
                  <c:v>-21.008017078622782</c:v>
                </c:pt>
                <c:pt idx="706">
                  <c:v>-21.006967961566303</c:v>
                </c:pt>
                <c:pt idx="707">
                  <c:v>-21.008463924776287</c:v>
                </c:pt>
                <c:pt idx="708">
                  <c:v>-21.007881081967327</c:v>
                </c:pt>
                <c:pt idx="709">
                  <c:v>-21.006428831967519</c:v>
                </c:pt>
                <c:pt idx="710">
                  <c:v>-21.001843801868787</c:v>
                </c:pt>
                <c:pt idx="711">
                  <c:v>-21.006462831131554</c:v>
                </c:pt>
                <c:pt idx="712">
                  <c:v>-21.010168739993034</c:v>
                </c:pt>
                <c:pt idx="713">
                  <c:v>-21.00793936624784</c:v>
                </c:pt>
                <c:pt idx="714">
                  <c:v>-21.007856796850408</c:v>
                </c:pt>
                <c:pt idx="715">
                  <c:v>-21.006181123773828</c:v>
                </c:pt>
                <c:pt idx="716">
                  <c:v>-21.005588566917787</c:v>
                </c:pt>
                <c:pt idx="717">
                  <c:v>-21.003451476617627</c:v>
                </c:pt>
                <c:pt idx="718">
                  <c:v>-21.004529735814558</c:v>
                </c:pt>
                <c:pt idx="719">
                  <c:v>-21.004588020095341</c:v>
                </c:pt>
                <c:pt idx="720">
                  <c:v>-21.008570779291329</c:v>
                </c:pt>
                <c:pt idx="721">
                  <c:v>-21.012568109557591</c:v>
                </c:pt>
                <c:pt idx="722">
                  <c:v>-21.010756439825826</c:v>
                </c:pt>
                <c:pt idx="723">
                  <c:v>-21.008211359558842</c:v>
                </c:pt>
                <c:pt idx="724">
                  <c:v>-21.005651708222032</c:v>
                </c:pt>
                <c:pt idx="725">
                  <c:v>-21.004461737486594</c:v>
                </c:pt>
                <c:pt idx="726">
                  <c:v>-21.004398596182327</c:v>
                </c:pt>
                <c:pt idx="727">
                  <c:v>-21.003708898858051</c:v>
                </c:pt>
                <c:pt idx="728">
                  <c:v>-21.00298034534659</c:v>
                </c:pt>
                <c:pt idx="729">
                  <c:v>-21.006166552703533</c:v>
                </c:pt>
                <c:pt idx="730">
                  <c:v>-21.010193025110595</c:v>
                </c:pt>
                <c:pt idx="731">
                  <c:v>-21.009294475779317</c:v>
                </c:pt>
                <c:pt idx="732">
                  <c:v>-21.008682490829763</c:v>
                </c:pt>
                <c:pt idx="733">
                  <c:v>-21.008429925612329</c:v>
                </c:pt>
                <c:pt idx="734">
                  <c:v>-21.00810936206733</c:v>
                </c:pt>
                <c:pt idx="735">
                  <c:v>-21.00801707862281</c:v>
                </c:pt>
                <c:pt idx="736">
                  <c:v>-21.007191384643125</c:v>
                </c:pt>
                <c:pt idx="737">
                  <c:v>-21.008323071097529</c:v>
                </c:pt>
                <c:pt idx="738">
                  <c:v>-21.011271284307028</c:v>
                </c:pt>
                <c:pt idx="739">
                  <c:v>-21.01540946825229</c:v>
                </c:pt>
                <c:pt idx="740">
                  <c:v>-21.015258900526803</c:v>
                </c:pt>
                <c:pt idx="741">
                  <c:v>-21.01566689049308</c:v>
                </c:pt>
                <c:pt idx="742">
                  <c:v>-21.014889766747583</c:v>
                </c:pt>
                <c:pt idx="743">
                  <c:v>-21.014238925610837</c:v>
                </c:pt>
                <c:pt idx="744">
                  <c:v>-21.014248639657339</c:v>
                </c:pt>
                <c:pt idx="745">
                  <c:v>-21.014695485810844</c:v>
                </c:pt>
                <c:pt idx="746">
                  <c:v>-21.013354947350091</c:v>
                </c:pt>
                <c:pt idx="747">
                  <c:v>-21.017070570258582</c:v>
                </c:pt>
                <c:pt idx="748">
                  <c:v>-21.016414872098309</c:v>
                </c:pt>
                <c:pt idx="749">
                  <c:v>-21.015487180626828</c:v>
                </c:pt>
                <c:pt idx="750">
                  <c:v>-21.01384550671429</c:v>
                </c:pt>
                <c:pt idx="751">
                  <c:v>-21.0131995226008</c:v>
                </c:pt>
                <c:pt idx="752">
                  <c:v>-21.011319854541298</c:v>
                </c:pt>
                <c:pt idx="753">
                  <c:v>-21.005777990830587</c:v>
                </c:pt>
                <c:pt idx="754">
                  <c:v>-21.009663609558558</c:v>
                </c:pt>
                <c:pt idx="755">
                  <c:v>-21.012922672266583</c:v>
                </c:pt>
                <c:pt idx="756">
                  <c:v>-21.010678727451104</c:v>
                </c:pt>
                <c:pt idx="757">
                  <c:v>-21.008473638823261</c:v>
                </c:pt>
                <c:pt idx="758">
                  <c:v>-21.007497377117812</c:v>
                </c:pt>
                <c:pt idx="759">
                  <c:v>-21.007031102870357</c:v>
                </c:pt>
                <c:pt idx="760">
                  <c:v>-21.005967414743836</c:v>
                </c:pt>
                <c:pt idx="761">
                  <c:v>-21.004631733305825</c:v>
                </c:pt>
                <c:pt idx="762">
                  <c:v>-21.002285790999096</c:v>
                </c:pt>
                <c:pt idx="763">
                  <c:v>-21.004286884644088</c:v>
                </c:pt>
                <c:pt idx="764">
                  <c:v>-21.011120716581601</c:v>
                </c:pt>
                <c:pt idx="765">
                  <c:v>-21.011635561062846</c:v>
                </c:pt>
                <c:pt idx="766">
                  <c:v>-21.012534110394071</c:v>
                </c:pt>
                <c:pt idx="767">
                  <c:v>-21.010819581130036</c:v>
                </c:pt>
                <c:pt idx="768">
                  <c:v>-21.009245905545306</c:v>
                </c:pt>
                <c:pt idx="769">
                  <c:v>-21.008692204876763</c:v>
                </c:pt>
                <c:pt idx="770">
                  <c:v>-21.008303643003799</c:v>
                </c:pt>
                <c:pt idx="771">
                  <c:v>-21.00973160788628</c:v>
                </c:pt>
                <c:pt idx="772">
                  <c:v>-21.016507155543124</c:v>
                </c:pt>
                <c:pt idx="773">
                  <c:v>-21.015662033469582</c:v>
                </c:pt>
                <c:pt idx="774">
                  <c:v>-21.015977739991328</c:v>
                </c:pt>
                <c:pt idx="775">
                  <c:v>-21.016584867917558</c:v>
                </c:pt>
                <c:pt idx="776">
                  <c:v>-21.016172020927829</c:v>
                </c:pt>
                <c:pt idx="777">
                  <c:v>-21.015637748352603</c:v>
                </c:pt>
                <c:pt idx="778">
                  <c:v>-21.012339829457616</c:v>
                </c:pt>
                <c:pt idx="779">
                  <c:v>-21.014200069423325</c:v>
                </c:pt>
                <c:pt idx="780">
                  <c:v>-21.02061619734781</c:v>
                </c:pt>
                <c:pt idx="781">
                  <c:v>-21.019795360391591</c:v>
                </c:pt>
                <c:pt idx="782">
                  <c:v>-21.018566533468871</c:v>
                </c:pt>
                <c:pt idx="783">
                  <c:v>-21.01794969149563</c:v>
                </c:pt>
                <c:pt idx="784">
                  <c:v>-21.016784005877568</c:v>
                </c:pt>
                <c:pt idx="785">
                  <c:v>-21.017648556044364</c:v>
                </c:pt>
                <c:pt idx="786">
                  <c:v>-21.018517963234601</c:v>
                </c:pt>
                <c:pt idx="787">
                  <c:v>-21.019717648016591</c:v>
                </c:pt>
                <c:pt idx="788">
                  <c:v>-21.027046896342313</c:v>
                </c:pt>
                <c:pt idx="789">
                  <c:v>-21.027299461559593</c:v>
                </c:pt>
                <c:pt idx="790">
                  <c:v>-21.026736046844029</c:v>
                </c:pt>
                <c:pt idx="791">
                  <c:v>-21.028402005873303</c:v>
                </c:pt>
                <c:pt idx="792">
                  <c:v>-21.029149987478789</c:v>
                </c:pt>
                <c:pt idx="793">
                  <c:v>-21.031282220755585</c:v>
                </c:pt>
                <c:pt idx="794">
                  <c:v>-21.031510500855617</c:v>
                </c:pt>
                <c:pt idx="795">
                  <c:v>-21.041112836136783</c:v>
                </c:pt>
                <c:pt idx="796">
                  <c:v>-21.041457684799056</c:v>
                </c:pt>
                <c:pt idx="797">
                  <c:v>-21.041608252524796</c:v>
                </c:pt>
                <c:pt idx="798">
                  <c:v>-21.041540254196789</c:v>
                </c:pt>
                <c:pt idx="799">
                  <c:v>-21.041554825267127</c:v>
                </c:pt>
                <c:pt idx="800">
                  <c:v>-21.042599085300594</c:v>
                </c:pt>
                <c:pt idx="801">
                  <c:v>-21.041671393829027</c:v>
                </c:pt>
                <c:pt idx="802">
                  <c:v>-21.04464874917927</c:v>
                </c:pt>
                <c:pt idx="803">
                  <c:v>-21.051327156367549</c:v>
                </c:pt>
                <c:pt idx="804">
                  <c:v>-21.051885714059882</c:v>
                </c:pt>
                <c:pt idx="805">
                  <c:v>-21.051706004193576</c:v>
                </c:pt>
                <c:pt idx="806">
                  <c:v>-21.050384893826092</c:v>
                </c:pt>
                <c:pt idx="807">
                  <c:v>-21.051196016735773</c:v>
                </c:pt>
                <c:pt idx="808">
                  <c:v>-21.052045995832302</c:v>
                </c:pt>
                <c:pt idx="809">
                  <c:v>-21.052225705698831</c:v>
                </c:pt>
                <c:pt idx="810">
                  <c:v>-21.054149086968792</c:v>
                </c:pt>
                <c:pt idx="811">
                  <c:v>-21.060487502518626</c:v>
                </c:pt>
                <c:pt idx="812">
                  <c:v>-21.060516644659089</c:v>
                </c:pt>
                <c:pt idx="813">
                  <c:v>-21.059501526766287</c:v>
                </c:pt>
                <c:pt idx="814">
                  <c:v>-21.059506383789778</c:v>
                </c:pt>
                <c:pt idx="815">
                  <c:v>-21.057485862051337</c:v>
                </c:pt>
                <c:pt idx="816">
                  <c:v>-21.056213321917809</c:v>
                </c:pt>
                <c:pt idx="817">
                  <c:v>-21.059676379609112</c:v>
                </c:pt>
                <c:pt idx="818">
                  <c:v>-21.06339200251757</c:v>
                </c:pt>
                <c:pt idx="819">
                  <c:v>-21.069201002515612</c:v>
                </c:pt>
                <c:pt idx="820">
                  <c:v>-21.069244715726583</c:v>
                </c:pt>
                <c:pt idx="821">
                  <c:v>-21.069958698167827</c:v>
                </c:pt>
                <c:pt idx="822">
                  <c:v>-21.06827816806809</c:v>
                </c:pt>
                <c:pt idx="823">
                  <c:v>-21.067175623753815</c:v>
                </c:pt>
                <c:pt idx="824">
                  <c:v>-21.065257099507086</c:v>
                </c:pt>
                <c:pt idx="825">
                  <c:v>-21.066403357031799</c:v>
                </c:pt>
                <c:pt idx="826">
                  <c:v>-21.071163239973046</c:v>
                </c:pt>
                <c:pt idx="827">
                  <c:v>-21.078205923917309</c:v>
                </c:pt>
                <c:pt idx="828">
                  <c:v>-21.077744506693289</c:v>
                </c:pt>
                <c:pt idx="829">
                  <c:v>-21.077307374586823</c:v>
                </c:pt>
                <c:pt idx="830">
                  <c:v>-21.076977096995094</c:v>
                </c:pt>
                <c:pt idx="831">
                  <c:v>-21.077253947329289</c:v>
                </c:pt>
                <c:pt idx="832">
                  <c:v>-21.078511916392287</c:v>
                </c:pt>
                <c:pt idx="833">
                  <c:v>-21.078191352847099</c:v>
                </c:pt>
                <c:pt idx="834">
                  <c:v>-21.079658173916798</c:v>
                </c:pt>
                <c:pt idx="835">
                  <c:v>-21.084000352845329</c:v>
                </c:pt>
                <c:pt idx="836">
                  <c:v>-21.091183890468571</c:v>
                </c:pt>
                <c:pt idx="837">
                  <c:v>-21.091417027592328</c:v>
                </c:pt>
                <c:pt idx="838">
                  <c:v>-21.091587023411591</c:v>
                </c:pt>
                <c:pt idx="839">
                  <c:v>-21.091689020903246</c:v>
                </c:pt>
                <c:pt idx="840">
                  <c:v>-21.093923251671256</c:v>
                </c:pt>
                <c:pt idx="841">
                  <c:v>-21.09399124999959</c:v>
                </c:pt>
                <c:pt idx="842">
                  <c:v>-21.093714399665046</c:v>
                </c:pt>
                <c:pt idx="843">
                  <c:v>-21.092621569397814</c:v>
                </c:pt>
                <c:pt idx="844">
                  <c:v>-21.096609185617329</c:v>
                </c:pt>
                <c:pt idx="845">
                  <c:v>-21.104579561032821</c:v>
                </c:pt>
                <c:pt idx="846">
                  <c:v>-21.105040978256827</c:v>
                </c:pt>
                <c:pt idx="847">
                  <c:v>-21.107362635446592</c:v>
                </c:pt>
                <c:pt idx="848">
                  <c:v>-21.110315705679639</c:v>
                </c:pt>
                <c:pt idx="849">
                  <c:v>-21.112166231598607</c:v>
                </c:pt>
                <c:pt idx="850">
                  <c:v>-21.11445388962483</c:v>
                </c:pt>
                <c:pt idx="851">
                  <c:v>-21.116168418888662</c:v>
                </c:pt>
                <c:pt idx="852">
                  <c:v>-21.121972561863103</c:v>
                </c:pt>
                <c:pt idx="853">
                  <c:v>-21.127582423901327</c:v>
                </c:pt>
                <c:pt idx="854">
                  <c:v>-21.127941843633593</c:v>
                </c:pt>
                <c:pt idx="855">
                  <c:v>-21.128233265038286</c:v>
                </c:pt>
                <c:pt idx="856">
                  <c:v>-21.130180931425556</c:v>
                </c:pt>
                <c:pt idx="857">
                  <c:v>-21.131176621224835</c:v>
                </c:pt>
                <c:pt idx="858">
                  <c:v>-21.131060052662875</c:v>
                </c:pt>
                <c:pt idx="859">
                  <c:v>-21.134649392962285</c:v>
                </c:pt>
                <c:pt idx="860">
                  <c:v>-21.136563060186077</c:v>
                </c:pt>
                <c:pt idx="861">
                  <c:v>-21.145203704832099</c:v>
                </c:pt>
                <c:pt idx="862">
                  <c:v>-21.146903663025327</c:v>
                </c:pt>
                <c:pt idx="863">
                  <c:v>-21.149103894630102</c:v>
                </c:pt>
                <c:pt idx="864">
                  <c:v>-21.150313293459327</c:v>
                </c:pt>
                <c:pt idx="865">
                  <c:v>-21.151993823558847</c:v>
                </c:pt>
                <c:pt idx="866">
                  <c:v>-21.153815207337558</c:v>
                </c:pt>
                <c:pt idx="867">
                  <c:v>-21.158536234091805</c:v>
                </c:pt>
                <c:pt idx="868">
                  <c:v>-21.160333332753577</c:v>
                </c:pt>
                <c:pt idx="869">
                  <c:v>-21.168531988269258</c:v>
                </c:pt>
                <c:pt idx="870">
                  <c:v>-21.16994052505833</c:v>
                </c:pt>
                <c:pt idx="871">
                  <c:v>-21.170508796796824</c:v>
                </c:pt>
                <c:pt idx="872">
                  <c:v>-21.17013480599455</c:v>
                </c:pt>
                <c:pt idx="873">
                  <c:v>-21.171902762515845</c:v>
                </c:pt>
                <c:pt idx="874">
                  <c:v>-21.173631862849604</c:v>
                </c:pt>
                <c:pt idx="875">
                  <c:v>-21.175700954822087</c:v>
                </c:pt>
                <c:pt idx="876">
                  <c:v>-21.17970314211162</c:v>
                </c:pt>
                <c:pt idx="877">
                  <c:v>-21.179489433081788</c:v>
                </c:pt>
                <c:pt idx="878">
                  <c:v>-21.18834378675804</c:v>
                </c:pt>
                <c:pt idx="879">
                  <c:v>-21.18998060364709</c:v>
                </c:pt>
                <c:pt idx="880">
                  <c:v>-21.190471163011338</c:v>
                </c:pt>
                <c:pt idx="881">
                  <c:v>-21.191301714014667</c:v>
                </c:pt>
                <c:pt idx="882">
                  <c:v>-21.192617967358544</c:v>
                </c:pt>
                <c:pt idx="883">
                  <c:v>-21.193953648796107</c:v>
                </c:pt>
                <c:pt idx="884">
                  <c:v>-21.195619607825787</c:v>
                </c:pt>
                <c:pt idx="885">
                  <c:v>-21.197397278393552</c:v>
                </c:pt>
                <c:pt idx="886">
                  <c:v>-21.200500916352592</c:v>
                </c:pt>
                <c:pt idx="887">
                  <c:v>-21.21044324327227</c:v>
                </c:pt>
                <c:pt idx="888">
                  <c:v>-21.212823184743382</c:v>
                </c:pt>
                <c:pt idx="889">
                  <c:v>-21.214790279224314</c:v>
                </c:pt>
                <c:pt idx="890">
                  <c:v>-21.216781658822057</c:v>
                </c:pt>
                <c:pt idx="891">
                  <c:v>-21.219535591095323</c:v>
                </c:pt>
                <c:pt idx="892">
                  <c:v>-21.221687252466083</c:v>
                </c:pt>
                <c:pt idx="893">
                  <c:v>-21.225300877882777</c:v>
                </c:pt>
                <c:pt idx="894">
                  <c:v>-21.22889507520609</c:v>
                </c:pt>
                <c:pt idx="895">
                  <c:v>-21.229366206476829</c:v>
                </c:pt>
                <c:pt idx="896">
                  <c:v>-21.237244298447578</c:v>
                </c:pt>
                <c:pt idx="897">
                  <c:v>-21.237671716507592</c:v>
                </c:pt>
                <c:pt idx="898">
                  <c:v>-21.237579433062802</c:v>
                </c:pt>
                <c:pt idx="899">
                  <c:v>-21.237526005805329</c:v>
                </c:pt>
                <c:pt idx="900">
                  <c:v>-21.239507671356577</c:v>
                </c:pt>
                <c:pt idx="901">
                  <c:v>-21.241406767509812</c:v>
                </c:pt>
                <c:pt idx="902">
                  <c:v>-21.246035510819283</c:v>
                </c:pt>
                <c:pt idx="903">
                  <c:v>-21.246802920517823</c:v>
                </c:pt>
                <c:pt idx="904">
                  <c:v>-21.254200167171049</c:v>
                </c:pt>
                <c:pt idx="905">
                  <c:v>-21.256157547605593</c:v>
                </c:pt>
                <c:pt idx="906">
                  <c:v>-21.257007526702111</c:v>
                </c:pt>
                <c:pt idx="907">
                  <c:v>-21.258853195597581</c:v>
                </c:pt>
                <c:pt idx="908">
                  <c:v>-21.260096593590799</c:v>
                </c:pt>
                <c:pt idx="909">
                  <c:v>-21.260596867001553</c:v>
                </c:pt>
                <c:pt idx="910">
                  <c:v>-21.263263372853789</c:v>
                </c:pt>
                <c:pt idx="911">
                  <c:v>-21.268110682216527</c:v>
                </c:pt>
                <c:pt idx="912">
                  <c:v>-21.269373508303303</c:v>
                </c:pt>
                <c:pt idx="913">
                  <c:v>-21.277688732380781</c:v>
                </c:pt>
                <c:pt idx="914">
                  <c:v>-21.278932130373509</c:v>
                </c:pt>
                <c:pt idx="915">
                  <c:v>-21.279879249938826</c:v>
                </c:pt>
                <c:pt idx="916">
                  <c:v>-21.281652063483289</c:v>
                </c:pt>
                <c:pt idx="917">
                  <c:v>-21.282788606961024</c:v>
                </c:pt>
                <c:pt idx="918">
                  <c:v>-21.283862009134552</c:v>
                </c:pt>
                <c:pt idx="919">
                  <c:v>-21.284954839401827</c:v>
                </c:pt>
                <c:pt idx="920">
                  <c:v>-21.284240856960537</c:v>
                </c:pt>
                <c:pt idx="921">
                  <c:v>-21.285620251608758</c:v>
                </c:pt>
                <c:pt idx="922">
                  <c:v>-21.293731480703279</c:v>
                </c:pt>
                <c:pt idx="923">
                  <c:v>-21.294984592743088</c:v>
                </c:pt>
                <c:pt idx="924">
                  <c:v>-21.296009424682595</c:v>
                </c:pt>
                <c:pt idx="925">
                  <c:v>-21.297374248260596</c:v>
                </c:pt>
                <c:pt idx="926">
                  <c:v>-21.297447103611532</c:v>
                </c:pt>
                <c:pt idx="927">
                  <c:v>-21.29908392050082</c:v>
                </c:pt>
                <c:pt idx="928">
                  <c:v>-21.300487600266329</c:v>
                </c:pt>
                <c:pt idx="929">
                  <c:v>-21.303338673008099</c:v>
                </c:pt>
                <c:pt idx="930">
                  <c:v>-21.304135224846831</c:v>
                </c:pt>
                <c:pt idx="931">
                  <c:v>-21.311430474008535</c:v>
                </c:pt>
                <c:pt idx="932">
                  <c:v>-21.312882724008123</c:v>
                </c:pt>
                <c:pt idx="933">
                  <c:v>-21.313237286717069</c:v>
                </c:pt>
                <c:pt idx="934">
                  <c:v>-21.313489851934587</c:v>
                </c:pt>
                <c:pt idx="935">
                  <c:v>-21.314130979024327</c:v>
                </c:pt>
                <c:pt idx="936">
                  <c:v>-21.315014957284845</c:v>
                </c:pt>
                <c:pt idx="937">
                  <c:v>-21.315291807619591</c:v>
                </c:pt>
                <c:pt idx="938">
                  <c:v>-21.31584065126459</c:v>
                </c:pt>
                <c:pt idx="939">
                  <c:v>-21.323655601931062</c:v>
                </c:pt>
                <c:pt idx="940">
                  <c:v>-21.32574897902056</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-21.35684849991339</c:v>
                </c:pt>
                <c:pt idx="955">
                  <c:v>-21.363750330178799</c:v>
                </c:pt>
                <c:pt idx="956">
                  <c:v>-21.364697449743559</c:v>
                </c:pt>
                <c:pt idx="957">
                  <c:v>-21.367796230679282</c:v>
                </c:pt>
                <c:pt idx="958">
                  <c:v>-21.36896191629733</c:v>
                </c:pt>
                <c:pt idx="959">
                  <c:v>-21.371783846898595</c:v>
                </c:pt>
                <c:pt idx="960">
                  <c:v>-21.372614397901838</c:v>
                </c:pt>
                <c:pt idx="961">
                  <c:v>-21.376140596897059</c:v>
                </c:pt>
                <c:pt idx="962">
                  <c:v>-21.376271736529286</c:v>
                </c:pt>
                <c:pt idx="963">
                  <c:v>-21.382600438032298</c:v>
                </c:pt>
                <c:pt idx="964">
                  <c:v>-21.386612339368519</c:v>
                </c:pt>
                <c:pt idx="965">
                  <c:v>-21.388132587695782</c:v>
                </c:pt>
                <c:pt idx="966">
                  <c:v>-21.387690598565555</c:v>
                </c:pt>
                <c:pt idx="967">
                  <c:v>-21.388297726491871</c:v>
                </c:pt>
                <c:pt idx="968">
                  <c:v>-21.389939400404543</c:v>
                </c:pt>
                <c:pt idx="969">
                  <c:v>-21.392567050069076</c:v>
                </c:pt>
                <c:pt idx="970">
                  <c:v>-21.395578404583333</c:v>
                </c:pt>
                <c:pt idx="971">
                  <c:v>-21.397229792542287</c:v>
                </c:pt>
                <c:pt idx="972">
                  <c:v>-21.403184503243022</c:v>
                </c:pt>
                <c:pt idx="973">
                  <c:v>-21.405715012439266</c:v>
                </c:pt>
                <c:pt idx="974">
                  <c:v>-21.406472708091286</c:v>
                </c:pt>
                <c:pt idx="975">
                  <c:v>-21.406841841870303</c:v>
                </c:pt>
                <c:pt idx="976">
                  <c:v>-21.407026408759826</c:v>
                </c:pt>
                <c:pt idx="977">
                  <c:v>-21.407448969796565</c:v>
                </c:pt>
                <c:pt idx="978">
                  <c:v>-21.411086880330529</c:v>
                </c:pt>
                <c:pt idx="979">
                  <c:v>-21.411397729829091</c:v>
                </c:pt>
                <c:pt idx="980">
                  <c:v>-21.418255846883593</c:v>
                </c:pt>
                <c:pt idx="981">
                  <c:v>-21.422146322634784</c:v>
                </c:pt>
                <c:pt idx="982">
                  <c:v>-21.424346554239037</c:v>
                </c:pt>
                <c:pt idx="983">
                  <c:v>-21.424987681329306</c:v>
                </c:pt>
                <c:pt idx="984">
                  <c:v>-21.425269388687017</c:v>
                </c:pt>
                <c:pt idx="985">
                  <c:v>-21.424710830995071</c:v>
                </c:pt>
                <c:pt idx="986">
                  <c:v>-21.430573258250817</c:v>
                </c:pt>
                <c:pt idx="987">
                  <c:v>-21.4338808911928</c:v>
                </c:pt>
                <c:pt idx="988">
                  <c:v>-21.440719580153733</c:v>
                </c:pt>
                <c:pt idx="989">
                  <c:v>-21.445285182159086</c:v>
                </c:pt>
                <c:pt idx="990">
                  <c:v>-21.448019686338778</c:v>
                </c:pt>
                <c:pt idx="991">
                  <c:v>-21.450278202224052</c:v>
                </c:pt>
                <c:pt idx="992">
                  <c:v>-21.452818425467328</c:v>
                </c:pt>
                <c:pt idx="993">
                  <c:v>-21.454518383660783</c:v>
                </c:pt>
                <c:pt idx="994">
                  <c:v>-21.461609637839256</c:v>
                </c:pt>
                <c:pt idx="995">
                  <c:v>-21.464096433825041</c:v>
                </c:pt>
                <c:pt idx="996">
                  <c:v>-21.468487182987591</c:v>
                </c:pt>
                <c:pt idx="997">
                  <c:v>-21.470153142017054</c:v>
                </c:pt>
                <c:pt idx="998">
                  <c:v>-21.472163949708527</c:v>
                </c:pt>
                <c:pt idx="999">
                  <c:v>-21.473815337668093</c:v>
                </c:pt>
                <c:pt idx="1000">
                  <c:v>-21.475525009908083</c:v>
                </c:pt>
                <c:pt idx="1001">
                  <c:v>-21.477161826797314</c:v>
                </c:pt>
                <c:pt idx="1002">
                  <c:v>-21.481756570943023</c:v>
                </c:pt>
                <c:pt idx="1003">
                  <c:v>-21.48750242963682</c:v>
                </c:pt>
                <c:pt idx="1004">
                  <c:v>-21.490309789167558</c:v>
                </c:pt>
                <c:pt idx="1005">
                  <c:v>-21.49203888950154</c:v>
                </c:pt>
                <c:pt idx="1006">
                  <c:v>-21.494894819266833</c:v>
                </c:pt>
                <c:pt idx="1007">
                  <c:v>-21.496784201372751</c:v>
                </c:pt>
                <c:pt idx="1008">
                  <c:v>-21.497313616924586</c:v>
                </c:pt>
                <c:pt idx="1009">
                  <c:v>-21.498105311740304</c:v>
                </c:pt>
                <c:pt idx="1010">
                  <c:v>-21.502131784147039</c:v>
                </c:pt>
                <c:pt idx="1011">
                  <c:v>-21.502136641170523</c:v>
                </c:pt>
                <c:pt idx="1012">
                  <c:v>-21.508946187990873</c:v>
                </c:pt>
                <c:pt idx="1013">
                  <c:v>-21.51184097394308</c:v>
                </c:pt>
                <c:pt idx="1014">
                  <c:v>-21.513375793340845</c:v>
                </c:pt>
                <c:pt idx="1015">
                  <c:v>-21.514250057554559</c:v>
                </c:pt>
                <c:pt idx="1016">
                  <c:v>-21.516430861065526</c:v>
                </c:pt>
                <c:pt idx="1017">
                  <c:v>-21.517139986483571</c:v>
                </c:pt>
                <c:pt idx="1018">
                  <c:v>-21.516731996516839</c:v>
                </c:pt>
                <c:pt idx="1019">
                  <c:v>-21.52659661106226</c:v>
                </c:pt>
                <c:pt idx="1020">
                  <c:v>-21.528927982299066</c:v>
                </c:pt>
                <c:pt idx="1021">
                  <c:v>-21.52996738530879</c:v>
                </c:pt>
                <c:pt idx="1022">
                  <c:v>-21.531890766578858</c:v>
                </c:pt>
                <c:pt idx="1023">
                  <c:v>-21.535149829286826</c:v>
                </c:pt>
                <c:pt idx="1024">
                  <c:v>-21.53538296641063</c:v>
                </c:pt>
                <c:pt idx="1025">
                  <c:v>-21.53737434600859</c:v>
                </c:pt>
                <c:pt idx="1026">
                  <c:v>-21.549861753195117</c:v>
                </c:pt>
                <c:pt idx="1027">
                  <c:v>-21.552703111889826</c:v>
                </c:pt>
                <c:pt idx="1028">
                  <c:v>-21.553621089314376</c:v>
                </c:pt>
                <c:pt idx="1029">
                  <c:v>-21.554830488143327</c:v>
                </c:pt>
                <c:pt idx="1030">
                  <c:v>-21.55557361272481</c:v>
                </c:pt>
                <c:pt idx="1031">
                  <c:v>-21.556258453025791</c:v>
                </c:pt>
                <c:pt idx="1032">
                  <c:v>-21.557632990650788</c:v>
                </c:pt>
                <c:pt idx="1033">
                  <c:v>-21.560246069244826</c:v>
                </c:pt>
                <c:pt idx="1034">
                  <c:v>-21.560994050850084</c:v>
                </c:pt>
                <c:pt idx="1035">
                  <c:v>-21.565637365230046</c:v>
                </c:pt>
                <c:pt idx="1036">
                  <c:v>-21.567274182119306</c:v>
                </c:pt>
                <c:pt idx="1037">
                  <c:v>-21.569838690479557</c:v>
                </c:pt>
                <c:pt idx="1038">
                  <c:v>-21.570800381114836</c:v>
                </c:pt>
                <c:pt idx="1039">
                  <c:v>-21.571504649509087</c:v>
                </c:pt>
                <c:pt idx="1040">
                  <c:v>-21.572553766565576</c:v>
                </c:pt>
                <c:pt idx="1041">
                  <c:v>-21.574695713889607</c:v>
                </c:pt>
                <c:pt idx="1042">
                  <c:v>-21.577716782450327</c:v>
                </c:pt>
                <c:pt idx="1043">
                  <c:v>-21.578231626931583</c:v>
                </c:pt>
                <c:pt idx="1044">
                  <c:v>-21.582957510709324</c:v>
                </c:pt>
                <c:pt idx="1045">
                  <c:v>-21.586775131109288</c:v>
                </c:pt>
                <c:pt idx="1046">
                  <c:v>-21.587867961376631</c:v>
                </c:pt>
                <c:pt idx="1047">
                  <c:v>-21.589218213884564</c:v>
                </c:pt>
                <c:pt idx="1048">
                  <c:v>-21.591374732278538</c:v>
                </c:pt>
                <c:pt idx="1049">
                  <c:v>-21.592525846826589</c:v>
                </c:pt>
                <c:pt idx="1050">
                  <c:v>-21.594356944652091</c:v>
                </c:pt>
                <c:pt idx="1051">
                  <c:v>-21.593264114384837</c:v>
                </c:pt>
                <c:pt idx="1052">
                  <c:v>-21.596732029099289</c:v>
                </c:pt>
                <c:pt idx="1053">
                  <c:v>-21.600054233111827</c:v>
                </c:pt>
                <c:pt idx="1054">
                  <c:v>-21.600554506522812</c:v>
                </c:pt>
                <c:pt idx="1055">
                  <c:v>-21.603007303345109</c:v>
                </c:pt>
                <c:pt idx="1056">
                  <c:v>-21.605105537457842</c:v>
                </c:pt>
                <c:pt idx="1057">
                  <c:v>-21.60653835936408</c:v>
                </c:pt>
                <c:pt idx="1058">
                  <c:v>-21.605824376922588</c:v>
                </c:pt>
                <c:pt idx="1059">
                  <c:v>-21.60688320802609</c:v>
                </c:pt>
                <c:pt idx="1060">
                  <c:v>-21.607616618560812</c:v>
                </c:pt>
                <c:pt idx="1061">
                  <c:v>-21.610846539128588</c:v>
                </c:pt>
                <c:pt idx="1062">
                  <c:v>-21.613503330933586</c:v>
                </c:pt>
                <c:pt idx="1063">
                  <c:v>-21.615145004846045</c:v>
                </c:pt>
                <c:pt idx="1064">
                  <c:v>-21.616636111032832</c:v>
                </c:pt>
                <c:pt idx="1065">
                  <c:v>-21.617869794978859</c:v>
                </c:pt>
                <c:pt idx="1066">
                  <c:v>-21.619720320898143</c:v>
                </c:pt>
                <c:pt idx="1067">
                  <c:v>-21.620657726415871</c:v>
                </c:pt>
                <c:pt idx="1068">
                  <c:v>-21.621230855178322</c:v>
                </c:pt>
                <c:pt idx="1069">
                  <c:v>-21.625165044140303</c:v>
                </c:pt>
                <c:pt idx="1070">
                  <c:v>-21.630138636111823</c:v>
                </c:pt>
                <c:pt idx="1071">
                  <c:v>-21.63041062942283</c:v>
                </c:pt>
                <c:pt idx="1072">
                  <c:v>-21.631158611028102</c:v>
                </c:pt>
                <c:pt idx="1073">
                  <c:v>-21.631527744807091</c:v>
                </c:pt>
                <c:pt idx="1074">
                  <c:v>-21.633198560860293</c:v>
                </c:pt>
                <c:pt idx="1075">
                  <c:v>-21.637875874403861</c:v>
                </c:pt>
                <c:pt idx="1076">
                  <c:v>-21.638978418717858</c:v>
                </c:pt>
                <c:pt idx="1077">
                  <c:v>-21.642825181258118</c:v>
                </c:pt>
                <c:pt idx="1078">
                  <c:v>-21.647842486440595</c:v>
                </c:pt>
                <c:pt idx="1079">
                  <c:v>-21.648561325905327</c:v>
                </c:pt>
                <c:pt idx="1080">
                  <c:v>-21.649547301657289</c:v>
                </c:pt>
                <c:pt idx="1081">
                  <c:v>-21.651849530753829</c:v>
                </c:pt>
                <c:pt idx="1082">
                  <c:v>-21.653981764030881</c:v>
                </c:pt>
                <c:pt idx="1083">
                  <c:v>-21.655589438779266</c:v>
                </c:pt>
                <c:pt idx="1084">
                  <c:v>-21.659781049981842</c:v>
                </c:pt>
                <c:pt idx="1085">
                  <c:v>-21.660776739781006</c:v>
                </c:pt>
                <c:pt idx="1086">
                  <c:v>-21.66432722389338</c:v>
                </c:pt>
                <c:pt idx="1087">
                  <c:v>-21.66664888108334</c:v>
                </c:pt>
                <c:pt idx="1088">
                  <c:v>-21.667625142788594</c:v>
                </c:pt>
                <c:pt idx="1089">
                  <c:v>-21.668994823390321</c:v>
                </c:pt>
                <c:pt idx="1090">
                  <c:v>-21.669592237269512</c:v>
                </c:pt>
                <c:pt idx="1091">
                  <c:v>-21.669480525731529</c:v>
                </c:pt>
                <c:pt idx="1092">
                  <c:v>-21.673167006499291</c:v>
                </c:pt>
                <c:pt idx="1093">
                  <c:v>-21.672895013188331</c:v>
                </c:pt>
                <c:pt idx="1094">
                  <c:v>-21.674303549977289</c:v>
                </c:pt>
                <c:pt idx="1095">
                  <c:v>-21.676936056665326</c:v>
                </c:pt>
                <c:pt idx="1096">
                  <c:v>-21.678451447969096</c:v>
                </c:pt>
                <c:pt idx="1097">
                  <c:v>-21.680015409506833</c:v>
                </c:pt>
                <c:pt idx="1098">
                  <c:v>-21.680782819205785</c:v>
                </c:pt>
                <c:pt idx="1099">
                  <c:v>-21.683502752315249</c:v>
                </c:pt>
                <c:pt idx="1100">
                  <c:v>-21.686159544120542</c:v>
                </c:pt>
                <c:pt idx="1101">
                  <c:v>-21.689831453818346</c:v>
                </c:pt>
                <c:pt idx="1102">
                  <c:v>-21.694537909502557</c:v>
                </c:pt>
                <c:pt idx="1103">
                  <c:v>-21.700536333413552</c:v>
                </c:pt>
                <c:pt idx="1104">
                  <c:v>-21.702785135252093</c:v>
                </c:pt>
                <c:pt idx="1105">
                  <c:v>-21.706641611839306</c:v>
                </c:pt>
                <c:pt idx="1106">
                  <c:v>-21.708390140267067</c:v>
                </c:pt>
                <c:pt idx="1107">
                  <c:v>-21.71099350481483</c:v>
                </c:pt>
                <c:pt idx="1108">
                  <c:v>-21.712882886921015</c:v>
                </c:pt>
                <c:pt idx="1109">
                  <c:v>-21.717705911167027</c:v>
                </c:pt>
                <c:pt idx="1110">
                  <c:v>-21.721596386918304</c:v>
                </c:pt>
                <c:pt idx="1111">
                  <c:v>-21.726807973037307</c:v>
                </c:pt>
                <c:pt idx="1112">
                  <c:v>-21.733330955476319</c:v>
                </c:pt>
                <c:pt idx="1113">
                  <c:v>-21.736760014003309</c:v>
                </c:pt>
                <c:pt idx="1114">
                  <c:v>-21.740519350122767</c:v>
                </c:pt>
                <c:pt idx="1115">
                  <c:v>-21.743336423700526</c:v>
                </c:pt>
                <c:pt idx="1116">
                  <c:v>-21.745536655305024</c:v>
                </c:pt>
                <c:pt idx="1117">
                  <c:v>-21.751792501457047</c:v>
                </c:pt>
                <c:pt idx="1118">
                  <c:v>-21.753677026539819</c:v>
                </c:pt>
                <c:pt idx="1119">
                  <c:v>-21.75665438189009</c:v>
                </c:pt>
                <c:pt idx="1120">
                  <c:v>-21.762157389413559</c:v>
                </c:pt>
                <c:pt idx="1121">
                  <c:v>-21.765877869345289</c:v>
                </c:pt>
                <c:pt idx="1122">
                  <c:v>-21.768146099277551</c:v>
                </c:pt>
                <c:pt idx="1123">
                  <c:v>-21.771108883558085</c:v>
                </c:pt>
                <c:pt idx="1124">
                  <c:v>-21.774027954627027</c:v>
                </c:pt>
                <c:pt idx="1125">
                  <c:v>-21.780924927868828</c:v>
                </c:pt>
                <c:pt idx="1126">
                  <c:v>-21.784091707132049</c:v>
                </c:pt>
                <c:pt idx="1127">
                  <c:v>-21.785709095927249</c:v>
                </c:pt>
                <c:pt idx="1128">
                  <c:v>-21.789215866829537</c:v>
                </c:pt>
                <c:pt idx="1129">
                  <c:v>-21.792601212146113</c:v>
                </c:pt>
                <c:pt idx="1130">
                  <c:v>-21.794383739737281</c:v>
                </c:pt>
                <c:pt idx="1131">
                  <c:v>-21.797239669502272</c:v>
                </c:pt>
                <c:pt idx="1132">
                  <c:v>-21.798497638565483</c:v>
                </c:pt>
                <c:pt idx="1133">
                  <c:v>-21.799896461307327</c:v>
                </c:pt>
                <c:pt idx="1134">
                  <c:v>-21.802543539065748</c:v>
                </c:pt>
                <c:pt idx="1135">
                  <c:v>-21.809134519832796</c:v>
                </c:pt>
                <c:pt idx="1136">
                  <c:v>-21.812879284881816</c:v>
                </c:pt>
                <c:pt idx="1137">
                  <c:v>-21.817814020666354</c:v>
                </c:pt>
                <c:pt idx="1138">
                  <c:v>-21.823948441232631</c:v>
                </c:pt>
                <c:pt idx="1139">
                  <c:v>-21.825352120998375</c:v>
                </c:pt>
                <c:pt idx="1140">
                  <c:v>-21.826474093405793</c:v>
                </c:pt>
                <c:pt idx="1141">
                  <c:v>-21.829111457117321</c:v>
                </c:pt>
                <c:pt idx="1142">
                  <c:v>-21.831452542400811</c:v>
                </c:pt>
                <c:pt idx="1143">
                  <c:v>-21.833463350092611</c:v>
                </c:pt>
                <c:pt idx="1144">
                  <c:v>-21.835551870158824</c:v>
                </c:pt>
                <c:pt idx="1145">
                  <c:v>-21.8376063910613</c:v>
                </c:pt>
                <c:pt idx="1146">
                  <c:v>-21.841526008952812</c:v>
                </c:pt>
                <c:pt idx="1147">
                  <c:v>-21.845295059118811</c:v>
                </c:pt>
                <c:pt idx="1148">
                  <c:v>-21.847796426175066</c:v>
                </c:pt>
                <c:pt idx="1149">
                  <c:v>-21.851827755604894</c:v>
                </c:pt>
                <c:pt idx="1150">
                  <c:v>-21.853192579183091</c:v>
                </c:pt>
                <c:pt idx="1151">
                  <c:v>-21.855995081690665</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-21.885715207934769</c:v>
                </c:pt>
                <c:pt idx="1160">
                  <c:v>-21.888945128502591</c:v>
                </c:pt>
                <c:pt idx="1161">
                  <c:v>-21.901733671140263</c:v>
                </c:pt>
                <c:pt idx="1162">
                  <c:v>-21.905143301574224</c:v>
                </c:pt>
                <c:pt idx="1163">
                  <c:v>-21.910646309097285</c:v>
                </c:pt>
                <c:pt idx="1164">
                  <c:v>-21.913919942875779</c:v>
                </c:pt>
                <c:pt idx="1165">
                  <c:v>-21.918203837523233</c:v>
                </c:pt>
                <c:pt idx="1166">
                  <c:v>-21.920646920298296</c:v>
                </c:pt>
                <c:pt idx="1167">
                  <c:v>-21.922934578324018</c:v>
                </c:pt>
                <c:pt idx="1168">
                  <c:v>-21.92465882163463</c:v>
                </c:pt>
                <c:pt idx="1169">
                  <c:v>-21.931356656916861</c:v>
                </c:pt>
                <c:pt idx="1170">
                  <c:v>-21.933532603404284</c:v>
                </c:pt>
                <c:pt idx="1171">
                  <c:v>-21.93759793199807</c:v>
                </c:pt>
                <c:pt idx="1172">
                  <c:v>-21.942741519789223</c:v>
                </c:pt>
                <c:pt idx="1173">
                  <c:v>-21.945626591695014</c:v>
                </c:pt>
                <c:pt idx="1174">
                  <c:v>-21.947865679486831</c:v>
                </c:pt>
                <c:pt idx="1175">
                  <c:v>-21.949526781493049</c:v>
                </c:pt>
                <c:pt idx="1176">
                  <c:v>-21.951518161090874</c:v>
                </c:pt>
                <c:pt idx="1177">
                  <c:v>-21.953771819953076</c:v>
                </c:pt>
                <c:pt idx="1178">
                  <c:v>-21.959158258914314</c:v>
                </c:pt>
                <c:pt idx="1179">
                  <c:v>-21.961611055736089</c:v>
                </c:pt>
                <c:pt idx="1180">
                  <c:v>-21.966613789848296</c:v>
                </c:pt>
                <c:pt idx="1181">
                  <c:v>-21.970674261419028</c:v>
                </c:pt>
                <c:pt idx="1182">
                  <c:v>-21.971189105900564</c:v>
                </c:pt>
                <c:pt idx="1183">
                  <c:v>-21.972121654395082</c:v>
                </c:pt>
                <c:pt idx="1184">
                  <c:v>-21.975016440347545</c:v>
                </c:pt>
                <c:pt idx="1185">
                  <c:v>-21.975482714594577</c:v>
                </c:pt>
                <c:pt idx="1186">
                  <c:v>-21.981976554893286</c:v>
                </c:pt>
                <c:pt idx="1187">
                  <c:v>-21.982923674458586</c:v>
                </c:pt>
                <c:pt idx="1188">
                  <c:v>-21.985493039842023</c:v>
                </c:pt>
                <c:pt idx="1189">
                  <c:v>-21.990767767265329</c:v>
                </c:pt>
                <c:pt idx="1190">
                  <c:v>-21.993137994689288</c:v>
                </c:pt>
                <c:pt idx="1191">
                  <c:v>-21.995697646026041</c:v>
                </c:pt>
                <c:pt idx="1192">
                  <c:v>-21.997480173617326</c:v>
                </c:pt>
                <c:pt idx="1193">
                  <c:v>-21.99995725555663</c:v>
                </c:pt>
                <c:pt idx="1194">
                  <c:v>-22.002089488833303</c:v>
                </c:pt>
                <c:pt idx="1195">
                  <c:v>-22.006446238832268</c:v>
                </c:pt>
                <c:pt idx="1196">
                  <c:v>-22.007257361741594</c:v>
                </c:pt>
                <c:pt idx="1197">
                  <c:v>-22.010132719600037</c:v>
                </c:pt>
                <c:pt idx="1198">
                  <c:v>-22.014834318260867</c:v>
                </c:pt>
                <c:pt idx="1199">
                  <c:v>-22.015917434481068</c:v>
                </c:pt>
                <c:pt idx="1200">
                  <c:v>-22.016602274782041</c:v>
                </c:pt>
                <c:pt idx="1201">
                  <c:v>-22.018263376788326</c:v>
                </c:pt>
                <c:pt idx="1202">
                  <c:v>-22.018855933644112</c:v>
                </c:pt>
                <c:pt idx="1203">
                  <c:v>-22.025607196183589</c:v>
                </c:pt>
                <c:pt idx="1204">
                  <c:v>-22.028147419427029</c:v>
                </c:pt>
                <c:pt idx="1205">
                  <c:v>-22.030629358389316</c:v>
                </c:pt>
                <c:pt idx="1206">
                  <c:v>-22.036326646849076</c:v>
                </c:pt>
                <c:pt idx="1207">
                  <c:v>-22.038080032299817</c:v>
                </c:pt>
                <c:pt idx="1208">
                  <c:v>-22.040557114239093</c:v>
                </c:pt>
                <c:pt idx="1209">
                  <c:v>-22.042941912733284</c:v>
                </c:pt>
                <c:pt idx="1210">
                  <c:v>-22.044768153535326</c:v>
                </c:pt>
                <c:pt idx="1211">
                  <c:v>-22.045778414404353</c:v>
                </c:pt>
                <c:pt idx="1212">
                  <c:v>-22.055448748013326</c:v>
                </c:pt>
                <c:pt idx="1213">
                  <c:v>-22.057818975437545</c:v>
                </c:pt>
                <c:pt idx="1214">
                  <c:v>-22.064341957876806</c:v>
                </c:pt>
                <c:pt idx="1215">
                  <c:v>-22.066765612558342</c:v>
                </c:pt>
                <c:pt idx="1216">
                  <c:v>-22.070826084129077</c:v>
                </c:pt>
                <c:pt idx="1217">
                  <c:v>-22.074405710381811</c:v>
                </c:pt>
                <c:pt idx="1218">
                  <c:v>-22.077606488808833</c:v>
                </c:pt>
                <c:pt idx="1219">
                  <c:v>-22.081025833289299</c:v>
                </c:pt>
                <c:pt idx="1220">
                  <c:v>-22.087475960377603</c:v>
                </c:pt>
                <c:pt idx="1221">
                  <c:v>-22.089214774758076</c:v>
                </c:pt>
                <c:pt idx="1222">
                  <c:v>-22.09183756739959</c:v>
                </c:pt>
                <c:pt idx="1223">
                  <c:v>-22.095485191980327</c:v>
                </c:pt>
                <c:pt idx="1224">
                  <c:v>-22.097262862548327</c:v>
                </c:pt>
                <c:pt idx="1225">
                  <c:v>-22.100857059871618</c:v>
                </c:pt>
                <c:pt idx="1226">
                  <c:v>-22.103620706191826</c:v>
                </c:pt>
                <c:pt idx="1227">
                  <c:v>-22.106214356692291</c:v>
                </c:pt>
                <c:pt idx="1228">
                  <c:v>-22.109405421072633</c:v>
                </c:pt>
                <c:pt idx="1229">
                  <c:v>-22.112615913546605</c:v>
                </c:pt>
                <c:pt idx="1230">
                  <c:v>-22.115049282274995</c:v>
                </c:pt>
                <c:pt idx="1231">
                  <c:v>-22.117861498829349</c:v>
                </c:pt>
                <c:pt idx="1232">
                  <c:v>-22.123636499663302</c:v>
                </c:pt>
                <c:pt idx="1233">
                  <c:v>-22.126463287287876</c:v>
                </c:pt>
                <c:pt idx="1234">
                  <c:v>-22.130280907688135</c:v>
                </c:pt>
                <c:pt idx="1235">
                  <c:v>-22.135424495479114</c:v>
                </c:pt>
                <c:pt idx="1236">
                  <c:v>-22.140305804006047</c:v>
                </c:pt>
                <c:pt idx="1237">
                  <c:v>-22.143812574907582</c:v>
                </c:pt>
                <c:pt idx="1238">
                  <c:v>-22.148315035608377</c:v>
                </c:pt>
                <c:pt idx="1239">
                  <c:v>-22.150923257179599</c:v>
                </c:pt>
                <c:pt idx="1240">
                  <c:v>-22.154935158516128</c:v>
                </c:pt>
                <c:pt idx="1241">
                  <c:v>-22.160632446975786</c:v>
                </c:pt>
                <c:pt idx="1242">
                  <c:v>-22.163478662693805</c:v>
                </c:pt>
                <c:pt idx="1243">
                  <c:v>-22.164760916874101</c:v>
                </c:pt>
                <c:pt idx="1244">
                  <c:v>-22.16608202724159</c:v>
                </c:pt>
                <c:pt idx="1245">
                  <c:v>-22.169642225400789</c:v>
                </c:pt>
                <c:pt idx="1246">
                  <c:v>-22.173508416035091</c:v>
                </c:pt>
                <c:pt idx="1247">
                  <c:v>-22.177496032254581</c:v>
                </c:pt>
                <c:pt idx="1248">
                  <c:v>-22.180220822387597</c:v>
                </c:pt>
                <c:pt idx="1249">
                  <c:v>-22.184359006332542</c:v>
                </c:pt>
                <c:pt idx="1250">
                  <c:v>-22.190226290611829</c:v>
                </c:pt>
                <c:pt idx="1251">
                  <c:v>-22.193718490443342</c:v>
                </c:pt>
                <c:pt idx="1252">
                  <c:v>-22.195637014690121</c:v>
                </c:pt>
                <c:pt idx="1253">
                  <c:v>-22.198162666863329</c:v>
                </c:pt>
                <c:pt idx="1254">
                  <c:v>-22.202024000473799</c:v>
                </c:pt>
                <c:pt idx="1255">
                  <c:v>-22.213520574884829</c:v>
                </c:pt>
                <c:pt idx="1256">
                  <c:v>-22.215885945285621</c:v>
                </c:pt>
                <c:pt idx="1257">
                  <c:v>-22.219446143444813</c:v>
                </c:pt>
                <c:pt idx="1258">
                  <c:v>-22.226760820699823</c:v>
                </c:pt>
                <c:pt idx="1259">
                  <c:v>-22.230520156819054</c:v>
                </c:pt>
                <c:pt idx="1260">
                  <c:v>-22.234736053138789</c:v>
                </c:pt>
                <c:pt idx="1261">
                  <c:v>-22.238208824876821</c:v>
                </c:pt>
                <c:pt idx="1262">
                  <c:v>-22.243600120861529</c:v>
                </c:pt>
                <c:pt idx="1263">
                  <c:v>-22.248952560659106</c:v>
                </c:pt>
                <c:pt idx="1264">
                  <c:v>-22.253226741259809</c:v>
                </c:pt>
                <c:pt idx="1265">
                  <c:v>-22.256378949452831</c:v>
                </c:pt>
                <c:pt idx="1266">
                  <c:v>-22.261580821524785</c:v>
                </c:pt>
                <c:pt idx="1267">
                  <c:v>-22.267676385904089</c:v>
                </c:pt>
                <c:pt idx="1268">
                  <c:v>-22.272169132558062</c:v>
                </c:pt>
                <c:pt idx="1269">
                  <c:v>-22.274291651788346</c:v>
                </c:pt>
                <c:pt idx="1270">
                  <c:v>-22.27637531483089</c:v>
                </c:pt>
                <c:pt idx="1271">
                  <c:v>-22.277929562321791</c:v>
                </c:pt>
                <c:pt idx="1272">
                  <c:v>-22.289440707803013</c:v>
                </c:pt>
                <c:pt idx="1273">
                  <c:v>-22.292325779708527</c:v>
                </c:pt>
                <c:pt idx="1274">
                  <c:v>-22.295273992918609</c:v>
                </c:pt>
                <c:pt idx="1275">
                  <c:v>-22.301150991244345</c:v>
                </c:pt>
                <c:pt idx="1276">
                  <c:v>-22.303424078200052</c:v>
                </c:pt>
                <c:pt idx="1277">
                  <c:v>-22.305279461142547</c:v>
                </c:pt>
                <c:pt idx="1278">
                  <c:v>-22.307814827362577</c:v>
                </c:pt>
                <c:pt idx="1279">
                  <c:v>-22.311447880873089</c:v>
                </c:pt>
                <c:pt idx="1280">
                  <c:v>-22.314386380035828</c:v>
                </c:pt>
                <c:pt idx="1281">
                  <c:v>-22.320904505452077</c:v>
                </c:pt>
                <c:pt idx="1282">
                  <c:v>-22.321696200267763</c:v>
                </c:pt>
                <c:pt idx="1283">
                  <c:v>-22.328199754613287</c:v>
                </c:pt>
                <c:pt idx="1284">
                  <c:v>-22.332886782203833</c:v>
                </c:pt>
                <c:pt idx="1285">
                  <c:v>-22.335631000430322</c:v>
                </c:pt>
                <c:pt idx="1286">
                  <c:v>-22.337088107453642</c:v>
                </c:pt>
                <c:pt idx="1287">
                  <c:v>-22.339327195245332</c:v>
                </c:pt>
                <c:pt idx="1288">
                  <c:v>-22.342032557284583</c:v>
                </c:pt>
                <c:pt idx="1289">
                  <c:v>-22.348142692734026</c:v>
                </c:pt>
                <c:pt idx="1290">
                  <c:v>-22.350279783034054</c:v>
                </c:pt>
                <c:pt idx="1291">
                  <c:v>-22.356195637547373</c:v>
                </c:pt>
                <c:pt idx="1292">
                  <c:v>-22.35929441848284</c:v>
                </c:pt>
                <c:pt idx="1293">
                  <c:v>-22.361722930187568</c:v>
                </c:pt>
                <c:pt idx="1294">
                  <c:v>-22.363724023832319</c:v>
                </c:pt>
                <c:pt idx="1295">
                  <c:v>-22.366288532193082</c:v>
                </c:pt>
                <c:pt idx="1296">
                  <c:v>-22.374278335701817</c:v>
                </c:pt>
                <c:pt idx="1297">
                  <c:v>-22.376629135032289</c:v>
                </c:pt>
                <c:pt idx="1298">
                  <c:v>-22.379655060616841</c:v>
                </c:pt>
                <c:pt idx="1299">
                  <c:v>-22.384890931852631</c:v>
                </c:pt>
                <c:pt idx="1300">
                  <c:v>-22.387882858272565</c:v>
                </c:pt>
                <c:pt idx="1301">
                  <c:v>-22.39236103385683</c:v>
                </c:pt>
                <c:pt idx="1302">
                  <c:v>-22.397159772985319</c:v>
                </c:pt>
                <c:pt idx="1303">
                  <c:v>-22.400938537198599</c:v>
                </c:pt>
                <c:pt idx="1304">
                  <c:v>-22.404217027999763</c:v>
                </c:pt>
                <c:pt idx="1305">
                  <c:v>-22.40655811328331</c:v>
                </c:pt>
                <c:pt idx="1306">
                  <c:v>-22.409467470305806</c:v>
                </c:pt>
                <c:pt idx="1307">
                  <c:v>-22.411925124151324</c:v>
                </c:pt>
                <c:pt idx="1308">
                  <c:v>-22.418180970303073</c:v>
                </c:pt>
                <c:pt idx="1309">
                  <c:v>-22.421376891706629</c:v>
                </c:pt>
                <c:pt idx="1310">
                  <c:v>-22.424966232006554</c:v>
                </c:pt>
                <c:pt idx="1311">
                  <c:v>-22.426986753745286</c:v>
                </c:pt>
                <c:pt idx="1312">
                  <c:v>-22.430143818961533</c:v>
                </c:pt>
                <c:pt idx="1313">
                  <c:v>-22.440086145881313</c:v>
                </c:pt>
                <c:pt idx="1314">
                  <c:v>-22.443214068957086</c:v>
                </c:pt>
                <c:pt idx="1315">
                  <c:v>-22.445584296381057</c:v>
                </c:pt>
                <c:pt idx="1316">
                  <c:v>-22.451631290526276</c:v>
                </c:pt>
                <c:pt idx="1317">
                  <c:v>-22.454938923468305</c:v>
                </c:pt>
                <c:pt idx="1318">
                  <c:v>-22.458591405072326</c:v>
                </c:pt>
                <c:pt idx="1319">
                  <c:v>-22.461889323967782</c:v>
                </c:pt>
                <c:pt idx="1320">
                  <c:v>-22.465201813933255</c:v>
                </c:pt>
                <c:pt idx="1321">
                  <c:v>-22.476304969448094</c:v>
                </c:pt>
                <c:pt idx="1322">
                  <c:v>-22.479622316436814</c:v>
                </c:pt>
                <c:pt idx="1323">
                  <c:v>-22.4836730739605</c:v>
                </c:pt>
                <c:pt idx="1324">
                  <c:v>-22.489418932654573</c:v>
                </c:pt>
                <c:pt idx="1325">
                  <c:v>-22.491400598205573</c:v>
                </c:pt>
                <c:pt idx="1326">
                  <c:v>-22.493081128305604</c:v>
                </c:pt>
                <c:pt idx="1327">
                  <c:v>-22.49475194435859</c:v>
                </c:pt>
                <c:pt idx="1328">
                  <c:v>-22.496918176799326</c:v>
                </c:pt>
                <c:pt idx="1329">
                  <c:v>-22.498948412584284</c:v>
                </c:pt>
                <c:pt idx="1330">
                  <c:v>-22.504349422616031</c:v>
                </c:pt>
                <c:pt idx="1331">
                  <c:v>-22.507627913417807</c:v>
                </c:pt>
                <c:pt idx="1332">
                  <c:v>-22.510882119102334</c:v>
                </c:pt>
                <c:pt idx="1333">
                  <c:v>-22.516739689334582</c:v>
                </c:pt>
                <c:pt idx="1334">
                  <c:v>-22.518604786323809</c:v>
                </c:pt>
                <c:pt idx="1335">
                  <c:v>-22.520523310570763</c:v>
                </c:pt>
                <c:pt idx="1336">
                  <c:v>-22.523048962743829</c:v>
                </c:pt>
                <c:pt idx="1337">
                  <c:v>-22.525914606555528</c:v>
                </c:pt>
                <c:pt idx="1338">
                  <c:v>-22.527706848193766</c:v>
                </c:pt>
                <c:pt idx="1339">
                  <c:v>-22.532991289663826</c:v>
                </c:pt>
                <c:pt idx="1340">
                  <c:v>-22.534807816418855</c:v>
                </c:pt>
                <c:pt idx="1341">
                  <c:v>-22.537124616585615</c:v>
                </c:pt>
                <c:pt idx="1342">
                  <c:v>-22.543467889158578</c:v>
                </c:pt>
                <c:pt idx="1343">
                  <c:v>-22.545692405880299</c:v>
                </c:pt>
                <c:pt idx="1344">
                  <c:v>-22.54962173781859</c:v>
                </c:pt>
                <c:pt idx="1345">
                  <c:v>-22.552069677617322</c:v>
                </c:pt>
                <c:pt idx="1346">
                  <c:v>-22.553322789657312</c:v>
                </c:pt>
                <c:pt idx="1347">
                  <c:v>-22.56899154717701</c:v>
                </c:pt>
                <c:pt idx="1348">
                  <c:v>-22.575252250352289</c:v>
                </c:pt>
                <c:pt idx="1349">
                  <c:v>-22.576840497006813</c:v>
                </c:pt>
                <c:pt idx="1350">
                  <c:v>-22.578341317240856</c:v>
                </c:pt>
                <c:pt idx="1351">
                  <c:v>-22.581177818912053</c:v>
                </c:pt>
                <c:pt idx="1352">
                  <c:v>-22.582392074764776</c:v>
                </c:pt>
                <c:pt idx="1353">
                  <c:v>-22.583572331453013</c:v>
                </c:pt>
                <c:pt idx="1354">
                  <c:v>-22.587215099010578</c:v>
                </c:pt>
                <c:pt idx="1355">
                  <c:v>-22.58836621355853</c:v>
                </c:pt>
                <c:pt idx="1356">
                  <c:v>-22.591139573925744</c:v>
                </c:pt>
                <c:pt idx="1357">
                  <c:v>-22.595744032118048</c:v>
                </c:pt>
                <c:pt idx="1358">
                  <c:v>-22.598021976097314</c:v>
                </c:pt>
                <c:pt idx="1359">
                  <c:v>-22.600270777936132</c:v>
                </c:pt>
                <c:pt idx="1360">
                  <c:v>-22.602082447667826</c:v>
                </c:pt>
                <c:pt idx="1361">
                  <c:v>-22.603646409206064</c:v>
                </c:pt>
                <c:pt idx="1362">
                  <c:v>-22.606283772917593</c:v>
                </c:pt>
                <c:pt idx="1363">
                  <c:v>-22.608003159204561</c:v>
                </c:pt>
                <c:pt idx="1364">
                  <c:v>-22.609567120742117</c:v>
                </c:pt>
                <c:pt idx="1365">
                  <c:v>-22.612029631611026</c:v>
                </c:pt>
                <c:pt idx="1366">
                  <c:v>-22.617930915054352</c:v>
                </c:pt>
                <c:pt idx="1367">
                  <c:v>-22.621481399166598</c:v>
                </c:pt>
                <c:pt idx="1368">
                  <c:v>-22.624614179266061</c:v>
                </c:pt>
                <c:pt idx="1369">
                  <c:v>-22.627693532107529</c:v>
                </c:pt>
                <c:pt idx="1370">
                  <c:v>-22.630627174247067</c:v>
                </c:pt>
                <c:pt idx="1371">
                  <c:v>-22.633152826420091</c:v>
                </c:pt>
                <c:pt idx="1372">
                  <c:v>-22.636853878258634</c:v>
                </c:pt>
                <c:pt idx="1373">
                  <c:v>-22.639316389127046</c:v>
                </c:pt>
                <c:pt idx="1374">
                  <c:v>-22.642905729427085</c:v>
                </c:pt>
                <c:pt idx="1375">
                  <c:v>-22.649317000328082</c:v>
                </c:pt>
                <c:pt idx="1376">
                  <c:v>-22.654650012032121</c:v>
                </c:pt>
                <c:pt idx="1377">
                  <c:v>-22.65805478544209</c:v>
                </c:pt>
                <c:pt idx="1378">
                  <c:v>-22.660478440124027</c:v>
                </c:pt>
                <c:pt idx="1379">
                  <c:v>-22.663416939286588</c:v>
                </c:pt>
                <c:pt idx="1380">
                  <c:v>-22.665388890791089</c:v>
                </c:pt>
                <c:pt idx="1381">
                  <c:v>-22.671907016207083</c:v>
                </c:pt>
                <c:pt idx="1382">
                  <c:v>-22.675423501155603</c:v>
                </c:pt>
                <c:pt idx="1383">
                  <c:v>-22.678337715201607</c:v>
                </c:pt>
                <c:pt idx="1384">
                  <c:v>-22.683155882424032</c:v>
                </c:pt>
                <c:pt idx="1385">
                  <c:v>-22.687721484429304</c:v>
                </c:pt>
                <c:pt idx="1386">
                  <c:v>-22.689902287940306</c:v>
                </c:pt>
                <c:pt idx="1387">
                  <c:v>-22.692850501150133</c:v>
                </c:pt>
                <c:pt idx="1388">
                  <c:v>-22.695638432587046</c:v>
                </c:pt>
                <c:pt idx="1389">
                  <c:v>-22.703574808839029</c:v>
                </c:pt>
                <c:pt idx="1390">
                  <c:v>-22.705828467701039</c:v>
                </c:pt>
                <c:pt idx="1391">
                  <c:v>-22.707542996964559</c:v>
                </c:pt>
                <c:pt idx="1392">
                  <c:v>-22.711938603150358</c:v>
                </c:pt>
                <c:pt idx="1393">
                  <c:v>-22.715425945958593</c:v>
                </c:pt>
                <c:pt idx="1394">
                  <c:v>-22.719253280405539</c:v>
                </c:pt>
                <c:pt idx="1395">
                  <c:v>-22.723172898297335</c:v>
                </c:pt>
                <c:pt idx="1396">
                  <c:v>-22.726956519533573</c:v>
                </c:pt>
                <c:pt idx="1397">
                  <c:v>-22.729793021204827</c:v>
                </c:pt>
                <c:pt idx="1398">
                  <c:v>-22.738948510332317</c:v>
                </c:pt>
                <c:pt idx="1399">
                  <c:v>-22.741168170030548</c:v>
                </c:pt>
                <c:pt idx="1400">
                  <c:v>-22.745471492771529</c:v>
                </c:pt>
                <c:pt idx="1401">
                  <c:v>-22.748050572202072</c:v>
                </c:pt>
                <c:pt idx="1402">
                  <c:v>-22.750037094776829</c:v>
                </c:pt>
                <c:pt idx="1403">
                  <c:v>-22.751635055478587</c:v>
                </c:pt>
                <c:pt idx="1404">
                  <c:v>-22.754082995277287</c:v>
                </c:pt>
                <c:pt idx="1405">
                  <c:v>-22.755914093102593</c:v>
                </c:pt>
                <c:pt idx="1406">
                  <c:v>-22.760683690090829</c:v>
                </c:pt>
                <c:pt idx="1407">
                  <c:v>-22.763957323869292</c:v>
                </c:pt>
                <c:pt idx="1408">
                  <c:v>-22.766011844771754</c:v>
                </c:pt>
                <c:pt idx="1409">
                  <c:v>-22.771301143264836</c:v>
                </c:pt>
                <c:pt idx="1410">
                  <c:v>-22.774647632394259</c:v>
                </c:pt>
                <c:pt idx="1411">
                  <c:v>-22.777265568012101</c:v>
                </c:pt>
                <c:pt idx="1412">
                  <c:v>-22.780325492760582</c:v>
                </c:pt>
                <c:pt idx="1413">
                  <c:v>-22.781758314666078</c:v>
                </c:pt>
                <c:pt idx="1414">
                  <c:v>-22.783662267842789</c:v>
                </c:pt>
                <c:pt idx="1415">
                  <c:v>-22.788640716837783</c:v>
                </c:pt>
                <c:pt idx="1416">
                  <c:v>-22.791661785398574</c:v>
                </c:pt>
                <c:pt idx="1417">
                  <c:v>-22.795498833892609</c:v>
                </c:pt>
                <c:pt idx="1418">
                  <c:v>-22.799127030379513</c:v>
                </c:pt>
                <c:pt idx="1419">
                  <c:v>-22.803294356464832</c:v>
                </c:pt>
                <c:pt idx="1420">
                  <c:v>-22.805902578036303</c:v>
                </c:pt>
                <c:pt idx="1421">
                  <c:v>-22.807136261982052</c:v>
                </c:pt>
                <c:pt idx="1422">
                  <c:v>-22.809176211814595</c:v>
                </c:pt>
                <c:pt idx="1423">
                  <c:v>-22.8112598748571</c:v>
                </c:pt>
                <c:pt idx="1424">
                  <c:v>-22.816583172514591</c:v>
                </c:pt>
                <c:pt idx="1425">
                  <c:v>-22.819307962647091</c:v>
                </c:pt>
                <c:pt idx="1426">
                  <c:v>-22.823926991909829</c:v>
                </c:pt>
                <c:pt idx="1427">
                  <c:v>-22.826054368163327</c:v>
                </c:pt>
                <c:pt idx="1428">
                  <c:v>-22.827331765320068</c:v>
                </c:pt>
                <c:pt idx="1429">
                  <c:v>-22.828521736055322</c:v>
                </c:pt>
                <c:pt idx="1430">
                  <c:v>-22.830658826356128</c:v>
                </c:pt>
                <c:pt idx="1431">
                  <c:v>-22.831707943412354</c:v>
                </c:pt>
                <c:pt idx="1432">
                  <c:v>-22.835200143243853</c:v>
                </c:pt>
                <c:pt idx="1433">
                  <c:v>-22.838512633209298</c:v>
                </c:pt>
                <c:pt idx="1434">
                  <c:v>-22.840139736051821</c:v>
                </c:pt>
                <c:pt idx="1435">
                  <c:v>-22.844783050431328</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-22.86426942835163</c:v>
                </c:pt>
                <c:pt idx="1444">
                  <c:v>-22.867071930859353</c:v>
                </c:pt>
                <c:pt idx="1445">
                  <c:v>-22.869145879855086</c:v>
                </c:pt>
                <c:pt idx="1446">
                  <c:v>-22.872147520322301</c:v>
                </c:pt>
                <c:pt idx="1447">
                  <c:v>-22.873900905773084</c:v>
                </c:pt>
                <c:pt idx="1448">
                  <c:v>-22.87492573771263</c:v>
                </c:pt>
                <c:pt idx="1449">
                  <c:v>-22.877669955939286</c:v>
                </c:pt>
                <c:pt idx="1450">
                  <c:v>-22.88247840911508</c:v>
                </c:pt>
                <c:pt idx="1451">
                  <c:v>-22.885426622324761</c:v>
                </c:pt>
                <c:pt idx="1452">
                  <c:v>-22.887636567976084</c:v>
                </c:pt>
                <c:pt idx="1453">
                  <c:v>-22.89115790994833</c:v>
                </c:pt>
                <c:pt idx="1454">
                  <c:v>-22.892887010281854</c:v>
                </c:pt>
                <c:pt idx="1455">
                  <c:v>-22.894164407438858</c:v>
                </c:pt>
                <c:pt idx="1456">
                  <c:v>-22.896160644060316</c:v>
                </c:pt>
                <c:pt idx="1457">
                  <c:v>-22.897234046233827</c:v>
                </c:pt>
                <c:pt idx="1458">
                  <c:v>-22.898166594728313</c:v>
                </c:pt>
                <c:pt idx="1459">
                  <c:v>-22.901420800412822</c:v>
                </c:pt>
                <c:pt idx="1460">
                  <c:v>-22.902586486031279</c:v>
                </c:pt>
                <c:pt idx="1461">
                  <c:v>-22.902902192552826</c:v>
                </c:pt>
                <c:pt idx="1462">
                  <c:v>-22.907341511949582</c:v>
                </c:pt>
                <c:pt idx="1463">
                  <c:v>-22.910906567132585</c:v>
                </c:pt>
                <c:pt idx="1464">
                  <c:v>-22.912232534523483</c:v>
                </c:pt>
                <c:pt idx="1465">
                  <c:v>-22.912888232683585</c:v>
                </c:pt>
                <c:pt idx="1466">
                  <c:v>-22.915117606428609</c:v>
                </c:pt>
                <c:pt idx="1467">
                  <c:v>-22.919362644888832</c:v>
                </c:pt>
                <c:pt idx="1468">
                  <c:v>-22.922238002747466</c:v>
                </c:pt>
                <c:pt idx="1469">
                  <c:v>-22.925341640706275</c:v>
                </c:pt>
                <c:pt idx="1470">
                  <c:v>-22.928051859768829</c:v>
                </c:pt>
                <c:pt idx="1471">
                  <c:v>-22.931043786189324</c:v>
                </c:pt>
                <c:pt idx="1472">
                  <c:v>-22.935084829666309</c:v>
                </c:pt>
                <c:pt idx="1473">
                  <c:v>-22.93819332464885</c:v>
                </c:pt>
                <c:pt idx="1474">
                  <c:v>-22.939684430835324</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163591296"/>
        <c:axId val="163593216"/>
        <c:extLst/>
      </c:lineChart>
      <c:catAx>
        <c:axId val="163591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3593216"/>
        <c:crosses val="autoZero"/>
        <c:auto val="1"/>
        <c:lblAlgn val="ctr"/>
        <c:lblOffset val="100"/>
        <c:noMultiLvlLbl val="0"/>
      </c:catAx>
      <c:valAx>
        <c:axId val="163593216"/>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359129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-2.1801105301079002</c:v>
                </c:pt>
                <c:pt idx="4">
                  <c:v>-2.1819151889214412</c:v>
                </c:pt>
                <c:pt idx="5">
                  <c:v>-2.1804831101078435</c:v>
                </c:pt>
                <c:pt idx="6">
                  <c:v>-2.1799753201079284</c:v>
                </c:pt>
                <c:pt idx="7">
                  <c:v>-2.1783832782897012</c:v>
                </c:pt>
                <c:pt idx="8">
                  <c:v>-2.1674437413577623</c:v>
                </c:pt>
                <c:pt idx="9">
                  <c:v>-2.1551317801078569</c:v>
                </c:pt>
                <c:pt idx="10">
                  <c:v>-2.156988350107909</c:v>
                </c:pt>
                <c:pt idx="11">
                  <c:v>-2.1494966001079558</c:v>
                </c:pt>
                <c:pt idx="12">
                  <c:v>-2.1449409449563892</c:v>
                </c:pt>
                <c:pt idx="13">
                  <c:v>-0.83473628153646451</c:v>
                </c:pt>
                <c:pt idx="14">
                  <c:v>-0.6481463101079612</c:v>
                </c:pt>
                <c:pt idx="15">
                  <c:v>-1.6105980701078408</c:v>
                </c:pt>
                <c:pt idx="16">
                  <c:v>-1.954956180107928</c:v>
                </c:pt>
                <c:pt idx="17">
                  <c:v>-1.7143435901078732</c:v>
                </c:pt>
                <c:pt idx="18">
                  <c:v>-1.7739706539854554</c:v>
                </c:pt>
                <c:pt idx="19">
                  <c:v>-2.2857464298048407</c:v>
                </c:pt>
                <c:pt idx="20">
                  <c:v>-2.7487410498513967</c:v>
                </c:pt>
                <c:pt idx="21">
                  <c:v>-4.0648316601077585</c:v>
                </c:pt>
                <c:pt idx="22">
                  <c:v>-4.0652503601078465</c:v>
                </c:pt>
                <c:pt idx="23">
                  <c:v>-4.4532962401078322</c:v>
                </c:pt>
                <c:pt idx="24">
                  <c:v>-4.4601346901079131</c:v>
                </c:pt>
                <c:pt idx="25">
                  <c:v>-3.872284380107867</c:v>
                </c:pt>
                <c:pt idx="26">
                  <c:v>-3.1113172883906985</c:v>
                </c:pt>
                <c:pt idx="27">
                  <c:v>-3.3802279901078833</c:v>
                </c:pt>
                <c:pt idx="28">
                  <c:v>-3.5040304601078702</c:v>
                </c:pt>
                <c:pt idx="29">
                  <c:v>-1.7167048601078818</c:v>
                </c:pt>
                <c:pt idx="30">
                  <c:v>-2.2654557732392533</c:v>
                </c:pt>
                <c:pt idx="31">
                  <c:v>-2.5435916401079575</c:v>
                </c:pt>
                <c:pt idx="32">
                  <c:v>-2.3792594201079127</c:v>
                </c:pt>
                <c:pt idx="33">
                  <c:v>-2.1881092801079727</c:v>
                </c:pt>
                <c:pt idx="34">
                  <c:v>-1.9910319301078381</c:v>
                </c:pt>
                <c:pt idx="35">
                  <c:v>-1.6889154601078664</c:v>
                </c:pt>
                <c:pt idx="36">
                  <c:v>-0.52060946010784903</c:v>
                </c:pt>
                <c:pt idx="37">
                  <c:v>-0.46608219010789825</c:v>
                </c:pt>
                <c:pt idx="38">
                  <c:v>0.3373679098921526</c:v>
                </c:pt>
                <c:pt idx="39">
                  <c:v>1.4636117031575098</c:v>
                </c:pt>
                <c:pt idx="40">
                  <c:v>2.3007588398921643</c:v>
                </c:pt>
                <c:pt idx="41">
                  <c:v>2.4349761869510047</c:v>
                </c:pt>
                <c:pt idx="42">
                  <c:v>5.3148433045980568</c:v>
                </c:pt>
                <c:pt idx="43">
                  <c:v>6.0301869398922099</c:v>
                </c:pt>
                <c:pt idx="44">
                  <c:v>6.9910312398921519</c:v>
                </c:pt>
                <c:pt idx="45">
                  <c:v>7.299773019892279</c:v>
                </c:pt>
                <c:pt idx="46">
                  <c:v>7.2974566798922558</c:v>
                </c:pt>
                <c:pt idx="47">
                  <c:v>7.1255064598920841</c:v>
                </c:pt>
                <c:pt idx="48">
                  <c:v>7.4664191998922371</c:v>
                </c:pt>
                <c:pt idx="49">
                  <c:v>7.8955510898919243</c:v>
                </c:pt>
                <c:pt idx="50">
                  <c:v>7.8884491714711134</c:v>
                </c:pt>
                <c:pt idx="51">
                  <c:v>6.3710730398921775</c:v>
                </c:pt>
                <c:pt idx="52">
                  <c:v>6.4015846398921497</c:v>
                </c:pt>
                <c:pt idx="53">
                  <c:v>6.5547958211422355</c:v>
                </c:pt>
                <c:pt idx="54">
                  <c:v>6.5533787298922324</c:v>
                </c:pt>
                <c:pt idx="55">
                  <c:v>6.4861487798920914</c:v>
                </c:pt>
                <c:pt idx="56">
                  <c:v>6.3741306220840475</c:v>
                </c:pt>
                <c:pt idx="57">
                  <c:v>5.9661741762557785</c:v>
                </c:pt>
                <c:pt idx="58">
                  <c:v>5.8987313798922045</c:v>
                </c:pt>
                <c:pt idx="59">
                  <c:v>5.6278329098920832</c:v>
                </c:pt>
                <c:pt idx="60">
                  <c:v>5.7292823598920819</c:v>
                </c:pt>
                <c:pt idx="61">
                  <c:v>5.9521727998921898</c:v>
                </c:pt>
                <c:pt idx="62">
                  <c:v>6.1558294198921164</c:v>
                </c:pt>
                <c:pt idx="63">
                  <c:v>6.58542253989215</c:v>
                </c:pt>
                <c:pt idx="64">
                  <c:v>7.0158356218594715</c:v>
                </c:pt>
                <c:pt idx="65">
                  <c:v>8.2725941398921368</c:v>
                </c:pt>
                <c:pt idx="66">
                  <c:v>8.7983820398921839</c:v>
                </c:pt>
                <c:pt idx="67">
                  <c:v>9.5486427398920739</c:v>
                </c:pt>
                <c:pt idx="68">
                  <c:v>10.399252169892137</c:v>
                </c:pt>
                <c:pt idx="69">
                  <c:v>11.577237289892302</c:v>
                </c:pt>
                <c:pt idx="70">
                  <c:v>13.015428509892272</c:v>
                </c:pt>
                <c:pt idx="71">
                  <c:v>14.636330459892118</c:v>
                </c:pt>
                <c:pt idx="72">
                  <c:v>16.522493489892227</c:v>
                </c:pt>
                <c:pt idx="73">
                  <c:v>18.245601224102689</c:v>
                </c:pt>
                <c:pt idx="74">
                  <c:v>25.073832239892184</c:v>
                </c:pt>
                <c:pt idx="75">
                  <c:v>26.265631409892123</c:v>
                </c:pt>
                <c:pt idx="76">
                  <c:v>27.494557429892158</c:v>
                </c:pt>
                <c:pt idx="77">
                  <c:v>28.146468339892131</c:v>
                </c:pt>
                <c:pt idx="78">
                  <c:v>27.816845939892211</c:v>
                </c:pt>
                <c:pt idx="79">
                  <c:v>27.000213589892287</c:v>
                </c:pt>
                <c:pt idx="80">
                  <c:v>25.512759909892068</c:v>
                </c:pt>
                <c:pt idx="81">
                  <c:v>24.181686209891936</c:v>
                </c:pt>
                <c:pt idx="82">
                  <c:v>23.22149326716486</c:v>
                </c:pt>
                <c:pt idx="83">
                  <c:v>15.529643363421542</c:v>
                </c:pt>
                <c:pt idx="84">
                  <c:v>14.162033859892228</c:v>
                </c:pt>
                <c:pt idx="85">
                  <c:v>12.224327569892196</c:v>
                </c:pt>
                <c:pt idx="86">
                  <c:v>10.655403479892026</c:v>
                </c:pt>
                <c:pt idx="87">
                  <c:v>9.1994586398920717</c:v>
                </c:pt>
                <c:pt idx="88">
                  <c:v>8.0496519276474174</c:v>
                </c:pt>
                <c:pt idx="89">
                  <c:v>6.2459703598922065</c:v>
                </c:pt>
                <c:pt idx="90">
                  <c:v>4.5948798798921455</c:v>
                </c:pt>
                <c:pt idx="91">
                  <c:v>2.9054208412620612</c:v>
                </c:pt>
                <c:pt idx="92">
                  <c:v>-0.44548455814715737</c:v>
                </c:pt>
                <c:pt idx="93">
                  <c:v>0.19837442989225451</c:v>
                </c:pt>
                <c:pt idx="94">
                  <c:v>1.3894171996859801</c:v>
                </c:pt>
                <c:pt idx="95">
                  <c:v>2.6947043398921142</c:v>
                </c:pt>
                <c:pt idx="96">
                  <c:v>3.9110561598922073</c:v>
                </c:pt>
                <c:pt idx="97">
                  <c:v>5.9151328598921955</c:v>
                </c:pt>
                <c:pt idx="98">
                  <c:v>8.5097159598922207</c:v>
                </c:pt>
                <c:pt idx="99">
                  <c:v>11.144568216815101</c:v>
                </c:pt>
                <c:pt idx="100">
                  <c:v>20.738151671967614</c:v>
                </c:pt>
                <c:pt idx="101">
                  <c:v>22.444460949892061</c:v>
                </c:pt>
                <c:pt idx="102">
                  <c:v>24.843823219892091</c:v>
                </c:pt>
                <c:pt idx="103">
                  <c:v>27.818608219892127</c:v>
                </c:pt>
                <c:pt idx="104">
                  <c:v>30.661835769892335</c:v>
                </c:pt>
                <c:pt idx="105">
                  <c:v>32.949395641932853</c:v>
                </c:pt>
                <c:pt idx="106">
                  <c:v>33.558134496413771</c:v>
                </c:pt>
                <c:pt idx="107">
                  <c:v>36.665930539892152</c:v>
                </c:pt>
                <c:pt idx="108">
                  <c:v>36.880116339892027</c:v>
                </c:pt>
                <c:pt idx="109">
                  <c:v>36.633289139892092</c:v>
                </c:pt>
                <c:pt idx="110">
                  <c:v>35.731536939891917</c:v>
                </c:pt>
                <c:pt idx="111">
                  <c:v>34.761928679892179</c:v>
                </c:pt>
                <c:pt idx="112">
                  <c:v>31.588254459892141</c:v>
                </c:pt>
                <c:pt idx="113">
                  <c:v>29.631059809892214</c:v>
                </c:pt>
                <c:pt idx="114">
                  <c:v>28.350083373225502</c:v>
                </c:pt>
                <c:pt idx="115">
                  <c:v>20.119051133642252</c:v>
                </c:pt>
                <c:pt idx="116">
                  <c:v>19.204640075245592</c:v>
                </c:pt>
                <c:pt idx="117">
                  <c:v>17.78304139989217</c:v>
                </c:pt>
                <c:pt idx="118">
                  <c:v>16.091528519892108</c:v>
                </c:pt>
                <c:pt idx="119">
                  <c:v>14.321698379892155</c:v>
                </c:pt>
                <c:pt idx="120">
                  <c:v>12.919052889892086</c:v>
                </c:pt>
                <c:pt idx="121">
                  <c:v>11.572668109892103</c:v>
                </c:pt>
                <c:pt idx="122">
                  <c:v>10.548223985838133</c:v>
                </c:pt>
                <c:pt idx="123">
                  <c:v>4.7297305398921985</c:v>
                </c:pt>
                <c:pt idx="124">
                  <c:v>3.8428704798921793</c:v>
                </c:pt>
                <c:pt idx="125">
                  <c:v>2.744677799892135</c:v>
                </c:pt>
                <c:pt idx="126">
                  <c:v>2.0460832498921082</c:v>
                </c:pt>
                <c:pt idx="127">
                  <c:v>1.9170091198921853</c:v>
                </c:pt>
                <c:pt idx="128">
                  <c:v>1.8357465198921399</c:v>
                </c:pt>
                <c:pt idx="129">
                  <c:v>2.6037803058497144</c:v>
                </c:pt>
                <c:pt idx="130">
                  <c:v>7.5959755398921658</c:v>
                </c:pt>
                <c:pt idx="131">
                  <c:v>9.6456063798921292</c:v>
                </c:pt>
                <c:pt idx="132">
                  <c:v>12.116297629892202</c:v>
                </c:pt>
                <c:pt idx="133">
                  <c:v>14.474672622366455</c:v>
                </c:pt>
                <c:pt idx="134">
                  <c:v>16.886653339892263</c:v>
                </c:pt>
                <c:pt idx="135">
                  <c:v>19.174053339892268</c:v>
                </c:pt>
                <c:pt idx="136">
                  <c:v>21.671911739892206</c:v>
                </c:pt>
                <c:pt idx="137">
                  <c:v>23.296491188828242</c:v>
                </c:pt>
                <c:pt idx="138">
                  <c:v>23.753480539892152</c:v>
                </c:pt>
                <c:pt idx="139">
                  <c:v>19.465403504804279</c:v>
                </c:pt>
                <c:pt idx="140">
                  <c:v>17.06576171989219</c:v>
                </c:pt>
                <c:pt idx="141">
                  <c:v>14.608535799892039</c:v>
                </c:pt>
                <c:pt idx="142">
                  <c:v>12.228409439892246</c:v>
                </c:pt>
                <c:pt idx="143">
                  <c:v>10.336178939892108</c:v>
                </c:pt>
                <c:pt idx="144">
                  <c:v>8.8654907398921043</c:v>
                </c:pt>
                <c:pt idx="145">
                  <c:v>7.4813707398922071</c:v>
                </c:pt>
                <c:pt idx="146">
                  <c:v>4.3219572898921399</c:v>
                </c:pt>
                <c:pt idx="147">
                  <c:v>4.440500239892188</c:v>
                </c:pt>
                <c:pt idx="148">
                  <c:v>4.2462066398922502</c:v>
                </c:pt>
                <c:pt idx="149">
                  <c:v>4.5056380398921094</c:v>
                </c:pt>
                <c:pt idx="150">
                  <c:v>4.8979329898921407</c:v>
                </c:pt>
                <c:pt idx="151">
                  <c:v>4.7719093674783863</c:v>
                </c:pt>
                <c:pt idx="152">
                  <c:v>-1.7425033721957135</c:v>
                </c:pt>
                <c:pt idx="153">
                  <c:v>-2.1312568579573576</c:v>
                </c:pt>
                <c:pt idx="154">
                  <c:v>-1.8777266201078078</c:v>
                </c:pt>
                <c:pt idx="155">
                  <c:v>-1.2570941901078476</c:v>
                </c:pt>
                <c:pt idx="156">
                  <c:v>-0.56924478010785151</c:v>
                </c:pt>
                <c:pt idx="157">
                  <c:v>-0.13442904174041839</c:v>
                </c:pt>
                <c:pt idx="158">
                  <c:v>5.4775522898921594</c:v>
                </c:pt>
                <c:pt idx="159">
                  <c:v>7.8139008698921977</c:v>
                </c:pt>
                <c:pt idx="160">
                  <c:v>11.015413099892216</c:v>
                </c:pt>
                <c:pt idx="161">
                  <c:v>12.690434979892022</c:v>
                </c:pt>
                <c:pt idx="162">
                  <c:v>15.728199199892131</c:v>
                </c:pt>
                <c:pt idx="163">
                  <c:v>18.151308899892197</c:v>
                </c:pt>
                <c:pt idx="164">
                  <c:v>20.421498279892077</c:v>
                </c:pt>
                <c:pt idx="165">
                  <c:v>21.328445539892112</c:v>
                </c:pt>
                <c:pt idx="166">
                  <c:v>22.285324180917691</c:v>
                </c:pt>
                <c:pt idx="167">
                  <c:v>21.448292898866427</c:v>
                </c:pt>
                <c:pt idx="168">
                  <c:v>20.113094448983034</c:v>
                </c:pt>
                <c:pt idx="169">
                  <c:v>19.011396159892126</c:v>
                </c:pt>
                <c:pt idx="170">
                  <c:v>18.337725029892336</c:v>
                </c:pt>
                <c:pt idx="171">
                  <c:v>17.583146059892229</c:v>
                </c:pt>
                <c:pt idx="172">
                  <c:v>16.962610979892109</c:v>
                </c:pt>
                <c:pt idx="173">
                  <c:v>15.958395883326503</c:v>
                </c:pt>
                <c:pt idx="174">
                  <c:v>15.191044539892175</c:v>
                </c:pt>
                <c:pt idx="175">
                  <c:v>11.67827224822534</c:v>
                </c:pt>
                <c:pt idx="176">
                  <c:v>10.816352529892256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1.8307585498921681</c:v>
                </c:pt>
                <c:pt idx="185">
                  <c:v>1.2923510498922059</c:v>
                </c:pt>
                <c:pt idx="186">
                  <c:v>1.0356382598921785</c:v>
                </c:pt>
                <c:pt idx="187">
                  <c:v>0.66426713989206021</c:v>
                </c:pt>
                <c:pt idx="188">
                  <c:v>0.59392172989204428</c:v>
                </c:pt>
                <c:pt idx="189">
                  <c:v>1.0220316098921658</c:v>
                </c:pt>
                <c:pt idx="190">
                  <c:v>1.2665280098922835</c:v>
                </c:pt>
                <c:pt idx="191">
                  <c:v>1.1914492065588433</c:v>
                </c:pt>
                <c:pt idx="192">
                  <c:v>3.8563250998921421</c:v>
                </c:pt>
                <c:pt idx="193">
                  <c:v>5.054683839892121</c:v>
                </c:pt>
                <c:pt idx="194">
                  <c:v>7.34400388989215</c:v>
                </c:pt>
                <c:pt idx="195">
                  <c:v>8.9246338598921167</c:v>
                </c:pt>
                <c:pt idx="196">
                  <c:v>9.4846022498921201</c:v>
                </c:pt>
                <c:pt idx="197">
                  <c:v>9.5238132198922045</c:v>
                </c:pt>
                <c:pt idx="198">
                  <c:v>9.53207811766997</c:v>
                </c:pt>
                <c:pt idx="199">
                  <c:v>8.8411492898921438</c:v>
                </c:pt>
                <c:pt idx="200">
                  <c:v>8.8114698198919754</c:v>
                </c:pt>
                <c:pt idx="201">
                  <c:v>8.7329785498921719</c:v>
                </c:pt>
                <c:pt idx="202">
                  <c:v>8.5744802898921098</c:v>
                </c:pt>
                <c:pt idx="203">
                  <c:v>8.4326051098921209</c:v>
                </c:pt>
                <c:pt idx="204">
                  <c:v>8.2426788998920415</c:v>
                </c:pt>
                <c:pt idx="205">
                  <c:v>8.4118478696793648</c:v>
                </c:pt>
                <c:pt idx="206">
                  <c:v>8.1112539998920656</c:v>
                </c:pt>
                <c:pt idx="207">
                  <c:v>7.8420789208445427</c:v>
                </c:pt>
                <c:pt idx="208">
                  <c:v>6.1823782368618465</c:v>
                </c:pt>
                <c:pt idx="209">
                  <c:v>6.0994291398921341</c:v>
                </c:pt>
                <c:pt idx="210">
                  <c:v>5.9395383398922093</c:v>
                </c:pt>
                <c:pt idx="211">
                  <c:v>6.0610215095891284</c:v>
                </c:pt>
                <c:pt idx="212">
                  <c:v>5.8165671023921499</c:v>
                </c:pt>
                <c:pt idx="213">
                  <c:v>5.3442974798921909</c:v>
                </c:pt>
                <c:pt idx="214">
                  <c:v>4.4991076298921104</c:v>
                </c:pt>
                <c:pt idx="215">
                  <c:v>4.5747268398921221</c:v>
                </c:pt>
                <c:pt idx="216">
                  <c:v>4.9392436398921467</c:v>
                </c:pt>
                <c:pt idx="217">
                  <c:v>5.6456036139662302</c:v>
                </c:pt>
                <c:pt idx="218">
                  <c:v>5.5882640662078416</c:v>
                </c:pt>
                <c:pt idx="219">
                  <c:v>5.2729134498922425</c:v>
                </c:pt>
                <c:pt idx="220">
                  <c:v>5.4210657798921682</c:v>
                </c:pt>
                <c:pt idx="221">
                  <c:v>6.0574702798919757</c:v>
                </c:pt>
                <c:pt idx="222">
                  <c:v>6.6078979998921028</c:v>
                </c:pt>
                <c:pt idx="223">
                  <c:v>6.9284339867006963</c:v>
                </c:pt>
                <c:pt idx="224">
                  <c:v>7.0259305398921654</c:v>
                </c:pt>
                <c:pt idx="225">
                  <c:v>6.9968977313815524</c:v>
                </c:pt>
                <c:pt idx="226">
                  <c:v>6.888266139892103</c:v>
                </c:pt>
                <c:pt idx="227">
                  <c:v>6.7145933798921078</c:v>
                </c:pt>
                <c:pt idx="228">
                  <c:v>6.3208244698922069</c:v>
                </c:pt>
                <c:pt idx="229">
                  <c:v>5.8963547898921194</c:v>
                </c:pt>
                <c:pt idx="230">
                  <c:v>5.7354190045384854</c:v>
                </c:pt>
                <c:pt idx="231">
                  <c:v>6.196672300308748</c:v>
                </c:pt>
                <c:pt idx="232">
                  <c:v>7.495587428781036</c:v>
                </c:pt>
                <c:pt idx="233">
                  <c:v>7.8371168598922356</c:v>
                </c:pt>
                <c:pt idx="234">
                  <c:v>8.2120669198921661</c:v>
                </c:pt>
                <c:pt idx="235">
                  <c:v>8.469154718839464</c:v>
                </c:pt>
                <c:pt idx="236">
                  <c:v>8.5334369798921728</c:v>
                </c:pt>
                <c:pt idx="237">
                  <c:v>8.3447280598921179</c:v>
                </c:pt>
                <c:pt idx="238">
                  <c:v>7.8319225598922344</c:v>
                </c:pt>
                <c:pt idx="239">
                  <c:v>7.2267461113207929</c:v>
                </c:pt>
                <c:pt idx="240">
                  <c:v>5.5087455398921614</c:v>
                </c:pt>
                <c:pt idx="241">
                  <c:v>5.3725158157542268</c:v>
                </c:pt>
                <c:pt idx="242">
                  <c:v>4.7016357151498847</c:v>
                </c:pt>
                <c:pt idx="243">
                  <c:v>3.7245496498920692</c:v>
                </c:pt>
                <c:pt idx="244">
                  <c:v>3.0622586398921317</c:v>
                </c:pt>
                <c:pt idx="245">
                  <c:v>2.89762878989211</c:v>
                </c:pt>
                <c:pt idx="246">
                  <c:v>2.9803383681748699</c:v>
                </c:pt>
                <c:pt idx="247">
                  <c:v>3.3140242477574087</c:v>
                </c:pt>
                <c:pt idx="248">
                  <c:v>3.8300894757896327</c:v>
                </c:pt>
                <c:pt idx="249">
                  <c:v>4.2523010698921979</c:v>
                </c:pt>
                <c:pt idx="250">
                  <c:v>5.0460147798920145</c:v>
                </c:pt>
                <c:pt idx="251">
                  <c:v>5.484351069892071</c:v>
                </c:pt>
                <c:pt idx="252">
                  <c:v>5.5195318530234863</c:v>
                </c:pt>
                <c:pt idx="253">
                  <c:v>5.726881199892091</c:v>
                </c:pt>
                <c:pt idx="254">
                  <c:v>6.1066357998920324</c:v>
                </c:pt>
                <c:pt idx="255">
                  <c:v>6.564726991505168</c:v>
                </c:pt>
                <c:pt idx="256">
                  <c:v>7.9654795398922147</c:v>
                </c:pt>
                <c:pt idx="257">
                  <c:v>8.6813374646233239</c:v>
                </c:pt>
                <c:pt idx="258">
                  <c:v>9.4947838698921601</c:v>
                </c:pt>
                <c:pt idx="259">
                  <c:v>10.566741279892231</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18.219089827126187</c:v>
                </c:pt>
                <c:pt idx="268">
                  <c:v>17.734736489892228</c:v>
                </c:pt>
                <c:pt idx="269">
                  <c:v>17.39816361989223</c:v>
                </c:pt>
                <c:pt idx="270">
                  <c:v>16.76479816989211</c:v>
                </c:pt>
                <c:pt idx="271">
                  <c:v>16.216268359892101</c:v>
                </c:pt>
                <c:pt idx="272">
                  <c:v>15.590193151003206</c:v>
                </c:pt>
                <c:pt idx="273">
                  <c:v>12.132673643340425</c:v>
                </c:pt>
                <c:pt idx="274">
                  <c:v>11.382409079891987</c:v>
                </c:pt>
                <c:pt idx="275">
                  <c:v>10.355264449892275</c:v>
                </c:pt>
                <c:pt idx="276">
                  <c:v>9.4751577698922667</c:v>
                </c:pt>
                <c:pt idx="277">
                  <c:v>8.3651656998921524</c:v>
                </c:pt>
                <c:pt idx="278">
                  <c:v>7.3452334186799515</c:v>
                </c:pt>
                <c:pt idx="279">
                  <c:v>6.4663680798921437</c:v>
                </c:pt>
                <c:pt idx="280">
                  <c:v>5.7360016798922402</c:v>
                </c:pt>
                <c:pt idx="281">
                  <c:v>5.4163525398921504</c:v>
                </c:pt>
                <c:pt idx="282">
                  <c:v>3.7744154148921027</c:v>
                </c:pt>
                <c:pt idx="283">
                  <c:v>3.3187465798921627</c:v>
                </c:pt>
                <c:pt idx="284">
                  <c:v>2.9525622671649074</c:v>
                </c:pt>
                <c:pt idx="285">
                  <c:v>2.5770341998920259</c:v>
                </c:pt>
                <c:pt idx="286">
                  <c:v>2.0725905598921202</c:v>
                </c:pt>
                <c:pt idx="287">
                  <c:v>1.9799956598921806</c:v>
                </c:pt>
                <c:pt idx="288">
                  <c:v>2.2522916813064455</c:v>
                </c:pt>
                <c:pt idx="289">
                  <c:v>3.869461448983003</c:v>
                </c:pt>
                <c:pt idx="290">
                  <c:v>11.442141321943481</c:v>
                </c:pt>
                <c:pt idx="291">
                  <c:v>14.680389679892158</c:v>
                </c:pt>
                <c:pt idx="292">
                  <c:v>17.78503160989213</c:v>
                </c:pt>
                <c:pt idx="293">
                  <c:v>21.128338050761673</c:v>
                </c:pt>
                <c:pt idx="294">
                  <c:v>24.502720509892086</c:v>
                </c:pt>
                <c:pt idx="295">
                  <c:v>27.140966779892125</c:v>
                </c:pt>
                <c:pt idx="296">
                  <c:v>28.272274859892093</c:v>
                </c:pt>
                <c:pt idx="297">
                  <c:v>28.436591518839663</c:v>
                </c:pt>
                <c:pt idx="298">
                  <c:v>24.596223139892132</c:v>
                </c:pt>
                <c:pt idx="299">
                  <c:v>23.118342009892274</c:v>
                </c:pt>
                <c:pt idx="300">
                  <c:v>21.123727929892155</c:v>
                </c:pt>
                <c:pt idx="301">
                  <c:v>18.561071159892204</c:v>
                </c:pt>
                <c:pt idx="302">
                  <c:v>15.446400629892054</c:v>
                </c:pt>
                <c:pt idx="303">
                  <c:v>11.957035893427509</c:v>
                </c:pt>
                <c:pt idx="304">
                  <c:v>10.108584192066004</c:v>
                </c:pt>
                <c:pt idx="305">
                  <c:v>8.7005598598921665</c:v>
                </c:pt>
                <c:pt idx="306">
                  <c:v>8.0592905398921548</c:v>
                </c:pt>
                <c:pt idx="307">
                  <c:v>4.4526896510033112</c:v>
                </c:pt>
                <c:pt idx="308">
                  <c:v>4.0329446598920775</c:v>
                </c:pt>
                <c:pt idx="309">
                  <c:v>3.8449081598920714</c:v>
                </c:pt>
                <c:pt idx="310">
                  <c:v>3.6236586198921827</c:v>
                </c:pt>
                <c:pt idx="311">
                  <c:v>3.4883792368617605</c:v>
                </c:pt>
                <c:pt idx="312">
                  <c:v>3.4351205998922154</c:v>
                </c:pt>
                <c:pt idx="313">
                  <c:v>3.4237133698921594</c:v>
                </c:pt>
                <c:pt idx="314">
                  <c:v>3.5885611605818482</c:v>
                </c:pt>
                <c:pt idx="315">
                  <c:v>4.8325860801219065</c:v>
                </c:pt>
                <c:pt idx="316">
                  <c:v>6.1887065398921948</c:v>
                </c:pt>
                <c:pt idx="317">
                  <c:v>8.019741399892121</c:v>
                </c:pt>
                <c:pt idx="318">
                  <c:v>9.8198378598920915</c:v>
                </c:pt>
                <c:pt idx="319">
                  <c:v>11.395782589892111</c:v>
                </c:pt>
                <c:pt idx="320">
                  <c:v>12.265337381997425</c:v>
                </c:pt>
                <c:pt idx="321">
                  <c:v>16.550389445552455</c:v>
                </c:pt>
                <c:pt idx="322">
                  <c:v>16.791903979892091</c:v>
                </c:pt>
                <c:pt idx="323">
                  <c:v>16.711773055043707</c:v>
                </c:pt>
                <c:pt idx="324">
                  <c:v>16.502642989892014</c:v>
                </c:pt>
                <c:pt idx="325">
                  <c:v>16.236910339892333</c:v>
                </c:pt>
                <c:pt idx="326">
                  <c:v>16.054723759892131</c:v>
                </c:pt>
                <c:pt idx="327">
                  <c:v>16.065537689892203</c:v>
                </c:pt>
                <c:pt idx="328">
                  <c:v>16.00850079263941</c:v>
                </c:pt>
                <c:pt idx="329">
                  <c:v>15.852451539892169</c:v>
                </c:pt>
                <c:pt idx="330">
                  <c:v>14.630033623225485</c:v>
                </c:pt>
                <c:pt idx="331">
                  <c:v>13.999393969892083</c:v>
                </c:pt>
                <c:pt idx="332">
                  <c:v>13.039066589892116</c:v>
                </c:pt>
                <c:pt idx="333">
                  <c:v>11.974514759892159</c:v>
                </c:pt>
                <c:pt idx="334">
                  <c:v>10.019982289892127</c:v>
                </c:pt>
                <c:pt idx="335">
                  <c:v>8.2990294538706184</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3.2438985798921212</c:v>
                </c:pt>
                <c:pt idx="345">
                  <c:v>3.4119861898921027</c:v>
                </c:pt>
                <c:pt idx="346">
                  <c:v>3.4573228598920451</c:v>
                </c:pt>
                <c:pt idx="347">
                  <c:v>3.1196219320490144</c:v>
                </c:pt>
                <c:pt idx="348">
                  <c:v>2.5919645398921318</c:v>
                </c:pt>
                <c:pt idx="349">
                  <c:v>2.4849112398922699</c:v>
                </c:pt>
                <c:pt idx="350">
                  <c:v>1.6891059598922049</c:v>
                </c:pt>
                <c:pt idx="351">
                  <c:v>-1.4617870001078899</c:v>
                </c:pt>
                <c:pt idx="352">
                  <c:v>-3.6043034801078448</c:v>
                </c:pt>
                <c:pt idx="353">
                  <c:v>-5.7341030501076915</c:v>
                </c:pt>
                <c:pt idx="354">
                  <c:v>-8.9654071671785527</c:v>
                </c:pt>
                <c:pt idx="355">
                  <c:v>-12.778551680107768</c:v>
                </c:pt>
                <c:pt idx="356">
                  <c:v>-14.925124406536511</c:v>
                </c:pt>
                <c:pt idx="357">
                  <c:v>-16.04190367885785</c:v>
                </c:pt>
                <c:pt idx="358">
                  <c:v>-15.093517180107851</c:v>
                </c:pt>
                <c:pt idx="359">
                  <c:v>-14.149262420107803</c:v>
                </c:pt>
                <c:pt idx="360">
                  <c:v>-12.757231023937678</c:v>
                </c:pt>
                <c:pt idx="361">
                  <c:v>-11.738813820107806</c:v>
                </c:pt>
                <c:pt idx="362">
                  <c:v>-10.687915700107808</c:v>
                </c:pt>
                <c:pt idx="363">
                  <c:v>-9.4781900801078507</c:v>
                </c:pt>
                <c:pt idx="364">
                  <c:v>-8.8484094601078453</c:v>
                </c:pt>
                <c:pt idx="365">
                  <c:v>-7.0261699007857743</c:v>
                </c:pt>
                <c:pt idx="366">
                  <c:v>-6.9412827611830421</c:v>
                </c:pt>
                <c:pt idx="367">
                  <c:v>-6.8866294601078124</c:v>
                </c:pt>
                <c:pt idx="368">
                  <c:v>-6.8540315701078898</c:v>
                </c:pt>
                <c:pt idx="369">
                  <c:v>-6.7526452501078467</c:v>
                </c:pt>
                <c:pt idx="370">
                  <c:v>-6.6586665201079285</c:v>
                </c:pt>
                <c:pt idx="371">
                  <c:v>-6.6275815676346896</c:v>
                </c:pt>
                <c:pt idx="372">
                  <c:v>-6.4978024710968043</c:v>
                </c:pt>
                <c:pt idx="373">
                  <c:v>-4.7296930226078846</c:v>
                </c:pt>
                <c:pt idx="374">
                  <c:v>-3.9921991601079441</c:v>
                </c:pt>
                <c:pt idx="375">
                  <c:v>-3.1959580801079142</c:v>
                </c:pt>
                <c:pt idx="376">
                  <c:v>-2.9264206419260859</c:v>
                </c:pt>
                <c:pt idx="377">
                  <c:v>-2.8439693801076942</c:v>
                </c:pt>
                <c:pt idx="378">
                  <c:v>-2.7561214001078156</c:v>
                </c:pt>
                <c:pt idx="379">
                  <c:v>-2.6879819601078521</c:v>
                </c:pt>
                <c:pt idx="380">
                  <c:v>-2.6111853001078629</c:v>
                </c:pt>
                <c:pt idx="381">
                  <c:v>-2.5731944601078602</c:v>
                </c:pt>
                <c:pt idx="382">
                  <c:v>-2.2592070010913852</c:v>
                </c:pt>
                <c:pt idx="383">
                  <c:v>-2.2182554401077677</c:v>
                </c:pt>
                <c:pt idx="384">
                  <c:v>-2.1899162701078452</c:v>
                </c:pt>
                <c:pt idx="385">
                  <c:v>-2.1664730101078362</c:v>
                </c:pt>
                <c:pt idx="386">
                  <c:v>-2.150685040107831</c:v>
                </c:pt>
                <c:pt idx="387">
                  <c:v>-2.1068317025320416</c:v>
                </c:pt>
                <c:pt idx="388">
                  <c:v>-2.0613653701077648</c:v>
                </c:pt>
                <c:pt idx="389">
                  <c:v>-2.0577396101078875</c:v>
                </c:pt>
                <c:pt idx="390">
                  <c:v>-2.0304358185983631</c:v>
                </c:pt>
                <c:pt idx="391">
                  <c:v>-1.9134203296730461</c:v>
                </c:pt>
                <c:pt idx="392">
                  <c:v>-1.882617260107823</c:v>
                </c:pt>
                <c:pt idx="393">
                  <c:v>-1.8253274601077862</c:v>
                </c:pt>
                <c:pt idx="394">
                  <c:v>-1.775781680107881</c:v>
                </c:pt>
                <c:pt idx="395">
                  <c:v>-1.7565706101078984</c:v>
                </c:pt>
                <c:pt idx="396">
                  <c:v>-1.7396037301077878</c:v>
                </c:pt>
                <c:pt idx="397">
                  <c:v>-1.7371259651583979</c:v>
                </c:pt>
                <c:pt idx="398">
                  <c:v>-1.7280123301079584</c:v>
                </c:pt>
                <c:pt idx="399">
                  <c:v>-1.7305773675152523</c:v>
                </c:pt>
                <c:pt idx="400">
                  <c:v>-1.7526865189313561</c:v>
                </c:pt>
                <c:pt idx="401">
                  <c:v>-1.7607083001079498</c:v>
                </c:pt>
                <c:pt idx="402">
                  <c:v>-1.7756820101078148</c:v>
                </c:pt>
                <c:pt idx="403">
                  <c:v>-1.7841979449563639</c:v>
                </c:pt>
                <c:pt idx="404">
                  <c:v>-1.7938778201079231</c:v>
                </c:pt>
                <c:pt idx="405">
                  <c:v>-1.8020997401078898</c:v>
                </c:pt>
                <c:pt idx="406">
                  <c:v>-1.8131249401077838</c:v>
                </c:pt>
                <c:pt idx="407">
                  <c:v>-1.8241190701078551</c:v>
                </c:pt>
                <c:pt idx="408">
                  <c:v>-1.8369493691987646</c:v>
                </c:pt>
                <c:pt idx="409">
                  <c:v>-1.8575006601078738</c:v>
                </c:pt>
                <c:pt idx="410">
                  <c:v>-1.870967980107864</c:v>
                </c:pt>
                <c:pt idx="411">
                  <c:v>-1.8673113401078598</c:v>
                </c:pt>
                <c:pt idx="412">
                  <c:v>-1.869686870107941</c:v>
                </c:pt>
                <c:pt idx="413">
                  <c:v>-1.873887490107734</c:v>
                </c:pt>
                <c:pt idx="414">
                  <c:v>-1.8818881883686771</c:v>
                </c:pt>
                <c:pt idx="415">
                  <c:v>-1.8850212701078402</c:v>
                </c:pt>
                <c:pt idx="416">
                  <c:v>-1.8906510510169601</c:v>
                </c:pt>
                <c:pt idx="417">
                  <c:v>-1.9062916836372918</c:v>
                </c:pt>
                <c:pt idx="418">
                  <c:v>-1.9082937201079062</c:v>
                </c:pt>
                <c:pt idx="419">
                  <c:v>-1.9133444069162961</c:v>
                </c:pt>
                <c:pt idx="420">
                  <c:v>-1.9171234801078754</c:v>
                </c:pt>
                <c:pt idx="421">
                  <c:v>-1.9196324601078345</c:v>
                </c:pt>
                <c:pt idx="422">
                  <c:v>-1.9228609501078751</c:v>
                </c:pt>
                <c:pt idx="423">
                  <c:v>-1.9248522968425601</c:v>
                </c:pt>
                <c:pt idx="424">
                  <c:v>-1.9272003848389687</c:v>
                </c:pt>
                <c:pt idx="425">
                  <c:v>-1.9275111267745206</c:v>
                </c:pt>
                <c:pt idx="426">
                  <c:v>-1.9337541059411762</c:v>
                </c:pt>
                <c:pt idx="427">
                  <c:v>-1.9348774801078301</c:v>
                </c:pt>
                <c:pt idx="428">
                  <c:v>-1.935195540107884</c:v>
                </c:pt>
                <c:pt idx="429">
                  <c:v>-1.9378109752593247</c:v>
                </c:pt>
                <c:pt idx="430">
                  <c:v>-1.9397012101079247</c:v>
                </c:pt>
                <c:pt idx="431">
                  <c:v>-1.94105269010781</c:v>
                </c:pt>
                <c:pt idx="432">
                  <c:v>-1.9448685001077881</c:v>
                </c:pt>
                <c:pt idx="433">
                  <c:v>-1.9514871501078943</c:v>
                </c:pt>
                <c:pt idx="434">
                  <c:v>-1.9552551122817645</c:v>
                </c:pt>
                <c:pt idx="435">
                  <c:v>-1.9740485712189617</c:v>
                </c:pt>
                <c:pt idx="436">
                  <c:v>-1.9780306501078257</c:v>
                </c:pt>
                <c:pt idx="437">
                  <c:v>-1.9863082901078144</c:v>
                </c:pt>
                <c:pt idx="438">
                  <c:v>-1.9924558801077581</c:v>
                </c:pt>
                <c:pt idx="439">
                  <c:v>-2.0009950801079599</c:v>
                </c:pt>
                <c:pt idx="440">
                  <c:v>-2.008321579673165</c:v>
                </c:pt>
                <c:pt idx="441">
                  <c:v>-2.0163931101078387</c:v>
                </c:pt>
                <c:pt idx="442">
                  <c:v>-2.0243584601078197</c:v>
                </c:pt>
                <c:pt idx="443">
                  <c:v>-2.0284778522647002</c:v>
                </c:pt>
                <c:pt idx="444">
                  <c:v>-2.0451290601079002</c:v>
                </c:pt>
                <c:pt idx="445">
                  <c:v>-2.0472692773121586</c:v>
                </c:pt>
                <c:pt idx="446">
                  <c:v>-2.0517960601079075</c:v>
                </c:pt>
                <c:pt idx="447">
                  <c:v>-2.0584025401078487</c:v>
                </c:pt>
                <c:pt idx="448">
                  <c:v>-2.0622753101078466</c:v>
                </c:pt>
                <c:pt idx="449">
                  <c:v>-2.0650406301079007</c:v>
                </c:pt>
                <c:pt idx="450">
                  <c:v>-2.0691798237441077</c:v>
                </c:pt>
                <c:pt idx="451">
                  <c:v>-2.0701902154270084</c:v>
                </c:pt>
                <c:pt idx="452">
                  <c:v>-2.0803387656634307</c:v>
                </c:pt>
                <c:pt idx="453">
                  <c:v>-2.0827088401078555</c:v>
                </c:pt>
                <c:pt idx="454">
                  <c:v>-2.0860976401079272</c:v>
                </c:pt>
                <c:pt idx="455">
                  <c:v>-2.0895743750015052</c:v>
                </c:pt>
                <c:pt idx="456">
                  <c:v>-2.0920314701078269</c:v>
                </c:pt>
                <c:pt idx="457">
                  <c:v>-2.093730270107788</c:v>
                </c:pt>
                <c:pt idx="458">
                  <c:v>-2.0961532201078628</c:v>
                </c:pt>
                <c:pt idx="459">
                  <c:v>-2.0993393525810302</c:v>
                </c:pt>
                <c:pt idx="460">
                  <c:v>-2.1000417934411786</c:v>
                </c:pt>
                <c:pt idx="461">
                  <c:v>-2.1056099216462627</c:v>
                </c:pt>
                <c:pt idx="462">
                  <c:v>-2.1074128701077801</c:v>
                </c:pt>
                <c:pt idx="463">
                  <c:v>-2.1078991101078941</c:v>
                </c:pt>
                <c:pt idx="464">
                  <c:v>-2.1090202401078009</c:v>
                </c:pt>
                <c:pt idx="465">
                  <c:v>-2.1076643590977402</c:v>
                </c:pt>
                <c:pt idx="466">
                  <c:v>-2.1118848701078288</c:v>
                </c:pt>
                <c:pt idx="467">
                  <c:v>-2.1137968601078692</c:v>
                </c:pt>
                <c:pt idx="468">
                  <c:v>-2.1138634801079381</c:v>
                </c:pt>
                <c:pt idx="469">
                  <c:v>-2.1169173478630006</c:v>
                </c:pt>
                <c:pt idx="470">
                  <c:v>-2.1178569985693798</c:v>
                </c:pt>
                <c:pt idx="471">
                  <c:v>-2.1189819294955607</c:v>
                </c:pt>
                <c:pt idx="472">
                  <c:v>-2.1211717301078892</c:v>
                </c:pt>
                <c:pt idx="473">
                  <c:v>-2.1230283501078042</c:v>
                </c:pt>
                <c:pt idx="474">
                  <c:v>-2.1237328201077799</c:v>
                </c:pt>
                <c:pt idx="475">
                  <c:v>-2.1237855101078802</c:v>
                </c:pt>
                <c:pt idx="476">
                  <c:v>-2.1233924197038037</c:v>
                </c:pt>
                <c:pt idx="477">
                  <c:v>-2.1246445323970442</c:v>
                </c:pt>
                <c:pt idx="478">
                  <c:v>-2.1262788983100904</c:v>
                </c:pt>
                <c:pt idx="479">
                  <c:v>-2.125774770107729</c:v>
                </c:pt>
                <c:pt idx="480">
                  <c:v>-2.1273813601079121</c:v>
                </c:pt>
                <c:pt idx="481">
                  <c:v>-2.1285724001078421</c:v>
                </c:pt>
                <c:pt idx="482">
                  <c:v>-2.1307160459663286</c:v>
                </c:pt>
                <c:pt idx="483">
                  <c:v>-2.1323556701078235</c:v>
                </c:pt>
                <c:pt idx="484">
                  <c:v>-2.1333005301078458</c:v>
                </c:pt>
                <c:pt idx="485">
                  <c:v>-2.1371133901078001</c:v>
                </c:pt>
                <c:pt idx="486">
                  <c:v>-2.1362439162482549</c:v>
                </c:pt>
                <c:pt idx="487">
                  <c:v>-2.1425534757328797</c:v>
                </c:pt>
                <c:pt idx="488">
                  <c:v>-2.1445917318471075</c:v>
                </c:pt>
                <c:pt idx="489">
                  <c:v>-2.1469931401077567</c:v>
                </c:pt>
                <c:pt idx="490">
                  <c:v>-2.1483859401078882</c:v>
                </c:pt>
                <c:pt idx="491">
                  <c:v>-2.1491963601078412</c:v>
                </c:pt>
                <c:pt idx="492">
                  <c:v>-2.1491537201078472</c:v>
                </c:pt>
                <c:pt idx="493">
                  <c:v>-2.1499887359699699</c:v>
                </c:pt>
                <c:pt idx="494">
                  <c:v>-2.1507492232656347</c:v>
                </c:pt>
                <c:pt idx="495">
                  <c:v>-2.1531847401079274</c:v>
                </c:pt>
                <c:pt idx="496">
                  <c:v>-2.1551349201077556</c:v>
                </c:pt>
                <c:pt idx="497">
                  <c:v>-2.1562408101079313</c:v>
                </c:pt>
                <c:pt idx="498">
                  <c:v>-2.1572770901077982</c:v>
                </c:pt>
                <c:pt idx="499">
                  <c:v>-2.1569607201078753</c:v>
                </c:pt>
                <c:pt idx="500">
                  <c:v>-2.1584886644089627</c:v>
                </c:pt>
                <c:pt idx="501">
                  <c:v>-2.1584544001078143</c:v>
                </c:pt>
                <c:pt idx="502">
                  <c:v>-2.1567885510169051</c:v>
                </c:pt>
                <c:pt idx="503">
                  <c:v>-2.1567404256250975</c:v>
                </c:pt>
                <c:pt idx="504">
                  <c:v>-2.1583429001079679</c:v>
                </c:pt>
                <c:pt idx="505">
                  <c:v>-2.1582502301079391</c:v>
                </c:pt>
                <c:pt idx="506">
                  <c:v>-2.1588183201078537</c:v>
                </c:pt>
                <c:pt idx="507">
                  <c:v>-2.1584248996683186</c:v>
                </c:pt>
                <c:pt idx="508">
                  <c:v>-2.1590241401078885</c:v>
                </c:pt>
                <c:pt idx="509">
                  <c:v>-2.1569119201077878</c:v>
                </c:pt>
                <c:pt idx="510">
                  <c:v>-2.1555313388956852</c:v>
                </c:pt>
                <c:pt idx="511">
                  <c:v>-2.1516733310756138</c:v>
                </c:pt>
                <c:pt idx="512">
                  <c:v>-2.1488988478630242</c:v>
                </c:pt>
                <c:pt idx="513">
                  <c:v>-2.1475703201077789</c:v>
                </c:pt>
                <c:pt idx="514">
                  <c:v>-2.1481443601078642</c:v>
                </c:pt>
                <c:pt idx="515">
                  <c:v>-2.1455044201078688</c:v>
                </c:pt>
                <c:pt idx="516">
                  <c:v>-2.1432500601076896</c:v>
                </c:pt>
                <c:pt idx="517">
                  <c:v>-2.1437461873804882</c:v>
                </c:pt>
                <c:pt idx="518">
                  <c:v>-2.1420988823301315</c:v>
                </c:pt>
                <c:pt idx="519">
                  <c:v>-2.1406865733153801</c:v>
                </c:pt>
                <c:pt idx="520">
                  <c:v>-2.13455346010781</c:v>
                </c:pt>
                <c:pt idx="521">
                  <c:v>-2.1358899201078128</c:v>
                </c:pt>
                <c:pt idx="522">
                  <c:v>-2.1352282701079592</c:v>
                </c:pt>
                <c:pt idx="523">
                  <c:v>-2.1344049101078597</c:v>
                </c:pt>
                <c:pt idx="524">
                  <c:v>-2.1341546448903612</c:v>
                </c:pt>
                <c:pt idx="525">
                  <c:v>-2.1335857201077459</c:v>
                </c:pt>
                <c:pt idx="526">
                  <c:v>-2.1337439801078233</c:v>
                </c:pt>
                <c:pt idx="527">
                  <c:v>-2.1320294601078427</c:v>
                </c:pt>
                <c:pt idx="528">
                  <c:v>-2.1312654601078527</c:v>
                </c:pt>
                <c:pt idx="529">
                  <c:v>-2.1329885601079352</c:v>
                </c:pt>
                <c:pt idx="530">
                  <c:v>-2.1305529901079288</c:v>
                </c:pt>
                <c:pt idx="531">
                  <c:v>-2.1315842621910877</c:v>
                </c:pt>
                <c:pt idx="532">
                  <c:v>-2.1320602830244404</c:v>
                </c:pt>
                <c:pt idx="533">
                  <c:v>-2.1317648701079044</c:v>
                </c:pt>
                <c:pt idx="534">
                  <c:v>-2.1335308601078715</c:v>
                </c:pt>
                <c:pt idx="535">
                  <c:v>-2.1317865998927203</c:v>
                </c:pt>
                <c:pt idx="536">
                  <c:v>-2.1315734035041167</c:v>
                </c:pt>
                <c:pt idx="537">
                  <c:v>-2.1330379907201551</c:v>
                </c:pt>
                <c:pt idx="538">
                  <c:v>-2.1323899701078077</c:v>
                </c:pt>
                <c:pt idx="539">
                  <c:v>-2.1326306901078738</c:v>
                </c:pt>
                <c:pt idx="540">
                  <c:v>-2.1318851501077467</c:v>
                </c:pt>
                <c:pt idx="541">
                  <c:v>-2.1322377101078018</c:v>
                </c:pt>
                <c:pt idx="542">
                  <c:v>-2.1324676201077577</c:v>
                </c:pt>
                <c:pt idx="543">
                  <c:v>-2.1333358648697782</c:v>
                </c:pt>
                <c:pt idx="544">
                  <c:v>-2.1335027033511409</c:v>
                </c:pt>
                <c:pt idx="545">
                  <c:v>-2.1344146601077942</c:v>
                </c:pt>
                <c:pt idx="546">
                  <c:v>-2.1346838601077582</c:v>
                </c:pt>
                <c:pt idx="547">
                  <c:v>-2.1358788201078167</c:v>
                </c:pt>
                <c:pt idx="548">
                  <c:v>-2.1378254005840773</c:v>
                </c:pt>
                <c:pt idx="549">
                  <c:v>-2.137746080107874</c:v>
                </c:pt>
                <c:pt idx="550">
                  <c:v>-2.1380953401079572</c:v>
                </c:pt>
                <c:pt idx="551">
                  <c:v>-2.1395197289250412</c:v>
                </c:pt>
                <c:pt idx="552">
                  <c:v>-2.1418011842458187</c:v>
                </c:pt>
                <c:pt idx="553">
                  <c:v>-2.1436048070466893</c:v>
                </c:pt>
                <c:pt idx="554">
                  <c:v>-2.146531960107914</c:v>
                </c:pt>
                <c:pt idx="555">
                  <c:v>-2.1462979401079889</c:v>
                </c:pt>
                <c:pt idx="556">
                  <c:v>-2.1469300601079979</c:v>
                </c:pt>
                <c:pt idx="557">
                  <c:v>-2.1485454401079251</c:v>
                </c:pt>
                <c:pt idx="558">
                  <c:v>-2.1490555106128824</c:v>
                </c:pt>
                <c:pt idx="559">
                  <c:v>-2.1506583781406761</c:v>
                </c:pt>
                <c:pt idx="560">
                  <c:v>-2.149264995461408</c:v>
                </c:pt>
                <c:pt idx="561">
                  <c:v>-2.1496584801079024</c:v>
                </c:pt>
                <c:pt idx="562">
                  <c:v>-2.1495383101078005</c:v>
                </c:pt>
                <c:pt idx="563">
                  <c:v>-2.1474059907201308</c:v>
                </c:pt>
                <c:pt idx="564">
                  <c:v>-2.1473015601077696</c:v>
                </c:pt>
                <c:pt idx="565">
                  <c:v>-2.1451440601078815</c:v>
                </c:pt>
                <c:pt idx="566">
                  <c:v>-2.1436979601078194</c:v>
                </c:pt>
                <c:pt idx="567">
                  <c:v>-2.1401523368201647</c:v>
                </c:pt>
                <c:pt idx="568">
                  <c:v>-2.1406938376588869</c:v>
                </c:pt>
                <c:pt idx="569">
                  <c:v>-2.1394271001078797</c:v>
                </c:pt>
                <c:pt idx="570">
                  <c:v>-2.1410663401078982</c:v>
                </c:pt>
                <c:pt idx="571">
                  <c:v>-2.1396724601078847</c:v>
                </c:pt>
                <c:pt idx="572">
                  <c:v>-2.14022603010784</c:v>
                </c:pt>
                <c:pt idx="573">
                  <c:v>-2.1387950945164982</c:v>
                </c:pt>
                <c:pt idx="574">
                  <c:v>-2.1377694601078474</c:v>
                </c:pt>
                <c:pt idx="575">
                  <c:v>-2.1392083781406508</c:v>
                </c:pt>
                <c:pt idx="576">
                  <c:v>-2.1393267101078095</c:v>
                </c:pt>
                <c:pt idx="577">
                  <c:v>-2.1387840201078632</c:v>
                </c:pt>
                <c:pt idx="578">
                  <c:v>-2.1390163101078477</c:v>
                </c:pt>
                <c:pt idx="579">
                  <c:v>-2.139038994198752</c:v>
                </c:pt>
                <c:pt idx="580">
                  <c:v>-2.1356718801078074</c:v>
                </c:pt>
                <c:pt idx="581">
                  <c:v>-2.1373002601078963</c:v>
                </c:pt>
                <c:pt idx="582">
                  <c:v>-2.1379349201077402</c:v>
                </c:pt>
                <c:pt idx="583">
                  <c:v>-2.1358785672506837</c:v>
                </c:pt>
                <c:pt idx="584">
                  <c:v>-2.1356794601078777</c:v>
                </c:pt>
                <c:pt idx="585">
                  <c:v>-2.133678748996648</c:v>
                </c:pt>
                <c:pt idx="586">
                  <c:v>-2.1326449201079778</c:v>
                </c:pt>
                <c:pt idx="587">
                  <c:v>-2.1310720101078267</c:v>
                </c:pt>
                <c:pt idx="588">
                  <c:v>-2.1305582301078374</c:v>
                </c:pt>
                <c:pt idx="589">
                  <c:v>-2.1288223801078914</c:v>
                </c:pt>
                <c:pt idx="590">
                  <c:v>-2.1276109294955319</c:v>
                </c:pt>
                <c:pt idx="591">
                  <c:v>-2.1286828464715519</c:v>
                </c:pt>
                <c:pt idx="592">
                  <c:v>-2.1270282717021214</c:v>
                </c:pt>
                <c:pt idx="593">
                  <c:v>-2.1266759501077388</c:v>
                </c:pt>
                <c:pt idx="594">
                  <c:v>-2.1263361201078084</c:v>
                </c:pt>
                <c:pt idx="595">
                  <c:v>-2.1253933274547876</c:v>
                </c:pt>
                <c:pt idx="596">
                  <c:v>-2.1246876301079292</c:v>
                </c:pt>
                <c:pt idx="597">
                  <c:v>-2.1239427801078818</c:v>
                </c:pt>
                <c:pt idx="598">
                  <c:v>-2.1253178901078402</c:v>
                </c:pt>
                <c:pt idx="599">
                  <c:v>-2.1252538142745427</c:v>
                </c:pt>
                <c:pt idx="600">
                  <c:v>-2.1258675883129619</c:v>
                </c:pt>
                <c:pt idx="601">
                  <c:v>-2.1266194901078239</c:v>
                </c:pt>
                <c:pt idx="602">
                  <c:v>-2.1264270201078261</c:v>
                </c:pt>
                <c:pt idx="603">
                  <c:v>-2.1266232601078059</c:v>
                </c:pt>
                <c:pt idx="604">
                  <c:v>-2.1276692458221089</c:v>
                </c:pt>
                <c:pt idx="605">
                  <c:v>-2.1281829201078342</c:v>
                </c:pt>
                <c:pt idx="606">
                  <c:v>-2.1290684101077337</c:v>
                </c:pt>
                <c:pt idx="607">
                  <c:v>-2.1289914401078716</c:v>
                </c:pt>
                <c:pt idx="608">
                  <c:v>-2.1296792036976342</c:v>
                </c:pt>
                <c:pt idx="609">
                  <c:v>-2.1320389913578577</c:v>
                </c:pt>
                <c:pt idx="610">
                  <c:v>-2.1327949101078607</c:v>
                </c:pt>
                <c:pt idx="611">
                  <c:v>-2.1339460701079567</c:v>
                </c:pt>
                <c:pt idx="612">
                  <c:v>-2.1357162601080142</c:v>
                </c:pt>
                <c:pt idx="613">
                  <c:v>-2.1363021701078644</c:v>
                </c:pt>
                <c:pt idx="614">
                  <c:v>-2.1364763886792804</c:v>
                </c:pt>
                <c:pt idx="615">
                  <c:v>-2.1381512501078577</c:v>
                </c:pt>
                <c:pt idx="616">
                  <c:v>-2.1388512301078038</c:v>
                </c:pt>
                <c:pt idx="617">
                  <c:v>-2.1390640538579082</c:v>
                </c:pt>
                <c:pt idx="618">
                  <c:v>-2.1426732934411774</c:v>
                </c:pt>
                <c:pt idx="619">
                  <c:v>-2.1431119701079018</c:v>
                </c:pt>
                <c:pt idx="620">
                  <c:v>-2.1445579501078402</c:v>
                </c:pt>
                <c:pt idx="621">
                  <c:v>-2.1475806301078002</c:v>
                </c:pt>
                <c:pt idx="622">
                  <c:v>-2.1437056106454691</c:v>
                </c:pt>
                <c:pt idx="623">
                  <c:v>-2.1439348801077429</c:v>
                </c:pt>
                <c:pt idx="624">
                  <c:v>-2.1449990301079436</c:v>
                </c:pt>
                <c:pt idx="625">
                  <c:v>-2.1427360601077092</c:v>
                </c:pt>
                <c:pt idx="626">
                  <c:v>-2.1426677821417286</c:v>
                </c:pt>
                <c:pt idx="627">
                  <c:v>-2.1390441823300388</c:v>
                </c:pt>
                <c:pt idx="628">
                  <c:v>-2.1373561443182747</c:v>
                </c:pt>
                <c:pt idx="629">
                  <c:v>-2.140368290107947</c:v>
                </c:pt>
                <c:pt idx="630">
                  <c:v>-2.1373262501078085</c:v>
                </c:pt>
                <c:pt idx="631">
                  <c:v>-2.1375524901078187</c:v>
                </c:pt>
                <c:pt idx="632">
                  <c:v>-2.1356795201078569</c:v>
                </c:pt>
                <c:pt idx="633">
                  <c:v>-2.1365712601077189</c:v>
                </c:pt>
                <c:pt idx="634">
                  <c:v>-2.1351933123805971</c:v>
                </c:pt>
                <c:pt idx="635">
                  <c:v>-2.1344937006141582</c:v>
                </c:pt>
                <c:pt idx="636">
                  <c:v>-2.1345792901079115</c:v>
                </c:pt>
                <c:pt idx="637">
                  <c:v>-2.1346955701078514</c:v>
                </c:pt>
                <c:pt idx="638">
                  <c:v>-2.1351735601078312</c:v>
                </c:pt>
                <c:pt idx="639">
                  <c:v>-2.1365230401078752</c:v>
                </c:pt>
                <c:pt idx="640">
                  <c:v>-2.1355109396996568</c:v>
                </c:pt>
                <c:pt idx="641">
                  <c:v>-2.1361531001078866</c:v>
                </c:pt>
                <c:pt idx="642">
                  <c:v>-2.1366006801078856</c:v>
                </c:pt>
                <c:pt idx="643">
                  <c:v>-2.13914150010784</c:v>
                </c:pt>
                <c:pt idx="644">
                  <c:v>-2.1405248948905502</c:v>
                </c:pt>
                <c:pt idx="645">
                  <c:v>-2.1445358901079641</c:v>
                </c:pt>
                <c:pt idx="646">
                  <c:v>-2.1462421001078225</c:v>
                </c:pt>
                <c:pt idx="647">
                  <c:v>-2.1458304243935227</c:v>
                </c:pt>
                <c:pt idx="648">
                  <c:v>-2.1486826901077762</c:v>
                </c:pt>
                <c:pt idx="649">
                  <c:v>-2.1504499601078177</c:v>
                </c:pt>
                <c:pt idx="650">
                  <c:v>-2.1516074001078627</c:v>
                </c:pt>
                <c:pt idx="651">
                  <c:v>-2.1537051996910868</c:v>
                </c:pt>
                <c:pt idx="652">
                  <c:v>-2.1609344037697582</c:v>
                </c:pt>
                <c:pt idx="653">
                  <c:v>-2.1619554394893727</c:v>
                </c:pt>
                <c:pt idx="654">
                  <c:v>-2.1634463201077532</c:v>
                </c:pt>
                <c:pt idx="655">
                  <c:v>-2.1654440701079563</c:v>
                </c:pt>
                <c:pt idx="656">
                  <c:v>-2.1637574901077414</c:v>
                </c:pt>
                <c:pt idx="657">
                  <c:v>-2.1653420701077981</c:v>
                </c:pt>
                <c:pt idx="658">
                  <c:v>-2.1654206318250999</c:v>
                </c:pt>
                <c:pt idx="659">
                  <c:v>-2.1667908101078694</c:v>
                </c:pt>
                <c:pt idx="660">
                  <c:v>-2.1700845934411745</c:v>
                </c:pt>
                <c:pt idx="661">
                  <c:v>-2.1676259851078044</c:v>
                </c:pt>
                <c:pt idx="662">
                  <c:v>-2.166119640107969</c:v>
                </c:pt>
                <c:pt idx="663">
                  <c:v>-2.1670136701077962</c:v>
                </c:pt>
                <c:pt idx="664">
                  <c:v>-2.1667621801078067</c:v>
                </c:pt>
                <c:pt idx="665">
                  <c:v>-2.1661067159218419</c:v>
                </c:pt>
                <c:pt idx="666">
                  <c:v>-2.1652303301078746</c:v>
                </c:pt>
                <c:pt idx="667">
                  <c:v>-2.1644134601078946</c:v>
                </c:pt>
                <c:pt idx="668">
                  <c:v>-2.1645818495814741</c:v>
                </c:pt>
                <c:pt idx="669">
                  <c:v>-2.1625247662302818</c:v>
                </c:pt>
                <c:pt idx="670">
                  <c:v>-2.163035852965002</c:v>
                </c:pt>
                <c:pt idx="671">
                  <c:v>-2.1627832301079231</c:v>
                </c:pt>
                <c:pt idx="672">
                  <c:v>-2.1618225801078381</c:v>
                </c:pt>
                <c:pt idx="673">
                  <c:v>-2.1616762601078552</c:v>
                </c:pt>
                <c:pt idx="674">
                  <c:v>-2.1600396601078002</c:v>
                </c:pt>
                <c:pt idx="675">
                  <c:v>-2.159436140107843</c:v>
                </c:pt>
                <c:pt idx="676">
                  <c:v>-2.1596787458221782</c:v>
                </c:pt>
                <c:pt idx="677">
                  <c:v>-2.1581616926660012</c:v>
                </c:pt>
                <c:pt idx="678">
                  <c:v>-2.1586288401080371</c:v>
                </c:pt>
                <c:pt idx="679">
                  <c:v>-2.1573873601078803</c:v>
                </c:pt>
                <c:pt idx="680">
                  <c:v>-2.1558953201077848</c:v>
                </c:pt>
                <c:pt idx="681">
                  <c:v>-2.1538879301078837</c:v>
                </c:pt>
                <c:pt idx="682">
                  <c:v>-2.1559497050058787</c:v>
                </c:pt>
                <c:pt idx="683">
                  <c:v>-2.1540355275236331</c:v>
                </c:pt>
                <c:pt idx="684">
                  <c:v>-2.1531140401078703</c:v>
                </c:pt>
                <c:pt idx="685">
                  <c:v>-2.1475999680444238</c:v>
                </c:pt>
                <c:pt idx="686">
                  <c:v>-2.1456010301079402</c:v>
                </c:pt>
                <c:pt idx="687">
                  <c:v>-2.1442879101077952</c:v>
                </c:pt>
                <c:pt idx="688">
                  <c:v>-2.1409452560261748</c:v>
                </c:pt>
                <c:pt idx="689">
                  <c:v>-2.1388259601078228</c:v>
                </c:pt>
                <c:pt idx="690">
                  <c:v>-2.1393580901079048</c:v>
                </c:pt>
                <c:pt idx="691">
                  <c:v>-2.1361422301078608</c:v>
                </c:pt>
                <c:pt idx="692">
                  <c:v>-2.1356502101077548</c:v>
                </c:pt>
                <c:pt idx="693">
                  <c:v>-2.1370157601078716</c:v>
                </c:pt>
                <c:pt idx="694">
                  <c:v>-2.1356390315364582</c:v>
                </c:pt>
                <c:pt idx="695">
                  <c:v>-2.1345953776336586</c:v>
                </c:pt>
                <c:pt idx="696">
                  <c:v>-2.134699060107863</c:v>
                </c:pt>
                <c:pt idx="697">
                  <c:v>-2.1346972301077614</c:v>
                </c:pt>
                <c:pt idx="698">
                  <c:v>-2.1340737201077502</c:v>
                </c:pt>
                <c:pt idx="699">
                  <c:v>-2.1345600301079082</c:v>
                </c:pt>
                <c:pt idx="700">
                  <c:v>-2.1355009001078837</c:v>
                </c:pt>
                <c:pt idx="701">
                  <c:v>-2.1361375487154191</c:v>
                </c:pt>
                <c:pt idx="702">
                  <c:v>-2.1382704601078331</c:v>
                </c:pt>
                <c:pt idx="703">
                  <c:v>-2.1387412401078492</c:v>
                </c:pt>
                <c:pt idx="704">
                  <c:v>-2.1386834601078397</c:v>
                </c:pt>
                <c:pt idx="705">
                  <c:v>-2.1390344301077704</c:v>
                </c:pt>
                <c:pt idx="706">
                  <c:v>-2.139727051944508</c:v>
                </c:pt>
                <c:pt idx="707">
                  <c:v>-2.1388101801077966</c:v>
                </c:pt>
                <c:pt idx="708">
                  <c:v>-2.1376909701077982</c:v>
                </c:pt>
                <c:pt idx="709">
                  <c:v>-2.1385592489966769</c:v>
                </c:pt>
                <c:pt idx="710">
                  <c:v>-2.1357963869370202</c:v>
                </c:pt>
                <c:pt idx="711">
                  <c:v>-2.1354436201077927</c:v>
                </c:pt>
                <c:pt idx="712">
                  <c:v>-2.1344177590768822</c:v>
                </c:pt>
                <c:pt idx="713">
                  <c:v>-2.1320142901079358</c:v>
                </c:pt>
                <c:pt idx="714">
                  <c:v>-2.1320603901077639</c:v>
                </c:pt>
                <c:pt idx="715">
                  <c:v>-2.1303290001078072</c:v>
                </c:pt>
                <c:pt idx="716">
                  <c:v>-2.1297952898950001</c:v>
                </c:pt>
                <c:pt idx="717">
                  <c:v>-2.1274520080530408</c:v>
                </c:pt>
                <c:pt idx="718">
                  <c:v>-2.1260409755717653</c:v>
                </c:pt>
                <c:pt idx="719">
                  <c:v>-2.1250883301078267</c:v>
                </c:pt>
                <c:pt idx="720">
                  <c:v>-2.1239130801079318</c:v>
                </c:pt>
                <c:pt idx="721">
                  <c:v>-2.1217534101078708</c:v>
                </c:pt>
                <c:pt idx="722">
                  <c:v>-2.1213382801076812</c:v>
                </c:pt>
                <c:pt idx="723">
                  <c:v>-2.1194000201078587</c:v>
                </c:pt>
                <c:pt idx="724">
                  <c:v>-2.1179899192915599</c:v>
                </c:pt>
                <c:pt idx="725">
                  <c:v>-2.1185538130490467</c:v>
                </c:pt>
                <c:pt idx="726">
                  <c:v>-2.1150555851077786</c:v>
                </c:pt>
                <c:pt idx="727">
                  <c:v>-2.1140075401079104</c:v>
                </c:pt>
                <c:pt idx="728">
                  <c:v>-2.112191120107866</c:v>
                </c:pt>
                <c:pt idx="729">
                  <c:v>-2.1122777401078849</c:v>
                </c:pt>
                <c:pt idx="730">
                  <c:v>-2.111244184245785</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-2.1081719401077845</c:v>
                </c:pt>
                <c:pt idx="739">
                  <c:v>-2.1082240301078059</c:v>
                </c:pt>
                <c:pt idx="740">
                  <c:v>-2.1104684301078107</c:v>
                </c:pt>
                <c:pt idx="741">
                  <c:v>-2.1086636501078582</c:v>
                </c:pt>
                <c:pt idx="742">
                  <c:v>-2.1123063376588895</c:v>
                </c:pt>
                <c:pt idx="743">
                  <c:v>-2.11007760644938</c:v>
                </c:pt>
                <c:pt idx="744">
                  <c:v>-2.1095844601078255</c:v>
                </c:pt>
                <c:pt idx="745">
                  <c:v>-2.112115100107868</c:v>
                </c:pt>
                <c:pt idx="746">
                  <c:v>-2.1107473201078597</c:v>
                </c:pt>
                <c:pt idx="747">
                  <c:v>-2.1108450101078908</c:v>
                </c:pt>
                <c:pt idx="748">
                  <c:v>-2.1116920101078023</c:v>
                </c:pt>
                <c:pt idx="749">
                  <c:v>-2.112234256026174</c:v>
                </c:pt>
                <c:pt idx="750">
                  <c:v>-2.1125582801078764</c:v>
                </c:pt>
                <c:pt idx="751">
                  <c:v>-2.1118835201079662</c:v>
                </c:pt>
                <c:pt idx="752">
                  <c:v>-2.115165602965007</c:v>
                </c:pt>
                <c:pt idx="753">
                  <c:v>-2.1152894601078427</c:v>
                </c:pt>
                <c:pt idx="754">
                  <c:v>-2.114830960107895</c:v>
                </c:pt>
                <c:pt idx="755">
                  <c:v>-2.1151178601078198</c:v>
                </c:pt>
                <c:pt idx="756">
                  <c:v>-2.1159263776336275</c:v>
                </c:pt>
                <c:pt idx="757">
                  <c:v>-2.1156250201077818</c:v>
                </c:pt>
                <c:pt idx="758">
                  <c:v>-2.1166042201079591</c:v>
                </c:pt>
                <c:pt idx="759">
                  <c:v>-2.1157609705245037</c:v>
                </c:pt>
                <c:pt idx="760">
                  <c:v>-2.1156724724535638</c:v>
                </c:pt>
                <c:pt idx="761">
                  <c:v>-2.1161629652625322</c:v>
                </c:pt>
                <c:pt idx="762">
                  <c:v>-2.1173897001077684</c:v>
                </c:pt>
                <c:pt idx="763">
                  <c:v>-2.1159910101078792</c:v>
                </c:pt>
                <c:pt idx="764">
                  <c:v>-2.1165319301078966</c:v>
                </c:pt>
                <c:pt idx="765">
                  <c:v>-2.1144193701078677</c:v>
                </c:pt>
                <c:pt idx="766">
                  <c:v>-2.1152281201077971</c:v>
                </c:pt>
                <c:pt idx="767">
                  <c:v>-2.1156813376588537</c:v>
                </c:pt>
                <c:pt idx="768">
                  <c:v>-2.1189661267744953</c:v>
                </c:pt>
                <c:pt idx="769">
                  <c:v>-2.1159027458221282</c:v>
                </c:pt>
                <c:pt idx="770">
                  <c:v>-2.1154667701078864</c:v>
                </c:pt>
                <c:pt idx="771">
                  <c:v>-2.1160644501078267</c:v>
                </c:pt>
                <c:pt idx="772">
                  <c:v>-2.1153633901078877</c:v>
                </c:pt>
                <c:pt idx="773">
                  <c:v>-2.1134402023758132</c:v>
                </c:pt>
                <c:pt idx="774">
                  <c:v>-2.1136292901077951</c:v>
                </c:pt>
                <c:pt idx="775">
                  <c:v>-2.1127942601078051</c:v>
                </c:pt>
                <c:pt idx="776">
                  <c:v>-2.1136844706342237</c:v>
                </c:pt>
                <c:pt idx="777">
                  <c:v>-2.1145544601078541</c:v>
                </c:pt>
                <c:pt idx="778">
                  <c:v>-2.1130660101078149</c:v>
                </c:pt>
                <c:pt idx="779">
                  <c:v>-2.114565707530577</c:v>
                </c:pt>
                <c:pt idx="780">
                  <c:v>-2.1157501001078027</c:v>
                </c:pt>
                <c:pt idx="781">
                  <c:v>-2.1136452201078804</c:v>
                </c:pt>
                <c:pt idx="782">
                  <c:v>-2.1146301701078869</c:v>
                </c:pt>
                <c:pt idx="783">
                  <c:v>-2.1144550401078988</c:v>
                </c:pt>
                <c:pt idx="784">
                  <c:v>-2.1152730579338765</c:v>
                </c:pt>
                <c:pt idx="785">
                  <c:v>-2.1153751743935589</c:v>
                </c:pt>
                <c:pt idx="786">
                  <c:v>-2.1164132301078067</c:v>
                </c:pt>
                <c:pt idx="787">
                  <c:v>-2.1161757101077971</c:v>
                </c:pt>
                <c:pt idx="788">
                  <c:v>-2.1154278801078732</c:v>
                </c:pt>
                <c:pt idx="789">
                  <c:v>-2.1165357501079041</c:v>
                </c:pt>
                <c:pt idx="790">
                  <c:v>-2.1145905825567475</c:v>
                </c:pt>
                <c:pt idx="791">
                  <c:v>-2.1148083001077786</c:v>
                </c:pt>
                <c:pt idx="792">
                  <c:v>-2.1153701127393845</c:v>
                </c:pt>
                <c:pt idx="793">
                  <c:v>-2.1159618886793652</c:v>
                </c:pt>
                <c:pt idx="794">
                  <c:v>-2.1144749201078947</c:v>
                </c:pt>
                <c:pt idx="795">
                  <c:v>-2.1128993570150101</c:v>
                </c:pt>
                <c:pt idx="796">
                  <c:v>-2.1155098801078225</c:v>
                </c:pt>
                <c:pt idx="797">
                  <c:v>-2.115867570107838</c:v>
                </c:pt>
                <c:pt idx="798">
                  <c:v>-2.1141108801078192</c:v>
                </c:pt>
                <c:pt idx="799">
                  <c:v>-2.1151146001078445</c:v>
                </c:pt>
                <c:pt idx="800">
                  <c:v>-2.1148588172505924</c:v>
                </c:pt>
                <c:pt idx="801">
                  <c:v>-2.1132549985693752</c:v>
                </c:pt>
                <c:pt idx="802">
                  <c:v>-2.1145175877672999</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-2.1166793601078937</c:v>
                </c:pt>
                <c:pt idx="813">
                  <c:v>-2.1156691801077971</c:v>
                </c:pt>
                <c:pt idx="814">
                  <c:v>-2.1174121301077626</c:v>
                </c:pt>
                <c:pt idx="815">
                  <c:v>-2.1184813580670476</c:v>
                </c:pt>
                <c:pt idx="816">
                  <c:v>-2.1155935934411474</c:v>
                </c:pt>
                <c:pt idx="817">
                  <c:v>-2.1168977901078572</c:v>
                </c:pt>
                <c:pt idx="818">
                  <c:v>-2.1169309201079192</c:v>
                </c:pt>
                <c:pt idx="819">
                  <c:v>-2.1179825101079111</c:v>
                </c:pt>
                <c:pt idx="820">
                  <c:v>-2.1173235101077412</c:v>
                </c:pt>
                <c:pt idx="821">
                  <c:v>-2.1190203070466112</c:v>
                </c:pt>
                <c:pt idx="822">
                  <c:v>-2.1170515601078002</c:v>
                </c:pt>
                <c:pt idx="823">
                  <c:v>-2.1165780253252358</c:v>
                </c:pt>
                <c:pt idx="824">
                  <c:v>-2.1178151476078284</c:v>
                </c:pt>
                <c:pt idx="825">
                  <c:v>-2.1177155701078476</c:v>
                </c:pt>
                <c:pt idx="826">
                  <c:v>-2.1178599601079213</c:v>
                </c:pt>
                <c:pt idx="827">
                  <c:v>-2.1166723601077244</c:v>
                </c:pt>
                <c:pt idx="828">
                  <c:v>-2.1186420901078513</c:v>
                </c:pt>
                <c:pt idx="829">
                  <c:v>-2.1185809901079193</c:v>
                </c:pt>
                <c:pt idx="830">
                  <c:v>-2.1184434901079467</c:v>
                </c:pt>
                <c:pt idx="831">
                  <c:v>-2.1176929901078827</c:v>
                </c:pt>
                <c:pt idx="832">
                  <c:v>-2.1182652601078473</c:v>
                </c:pt>
                <c:pt idx="833">
                  <c:v>-2.1203790226078394</c:v>
                </c:pt>
                <c:pt idx="834">
                  <c:v>-2.1176811728738301</c:v>
                </c:pt>
                <c:pt idx="835">
                  <c:v>-2.1187233801078236</c:v>
                </c:pt>
                <c:pt idx="836">
                  <c:v>-2.1219979801077642</c:v>
                </c:pt>
                <c:pt idx="837">
                  <c:v>-2.1197700801079162</c:v>
                </c:pt>
                <c:pt idx="838">
                  <c:v>-2.1188960701078514</c:v>
                </c:pt>
                <c:pt idx="839">
                  <c:v>-2.1183101101076716</c:v>
                </c:pt>
                <c:pt idx="840">
                  <c:v>-2.1189676788577607</c:v>
                </c:pt>
                <c:pt idx="841">
                  <c:v>-2.1190594601078447</c:v>
                </c:pt>
                <c:pt idx="842">
                  <c:v>-2.118679760107824</c:v>
                </c:pt>
                <c:pt idx="843">
                  <c:v>-2.1188783201077537</c:v>
                </c:pt>
                <c:pt idx="844">
                  <c:v>-2.1180380801078229</c:v>
                </c:pt>
                <c:pt idx="845">
                  <c:v>-2.1193965501078651</c:v>
                </c:pt>
                <c:pt idx="846">
                  <c:v>-2.1198994301077607</c:v>
                </c:pt>
                <c:pt idx="847">
                  <c:v>-2.1202032539222699</c:v>
                </c:pt>
                <c:pt idx="848">
                  <c:v>-2.1200457801078301</c:v>
                </c:pt>
                <c:pt idx="849">
                  <c:v>-2.1202953691987987</c:v>
                </c:pt>
                <c:pt idx="850">
                  <c:v>-2.1216426267745163</c:v>
                </c:pt>
                <c:pt idx="851">
                  <c:v>-2.1217061570775169</c:v>
                </c:pt>
                <c:pt idx="852">
                  <c:v>-2.1228554101078392</c:v>
                </c:pt>
                <c:pt idx="853">
                  <c:v>-2.1229714601078484</c:v>
                </c:pt>
                <c:pt idx="854">
                  <c:v>-2.1249642458221207</c:v>
                </c:pt>
                <c:pt idx="855">
                  <c:v>-2.1244588901078427</c:v>
                </c:pt>
                <c:pt idx="856">
                  <c:v>-2.1270521701077447</c:v>
                </c:pt>
                <c:pt idx="857">
                  <c:v>-2.1286262401079266</c:v>
                </c:pt>
                <c:pt idx="858">
                  <c:v>-2.1284088476078193</c:v>
                </c:pt>
                <c:pt idx="859">
                  <c:v>-2.1326374851077361</c:v>
                </c:pt>
                <c:pt idx="860">
                  <c:v>-2.1332442601078299</c:v>
                </c:pt>
                <c:pt idx="861">
                  <c:v>-2.1346360301078837</c:v>
                </c:pt>
                <c:pt idx="862">
                  <c:v>-2.1359359901078228</c:v>
                </c:pt>
                <c:pt idx="863">
                  <c:v>-2.1365476501079286</c:v>
                </c:pt>
                <c:pt idx="864">
                  <c:v>-2.1376495501078097</c:v>
                </c:pt>
                <c:pt idx="865">
                  <c:v>-2.1366226408307067</c:v>
                </c:pt>
                <c:pt idx="866">
                  <c:v>-2.1410566443184536</c:v>
                </c:pt>
                <c:pt idx="867">
                  <c:v>-2.1428772901078474</c:v>
                </c:pt>
                <c:pt idx="868">
                  <c:v>-2.1428188701078028</c:v>
                </c:pt>
                <c:pt idx="869">
                  <c:v>-2.1448060401079139</c:v>
                </c:pt>
                <c:pt idx="870">
                  <c:v>-2.1436969101079386</c:v>
                </c:pt>
                <c:pt idx="871">
                  <c:v>-2.1408494601077988</c:v>
                </c:pt>
                <c:pt idx="872">
                  <c:v>-2.1452776456747955</c:v>
                </c:pt>
                <c:pt idx="873">
                  <c:v>-2.1475273336710092</c:v>
                </c:pt>
                <c:pt idx="874">
                  <c:v>-2.1502683275777343</c:v>
                </c:pt>
                <c:pt idx="875">
                  <c:v>-2.1520969301079997</c:v>
                </c:pt>
                <c:pt idx="876">
                  <c:v>-2.1545722601079187</c:v>
                </c:pt>
                <c:pt idx="877">
                  <c:v>-2.1545348415511194</c:v>
                </c:pt>
                <c:pt idx="878">
                  <c:v>-2.1554204801078924</c:v>
                </c:pt>
                <c:pt idx="879">
                  <c:v>-2.15533710010792</c:v>
                </c:pt>
                <c:pt idx="880">
                  <c:v>-2.1558824201077686</c:v>
                </c:pt>
                <c:pt idx="881">
                  <c:v>-2.1562346001077799</c:v>
                </c:pt>
                <c:pt idx="882">
                  <c:v>-2.1595309601078592</c:v>
                </c:pt>
                <c:pt idx="883">
                  <c:v>-2.1571766659901792</c:v>
                </c:pt>
                <c:pt idx="884">
                  <c:v>-2.1603772126850695</c:v>
                </c:pt>
                <c:pt idx="885">
                  <c:v>-2.1606044601077632</c:v>
                </c:pt>
                <c:pt idx="886">
                  <c:v>-2.1609224801078426</c:v>
                </c:pt>
                <c:pt idx="887">
                  <c:v>-2.1618393801078355</c:v>
                </c:pt>
                <c:pt idx="888">
                  <c:v>-2.1624117701079424</c:v>
                </c:pt>
                <c:pt idx="889">
                  <c:v>-2.1635991801078802</c:v>
                </c:pt>
                <c:pt idx="890">
                  <c:v>-2.1638942101079208</c:v>
                </c:pt>
                <c:pt idx="891">
                  <c:v>-2.1635480813200192</c:v>
                </c:pt>
                <c:pt idx="892">
                  <c:v>-2.1661083489967452</c:v>
                </c:pt>
                <c:pt idx="893">
                  <c:v>-2.1631399001078555</c:v>
                </c:pt>
                <c:pt idx="894">
                  <c:v>-2.1656834601077719</c:v>
                </c:pt>
                <c:pt idx="895">
                  <c:v>-2.1651371901079459</c:v>
                </c:pt>
                <c:pt idx="896">
                  <c:v>-2.1658666201078627</c:v>
                </c:pt>
                <c:pt idx="897">
                  <c:v>-2.164565975571648</c:v>
                </c:pt>
                <c:pt idx="898">
                  <c:v>-2.1656799901078188</c:v>
                </c:pt>
                <c:pt idx="899">
                  <c:v>-2.1662164701079405</c:v>
                </c:pt>
                <c:pt idx="900">
                  <c:v>-2.1651681743935143</c:v>
                </c:pt>
                <c:pt idx="901">
                  <c:v>-2.1660721873805926</c:v>
                </c:pt>
                <c:pt idx="902">
                  <c:v>-2.1657175601079151</c:v>
                </c:pt>
                <c:pt idx="903">
                  <c:v>-2.1657366401078417</c:v>
                </c:pt>
                <c:pt idx="904">
                  <c:v>-2.1653687900047771</c:v>
                </c:pt>
                <c:pt idx="905">
                  <c:v>-2.1646831801078719</c:v>
                </c:pt>
                <c:pt idx="906">
                  <c:v>-2.1643370901077263</c:v>
                </c:pt>
                <c:pt idx="907">
                  <c:v>-2.1641831201077402</c:v>
                </c:pt>
                <c:pt idx="908">
                  <c:v>-2.1644247339174201</c:v>
                </c:pt>
                <c:pt idx="909">
                  <c:v>-2.1657415182473083</c:v>
                </c:pt>
                <c:pt idx="910">
                  <c:v>-2.1647057401078813</c:v>
                </c:pt>
                <c:pt idx="911">
                  <c:v>-2.1657536801078976</c:v>
                </c:pt>
                <c:pt idx="912">
                  <c:v>-2.1675072601079046</c:v>
                </c:pt>
                <c:pt idx="913">
                  <c:v>-2.1672650601077552</c:v>
                </c:pt>
                <c:pt idx="914">
                  <c:v>-2.167242500107875</c:v>
                </c:pt>
                <c:pt idx="915">
                  <c:v>-2.1692302229943903</c:v>
                </c:pt>
                <c:pt idx="916">
                  <c:v>-2.1700957701078782</c:v>
                </c:pt>
                <c:pt idx="917">
                  <c:v>-2.1711382275496618</c:v>
                </c:pt>
                <c:pt idx="918">
                  <c:v>-2.1745237934411676</c:v>
                </c:pt>
                <c:pt idx="919">
                  <c:v>-2.1736385001079737</c:v>
                </c:pt>
                <c:pt idx="920">
                  <c:v>-2.1758142801078293</c:v>
                </c:pt>
                <c:pt idx="921">
                  <c:v>-2.1751011301077772</c:v>
                </c:pt>
                <c:pt idx="922">
                  <c:v>-2.1767820064996926</c:v>
                </c:pt>
                <c:pt idx="923">
                  <c:v>-2.1767074301078377</c:v>
                </c:pt>
                <c:pt idx="924">
                  <c:v>-2.1775420201079214</c:v>
                </c:pt>
                <c:pt idx="925">
                  <c:v>-2.1787260601077492</c:v>
                </c:pt>
                <c:pt idx="926">
                  <c:v>-2.178277303245153</c:v>
                </c:pt>
                <c:pt idx="927">
                  <c:v>-2.1827591992382414</c:v>
                </c:pt>
                <c:pt idx="928">
                  <c:v>-2.1821811201076748</c:v>
                </c:pt>
                <c:pt idx="929">
                  <c:v>-2.1849483663577742</c:v>
                </c:pt>
                <c:pt idx="930">
                  <c:v>-2.1832939801079232</c:v>
                </c:pt>
                <c:pt idx="931">
                  <c:v>-2.1836806201078942</c:v>
                </c:pt>
                <c:pt idx="932">
                  <c:v>-2.1860224101078387</c:v>
                </c:pt>
                <c:pt idx="933">
                  <c:v>-2.1852119501078282</c:v>
                </c:pt>
                <c:pt idx="934">
                  <c:v>-2.1876110628476164</c:v>
                </c:pt>
                <c:pt idx="935">
                  <c:v>-2.1868849963396713</c:v>
                </c:pt>
                <c:pt idx="936">
                  <c:v>-2.1881194601078597</c:v>
                </c:pt>
                <c:pt idx="937">
                  <c:v>-2.1866612001078072</c:v>
                </c:pt>
                <c:pt idx="938">
                  <c:v>-2.18796610010792</c:v>
                </c:pt>
                <c:pt idx="939">
                  <c:v>-2.1878124101078531</c:v>
                </c:pt>
                <c:pt idx="940">
                  <c:v>-2.1875213701078806</c:v>
                </c:pt>
                <c:pt idx="941">
                  <c:v>-2.1877142539222598</c:v>
                </c:pt>
                <c:pt idx="942">
                  <c:v>-2.1877189201078551</c:v>
                </c:pt>
                <c:pt idx="943">
                  <c:v>-2.1878957588091663</c:v>
                </c:pt>
                <c:pt idx="944">
                  <c:v>-2.1882519977422152</c:v>
                </c:pt>
                <c:pt idx="945">
                  <c:v>-2.1900097101078018</c:v>
                </c:pt>
                <c:pt idx="946">
                  <c:v>-2.1890411701078847</c:v>
                </c:pt>
                <c:pt idx="947">
                  <c:v>-2.1892032642315655</c:v>
                </c:pt>
                <c:pt idx="948">
                  <c:v>-2.1893570801077158</c:v>
                </c:pt>
                <c:pt idx="949">
                  <c:v>-2.1897313301078896</c:v>
                </c:pt>
                <c:pt idx="950">
                  <c:v>-2.1911470901078607</c:v>
                </c:pt>
                <c:pt idx="951">
                  <c:v>-2.1901785401077558</c:v>
                </c:pt>
                <c:pt idx="952">
                  <c:v>-2.189533577754907</c:v>
                </c:pt>
                <c:pt idx="953">
                  <c:v>-2.190045352965015</c:v>
                </c:pt>
                <c:pt idx="954">
                  <c:v>-2.1893770301079529</c:v>
                </c:pt>
                <c:pt idx="955">
                  <c:v>-2.1889221801078236</c:v>
                </c:pt>
                <c:pt idx="956">
                  <c:v>-2.1882810401079458</c:v>
                </c:pt>
                <c:pt idx="957">
                  <c:v>-2.1888000401077972</c:v>
                </c:pt>
                <c:pt idx="958">
                  <c:v>-2.1883421714480562</c:v>
                </c:pt>
                <c:pt idx="959">
                  <c:v>-2.1893698801078045</c:v>
                </c:pt>
                <c:pt idx="960">
                  <c:v>-2.1879060113898419</c:v>
                </c:pt>
                <c:pt idx="961">
                  <c:v>-2.1894568691986787</c:v>
                </c:pt>
                <c:pt idx="962">
                  <c:v>-2.1901733301078248</c:v>
                </c:pt>
                <c:pt idx="963">
                  <c:v>-2.1876133901078592</c:v>
                </c:pt>
                <c:pt idx="964">
                  <c:v>-2.1894799537787399</c:v>
                </c:pt>
                <c:pt idx="965">
                  <c:v>-2.1889095901077411</c:v>
                </c:pt>
                <c:pt idx="966">
                  <c:v>-2.1888804101078421</c:v>
                </c:pt>
                <c:pt idx="967">
                  <c:v>-2.1893309920228363</c:v>
                </c:pt>
                <c:pt idx="968">
                  <c:v>-2.1927394875050936</c:v>
                </c:pt>
                <c:pt idx="969">
                  <c:v>-2.1891567701079206</c:v>
                </c:pt>
                <c:pt idx="970">
                  <c:v>-2.1888613673242512</c:v>
                </c:pt>
                <c:pt idx="971">
                  <c:v>-2.190736380107797</c:v>
                </c:pt>
                <c:pt idx="972">
                  <c:v>-2.1913423101078813</c:v>
                </c:pt>
                <c:pt idx="973">
                  <c:v>-2.1907972101076649</c:v>
                </c:pt>
                <c:pt idx="974">
                  <c:v>-2.190030190107862</c:v>
                </c:pt>
                <c:pt idx="975">
                  <c:v>-2.1897450271181627</c:v>
                </c:pt>
                <c:pt idx="976">
                  <c:v>-2.1891825302833192</c:v>
                </c:pt>
                <c:pt idx="977">
                  <c:v>-2.1915871267745217</c:v>
                </c:pt>
                <c:pt idx="978">
                  <c:v>-2.1923457701079059</c:v>
                </c:pt>
                <c:pt idx="979">
                  <c:v>-2.1921260401077252</c:v>
                </c:pt>
                <c:pt idx="980">
                  <c:v>-2.1917962101078245</c:v>
                </c:pt>
                <c:pt idx="981">
                  <c:v>-2.1916010001078234</c:v>
                </c:pt>
                <c:pt idx="982">
                  <c:v>-2.1918758106232548</c:v>
                </c:pt>
                <c:pt idx="983">
                  <c:v>-2.1903487101077843</c:v>
                </c:pt>
                <c:pt idx="984">
                  <c:v>-2.1910743212189061</c:v>
                </c:pt>
                <c:pt idx="985">
                  <c:v>-2.1950736706341427</c:v>
                </c:pt>
                <c:pt idx="986">
                  <c:v>-2.1958368101079082</c:v>
                </c:pt>
                <c:pt idx="987">
                  <c:v>-2.1930823601078515</c:v>
                </c:pt>
                <c:pt idx="988">
                  <c:v>-2.1962302501078041</c:v>
                </c:pt>
                <c:pt idx="989">
                  <c:v>-2.1940979755717231</c:v>
                </c:pt>
                <c:pt idx="990">
                  <c:v>-2.1942661901078644</c:v>
                </c:pt>
                <c:pt idx="991">
                  <c:v>-2.1954776201077379</c:v>
                </c:pt>
                <c:pt idx="992">
                  <c:v>-2.1942852101079642</c:v>
                </c:pt>
                <c:pt idx="993">
                  <c:v>-2.1949046378856849</c:v>
                </c:pt>
                <c:pt idx="994">
                  <c:v>-2.1962252201078027</c:v>
                </c:pt>
                <c:pt idx="995">
                  <c:v>-2.1966770423864017</c:v>
                </c:pt>
                <c:pt idx="996">
                  <c:v>-2.1969600501078475</c:v>
                </c:pt>
                <c:pt idx="997">
                  <c:v>-2.196801070107739</c:v>
                </c:pt>
                <c:pt idx="998">
                  <c:v>-2.1967578801077536</c:v>
                </c:pt>
                <c:pt idx="999">
                  <c:v>-2.1982392901078356</c:v>
                </c:pt>
                <c:pt idx="1000">
                  <c:v>-2.198948574393512</c:v>
                </c:pt>
                <c:pt idx="1001">
                  <c:v>-2.1986321412673711</c:v>
                </c:pt>
                <c:pt idx="1002">
                  <c:v>-2.2005760001078198</c:v>
                </c:pt>
                <c:pt idx="1003">
                  <c:v>-2.2003827001078839</c:v>
                </c:pt>
                <c:pt idx="1004">
                  <c:v>-2.2005795501079106</c:v>
                </c:pt>
                <c:pt idx="1005">
                  <c:v>-2.2017455901077772</c:v>
                </c:pt>
                <c:pt idx="1006">
                  <c:v>-2.202127460107878</c:v>
                </c:pt>
                <c:pt idx="1007">
                  <c:v>-2.2005376559841117</c:v>
                </c:pt>
                <c:pt idx="1008">
                  <c:v>-2.200137825961427</c:v>
                </c:pt>
                <c:pt idx="1009">
                  <c:v>-2.201535754225465</c:v>
                </c:pt>
                <c:pt idx="1010">
                  <c:v>-2.2013207101078827</c:v>
                </c:pt>
                <c:pt idx="1011">
                  <c:v>-2.2006837501078462</c:v>
                </c:pt>
                <c:pt idx="1012">
                  <c:v>-2.2007426501079594</c:v>
                </c:pt>
                <c:pt idx="1013">
                  <c:v>-2.2006480683552208</c:v>
                </c:pt>
                <c:pt idx="1014">
                  <c:v>-2.200884800107906</c:v>
                </c:pt>
                <c:pt idx="1015">
                  <c:v>-2.2006376501079581</c:v>
                </c:pt>
                <c:pt idx="1016">
                  <c:v>-2.2025777801078612</c:v>
                </c:pt>
                <c:pt idx="1017">
                  <c:v>-2.1995413566595392</c:v>
                </c:pt>
                <c:pt idx="1018">
                  <c:v>-2.1988691801080007</c:v>
                </c:pt>
                <c:pt idx="1019">
                  <c:v>-2.1994720201078866</c:v>
                </c:pt>
                <c:pt idx="1020">
                  <c:v>-2.1996957413578442</c:v>
                </c:pt>
                <c:pt idx="1021">
                  <c:v>-2.1994615901078447</c:v>
                </c:pt>
                <c:pt idx="1022">
                  <c:v>-2.2024188901079071</c:v>
                </c:pt>
                <c:pt idx="1023">
                  <c:v>-2.2011097801078012</c:v>
                </c:pt>
                <c:pt idx="1024">
                  <c:v>-2.2010311201079458</c:v>
                </c:pt>
                <c:pt idx="1025">
                  <c:v>-2.2013242279650389</c:v>
                </c:pt>
                <c:pt idx="1026">
                  <c:v>-2.2007343106824853</c:v>
                </c:pt>
                <c:pt idx="1027">
                  <c:v>-2.1998901301077747</c:v>
                </c:pt>
                <c:pt idx="1028">
                  <c:v>-2.2006207501078072</c:v>
                </c:pt>
                <c:pt idx="1029">
                  <c:v>-2.1994730701078993</c:v>
                </c:pt>
                <c:pt idx="1030">
                  <c:v>-2.2015768301079151</c:v>
                </c:pt>
                <c:pt idx="1031">
                  <c:v>-2.1996774601079072</c:v>
                </c:pt>
                <c:pt idx="1032">
                  <c:v>-2.2060194601078535</c:v>
                </c:pt>
                <c:pt idx="1033">
                  <c:v>-2.1996627934411594</c:v>
                </c:pt>
                <c:pt idx="1034">
                  <c:v>-2.1989036401078752</c:v>
                </c:pt>
                <c:pt idx="1035">
                  <c:v>-2.1970702801078392</c:v>
                </c:pt>
                <c:pt idx="1036">
                  <c:v>-2.1969528601078423</c:v>
                </c:pt>
                <c:pt idx="1037">
                  <c:v>-2.1961043501078032</c:v>
                </c:pt>
                <c:pt idx="1038">
                  <c:v>-2.195805710107706</c:v>
                </c:pt>
                <c:pt idx="1039">
                  <c:v>-2.1942003172506901</c:v>
                </c:pt>
                <c:pt idx="1040">
                  <c:v>-2.1931481743935386</c:v>
                </c:pt>
                <c:pt idx="1041">
                  <c:v>-2.1937549801078831</c:v>
                </c:pt>
                <c:pt idx="1042">
                  <c:v>-2.1944993901079952</c:v>
                </c:pt>
                <c:pt idx="1043">
                  <c:v>-2.1934766901078837</c:v>
                </c:pt>
                <c:pt idx="1044">
                  <c:v>-2.1939671901078142</c:v>
                </c:pt>
                <c:pt idx="1045">
                  <c:v>-2.1927613776335875</c:v>
                </c:pt>
                <c:pt idx="1046">
                  <c:v>-2.1943691701077772</c:v>
                </c:pt>
                <c:pt idx="1047">
                  <c:v>-2.1937507901079196</c:v>
                </c:pt>
                <c:pt idx="1048">
                  <c:v>-2.1923103267744888</c:v>
                </c:pt>
                <c:pt idx="1049">
                  <c:v>-2.1922041071666598</c:v>
                </c:pt>
                <c:pt idx="1050">
                  <c:v>-2.1900411401080362</c:v>
                </c:pt>
                <c:pt idx="1051">
                  <c:v>-2.1926986684411958</c:v>
                </c:pt>
                <c:pt idx="1052">
                  <c:v>-2.1934888601079212</c:v>
                </c:pt>
                <c:pt idx="1053">
                  <c:v>-2.1956297401078366</c:v>
                </c:pt>
                <c:pt idx="1054">
                  <c:v>-2.1954525901078585</c:v>
                </c:pt>
                <c:pt idx="1055">
                  <c:v>-2.1961375101078779</c:v>
                </c:pt>
                <c:pt idx="1056">
                  <c:v>-2.1969871095924582</c:v>
                </c:pt>
                <c:pt idx="1057">
                  <c:v>-2.1967907564041593</c:v>
                </c:pt>
                <c:pt idx="1058">
                  <c:v>-2.1971629701079149</c:v>
                </c:pt>
                <c:pt idx="1059">
                  <c:v>-2.1963447501078552</c:v>
                </c:pt>
                <c:pt idx="1060">
                  <c:v>-2.1965929901077867</c:v>
                </c:pt>
                <c:pt idx="1061">
                  <c:v>-2.1967076401078316</c:v>
                </c:pt>
                <c:pt idx="1062">
                  <c:v>-2.1971848114591692</c:v>
                </c:pt>
                <c:pt idx="1063">
                  <c:v>-2.1972231001078772</c:v>
                </c:pt>
                <c:pt idx="1064">
                  <c:v>-2.1977969101078982</c:v>
                </c:pt>
                <c:pt idx="1065">
                  <c:v>-2.1965447328351217</c:v>
                </c:pt>
                <c:pt idx="1066">
                  <c:v>-2.1976427172507007</c:v>
                </c:pt>
                <c:pt idx="1067">
                  <c:v>-2.1971195601077267</c:v>
                </c:pt>
                <c:pt idx="1068">
                  <c:v>-2.1972045001078016</c:v>
                </c:pt>
                <c:pt idx="1069">
                  <c:v>-2.1976156456748157</c:v>
                </c:pt>
                <c:pt idx="1070">
                  <c:v>-2.19662226010783</c:v>
                </c:pt>
                <c:pt idx="1071">
                  <c:v>-2.1974775301078751</c:v>
                </c:pt>
                <c:pt idx="1072">
                  <c:v>-2.1974397301078752</c:v>
                </c:pt>
                <c:pt idx="1073">
                  <c:v>-2.1966441996911317</c:v>
                </c:pt>
                <c:pt idx="1074">
                  <c:v>-2.1988630834844543</c:v>
                </c:pt>
                <c:pt idx="1075">
                  <c:v>-2.1969621301078859</c:v>
                </c:pt>
                <c:pt idx="1076">
                  <c:v>-2.1971108301078353</c:v>
                </c:pt>
                <c:pt idx="1077">
                  <c:v>-2.1980403801077677</c:v>
                </c:pt>
                <c:pt idx="1078">
                  <c:v>-2.1975477301078152</c:v>
                </c:pt>
                <c:pt idx="1079">
                  <c:v>-2.1972083976078665</c:v>
                </c:pt>
                <c:pt idx="1080">
                  <c:v>-2.1976839501079342</c:v>
                </c:pt>
                <c:pt idx="1081">
                  <c:v>-2.1980615590089201</c:v>
                </c:pt>
                <c:pt idx="1082">
                  <c:v>-2.1972471391202881</c:v>
                </c:pt>
                <c:pt idx="1083">
                  <c:v>-2.1968291001077627</c:v>
                </c:pt>
                <c:pt idx="1084">
                  <c:v>-2.1975245501077647</c:v>
                </c:pt>
                <c:pt idx="1085">
                  <c:v>-2.1979335955245891</c:v>
                </c:pt>
                <c:pt idx="1086">
                  <c:v>-2.1966946501079452</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-2.2015248886792911</c:v>
                </c:pt>
                <c:pt idx="1100">
                  <c:v>-2.1994293501077635</c:v>
                </c:pt>
                <c:pt idx="1101">
                  <c:v>-2.1993548312419482</c:v>
                </c:pt>
                <c:pt idx="1102">
                  <c:v>-2.199530290107834</c:v>
                </c:pt>
                <c:pt idx="1103">
                  <c:v>-2.1996055501078189</c:v>
                </c:pt>
                <c:pt idx="1104">
                  <c:v>-2.1986918601078291</c:v>
                </c:pt>
                <c:pt idx="1105">
                  <c:v>-2.2007169701079237</c:v>
                </c:pt>
                <c:pt idx="1106">
                  <c:v>-2.2007785924608072</c:v>
                </c:pt>
                <c:pt idx="1107">
                  <c:v>-2.2020688430865221</c:v>
                </c:pt>
                <c:pt idx="1108">
                  <c:v>-2.1985734601078235</c:v>
                </c:pt>
                <c:pt idx="1109">
                  <c:v>-2.2006355101078592</c:v>
                </c:pt>
                <c:pt idx="1110">
                  <c:v>-2.2020400001080387</c:v>
                </c:pt>
                <c:pt idx="1111">
                  <c:v>-2.2024606267744957</c:v>
                </c:pt>
                <c:pt idx="1112">
                  <c:v>-2.2023934039281268</c:v>
                </c:pt>
                <c:pt idx="1113">
                  <c:v>-2.2019626301079431</c:v>
                </c:pt>
                <c:pt idx="1114">
                  <c:v>-2.20247625808762</c:v>
                </c:pt>
                <c:pt idx="1115">
                  <c:v>-2.2017496267745145</c:v>
                </c:pt>
                <c:pt idx="1116">
                  <c:v>-2.2027667436898639</c:v>
                </c:pt>
                <c:pt idx="1117">
                  <c:v>-2.2033737201078663</c:v>
                </c:pt>
                <c:pt idx="1118">
                  <c:v>-2.2032448663578812</c:v>
                </c:pt>
                <c:pt idx="1119">
                  <c:v>-2.2047782401077769</c:v>
                </c:pt>
                <c:pt idx="1120">
                  <c:v>-2.2024984401078598</c:v>
                </c:pt>
                <c:pt idx="1121">
                  <c:v>-2.2024673401079053</c:v>
                </c:pt>
                <c:pt idx="1122">
                  <c:v>-2.2040906371911753</c:v>
                </c:pt>
                <c:pt idx="1123">
                  <c:v>-2.2032372709186818</c:v>
                </c:pt>
                <c:pt idx="1124">
                  <c:v>-2.2048950301079082</c:v>
                </c:pt>
                <c:pt idx="1125">
                  <c:v>-2.2048549001078044</c:v>
                </c:pt>
                <c:pt idx="1126">
                  <c:v>-2.2063137101077652</c:v>
                </c:pt>
                <c:pt idx="1127">
                  <c:v>-2.2066457977702347</c:v>
                </c:pt>
                <c:pt idx="1128">
                  <c:v>-2.2068328338452528</c:v>
                </c:pt>
                <c:pt idx="1129">
                  <c:v>-2.2058837101078161</c:v>
                </c:pt>
                <c:pt idx="1130">
                  <c:v>-2.2058951801078024</c:v>
                </c:pt>
                <c:pt idx="1131">
                  <c:v>-2.2052407101078741</c:v>
                </c:pt>
                <c:pt idx="1132">
                  <c:v>-2.2077694601078552</c:v>
                </c:pt>
                <c:pt idx="1133">
                  <c:v>-2.2058768285289005</c:v>
                </c:pt>
                <c:pt idx="1134">
                  <c:v>-2.2056702901078342</c:v>
                </c:pt>
                <c:pt idx="1135">
                  <c:v>-2.2069374801078396</c:v>
                </c:pt>
                <c:pt idx="1136">
                  <c:v>-2.206352930107879</c:v>
                </c:pt>
                <c:pt idx="1137">
                  <c:v>-2.2061332401078504</c:v>
                </c:pt>
                <c:pt idx="1138">
                  <c:v>-2.206879450107877</c:v>
                </c:pt>
                <c:pt idx="1139">
                  <c:v>-2.2059688767745484</c:v>
                </c:pt>
                <c:pt idx="1140">
                  <c:v>-2.2090308801079224</c:v>
                </c:pt>
                <c:pt idx="1141">
                  <c:v>-2.2064215712188981</c:v>
                </c:pt>
                <c:pt idx="1142">
                  <c:v>-2.2079483886793292</c:v>
                </c:pt>
                <c:pt idx="1143">
                  <c:v>-2.2064581301078152</c:v>
                </c:pt>
                <c:pt idx="1144">
                  <c:v>-2.2058120301077366</c:v>
                </c:pt>
                <c:pt idx="1145">
                  <c:v>-2.2068925001079291</c:v>
                </c:pt>
                <c:pt idx="1146">
                  <c:v>-2.2071572309412524</c:v>
                </c:pt>
                <c:pt idx="1147">
                  <c:v>-2.2081616201077892</c:v>
                </c:pt>
                <c:pt idx="1148">
                  <c:v>-2.2070868401078099</c:v>
                </c:pt>
                <c:pt idx="1149">
                  <c:v>-2.2071564401079584</c:v>
                </c:pt>
                <c:pt idx="1150">
                  <c:v>-2.2052394601078475</c:v>
                </c:pt>
                <c:pt idx="1151">
                  <c:v>-2.2088678351078532</c:v>
                </c:pt>
                <c:pt idx="1152">
                  <c:v>-2.2070225611181549</c:v>
                </c:pt>
                <c:pt idx="1153">
                  <c:v>-2.2069981996911707</c:v>
                </c:pt>
                <c:pt idx="1154">
                  <c:v>-2.2071439801079897</c:v>
                </c:pt>
                <c:pt idx="1155">
                  <c:v>-2.2051793501079016</c:v>
                </c:pt>
                <c:pt idx="1156">
                  <c:v>-2.2056736301077797</c:v>
                </c:pt>
                <c:pt idx="1157">
                  <c:v>-2.2057681101078397</c:v>
                </c:pt>
                <c:pt idx="1158">
                  <c:v>-2.2056659240253538</c:v>
                </c:pt>
                <c:pt idx="1159">
                  <c:v>-2.2055594601078488</c:v>
                </c:pt>
                <c:pt idx="1160">
                  <c:v>-2.2054822101078457</c:v>
                </c:pt>
                <c:pt idx="1161">
                  <c:v>-2.2066753301078808</c:v>
                </c:pt>
                <c:pt idx="1162">
                  <c:v>-2.2056860301079588</c:v>
                </c:pt>
                <c:pt idx="1163">
                  <c:v>-2.2056452401078843</c:v>
                </c:pt>
                <c:pt idx="1164">
                  <c:v>-2.2070082701077962</c:v>
                </c:pt>
                <c:pt idx="1165">
                  <c:v>-2.2072690746912116</c:v>
                </c:pt>
                <c:pt idx="1166">
                  <c:v>-2.2060333001079941</c:v>
                </c:pt>
                <c:pt idx="1167">
                  <c:v>-2.2071912020433158</c:v>
                </c:pt>
                <c:pt idx="1168">
                  <c:v>-2.2050992577269497</c:v>
                </c:pt>
                <c:pt idx="1169">
                  <c:v>-2.2082199201079082</c:v>
                </c:pt>
                <c:pt idx="1170">
                  <c:v>-2.2060631101078187</c:v>
                </c:pt>
                <c:pt idx="1171">
                  <c:v>-2.2060286684412351</c:v>
                </c:pt>
                <c:pt idx="1172">
                  <c:v>-2.2064242201078486</c:v>
                </c:pt>
                <c:pt idx="1173">
                  <c:v>-2.2061040501077867</c:v>
                </c:pt>
                <c:pt idx="1174">
                  <c:v>-2.2057893001078672</c:v>
                </c:pt>
                <c:pt idx="1175">
                  <c:v>-2.2062887458221092</c:v>
                </c:pt>
                <c:pt idx="1176">
                  <c:v>-2.2046756801078828</c:v>
                </c:pt>
                <c:pt idx="1177">
                  <c:v>-2.2066256580244641</c:v>
                </c:pt>
                <c:pt idx="1178">
                  <c:v>-2.2061555201078278</c:v>
                </c:pt>
                <c:pt idx="1179">
                  <c:v>-2.2059974901079396</c:v>
                </c:pt>
                <c:pt idx="1180">
                  <c:v>-2.2079434501078352</c:v>
                </c:pt>
                <c:pt idx="1181">
                  <c:v>-2.2071359701079039</c:v>
                </c:pt>
                <c:pt idx="1182">
                  <c:v>-2.2087697601078027</c:v>
                </c:pt>
                <c:pt idx="1183">
                  <c:v>-2.2089289812345942</c:v>
                </c:pt>
                <c:pt idx="1184">
                  <c:v>-2.2110110434411752</c:v>
                </c:pt>
                <c:pt idx="1185">
                  <c:v>-2.2128486908770761</c:v>
                </c:pt>
                <c:pt idx="1186">
                  <c:v>-2.212769000107798</c:v>
                </c:pt>
                <c:pt idx="1187">
                  <c:v>-2.213131150107789</c:v>
                </c:pt>
                <c:pt idx="1188">
                  <c:v>-2.2162133601077159</c:v>
                </c:pt>
                <c:pt idx="1189">
                  <c:v>-2.2157386483430912</c:v>
                </c:pt>
                <c:pt idx="1190">
                  <c:v>-2.2168916156633145</c:v>
                </c:pt>
                <c:pt idx="1191">
                  <c:v>-2.2168109501077837</c:v>
                </c:pt>
                <c:pt idx="1192">
                  <c:v>-2.2173280253252443</c:v>
                </c:pt>
                <c:pt idx="1193">
                  <c:v>-2.2189927224029087</c:v>
                </c:pt>
                <c:pt idx="1194">
                  <c:v>-2.2199049401077993</c:v>
                </c:pt>
                <c:pt idx="1195">
                  <c:v>-2.2187304500068032</c:v>
                </c:pt>
                <c:pt idx="1196">
                  <c:v>-2.2197091476079205</c:v>
                </c:pt>
                <c:pt idx="1197">
                  <c:v>-2.2203032801078031</c:v>
                </c:pt>
                <c:pt idx="1198">
                  <c:v>-2.2193046801079284</c:v>
                </c:pt>
                <c:pt idx="1199">
                  <c:v>-2.2195073101078435</c:v>
                </c:pt>
                <c:pt idx="1200">
                  <c:v>-2.2205617801078898</c:v>
                </c:pt>
                <c:pt idx="1201">
                  <c:v>-2.2204201969499882</c:v>
                </c:pt>
                <c:pt idx="1202">
                  <c:v>-2.2205513886792585</c:v>
                </c:pt>
                <c:pt idx="1203">
                  <c:v>-2.2208076501077612</c:v>
                </c:pt>
                <c:pt idx="1204">
                  <c:v>-2.2206288701078192</c:v>
                </c:pt>
                <c:pt idx="1205">
                  <c:v>-2.2199112001078345</c:v>
                </c:pt>
                <c:pt idx="1206">
                  <c:v>-2.2220756601078335</c:v>
                </c:pt>
                <c:pt idx="1207">
                  <c:v>-2.2192955801078966</c:v>
                </c:pt>
                <c:pt idx="1208">
                  <c:v>-2.2196545642745633</c:v>
                </c:pt>
                <c:pt idx="1209">
                  <c:v>-2.2200934990689518</c:v>
                </c:pt>
                <c:pt idx="1210">
                  <c:v>-2.2211987830244375</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-2.2233519101077985</c:v>
                </c:pt>
                <c:pt idx="1224">
                  <c:v>-2.2237623701079245</c:v>
                </c:pt>
                <c:pt idx="1225">
                  <c:v>-2.222721262191206</c:v>
                </c:pt>
                <c:pt idx="1226">
                  <c:v>-2.2204952148248509</c:v>
                </c:pt>
                <c:pt idx="1227">
                  <c:v>-2.220462580107835</c:v>
                </c:pt>
                <c:pt idx="1228">
                  <c:v>-2.22101838010785</c:v>
                </c:pt>
                <c:pt idx="1229">
                  <c:v>-2.2232009401077777</c:v>
                </c:pt>
                <c:pt idx="1230">
                  <c:v>-2.2231214901078467</c:v>
                </c:pt>
                <c:pt idx="1231">
                  <c:v>-2.222933200367526</c:v>
                </c:pt>
                <c:pt idx="1232">
                  <c:v>-2.2222988976078284</c:v>
                </c:pt>
                <c:pt idx="1233">
                  <c:v>-2.2236549601079116</c:v>
                </c:pt>
                <c:pt idx="1234">
                  <c:v>-2.2224115401079043</c:v>
                </c:pt>
                <c:pt idx="1235">
                  <c:v>-2.222219260107849</c:v>
                </c:pt>
                <c:pt idx="1236">
                  <c:v>-2.2219027328351899</c:v>
                </c:pt>
                <c:pt idx="1237">
                  <c:v>-2.2235999601078227</c:v>
                </c:pt>
                <c:pt idx="1238">
                  <c:v>-2.2237616892745571</c:v>
                </c:pt>
                <c:pt idx="1239">
                  <c:v>-2.2228696101078187</c:v>
                </c:pt>
                <c:pt idx="1240">
                  <c:v>-2.2216146501077008</c:v>
                </c:pt>
                <c:pt idx="1241">
                  <c:v>-2.2217016101079037</c:v>
                </c:pt>
                <c:pt idx="1242">
                  <c:v>-2.2211385701078852</c:v>
                </c:pt>
                <c:pt idx="1243">
                  <c:v>-2.2212844809411791</c:v>
                </c:pt>
                <c:pt idx="1244">
                  <c:v>-2.2233305001078696</c:v>
                </c:pt>
                <c:pt idx="1245">
                  <c:v>-2.2216303948905112</c:v>
                </c:pt>
                <c:pt idx="1246">
                  <c:v>-2.2211313601079121</c:v>
                </c:pt>
                <c:pt idx="1247">
                  <c:v>-2.2215651701078372</c:v>
                </c:pt>
                <c:pt idx="1248">
                  <c:v>-2.221789200107942</c:v>
                </c:pt>
                <c:pt idx="1249">
                  <c:v>-2.2213279001078412</c:v>
                </c:pt>
                <c:pt idx="1250">
                  <c:v>-2.2211893384862589</c:v>
                </c:pt>
                <c:pt idx="1251">
                  <c:v>-2.2211175201078412</c:v>
                </c:pt>
                <c:pt idx="1252">
                  <c:v>-2.2208101701078111</c:v>
                </c:pt>
                <c:pt idx="1253">
                  <c:v>-2.2201566941504471</c:v>
                </c:pt>
                <c:pt idx="1254">
                  <c:v>-2.2197871152802264</c:v>
                </c:pt>
                <c:pt idx="1255">
                  <c:v>-2.2200855106129649</c:v>
                </c:pt>
                <c:pt idx="1256">
                  <c:v>-2.218870869198696</c:v>
                </c:pt>
                <c:pt idx="1257">
                  <c:v>-2.2197751148697327</c:v>
                </c:pt>
                <c:pt idx="1258">
                  <c:v>-2.218194030107814</c:v>
                </c:pt>
                <c:pt idx="1259">
                  <c:v>-2.2209519501078052</c:v>
                </c:pt>
                <c:pt idx="1260">
                  <c:v>-2.2203098001079029</c:v>
                </c:pt>
                <c:pt idx="1261">
                  <c:v>-2.2192841679730009</c:v>
                </c:pt>
                <c:pt idx="1262">
                  <c:v>-2.2190563464714192</c:v>
                </c:pt>
                <c:pt idx="1263">
                  <c:v>-2.2193349601079211</c:v>
                </c:pt>
                <c:pt idx="1264">
                  <c:v>-2.2184313501079416</c:v>
                </c:pt>
                <c:pt idx="1265">
                  <c:v>-2.217844820107814</c:v>
                </c:pt>
                <c:pt idx="1266">
                  <c:v>-2.2194832801079092</c:v>
                </c:pt>
                <c:pt idx="1267">
                  <c:v>-2.2199437101078558</c:v>
                </c:pt>
                <c:pt idx="1268">
                  <c:v>-2.2207129001079187</c:v>
                </c:pt>
                <c:pt idx="1269">
                  <c:v>-2.2227671524155452</c:v>
                </c:pt>
                <c:pt idx="1270">
                  <c:v>-2.220849460107857</c:v>
                </c:pt>
                <c:pt idx="1271">
                  <c:v>-2.221535240107904</c:v>
                </c:pt>
                <c:pt idx="1272">
                  <c:v>-2.2235408801078482</c:v>
                </c:pt>
                <c:pt idx="1273">
                  <c:v>-2.2215582706342607</c:v>
                </c:pt>
                <c:pt idx="1274">
                  <c:v>-2.2242485301078148</c:v>
                </c:pt>
                <c:pt idx="1275">
                  <c:v>-2.2238723901078288</c:v>
                </c:pt>
                <c:pt idx="1276">
                  <c:v>-2.2250622801078634</c:v>
                </c:pt>
                <c:pt idx="1277">
                  <c:v>-2.2235860746911453</c:v>
                </c:pt>
                <c:pt idx="1278">
                  <c:v>-2.2253998101078882</c:v>
                </c:pt>
                <c:pt idx="1279">
                  <c:v>-2.2268958687099456</c:v>
                </c:pt>
                <c:pt idx="1280">
                  <c:v>-2.2282577201078055</c:v>
                </c:pt>
                <c:pt idx="1281">
                  <c:v>-2.2290786801078326</c:v>
                </c:pt>
                <c:pt idx="1282">
                  <c:v>-2.2287348001078491</c:v>
                </c:pt>
                <c:pt idx="1283">
                  <c:v>-2.2281450905426112</c:v>
                </c:pt>
                <c:pt idx="1284">
                  <c:v>-2.2291085001078002</c:v>
                </c:pt>
                <c:pt idx="1285">
                  <c:v>-2.2303230801077985</c:v>
                </c:pt>
                <c:pt idx="1286">
                  <c:v>-2.2300977601078427</c:v>
                </c:pt>
                <c:pt idx="1287">
                  <c:v>-2.2311435113899192</c:v>
                </c:pt>
                <c:pt idx="1288">
                  <c:v>-2.2315112343013652</c:v>
                </c:pt>
                <c:pt idx="1289">
                  <c:v>-2.2325551501079985</c:v>
                </c:pt>
                <c:pt idx="1290">
                  <c:v>-2.2325764901078027</c:v>
                </c:pt>
                <c:pt idx="1291">
                  <c:v>-2.2327034901077947</c:v>
                </c:pt>
                <c:pt idx="1292">
                  <c:v>-2.2328155701078174</c:v>
                </c:pt>
                <c:pt idx="1293">
                  <c:v>-2.232118570107815</c:v>
                </c:pt>
                <c:pt idx="1294">
                  <c:v>-2.2324629871349067</c:v>
                </c:pt>
                <c:pt idx="1295">
                  <c:v>-2.2316525833954577</c:v>
                </c:pt>
                <c:pt idx="1296">
                  <c:v>-2.2338831758973612</c:v>
                </c:pt>
                <c:pt idx="1297">
                  <c:v>-2.2331930601078129</c:v>
                </c:pt>
                <c:pt idx="1298">
                  <c:v>-2.2331870601079009</c:v>
                </c:pt>
                <c:pt idx="1299">
                  <c:v>-2.2342908101078791</c:v>
                </c:pt>
                <c:pt idx="1300">
                  <c:v>-2.2343310121910838</c:v>
                </c:pt>
                <c:pt idx="1301">
                  <c:v>-2.2352883501078509</c:v>
                </c:pt>
                <c:pt idx="1302">
                  <c:v>-2.2362125390552126</c:v>
                </c:pt>
                <c:pt idx="1303">
                  <c:v>-2.234627521963688</c:v>
                </c:pt>
                <c:pt idx="1304">
                  <c:v>-2.2346997401078612</c:v>
                </c:pt>
                <c:pt idx="1305">
                  <c:v>-2.2351909301078479</c:v>
                </c:pt>
                <c:pt idx="1306">
                  <c:v>-2.2351807413578699</c:v>
                </c:pt>
                <c:pt idx="1307">
                  <c:v>-2.2348227701078685</c:v>
                </c:pt>
                <c:pt idx="1308">
                  <c:v>-2.234839740107907</c:v>
                </c:pt>
                <c:pt idx="1309">
                  <c:v>-2.2340145301078711</c:v>
                </c:pt>
                <c:pt idx="1310">
                  <c:v>-2.235538020107839</c:v>
                </c:pt>
                <c:pt idx="1311">
                  <c:v>-2.2358034601078587</c:v>
                </c:pt>
                <c:pt idx="1312">
                  <c:v>-2.2346562378856305</c:v>
                </c:pt>
                <c:pt idx="1313">
                  <c:v>-2.2332613029649808</c:v>
                </c:pt>
                <c:pt idx="1314">
                  <c:v>-2.2359340601078252</c:v>
                </c:pt>
                <c:pt idx="1315">
                  <c:v>-2.2345165101077682</c:v>
                </c:pt>
                <c:pt idx="1316">
                  <c:v>-2.2342471101077868</c:v>
                </c:pt>
                <c:pt idx="1317">
                  <c:v>-2.2353346801078402</c:v>
                </c:pt>
                <c:pt idx="1318">
                  <c:v>-2.2350501801078337</c:v>
                </c:pt>
                <c:pt idx="1319">
                  <c:v>-2.2378720084949357</c:v>
                </c:pt>
                <c:pt idx="1320">
                  <c:v>-2.2418886743934223</c:v>
                </c:pt>
                <c:pt idx="1321">
                  <c:v>-2.2393988301079446</c:v>
                </c:pt>
                <c:pt idx="1322">
                  <c:v>-2.2397767801078752</c:v>
                </c:pt>
                <c:pt idx="1323">
                  <c:v>-2.2394161901078178</c:v>
                </c:pt>
                <c:pt idx="1324">
                  <c:v>-2.2411532401078538</c:v>
                </c:pt>
                <c:pt idx="1325">
                  <c:v>-2.2399116495815292</c:v>
                </c:pt>
                <c:pt idx="1326">
                  <c:v>-2.2414620201079032</c:v>
                </c:pt>
                <c:pt idx="1327">
                  <c:v>-2.2400152322597222</c:v>
                </c:pt>
                <c:pt idx="1328">
                  <c:v>-2.2409060880149281</c:v>
                </c:pt>
                <c:pt idx="1329">
                  <c:v>-2.2409386101078894</c:v>
                </c:pt>
                <c:pt idx="1330">
                  <c:v>-2.2411464901078797</c:v>
                </c:pt>
                <c:pt idx="1331">
                  <c:v>-2.2411535121911794</c:v>
                </c:pt>
                <c:pt idx="1332">
                  <c:v>-2.2408672001078291</c:v>
                </c:pt>
                <c:pt idx="1333">
                  <c:v>-2.2400956201079549</c:v>
                </c:pt>
                <c:pt idx="1334">
                  <c:v>-2.2404941001078242</c:v>
                </c:pt>
                <c:pt idx="1335">
                  <c:v>-2.2403304401078445</c:v>
                </c:pt>
                <c:pt idx="1336">
                  <c:v>-2.2406211267745002</c:v>
                </c:pt>
                <c:pt idx="1337">
                  <c:v>-2.2419802601078698</c:v>
                </c:pt>
                <c:pt idx="1338">
                  <c:v>-2.2421507504304303</c:v>
                </c:pt>
                <c:pt idx="1339">
                  <c:v>-2.2395363301079252</c:v>
                </c:pt>
                <c:pt idx="1340">
                  <c:v>-2.2393293501078553</c:v>
                </c:pt>
                <c:pt idx="1341">
                  <c:v>-2.238507660107885</c:v>
                </c:pt>
                <c:pt idx="1342">
                  <c:v>-2.2378476601078745</c:v>
                </c:pt>
                <c:pt idx="1343">
                  <c:v>-2.2389348038578203</c:v>
                </c:pt>
                <c:pt idx="1344">
                  <c:v>-2.238038360107879</c:v>
                </c:pt>
                <c:pt idx="1345">
                  <c:v>-2.2373780565990282</c:v>
                </c:pt>
                <c:pt idx="1346">
                  <c:v>-2.2375878601078694</c:v>
                </c:pt>
                <c:pt idx="1347">
                  <c:v>-2.2380700801078319</c:v>
                </c:pt>
                <c:pt idx="1348">
                  <c:v>-2.2389884201077734</c:v>
                </c:pt>
                <c:pt idx="1349">
                  <c:v>-2.2382371101079492</c:v>
                </c:pt>
                <c:pt idx="1350">
                  <c:v>-2.2384482479865255</c:v>
                </c:pt>
                <c:pt idx="1351">
                  <c:v>-2.2374810168088999</c:v>
                </c:pt>
                <c:pt idx="1352">
                  <c:v>-2.2405860501078005</c:v>
                </c:pt>
                <c:pt idx="1353">
                  <c:v>-2.2390261514658505</c:v>
                </c:pt>
                <c:pt idx="1354">
                  <c:v>-2.2387372546283246</c:v>
                </c:pt>
                <c:pt idx="1355">
                  <c:v>-2.2390076701079562</c:v>
                </c:pt>
                <c:pt idx="1356">
                  <c:v>-2.2372313505188401</c:v>
                </c:pt>
                <c:pt idx="1357">
                  <c:v>-2.2374022001077662</c:v>
                </c:pt>
                <c:pt idx="1358">
                  <c:v>-2.2368048501078874</c:v>
                </c:pt>
                <c:pt idx="1359">
                  <c:v>-2.238056880107905</c:v>
                </c:pt>
                <c:pt idx="1360">
                  <c:v>-2.2380584601078191</c:v>
                </c:pt>
                <c:pt idx="1361">
                  <c:v>-2.234094126774508</c:v>
                </c:pt>
                <c:pt idx="1362">
                  <c:v>-2.2357590201079782</c:v>
                </c:pt>
                <c:pt idx="1363">
                  <c:v>-2.2358512285289294</c:v>
                </c:pt>
                <c:pt idx="1364">
                  <c:v>-2.2354732601077552</c:v>
                </c:pt>
                <c:pt idx="1365">
                  <c:v>-2.2340097501078042</c:v>
                </c:pt>
                <c:pt idx="1366">
                  <c:v>-2.2336087501078912</c:v>
                </c:pt>
                <c:pt idx="1367">
                  <c:v>-2.2330469301078431</c:v>
                </c:pt>
                <c:pt idx="1368">
                  <c:v>-2.2339273548447811</c:v>
                </c:pt>
                <c:pt idx="1369">
                  <c:v>-2.2311233869370755</c:v>
                </c:pt>
                <c:pt idx="1370">
                  <c:v>-2.2271902601078111</c:v>
                </c:pt>
                <c:pt idx="1371">
                  <c:v>-2.2298477701078951</c:v>
                </c:pt>
                <c:pt idx="1372">
                  <c:v>-2.2287648501078006</c:v>
                </c:pt>
                <c:pt idx="1373">
                  <c:v>-2.2303077601078241</c:v>
                </c:pt>
                <c:pt idx="1374">
                  <c:v>-2.2304656916867027</c:v>
                </c:pt>
                <c:pt idx="1375">
                  <c:v>-2.2294208201078902</c:v>
                </c:pt>
                <c:pt idx="1376">
                  <c:v>-2.230768340107919</c:v>
                </c:pt>
                <c:pt idx="1377">
                  <c:v>-2.2292395201078392</c:v>
                </c:pt>
                <c:pt idx="1378">
                  <c:v>-2.2307955672507092</c:v>
                </c:pt>
                <c:pt idx="1379">
                  <c:v>-2.2299210463147618</c:v>
                </c:pt>
                <c:pt idx="1380">
                  <c:v>-2.2283555401077852</c:v>
                </c:pt>
                <c:pt idx="1381">
                  <c:v>-2.2281019337921606</c:v>
                </c:pt>
                <c:pt idx="1382">
                  <c:v>-2.2261465601079404</c:v>
                </c:pt>
                <c:pt idx="1383">
                  <c:v>-2.2259870901079415</c:v>
                </c:pt>
                <c:pt idx="1384">
                  <c:v>-2.2268567201079192</c:v>
                </c:pt>
                <c:pt idx="1385">
                  <c:v>-2.2255332101078449</c:v>
                </c:pt>
                <c:pt idx="1386">
                  <c:v>-2.2249760226078803</c:v>
                </c:pt>
                <c:pt idx="1387">
                  <c:v>-2.2286555905426741</c:v>
                </c:pt>
                <c:pt idx="1388">
                  <c:v>-2.2261784601078176</c:v>
                </c:pt>
                <c:pt idx="1389">
                  <c:v>-2.2268946401077612</c:v>
                </c:pt>
                <c:pt idx="1390">
                  <c:v>-2.2264204001077843</c:v>
                </c:pt>
                <c:pt idx="1391">
                  <c:v>-2.2253805901079238</c:v>
                </c:pt>
                <c:pt idx="1392">
                  <c:v>-2.225748290107731</c:v>
                </c:pt>
                <c:pt idx="1393">
                  <c:v>-2.2247727653708602</c:v>
                </c:pt>
                <c:pt idx="1394">
                  <c:v>-2.226916840107894</c:v>
                </c:pt>
                <c:pt idx="1395">
                  <c:v>-2.2252614864236597</c:v>
                </c:pt>
                <c:pt idx="1396">
                  <c:v>-2.2252634601078678</c:v>
                </c:pt>
                <c:pt idx="1397">
                  <c:v>-2.2263240001078128</c:v>
                </c:pt>
                <c:pt idx="1398">
                  <c:v>-2.2272915226078909</c:v>
                </c:pt>
                <c:pt idx="1399">
                  <c:v>-2.2261807701079244</c:v>
                </c:pt>
                <c:pt idx="1400">
                  <c:v>-2.2256499201078537</c:v>
                </c:pt>
                <c:pt idx="1401">
                  <c:v>-2.2265448801078662</c:v>
                </c:pt>
                <c:pt idx="1402">
                  <c:v>-2.2245710201078213</c:v>
                </c:pt>
                <c:pt idx="1403">
                  <c:v>-2.2224901653710418</c:v>
                </c:pt>
                <c:pt idx="1404">
                  <c:v>-2.2208327458221842</c:v>
                </c:pt>
                <c:pt idx="1405">
                  <c:v>-2.2202194601078418</c:v>
                </c:pt>
                <c:pt idx="1406">
                  <c:v>-2.2200901801078032</c:v>
                </c:pt>
                <c:pt idx="1407">
                  <c:v>-2.2200045101078172</c:v>
                </c:pt>
                <c:pt idx="1408">
                  <c:v>-2.2212865901077952</c:v>
                </c:pt>
                <c:pt idx="1409">
                  <c:v>-2.220515670107801</c:v>
                </c:pt>
                <c:pt idx="1410">
                  <c:v>-2.221343165371124</c:v>
                </c:pt>
                <c:pt idx="1411">
                  <c:v>-2.2194434801080201</c:v>
                </c:pt>
                <c:pt idx="1412">
                  <c:v>-2.2169894601078397</c:v>
                </c:pt>
                <c:pt idx="1413">
                  <c:v>-2.2193608472046411</c:v>
                </c:pt>
                <c:pt idx="1414">
                  <c:v>-2.218666640107898</c:v>
                </c:pt>
                <c:pt idx="1415">
                  <c:v>-2.2198027201079071</c:v>
                </c:pt>
                <c:pt idx="1416">
                  <c:v>-2.219812364363146</c:v>
                </c:pt>
                <c:pt idx="1417">
                  <c:v>-2.2188039201079448</c:v>
                </c:pt>
                <c:pt idx="1418">
                  <c:v>-2.2196992701077392</c:v>
                </c:pt>
                <c:pt idx="1419">
                  <c:v>-2.2176577901079542</c:v>
                </c:pt>
                <c:pt idx="1420">
                  <c:v>-2.2155822701078449</c:v>
                </c:pt>
                <c:pt idx="1421">
                  <c:v>-2.2184984230708356</c:v>
                </c:pt>
                <c:pt idx="1422">
                  <c:v>-2.2180110390552397</c:v>
                </c:pt>
                <c:pt idx="1423">
                  <c:v>-2.2171541122817482</c:v>
                </c:pt>
                <c:pt idx="1424">
                  <c:v>-2.2168680201078184</c:v>
                </c:pt>
                <c:pt idx="1425">
                  <c:v>-2.2176569301079638</c:v>
                </c:pt>
                <c:pt idx="1426">
                  <c:v>-2.2178849201078208</c:v>
                </c:pt>
                <c:pt idx="1427">
                  <c:v>-2.2187457701078159</c:v>
                </c:pt>
                <c:pt idx="1428">
                  <c:v>-2.2201644180026596</c:v>
                </c:pt>
                <c:pt idx="1429">
                  <c:v>-2.2186898001078958</c:v>
                </c:pt>
                <c:pt idx="1430">
                  <c:v>-2.2194264479127099</c:v>
                </c:pt>
                <c:pt idx="1431">
                  <c:v>-2.2193561892744467</c:v>
                </c:pt>
                <c:pt idx="1432">
                  <c:v>-2.2180041701078466</c:v>
                </c:pt>
                <c:pt idx="1433">
                  <c:v>-2.2194988701077847</c:v>
                </c:pt>
                <c:pt idx="1434">
                  <c:v>-2.2183422601079066</c:v>
                </c:pt>
                <c:pt idx="1435">
                  <c:v>-2.2179707101078812</c:v>
                </c:pt>
                <c:pt idx="1436">
                  <c:v>-2.2171408601079086</c:v>
                </c:pt>
                <c:pt idx="1437">
                  <c:v>-2.2172600401078348</c:v>
                </c:pt>
                <c:pt idx="1438">
                  <c:v>-2.2220294601078336</c:v>
                </c:pt>
                <c:pt idx="1439">
                  <c:v>-2.2169564601078227</c:v>
                </c:pt>
                <c:pt idx="1440">
                  <c:v>-2.2171040401077207</c:v>
                </c:pt>
                <c:pt idx="1441">
                  <c:v>-2.2161671232658002</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-2.2140520101077477</c:v>
                </c:pt>
                <c:pt idx="1452">
                  <c:v>-2.2150648301077638</c:v>
                </c:pt>
                <c:pt idx="1453">
                  <c:v>-2.2147638871911552</c:v>
                </c:pt>
                <c:pt idx="1454">
                  <c:v>-2.2155036001077661</c:v>
                </c:pt>
                <c:pt idx="1455">
                  <c:v>-2.2160214101077997</c:v>
                </c:pt>
                <c:pt idx="1456">
                  <c:v>-2.2159294601078443</c:v>
                </c:pt>
                <c:pt idx="1457">
                  <c:v>-2.2159598122204613</c:v>
                </c:pt>
                <c:pt idx="1458">
                  <c:v>-2.2140904401078672</c:v>
                </c:pt>
                <c:pt idx="1459">
                  <c:v>-2.215019040107908</c:v>
                </c:pt>
                <c:pt idx="1460">
                  <c:v>-2.2146400916868427</c:v>
                </c:pt>
                <c:pt idx="1461">
                  <c:v>-2.2163767701078152</c:v>
                </c:pt>
                <c:pt idx="1462">
                  <c:v>-2.2152978801078405</c:v>
                </c:pt>
                <c:pt idx="1463">
                  <c:v>-2.2157838801079102</c:v>
                </c:pt>
                <c:pt idx="1464">
                  <c:v>-2.2161857601078196</c:v>
                </c:pt>
                <c:pt idx="1465">
                  <c:v>-2.216739460107874</c:v>
                </c:pt>
                <c:pt idx="1466">
                  <c:v>-2.2162897542254996</c:v>
                </c:pt>
                <c:pt idx="1467">
                  <c:v>-2.2156099117207737</c:v>
                </c:pt>
                <c:pt idx="1468">
                  <c:v>-2.2156449401078788</c:v>
                </c:pt>
                <c:pt idx="1469">
                  <c:v>-2.2153130601078601</c:v>
                </c:pt>
                <c:pt idx="1470">
                  <c:v>-2.2148752901078677</c:v>
                </c:pt>
                <c:pt idx="1471">
                  <c:v>-2.2147029501079802</c:v>
                </c:pt>
                <c:pt idx="1472">
                  <c:v>-2.2155214201079052</c:v>
                </c:pt>
                <c:pt idx="1473">
                  <c:v>-2.2144617421591057</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-2.2544172301078782</c:v>
                </c:pt>
                <c:pt idx="3">
                  <c:v>-2.2559195401079606</c:v>
                </c:pt>
                <c:pt idx="4">
                  <c:v>-2.2557755279044613</c:v>
                </c:pt>
                <c:pt idx="5">
                  <c:v>-2.254385460107855</c:v>
                </c:pt>
                <c:pt idx="6">
                  <c:v>-2.2529285501078249</c:v>
                </c:pt>
                <c:pt idx="7">
                  <c:v>-2.2540873792998326</c:v>
                </c:pt>
                <c:pt idx="8">
                  <c:v>-2.2495275121912992</c:v>
                </c:pt>
                <c:pt idx="9">
                  <c:v>-2.2469478101079292</c:v>
                </c:pt>
                <c:pt idx="10">
                  <c:v>-2.2511287001079876</c:v>
                </c:pt>
                <c:pt idx="11">
                  <c:v>-2.2479445101078319</c:v>
                </c:pt>
                <c:pt idx="12">
                  <c:v>-2.2483050964715012</c:v>
                </c:pt>
                <c:pt idx="13">
                  <c:v>-0.99599196010790059</c:v>
                </c:pt>
                <c:pt idx="14">
                  <c:v>-0.78391896010772566</c:v>
                </c:pt>
                <c:pt idx="15">
                  <c:v>-1.7313829201078481</c:v>
                </c:pt>
                <c:pt idx="16">
                  <c:v>-2.1030265001080295</c:v>
                </c:pt>
                <c:pt idx="17">
                  <c:v>-1.809580880107859</c:v>
                </c:pt>
                <c:pt idx="18">
                  <c:v>-1.9287230927609458</c:v>
                </c:pt>
                <c:pt idx="19">
                  <c:v>-2.3031580358654371</c:v>
                </c:pt>
                <c:pt idx="20">
                  <c:v>-2.9456824344668555</c:v>
                </c:pt>
                <c:pt idx="21">
                  <c:v>-4.576665660107829</c:v>
                </c:pt>
                <c:pt idx="22">
                  <c:v>-4.6545979301078315</c:v>
                </c:pt>
                <c:pt idx="23">
                  <c:v>-5.1308201501078505</c:v>
                </c:pt>
                <c:pt idx="24">
                  <c:v>-5.2136506801077074</c:v>
                </c:pt>
                <c:pt idx="25">
                  <c:v>-4.6569085201078115</c:v>
                </c:pt>
                <c:pt idx="26">
                  <c:v>-3.8886155510168687</c:v>
                </c:pt>
                <c:pt idx="27">
                  <c:v>-4.1034039501078885</c:v>
                </c:pt>
                <c:pt idx="28">
                  <c:v>-4.1826746743935495</c:v>
                </c:pt>
                <c:pt idx="29">
                  <c:v>-2.1149211601078552</c:v>
                </c:pt>
                <c:pt idx="30">
                  <c:v>-2.6879422075825699</c:v>
                </c:pt>
                <c:pt idx="31">
                  <c:v>-2.8539487401078674</c:v>
                </c:pt>
                <c:pt idx="32">
                  <c:v>-2.6689572001077302</c:v>
                </c:pt>
                <c:pt idx="33">
                  <c:v>-2.3793308001077946</c:v>
                </c:pt>
                <c:pt idx="34">
                  <c:v>-2.0390261901079185</c:v>
                </c:pt>
                <c:pt idx="35">
                  <c:v>-1.6722097771810525</c:v>
                </c:pt>
                <c:pt idx="36">
                  <c:v>-0.22994446010784531</c:v>
                </c:pt>
                <c:pt idx="37">
                  <c:v>-0.23233861010781709</c:v>
                </c:pt>
                <c:pt idx="38">
                  <c:v>0.60116617989222987</c:v>
                </c:pt>
                <c:pt idx="39">
                  <c:v>1.7286324990758004</c:v>
                </c:pt>
                <c:pt idx="40">
                  <c:v>2.6192386598921473</c:v>
                </c:pt>
                <c:pt idx="41">
                  <c:v>2.7123745104803882</c:v>
                </c:pt>
                <c:pt idx="42">
                  <c:v>5.557287834009748</c:v>
                </c:pt>
                <c:pt idx="43">
                  <c:v>6.2773606898920988</c:v>
                </c:pt>
                <c:pt idx="44">
                  <c:v>7.1917295798923391</c:v>
                </c:pt>
                <c:pt idx="45">
                  <c:v>7.4054848398920452</c:v>
                </c:pt>
                <c:pt idx="46">
                  <c:v>7.4933010798921424</c:v>
                </c:pt>
                <c:pt idx="47">
                  <c:v>7.3289144298921434</c:v>
                </c:pt>
                <c:pt idx="48">
                  <c:v>7.6253187898920629</c:v>
                </c:pt>
                <c:pt idx="49">
                  <c:v>8.1038494998919646</c:v>
                </c:pt>
                <c:pt idx="50">
                  <c:v>8.0474065925237248</c:v>
                </c:pt>
                <c:pt idx="51">
                  <c:v>6.4818346648920908</c:v>
                </c:pt>
                <c:pt idx="52">
                  <c:v>6.5229915798920803</c:v>
                </c:pt>
                <c:pt idx="53">
                  <c:v>6.6153964148921816</c:v>
                </c:pt>
                <c:pt idx="54">
                  <c:v>6.6279792098920671</c:v>
                </c:pt>
                <c:pt idx="55">
                  <c:v>6.5481459498921453</c:v>
                </c:pt>
                <c:pt idx="56">
                  <c:v>6.4334388960565425</c:v>
                </c:pt>
                <c:pt idx="57">
                  <c:v>5.9029207671648578</c:v>
                </c:pt>
                <c:pt idx="58">
                  <c:v>5.8092382098920439</c:v>
                </c:pt>
                <c:pt idx="59">
                  <c:v>5.4996107098922424</c:v>
                </c:pt>
                <c:pt idx="60">
                  <c:v>5.5707263198920884</c:v>
                </c:pt>
                <c:pt idx="61">
                  <c:v>5.7801743698920465</c:v>
                </c:pt>
                <c:pt idx="62">
                  <c:v>5.9774995698920614</c:v>
                </c:pt>
                <c:pt idx="63">
                  <c:v>6.3860395398921304</c:v>
                </c:pt>
                <c:pt idx="64">
                  <c:v>6.8210001956300292</c:v>
                </c:pt>
                <c:pt idx="65">
                  <c:v>8.098672206558831</c:v>
                </c:pt>
                <c:pt idx="66">
                  <c:v>8.5950128498922442</c:v>
                </c:pt>
                <c:pt idx="67">
                  <c:v>9.3476527398920997</c:v>
                </c:pt>
                <c:pt idx="68">
                  <c:v>10.203733729892193</c:v>
                </c:pt>
                <c:pt idx="69">
                  <c:v>11.414096019892142</c:v>
                </c:pt>
                <c:pt idx="70">
                  <c:v>12.851502879892076</c:v>
                </c:pt>
                <c:pt idx="71">
                  <c:v>14.494817829892142</c:v>
                </c:pt>
                <c:pt idx="72">
                  <c:v>16.374299309892251</c:v>
                </c:pt>
                <c:pt idx="73">
                  <c:v>18.105188381997326</c:v>
                </c:pt>
                <c:pt idx="74">
                  <c:v>24.949186414892154</c:v>
                </c:pt>
                <c:pt idx="75">
                  <c:v>26.227818619892098</c:v>
                </c:pt>
                <c:pt idx="76">
                  <c:v>27.481897999892041</c:v>
                </c:pt>
                <c:pt idx="77">
                  <c:v>28.126192609892101</c:v>
                </c:pt>
                <c:pt idx="78">
                  <c:v>27.891144539892085</c:v>
                </c:pt>
                <c:pt idx="79">
                  <c:v>26.856077569892264</c:v>
                </c:pt>
                <c:pt idx="80">
                  <c:v>25.511063169892076</c:v>
                </c:pt>
                <c:pt idx="81">
                  <c:v>24.268553679891948</c:v>
                </c:pt>
                <c:pt idx="82">
                  <c:v>23.251010539892164</c:v>
                </c:pt>
                <c:pt idx="83">
                  <c:v>16.385100539892179</c:v>
                </c:pt>
                <c:pt idx="84">
                  <c:v>14.285101519892109</c:v>
                </c:pt>
                <c:pt idx="85">
                  <c:v>12.404741889892168</c:v>
                </c:pt>
                <c:pt idx="86">
                  <c:v>10.68191281989219</c:v>
                </c:pt>
                <c:pt idx="87">
                  <c:v>9.2468553098922399</c:v>
                </c:pt>
                <c:pt idx="88">
                  <c:v>8.2031121827492086</c:v>
                </c:pt>
                <c:pt idx="89">
                  <c:v>6.2030236398921161</c:v>
                </c:pt>
                <c:pt idx="90">
                  <c:v>4.5873979798920317</c:v>
                </c:pt>
                <c:pt idx="91">
                  <c:v>3.2609056631799271</c:v>
                </c:pt>
                <c:pt idx="92">
                  <c:v>-0.37579726402937297</c:v>
                </c:pt>
                <c:pt idx="93">
                  <c:v>0.26908090989204048</c:v>
                </c:pt>
                <c:pt idx="94">
                  <c:v>1.3882706636035231</c:v>
                </c:pt>
                <c:pt idx="95">
                  <c:v>2.676507729892208</c:v>
                </c:pt>
                <c:pt idx="96">
                  <c:v>3.9404543498920219</c:v>
                </c:pt>
                <c:pt idx="97">
                  <c:v>5.9467491098921705</c:v>
                </c:pt>
                <c:pt idx="98">
                  <c:v>8.4119005098921491</c:v>
                </c:pt>
                <c:pt idx="99">
                  <c:v>10.558854062969164</c:v>
                </c:pt>
                <c:pt idx="100">
                  <c:v>20.653755973854505</c:v>
                </c:pt>
                <c:pt idx="101">
                  <c:v>22.415528589892126</c:v>
                </c:pt>
                <c:pt idx="102">
                  <c:v>24.846336829892081</c:v>
                </c:pt>
                <c:pt idx="103">
                  <c:v>27.770804789892225</c:v>
                </c:pt>
                <c:pt idx="104">
                  <c:v>30.688266749892133</c:v>
                </c:pt>
                <c:pt idx="105">
                  <c:v>32.913036570504325</c:v>
                </c:pt>
                <c:pt idx="106">
                  <c:v>33.525608996413979</c:v>
                </c:pt>
                <c:pt idx="107">
                  <c:v>36.621820539892063</c:v>
                </c:pt>
                <c:pt idx="108">
                  <c:v>36.896076639892243</c:v>
                </c:pt>
                <c:pt idx="109">
                  <c:v>36.689618139892204</c:v>
                </c:pt>
                <c:pt idx="110">
                  <c:v>36.337706839892036</c:v>
                </c:pt>
                <c:pt idx="111">
                  <c:v>34.120629449891993</c:v>
                </c:pt>
                <c:pt idx="112">
                  <c:v>31.598141489892001</c:v>
                </c:pt>
                <c:pt idx="113">
                  <c:v>29.953543439892172</c:v>
                </c:pt>
                <c:pt idx="114">
                  <c:v>28.360936789892136</c:v>
                </c:pt>
                <c:pt idx="115">
                  <c:v>20.39373041489209</c:v>
                </c:pt>
                <c:pt idx="116">
                  <c:v>19.245226257063834</c:v>
                </c:pt>
                <c:pt idx="117">
                  <c:v>17.830376839892093</c:v>
                </c:pt>
                <c:pt idx="118">
                  <c:v>16.087350299892151</c:v>
                </c:pt>
                <c:pt idx="119">
                  <c:v>14.365121619892253</c:v>
                </c:pt>
                <c:pt idx="120">
                  <c:v>13.042808929892217</c:v>
                </c:pt>
                <c:pt idx="121">
                  <c:v>11.622628759892008</c:v>
                </c:pt>
                <c:pt idx="122">
                  <c:v>10.590681215567992</c:v>
                </c:pt>
                <c:pt idx="123">
                  <c:v>4.8722580954476875</c:v>
                </c:pt>
                <c:pt idx="124">
                  <c:v>3.8731930098919092</c:v>
                </c:pt>
                <c:pt idx="125">
                  <c:v>2.7736438798920915</c:v>
                </c:pt>
                <c:pt idx="126">
                  <c:v>2.0428040198920447</c:v>
                </c:pt>
                <c:pt idx="127">
                  <c:v>1.90375641989202</c:v>
                </c:pt>
                <c:pt idx="128">
                  <c:v>1.8283389598922231</c:v>
                </c:pt>
                <c:pt idx="129">
                  <c:v>2.5713927101050444</c:v>
                </c:pt>
                <c:pt idx="130">
                  <c:v>8.304270539892169</c:v>
                </c:pt>
                <c:pt idx="131">
                  <c:v>9.554289249892264</c:v>
                </c:pt>
                <c:pt idx="132">
                  <c:v>12.084411539892224</c:v>
                </c:pt>
                <c:pt idx="133">
                  <c:v>14.721356416180811</c:v>
                </c:pt>
                <c:pt idx="134">
                  <c:v>16.882638859892126</c:v>
                </c:pt>
                <c:pt idx="135">
                  <c:v>19.059670189892191</c:v>
                </c:pt>
                <c:pt idx="136">
                  <c:v>21.630238899892131</c:v>
                </c:pt>
                <c:pt idx="137">
                  <c:v>23.270767029253733</c:v>
                </c:pt>
                <c:pt idx="138">
                  <c:v>23.726293539892129</c:v>
                </c:pt>
                <c:pt idx="139">
                  <c:v>19.560155873225426</c:v>
                </c:pt>
                <c:pt idx="140">
                  <c:v>17.119452119892138</c:v>
                </c:pt>
                <c:pt idx="141">
                  <c:v>14.593206939892241</c:v>
                </c:pt>
                <c:pt idx="142">
                  <c:v>12.245367979892038</c:v>
                </c:pt>
                <c:pt idx="143">
                  <c:v>10.35831527673416</c:v>
                </c:pt>
                <c:pt idx="144">
                  <c:v>8.8743921598921816</c:v>
                </c:pt>
                <c:pt idx="145">
                  <c:v>7.4875907621142694</c:v>
                </c:pt>
                <c:pt idx="146">
                  <c:v>4.3228742898921375</c:v>
                </c:pt>
                <c:pt idx="147">
                  <c:v>4.4283356198920387</c:v>
                </c:pt>
                <c:pt idx="148">
                  <c:v>4.2328070698921794</c:v>
                </c:pt>
                <c:pt idx="149">
                  <c:v>4.4889178198920785</c:v>
                </c:pt>
                <c:pt idx="150">
                  <c:v>4.8842079698921026</c:v>
                </c:pt>
                <c:pt idx="151">
                  <c:v>4.7603613674782945</c:v>
                </c:pt>
                <c:pt idx="152">
                  <c:v>-1.7906435040638957</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12.752134379892169</c:v>
                </c:pt>
                <c:pt idx="162">
                  <c:v>15.668947629892031</c:v>
                </c:pt>
                <c:pt idx="163">
                  <c:v>18.130276859892234</c:v>
                </c:pt>
                <c:pt idx="164">
                  <c:v>20.261436349892122</c:v>
                </c:pt>
                <c:pt idx="165">
                  <c:v>21.243263499892191</c:v>
                </c:pt>
                <c:pt idx="166">
                  <c:v>22.131753873225477</c:v>
                </c:pt>
                <c:pt idx="167">
                  <c:v>21.328599514250996</c:v>
                </c:pt>
                <c:pt idx="168">
                  <c:v>20.127089570195277</c:v>
                </c:pt>
                <c:pt idx="169">
                  <c:v>18.97335112989208</c:v>
                </c:pt>
                <c:pt idx="170">
                  <c:v>18.317315589892221</c:v>
                </c:pt>
                <c:pt idx="171">
                  <c:v>17.548019749892163</c:v>
                </c:pt>
                <c:pt idx="172">
                  <c:v>16.857083059891892</c:v>
                </c:pt>
                <c:pt idx="173">
                  <c:v>16.223923206558666</c:v>
                </c:pt>
                <c:pt idx="174">
                  <c:v>15.351817739892169</c:v>
                </c:pt>
                <c:pt idx="175">
                  <c:v>11.755638977392366</c:v>
                </c:pt>
                <c:pt idx="176">
                  <c:v>10.803139589892186</c:v>
                </c:pt>
                <c:pt idx="177">
                  <c:v>10.076364929892023</c:v>
                </c:pt>
                <c:pt idx="178">
                  <c:v>9.4145808198921728</c:v>
                </c:pt>
                <c:pt idx="179">
                  <c:v>8.4921126898921209</c:v>
                </c:pt>
                <c:pt idx="180">
                  <c:v>7.383655969892132</c:v>
                </c:pt>
                <c:pt idx="181">
                  <c:v>6.4914717898921319</c:v>
                </c:pt>
                <c:pt idx="182">
                  <c:v>5.6201746294443558</c:v>
                </c:pt>
                <c:pt idx="183">
                  <c:v>2.3012999684635798</c:v>
                </c:pt>
                <c:pt idx="184">
                  <c:v>1.8858102998923272</c:v>
                </c:pt>
                <c:pt idx="185">
                  <c:v>1.2417040998920732</c:v>
                </c:pt>
                <c:pt idx="186">
                  <c:v>0.96028321989213339</c:v>
                </c:pt>
                <c:pt idx="187">
                  <c:v>0.56765983989207425</c:v>
                </c:pt>
                <c:pt idx="188">
                  <c:v>0.46739756989207215</c:v>
                </c:pt>
                <c:pt idx="189">
                  <c:v>0.91886673989212297</c:v>
                </c:pt>
                <c:pt idx="190">
                  <c:v>1.1711735198920941</c:v>
                </c:pt>
                <c:pt idx="191">
                  <c:v>1.087611206558833</c:v>
                </c:pt>
                <c:pt idx="192">
                  <c:v>3.7705752065588598</c:v>
                </c:pt>
                <c:pt idx="193">
                  <c:v>4.9333727398921194</c:v>
                </c:pt>
                <c:pt idx="194">
                  <c:v>7.2698211498921328</c:v>
                </c:pt>
                <c:pt idx="195">
                  <c:v>8.8661358598921982</c:v>
                </c:pt>
                <c:pt idx="196">
                  <c:v>9.4371894598921102</c:v>
                </c:pt>
                <c:pt idx="197">
                  <c:v>9.4760412898920521</c:v>
                </c:pt>
                <c:pt idx="198">
                  <c:v>9.4962300398921524</c:v>
                </c:pt>
                <c:pt idx="199">
                  <c:v>8.8355111648921483</c:v>
                </c:pt>
                <c:pt idx="200">
                  <c:v>8.8074514898922303</c:v>
                </c:pt>
                <c:pt idx="201">
                  <c:v>8.7357723698920289</c:v>
                </c:pt>
                <c:pt idx="202">
                  <c:v>8.5918578898921929</c:v>
                </c:pt>
                <c:pt idx="203">
                  <c:v>8.4459767098920491</c:v>
                </c:pt>
                <c:pt idx="204">
                  <c:v>8.2561327598922247</c:v>
                </c:pt>
                <c:pt idx="205">
                  <c:v>8.381889422870783</c:v>
                </c:pt>
                <c:pt idx="206">
                  <c:v>8.1414018398921399</c:v>
                </c:pt>
                <c:pt idx="207">
                  <c:v>7.8915201827493258</c:v>
                </c:pt>
                <c:pt idx="208">
                  <c:v>6.1846865398922315</c:v>
                </c:pt>
                <c:pt idx="209">
                  <c:v>6.1171907698920815</c:v>
                </c:pt>
                <c:pt idx="210">
                  <c:v>5.9235348898920464</c:v>
                </c:pt>
                <c:pt idx="211">
                  <c:v>6.0270670651447773</c:v>
                </c:pt>
                <c:pt idx="212">
                  <c:v>5.8304663940587815</c:v>
                </c:pt>
                <c:pt idx="213">
                  <c:v>5.3303620298921413</c:v>
                </c:pt>
                <c:pt idx="214">
                  <c:v>4.3704250398921403</c:v>
                </c:pt>
                <c:pt idx="215">
                  <c:v>4.4905101498920601</c:v>
                </c:pt>
                <c:pt idx="216">
                  <c:v>4.8076532541778221</c:v>
                </c:pt>
                <c:pt idx="217">
                  <c:v>5.5705405398921073</c:v>
                </c:pt>
                <c:pt idx="218">
                  <c:v>5.5321549714710665</c:v>
                </c:pt>
                <c:pt idx="219">
                  <c:v>5.2104148998921715</c:v>
                </c:pt>
                <c:pt idx="220">
                  <c:v>5.318257789892038</c:v>
                </c:pt>
                <c:pt idx="221">
                  <c:v>5.9559436598921138</c:v>
                </c:pt>
                <c:pt idx="222">
                  <c:v>6.4543384398920409</c:v>
                </c:pt>
                <c:pt idx="223">
                  <c:v>6.7882887526581825</c:v>
                </c:pt>
                <c:pt idx="224">
                  <c:v>6.8899596703269275</c:v>
                </c:pt>
                <c:pt idx="225">
                  <c:v>6.8254278377644564</c:v>
                </c:pt>
                <c:pt idx="226">
                  <c:v>6.7167823998922014</c:v>
                </c:pt>
                <c:pt idx="227">
                  <c:v>6.5509162098921649</c:v>
                </c:pt>
                <c:pt idx="228">
                  <c:v>6.1697897398920816</c:v>
                </c:pt>
                <c:pt idx="229">
                  <c:v>5.7388032598920802</c:v>
                </c:pt>
                <c:pt idx="230">
                  <c:v>5.5843097217103121</c:v>
                </c:pt>
                <c:pt idx="231">
                  <c:v>6.0613993940587134</c:v>
                </c:pt>
                <c:pt idx="232">
                  <c:v>7.4220656621143224</c:v>
                </c:pt>
                <c:pt idx="233">
                  <c:v>7.781764699892034</c:v>
                </c:pt>
                <c:pt idx="234">
                  <c:v>8.1773104298922981</c:v>
                </c:pt>
                <c:pt idx="235">
                  <c:v>8.4413812767342478</c:v>
                </c:pt>
                <c:pt idx="236">
                  <c:v>8.5179668598921694</c:v>
                </c:pt>
                <c:pt idx="237">
                  <c:v>8.3435261998920254</c:v>
                </c:pt>
                <c:pt idx="238">
                  <c:v>7.82815993989216</c:v>
                </c:pt>
                <c:pt idx="239">
                  <c:v>7.435598057749246</c:v>
                </c:pt>
                <c:pt idx="240">
                  <c:v>5.5644613732254751</c:v>
                </c:pt>
                <c:pt idx="241">
                  <c:v>5.3677591260991306</c:v>
                </c:pt>
                <c:pt idx="242">
                  <c:v>4.6897658388612768</c:v>
                </c:pt>
                <c:pt idx="243">
                  <c:v>3.7596180098920229</c:v>
                </c:pt>
                <c:pt idx="244">
                  <c:v>3.1204242598921086</c:v>
                </c:pt>
                <c:pt idx="245">
                  <c:v>2.9296745498921588</c:v>
                </c:pt>
                <c:pt idx="246">
                  <c:v>3.0057140752457912</c:v>
                </c:pt>
                <c:pt idx="247">
                  <c:v>3.3513905398921509</c:v>
                </c:pt>
                <c:pt idx="248">
                  <c:v>3.8522479116870403</c:v>
                </c:pt>
                <c:pt idx="249">
                  <c:v>4.2320014898921823</c:v>
                </c:pt>
                <c:pt idx="250">
                  <c:v>4.9889332498920851</c:v>
                </c:pt>
                <c:pt idx="251">
                  <c:v>5.4949787298921304</c:v>
                </c:pt>
                <c:pt idx="252">
                  <c:v>5.5303622469629801</c:v>
                </c:pt>
                <c:pt idx="253">
                  <c:v>5.7312166198921766</c:v>
                </c:pt>
                <c:pt idx="254">
                  <c:v>6.1194709198921373</c:v>
                </c:pt>
                <c:pt idx="255">
                  <c:v>6.5565650775264865</c:v>
                </c:pt>
                <c:pt idx="256">
                  <c:v>7.9773880886726376</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19.527558467428335</c:v>
                </c:pt>
                <c:pt idx="265">
                  <c:v>19.459286479892199</c:v>
                </c:pt>
                <c:pt idx="266">
                  <c:v>19.024051639892065</c:v>
                </c:pt>
                <c:pt idx="267">
                  <c:v>18.177535295211371</c:v>
                </c:pt>
                <c:pt idx="268">
                  <c:v>17.742997459892251</c:v>
                </c:pt>
                <c:pt idx="269">
                  <c:v>17.394952209892168</c:v>
                </c:pt>
                <c:pt idx="270">
                  <c:v>16.797461039892291</c:v>
                </c:pt>
                <c:pt idx="271">
                  <c:v>16.261470749891942</c:v>
                </c:pt>
                <c:pt idx="272">
                  <c:v>15.643445095447722</c:v>
                </c:pt>
                <c:pt idx="273">
                  <c:v>12.177050539892107</c:v>
                </c:pt>
                <c:pt idx="274">
                  <c:v>11.456601949892189</c:v>
                </c:pt>
                <c:pt idx="275">
                  <c:v>10.418930819892154</c:v>
                </c:pt>
                <c:pt idx="276">
                  <c:v>9.539321269892147</c:v>
                </c:pt>
                <c:pt idx="277">
                  <c:v>8.4240502498922325</c:v>
                </c:pt>
                <c:pt idx="278">
                  <c:v>7.4492656409023814</c:v>
                </c:pt>
                <c:pt idx="279">
                  <c:v>6.5261657398920674</c:v>
                </c:pt>
                <c:pt idx="280">
                  <c:v>5.8268518698922431</c:v>
                </c:pt>
                <c:pt idx="281">
                  <c:v>5.4802335398921613</c:v>
                </c:pt>
                <c:pt idx="282">
                  <c:v>3.8247866336423186</c:v>
                </c:pt>
                <c:pt idx="283">
                  <c:v>3.3402616498921702</c:v>
                </c:pt>
                <c:pt idx="284">
                  <c:v>2.9568002065589067</c:v>
                </c:pt>
                <c:pt idx="285">
                  <c:v>2.6177701198921426</c:v>
                </c:pt>
                <c:pt idx="286">
                  <c:v>2.0631047698922558</c:v>
                </c:pt>
                <c:pt idx="287">
                  <c:v>1.9908863398922017</c:v>
                </c:pt>
                <c:pt idx="288">
                  <c:v>2.2732426004981465</c:v>
                </c:pt>
                <c:pt idx="289">
                  <c:v>3.8661785739830767</c:v>
                </c:pt>
                <c:pt idx="290">
                  <c:v>11.42775583476393</c:v>
                </c:pt>
                <c:pt idx="291">
                  <c:v>14.628942439892068</c:v>
                </c:pt>
                <c:pt idx="292">
                  <c:v>17.661987689892136</c:v>
                </c:pt>
                <c:pt idx="293">
                  <c:v>20.976245007283467</c:v>
                </c:pt>
                <c:pt idx="294">
                  <c:v>24.350193639892293</c:v>
                </c:pt>
                <c:pt idx="295">
                  <c:v>27.009668329892278</c:v>
                </c:pt>
                <c:pt idx="296">
                  <c:v>28.127576699891975</c:v>
                </c:pt>
                <c:pt idx="297">
                  <c:v>28.317281181997451</c:v>
                </c:pt>
                <c:pt idx="298">
                  <c:v>24.51158832655889</c:v>
                </c:pt>
                <c:pt idx="299">
                  <c:v>23.10353375989223</c:v>
                </c:pt>
                <c:pt idx="300">
                  <c:v>21.03874296989207</c:v>
                </c:pt>
                <c:pt idx="301">
                  <c:v>18.580557009892193</c:v>
                </c:pt>
                <c:pt idx="302">
                  <c:v>15.436019549892066</c:v>
                </c:pt>
                <c:pt idx="303">
                  <c:v>11.962511519690059</c:v>
                </c:pt>
                <c:pt idx="304">
                  <c:v>9.9950908007617727</c:v>
                </c:pt>
                <c:pt idx="305">
                  <c:v>8.6805990598920069</c:v>
                </c:pt>
                <c:pt idx="306">
                  <c:v>8.0242405398921477</c:v>
                </c:pt>
                <c:pt idx="307">
                  <c:v>4.5468392732255145</c:v>
                </c:pt>
                <c:pt idx="308">
                  <c:v>3.9965225798922277</c:v>
                </c:pt>
                <c:pt idx="309">
                  <c:v>3.8228765798920668</c:v>
                </c:pt>
                <c:pt idx="310">
                  <c:v>3.605476229892119</c:v>
                </c:pt>
                <c:pt idx="311">
                  <c:v>3.4356126914072567</c:v>
                </c:pt>
                <c:pt idx="312">
                  <c:v>3.3830933898922382</c:v>
                </c:pt>
                <c:pt idx="313">
                  <c:v>3.3705918598919791</c:v>
                </c:pt>
                <c:pt idx="314">
                  <c:v>3.4846844536851336</c:v>
                </c:pt>
                <c:pt idx="315">
                  <c:v>4.7103939881680814</c:v>
                </c:pt>
                <c:pt idx="316">
                  <c:v>6.1778901863567475</c:v>
                </c:pt>
                <c:pt idx="317">
                  <c:v>8.0120314498921914</c:v>
                </c:pt>
                <c:pt idx="318">
                  <c:v>9.8293766798923006</c:v>
                </c:pt>
                <c:pt idx="319">
                  <c:v>11.402060549892298</c:v>
                </c:pt>
                <c:pt idx="320">
                  <c:v>12.007191855681597</c:v>
                </c:pt>
                <c:pt idx="321">
                  <c:v>16.486444162533665</c:v>
                </c:pt>
                <c:pt idx="322">
                  <c:v>16.743668919892105</c:v>
                </c:pt>
                <c:pt idx="323">
                  <c:v>16.666349186356729</c:v>
                </c:pt>
                <c:pt idx="324">
                  <c:v>16.449921829892205</c:v>
                </c:pt>
                <c:pt idx="325">
                  <c:v>16.185496619891889</c:v>
                </c:pt>
                <c:pt idx="326">
                  <c:v>16.005267739892091</c:v>
                </c:pt>
                <c:pt idx="327">
                  <c:v>15.992643659892314</c:v>
                </c:pt>
                <c:pt idx="328">
                  <c:v>15.947939704727389</c:v>
                </c:pt>
                <c:pt idx="329">
                  <c:v>15.806146903528573</c:v>
                </c:pt>
                <c:pt idx="330">
                  <c:v>14.579541873225468</c:v>
                </c:pt>
                <c:pt idx="331">
                  <c:v>13.971785169892216</c:v>
                </c:pt>
                <c:pt idx="332">
                  <c:v>12.987678409892283</c:v>
                </c:pt>
                <c:pt idx="333">
                  <c:v>11.974739279892166</c:v>
                </c:pt>
                <c:pt idx="334">
                  <c:v>9.9804966498921228</c:v>
                </c:pt>
                <c:pt idx="335">
                  <c:v>8.4008903893543607</c:v>
                </c:pt>
                <c:pt idx="336">
                  <c:v>7.2780755798921604</c:v>
                </c:pt>
                <c:pt idx="337">
                  <c:v>6.2654627598922303</c:v>
                </c:pt>
                <c:pt idx="338">
                  <c:v>5.7443195743748854</c:v>
                </c:pt>
                <c:pt idx="339">
                  <c:v>5.2729416113207774</c:v>
                </c:pt>
                <c:pt idx="340">
                  <c:v>5.2844792065588555</c:v>
                </c:pt>
                <c:pt idx="341">
                  <c:v>5.1785430298920714</c:v>
                </c:pt>
                <c:pt idx="342">
                  <c:v>4.6371968058496273</c:v>
                </c:pt>
                <c:pt idx="343">
                  <c:v>3.5092870698920682</c:v>
                </c:pt>
                <c:pt idx="344">
                  <c:v>3.0694776798921311</c:v>
                </c:pt>
                <c:pt idx="345">
                  <c:v>3.2356893998920668</c:v>
                </c:pt>
                <c:pt idx="346">
                  <c:v>3.2767108498921691</c:v>
                </c:pt>
                <c:pt idx="347">
                  <c:v>3.1843095791078482</c:v>
                </c:pt>
                <c:pt idx="348">
                  <c:v>2.4662509148921252</c:v>
                </c:pt>
                <c:pt idx="349">
                  <c:v>2.3488177998921458</c:v>
                </c:pt>
                <c:pt idx="350">
                  <c:v>1.607123739892117</c:v>
                </c:pt>
                <c:pt idx="351">
                  <c:v>-1.1967875701077197</c:v>
                </c:pt>
                <c:pt idx="352">
                  <c:v>-4.3210059701080255</c:v>
                </c:pt>
                <c:pt idx="353">
                  <c:v>-5.1048735901079896</c:v>
                </c:pt>
                <c:pt idx="354">
                  <c:v>-8.933717924754319</c:v>
                </c:pt>
                <c:pt idx="355">
                  <c:v>-12.681329490107856</c:v>
                </c:pt>
                <c:pt idx="356">
                  <c:v>-14.182246888679291</c:v>
                </c:pt>
                <c:pt idx="357">
                  <c:v>-15.975590460107854</c:v>
                </c:pt>
                <c:pt idx="358">
                  <c:v>-15.272037840108016</c:v>
                </c:pt>
                <c:pt idx="359">
                  <c:v>-14.469385190107857</c:v>
                </c:pt>
                <c:pt idx="360">
                  <c:v>-12.96137233244837</c:v>
                </c:pt>
                <c:pt idx="361">
                  <c:v>-11.972356010107864</c:v>
                </c:pt>
                <c:pt idx="362">
                  <c:v>-10.948111910107841</c:v>
                </c:pt>
                <c:pt idx="363">
                  <c:v>-9.9626361601080191</c:v>
                </c:pt>
                <c:pt idx="364">
                  <c:v>-9.2504295510169658</c:v>
                </c:pt>
                <c:pt idx="365">
                  <c:v>-7.2773998160400453</c:v>
                </c:pt>
                <c:pt idx="366">
                  <c:v>-7.1700767181722815</c:v>
                </c:pt>
                <c:pt idx="367">
                  <c:v>-7.1302441301077408</c:v>
                </c:pt>
                <c:pt idx="368">
                  <c:v>-7.1133898201078685</c:v>
                </c:pt>
                <c:pt idx="369">
                  <c:v>-7.0350447501077715</c:v>
                </c:pt>
                <c:pt idx="370">
                  <c:v>-6.9714564601078379</c:v>
                </c:pt>
                <c:pt idx="371">
                  <c:v>-6.9803186429036366</c:v>
                </c:pt>
                <c:pt idx="372">
                  <c:v>-6.8659926908770075</c:v>
                </c:pt>
                <c:pt idx="373">
                  <c:v>-5.1920496726077863</c:v>
                </c:pt>
                <c:pt idx="374">
                  <c:v>-4.5426655501079685</c:v>
                </c:pt>
                <c:pt idx="375">
                  <c:v>-3.702843480107727</c:v>
                </c:pt>
                <c:pt idx="376">
                  <c:v>-3.4922008944512122</c:v>
                </c:pt>
                <c:pt idx="377">
                  <c:v>-3.4825307101078558</c:v>
                </c:pt>
                <c:pt idx="378">
                  <c:v>-3.4722032001078977</c:v>
                </c:pt>
                <c:pt idx="379">
                  <c:v>-3.4582212601078912</c:v>
                </c:pt>
                <c:pt idx="380">
                  <c:v>-3.442530760107819</c:v>
                </c:pt>
                <c:pt idx="381">
                  <c:v>-3.4310062601078477</c:v>
                </c:pt>
                <c:pt idx="382">
                  <c:v>-3.1918587387963142</c:v>
                </c:pt>
                <c:pt idx="383">
                  <c:v>-3.18376972010791</c:v>
                </c:pt>
                <c:pt idx="384">
                  <c:v>-3.1803823901077806</c:v>
                </c:pt>
                <c:pt idx="385">
                  <c:v>-3.1766111501080001</c:v>
                </c:pt>
                <c:pt idx="386">
                  <c:v>-3.1710460401080667</c:v>
                </c:pt>
                <c:pt idx="387">
                  <c:v>-3.1691341469766816</c:v>
                </c:pt>
                <c:pt idx="388">
                  <c:v>-3.0849769001078613</c:v>
                </c:pt>
                <c:pt idx="389">
                  <c:v>-3.0696799001077864</c:v>
                </c:pt>
                <c:pt idx="390">
                  <c:v>-3.0111897242588657</c:v>
                </c:pt>
                <c:pt idx="391">
                  <c:v>-2.9756825470643382</c:v>
                </c:pt>
                <c:pt idx="392">
                  <c:v>-2.9755374401078152</c:v>
                </c:pt>
                <c:pt idx="393">
                  <c:v>-2.9742786706342303</c:v>
                </c:pt>
                <c:pt idx="394">
                  <c:v>-2.9578387301079232</c:v>
                </c:pt>
                <c:pt idx="395">
                  <c:v>-2.9408043301079516</c:v>
                </c:pt>
                <c:pt idx="396">
                  <c:v>-2.9361262901077372</c:v>
                </c:pt>
                <c:pt idx="397">
                  <c:v>-2.9285255611178655</c:v>
                </c:pt>
                <c:pt idx="398">
                  <c:v>-2.9308338201079072</c:v>
                </c:pt>
                <c:pt idx="399">
                  <c:v>-2.9297861267745304</c:v>
                </c:pt>
                <c:pt idx="400">
                  <c:v>-2.9242975777549316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-2.921216619198769</c:v>
                </c:pt>
                <c:pt idx="409">
                  <c:v>-2.9259576601078265</c:v>
                </c:pt>
                <c:pt idx="410">
                  <c:v>-2.9237911001079535</c:v>
                </c:pt>
                <c:pt idx="411">
                  <c:v>-2.9198457101079778</c:v>
                </c:pt>
                <c:pt idx="412">
                  <c:v>-2.9094467701078908</c:v>
                </c:pt>
                <c:pt idx="413">
                  <c:v>-2.9058458201077957</c:v>
                </c:pt>
                <c:pt idx="414">
                  <c:v>-2.9037742970643916</c:v>
                </c:pt>
                <c:pt idx="415">
                  <c:v>-2.9024104501078938</c:v>
                </c:pt>
                <c:pt idx="416">
                  <c:v>-2.9028189146534022</c:v>
                </c:pt>
                <c:pt idx="417">
                  <c:v>-2.9004818718724903</c:v>
                </c:pt>
                <c:pt idx="418">
                  <c:v>-2.898772010108043</c:v>
                </c:pt>
                <c:pt idx="419">
                  <c:v>-2.8980319813844631</c:v>
                </c:pt>
                <c:pt idx="420">
                  <c:v>-2.8976519401079379</c:v>
                </c:pt>
                <c:pt idx="421">
                  <c:v>-2.8977210101079622</c:v>
                </c:pt>
                <c:pt idx="422">
                  <c:v>-2.8960288401078427</c:v>
                </c:pt>
                <c:pt idx="423">
                  <c:v>-2.8966346233730556</c:v>
                </c:pt>
                <c:pt idx="424">
                  <c:v>-2.8946693525808338</c:v>
                </c:pt>
                <c:pt idx="425">
                  <c:v>-2.8943174601078709</c:v>
                </c:pt>
                <c:pt idx="426">
                  <c:v>-2.8944523767745367</c:v>
                </c:pt>
                <c:pt idx="427">
                  <c:v>-2.8934923201079386</c:v>
                </c:pt>
                <c:pt idx="428">
                  <c:v>-2.8927644401078227</c:v>
                </c:pt>
                <c:pt idx="429">
                  <c:v>-2.8923067732392527</c:v>
                </c:pt>
                <c:pt idx="430">
                  <c:v>-2.8909348901077592</c:v>
                </c:pt>
                <c:pt idx="431">
                  <c:v>-2.8910699801078539</c:v>
                </c:pt>
                <c:pt idx="432">
                  <c:v>-2.8916236101078137</c:v>
                </c:pt>
                <c:pt idx="433">
                  <c:v>-2.8916038901079997</c:v>
                </c:pt>
                <c:pt idx="434">
                  <c:v>-2.8911362644557244</c:v>
                </c:pt>
                <c:pt idx="435">
                  <c:v>-2.890399460107858</c:v>
                </c:pt>
                <c:pt idx="436">
                  <c:v>-2.8920582801077832</c:v>
                </c:pt>
                <c:pt idx="437">
                  <c:v>-2.8918933901079238</c:v>
                </c:pt>
                <c:pt idx="438">
                  <c:v>-2.8914035601077037</c:v>
                </c:pt>
                <c:pt idx="439">
                  <c:v>-2.8919444401078187</c:v>
                </c:pt>
                <c:pt idx="440">
                  <c:v>-2.8917144601079632</c:v>
                </c:pt>
                <c:pt idx="441">
                  <c:v>-2.8923851501078537</c:v>
                </c:pt>
                <c:pt idx="442">
                  <c:v>-2.8918208801077725</c:v>
                </c:pt>
                <c:pt idx="443">
                  <c:v>-2.892214067950988</c:v>
                </c:pt>
                <c:pt idx="444">
                  <c:v>-2.8901290601078671</c:v>
                </c:pt>
                <c:pt idx="445">
                  <c:v>-2.8892614816132842</c:v>
                </c:pt>
                <c:pt idx="446">
                  <c:v>-2.8890358401077951</c:v>
                </c:pt>
                <c:pt idx="447">
                  <c:v>-2.8887663801078958</c:v>
                </c:pt>
                <c:pt idx="448">
                  <c:v>-2.8871516201076872</c:v>
                </c:pt>
                <c:pt idx="449">
                  <c:v>-2.8873944701079552</c:v>
                </c:pt>
                <c:pt idx="450">
                  <c:v>-2.8864745510169882</c:v>
                </c:pt>
                <c:pt idx="451">
                  <c:v>-2.8856466090438793</c:v>
                </c:pt>
                <c:pt idx="452">
                  <c:v>-2.8842825295523382</c:v>
                </c:pt>
                <c:pt idx="453">
                  <c:v>-2.8837846701078189</c:v>
                </c:pt>
                <c:pt idx="454">
                  <c:v>-2.8838869801078317</c:v>
                </c:pt>
                <c:pt idx="455">
                  <c:v>-2.8823682898950547</c:v>
                </c:pt>
                <c:pt idx="456">
                  <c:v>-2.8818376201078308</c:v>
                </c:pt>
                <c:pt idx="457">
                  <c:v>-2.8811077401078982</c:v>
                </c:pt>
                <c:pt idx="458">
                  <c:v>-2.8805233001078818</c:v>
                </c:pt>
                <c:pt idx="459">
                  <c:v>-2.8789105568820799</c:v>
                </c:pt>
                <c:pt idx="460">
                  <c:v>-2.8807979045523275</c:v>
                </c:pt>
                <c:pt idx="461">
                  <c:v>-2.8792394601078222</c:v>
                </c:pt>
                <c:pt idx="462">
                  <c:v>-2.8782821501078608</c:v>
                </c:pt>
                <c:pt idx="463">
                  <c:v>-2.877218710107897</c:v>
                </c:pt>
                <c:pt idx="464">
                  <c:v>-2.8773221001079041</c:v>
                </c:pt>
                <c:pt idx="465">
                  <c:v>-2.8754918237440239</c:v>
                </c:pt>
                <c:pt idx="466">
                  <c:v>-2.8752274101078377</c:v>
                </c:pt>
                <c:pt idx="467">
                  <c:v>-2.8742424301079512</c:v>
                </c:pt>
                <c:pt idx="468">
                  <c:v>-2.8734446101078071</c:v>
                </c:pt>
                <c:pt idx="469">
                  <c:v>-2.8741076131691727</c:v>
                </c:pt>
                <c:pt idx="470">
                  <c:v>-2.8737375370309386</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-2.8673210331414549</c:v>
                </c:pt>
                <c:pt idx="479">
                  <c:v>-2.8666102001078997</c:v>
                </c:pt>
                <c:pt idx="480">
                  <c:v>-2.8661166101078663</c:v>
                </c:pt>
                <c:pt idx="481">
                  <c:v>-2.8659379601078432</c:v>
                </c:pt>
                <c:pt idx="482">
                  <c:v>-2.8654180661683877</c:v>
                </c:pt>
                <c:pt idx="483">
                  <c:v>-2.8640830301077926</c:v>
                </c:pt>
                <c:pt idx="484">
                  <c:v>-2.8635178901078189</c:v>
                </c:pt>
                <c:pt idx="485">
                  <c:v>-2.8630104701078531</c:v>
                </c:pt>
                <c:pt idx="486">
                  <c:v>-2.8626875302832624</c:v>
                </c:pt>
                <c:pt idx="487">
                  <c:v>-2.8615534132328082</c:v>
                </c:pt>
                <c:pt idx="488">
                  <c:v>-2.8606210905425975</c:v>
                </c:pt>
                <c:pt idx="489">
                  <c:v>-2.8610271001078189</c:v>
                </c:pt>
                <c:pt idx="490">
                  <c:v>-2.8603088601079492</c:v>
                </c:pt>
                <c:pt idx="491">
                  <c:v>-2.8592239901078171</c:v>
                </c:pt>
                <c:pt idx="492">
                  <c:v>-2.8580961001079572</c:v>
                </c:pt>
                <c:pt idx="493">
                  <c:v>-2.8575977244756552</c:v>
                </c:pt>
                <c:pt idx="494">
                  <c:v>-2.8553653680026088</c:v>
                </c:pt>
                <c:pt idx="495">
                  <c:v>-2.8551582401078828</c:v>
                </c:pt>
                <c:pt idx="496">
                  <c:v>-2.8549317801078899</c:v>
                </c:pt>
                <c:pt idx="497">
                  <c:v>-2.8537804401077982</c:v>
                </c:pt>
                <c:pt idx="498">
                  <c:v>-2.8532362501078152</c:v>
                </c:pt>
                <c:pt idx="499">
                  <c:v>-2.8534698901078417</c:v>
                </c:pt>
                <c:pt idx="500">
                  <c:v>-2.8529174278498703</c:v>
                </c:pt>
                <c:pt idx="501">
                  <c:v>-2.8526219901077923</c:v>
                </c:pt>
                <c:pt idx="502">
                  <c:v>-2.8522509373805969</c:v>
                </c:pt>
                <c:pt idx="503">
                  <c:v>-2.850155253211355</c:v>
                </c:pt>
                <c:pt idx="504">
                  <c:v>-2.8496312101078312</c:v>
                </c:pt>
                <c:pt idx="505">
                  <c:v>-2.8492851201077767</c:v>
                </c:pt>
                <c:pt idx="506">
                  <c:v>-2.8493833201077772</c:v>
                </c:pt>
                <c:pt idx="507">
                  <c:v>-2.8477731524155416</c:v>
                </c:pt>
                <c:pt idx="508">
                  <c:v>-2.8468169301078312</c:v>
                </c:pt>
                <c:pt idx="509">
                  <c:v>-2.8463288801079045</c:v>
                </c:pt>
                <c:pt idx="510">
                  <c:v>-2.8459196015219845</c:v>
                </c:pt>
                <c:pt idx="511">
                  <c:v>-2.8445187343014453</c:v>
                </c:pt>
                <c:pt idx="512">
                  <c:v>-2.8434940111282714</c:v>
                </c:pt>
                <c:pt idx="513">
                  <c:v>-2.8434274901079171</c:v>
                </c:pt>
                <c:pt idx="514">
                  <c:v>-2.8429344701079202</c:v>
                </c:pt>
                <c:pt idx="515">
                  <c:v>-2.8420933201077627</c:v>
                </c:pt>
                <c:pt idx="516">
                  <c:v>-2.8413510101078572</c:v>
                </c:pt>
                <c:pt idx="517">
                  <c:v>-2.8413564096027635</c:v>
                </c:pt>
                <c:pt idx="518">
                  <c:v>-2.8414612823301155</c:v>
                </c:pt>
                <c:pt idx="519">
                  <c:v>-2.839750912938082</c:v>
                </c:pt>
                <c:pt idx="520">
                  <c:v>-2.8390492517745107</c:v>
                </c:pt>
                <c:pt idx="521">
                  <c:v>-2.8385731201078066</c:v>
                </c:pt>
                <c:pt idx="522">
                  <c:v>-2.8373602001077813</c:v>
                </c:pt>
                <c:pt idx="523">
                  <c:v>-2.8366123701078663</c:v>
                </c:pt>
                <c:pt idx="524">
                  <c:v>-2.8364504818469061</c:v>
                </c:pt>
                <c:pt idx="525">
                  <c:v>-2.8358028501078638</c:v>
                </c:pt>
                <c:pt idx="526">
                  <c:v>-2.8349735401078249</c:v>
                </c:pt>
                <c:pt idx="527">
                  <c:v>-2.8360094601078392</c:v>
                </c:pt>
                <c:pt idx="528">
                  <c:v>-2.8317994601078427</c:v>
                </c:pt>
                <c:pt idx="529">
                  <c:v>-2.8324112501077248</c:v>
                </c:pt>
                <c:pt idx="530">
                  <c:v>-2.8326982701078642</c:v>
                </c:pt>
                <c:pt idx="531">
                  <c:v>-2.8318503246912532</c:v>
                </c:pt>
                <c:pt idx="532">
                  <c:v>-2.8311770226077755</c:v>
                </c:pt>
                <c:pt idx="533">
                  <c:v>-2.8306961401079342</c:v>
                </c:pt>
                <c:pt idx="534">
                  <c:v>-2.8315316801079291</c:v>
                </c:pt>
                <c:pt idx="535">
                  <c:v>-2.8295719762368208</c:v>
                </c:pt>
                <c:pt idx="536">
                  <c:v>-2.8289123657681747</c:v>
                </c:pt>
                <c:pt idx="537">
                  <c:v>-2.8273184805160132</c:v>
                </c:pt>
                <c:pt idx="538">
                  <c:v>-2.8263072001079088</c:v>
                </c:pt>
                <c:pt idx="539">
                  <c:v>-2.8255201401077992</c:v>
                </c:pt>
                <c:pt idx="540">
                  <c:v>-2.8245318601079741</c:v>
                </c:pt>
                <c:pt idx="541">
                  <c:v>-2.8248200801078132</c:v>
                </c:pt>
                <c:pt idx="542">
                  <c:v>-2.8242988301078187</c:v>
                </c:pt>
                <c:pt idx="543">
                  <c:v>-2.8233588291554788</c:v>
                </c:pt>
                <c:pt idx="544">
                  <c:v>-2.8219892709186638</c:v>
                </c:pt>
                <c:pt idx="545">
                  <c:v>-2.8212309901078347</c:v>
                </c:pt>
                <c:pt idx="546">
                  <c:v>-2.8209520601078277</c:v>
                </c:pt>
                <c:pt idx="547">
                  <c:v>-2.8205135301079451</c:v>
                </c:pt>
                <c:pt idx="548">
                  <c:v>-2.8200652458221356</c:v>
                </c:pt>
                <c:pt idx="549">
                  <c:v>-2.8201519501077854</c:v>
                </c:pt>
                <c:pt idx="550">
                  <c:v>-2.8192230001078791</c:v>
                </c:pt>
                <c:pt idx="551">
                  <c:v>-2.818679094516412</c:v>
                </c:pt>
                <c:pt idx="552">
                  <c:v>-2.8174017704526912</c:v>
                </c:pt>
                <c:pt idx="553">
                  <c:v>-2.8173264396997224</c:v>
                </c:pt>
                <c:pt idx="554">
                  <c:v>-2.8175842001078601</c:v>
                </c:pt>
                <c:pt idx="555">
                  <c:v>-2.8175053601077997</c:v>
                </c:pt>
                <c:pt idx="556">
                  <c:v>-2.8162512601079608</c:v>
                </c:pt>
                <c:pt idx="557">
                  <c:v>-2.8156947601079052</c:v>
                </c:pt>
                <c:pt idx="558">
                  <c:v>-2.8159727530370997</c:v>
                </c:pt>
                <c:pt idx="559">
                  <c:v>-2.8147410010914782</c:v>
                </c:pt>
                <c:pt idx="560">
                  <c:v>-2.8139478944512577</c:v>
                </c:pt>
                <c:pt idx="561">
                  <c:v>-2.8129795901078398</c:v>
                </c:pt>
                <c:pt idx="562">
                  <c:v>-2.8122008601078363</c:v>
                </c:pt>
                <c:pt idx="563">
                  <c:v>-2.8124781029650547</c:v>
                </c:pt>
                <c:pt idx="564">
                  <c:v>-2.8112072001077437</c:v>
                </c:pt>
                <c:pt idx="565">
                  <c:v>-2.8111133001077775</c:v>
                </c:pt>
                <c:pt idx="566">
                  <c:v>-2.8107836231512477</c:v>
                </c:pt>
                <c:pt idx="567">
                  <c:v>-2.8086965149024392</c:v>
                </c:pt>
                <c:pt idx="568">
                  <c:v>-2.8087261539854751</c:v>
                </c:pt>
                <c:pt idx="569">
                  <c:v>-2.8082473201078777</c:v>
                </c:pt>
                <c:pt idx="570">
                  <c:v>-2.8073366401078954</c:v>
                </c:pt>
                <c:pt idx="571">
                  <c:v>-2.8064228501078627</c:v>
                </c:pt>
                <c:pt idx="572">
                  <c:v>-2.8067468801079514</c:v>
                </c:pt>
                <c:pt idx="573">
                  <c:v>-2.8055591267744795</c:v>
                </c:pt>
                <c:pt idx="574">
                  <c:v>-2.8036694601078547</c:v>
                </c:pt>
                <c:pt idx="575">
                  <c:v>-2.8039679519111202</c:v>
                </c:pt>
                <c:pt idx="576">
                  <c:v>-2.8039434901079545</c:v>
                </c:pt>
                <c:pt idx="577">
                  <c:v>-2.8036485501080044</c:v>
                </c:pt>
                <c:pt idx="578">
                  <c:v>-2.8029179701078988</c:v>
                </c:pt>
                <c:pt idx="579">
                  <c:v>-2.8027542441987077</c:v>
                </c:pt>
                <c:pt idx="580">
                  <c:v>-2.8025322101078407</c:v>
                </c:pt>
                <c:pt idx="581">
                  <c:v>-2.8016557101078368</c:v>
                </c:pt>
                <c:pt idx="582">
                  <c:v>-2.8022523201078346</c:v>
                </c:pt>
                <c:pt idx="583">
                  <c:v>-2.7997549601079079</c:v>
                </c:pt>
                <c:pt idx="584">
                  <c:v>-2.79820446010784</c:v>
                </c:pt>
                <c:pt idx="585">
                  <c:v>-2.7984856934412767</c:v>
                </c:pt>
                <c:pt idx="586">
                  <c:v>-2.7978788701077804</c:v>
                </c:pt>
                <c:pt idx="587">
                  <c:v>-2.7974069501078986</c:v>
                </c:pt>
                <c:pt idx="588">
                  <c:v>-2.7976494601078037</c:v>
                </c:pt>
                <c:pt idx="589">
                  <c:v>-2.796438530107892</c:v>
                </c:pt>
                <c:pt idx="590">
                  <c:v>-2.7958890927608437</c:v>
                </c:pt>
                <c:pt idx="591">
                  <c:v>-2.7953460396532352</c:v>
                </c:pt>
                <c:pt idx="592">
                  <c:v>-2.7934799963396677</c:v>
                </c:pt>
                <c:pt idx="593">
                  <c:v>-2.792959920107787</c:v>
                </c:pt>
                <c:pt idx="594">
                  <c:v>-2.7917255301078541</c:v>
                </c:pt>
                <c:pt idx="595">
                  <c:v>-2.7917997764344369</c:v>
                </c:pt>
                <c:pt idx="596">
                  <c:v>-2.7919111101079612</c:v>
                </c:pt>
                <c:pt idx="597">
                  <c:v>-2.7907204401078798</c:v>
                </c:pt>
                <c:pt idx="598">
                  <c:v>-2.7897036201078151</c:v>
                </c:pt>
                <c:pt idx="599">
                  <c:v>-2.7896082621912401</c:v>
                </c:pt>
                <c:pt idx="600">
                  <c:v>-2.7881964729284094</c:v>
                </c:pt>
                <c:pt idx="601">
                  <c:v>-2.7885159901077552</c:v>
                </c:pt>
                <c:pt idx="602">
                  <c:v>-2.7874888201077681</c:v>
                </c:pt>
                <c:pt idx="603">
                  <c:v>-2.7873152801078951</c:v>
                </c:pt>
                <c:pt idx="604">
                  <c:v>-2.7864880417404589</c:v>
                </c:pt>
                <c:pt idx="605">
                  <c:v>-2.7862776201078958</c:v>
                </c:pt>
                <c:pt idx="606">
                  <c:v>-2.7864372001079327</c:v>
                </c:pt>
                <c:pt idx="607">
                  <c:v>-2.7848530101077245</c:v>
                </c:pt>
                <c:pt idx="608">
                  <c:v>-2.7861857165181476</c:v>
                </c:pt>
                <c:pt idx="609">
                  <c:v>-2.782248710107794</c:v>
                </c:pt>
                <c:pt idx="610">
                  <c:v>-2.7838555501078197</c:v>
                </c:pt>
                <c:pt idx="611">
                  <c:v>-2.7827067201079161</c:v>
                </c:pt>
                <c:pt idx="612">
                  <c:v>-2.782572900107823</c:v>
                </c:pt>
                <c:pt idx="613">
                  <c:v>-2.7823284001078719</c:v>
                </c:pt>
                <c:pt idx="614">
                  <c:v>-2.7812955723527373</c:v>
                </c:pt>
                <c:pt idx="615">
                  <c:v>-2.781562100107891</c:v>
                </c:pt>
                <c:pt idx="616">
                  <c:v>-2.7811830901077781</c:v>
                </c:pt>
                <c:pt idx="617">
                  <c:v>-2.7804835538578212</c:v>
                </c:pt>
                <c:pt idx="618">
                  <c:v>-2.7797705156633015</c:v>
                </c:pt>
                <c:pt idx="619">
                  <c:v>-2.7784848901078476</c:v>
                </c:pt>
                <c:pt idx="620">
                  <c:v>-2.7775047001077886</c:v>
                </c:pt>
                <c:pt idx="621">
                  <c:v>-2.7771587401078408</c:v>
                </c:pt>
                <c:pt idx="622">
                  <c:v>-2.7767057396777077</c:v>
                </c:pt>
                <c:pt idx="623">
                  <c:v>-2.7766638901078124</c:v>
                </c:pt>
                <c:pt idx="624">
                  <c:v>-2.7758781101077528</c:v>
                </c:pt>
                <c:pt idx="625">
                  <c:v>-2.7760224801076703</c:v>
                </c:pt>
                <c:pt idx="626">
                  <c:v>-2.7746796973959391</c:v>
                </c:pt>
                <c:pt idx="627">
                  <c:v>-2.7731555712189397</c:v>
                </c:pt>
                <c:pt idx="628">
                  <c:v>-2.7728773022131179</c:v>
                </c:pt>
                <c:pt idx="629">
                  <c:v>-2.7730091601077902</c:v>
                </c:pt>
                <c:pt idx="630">
                  <c:v>-2.7721825701079048</c:v>
                </c:pt>
                <c:pt idx="631">
                  <c:v>-2.7717719001078511</c:v>
                </c:pt>
                <c:pt idx="632">
                  <c:v>-2.7707631301076958</c:v>
                </c:pt>
                <c:pt idx="633">
                  <c:v>-2.7701769601077482</c:v>
                </c:pt>
                <c:pt idx="634">
                  <c:v>-2.7689716760169398</c:v>
                </c:pt>
                <c:pt idx="635">
                  <c:v>-2.7675746626394684</c:v>
                </c:pt>
                <c:pt idx="636">
                  <c:v>-2.7673796001078053</c:v>
                </c:pt>
                <c:pt idx="637">
                  <c:v>-2.7677618301079225</c:v>
                </c:pt>
                <c:pt idx="638">
                  <c:v>-2.7677296801078954</c:v>
                </c:pt>
                <c:pt idx="639">
                  <c:v>-2.7671825901078408</c:v>
                </c:pt>
                <c:pt idx="640">
                  <c:v>-2.7664231641895469</c:v>
                </c:pt>
                <c:pt idx="641">
                  <c:v>-2.7661154601079412</c:v>
                </c:pt>
                <c:pt idx="642">
                  <c:v>-2.765708580107944</c:v>
                </c:pt>
                <c:pt idx="643">
                  <c:v>-2.7646998601078252</c:v>
                </c:pt>
                <c:pt idx="644">
                  <c:v>-2.7624194601078074</c:v>
                </c:pt>
                <c:pt idx="645">
                  <c:v>-2.7635961501077917</c:v>
                </c:pt>
                <c:pt idx="646">
                  <c:v>-2.7633468301079103</c:v>
                </c:pt>
                <c:pt idx="647">
                  <c:v>-2.7617447696314819</c:v>
                </c:pt>
                <c:pt idx="648">
                  <c:v>-2.7619586101078539</c:v>
                </c:pt>
                <c:pt idx="649">
                  <c:v>-2.7609954001078449</c:v>
                </c:pt>
                <c:pt idx="650">
                  <c:v>-2.7605063201077655</c:v>
                </c:pt>
                <c:pt idx="651">
                  <c:v>-2.7601974288578264</c:v>
                </c:pt>
                <c:pt idx="652">
                  <c:v>-2.7598382347556765</c:v>
                </c:pt>
                <c:pt idx="653">
                  <c:v>-2.7591223467058232</c:v>
                </c:pt>
                <c:pt idx="654">
                  <c:v>-2.7587396101078552</c:v>
                </c:pt>
                <c:pt idx="655">
                  <c:v>-2.7578417501078611</c:v>
                </c:pt>
                <c:pt idx="656">
                  <c:v>-2.7580747201079885</c:v>
                </c:pt>
                <c:pt idx="657">
                  <c:v>-2.758139210107978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-2.7524584401078567</c:v>
                </c:pt>
                <c:pt idx="668">
                  <c:v>-2.7519723443183466</c:v>
                </c:pt>
                <c:pt idx="669">
                  <c:v>-2.7505052152099552</c:v>
                </c:pt>
                <c:pt idx="670">
                  <c:v>-2.7503687220126989</c:v>
                </c:pt>
                <c:pt idx="671">
                  <c:v>-2.7489329801079587</c:v>
                </c:pt>
                <c:pt idx="672">
                  <c:v>-2.7488010901077899</c:v>
                </c:pt>
                <c:pt idx="673">
                  <c:v>-2.7478281901078105</c:v>
                </c:pt>
                <c:pt idx="674">
                  <c:v>-2.7470771201079378</c:v>
                </c:pt>
                <c:pt idx="675">
                  <c:v>-2.7470165101079327</c:v>
                </c:pt>
                <c:pt idx="676">
                  <c:v>-2.7478573172506948</c:v>
                </c:pt>
                <c:pt idx="677">
                  <c:v>-2.7462501577823186</c:v>
                </c:pt>
                <c:pt idx="678">
                  <c:v>-2.7456027701078392</c:v>
                </c:pt>
                <c:pt idx="679">
                  <c:v>-2.7443180601079069</c:v>
                </c:pt>
                <c:pt idx="680">
                  <c:v>-2.7455209201079556</c:v>
                </c:pt>
                <c:pt idx="681">
                  <c:v>-2.7430743201078092</c:v>
                </c:pt>
                <c:pt idx="682">
                  <c:v>-2.7431988478630478</c:v>
                </c:pt>
                <c:pt idx="683">
                  <c:v>-2.7435959769618603</c:v>
                </c:pt>
                <c:pt idx="684">
                  <c:v>-2.7418718601079548</c:v>
                </c:pt>
                <c:pt idx="685">
                  <c:v>-2.7412907299490854</c:v>
                </c:pt>
                <c:pt idx="686">
                  <c:v>-2.7397828901078469</c:v>
                </c:pt>
                <c:pt idx="687">
                  <c:v>-2.7390691301078181</c:v>
                </c:pt>
                <c:pt idx="688">
                  <c:v>-2.7378686437812827</c:v>
                </c:pt>
                <c:pt idx="689">
                  <c:v>-2.7378134101077762</c:v>
                </c:pt>
                <c:pt idx="690">
                  <c:v>-2.7373613601077604</c:v>
                </c:pt>
                <c:pt idx="691">
                  <c:v>-2.7362524801079928</c:v>
                </c:pt>
                <c:pt idx="692">
                  <c:v>-2.7355041501077189</c:v>
                </c:pt>
                <c:pt idx="693">
                  <c:v>-2.7369939601078954</c:v>
                </c:pt>
                <c:pt idx="694">
                  <c:v>-2.7351516029650482</c:v>
                </c:pt>
                <c:pt idx="695">
                  <c:v>-2.7344100374274092</c:v>
                </c:pt>
                <c:pt idx="696">
                  <c:v>-2.7339292801078772</c:v>
                </c:pt>
                <c:pt idx="697">
                  <c:v>-2.7333719201077855</c:v>
                </c:pt>
                <c:pt idx="698">
                  <c:v>-2.7333738801077492</c:v>
                </c:pt>
                <c:pt idx="699">
                  <c:v>-2.7327530701078047</c:v>
                </c:pt>
                <c:pt idx="700">
                  <c:v>-2.7320794501078325</c:v>
                </c:pt>
                <c:pt idx="701">
                  <c:v>-2.7320096246648196</c:v>
                </c:pt>
                <c:pt idx="702">
                  <c:v>-2.7309417337919952</c:v>
                </c:pt>
                <c:pt idx="703">
                  <c:v>-2.7308877501080144</c:v>
                </c:pt>
                <c:pt idx="704">
                  <c:v>-2.7305041501078482</c:v>
                </c:pt>
                <c:pt idx="705">
                  <c:v>-2.7295601401078802</c:v>
                </c:pt>
                <c:pt idx="706">
                  <c:v>-2.7293128886792752</c:v>
                </c:pt>
                <c:pt idx="707">
                  <c:v>-2.7279770601077256</c:v>
                </c:pt>
                <c:pt idx="708">
                  <c:v>-2.7282851601079052</c:v>
                </c:pt>
                <c:pt idx="709">
                  <c:v>-2.7278267156634435</c:v>
                </c:pt>
                <c:pt idx="710">
                  <c:v>-2.7249121674249492</c:v>
                </c:pt>
                <c:pt idx="711">
                  <c:v>-2.7252337101076916</c:v>
                </c:pt>
                <c:pt idx="712">
                  <c:v>-2.7248445838190918</c:v>
                </c:pt>
                <c:pt idx="713">
                  <c:v>-2.7232346601079427</c:v>
                </c:pt>
                <c:pt idx="714">
                  <c:v>-2.7220135401078251</c:v>
                </c:pt>
                <c:pt idx="715">
                  <c:v>-2.7219608901077952</c:v>
                </c:pt>
                <c:pt idx="716">
                  <c:v>-2.7215086835121132</c:v>
                </c:pt>
                <c:pt idx="717">
                  <c:v>-2.7205631724365613</c:v>
                </c:pt>
                <c:pt idx="718">
                  <c:v>-2.7196790580459282</c:v>
                </c:pt>
                <c:pt idx="719">
                  <c:v>-2.7182040201077342</c:v>
                </c:pt>
                <c:pt idx="720">
                  <c:v>-2.7195024501078109</c:v>
                </c:pt>
                <c:pt idx="721">
                  <c:v>-2.7178445701079292</c:v>
                </c:pt>
                <c:pt idx="722">
                  <c:v>-2.7170888201077332</c:v>
                </c:pt>
                <c:pt idx="723">
                  <c:v>-2.7161500701078864</c:v>
                </c:pt>
                <c:pt idx="724">
                  <c:v>-2.7163419703119871</c:v>
                </c:pt>
                <c:pt idx="725">
                  <c:v>-2.7164551071666367</c:v>
                </c:pt>
                <c:pt idx="726">
                  <c:v>-2.7157138351078487</c:v>
                </c:pt>
                <c:pt idx="727">
                  <c:v>-2.7144642301078079</c:v>
                </c:pt>
                <c:pt idx="728">
                  <c:v>-2.7134714101080397</c:v>
                </c:pt>
                <c:pt idx="729">
                  <c:v>-2.7134666801078424</c:v>
                </c:pt>
                <c:pt idx="730">
                  <c:v>-2.7114534371192702</c:v>
                </c:pt>
                <c:pt idx="731">
                  <c:v>-2.7112854301079778</c:v>
                </c:pt>
                <c:pt idx="732">
                  <c:v>-2.7113704301078769</c:v>
                </c:pt>
                <c:pt idx="733">
                  <c:v>-2.710702560107805</c:v>
                </c:pt>
                <c:pt idx="734">
                  <c:v>-2.7108027934412027</c:v>
                </c:pt>
                <c:pt idx="735">
                  <c:v>-2.7103827934412408</c:v>
                </c:pt>
                <c:pt idx="736">
                  <c:v>-2.7084600601078992</c:v>
                </c:pt>
                <c:pt idx="737">
                  <c:v>-2.7085607764343456</c:v>
                </c:pt>
                <c:pt idx="738">
                  <c:v>-2.7083410201078952</c:v>
                </c:pt>
                <c:pt idx="739">
                  <c:v>-2.7071328701077473</c:v>
                </c:pt>
                <c:pt idx="740">
                  <c:v>-2.7061963801078157</c:v>
                </c:pt>
                <c:pt idx="741">
                  <c:v>-2.7063847601078712</c:v>
                </c:pt>
                <c:pt idx="742">
                  <c:v>-2.7054984907201027</c:v>
                </c:pt>
                <c:pt idx="743">
                  <c:v>-2.7050597527908042</c:v>
                </c:pt>
                <c:pt idx="744">
                  <c:v>-2.7035749773491959</c:v>
                </c:pt>
                <c:pt idx="745">
                  <c:v>-2.7026021301080565</c:v>
                </c:pt>
                <c:pt idx="746">
                  <c:v>-2.7028764901078084</c:v>
                </c:pt>
                <c:pt idx="747">
                  <c:v>-2.7030183301078949</c:v>
                </c:pt>
                <c:pt idx="748">
                  <c:v>-2.7028260601077818</c:v>
                </c:pt>
                <c:pt idx="749">
                  <c:v>-2.7019287050057152</c:v>
                </c:pt>
                <c:pt idx="750">
                  <c:v>-2.7010451601078938</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-2.6940578701079159</c:v>
                </c:pt>
                <c:pt idx="765">
                  <c:v>-2.6937132601078027</c:v>
                </c:pt>
                <c:pt idx="766">
                  <c:v>-2.6927461901079677</c:v>
                </c:pt>
                <c:pt idx="767">
                  <c:v>-2.6930123580670129</c:v>
                </c:pt>
                <c:pt idx="768">
                  <c:v>-2.692568348996744</c:v>
                </c:pt>
                <c:pt idx="769">
                  <c:v>-2.6914161585204552</c:v>
                </c:pt>
                <c:pt idx="770">
                  <c:v>-2.6918883101078244</c:v>
                </c:pt>
                <c:pt idx="771">
                  <c:v>-2.6911973801078242</c:v>
                </c:pt>
                <c:pt idx="772">
                  <c:v>-2.6900117601077569</c:v>
                </c:pt>
                <c:pt idx="773">
                  <c:v>-2.6897692745408381</c:v>
                </c:pt>
                <c:pt idx="774">
                  <c:v>-2.6897577901078376</c:v>
                </c:pt>
                <c:pt idx="775">
                  <c:v>-2.6890519201080139</c:v>
                </c:pt>
                <c:pt idx="776">
                  <c:v>-2.6882842601078405</c:v>
                </c:pt>
                <c:pt idx="777">
                  <c:v>-2.6861794601078515</c:v>
                </c:pt>
                <c:pt idx="778">
                  <c:v>-2.6866647501078242</c:v>
                </c:pt>
                <c:pt idx="779">
                  <c:v>-2.6862243570150537</c:v>
                </c:pt>
                <c:pt idx="780">
                  <c:v>-2.6857604601079039</c:v>
                </c:pt>
                <c:pt idx="781">
                  <c:v>-2.6851554701079996</c:v>
                </c:pt>
                <c:pt idx="782">
                  <c:v>-2.6852102701078344</c:v>
                </c:pt>
                <c:pt idx="783">
                  <c:v>-2.6853717001078996</c:v>
                </c:pt>
                <c:pt idx="784">
                  <c:v>-2.6848010035861312</c:v>
                </c:pt>
                <c:pt idx="785">
                  <c:v>-2.6829493172507028</c:v>
                </c:pt>
                <c:pt idx="786">
                  <c:v>-2.6821809901078382</c:v>
                </c:pt>
                <c:pt idx="787">
                  <c:v>-2.6811731501078402</c:v>
                </c:pt>
                <c:pt idx="788">
                  <c:v>-2.681411510107941</c:v>
                </c:pt>
                <c:pt idx="789">
                  <c:v>-2.6815042601078898</c:v>
                </c:pt>
                <c:pt idx="790">
                  <c:v>-2.6810464601077637</c:v>
                </c:pt>
                <c:pt idx="791">
                  <c:v>-2.680389570107955</c:v>
                </c:pt>
                <c:pt idx="792">
                  <c:v>-2.6806089758973712</c:v>
                </c:pt>
                <c:pt idx="793">
                  <c:v>-2.6791526029649759</c:v>
                </c:pt>
                <c:pt idx="794">
                  <c:v>-2.6789684401079512</c:v>
                </c:pt>
                <c:pt idx="795">
                  <c:v>-2.6790162951594572</c:v>
                </c:pt>
                <c:pt idx="796">
                  <c:v>-2.678590820107932</c:v>
                </c:pt>
                <c:pt idx="797">
                  <c:v>-2.6771862101078381</c:v>
                </c:pt>
                <c:pt idx="798">
                  <c:v>-2.6769675201078087</c:v>
                </c:pt>
                <c:pt idx="799">
                  <c:v>-2.6772008501077984</c:v>
                </c:pt>
                <c:pt idx="800">
                  <c:v>-2.6780239294955797</c:v>
                </c:pt>
                <c:pt idx="801">
                  <c:v>-2.6764086908770639</c:v>
                </c:pt>
                <c:pt idx="802">
                  <c:v>-2.6742981303206363</c:v>
                </c:pt>
                <c:pt idx="803">
                  <c:v>-2.673410160107764</c:v>
                </c:pt>
                <c:pt idx="804">
                  <c:v>-2.6740770001077294</c:v>
                </c:pt>
                <c:pt idx="805">
                  <c:v>-2.6733081901078748</c:v>
                </c:pt>
                <c:pt idx="806">
                  <c:v>-2.6724717281490626</c:v>
                </c:pt>
                <c:pt idx="807">
                  <c:v>-2.6726228930975107</c:v>
                </c:pt>
                <c:pt idx="808">
                  <c:v>-2.6711123085927575</c:v>
                </c:pt>
                <c:pt idx="809">
                  <c:v>-2.6716372101078036</c:v>
                </c:pt>
                <c:pt idx="810">
                  <c:v>-2.6710592301079288</c:v>
                </c:pt>
                <c:pt idx="811">
                  <c:v>-2.6704560580459002</c:v>
                </c:pt>
                <c:pt idx="812">
                  <c:v>-2.6702471401079482</c:v>
                </c:pt>
                <c:pt idx="813">
                  <c:v>-2.6693866901077712</c:v>
                </c:pt>
                <c:pt idx="814">
                  <c:v>-2.6692648901078115</c:v>
                </c:pt>
                <c:pt idx="815">
                  <c:v>-2.6685587662303814</c:v>
                </c:pt>
                <c:pt idx="816">
                  <c:v>-2.66724288677446</c:v>
                </c:pt>
                <c:pt idx="817">
                  <c:v>-2.6670670801079019</c:v>
                </c:pt>
                <c:pt idx="818">
                  <c:v>-2.6658784401078037</c:v>
                </c:pt>
                <c:pt idx="819">
                  <c:v>-2.6667716601079192</c:v>
                </c:pt>
                <c:pt idx="820">
                  <c:v>-2.6656204901078269</c:v>
                </c:pt>
                <c:pt idx="821">
                  <c:v>-2.6660194601078597</c:v>
                </c:pt>
                <c:pt idx="822">
                  <c:v>-2.6647247101078664</c:v>
                </c:pt>
                <c:pt idx="823">
                  <c:v>-2.6648036774992789</c:v>
                </c:pt>
                <c:pt idx="824">
                  <c:v>-2.6638692101077055</c:v>
                </c:pt>
                <c:pt idx="825">
                  <c:v>-2.6630111001080006</c:v>
                </c:pt>
                <c:pt idx="826">
                  <c:v>-2.6631673101077995</c:v>
                </c:pt>
                <c:pt idx="827">
                  <c:v>-2.6630245226078886</c:v>
                </c:pt>
                <c:pt idx="828">
                  <c:v>-2.6620910201078392</c:v>
                </c:pt>
                <c:pt idx="829">
                  <c:v>-2.6618327401078692</c:v>
                </c:pt>
                <c:pt idx="830">
                  <c:v>-2.6611097201079636</c:v>
                </c:pt>
                <c:pt idx="831">
                  <c:v>-2.6606719701078152</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-2.6567905901079052</c:v>
                </c:pt>
                <c:pt idx="840">
                  <c:v>-2.6572951788578392</c:v>
                </c:pt>
                <c:pt idx="841">
                  <c:v>-2.6570094601078438</c:v>
                </c:pt>
                <c:pt idx="842">
                  <c:v>-2.6565087301079444</c:v>
                </c:pt>
                <c:pt idx="843">
                  <c:v>-2.655617150107787</c:v>
                </c:pt>
                <c:pt idx="844">
                  <c:v>-2.6553776401077882</c:v>
                </c:pt>
                <c:pt idx="845">
                  <c:v>-2.6543675701077558</c:v>
                </c:pt>
                <c:pt idx="846">
                  <c:v>-2.6540274601078835</c:v>
                </c:pt>
                <c:pt idx="847">
                  <c:v>-2.6533065735099655</c:v>
                </c:pt>
                <c:pt idx="848">
                  <c:v>-2.6542723201078777</c:v>
                </c:pt>
                <c:pt idx="849">
                  <c:v>-2.6544817631381372</c:v>
                </c:pt>
                <c:pt idx="850">
                  <c:v>-2.651934260107855</c:v>
                </c:pt>
                <c:pt idx="851">
                  <c:v>-2.6512262782895597</c:v>
                </c:pt>
                <c:pt idx="852">
                  <c:v>-2.6518082001077943</c:v>
                </c:pt>
                <c:pt idx="853">
                  <c:v>-2.651605700107794</c:v>
                </c:pt>
                <c:pt idx="854">
                  <c:v>-2.6511206335771078</c:v>
                </c:pt>
                <c:pt idx="855">
                  <c:v>-2.6508256801079142</c:v>
                </c:pt>
                <c:pt idx="856">
                  <c:v>-2.6503293801078351</c:v>
                </c:pt>
                <c:pt idx="857">
                  <c:v>-2.6503238501080091</c:v>
                </c:pt>
                <c:pt idx="858">
                  <c:v>-2.6497063601077602</c:v>
                </c:pt>
                <c:pt idx="859">
                  <c:v>-2.6472920601078198</c:v>
                </c:pt>
                <c:pt idx="860">
                  <c:v>-2.6479645022130467</c:v>
                </c:pt>
                <c:pt idx="861">
                  <c:v>-2.6481049801076892</c:v>
                </c:pt>
                <c:pt idx="862">
                  <c:v>-2.6480729701078758</c:v>
                </c:pt>
                <c:pt idx="863">
                  <c:v>-2.6471815901079148</c:v>
                </c:pt>
                <c:pt idx="864">
                  <c:v>-2.6471984901078258</c:v>
                </c:pt>
                <c:pt idx="865">
                  <c:v>-2.6479805203488382</c:v>
                </c:pt>
                <c:pt idx="866">
                  <c:v>-2.645705275897285</c:v>
                </c:pt>
                <c:pt idx="867">
                  <c:v>-2.6453140401079276</c:v>
                </c:pt>
                <c:pt idx="868">
                  <c:v>-2.6456481001079037</c:v>
                </c:pt>
                <c:pt idx="869">
                  <c:v>-2.6454339501077442</c:v>
                </c:pt>
                <c:pt idx="870">
                  <c:v>-2.6450545001077472</c:v>
                </c:pt>
                <c:pt idx="871">
                  <c:v>-2.6447897201078985</c:v>
                </c:pt>
                <c:pt idx="872">
                  <c:v>-2.6452961611386314</c:v>
                </c:pt>
                <c:pt idx="873">
                  <c:v>-2.6442357819470224</c:v>
                </c:pt>
                <c:pt idx="874">
                  <c:v>-2.6436112552886382</c:v>
                </c:pt>
                <c:pt idx="875">
                  <c:v>-2.6432380601077807</c:v>
                </c:pt>
                <c:pt idx="876">
                  <c:v>-2.6425236401079601</c:v>
                </c:pt>
                <c:pt idx="877">
                  <c:v>-2.6418949755717311</c:v>
                </c:pt>
                <c:pt idx="878">
                  <c:v>-2.6424419401078731</c:v>
                </c:pt>
                <c:pt idx="879">
                  <c:v>-2.6413669801079052</c:v>
                </c:pt>
                <c:pt idx="880">
                  <c:v>-2.6415696801080628</c:v>
                </c:pt>
                <c:pt idx="881">
                  <c:v>-2.641393740107751</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-2.6378709401078182</c:v>
                </c:pt>
                <c:pt idx="890">
                  <c:v>-2.6381376962188199</c:v>
                </c:pt>
                <c:pt idx="891">
                  <c:v>-2.6380730661685172</c:v>
                </c:pt>
                <c:pt idx="892">
                  <c:v>-2.6356061267745328</c:v>
                </c:pt>
                <c:pt idx="893">
                  <c:v>-2.6361146601077081</c:v>
                </c:pt>
                <c:pt idx="894">
                  <c:v>-2.6361016401079587</c:v>
                </c:pt>
                <c:pt idx="895">
                  <c:v>-2.6355165601080301</c:v>
                </c:pt>
                <c:pt idx="896">
                  <c:v>-2.6349131501078351</c:v>
                </c:pt>
                <c:pt idx="897">
                  <c:v>-2.635362027118159</c:v>
                </c:pt>
                <c:pt idx="898">
                  <c:v>-2.6355471301078204</c:v>
                </c:pt>
                <c:pt idx="899">
                  <c:v>-2.6342898801077865</c:v>
                </c:pt>
                <c:pt idx="900">
                  <c:v>-2.6340273172507271</c:v>
                </c:pt>
                <c:pt idx="901">
                  <c:v>-2.6337474601078554</c:v>
                </c:pt>
                <c:pt idx="902">
                  <c:v>-2.6335360101077794</c:v>
                </c:pt>
                <c:pt idx="903">
                  <c:v>-2.633251970107807</c:v>
                </c:pt>
                <c:pt idx="904">
                  <c:v>-2.6323389961903407</c:v>
                </c:pt>
                <c:pt idx="905">
                  <c:v>-2.631756130107799</c:v>
                </c:pt>
                <c:pt idx="906">
                  <c:v>-2.6317049901078775</c:v>
                </c:pt>
                <c:pt idx="907">
                  <c:v>-2.6311433401079412</c:v>
                </c:pt>
                <c:pt idx="908">
                  <c:v>-2.6310515315365572</c:v>
                </c:pt>
                <c:pt idx="909">
                  <c:v>-2.6301941926659169</c:v>
                </c:pt>
                <c:pt idx="910">
                  <c:v>-2.6298836501078582</c:v>
                </c:pt>
                <c:pt idx="911">
                  <c:v>-2.6290322101078942</c:v>
                </c:pt>
                <c:pt idx="912">
                  <c:v>-2.6286309501078375</c:v>
                </c:pt>
                <c:pt idx="913">
                  <c:v>-2.6284316101078566</c:v>
                </c:pt>
                <c:pt idx="914">
                  <c:v>-2.6280915301077812</c:v>
                </c:pt>
                <c:pt idx="915">
                  <c:v>-2.6278470477366991</c:v>
                </c:pt>
                <c:pt idx="916">
                  <c:v>-2.6276927201077456</c:v>
                </c:pt>
                <c:pt idx="917">
                  <c:v>-2.6273416228985167</c:v>
                </c:pt>
                <c:pt idx="918">
                  <c:v>-2.6275721934412104</c:v>
                </c:pt>
                <c:pt idx="919">
                  <c:v>-2.6262376401077612</c:v>
                </c:pt>
                <c:pt idx="920">
                  <c:v>-2.6262716201079432</c:v>
                </c:pt>
                <c:pt idx="921">
                  <c:v>-2.6256456801078616</c:v>
                </c:pt>
                <c:pt idx="922">
                  <c:v>-2.6259543879429184</c:v>
                </c:pt>
                <c:pt idx="923">
                  <c:v>-2.6254958801079056</c:v>
                </c:pt>
                <c:pt idx="924">
                  <c:v>-2.6247456801077931</c:v>
                </c:pt>
                <c:pt idx="925">
                  <c:v>-2.6246302001078892</c:v>
                </c:pt>
                <c:pt idx="926">
                  <c:v>-2.6239053032451531</c:v>
                </c:pt>
                <c:pt idx="927">
                  <c:v>-2.6226538079339008</c:v>
                </c:pt>
                <c:pt idx="928">
                  <c:v>-2.6229386201078437</c:v>
                </c:pt>
                <c:pt idx="929">
                  <c:v>-2.6227326580245482</c:v>
                </c:pt>
                <c:pt idx="930">
                  <c:v>-2.622702560107915</c:v>
                </c:pt>
                <c:pt idx="931">
                  <c:v>-2.6217425901078713</c:v>
                </c:pt>
                <c:pt idx="932">
                  <c:v>-2.6214357001076842</c:v>
                </c:pt>
                <c:pt idx="933">
                  <c:v>-2.6210969301078535</c:v>
                </c:pt>
                <c:pt idx="934">
                  <c:v>-2.6209676929844972</c:v>
                </c:pt>
                <c:pt idx="935">
                  <c:v>-2.6202737209773841</c:v>
                </c:pt>
                <c:pt idx="936">
                  <c:v>-2.6195674601078447</c:v>
                </c:pt>
                <c:pt idx="937">
                  <c:v>-2.6197858501077462</c:v>
                </c:pt>
                <c:pt idx="938">
                  <c:v>-2.6188231801078103</c:v>
                </c:pt>
                <c:pt idx="939">
                  <c:v>-2.6194953801078467</c:v>
                </c:pt>
                <c:pt idx="940">
                  <c:v>-2.6190532101078361</c:v>
                </c:pt>
                <c:pt idx="941">
                  <c:v>-2.6181213157780006</c:v>
                </c:pt>
                <c:pt idx="942">
                  <c:v>-2.6178348001077762</c:v>
                </c:pt>
                <c:pt idx="943">
                  <c:v>-2.6173558237442007</c:v>
                </c:pt>
                <c:pt idx="944">
                  <c:v>-2.6164139977422423</c:v>
                </c:pt>
                <c:pt idx="945">
                  <c:v>-2.6179577701078967</c:v>
                </c:pt>
                <c:pt idx="946">
                  <c:v>-2.6165715101078746</c:v>
                </c:pt>
                <c:pt idx="947">
                  <c:v>-2.6155943054685906</c:v>
                </c:pt>
                <c:pt idx="948">
                  <c:v>-2.6155564001077778</c:v>
                </c:pt>
                <c:pt idx="949">
                  <c:v>-2.6156612801077301</c:v>
                </c:pt>
                <c:pt idx="950">
                  <c:v>-2.615460620107807</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-2.6104624146532762</c:v>
                </c:pt>
                <c:pt idx="962">
                  <c:v>-2.6108990101078007</c:v>
                </c:pt>
                <c:pt idx="963">
                  <c:v>-2.6114396801079072</c:v>
                </c:pt>
                <c:pt idx="964">
                  <c:v>-2.6108478525128902</c:v>
                </c:pt>
                <c:pt idx="965">
                  <c:v>-2.6104280801078517</c:v>
                </c:pt>
                <c:pt idx="966">
                  <c:v>-2.6097228201078053</c:v>
                </c:pt>
                <c:pt idx="967">
                  <c:v>-2.6099277367034852</c:v>
                </c:pt>
                <c:pt idx="968">
                  <c:v>-2.6090243094230061</c:v>
                </c:pt>
                <c:pt idx="969">
                  <c:v>-2.6087294701079067</c:v>
                </c:pt>
                <c:pt idx="970">
                  <c:v>-2.6079160992830879</c:v>
                </c:pt>
                <c:pt idx="971">
                  <c:v>-2.6077242401078227</c:v>
                </c:pt>
                <c:pt idx="972">
                  <c:v>-2.6076816301078196</c:v>
                </c:pt>
                <c:pt idx="973">
                  <c:v>-2.606955500107901</c:v>
                </c:pt>
                <c:pt idx="974">
                  <c:v>-2.6066192701079172</c:v>
                </c:pt>
                <c:pt idx="975">
                  <c:v>-2.6066278415509498</c:v>
                </c:pt>
                <c:pt idx="976">
                  <c:v>-2.6072010039674507</c:v>
                </c:pt>
                <c:pt idx="977">
                  <c:v>-2.6052401267745324</c:v>
                </c:pt>
                <c:pt idx="978">
                  <c:v>-2.6052548401079387</c:v>
                </c:pt>
                <c:pt idx="979">
                  <c:v>-2.6046963701078454</c:v>
                </c:pt>
                <c:pt idx="980">
                  <c:v>-2.605177720107879</c:v>
                </c:pt>
                <c:pt idx="981">
                  <c:v>-2.6042556401077519</c:v>
                </c:pt>
                <c:pt idx="982">
                  <c:v>-2.6042783054686387</c:v>
                </c:pt>
                <c:pt idx="983">
                  <c:v>-2.6043841901079561</c:v>
                </c:pt>
                <c:pt idx="984">
                  <c:v>-2.6047111823300972</c:v>
                </c:pt>
                <c:pt idx="985">
                  <c:v>-2.6037215653710106</c:v>
                </c:pt>
                <c:pt idx="986">
                  <c:v>-2.6032511001078689</c:v>
                </c:pt>
                <c:pt idx="987">
                  <c:v>-2.602314950107758</c:v>
                </c:pt>
                <c:pt idx="988">
                  <c:v>-2.6022121101077573</c:v>
                </c:pt>
                <c:pt idx="989">
                  <c:v>-2.6012252539222942</c:v>
                </c:pt>
                <c:pt idx="990">
                  <c:v>-2.6017270401079107</c:v>
                </c:pt>
                <c:pt idx="991">
                  <c:v>-2.6014251501077865</c:v>
                </c:pt>
                <c:pt idx="992">
                  <c:v>-2.6006607351078515</c:v>
                </c:pt>
                <c:pt idx="993">
                  <c:v>-2.5999450156632893</c:v>
                </c:pt>
                <c:pt idx="994">
                  <c:v>-2.5996706501078393</c:v>
                </c:pt>
                <c:pt idx="995">
                  <c:v>-2.6000940297281403</c:v>
                </c:pt>
                <c:pt idx="996">
                  <c:v>-2.5992865601079171</c:v>
                </c:pt>
                <c:pt idx="997">
                  <c:v>-2.5987644001079566</c:v>
                </c:pt>
                <c:pt idx="998">
                  <c:v>-2.5987382701080293</c:v>
                </c:pt>
                <c:pt idx="999">
                  <c:v>-2.5981917001076549</c:v>
                </c:pt>
                <c:pt idx="1000">
                  <c:v>-2.5986785743935417</c:v>
                </c:pt>
                <c:pt idx="1001">
                  <c:v>-2.5969402137310587</c:v>
                </c:pt>
                <c:pt idx="1002">
                  <c:v>-2.5971438501078694</c:v>
                </c:pt>
                <c:pt idx="1003">
                  <c:v>-2.5975350601079623</c:v>
                </c:pt>
                <c:pt idx="1004">
                  <c:v>-2.5965689501077938</c:v>
                </c:pt>
                <c:pt idx="1005">
                  <c:v>-2.5969711101079014</c:v>
                </c:pt>
                <c:pt idx="1006">
                  <c:v>-2.5961066701079289</c:v>
                </c:pt>
                <c:pt idx="1007">
                  <c:v>-2.5961350064995941</c:v>
                </c:pt>
                <c:pt idx="1008">
                  <c:v>-2.5960685820590856</c:v>
                </c:pt>
                <c:pt idx="1009">
                  <c:v>-2.5943835189313718</c:v>
                </c:pt>
                <c:pt idx="1010">
                  <c:v>-2.5932708701078298</c:v>
                </c:pt>
                <c:pt idx="1011">
                  <c:v>-2.5935702001077652</c:v>
                </c:pt>
                <c:pt idx="1012">
                  <c:v>-2.593832610108052</c:v>
                </c:pt>
                <c:pt idx="1013">
                  <c:v>-2.5939181199016161</c:v>
                </c:pt>
                <c:pt idx="1014">
                  <c:v>-2.5926017701078621</c:v>
                </c:pt>
                <c:pt idx="1015">
                  <c:v>-2.5928667401078513</c:v>
                </c:pt>
                <c:pt idx="1016">
                  <c:v>-2.5926612601078318</c:v>
                </c:pt>
                <c:pt idx="1017">
                  <c:v>-2.5914294601078587</c:v>
                </c:pt>
                <c:pt idx="1018">
                  <c:v>-2.591561960107839</c:v>
                </c:pt>
                <c:pt idx="1019">
                  <c:v>-2.5920783901077393</c:v>
                </c:pt>
                <c:pt idx="1020">
                  <c:v>-2.591125939274558</c:v>
                </c:pt>
                <c:pt idx="1021">
                  <c:v>-2.5910626401079782</c:v>
                </c:pt>
                <c:pt idx="1022">
                  <c:v>-2.5910847501077852</c:v>
                </c:pt>
                <c:pt idx="1023">
                  <c:v>-2.5900180401078932</c:v>
                </c:pt>
                <c:pt idx="1024">
                  <c:v>-2.5896502901078398</c:v>
                </c:pt>
                <c:pt idx="1025">
                  <c:v>-2.5894499065364585</c:v>
                </c:pt>
                <c:pt idx="1026">
                  <c:v>-2.5884732417170184</c:v>
                </c:pt>
                <c:pt idx="1027">
                  <c:v>-2.5884519501078813</c:v>
                </c:pt>
                <c:pt idx="1028">
                  <c:v>-2.5872191101079096</c:v>
                </c:pt>
                <c:pt idx="1029">
                  <c:v>-2.5874712301079277</c:v>
                </c:pt>
                <c:pt idx="1030">
                  <c:v>-2.5872537301078893</c:v>
                </c:pt>
                <c:pt idx="1031">
                  <c:v>-2.5871350889738682</c:v>
                </c:pt>
                <c:pt idx="1032">
                  <c:v>-2.5873975777548894</c:v>
                </c:pt>
                <c:pt idx="1033">
                  <c:v>-2.5841544601078552</c:v>
                </c:pt>
                <c:pt idx="1034">
                  <c:v>-2.5849672801078052</c:v>
                </c:pt>
                <c:pt idx="1035">
                  <c:v>-2.585311850107721</c:v>
                </c:pt>
                <c:pt idx="1036">
                  <c:v>-2.5853358801077952</c:v>
                </c:pt>
                <c:pt idx="1037">
                  <c:v>-2.5847496601077893</c:v>
                </c:pt>
                <c:pt idx="1038">
                  <c:v>-2.5835713663578219</c:v>
                </c:pt>
                <c:pt idx="1039">
                  <c:v>-2.5837718601078219</c:v>
                </c:pt>
                <c:pt idx="1040">
                  <c:v>-2.5849496315364342</c:v>
                </c:pt>
                <c:pt idx="1041">
                  <c:v>-2.5828703601078189</c:v>
                </c:pt>
                <c:pt idx="1042">
                  <c:v>-2.5834535801078005</c:v>
                </c:pt>
                <c:pt idx="1043">
                  <c:v>-2.5824698901078427</c:v>
                </c:pt>
                <c:pt idx="1044">
                  <c:v>-2.5823406601077887</c:v>
                </c:pt>
                <c:pt idx="1045">
                  <c:v>-2.5820238106234541</c:v>
                </c:pt>
                <c:pt idx="1046">
                  <c:v>-2.5814148501077807</c:v>
                </c:pt>
                <c:pt idx="1047">
                  <c:v>-2.5816478101079552</c:v>
                </c:pt>
                <c:pt idx="1048">
                  <c:v>-2.5811029601078417</c:v>
                </c:pt>
                <c:pt idx="1049">
                  <c:v>-2.5805369601078962</c:v>
                </c:pt>
                <c:pt idx="1050">
                  <c:v>-2.5805391501078008</c:v>
                </c:pt>
                <c:pt idx="1051">
                  <c:v>-2.5805424601079636</c:v>
                </c:pt>
                <c:pt idx="1052">
                  <c:v>-2.5802024201079945</c:v>
                </c:pt>
                <c:pt idx="1053">
                  <c:v>-2.5793469601077987</c:v>
                </c:pt>
                <c:pt idx="1054">
                  <c:v>-2.5797113701078191</c:v>
                </c:pt>
                <c:pt idx="1055">
                  <c:v>-2.5793178501077603</c:v>
                </c:pt>
                <c:pt idx="1056">
                  <c:v>-2.5790042642315711</c:v>
                </c:pt>
                <c:pt idx="1057">
                  <c:v>-2.5779634415893202</c:v>
                </c:pt>
                <c:pt idx="1058">
                  <c:v>-2.5779169801079189</c:v>
                </c:pt>
                <c:pt idx="1059">
                  <c:v>-2.578005830107823</c:v>
                </c:pt>
                <c:pt idx="1060">
                  <c:v>-2.5781784501079592</c:v>
                </c:pt>
                <c:pt idx="1061">
                  <c:v>-2.5782146401078592</c:v>
                </c:pt>
                <c:pt idx="1062">
                  <c:v>-2.5776979195673171</c:v>
                </c:pt>
                <c:pt idx="1063">
                  <c:v>-2.5775011301077342</c:v>
                </c:pt>
                <c:pt idx="1064">
                  <c:v>-2.5763152501079252</c:v>
                </c:pt>
                <c:pt idx="1065">
                  <c:v>-2.5757700358654461</c:v>
                </c:pt>
                <c:pt idx="1066">
                  <c:v>-2.5753660315363782</c:v>
                </c:pt>
                <c:pt idx="1067">
                  <c:v>-2.5753960201077746</c:v>
                </c:pt>
                <c:pt idx="1068">
                  <c:v>-2.5755212101079126</c:v>
                </c:pt>
                <c:pt idx="1069">
                  <c:v>-2.5753537590768758</c:v>
                </c:pt>
                <c:pt idx="1070">
                  <c:v>-2.5744554501079762</c:v>
                </c:pt>
                <c:pt idx="1071">
                  <c:v>-2.5747825401077797</c:v>
                </c:pt>
                <c:pt idx="1072">
                  <c:v>-2.5742848601077952</c:v>
                </c:pt>
                <c:pt idx="1073">
                  <c:v>-2.5744027934411227</c:v>
                </c:pt>
                <c:pt idx="1074">
                  <c:v>-2.5740249016662062</c:v>
                </c:pt>
                <c:pt idx="1075">
                  <c:v>-2.5738948701077802</c:v>
                </c:pt>
                <c:pt idx="1076">
                  <c:v>-2.5727682101079532</c:v>
                </c:pt>
                <c:pt idx="1077">
                  <c:v>-2.5727195001079401</c:v>
                </c:pt>
                <c:pt idx="1078">
                  <c:v>-2.5717022601078687</c:v>
                </c:pt>
                <c:pt idx="1079">
                  <c:v>-2.5717982517745392</c:v>
                </c:pt>
                <c:pt idx="1080">
                  <c:v>-2.572020880107786</c:v>
                </c:pt>
                <c:pt idx="1081">
                  <c:v>-2.5710997348331652</c:v>
                </c:pt>
                <c:pt idx="1082">
                  <c:v>-2.5704738922066932</c:v>
                </c:pt>
                <c:pt idx="1083">
                  <c:v>-2.5708026201078367</c:v>
                </c:pt>
                <c:pt idx="1084">
                  <c:v>-2.5703963601079249</c:v>
                </c:pt>
                <c:pt idx="1085">
                  <c:v>-2.5695136476079687</c:v>
                </c:pt>
                <c:pt idx="1086">
                  <c:v>-2.5690779901079592</c:v>
                </c:pt>
                <c:pt idx="1087">
                  <c:v>-2.5697632601077953</c:v>
                </c:pt>
                <c:pt idx="1088">
                  <c:v>-2.5689325401078698</c:v>
                </c:pt>
                <c:pt idx="1089">
                  <c:v>-2.5688403079339821</c:v>
                </c:pt>
                <c:pt idx="1090">
                  <c:v>-2.5687156059412075</c:v>
                </c:pt>
                <c:pt idx="1091">
                  <c:v>-2.5683594601078572</c:v>
                </c:pt>
                <c:pt idx="1092">
                  <c:v>-2.5677569701078942</c:v>
                </c:pt>
                <c:pt idx="1093">
                  <c:v>-2.5672261601077651</c:v>
                </c:pt>
                <c:pt idx="1094">
                  <c:v>-2.5668907701078751</c:v>
                </c:pt>
                <c:pt idx="1095">
                  <c:v>-2.5670307401077888</c:v>
                </c:pt>
                <c:pt idx="1096">
                  <c:v>-2.5670528381565845</c:v>
                </c:pt>
                <c:pt idx="1097">
                  <c:v>-2.5663830001079089</c:v>
                </c:pt>
                <c:pt idx="1098">
                  <c:v>-2.5665444484799202</c:v>
                </c:pt>
                <c:pt idx="1099">
                  <c:v>-2.5643991505840402</c:v>
                </c:pt>
                <c:pt idx="1100">
                  <c:v>-2.5648847901077412</c:v>
                </c:pt>
                <c:pt idx="1101">
                  <c:v>-2.5646820168088027</c:v>
                </c:pt>
                <c:pt idx="1102">
                  <c:v>-2.5648474601077424</c:v>
                </c:pt>
                <c:pt idx="1103">
                  <c:v>-2.5644309101078591</c:v>
                </c:pt>
                <c:pt idx="1104">
                  <c:v>-2.5641331201078832</c:v>
                </c:pt>
                <c:pt idx="1105">
                  <c:v>-2.5634767401078786</c:v>
                </c:pt>
                <c:pt idx="1106">
                  <c:v>-2.5643198424608649</c:v>
                </c:pt>
                <c:pt idx="1107">
                  <c:v>-2.5632498430866235</c:v>
                </c:pt>
                <c:pt idx="1108">
                  <c:v>-2.5621762906164642</c:v>
                </c:pt>
                <c:pt idx="1109">
                  <c:v>-2.5615377201078551</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-2.560549500107915</c:v>
                </c:pt>
                <c:pt idx="1118">
                  <c:v>-2.5596516788578332</c:v>
                </c:pt>
                <c:pt idx="1119">
                  <c:v>-2.5588329601079209</c:v>
                </c:pt>
                <c:pt idx="1120">
                  <c:v>-2.5585753801078237</c:v>
                </c:pt>
                <c:pt idx="1121">
                  <c:v>-2.5590745401077872</c:v>
                </c:pt>
                <c:pt idx="1122">
                  <c:v>-2.5577501788579617</c:v>
                </c:pt>
                <c:pt idx="1123">
                  <c:v>-2.5583475411889651</c:v>
                </c:pt>
                <c:pt idx="1124">
                  <c:v>-2.5572622501078541</c:v>
                </c:pt>
                <c:pt idx="1125">
                  <c:v>-2.5569655801076987</c:v>
                </c:pt>
                <c:pt idx="1126">
                  <c:v>-2.5560516501079462</c:v>
                </c:pt>
                <c:pt idx="1127">
                  <c:v>-2.5561706029650111</c:v>
                </c:pt>
                <c:pt idx="1128">
                  <c:v>-2.5560557429360813</c:v>
                </c:pt>
                <c:pt idx="1129">
                  <c:v>-2.5554668401079255</c:v>
                </c:pt>
                <c:pt idx="1130">
                  <c:v>-2.5547231801078993</c:v>
                </c:pt>
                <c:pt idx="1131">
                  <c:v>-2.5551228038578397</c:v>
                </c:pt>
                <c:pt idx="1132">
                  <c:v>-2.5545441267745161</c:v>
                </c:pt>
                <c:pt idx="1133">
                  <c:v>-2.5543369206342397</c:v>
                </c:pt>
                <c:pt idx="1134">
                  <c:v>-2.5541086601079432</c:v>
                </c:pt>
                <c:pt idx="1135">
                  <c:v>-2.5536490701078067</c:v>
                </c:pt>
                <c:pt idx="1136">
                  <c:v>-2.5539087401078859</c:v>
                </c:pt>
                <c:pt idx="1137">
                  <c:v>-2.5530600201078073</c:v>
                </c:pt>
                <c:pt idx="1138">
                  <c:v>-2.5533214201078351</c:v>
                </c:pt>
                <c:pt idx="1139">
                  <c:v>-2.5531889288579102</c:v>
                </c:pt>
                <c:pt idx="1140">
                  <c:v>-2.5528645101077947</c:v>
                </c:pt>
                <c:pt idx="1141">
                  <c:v>-2.5528715989967448</c:v>
                </c:pt>
                <c:pt idx="1142">
                  <c:v>-2.5533030315363612</c:v>
                </c:pt>
                <c:pt idx="1143">
                  <c:v>-2.5514272001078808</c:v>
                </c:pt>
                <c:pt idx="1144">
                  <c:v>-2.5511964301079932</c:v>
                </c:pt>
                <c:pt idx="1145">
                  <c:v>-2.5514690901078567</c:v>
                </c:pt>
                <c:pt idx="1146">
                  <c:v>-2.5503758663578822</c:v>
                </c:pt>
                <c:pt idx="1147">
                  <c:v>-2.5503034601077701</c:v>
                </c:pt>
                <c:pt idx="1148">
                  <c:v>-2.5503137901079822</c:v>
                </c:pt>
                <c:pt idx="1149">
                  <c:v>-2.5499372901078652</c:v>
                </c:pt>
                <c:pt idx="1150">
                  <c:v>-2.5493139601078392</c:v>
                </c:pt>
                <c:pt idx="1151">
                  <c:v>-2.5497834601078342</c:v>
                </c:pt>
                <c:pt idx="1152">
                  <c:v>-2.5499934197039087</c:v>
                </c:pt>
                <c:pt idx="1153">
                  <c:v>-2.5497710226078607</c:v>
                </c:pt>
                <c:pt idx="1154">
                  <c:v>-2.5487475401078581</c:v>
                </c:pt>
                <c:pt idx="1155">
                  <c:v>-2.5483026901078318</c:v>
                </c:pt>
                <c:pt idx="1156">
                  <c:v>-2.5478495301078237</c:v>
                </c:pt>
                <c:pt idx="1157">
                  <c:v>-2.5478194201078566</c:v>
                </c:pt>
                <c:pt idx="1158">
                  <c:v>-2.5468210271180847</c:v>
                </c:pt>
                <c:pt idx="1159">
                  <c:v>-2.5479454601078544</c:v>
                </c:pt>
                <c:pt idx="1160">
                  <c:v>-2.5462829206342361</c:v>
                </c:pt>
                <c:pt idx="1161">
                  <c:v>-2.5460079801079312</c:v>
                </c:pt>
                <c:pt idx="1162">
                  <c:v>-2.5463113801079693</c:v>
                </c:pt>
                <c:pt idx="1163">
                  <c:v>-2.5460085301078794</c:v>
                </c:pt>
                <c:pt idx="1164">
                  <c:v>-2.5456387501077735</c:v>
                </c:pt>
                <c:pt idx="1165">
                  <c:v>-2.5459904288578485</c:v>
                </c:pt>
                <c:pt idx="1166">
                  <c:v>-2.5456777101078112</c:v>
                </c:pt>
                <c:pt idx="1167">
                  <c:v>-2.5446694816131799</c:v>
                </c:pt>
                <c:pt idx="1168">
                  <c:v>-2.5440630315363819</c:v>
                </c:pt>
                <c:pt idx="1169">
                  <c:v>-2.5438324301077984</c:v>
                </c:pt>
                <c:pt idx="1170">
                  <c:v>-2.5434912801077214</c:v>
                </c:pt>
                <c:pt idx="1171">
                  <c:v>-2.5433679288578226</c:v>
                </c:pt>
                <c:pt idx="1172">
                  <c:v>-2.5426871701078966</c:v>
                </c:pt>
                <c:pt idx="1173">
                  <c:v>-2.5420607801078887</c:v>
                </c:pt>
                <c:pt idx="1174">
                  <c:v>-2.5423968801078445</c:v>
                </c:pt>
                <c:pt idx="1175">
                  <c:v>-2.5420171743935187</c:v>
                </c:pt>
                <c:pt idx="1176">
                  <c:v>-2.5409768601078202</c:v>
                </c:pt>
                <c:pt idx="1177">
                  <c:v>-2.5418094184410762</c:v>
                </c:pt>
                <c:pt idx="1178">
                  <c:v>-2.5412497201077713</c:v>
                </c:pt>
                <c:pt idx="1179">
                  <c:v>-2.5406299301078548</c:v>
                </c:pt>
                <c:pt idx="1180">
                  <c:v>-2.5407998801079184</c:v>
                </c:pt>
                <c:pt idx="1181">
                  <c:v>-2.5394874201080135</c:v>
                </c:pt>
                <c:pt idx="1182">
                  <c:v>-2.5405052001078592</c:v>
                </c:pt>
                <c:pt idx="1183">
                  <c:v>-2.5409805164459454</c:v>
                </c:pt>
                <c:pt idx="1184">
                  <c:v>-2.5412860434412465</c:v>
                </c:pt>
                <c:pt idx="1185">
                  <c:v>-2.5393271524155412</c:v>
                </c:pt>
                <c:pt idx="1186">
                  <c:v>-2.5387911801077951</c:v>
                </c:pt>
                <c:pt idx="1187">
                  <c:v>-2.5381156901077437</c:v>
                </c:pt>
                <c:pt idx="1188">
                  <c:v>-2.5384247101078046</c:v>
                </c:pt>
                <c:pt idx="1189">
                  <c:v>-2.5382371071667791</c:v>
                </c:pt>
                <c:pt idx="1190">
                  <c:v>-2.5383511267744865</c:v>
                </c:pt>
                <c:pt idx="1191">
                  <c:v>-2.5375101401079188</c:v>
                </c:pt>
                <c:pt idx="1192">
                  <c:v>-2.5381617970643227</c:v>
                </c:pt>
                <c:pt idx="1193">
                  <c:v>-2.5366682142061125</c:v>
                </c:pt>
                <c:pt idx="1194">
                  <c:v>-2.5367502601078513</c:v>
                </c:pt>
                <c:pt idx="1195">
                  <c:v>-2.5366200459663446</c:v>
                </c:pt>
                <c:pt idx="1196">
                  <c:v>-2.5366198871911627</c:v>
                </c:pt>
                <c:pt idx="1197">
                  <c:v>-2.5360310801078185</c:v>
                </c:pt>
                <c:pt idx="1198">
                  <c:v>-2.5360751601079548</c:v>
                </c:pt>
                <c:pt idx="1199">
                  <c:v>-2.5349076401077362</c:v>
                </c:pt>
                <c:pt idx="1200">
                  <c:v>-2.5343623601079379</c:v>
                </c:pt>
                <c:pt idx="1201">
                  <c:v>-2.5349102758973641</c:v>
                </c:pt>
                <c:pt idx="1202">
                  <c:v>-2.5331751743935769</c:v>
                </c:pt>
                <c:pt idx="1203">
                  <c:v>-2.5338721201078975</c:v>
                </c:pt>
                <c:pt idx="1204">
                  <c:v>-2.5345106801078714</c:v>
                </c:pt>
                <c:pt idx="1205">
                  <c:v>-2.5346226501079632</c:v>
                </c:pt>
                <c:pt idx="1206">
                  <c:v>-2.5335151501079602</c:v>
                </c:pt>
                <c:pt idx="1207">
                  <c:v>-2.5329812001077991</c:v>
                </c:pt>
                <c:pt idx="1208">
                  <c:v>-2.5322236892745975</c:v>
                </c:pt>
                <c:pt idx="1209">
                  <c:v>-2.5323513302377023</c:v>
                </c:pt>
                <c:pt idx="1210">
                  <c:v>-2.5324356059411173</c:v>
                </c:pt>
                <c:pt idx="1211">
                  <c:v>-2.5323491101078681</c:v>
                </c:pt>
                <c:pt idx="1212">
                  <c:v>-2.5320220401078597</c:v>
                </c:pt>
                <c:pt idx="1213">
                  <c:v>-2.5316392001079482</c:v>
                </c:pt>
                <c:pt idx="1214">
                  <c:v>-2.5310896163579315</c:v>
                </c:pt>
                <c:pt idx="1215">
                  <c:v>-2.5311704901080065</c:v>
                </c:pt>
                <c:pt idx="1216">
                  <c:v>-2.5309320401077855</c:v>
                </c:pt>
                <c:pt idx="1217">
                  <c:v>-2.5307872201077002</c:v>
                </c:pt>
                <c:pt idx="1218">
                  <c:v>-2.5293773489967091</c:v>
                </c:pt>
                <c:pt idx="1219">
                  <c:v>-2.5288866465485</c:v>
                </c:pt>
                <c:pt idx="1220">
                  <c:v>-2.528543460107727</c:v>
                </c:pt>
                <c:pt idx="1221">
                  <c:v>-2.5292380001078669</c:v>
                </c:pt>
                <c:pt idx="1222">
                  <c:v>-2.5289951501078889</c:v>
                </c:pt>
                <c:pt idx="1223">
                  <c:v>-2.5286265601079703</c:v>
                </c:pt>
                <c:pt idx="1224">
                  <c:v>-2.5287008601079393</c:v>
                </c:pt>
                <c:pt idx="1225">
                  <c:v>-2.5294155017743805</c:v>
                </c:pt>
                <c:pt idx="1226">
                  <c:v>-2.5293600261455542</c:v>
                </c:pt>
                <c:pt idx="1227">
                  <c:v>-2.5258863801078775</c:v>
                </c:pt>
                <c:pt idx="1228">
                  <c:v>-2.5270181201078397</c:v>
                </c:pt>
                <c:pt idx="1229">
                  <c:v>-2.5271404701078666</c:v>
                </c:pt>
                <c:pt idx="1230">
                  <c:v>-2.5266980701079551</c:v>
                </c:pt>
                <c:pt idx="1231">
                  <c:v>-2.5266200575104452</c:v>
                </c:pt>
                <c:pt idx="1232">
                  <c:v>-2.5270119809410692</c:v>
                </c:pt>
                <c:pt idx="1233">
                  <c:v>-2.526681870107879</c:v>
                </c:pt>
                <c:pt idx="1234">
                  <c:v>-2.5258649301076987</c:v>
                </c:pt>
                <c:pt idx="1235">
                  <c:v>-2.5253794601078425</c:v>
                </c:pt>
                <c:pt idx="1236">
                  <c:v>-2.5248939510170092</c:v>
                </c:pt>
                <c:pt idx="1237">
                  <c:v>-2.5245747301078763</c:v>
                </c:pt>
                <c:pt idx="1238">
                  <c:v>-2.5247405851078213</c:v>
                </c:pt>
                <c:pt idx="1239">
                  <c:v>-2.5243751301078703</c:v>
                </c:pt>
                <c:pt idx="1240">
                  <c:v>-2.5246602501078854</c:v>
                </c:pt>
                <c:pt idx="1241">
                  <c:v>-2.5239163201079617</c:v>
                </c:pt>
                <c:pt idx="1242">
                  <c:v>-2.5236555001078926</c:v>
                </c:pt>
                <c:pt idx="1243">
                  <c:v>-2.5234683246911627</c:v>
                </c:pt>
                <c:pt idx="1244">
                  <c:v>-2.522005460107859</c:v>
                </c:pt>
                <c:pt idx="1245">
                  <c:v>-2.5236928948904032</c:v>
                </c:pt>
                <c:pt idx="1246">
                  <c:v>-2.5223729101078027</c:v>
                </c:pt>
                <c:pt idx="1247">
                  <c:v>-2.5226764001077377</c:v>
                </c:pt>
                <c:pt idx="1248">
                  <c:v>-2.5219230301078848</c:v>
                </c:pt>
                <c:pt idx="1249">
                  <c:v>-2.5225464401077744</c:v>
                </c:pt>
                <c:pt idx="1250">
                  <c:v>-2.5238943925403614</c:v>
                </c:pt>
                <c:pt idx="1251">
                  <c:v>-2.5225725701077835</c:v>
                </c:pt>
                <c:pt idx="1252">
                  <c:v>-2.5208098801078047</c:v>
                </c:pt>
                <c:pt idx="1253">
                  <c:v>-2.5209937579801709</c:v>
                </c:pt>
                <c:pt idx="1254">
                  <c:v>-2.5186894601078187</c:v>
                </c:pt>
                <c:pt idx="1255">
                  <c:v>-2.5192021570775287</c:v>
                </c:pt>
                <c:pt idx="1256">
                  <c:v>-2.5200435964715098</c:v>
                </c:pt>
                <c:pt idx="1257">
                  <c:v>-2.5208620672507038</c:v>
                </c:pt>
                <c:pt idx="1258">
                  <c:v>-2.5195101201078787</c:v>
                </c:pt>
                <c:pt idx="1259">
                  <c:v>-2.5195525601079112</c:v>
                </c:pt>
                <c:pt idx="1260">
                  <c:v>-2.5192289001079189</c:v>
                </c:pt>
                <c:pt idx="1261">
                  <c:v>-2.5189885050517233</c:v>
                </c:pt>
                <c:pt idx="1262">
                  <c:v>-2.5175146532896662</c:v>
                </c:pt>
                <c:pt idx="1263">
                  <c:v>-2.5180478401079256</c:v>
                </c:pt>
                <c:pt idx="1264">
                  <c:v>-2.5177387501078003</c:v>
                </c:pt>
                <c:pt idx="1265">
                  <c:v>-2.5173710801077802</c:v>
                </c:pt>
                <c:pt idx="1266">
                  <c:v>-2.5172521001078638</c:v>
                </c:pt>
                <c:pt idx="1267">
                  <c:v>-2.5166189496912432</c:v>
                </c:pt>
                <c:pt idx="1268">
                  <c:v>-2.5168992401079042</c:v>
                </c:pt>
                <c:pt idx="1269">
                  <c:v>-2.5166194985693657</c:v>
                </c:pt>
                <c:pt idx="1270">
                  <c:v>-2.5166794601078473</c:v>
                </c:pt>
                <c:pt idx="1271">
                  <c:v>-2.515937910107823</c:v>
                </c:pt>
                <c:pt idx="1272">
                  <c:v>-2.5157768401078613</c:v>
                </c:pt>
                <c:pt idx="1273">
                  <c:v>-2.5156809548447527</c:v>
                </c:pt>
                <c:pt idx="1274">
                  <c:v>-2.5154236901077947</c:v>
                </c:pt>
                <c:pt idx="1275">
                  <c:v>-2.5148493901079387</c:v>
                </c:pt>
                <c:pt idx="1276">
                  <c:v>-2.5159804101077157</c:v>
                </c:pt>
                <c:pt idx="1277">
                  <c:v>-2.5153916267745018</c:v>
                </c:pt>
                <c:pt idx="1278">
                  <c:v>-2.5147638976078071</c:v>
                </c:pt>
                <c:pt idx="1279">
                  <c:v>-2.5146314386023252</c:v>
                </c:pt>
                <c:pt idx="1280">
                  <c:v>-2.5142664501078791</c:v>
                </c:pt>
                <c:pt idx="1281">
                  <c:v>-2.5136979601078622</c:v>
                </c:pt>
                <c:pt idx="1282">
                  <c:v>-2.5136129101077667</c:v>
                </c:pt>
                <c:pt idx="1283">
                  <c:v>-2.513467003586257</c:v>
                </c:pt>
                <c:pt idx="1284">
                  <c:v>-2.5132178601077602</c:v>
                </c:pt>
                <c:pt idx="1285">
                  <c:v>-2.5124590201078507</c:v>
                </c:pt>
                <c:pt idx="1286">
                  <c:v>-2.5124315801077159</c:v>
                </c:pt>
                <c:pt idx="1287">
                  <c:v>-2.5130811139539437</c:v>
                </c:pt>
                <c:pt idx="1288">
                  <c:v>-2.5118730837638532</c:v>
                </c:pt>
                <c:pt idx="1289">
                  <c:v>-2.5116014501078467</c:v>
                </c:pt>
                <c:pt idx="1290">
                  <c:v>-2.510990200107841</c:v>
                </c:pt>
                <c:pt idx="1291">
                  <c:v>-2.5114193301078793</c:v>
                </c:pt>
                <c:pt idx="1292">
                  <c:v>-2.5113574801080421</c:v>
                </c:pt>
                <c:pt idx="1293">
                  <c:v>-2.5104869301078567</c:v>
                </c:pt>
                <c:pt idx="1294">
                  <c:v>-2.5115791357833777</c:v>
                </c:pt>
                <c:pt idx="1295">
                  <c:v>-2.5116303094228267</c:v>
                </c:pt>
                <c:pt idx="1296">
                  <c:v>-2.5101685443183341</c:v>
                </c:pt>
                <c:pt idx="1297">
                  <c:v>-2.5091155501079254</c:v>
                </c:pt>
                <c:pt idx="1298">
                  <c:v>-2.5095091601078394</c:v>
                </c:pt>
                <c:pt idx="1299">
                  <c:v>-2.5095542301079559</c:v>
                </c:pt>
                <c:pt idx="1300">
                  <c:v>-2.5088094809411947</c:v>
                </c:pt>
                <c:pt idx="1301">
                  <c:v>-2.5084813901078462</c:v>
                </c:pt>
                <c:pt idx="1302">
                  <c:v>-2.5091614864236504</c:v>
                </c:pt>
                <c:pt idx="1303">
                  <c:v>-2.5084614704170352</c:v>
                </c:pt>
                <c:pt idx="1304">
                  <c:v>-2.5076449801077558</c:v>
                </c:pt>
                <c:pt idx="1305">
                  <c:v>-2.5081916201078251</c:v>
                </c:pt>
                <c:pt idx="1306">
                  <c:v>-2.5075254080245792</c:v>
                </c:pt>
                <c:pt idx="1307">
                  <c:v>-2.5075880501079615</c:v>
                </c:pt>
                <c:pt idx="1308">
                  <c:v>-2.5072361201078621</c:v>
                </c:pt>
                <c:pt idx="1309">
                  <c:v>-2.5071738101079055</c:v>
                </c:pt>
                <c:pt idx="1310">
                  <c:v>-2.5073139501079216</c:v>
                </c:pt>
                <c:pt idx="1311">
                  <c:v>-2.5072039001078394</c:v>
                </c:pt>
                <c:pt idx="1312">
                  <c:v>-2.5063272823301084</c:v>
                </c:pt>
                <c:pt idx="1313">
                  <c:v>-2.5062592601078109</c:v>
                </c:pt>
                <c:pt idx="1314">
                  <c:v>-2.5057816401078696</c:v>
                </c:pt>
                <c:pt idx="1315">
                  <c:v>-2.5054853901079355</c:v>
                </c:pt>
                <c:pt idx="1316">
                  <c:v>-2.5054661601078267</c:v>
                </c:pt>
                <c:pt idx="1317">
                  <c:v>-2.5053477801078832</c:v>
                </c:pt>
                <c:pt idx="1318">
                  <c:v>-2.5056447601079292</c:v>
                </c:pt>
                <c:pt idx="1319">
                  <c:v>-2.505801922473438</c:v>
                </c:pt>
                <c:pt idx="1320">
                  <c:v>-2.5046972315364435</c:v>
                </c:pt>
                <c:pt idx="1321">
                  <c:v>-2.5044905201078222</c:v>
                </c:pt>
                <c:pt idx="1322">
                  <c:v>-2.5043163501079206</c:v>
                </c:pt>
                <c:pt idx="1323">
                  <c:v>-2.5045160401078892</c:v>
                </c:pt>
                <c:pt idx="1324">
                  <c:v>-2.504532930107743</c:v>
                </c:pt>
                <c:pt idx="1325">
                  <c:v>-2.5038438601078354</c:v>
                </c:pt>
                <c:pt idx="1326">
                  <c:v>-2.504261290107995</c:v>
                </c:pt>
                <c:pt idx="1327">
                  <c:v>-2.5037390170698202</c:v>
                </c:pt>
                <c:pt idx="1328">
                  <c:v>-2.5033197391775746</c:v>
                </c:pt>
                <c:pt idx="1329">
                  <c:v>-2.5030510001078752</c:v>
                </c:pt>
                <c:pt idx="1330">
                  <c:v>-2.5031298601079408</c:v>
                </c:pt>
                <c:pt idx="1331">
                  <c:v>-2.5025647101077912</c:v>
                </c:pt>
                <c:pt idx="1332">
                  <c:v>-2.5024975501078366</c:v>
                </c:pt>
                <c:pt idx="1333">
                  <c:v>-2.5021633101078038</c:v>
                </c:pt>
                <c:pt idx="1334">
                  <c:v>-2.5019234401077601</c:v>
                </c:pt>
                <c:pt idx="1335">
                  <c:v>-2.5024083701078399</c:v>
                </c:pt>
                <c:pt idx="1336">
                  <c:v>-2.5012380242104371</c:v>
                </c:pt>
                <c:pt idx="1337">
                  <c:v>-2.5013694601078384</c:v>
                </c:pt>
                <c:pt idx="1338">
                  <c:v>-2.5009682665594992</c:v>
                </c:pt>
                <c:pt idx="1339">
                  <c:v>-2.5010332201078</c:v>
                </c:pt>
                <c:pt idx="1340">
                  <c:v>-2.5005007101078442</c:v>
                </c:pt>
                <c:pt idx="1341">
                  <c:v>-2.5010275001076692</c:v>
                </c:pt>
                <c:pt idx="1342">
                  <c:v>-2.5012547001078942</c:v>
                </c:pt>
                <c:pt idx="1343">
                  <c:v>-2.5007154601079584</c:v>
                </c:pt>
                <c:pt idx="1344">
                  <c:v>-2.4998210601078625</c:v>
                </c:pt>
                <c:pt idx="1345">
                  <c:v>-2.4999874074762687</c:v>
                </c:pt>
                <c:pt idx="1346">
                  <c:v>-2.4988774601078467</c:v>
                </c:pt>
                <c:pt idx="1347">
                  <c:v>-2.4993062701079407</c:v>
                </c:pt>
                <c:pt idx="1348">
                  <c:v>-2.4988173301077548</c:v>
                </c:pt>
                <c:pt idx="1349">
                  <c:v>-2.4977646201079757</c:v>
                </c:pt>
                <c:pt idx="1350">
                  <c:v>-2.4986554197037858</c:v>
                </c:pt>
                <c:pt idx="1351">
                  <c:v>-2.4977555941285021</c:v>
                </c:pt>
                <c:pt idx="1352">
                  <c:v>-2.4971332201077292</c:v>
                </c:pt>
                <c:pt idx="1353">
                  <c:v>-2.4974013119596488</c:v>
                </c:pt>
                <c:pt idx="1354">
                  <c:v>-2.4971916929846754</c:v>
                </c:pt>
                <c:pt idx="1355">
                  <c:v>-2.4967860501080423</c:v>
                </c:pt>
                <c:pt idx="1356">
                  <c:v>-2.4967059121625113</c:v>
                </c:pt>
                <c:pt idx="1357">
                  <c:v>-2.4964175301077907</c:v>
                </c:pt>
                <c:pt idx="1358">
                  <c:v>-2.4954435801078727</c:v>
                </c:pt>
                <c:pt idx="1359">
                  <c:v>-2.4950003501079152</c:v>
                </c:pt>
                <c:pt idx="1360">
                  <c:v>-2.4949918964714506</c:v>
                </c:pt>
                <c:pt idx="1361">
                  <c:v>-2.4929841267745161</c:v>
                </c:pt>
                <c:pt idx="1362">
                  <c:v>-2.4949807301078408</c:v>
                </c:pt>
                <c:pt idx="1363">
                  <c:v>-2.4942633653710544</c:v>
                </c:pt>
                <c:pt idx="1364">
                  <c:v>-2.4940695101078467</c:v>
                </c:pt>
                <c:pt idx="1365">
                  <c:v>-2.4942300601077818</c:v>
                </c:pt>
                <c:pt idx="1366">
                  <c:v>-2.4940995701078634</c:v>
                </c:pt>
                <c:pt idx="1367">
                  <c:v>-2.4941777301079107</c:v>
                </c:pt>
                <c:pt idx="1368">
                  <c:v>-2.4934693443185125</c:v>
                </c:pt>
                <c:pt idx="1369">
                  <c:v>-2.493601460107854</c:v>
                </c:pt>
                <c:pt idx="1370">
                  <c:v>-2.493033160107899</c:v>
                </c:pt>
                <c:pt idx="1371">
                  <c:v>-2.4920244601077997</c:v>
                </c:pt>
                <c:pt idx="1372">
                  <c:v>-2.4923328001076888</c:v>
                </c:pt>
                <c:pt idx="1373">
                  <c:v>-2.4919821701077867</c:v>
                </c:pt>
                <c:pt idx="1374">
                  <c:v>-2.4915471443184738</c:v>
                </c:pt>
                <c:pt idx="1375">
                  <c:v>-2.4905445301077975</c:v>
                </c:pt>
                <c:pt idx="1376">
                  <c:v>-2.4911004801079182</c:v>
                </c:pt>
                <c:pt idx="1377">
                  <c:v>-2.4919010201077754</c:v>
                </c:pt>
                <c:pt idx="1378">
                  <c:v>-2.4906741029650021</c:v>
                </c:pt>
                <c:pt idx="1379">
                  <c:v>-2.4900915980389016</c:v>
                </c:pt>
                <c:pt idx="1380">
                  <c:v>-2.4901237101079277</c:v>
                </c:pt>
                <c:pt idx="1381">
                  <c:v>-2.4893918916867257</c:v>
                </c:pt>
                <c:pt idx="1382">
                  <c:v>-2.489854680107797</c:v>
                </c:pt>
                <c:pt idx="1383">
                  <c:v>-2.4897172401078569</c:v>
                </c:pt>
                <c:pt idx="1384">
                  <c:v>-2.4887255201079093</c:v>
                </c:pt>
                <c:pt idx="1385">
                  <c:v>-2.4884433401078354</c:v>
                </c:pt>
                <c:pt idx="1386">
                  <c:v>-2.4906253559412037</c:v>
                </c:pt>
                <c:pt idx="1387">
                  <c:v>-2.4884779818470832</c:v>
                </c:pt>
                <c:pt idx="1388">
                  <c:v>-2.4874965510169398</c:v>
                </c:pt>
                <c:pt idx="1389">
                  <c:v>-2.4880449701078504</c:v>
                </c:pt>
                <c:pt idx="1390">
                  <c:v>-2.4885943501077805</c:v>
                </c:pt>
                <c:pt idx="1391">
                  <c:v>-2.4879045401077988</c:v>
                </c:pt>
                <c:pt idx="1392">
                  <c:v>-2.4876903801079244</c:v>
                </c:pt>
                <c:pt idx="1393">
                  <c:v>-2.4877114916868095</c:v>
                </c:pt>
                <c:pt idx="1394">
                  <c:v>-2.4870365501078489</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-2.483137774393545</c:v>
                </c:pt>
                <c:pt idx="1405">
                  <c:v>-2.4850494601078577</c:v>
                </c:pt>
                <c:pt idx="1406">
                  <c:v>-2.4833721901079855</c:v>
                </c:pt>
                <c:pt idx="1407">
                  <c:v>-2.4827666701078357</c:v>
                </c:pt>
                <c:pt idx="1408">
                  <c:v>-2.482932670107715</c:v>
                </c:pt>
                <c:pt idx="1409">
                  <c:v>-2.4818800601078688</c:v>
                </c:pt>
                <c:pt idx="1410">
                  <c:v>-2.4822307022130019</c:v>
                </c:pt>
                <c:pt idx="1411">
                  <c:v>-2.4817439501079281</c:v>
                </c:pt>
                <c:pt idx="1412">
                  <c:v>-2.4813069601078439</c:v>
                </c:pt>
                <c:pt idx="1413">
                  <c:v>-2.4808208472047002</c:v>
                </c:pt>
                <c:pt idx="1414">
                  <c:v>-2.4810602801078545</c:v>
                </c:pt>
                <c:pt idx="1415">
                  <c:v>-2.480728560107953</c:v>
                </c:pt>
                <c:pt idx="1416">
                  <c:v>-2.4805017154268842</c:v>
                </c:pt>
                <c:pt idx="1417">
                  <c:v>-2.4799388901078743</c:v>
                </c:pt>
                <c:pt idx="1418">
                  <c:v>-2.4799837801078155</c:v>
                </c:pt>
                <c:pt idx="1419">
                  <c:v>-2.4801169901080158</c:v>
                </c:pt>
                <c:pt idx="1420">
                  <c:v>-2.4807127601078958</c:v>
                </c:pt>
                <c:pt idx="1421">
                  <c:v>-2.4808794601078574</c:v>
                </c:pt>
                <c:pt idx="1422">
                  <c:v>-2.4778634601078378</c:v>
                </c:pt>
                <c:pt idx="1423">
                  <c:v>-2.478280340542625</c:v>
                </c:pt>
                <c:pt idx="1424">
                  <c:v>-2.4788950601078437</c:v>
                </c:pt>
                <c:pt idx="1425">
                  <c:v>-2.4784867501078911</c:v>
                </c:pt>
                <c:pt idx="1426">
                  <c:v>-2.4778029601077947</c:v>
                </c:pt>
                <c:pt idx="1427">
                  <c:v>-2.4784774701077339</c:v>
                </c:pt>
                <c:pt idx="1428">
                  <c:v>-2.4780240180025612</c:v>
                </c:pt>
                <c:pt idx="1429">
                  <c:v>-2.4775683301079283</c:v>
                </c:pt>
                <c:pt idx="1430">
                  <c:v>-2.4776548137664207</c:v>
                </c:pt>
                <c:pt idx="1431">
                  <c:v>-2.4768704288577927</c:v>
                </c:pt>
                <c:pt idx="1432">
                  <c:v>-2.4770124401077847</c:v>
                </c:pt>
                <c:pt idx="1433">
                  <c:v>-2.4764389301079421</c:v>
                </c:pt>
                <c:pt idx="1434">
                  <c:v>-2.4760052495814904</c:v>
                </c:pt>
                <c:pt idx="1435">
                  <c:v>-2.4752792501078744</c:v>
                </c:pt>
                <c:pt idx="1436">
                  <c:v>-2.4753277801079645</c:v>
                </c:pt>
                <c:pt idx="1437">
                  <c:v>-2.4755762601077742</c:v>
                </c:pt>
                <c:pt idx="1438">
                  <c:v>-2.4754249243935327</c:v>
                </c:pt>
                <c:pt idx="1439">
                  <c:v>-2.4746487782896764</c:v>
                </c:pt>
                <c:pt idx="1440">
                  <c:v>-2.4751279101077301</c:v>
                </c:pt>
                <c:pt idx="1441">
                  <c:v>-2.4746364916867378</c:v>
                </c:pt>
                <c:pt idx="1442">
                  <c:v>-2.4741313601077652</c:v>
                </c:pt>
                <c:pt idx="1443">
                  <c:v>-2.4746394401079392</c:v>
                </c:pt>
                <c:pt idx="1444">
                  <c:v>-2.4740619001077837</c:v>
                </c:pt>
                <c:pt idx="1445">
                  <c:v>-2.474503800107783</c:v>
                </c:pt>
                <c:pt idx="1446">
                  <c:v>-2.4737513172507875</c:v>
                </c:pt>
                <c:pt idx="1447">
                  <c:v>-2.4743768886792594</c:v>
                </c:pt>
                <c:pt idx="1448">
                  <c:v>-2.4731094601078487</c:v>
                </c:pt>
                <c:pt idx="1449">
                  <c:v>-2.4725417801079885</c:v>
                </c:pt>
                <c:pt idx="1450">
                  <c:v>-2.4726864101078623</c:v>
                </c:pt>
                <c:pt idx="1451">
                  <c:v>-2.4731439401079354</c:v>
                </c:pt>
                <c:pt idx="1452">
                  <c:v>-2.472149200107836</c:v>
                </c:pt>
                <c:pt idx="1453">
                  <c:v>-2.47227803302453</c:v>
                </c:pt>
                <c:pt idx="1454">
                  <c:v>-2.4723259701078177</c:v>
                </c:pt>
                <c:pt idx="1455">
                  <c:v>-2.4716044001078927</c:v>
                </c:pt>
                <c:pt idx="1456">
                  <c:v>-2.4718644601078523</c:v>
                </c:pt>
                <c:pt idx="1457">
                  <c:v>-2.4724290234880559</c:v>
                </c:pt>
                <c:pt idx="1458">
                  <c:v>-2.4705976001078511</c:v>
                </c:pt>
                <c:pt idx="1459">
                  <c:v>-2.4707638401077392</c:v>
                </c:pt>
                <c:pt idx="1460">
                  <c:v>-2.4711477232656307</c:v>
                </c:pt>
                <c:pt idx="1461">
                  <c:v>-2.4702362501078312</c:v>
                </c:pt>
                <c:pt idx="1462">
                  <c:v>-2.4696658001079186</c:v>
                </c:pt>
                <c:pt idx="1463">
                  <c:v>-2.4703034601078278</c:v>
                </c:pt>
                <c:pt idx="1464">
                  <c:v>-2.469827550107798</c:v>
                </c:pt>
                <c:pt idx="1465">
                  <c:v>-2.4692191788578555</c:v>
                </c:pt>
                <c:pt idx="1466">
                  <c:v>-2.4697572542254744</c:v>
                </c:pt>
                <c:pt idx="1467">
                  <c:v>-2.4686925783874085</c:v>
                </c:pt>
                <c:pt idx="1468">
                  <c:v>-2.4686646301078525</c:v>
                </c:pt>
                <c:pt idx="1469">
                  <c:v>-2.4684455901077338</c:v>
                </c:pt>
                <c:pt idx="1470">
                  <c:v>-2.4682693201078627</c:v>
                </c:pt>
                <c:pt idx="1471">
                  <c:v>-2.4679304201077632</c:v>
                </c:pt>
                <c:pt idx="1472">
                  <c:v>-2.4683341401077334</c:v>
                </c:pt>
                <c:pt idx="1473">
                  <c:v>-2.4678059344669228</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-2.2017294601078592</c:v>
                </c:pt>
                <c:pt idx="1">
                  <c:v>-2.2028032101078594</c:v>
                </c:pt>
                <c:pt idx="2">
                  <c:v>-2.2035490601078891</c:v>
                </c:pt>
                <c:pt idx="3">
                  <c:v>-2.2045717601079771</c:v>
                </c:pt>
                <c:pt idx="4">
                  <c:v>-2.2027614940061677</c:v>
                </c:pt>
                <c:pt idx="5">
                  <c:v>-2.1967194601077997</c:v>
                </c:pt>
                <c:pt idx="6">
                  <c:v>-2.1924152301078537</c:v>
                </c:pt>
                <c:pt idx="7">
                  <c:v>-2.1815924803097877</c:v>
                </c:pt>
                <c:pt idx="8">
                  <c:v>-2.1199178246911146</c:v>
                </c:pt>
                <c:pt idx="9">
                  <c:v>-2.0631174901079326</c:v>
                </c:pt>
                <c:pt idx="10">
                  <c:v>-2.1779601101078887</c:v>
                </c:pt>
                <c:pt idx="11">
                  <c:v>-2.0977134401078392</c:v>
                </c:pt>
                <c:pt idx="12">
                  <c:v>-2.0518858237442079</c:v>
                </c:pt>
                <c:pt idx="13">
                  <c:v>-0.80155049582202653</c:v>
                </c:pt>
                <c:pt idx="14">
                  <c:v>-0.54681308010796537</c:v>
                </c:pt>
                <c:pt idx="15">
                  <c:v>-1.4556012601078241</c:v>
                </c:pt>
                <c:pt idx="16">
                  <c:v>-1.7928200201077686</c:v>
                </c:pt>
                <c:pt idx="17">
                  <c:v>-1.4559195401078835</c:v>
                </c:pt>
                <c:pt idx="18">
                  <c:v>-1.4251896641893878</c:v>
                </c:pt>
                <c:pt idx="19">
                  <c:v>-1.6515346621280278</c:v>
                </c:pt>
                <c:pt idx="20">
                  <c:v>-2.0450249729283456</c:v>
                </c:pt>
                <c:pt idx="21">
                  <c:v>-2.5003588601078235</c:v>
                </c:pt>
                <c:pt idx="22">
                  <c:v>-2.5220405901078187</c:v>
                </c:pt>
                <c:pt idx="23">
                  <c:v>-2.954007060107827</c:v>
                </c:pt>
                <c:pt idx="24">
                  <c:v>-3.0889758201078195</c:v>
                </c:pt>
                <c:pt idx="25">
                  <c:v>-2.9696413001078077</c:v>
                </c:pt>
                <c:pt idx="26">
                  <c:v>-2.7465759247543389</c:v>
                </c:pt>
                <c:pt idx="27">
                  <c:v>-4.2784849201078385</c:v>
                </c:pt>
                <c:pt idx="28">
                  <c:v>-4.4939444601077785</c:v>
                </c:pt>
                <c:pt idx="29">
                  <c:v>-2.2261172601078609</c:v>
                </c:pt>
                <c:pt idx="30">
                  <c:v>-2.7368989449563372</c:v>
                </c:pt>
                <c:pt idx="31">
                  <c:v>-3.2154104601078877</c:v>
                </c:pt>
                <c:pt idx="32">
                  <c:v>-3.2502701001079686</c:v>
                </c:pt>
                <c:pt idx="33">
                  <c:v>-3.3476670101079162</c:v>
                </c:pt>
                <c:pt idx="34">
                  <c:v>-3.1307732401079775</c:v>
                </c:pt>
                <c:pt idx="35">
                  <c:v>-2.7901211674249478</c:v>
                </c:pt>
                <c:pt idx="36">
                  <c:v>-1.0893294601078478</c:v>
                </c:pt>
                <c:pt idx="37">
                  <c:v>-1.0296189201079073</c:v>
                </c:pt>
                <c:pt idx="38">
                  <c:v>-0.12011701010791848</c:v>
                </c:pt>
                <c:pt idx="39">
                  <c:v>0.8445184174430993</c:v>
                </c:pt>
                <c:pt idx="40">
                  <c:v>2.0020353898922827</c:v>
                </c:pt>
                <c:pt idx="41">
                  <c:v>2.2555655987156626</c:v>
                </c:pt>
                <c:pt idx="42">
                  <c:v>5.1841764222450486</c:v>
                </c:pt>
                <c:pt idx="43">
                  <c:v>5.9165823798922617</c:v>
                </c:pt>
                <c:pt idx="44">
                  <c:v>6.9026942898922004</c:v>
                </c:pt>
                <c:pt idx="45">
                  <c:v>7.2574964798923673</c:v>
                </c:pt>
                <c:pt idx="46">
                  <c:v>7.2811151398923384</c:v>
                </c:pt>
                <c:pt idx="47">
                  <c:v>7.073666349892032</c:v>
                </c:pt>
                <c:pt idx="48">
                  <c:v>7.3805176998920388</c:v>
                </c:pt>
                <c:pt idx="49">
                  <c:v>7.8879965798921088</c:v>
                </c:pt>
                <c:pt idx="50">
                  <c:v>7.8501531714710637</c:v>
                </c:pt>
                <c:pt idx="51">
                  <c:v>6.3833046961422175</c:v>
                </c:pt>
                <c:pt idx="52">
                  <c:v>6.5000618298921484</c:v>
                </c:pt>
                <c:pt idx="53">
                  <c:v>6.7298604669755075</c:v>
                </c:pt>
                <c:pt idx="54">
                  <c:v>6.7837699098922508</c:v>
                </c:pt>
                <c:pt idx="55">
                  <c:v>6.7149278398923045</c:v>
                </c:pt>
                <c:pt idx="56">
                  <c:v>6.6135977179743151</c:v>
                </c:pt>
                <c:pt idx="57">
                  <c:v>6.9262396308012484</c:v>
                </c:pt>
                <c:pt idx="58">
                  <c:v>6.9439221998921976</c:v>
                </c:pt>
                <c:pt idx="59">
                  <c:v>6.6414339498920754</c:v>
                </c:pt>
                <c:pt idx="60">
                  <c:v>6.6896041398921824</c:v>
                </c:pt>
                <c:pt idx="61">
                  <c:v>6.8804093798922281</c:v>
                </c:pt>
                <c:pt idx="62">
                  <c:v>6.9830957798921984</c:v>
                </c:pt>
                <c:pt idx="63">
                  <c:v>7.2860759298920073</c:v>
                </c:pt>
                <c:pt idx="64">
                  <c:v>7.6222633267775075</c:v>
                </c:pt>
                <c:pt idx="65">
                  <c:v>8.4259798732254723</c:v>
                </c:pt>
                <c:pt idx="66">
                  <c:v>8.9138142598922059</c:v>
                </c:pt>
                <c:pt idx="67">
                  <c:v>9.6147684098921271</c:v>
                </c:pt>
                <c:pt idx="68">
                  <c:v>10.442525949892044</c:v>
                </c:pt>
                <c:pt idx="69">
                  <c:v>11.593751529892259</c:v>
                </c:pt>
                <c:pt idx="70">
                  <c:v>12.993535299892175</c:v>
                </c:pt>
                <c:pt idx="71">
                  <c:v>14.598635559892116</c:v>
                </c:pt>
                <c:pt idx="72">
                  <c:v>16.422013169892125</c:v>
                </c:pt>
                <c:pt idx="73">
                  <c:v>18.077291364453512</c:v>
                </c:pt>
                <c:pt idx="74">
                  <c:v>24.873064789892158</c:v>
                </c:pt>
                <c:pt idx="75">
                  <c:v>26.019362389892191</c:v>
                </c:pt>
                <c:pt idx="76">
                  <c:v>27.27913186989209</c:v>
                </c:pt>
                <c:pt idx="77">
                  <c:v>27.969348539892131</c:v>
                </c:pt>
                <c:pt idx="78">
                  <c:v>27.755240619892032</c:v>
                </c:pt>
                <c:pt idx="79">
                  <c:v>26.928435979892086</c:v>
                </c:pt>
                <c:pt idx="80">
                  <c:v>25.648990039892325</c:v>
                </c:pt>
                <c:pt idx="81">
                  <c:v>24.527102389892136</c:v>
                </c:pt>
                <c:pt idx="82">
                  <c:v>23.766437994437577</c:v>
                </c:pt>
                <c:pt idx="83">
                  <c:v>16.51665171636273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3.679009170029143</c:v>
                </c:pt>
                <c:pt idx="92">
                  <c:v>-0.16388122481370715</c:v>
                </c:pt>
                <c:pt idx="93">
                  <c:v>0.61631358989221297</c:v>
                </c:pt>
                <c:pt idx="94">
                  <c:v>1.6424896636033441</c:v>
                </c:pt>
                <c:pt idx="95">
                  <c:v>2.9778567098922077</c:v>
                </c:pt>
                <c:pt idx="96">
                  <c:v>4.1269419798920168</c:v>
                </c:pt>
                <c:pt idx="97">
                  <c:v>5.9680731498920814</c:v>
                </c:pt>
                <c:pt idx="98">
                  <c:v>8.5995684398920815</c:v>
                </c:pt>
                <c:pt idx="99">
                  <c:v>10.605232816815228</c:v>
                </c:pt>
                <c:pt idx="100">
                  <c:v>20.284222049326189</c:v>
                </c:pt>
                <c:pt idx="101">
                  <c:v>22.167398169892248</c:v>
                </c:pt>
                <c:pt idx="102">
                  <c:v>24.505624459892204</c:v>
                </c:pt>
                <c:pt idx="103">
                  <c:v>27.469780839891911</c:v>
                </c:pt>
                <c:pt idx="104">
                  <c:v>30.20509040989198</c:v>
                </c:pt>
                <c:pt idx="105">
                  <c:v>32.628066233769687</c:v>
                </c:pt>
                <c:pt idx="106">
                  <c:v>33.27507833337048</c:v>
                </c:pt>
                <c:pt idx="107">
                  <c:v>36.412702539892145</c:v>
                </c:pt>
                <c:pt idx="108">
                  <c:v>36.718970939892131</c:v>
                </c:pt>
                <c:pt idx="109">
                  <c:v>36.585735739892215</c:v>
                </c:pt>
                <c:pt idx="110">
                  <c:v>36.080220539892295</c:v>
                </c:pt>
                <c:pt idx="111">
                  <c:v>34.878456139892194</c:v>
                </c:pt>
                <c:pt idx="112">
                  <c:v>31.818769599892093</c:v>
                </c:pt>
                <c:pt idx="113">
                  <c:v>30.051217699892291</c:v>
                </c:pt>
                <c:pt idx="114">
                  <c:v>28.507466789892131</c:v>
                </c:pt>
                <c:pt idx="115">
                  <c:v>20.835984133642231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4.3671450298922343</c:v>
                </c:pt>
                <c:pt idx="125">
                  <c:v>3.3355623598920077</c:v>
                </c:pt>
                <c:pt idx="126">
                  <c:v>2.5795088898921108</c:v>
                </c:pt>
                <c:pt idx="127">
                  <c:v>2.438275589892168</c:v>
                </c:pt>
                <c:pt idx="128">
                  <c:v>2.3041292998922245</c:v>
                </c:pt>
                <c:pt idx="129">
                  <c:v>2.9449444122324602</c:v>
                </c:pt>
                <c:pt idx="130">
                  <c:v>7.5016189398921433</c:v>
                </c:pt>
                <c:pt idx="131">
                  <c:v>9.5237623598922028</c:v>
                </c:pt>
                <c:pt idx="132">
                  <c:v>12.073821719892051</c:v>
                </c:pt>
                <c:pt idx="133">
                  <c:v>14.553621467727083</c:v>
                </c:pt>
                <c:pt idx="134">
                  <c:v>16.729442539892094</c:v>
                </c:pt>
                <c:pt idx="135">
                  <c:v>18.996141999892188</c:v>
                </c:pt>
                <c:pt idx="136">
                  <c:v>21.448268339892152</c:v>
                </c:pt>
                <c:pt idx="137">
                  <c:v>23.081792156913409</c:v>
                </c:pt>
                <c:pt idx="138">
                  <c:v>23.558299339892127</c:v>
                </c:pt>
                <c:pt idx="139">
                  <c:v>19.75479053989217</c:v>
                </c:pt>
                <c:pt idx="140">
                  <c:v>17.359627209892096</c:v>
                </c:pt>
                <c:pt idx="141">
                  <c:v>14.631248899892048</c:v>
                </c:pt>
                <c:pt idx="142">
                  <c:v>12.203842129892251</c:v>
                </c:pt>
                <c:pt idx="143">
                  <c:v>10.257313171471171</c:v>
                </c:pt>
                <c:pt idx="144">
                  <c:v>8.7382772798920119</c:v>
                </c:pt>
                <c:pt idx="145">
                  <c:v>7.4098942287810701</c:v>
                </c:pt>
                <c:pt idx="146">
                  <c:v>4.4336407898921868</c:v>
                </c:pt>
                <c:pt idx="147">
                  <c:v>4.5043749398921165</c:v>
                </c:pt>
                <c:pt idx="148">
                  <c:v>4.3175952298922358</c:v>
                </c:pt>
                <c:pt idx="149">
                  <c:v>4.5640773398921075</c:v>
                </c:pt>
                <c:pt idx="150">
                  <c:v>5.0371493398921734</c:v>
                </c:pt>
                <c:pt idx="151">
                  <c:v>5.0323948502368765</c:v>
                </c:pt>
                <c:pt idx="152">
                  <c:v>-1.3434011414266251</c:v>
                </c:pt>
                <c:pt idx="153">
                  <c:v>-1.8175708794627501</c:v>
                </c:pt>
                <c:pt idx="154">
                  <c:v>-1.6770316101077896</c:v>
                </c:pt>
                <c:pt idx="155">
                  <c:v>-1.1255800801078095</c:v>
                </c:pt>
                <c:pt idx="156">
                  <c:v>-0.50859844010781752</c:v>
                </c:pt>
                <c:pt idx="157">
                  <c:v>-0.10899917439356002</c:v>
                </c:pt>
                <c:pt idx="158">
                  <c:v>3.6589905398921445</c:v>
                </c:pt>
                <c:pt idx="159">
                  <c:v>6.8243564898920095</c:v>
                </c:pt>
                <c:pt idx="160">
                  <c:v>10.75112992989223</c:v>
                </c:pt>
                <c:pt idx="161">
                  <c:v>12.273147789892162</c:v>
                </c:pt>
                <c:pt idx="162">
                  <c:v>15.035784549892016</c:v>
                </c:pt>
                <c:pt idx="163">
                  <c:v>17.507318539892154</c:v>
                </c:pt>
                <c:pt idx="164">
                  <c:v>19.724129079892322</c:v>
                </c:pt>
                <c:pt idx="165">
                  <c:v>20.738733559892083</c:v>
                </c:pt>
                <c:pt idx="166">
                  <c:v>21.596971052712735</c:v>
                </c:pt>
                <c:pt idx="167">
                  <c:v>21.183170539892146</c:v>
                </c:pt>
                <c:pt idx="168">
                  <c:v>19.99503620655867</c:v>
                </c:pt>
                <c:pt idx="169">
                  <c:v>18.858561049892106</c:v>
                </c:pt>
                <c:pt idx="170">
                  <c:v>18.182816239892126</c:v>
                </c:pt>
                <c:pt idx="171">
                  <c:v>17.467862739892041</c:v>
                </c:pt>
                <c:pt idx="172">
                  <c:v>16.820192009892388</c:v>
                </c:pt>
                <c:pt idx="173">
                  <c:v>16.114671943932365</c:v>
                </c:pt>
                <c:pt idx="174">
                  <c:v>15.325681039892148</c:v>
                </c:pt>
                <c:pt idx="175">
                  <c:v>11.762441289892109</c:v>
                </c:pt>
                <c:pt idx="176">
                  <c:v>10.918762459892235</c:v>
                </c:pt>
                <c:pt idx="177">
                  <c:v>10.16139416989212</c:v>
                </c:pt>
                <c:pt idx="178">
                  <c:v>9.5782119198919418</c:v>
                </c:pt>
                <c:pt idx="179">
                  <c:v>8.5848899898919342</c:v>
                </c:pt>
                <c:pt idx="180">
                  <c:v>7.6915529098921294</c:v>
                </c:pt>
                <c:pt idx="181">
                  <c:v>6.8888028398923069</c:v>
                </c:pt>
                <c:pt idx="182">
                  <c:v>6.0698612861609007</c:v>
                </c:pt>
                <c:pt idx="183">
                  <c:v>3.0305926827492868</c:v>
                </c:pt>
                <c:pt idx="184">
                  <c:v>2.6165416898921587</c:v>
                </c:pt>
                <c:pt idx="185">
                  <c:v>1.9817084198922161</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8.7467124998921619</c:v>
                </c:pt>
                <c:pt idx="196">
                  <c:v>9.1767248898921281</c:v>
                </c:pt>
                <c:pt idx="197">
                  <c:v>9.1948232798920486</c:v>
                </c:pt>
                <c:pt idx="198">
                  <c:v>9.1718888732255124</c:v>
                </c:pt>
                <c:pt idx="199">
                  <c:v>8.5404945398921708</c:v>
                </c:pt>
                <c:pt idx="200">
                  <c:v>8.5118552298923049</c:v>
                </c:pt>
                <c:pt idx="201">
                  <c:v>8.4535187398920755</c:v>
                </c:pt>
                <c:pt idx="202">
                  <c:v>8.3115985998923527</c:v>
                </c:pt>
                <c:pt idx="203">
                  <c:v>8.1352153298922474</c:v>
                </c:pt>
                <c:pt idx="204">
                  <c:v>7.8898632398921862</c:v>
                </c:pt>
                <c:pt idx="205">
                  <c:v>8.0208987632964099</c:v>
                </c:pt>
                <c:pt idx="206">
                  <c:v>7.8797177998920729</c:v>
                </c:pt>
                <c:pt idx="207">
                  <c:v>7.6341842303682306</c:v>
                </c:pt>
                <c:pt idx="208">
                  <c:v>6.1132658126193995</c:v>
                </c:pt>
                <c:pt idx="209">
                  <c:v>5.9766445198920417</c:v>
                </c:pt>
                <c:pt idx="210">
                  <c:v>5.5734127398923103</c:v>
                </c:pt>
                <c:pt idx="211">
                  <c:v>5.5805424691850165</c:v>
                </c:pt>
                <c:pt idx="212">
                  <c:v>5.411677914892123</c:v>
                </c:pt>
                <c:pt idx="213">
                  <c:v>5.0310291998921794</c:v>
                </c:pt>
                <c:pt idx="214">
                  <c:v>4.2008824798921154</c:v>
                </c:pt>
                <c:pt idx="215">
                  <c:v>4.2753566398923084</c:v>
                </c:pt>
                <c:pt idx="216">
                  <c:v>4.7517412541777588</c:v>
                </c:pt>
                <c:pt idx="217">
                  <c:v>5.7417405398921524</c:v>
                </c:pt>
                <c:pt idx="218">
                  <c:v>5.7505199083132466</c:v>
                </c:pt>
                <c:pt idx="219">
                  <c:v>5.5141471698921274</c:v>
                </c:pt>
                <c:pt idx="220">
                  <c:v>5.6675679398920655</c:v>
                </c:pt>
                <c:pt idx="221">
                  <c:v>6.3416651698921607</c:v>
                </c:pt>
                <c:pt idx="222">
                  <c:v>6.9495171098921782</c:v>
                </c:pt>
                <c:pt idx="223">
                  <c:v>7.3636899973390371</c:v>
                </c:pt>
                <c:pt idx="224">
                  <c:v>7.4820705398921916</c:v>
                </c:pt>
                <c:pt idx="225">
                  <c:v>7.2790571356368847</c:v>
                </c:pt>
                <c:pt idx="226">
                  <c:v>7.1735714998920814</c:v>
                </c:pt>
                <c:pt idx="227">
                  <c:v>7.0325198398921742</c:v>
                </c:pt>
                <c:pt idx="228">
                  <c:v>6.5598644498920624</c:v>
                </c:pt>
                <c:pt idx="229">
                  <c:v>6.0873114398919626</c:v>
                </c:pt>
                <c:pt idx="230">
                  <c:v>5.9275177217103447</c:v>
                </c:pt>
                <c:pt idx="231">
                  <c:v>6.3646493419755217</c:v>
                </c:pt>
                <c:pt idx="232">
                  <c:v>7.5584288732255205</c:v>
                </c:pt>
                <c:pt idx="233">
                  <c:v>7.8472309398920546</c:v>
                </c:pt>
                <c:pt idx="234">
                  <c:v>8.2025240998920328</c:v>
                </c:pt>
                <c:pt idx="235">
                  <c:v>8.4292943714711441</c:v>
                </c:pt>
                <c:pt idx="236">
                  <c:v>8.3964384698921322</c:v>
                </c:pt>
                <c:pt idx="237">
                  <c:v>8.1609998598922768</c:v>
                </c:pt>
                <c:pt idx="238">
                  <c:v>7.638492839892109</c:v>
                </c:pt>
                <c:pt idx="239">
                  <c:v>7.1487497363207098</c:v>
                </c:pt>
                <c:pt idx="240">
                  <c:v>5.2915555398921441</c:v>
                </c:pt>
                <c:pt idx="241">
                  <c:v>5.1119428272484448</c:v>
                </c:pt>
                <c:pt idx="242">
                  <c:v>4.4075349831909945</c:v>
                </c:pt>
                <c:pt idx="243">
                  <c:v>3.5017698398922037</c:v>
                </c:pt>
                <c:pt idx="244">
                  <c:v>2.9043864998921132</c:v>
                </c:pt>
                <c:pt idx="245">
                  <c:v>2.6271096598922852</c:v>
                </c:pt>
                <c:pt idx="246">
                  <c:v>2.7552963984782224</c:v>
                </c:pt>
                <c:pt idx="247">
                  <c:v>3.1373100342741647</c:v>
                </c:pt>
                <c:pt idx="248">
                  <c:v>3.7214264373280197</c:v>
                </c:pt>
                <c:pt idx="249">
                  <c:v>3.9639801798920051</c:v>
                </c:pt>
                <c:pt idx="250">
                  <c:v>4.8548627198922274</c:v>
                </c:pt>
                <c:pt idx="251">
                  <c:v>5.4727790298921484</c:v>
                </c:pt>
                <c:pt idx="252">
                  <c:v>5.6103912469629096</c:v>
                </c:pt>
                <c:pt idx="253">
                  <c:v>5.8996897798921903</c:v>
                </c:pt>
                <c:pt idx="254">
                  <c:v>6.3446293798922264</c:v>
                </c:pt>
                <c:pt idx="255">
                  <c:v>6.8324529377415875</c:v>
                </c:pt>
                <c:pt idx="256">
                  <c:v>8.377783881355521</c:v>
                </c:pt>
                <c:pt idx="257">
                  <c:v>9.0520494001071796</c:v>
                </c:pt>
                <c:pt idx="258">
                  <c:v>9.7567077798921815</c:v>
                </c:pt>
                <c:pt idx="259">
                  <c:v>10.744094009892098</c:v>
                </c:pt>
                <c:pt idx="260">
                  <c:v>11.535576239892194</c:v>
                </c:pt>
                <c:pt idx="261">
                  <c:v>12.845578809891975</c:v>
                </c:pt>
                <c:pt idx="262">
                  <c:v>14.029364921914635</c:v>
                </c:pt>
                <c:pt idx="263">
                  <c:v>15.774807196142234</c:v>
                </c:pt>
                <c:pt idx="264">
                  <c:v>19.169510771776206</c:v>
                </c:pt>
                <c:pt idx="265">
                  <c:v>19.064329859891899</c:v>
                </c:pt>
                <c:pt idx="266">
                  <c:v>18.72051333989225</c:v>
                </c:pt>
                <c:pt idx="267">
                  <c:v>17.879362242019788</c:v>
                </c:pt>
                <c:pt idx="268">
                  <c:v>17.362174799892095</c:v>
                </c:pt>
                <c:pt idx="269">
                  <c:v>17.056192659892346</c:v>
                </c:pt>
                <c:pt idx="270">
                  <c:v>16.468394039891951</c:v>
                </c:pt>
                <c:pt idx="271">
                  <c:v>16.096210519891986</c:v>
                </c:pt>
                <c:pt idx="272">
                  <c:v>15.665780984336651</c:v>
                </c:pt>
                <c:pt idx="273">
                  <c:v>12.237341919202461</c:v>
                </c:pt>
                <c:pt idx="274">
                  <c:v>11.543479259892024</c:v>
                </c:pt>
                <c:pt idx="275">
                  <c:v>10.633392119892305</c:v>
                </c:pt>
                <c:pt idx="276">
                  <c:v>9.8714976298923247</c:v>
                </c:pt>
                <c:pt idx="277">
                  <c:v>8.7073256498920024</c:v>
                </c:pt>
                <c:pt idx="278">
                  <c:v>7.7480230146396831</c:v>
                </c:pt>
                <c:pt idx="279">
                  <c:v>6.8042668898921406</c:v>
                </c:pt>
                <c:pt idx="280">
                  <c:v>6.1129446498921896</c:v>
                </c:pt>
                <c:pt idx="281">
                  <c:v>5.7527625398921494</c:v>
                </c:pt>
                <c:pt idx="282">
                  <c:v>4.1070217586421336</c:v>
                </c:pt>
                <c:pt idx="283">
                  <c:v>3.6694637998920996</c:v>
                </c:pt>
                <c:pt idx="284">
                  <c:v>3.4565002671649694</c:v>
                </c:pt>
                <c:pt idx="285">
                  <c:v>3.3082175898921236</c:v>
                </c:pt>
                <c:pt idx="286">
                  <c:v>2.8508587398920566</c:v>
                </c:pt>
                <c:pt idx="287">
                  <c:v>2.6390054598920867</c:v>
                </c:pt>
                <c:pt idx="288">
                  <c:v>2.7745140348415602</c:v>
                </c:pt>
                <c:pt idx="289">
                  <c:v>4.0992563808012514</c:v>
                </c:pt>
                <c:pt idx="290">
                  <c:v>10.964996591174099</c:v>
                </c:pt>
                <c:pt idx="291">
                  <c:v>14.512523949892183</c:v>
                </c:pt>
                <c:pt idx="292">
                  <c:v>17.635739149892093</c:v>
                </c:pt>
                <c:pt idx="293">
                  <c:v>20.776055681196624</c:v>
                </c:pt>
                <c:pt idx="294">
                  <c:v>23.953489179892127</c:v>
                </c:pt>
                <c:pt idx="295">
                  <c:v>26.580684349892167</c:v>
                </c:pt>
                <c:pt idx="296">
                  <c:v>27.662702039892107</c:v>
                </c:pt>
                <c:pt idx="297">
                  <c:v>27.888452697786889</c:v>
                </c:pt>
                <c:pt idx="298">
                  <c:v>24.410091726558761</c:v>
                </c:pt>
                <c:pt idx="299">
                  <c:v>23.103651189892361</c:v>
                </c:pt>
                <c:pt idx="300">
                  <c:v>21.191143359892095</c:v>
                </c:pt>
                <c:pt idx="301">
                  <c:v>18.769402999892129</c:v>
                </c:pt>
                <c:pt idx="302">
                  <c:v>16.013189509892115</c:v>
                </c:pt>
                <c:pt idx="303">
                  <c:v>12.125327347972918</c:v>
                </c:pt>
                <c:pt idx="304">
                  <c:v>10.091528018152971</c:v>
                </c:pt>
                <c:pt idx="305">
                  <c:v>8.6641184598921619</c:v>
                </c:pt>
                <c:pt idx="306">
                  <c:v>8.0658505398921676</c:v>
                </c:pt>
                <c:pt idx="307">
                  <c:v>4.8144805398921777</c:v>
                </c:pt>
                <c:pt idx="308">
                  <c:v>4.3333024298922034</c:v>
                </c:pt>
                <c:pt idx="309">
                  <c:v>4.1220737798921476</c:v>
                </c:pt>
                <c:pt idx="310">
                  <c:v>3.9919313698922849</c:v>
                </c:pt>
                <c:pt idx="311">
                  <c:v>3.7244256914071792</c:v>
                </c:pt>
                <c:pt idx="312">
                  <c:v>3.628265469892213</c:v>
                </c:pt>
                <c:pt idx="313">
                  <c:v>3.6130609398921507</c:v>
                </c:pt>
                <c:pt idx="314">
                  <c:v>3.7767029709265643</c:v>
                </c:pt>
                <c:pt idx="315">
                  <c:v>5.5935333215012815</c:v>
                </c:pt>
                <c:pt idx="316">
                  <c:v>6.8824163378720788</c:v>
                </c:pt>
                <c:pt idx="317">
                  <c:v>8.4625329198922312</c:v>
                </c:pt>
                <c:pt idx="318">
                  <c:v>10.019489719892094</c:v>
                </c:pt>
                <c:pt idx="319">
                  <c:v>11.487125839892087</c:v>
                </c:pt>
                <c:pt idx="320">
                  <c:v>12.123885539892216</c:v>
                </c:pt>
                <c:pt idx="321">
                  <c:v>16.437757785175126</c:v>
                </c:pt>
                <c:pt idx="322">
                  <c:v>16.725738799892028</c:v>
                </c:pt>
                <c:pt idx="323">
                  <c:v>16.611000438882058</c:v>
                </c:pt>
                <c:pt idx="324">
                  <c:v>16.35841440989239</c:v>
                </c:pt>
                <c:pt idx="325">
                  <c:v>16.089546169892216</c:v>
                </c:pt>
                <c:pt idx="326">
                  <c:v>15.964948549892227</c:v>
                </c:pt>
                <c:pt idx="327">
                  <c:v>16.060926979892329</c:v>
                </c:pt>
                <c:pt idx="328">
                  <c:v>16.044992287144989</c:v>
                </c:pt>
                <c:pt idx="329">
                  <c:v>15.943437812619457</c:v>
                </c:pt>
                <c:pt idx="330">
                  <c:v>14.661776748225336</c:v>
                </c:pt>
                <c:pt idx="331">
                  <c:v>14.018829459892373</c:v>
                </c:pt>
                <c:pt idx="332">
                  <c:v>13.037336299892146</c:v>
                </c:pt>
                <c:pt idx="333">
                  <c:v>12.05410974989225</c:v>
                </c:pt>
                <c:pt idx="334">
                  <c:v>10.078115039892168</c:v>
                </c:pt>
                <c:pt idx="335">
                  <c:v>8.4216131635479883</c:v>
                </c:pt>
                <c:pt idx="336">
                  <c:v>7.1369207598921074</c:v>
                </c:pt>
                <c:pt idx="337">
                  <c:v>5.9410312998923391</c:v>
                </c:pt>
                <c:pt idx="338">
                  <c:v>5.3326995054093871</c:v>
                </c:pt>
                <c:pt idx="339">
                  <c:v>4.921731968463618</c:v>
                </c:pt>
                <c:pt idx="340">
                  <c:v>5.0509952166598655</c:v>
                </c:pt>
                <c:pt idx="341">
                  <c:v>5.2306535098920932</c:v>
                </c:pt>
                <c:pt idx="342">
                  <c:v>5.1346642739347885</c:v>
                </c:pt>
                <c:pt idx="343">
                  <c:v>3.975331439892102</c:v>
                </c:pt>
                <c:pt idx="344">
                  <c:v>3.6070684998920637</c:v>
                </c:pt>
                <c:pt idx="345">
                  <c:v>3.7627931898922942</c:v>
                </c:pt>
                <c:pt idx="346">
                  <c:v>3.7831530598920913</c:v>
                </c:pt>
                <c:pt idx="347">
                  <c:v>3.574618186950957</c:v>
                </c:pt>
                <c:pt idx="348">
                  <c:v>2.547248039892164</c:v>
                </c:pt>
                <c:pt idx="349">
                  <c:v>2.4326386498920547</c:v>
                </c:pt>
                <c:pt idx="350">
                  <c:v>1.7021127098922353</c:v>
                </c:pt>
                <c:pt idx="351">
                  <c:v>-1.116397560108128</c:v>
                </c:pt>
                <c:pt idx="352">
                  <c:v>-3.9809418101077942</c:v>
                </c:pt>
                <c:pt idx="353">
                  <c:v>-5.2111204401077895</c:v>
                </c:pt>
                <c:pt idx="354">
                  <c:v>-8.9641919348552364</c:v>
                </c:pt>
                <c:pt idx="355">
                  <c:v>-12.460000740107787</c:v>
                </c:pt>
                <c:pt idx="356">
                  <c:v>-13.860633924393454</c:v>
                </c:pt>
                <c:pt idx="357">
                  <c:v>-15.349165991357831</c:v>
                </c:pt>
                <c:pt idx="358">
                  <c:v>-14.604480520107806</c:v>
                </c:pt>
                <c:pt idx="359">
                  <c:v>-13.771479540107871</c:v>
                </c:pt>
                <c:pt idx="360">
                  <c:v>-12.301559640958924</c:v>
                </c:pt>
                <c:pt idx="361">
                  <c:v>-11.285782590107928</c:v>
                </c:pt>
                <c:pt idx="362">
                  <c:v>-10.415511930107797</c:v>
                </c:pt>
                <c:pt idx="363">
                  <c:v>-9.3970614601078619</c:v>
                </c:pt>
                <c:pt idx="364">
                  <c:v>-8.7011794601078112</c:v>
                </c:pt>
                <c:pt idx="365">
                  <c:v>-7.0872253245146846</c:v>
                </c:pt>
                <c:pt idx="366">
                  <c:v>-6.863193761183183</c:v>
                </c:pt>
                <c:pt idx="367">
                  <c:v>-6.6655028001077641</c:v>
                </c:pt>
                <c:pt idx="368">
                  <c:v>-6.6264922601078045</c:v>
                </c:pt>
                <c:pt idx="369">
                  <c:v>-6.449462450107883</c:v>
                </c:pt>
                <c:pt idx="370">
                  <c:v>-6.344596520107876</c:v>
                </c:pt>
                <c:pt idx="371">
                  <c:v>-6.3605403203227269</c:v>
                </c:pt>
                <c:pt idx="372">
                  <c:v>-6.1993800095585065</c:v>
                </c:pt>
                <c:pt idx="373">
                  <c:v>-4.1933265851078714</c:v>
                </c:pt>
                <c:pt idx="374">
                  <c:v>-3.4704340601078485</c:v>
                </c:pt>
                <c:pt idx="375">
                  <c:v>-2.8974045301078197</c:v>
                </c:pt>
                <c:pt idx="376">
                  <c:v>-2.2159586015221038</c:v>
                </c:pt>
                <c:pt idx="377">
                  <c:v>-2.0244833601078795</c:v>
                </c:pt>
                <c:pt idx="378">
                  <c:v>-1.9670435101078851</c:v>
                </c:pt>
                <c:pt idx="379">
                  <c:v>-1.9115592001079298</c:v>
                </c:pt>
                <c:pt idx="380">
                  <c:v>-1.8788802701079135</c:v>
                </c:pt>
                <c:pt idx="381">
                  <c:v>-1.875189460107848</c:v>
                </c:pt>
                <c:pt idx="382">
                  <c:v>-1.6487334601077921</c:v>
                </c:pt>
                <c:pt idx="383">
                  <c:v>-1.8504627901077555</c:v>
                </c:pt>
                <c:pt idx="384">
                  <c:v>-1.958007760107807</c:v>
                </c:pt>
                <c:pt idx="385">
                  <c:v>-1.9099161601079544</c:v>
                </c:pt>
                <c:pt idx="386">
                  <c:v>-1.8586325201078626</c:v>
                </c:pt>
                <c:pt idx="387">
                  <c:v>-1.8490808742493821</c:v>
                </c:pt>
                <c:pt idx="388">
                  <c:v>-2.0332264101079152</c:v>
                </c:pt>
                <c:pt idx="389">
                  <c:v>-2.0838565201076875</c:v>
                </c:pt>
                <c:pt idx="390">
                  <c:v>-1.8900727242588469</c:v>
                </c:pt>
                <c:pt idx="391">
                  <c:v>-1.2894180688035153</c:v>
                </c:pt>
                <c:pt idx="392">
                  <c:v>-1.2615661001078418</c:v>
                </c:pt>
                <c:pt idx="393">
                  <c:v>-1.3451890811605693</c:v>
                </c:pt>
                <c:pt idx="394">
                  <c:v>-1.4701015201079879</c:v>
                </c:pt>
                <c:pt idx="395">
                  <c:v>-1.5540086401079798</c:v>
                </c:pt>
                <c:pt idx="396">
                  <c:v>-1.650153110107768</c:v>
                </c:pt>
                <c:pt idx="397">
                  <c:v>-1.7130931974815398</c:v>
                </c:pt>
                <c:pt idx="398">
                  <c:v>-1.7603035201078401</c:v>
                </c:pt>
                <c:pt idx="399">
                  <c:v>-1.8109946452929755</c:v>
                </c:pt>
                <c:pt idx="400">
                  <c:v>-1.8711059306961193</c:v>
                </c:pt>
                <c:pt idx="401">
                  <c:v>-1.8870454101078735</c:v>
                </c:pt>
                <c:pt idx="402">
                  <c:v>-1.8895420201077844</c:v>
                </c:pt>
                <c:pt idx="403">
                  <c:v>-1.9060910358654719</c:v>
                </c:pt>
                <c:pt idx="404">
                  <c:v>-1.907047000107952</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-1.954492500107806</c:v>
                </c:pt>
                <c:pt idx="413">
                  <c:v>-1.9557710001079438</c:v>
                </c:pt>
                <c:pt idx="414">
                  <c:v>-1.9575220688035841</c:v>
                </c:pt>
                <c:pt idx="415">
                  <c:v>-1.9596345401080413</c:v>
                </c:pt>
                <c:pt idx="416">
                  <c:v>-1.9618580282898541</c:v>
                </c:pt>
                <c:pt idx="417">
                  <c:v>-1.9675236954018798</c:v>
                </c:pt>
                <c:pt idx="418">
                  <c:v>-1.967879460107796</c:v>
                </c:pt>
                <c:pt idx="419">
                  <c:v>-1.9678794601078522</c:v>
                </c:pt>
                <c:pt idx="420">
                  <c:v>-1.967879460107796</c:v>
                </c:pt>
                <c:pt idx="421">
                  <c:v>-1.967879460107796</c:v>
                </c:pt>
                <c:pt idx="422">
                  <c:v>-1.967879460107796</c:v>
                </c:pt>
                <c:pt idx="423">
                  <c:v>-1.96787946010781</c:v>
                </c:pt>
                <c:pt idx="424">
                  <c:v>-1.9678794601078522</c:v>
                </c:pt>
                <c:pt idx="425">
                  <c:v>-1.9679167934412061</c:v>
                </c:pt>
                <c:pt idx="426">
                  <c:v>-1.9681034601078571</c:v>
                </c:pt>
                <c:pt idx="427">
                  <c:v>-1.9681034601080705</c:v>
                </c:pt>
                <c:pt idx="428">
                  <c:v>-1.9681034601080705</c:v>
                </c:pt>
                <c:pt idx="429">
                  <c:v>-1.968295015663502</c:v>
                </c:pt>
                <c:pt idx="430">
                  <c:v>-1.9769827601078751</c:v>
                </c:pt>
                <c:pt idx="431">
                  <c:v>-1.9927695601078741</c:v>
                </c:pt>
                <c:pt idx="432">
                  <c:v>-2.0075009701078272</c:v>
                </c:pt>
                <c:pt idx="433">
                  <c:v>-2.023425890107859</c:v>
                </c:pt>
                <c:pt idx="434">
                  <c:v>-2.0355105470643515</c:v>
                </c:pt>
                <c:pt idx="435">
                  <c:v>-2.0690394601078448</c:v>
                </c:pt>
                <c:pt idx="436">
                  <c:v>-2.0716331201077187</c:v>
                </c:pt>
                <c:pt idx="437">
                  <c:v>-2.0817801901077786</c:v>
                </c:pt>
                <c:pt idx="438">
                  <c:v>-2.0883800601076854</c:v>
                </c:pt>
                <c:pt idx="439">
                  <c:v>-2.0974661401077555</c:v>
                </c:pt>
                <c:pt idx="440">
                  <c:v>-2.1045643188035292</c:v>
                </c:pt>
                <c:pt idx="441">
                  <c:v>-2.1097666801078958</c:v>
                </c:pt>
                <c:pt idx="442">
                  <c:v>-2.1131278501080195</c:v>
                </c:pt>
                <c:pt idx="443">
                  <c:v>-2.1151278914804292</c:v>
                </c:pt>
                <c:pt idx="444">
                  <c:v>-2.1178834601078336</c:v>
                </c:pt>
                <c:pt idx="445">
                  <c:v>-2.1178834601079481</c:v>
                </c:pt>
                <c:pt idx="446">
                  <c:v>-2.1194573601078588</c:v>
                </c:pt>
                <c:pt idx="447">
                  <c:v>-2.1203794601079307</c:v>
                </c:pt>
                <c:pt idx="448">
                  <c:v>-2.1203794601079307</c:v>
                </c:pt>
                <c:pt idx="449">
                  <c:v>-2.1204823601079292</c:v>
                </c:pt>
                <c:pt idx="450">
                  <c:v>-2.1209592580876704</c:v>
                </c:pt>
                <c:pt idx="451">
                  <c:v>-2.1209594601079158</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-2.1457740001077652</c:v>
                </c:pt>
                <c:pt idx="468">
                  <c:v>-2.1476302601078499</c:v>
                </c:pt>
                <c:pt idx="469">
                  <c:v>-2.1478894601078622</c:v>
                </c:pt>
                <c:pt idx="470">
                  <c:v>-2.1478894601078622</c:v>
                </c:pt>
                <c:pt idx="471">
                  <c:v>-2.1506908886793537</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-2.1555270601079624</c:v>
                </c:pt>
                <c:pt idx="481">
                  <c:v>-2.1619534601080517</c:v>
                </c:pt>
                <c:pt idx="482">
                  <c:v>-2.1660902075826032</c:v>
                </c:pt>
                <c:pt idx="483">
                  <c:v>-2.1699301401079589</c:v>
                </c:pt>
                <c:pt idx="484">
                  <c:v>-2.1723756401078873</c:v>
                </c:pt>
                <c:pt idx="485">
                  <c:v>-2.1739537601077092</c:v>
                </c:pt>
                <c:pt idx="486">
                  <c:v>-2.1737330390553393</c:v>
                </c:pt>
                <c:pt idx="487">
                  <c:v>-2.1799944601078942</c:v>
                </c:pt>
                <c:pt idx="488">
                  <c:v>-2.1799944601079524</c:v>
                </c:pt>
                <c:pt idx="489">
                  <c:v>-2.1780163601078342</c:v>
                </c:pt>
                <c:pt idx="490">
                  <c:v>-2.1753344601078792</c:v>
                </c:pt>
                <c:pt idx="491">
                  <c:v>-2.1743150201079282</c:v>
                </c:pt>
                <c:pt idx="492">
                  <c:v>-2.1743244101078432</c:v>
                </c:pt>
                <c:pt idx="493">
                  <c:v>-2.1764374716022417</c:v>
                </c:pt>
                <c:pt idx="494">
                  <c:v>-2.183146565371008</c:v>
                </c:pt>
                <c:pt idx="495">
                  <c:v>-2.1841866201078552</c:v>
                </c:pt>
                <c:pt idx="496">
                  <c:v>-2.1862399801079282</c:v>
                </c:pt>
                <c:pt idx="497">
                  <c:v>-2.185573640107966</c:v>
                </c:pt>
                <c:pt idx="498">
                  <c:v>-2.1829453801077534</c:v>
                </c:pt>
                <c:pt idx="499">
                  <c:v>-2.1814632801077782</c:v>
                </c:pt>
                <c:pt idx="500">
                  <c:v>-2.1813087934412465</c:v>
                </c:pt>
                <c:pt idx="501">
                  <c:v>-2.1809403601077992</c:v>
                </c:pt>
                <c:pt idx="502">
                  <c:v>-2.1806694601079393</c:v>
                </c:pt>
                <c:pt idx="503">
                  <c:v>-2.1767880807974942</c:v>
                </c:pt>
                <c:pt idx="504">
                  <c:v>-2.1764094601079194</c:v>
                </c:pt>
                <c:pt idx="505">
                  <c:v>-2.1770567601077042</c:v>
                </c:pt>
                <c:pt idx="506">
                  <c:v>-2.1763046601079776</c:v>
                </c:pt>
                <c:pt idx="507">
                  <c:v>-2.1728361304374317</c:v>
                </c:pt>
                <c:pt idx="508">
                  <c:v>-2.1698548601078471</c:v>
                </c:pt>
                <c:pt idx="509">
                  <c:v>-2.1658772001078592</c:v>
                </c:pt>
                <c:pt idx="510">
                  <c:v>-2.1643948136433186</c:v>
                </c:pt>
                <c:pt idx="511">
                  <c:v>-2.1549051052691777</c:v>
                </c:pt>
                <c:pt idx="512">
                  <c:v>-2.1541194601079092</c:v>
                </c:pt>
                <c:pt idx="513">
                  <c:v>-2.1539409601079602</c:v>
                </c:pt>
                <c:pt idx="514">
                  <c:v>-2.1536094601080147</c:v>
                </c:pt>
                <c:pt idx="515">
                  <c:v>-2.1536094601080147</c:v>
                </c:pt>
                <c:pt idx="516">
                  <c:v>-2.1528206101078067</c:v>
                </c:pt>
                <c:pt idx="517">
                  <c:v>-2.1499454702088729</c:v>
                </c:pt>
                <c:pt idx="518">
                  <c:v>-2.1499044601079396</c:v>
                </c:pt>
                <c:pt idx="519">
                  <c:v>-2.1495524789757932</c:v>
                </c:pt>
                <c:pt idx="520">
                  <c:v>-2.1437544601078442</c:v>
                </c:pt>
                <c:pt idx="521">
                  <c:v>-2.144357700107598</c:v>
                </c:pt>
                <c:pt idx="522">
                  <c:v>-2.1450021601076088</c:v>
                </c:pt>
                <c:pt idx="523">
                  <c:v>-2.1472294601079835</c:v>
                </c:pt>
                <c:pt idx="524">
                  <c:v>-2.1472294601080222</c:v>
                </c:pt>
                <c:pt idx="525">
                  <c:v>-2.1473623001080582</c:v>
                </c:pt>
                <c:pt idx="526">
                  <c:v>-2.1501972101077667</c:v>
                </c:pt>
                <c:pt idx="527">
                  <c:v>-2.1516294601078547</c:v>
                </c:pt>
                <c:pt idx="528">
                  <c:v>-2.1466794601078467</c:v>
                </c:pt>
                <c:pt idx="529">
                  <c:v>-2.1466794601078587</c:v>
                </c:pt>
                <c:pt idx="530">
                  <c:v>-2.1477386601078492</c:v>
                </c:pt>
                <c:pt idx="531">
                  <c:v>-2.1520942517745607</c:v>
                </c:pt>
                <c:pt idx="532">
                  <c:v>-2.1529617726077852</c:v>
                </c:pt>
                <c:pt idx="533">
                  <c:v>-2.1561960601079062</c:v>
                </c:pt>
                <c:pt idx="534">
                  <c:v>-2.1540444101077583</c:v>
                </c:pt>
                <c:pt idx="535">
                  <c:v>-2.1520763633338831</c:v>
                </c:pt>
                <c:pt idx="536">
                  <c:v>-2.1533598374664842</c:v>
                </c:pt>
                <c:pt idx="537">
                  <c:v>-2.1529966539853262</c:v>
                </c:pt>
                <c:pt idx="538">
                  <c:v>-2.1505928601078081</c:v>
                </c:pt>
                <c:pt idx="539">
                  <c:v>-2.1510135001077941</c:v>
                </c:pt>
                <c:pt idx="540">
                  <c:v>-2.1515754601078347</c:v>
                </c:pt>
                <c:pt idx="541">
                  <c:v>-2.1522546201079393</c:v>
                </c:pt>
                <c:pt idx="542">
                  <c:v>-2.1534634601077731</c:v>
                </c:pt>
                <c:pt idx="543">
                  <c:v>-2.1539727934413406</c:v>
                </c:pt>
                <c:pt idx="544">
                  <c:v>-2.1576897303779572</c:v>
                </c:pt>
                <c:pt idx="545">
                  <c:v>-2.1604155801077809</c:v>
                </c:pt>
                <c:pt idx="546">
                  <c:v>-2.1622020801079316</c:v>
                </c:pt>
                <c:pt idx="547">
                  <c:v>-2.1636637401077832</c:v>
                </c:pt>
                <c:pt idx="548">
                  <c:v>-2.1649577458220715</c:v>
                </c:pt>
                <c:pt idx="549">
                  <c:v>-2.1664041601077182</c:v>
                </c:pt>
                <c:pt idx="550">
                  <c:v>-2.1668838001078257</c:v>
                </c:pt>
                <c:pt idx="551">
                  <c:v>-2.1680736536563092</c:v>
                </c:pt>
                <c:pt idx="552">
                  <c:v>-2.1734289773492597</c:v>
                </c:pt>
                <c:pt idx="553">
                  <c:v>-2.1748388172506878</c:v>
                </c:pt>
                <c:pt idx="554">
                  <c:v>-2.175620210107823</c:v>
                </c:pt>
                <c:pt idx="555">
                  <c:v>-2.1762810201077087</c:v>
                </c:pt>
                <c:pt idx="556">
                  <c:v>-2.1754569401079942</c:v>
                </c:pt>
                <c:pt idx="557">
                  <c:v>-2.1725060101079241</c:v>
                </c:pt>
                <c:pt idx="558">
                  <c:v>-2.1735722277845482</c:v>
                </c:pt>
                <c:pt idx="559">
                  <c:v>-2.1731663125669098</c:v>
                </c:pt>
                <c:pt idx="560">
                  <c:v>-2.1687573186937072</c:v>
                </c:pt>
                <c:pt idx="561">
                  <c:v>-2.1625809401076892</c:v>
                </c:pt>
                <c:pt idx="562">
                  <c:v>-2.1592929401078038</c:v>
                </c:pt>
                <c:pt idx="563">
                  <c:v>-2.1574394601077813</c:v>
                </c:pt>
                <c:pt idx="564">
                  <c:v>-2.1574394601077813</c:v>
                </c:pt>
                <c:pt idx="565">
                  <c:v>-2.159369560107848</c:v>
                </c:pt>
                <c:pt idx="566">
                  <c:v>-2.1600977861948412</c:v>
                </c:pt>
                <c:pt idx="567">
                  <c:v>-2.1529094601077787</c:v>
                </c:pt>
                <c:pt idx="568">
                  <c:v>-2.1532803784751202</c:v>
                </c:pt>
                <c:pt idx="569">
                  <c:v>-2.1544930601076686</c:v>
                </c:pt>
                <c:pt idx="570">
                  <c:v>-2.1566594601076177</c:v>
                </c:pt>
                <c:pt idx="571">
                  <c:v>-2.1573959601080048</c:v>
                </c:pt>
                <c:pt idx="572">
                  <c:v>-2.1585302601080554</c:v>
                </c:pt>
                <c:pt idx="573">
                  <c:v>-2.1571720192474992</c:v>
                </c:pt>
                <c:pt idx="574">
                  <c:v>-2.1575194601078493</c:v>
                </c:pt>
                <c:pt idx="575">
                  <c:v>-2.157956509288212</c:v>
                </c:pt>
                <c:pt idx="576">
                  <c:v>-2.1551357601077581</c:v>
                </c:pt>
                <c:pt idx="577">
                  <c:v>-2.1538483601077987</c:v>
                </c:pt>
                <c:pt idx="578">
                  <c:v>-2.1528070601078753</c:v>
                </c:pt>
                <c:pt idx="579">
                  <c:v>-2.1501046873804954</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-2.1373201601077381</c:v>
                </c:pt>
                <c:pt idx="589">
                  <c:v>-2.1380840601079201</c:v>
                </c:pt>
                <c:pt idx="590">
                  <c:v>-2.14199946010784</c:v>
                </c:pt>
                <c:pt idx="591">
                  <c:v>-2.1422362782896882</c:v>
                </c:pt>
                <c:pt idx="592">
                  <c:v>-2.1401012572092855</c:v>
                </c:pt>
                <c:pt idx="593">
                  <c:v>-2.1399517001079618</c:v>
                </c:pt>
                <c:pt idx="594">
                  <c:v>-2.1402344601078944</c:v>
                </c:pt>
                <c:pt idx="595">
                  <c:v>-2.1409837866385466</c:v>
                </c:pt>
                <c:pt idx="596">
                  <c:v>-2.1413694601079993</c:v>
                </c:pt>
                <c:pt idx="597">
                  <c:v>-2.1433974601078667</c:v>
                </c:pt>
                <c:pt idx="598">
                  <c:v>-2.1451390201078482</c:v>
                </c:pt>
                <c:pt idx="599">
                  <c:v>-2.1464377101077798</c:v>
                </c:pt>
                <c:pt idx="600">
                  <c:v>-2.1483554601077088</c:v>
                </c:pt>
                <c:pt idx="601">
                  <c:v>-2.1501670801078205</c:v>
                </c:pt>
                <c:pt idx="602">
                  <c:v>-2.1506094601076597</c:v>
                </c:pt>
                <c:pt idx="603">
                  <c:v>-2.1529240301080788</c:v>
                </c:pt>
                <c:pt idx="604">
                  <c:v>-2.1523881845976973</c:v>
                </c:pt>
                <c:pt idx="605">
                  <c:v>-2.1511244601078392</c:v>
                </c:pt>
                <c:pt idx="606">
                  <c:v>-2.1524485401078794</c:v>
                </c:pt>
                <c:pt idx="607">
                  <c:v>-2.1558993201077628</c:v>
                </c:pt>
                <c:pt idx="608">
                  <c:v>-2.1563994601077638</c:v>
                </c:pt>
                <c:pt idx="609">
                  <c:v>-2.1637394601077813</c:v>
                </c:pt>
                <c:pt idx="610">
                  <c:v>-2.1637394601078492</c:v>
                </c:pt>
                <c:pt idx="611">
                  <c:v>-2.1644394601079613</c:v>
                </c:pt>
                <c:pt idx="612">
                  <c:v>-2.1648694601080067</c:v>
                </c:pt>
                <c:pt idx="613">
                  <c:v>-2.164361760107961</c:v>
                </c:pt>
                <c:pt idx="614">
                  <c:v>-2.1647339703119624</c:v>
                </c:pt>
                <c:pt idx="615">
                  <c:v>-2.1656728601079891</c:v>
                </c:pt>
                <c:pt idx="616">
                  <c:v>-2.1683931601078412</c:v>
                </c:pt>
                <c:pt idx="617">
                  <c:v>-2.1682447726078671</c:v>
                </c:pt>
                <c:pt idx="618">
                  <c:v>-2.1708244601078803</c:v>
                </c:pt>
                <c:pt idx="619">
                  <c:v>-2.1698275101076985</c:v>
                </c:pt>
                <c:pt idx="620">
                  <c:v>-2.1700694601077828</c:v>
                </c:pt>
                <c:pt idx="621">
                  <c:v>-2.1665406001079952</c:v>
                </c:pt>
                <c:pt idx="622">
                  <c:v>-2.1614641912907047</c:v>
                </c:pt>
                <c:pt idx="623">
                  <c:v>-2.1571093101079599</c:v>
                </c:pt>
                <c:pt idx="624">
                  <c:v>-2.1564326601080777</c:v>
                </c:pt>
                <c:pt idx="625">
                  <c:v>-2.1564474601080774</c:v>
                </c:pt>
                <c:pt idx="626">
                  <c:v>-2.1566501380739127</c:v>
                </c:pt>
                <c:pt idx="627">
                  <c:v>-2.1489039045522844</c:v>
                </c:pt>
                <c:pt idx="628">
                  <c:v>-2.1488294180024812</c:v>
                </c:pt>
                <c:pt idx="629">
                  <c:v>-2.1494394601078994</c:v>
                </c:pt>
                <c:pt idx="630">
                  <c:v>-2.1489556201080795</c:v>
                </c:pt>
                <c:pt idx="631">
                  <c:v>-2.1473913201078778</c:v>
                </c:pt>
                <c:pt idx="632">
                  <c:v>-2.1468894601078707</c:v>
                </c:pt>
                <c:pt idx="633">
                  <c:v>-2.1473856401077467</c:v>
                </c:pt>
                <c:pt idx="634">
                  <c:v>-2.1507375282898096</c:v>
                </c:pt>
                <c:pt idx="635">
                  <c:v>-2.1532667006141395</c:v>
                </c:pt>
                <c:pt idx="636">
                  <c:v>-2.1561984601077739</c:v>
                </c:pt>
                <c:pt idx="637">
                  <c:v>-2.157372560107778</c:v>
                </c:pt>
                <c:pt idx="638">
                  <c:v>-2.1597851701077531</c:v>
                </c:pt>
                <c:pt idx="639">
                  <c:v>-2.1591641101079952</c:v>
                </c:pt>
                <c:pt idx="640">
                  <c:v>-2.1626618682712602</c:v>
                </c:pt>
                <c:pt idx="641">
                  <c:v>-2.1650920001077911</c:v>
                </c:pt>
                <c:pt idx="642">
                  <c:v>-2.166882360107806</c:v>
                </c:pt>
                <c:pt idx="643">
                  <c:v>-2.1671544601078563</c:v>
                </c:pt>
                <c:pt idx="644">
                  <c:v>-2.1780768296730422</c:v>
                </c:pt>
                <c:pt idx="645">
                  <c:v>-2.1781885201078808</c:v>
                </c:pt>
                <c:pt idx="646">
                  <c:v>-2.1798034801078461</c:v>
                </c:pt>
                <c:pt idx="647">
                  <c:v>-2.1813382696317558</c:v>
                </c:pt>
                <c:pt idx="648">
                  <c:v>-2.1824568601079912</c:v>
                </c:pt>
                <c:pt idx="649">
                  <c:v>-2.185922010107948</c:v>
                </c:pt>
                <c:pt idx="650">
                  <c:v>-2.1924851801079228</c:v>
                </c:pt>
                <c:pt idx="651">
                  <c:v>-2.1966148246911237</c:v>
                </c:pt>
                <c:pt idx="652">
                  <c:v>-2.1965632629248404</c:v>
                </c:pt>
                <c:pt idx="653">
                  <c:v>-2.1950894601078077</c:v>
                </c:pt>
                <c:pt idx="654">
                  <c:v>-2.1941367601079618</c:v>
                </c:pt>
                <c:pt idx="655">
                  <c:v>-2.1927253601078576</c:v>
                </c:pt>
                <c:pt idx="656">
                  <c:v>-2.1911192601078575</c:v>
                </c:pt>
                <c:pt idx="657">
                  <c:v>-2.1889647001079249</c:v>
                </c:pt>
                <c:pt idx="658">
                  <c:v>-2.1891721873803802</c:v>
                </c:pt>
                <c:pt idx="659">
                  <c:v>-2.1889163801078002</c:v>
                </c:pt>
                <c:pt idx="660">
                  <c:v>-2.1887044601078185</c:v>
                </c:pt>
                <c:pt idx="661">
                  <c:v>-2.1873344601078539</c:v>
                </c:pt>
                <c:pt idx="662">
                  <c:v>-2.1872808101076986</c:v>
                </c:pt>
                <c:pt idx="663">
                  <c:v>-2.1842505601079449</c:v>
                </c:pt>
                <c:pt idx="664">
                  <c:v>-2.1800733701080048</c:v>
                </c:pt>
                <c:pt idx="665">
                  <c:v>-2.1797044601080131</c:v>
                </c:pt>
                <c:pt idx="666">
                  <c:v>-2.1797044601079603</c:v>
                </c:pt>
                <c:pt idx="667">
                  <c:v>-2.1797044601079603</c:v>
                </c:pt>
                <c:pt idx="668">
                  <c:v>-2.1782727232656067</c:v>
                </c:pt>
                <c:pt idx="669">
                  <c:v>-2.1776835417404823</c:v>
                </c:pt>
                <c:pt idx="670">
                  <c:v>-2.1773094601078213</c:v>
                </c:pt>
                <c:pt idx="671">
                  <c:v>-2.1773094601078213</c:v>
                </c:pt>
                <c:pt idx="672">
                  <c:v>-2.1751194401077498</c:v>
                </c:pt>
                <c:pt idx="673">
                  <c:v>-2.1734501001076865</c:v>
                </c:pt>
                <c:pt idx="674">
                  <c:v>-2.1732894601076982</c:v>
                </c:pt>
                <c:pt idx="675">
                  <c:v>-2.1732894601076982</c:v>
                </c:pt>
                <c:pt idx="676">
                  <c:v>-2.1732894601078669</c:v>
                </c:pt>
                <c:pt idx="677">
                  <c:v>-2.1725194601078477</c:v>
                </c:pt>
                <c:pt idx="678">
                  <c:v>-2.1707515201079182</c:v>
                </c:pt>
                <c:pt idx="679">
                  <c:v>-2.1670723601078805</c:v>
                </c:pt>
                <c:pt idx="680">
                  <c:v>-2.166963460107894</c:v>
                </c:pt>
                <c:pt idx="681">
                  <c:v>-2.1669119401077692</c:v>
                </c:pt>
                <c:pt idx="682">
                  <c:v>-2.1652169601078981</c:v>
                </c:pt>
                <c:pt idx="683">
                  <c:v>-2.1630758084224819</c:v>
                </c:pt>
                <c:pt idx="684">
                  <c:v>-2.1613194601079222</c:v>
                </c:pt>
                <c:pt idx="685">
                  <c:v>-2.1474089839175288</c:v>
                </c:pt>
                <c:pt idx="686">
                  <c:v>-2.1457317601079451</c:v>
                </c:pt>
                <c:pt idx="687">
                  <c:v>-2.1449829701078613</c:v>
                </c:pt>
                <c:pt idx="688">
                  <c:v>-2.1426885009241943</c:v>
                </c:pt>
                <c:pt idx="689">
                  <c:v>-2.1408424601077027</c:v>
                </c:pt>
                <c:pt idx="690">
                  <c:v>-2.1427218201078242</c:v>
                </c:pt>
                <c:pt idx="691">
                  <c:v>-2.1469280201079215</c:v>
                </c:pt>
                <c:pt idx="692">
                  <c:v>-2.1491585401078792</c:v>
                </c:pt>
                <c:pt idx="693">
                  <c:v>-2.1509352601078291</c:v>
                </c:pt>
                <c:pt idx="694">
                  <c:v>-2.1513894601077936</c:v>
                </c:pt>
                <c:pt idx="695">
                  <c:v>-2.1513894601077794</c:v>
                </c:pt>
                <c:pt idx="696">
                  <c:v>-2.1513894601077794</c:v>
                </c:pt>
                <c:pt idx="697">
                  <c:v>-2.1515046601077898</c:v>
                </c:pt>
                <c:pt idx="698">
                  <c:v>-2.1531138601077138</c:v>
                </c:pt>
                <c:pt idx="699">
                  <c:v>-2.1596535501080467</c:v>
                </c:pt>
                <c:pt idx="700">
                  <c:v>-2.1624987901078043</c:v>
                </c:pt>
                <c:pt idx="701">
                  <c:v>-2.165476700614164</c:v>
                </c:pt>
                <c:pt idx="702">
                  <c:v>-2.1606084074763316</c:v>
                </c:pt>
                <c:pt idx="703">
                  <c:v>-2.1578995801079812</c:v>
                </c:pt>
                <c:pt idx="704">
                  <c:v>-2.1571709601079814</c:v>
                </c:pt>
                <c:pt idx="705">
                  <c:v>-2.1570794601078376</c:v>
                </c:pt>
                <c:pt idx="706">
                  <c:v>-2.1581883376588138</c:v>
                </c:pt>
                <c:pt idx="707">
                  <c:v>-2.1551256701078931</c:v>
                </c:pt>
                <c:pt idx="708">
                  <c:v>-2.1531139601077602</c:v>
                </c:pt>
                <c:pt idx="709">
                  <c:v>-2.1523505712188324</c:v>
                </c:pt>
                <c:pt idx="710">
                  <c:v>-2.1484921186445405</c:v>
                </c:pt>
                <c:pt idx="711">
                  <c:v>-2.1469814801079412</c:v>
                </c:pt>
                <c:pt idx="712">
                  <c:v>-2.1436838724790777</c:v>
                </c:pt>
                <c:pt idx="713">
                  <c:v>-2.1409194101078839</c:v>
                </c:pt>
                <c:pt idx="714">
                  <c:v>-2.137524760107961</c:v>
                </c:pt>
                <c:pt idx="715">
                  <c:v>-2.1388263401078405</c:v>
                </c:pt>
                <c:pt idx="716">
                  <c:v>-2.1421695984057152</c:v>
                </c:pt>
                <c:pt idx="717">
                  <c:v>-2.1358164464092191</c:v>
                </c:pt>
                <c:pt idx="718">
                  <c:v>-2.1335117281491489</c:v>
                </c:pt>
                <c:pt idx="719">
                  <c:v>-2.12997541010769</c:v>
                </c:pt>
                <c:pt idx="720">
                  <c:v>-2.1278936601078198</c:v>
                </c:pt>
                <c:pt idx="721">
                  <c:v>-2.1271662401078446</c:v>
                </c:pt>
                <c:pt idx="722">
                  <c:v>-2.1271534601078201</c:v>
                </c:pt>
                <c:pt idx="723">
                  <c:v>-2.1271534601078201</c:v>
                </c:pt>
                <c:pt idx="724">
                  <c:v>-2.1265253886793585</c:v>
                </c:pt>
                <c:pt idx="725">
                  <c:v>-2.1258334601078275</c:v>
                </c:pt>
                <c:pt idx="726">
                  <c:v>-2.1220344601077992</c:v>
                </c:pt>
                <c:pt idx="727">
                  <c:v>-2.1215005101077402</c:v>
                </c:pt>
                <c:pt idx="728">
                  <c:v>-2.1211479801078497</c:v>
                </c:pt>
                <c:pt idx="729">
                  <c:v>-2.1229762801077952</c:v>
                </c:pt>
                <c:pt idx="730">
                  <c:v>-2.1236473911423603</c:v>
                </c:pt>
                <c:pt idx="731">
                  <c:v>-2.1243537601079159</c:v>
                </c:pt>
                <c:pt idx="732">
                  <c:v>-2.1248300601078682</c:v>
                </c:pt>
                <c:pt idx="733">
                  <c:v>-2.1256994601077541</c:v>
                </c:pt>
                <c:pt idx="734">
                  <c:v>-2.1254994601078607</c:v>
                </c:pt>
                <c:pt idx="735">
                  <c:v>-2.1249634601077791</c:v>
                </c:pt>
                <c:pt idx="736">
                  <c:v>-2.1249634601076082</c:v>
                </c:pt>
                <c:pt idx="737">
                  <c:v>-2.1257550315363591</c:v>
                </c:pt>
                <c:pt idx="738">
                  <c:v>-2.1288331601077752</c:v>
                </c:pt>
                <c:pt idx="739">
                  <c:v>-2.1316194601077707</c:v>
                </c:pt>
                <c:pt idx="740">
                  <c:v>-2.1310797201078771</c:v>
                </c:pt>
                <c:pt idx="741">
                  <c:v>-2.1316879601079401</c:v>
                </c:pt>
                <c:pt idx="742">
                  <c:v>-2.1328794601078727</c:v>
                </c:pt>
                <c:pt idx="743">
                  <c:v>-2.1328794601078727</c:v>
                </c:pt>
                <c:pt idx="744">
                  <c:v>-2.132809460107846</c:v>
                </c:pt>
                <c:pt idx="745">
                  <c:v>-2.132809460107846</c:v>
                </c:pt>
                <c:pt idx="746">
                  <c:v>-2.132809460107846</c:v>
                </c:pt>
                <c:pt idx="747">
                  <c:v>-2.1338696101079941</c:v>
                </c:pt>
                <c:pt idx="748">
                  <c:v>-2.1341644601080003</c:v>
                </c:pt>
                <c:pt idx="749">
                  <c:v>-2.1351753784750542</c:v>
                </c:pt>
                <c:pt idx="750">
                  <c:v>-2.1360679601077797</c:v>
                </c:pt>
                <c:pt idx="751">
                  <c:v>-2.1364594601077727</c:v>
                </c:pt>
                <c:pt idx="752">
                  <c:v>-2.1364594601078966</c:v>
                </c:pt>
                <c:pt idx="753">
                  <c:v>-2.1364594601078388</c:v>
                </c:pt>
                <c:pt idx="754">
                  <c:v>-2.1364665601077775</c:v>
                </c:pt>
                <c:pt idx="755">
                  <c:v>-2.1371694601078559</c:v>
                </c:pt>
                <c:pt idx="756">
                  <c:v>-2.1370612126851256</c:v>
                </c:pt>
                <c:pt idx="757">
                  <c:v>-2.1366214601079041</c:v>
                </c:pt>
                <c:pt idx="758">
                  <c:v>-2.1365894601079582</c:v>
                </c:pt>
                <c:pt idx="759">
                  <c:v>-2.1353532101077946</c:v>
                </c:pt>
                <c:pt idx="760">
                  <c:v>-2.1358734601080394</c:v>
                </c:pt>
                <c:pt idx="761">
                  <c:v>-2.1350769034068784</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-2.1337894601077791</c:v>
                </c:pt>
                <c:pt idx="771">
                  <c:v>-2.1318617601077676</c:v>
                </c:pt>
                <c:pt idx="772">
                  <c:v>-2.1301494601077438</c:v>
                </c:pt>
                <c:pt idx="773">
                  <c:v>-2.1306656869118075</c:v>
                </c:pt>
                <c:pt idx="774">
                  <c:v>-2.1322654601075857</c:v>
                </c:pt>
                <c:pt idx="775">
                  <c:v>-2.1322654601075857</c:v>
                </c:pt>
                <c:pt idx="776">
                  <c:v>-2.1322654601075999</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-2.1361634601080191</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-2.1335140992829809</c:v>
                </c:pt>
                <c:pt idx="796">
                  <c:v>-2.1336894601076342</c:v>
                </c:pt>
                <c:pt idx="797">
                  <c:v>-2.1336894601076342</c:v>
                </c:pt>
                <c:pt idx="798">
                  <c:v>-2.1341894601077342</c:v>
                </c:pt>
                <c:pt idx="799">
                  <c:v>-2.1348594601077764</c:v>
                </c:pt>
                <c:pt idx="800">
                  <c:v>-2.134859460107787</c:v>
                </c:pt>
                <c:pt idx="801">
                  <c:v>-2.1348594601078728</c:v>
                </c:pt>
                <c:pt idx="802">
                  <c:v>-2.1357294601077972</c:v>
                </c:pt>
                <c:pt idx="803">
                  <c:v>-2.1357294601078536</c:v>
                </c:pt>
                <c:pt idx="804">
                  <c:v>-2.1357294601078536</c:v>
                </c:pt>
                <c:pt idx="805">
                  <c:v>-2.1357294601078536</c:v>
                </c:pt>
                <c:pt idx="806">
                  <c:v>-2.1357294601078247</c:v>
                </c:pt>
                <c:pt idx="807">
                  <c:v>-2.1359521405201867</c:v>
                </c:pt>
                <c:pt idx="808">
                  <c:v>-2.1364534601078979</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-2.1374394601079172</c:v>
                </c:pt>
                <c:pt idx="822">
                  <c:v>-2.1374394601079172</c:v>
                </c:pt>
                <c:pt idx="823">
                  <c:v>-2.1377253296729202</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-2.1377653976079092</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-2.1414848209326363</c:v>
                </c:pt>
                <c:pt idx="848">
                  <c:v>-2.1432194601078436</c:v>
                </c:pt>
                <c:pt idx="849">
                  <c:v>-2.1432194601078294</c:v>
                </c:pt>
                <c:pt idx="850">
                  <c:v>-2.1453184601078021</c:v>
                </c:pt>
                <c:pt idx="851">
                  <c:v>-2.1481335813200602</c:v>
                </c:pt>
                <c:pt idx="852">
                  <c:v>-2.1484294601079492</c:v>
                </c:pt>
                <c:pt idx="853">
                  <c:v>-2.1493953201078995</c:v>
                </c:pt>
                <c:pt idx="854">
                  <c:v>-2.1538225825568582</c:v>
                </c:pt>
                <c:pt idx="855">
                  <c:v>-2.1552447101078371</c:v>
                </c:pt>
                <c:pt idx="856">
                  <c:v>-2.1578635401078401</c:v>
                </c:pt>
                <c:pt idx="857">
                  <c:v>-2.1579794601078675</c:v>
                </c:pt>
                <c:pt idx="858">
                  <c:v>-2.1579794601077822</c:v>
                </c:pt>
                <c:pt idx="859">
                  <c:v>-2.1597388351078166</c:v>
                </c:pt>
                <c:pt idx="860">
                  <c:v>-2.1639814601079692</c:v>
                </c:pt>
                <c:pt idx="861">
                  <c:v>-2.1658494601079208</c:v>
                </c:pt>
                <c:pt idx="862">
                  <c:v>-2.1658494601079208</c:v>
                </c:pt>
                <c:pt idx="863">
                  <c:v>-2.167034860107798</c:v>
                </c:pt>
                <c:pt idx="864">
                  <c:v>-2.1680994601077002</c:v>
                </c:pt>
                <c:pt idx="865">
                  <c:v>-2.1680994601077153</c:v>
                </c:pt>
                <c:pt idx="866">
                  <c:v>-2.1668334601076982</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-2.1828772601077042</c:v>
                </c:pt>
                <c:pt idx="882">
                  <c:v>-2.183459460107855</c:v>
                </c:pt>
                <c:pt idx="883">
                  <c:v>-2.1851744601076892</c:v>
                </c:pt>
                <c:pt idx="884">
                  <c:v>-2.1851744601076071</c:v>
                </c:pt>
                <c:pt idx="885">
                  <c:v>-2.1852730601076367</c:v>
                </c:pt>
                <c:pt idx="886">
                  <c:v>-2.1857544601079204</c:v>
                </c:pt>
                <c:pt idx="887">
                  <c:v>-2.185221160108</c:v>
                </c:pt>
                <c:pt idx="888">
                  <c:v>-2.1849994601080032</c:v>
                </c:pt>
                <c:pt idx="889">
                  <c:v>-2.1849994601080032</c:v>
                </c:pt>
                <c:pt idx="890">
                  <c:v>-2.1849994601079503</c:v>
                </c:pt>
                <c:pt idx="891">
                  <c:v>-2.1857390055624726</c:v>
                </c:pt>
                <c:pt idx="892">
                  <c:v>-2.1860294601078465</c:v>
                </c:pt>
                <c:pt idx="893">
                  <c:v>-2.1860294601076782</c:v>
                </c:pt>
                <c:pt idx="894">
                  <c:v>-2.1860294601076782</c:v>
                </c:pt>
                <c:pt idx="895">
                  <c:v>-2.1858033001076942</c:v>
                </c:pt>
                <c:pt idx="896">
                  <c:v>-2.1856554601077107</c:v>
                </c:pt>
                <c:pt idx="897">
                  <c:v>-2.1856736456746972</c:v>
                </c:pt>
                <c:pt idx="898">
                  <c:v>-2.1857394601077282</c:v>
                </c:pt>
                <c:pt idx="899">
                  <c:v>-2.1857394601077282</c:v>
                </c:pt>
                <c:pt idx="900">
                  <c:v>-2.1852123172507172</c:v>
                </c:pt>
                <c:pt idx="901">
                  <c:v>-2.1845094601078352</c:v>
                </c:pt>
                <c:pt idx="902">
                  <c:v>-2.1845094601078352</c:v>
                </c:pt>
                <c:pt idx="903">
                  <c:v>-2.1843214601078285</c:v>
                </c:pt>
                <c:pt idx="904">
                  <c:v>-2.1832777487676758</c:v>
                </c:pt>
                <c:pt idx="905">
                  <c:v>-2.1817340501077567</c:v>
                </c:pt>
                <c:pt idx="906">
                  <c:v>-2.1802694601077803</c:v>
                </c:pt>
                <c:pt idx="907">
                  <c:v>-2.1802694601077803</c:v>
                </c:pt>
                <c:pt idx="908">
                  <c:v>-2.1803761267744912</c:v>
                </c:pt>
                <c:pt idx="909">
                  <c:v>-2.1872050415033382</c:v>
                </c:pt>
                <c:pt idx="910">
                  <c:v>-2.1914750601079476</c:v>
                </c:pt>
                <c:pt idx="911">
                  <c:v>-2.1947199601078609</c:v>
                </c:pt>
                <c:pt idx="912">
                  <c:v>-2.1950244601077742</c:v>
                </c:pt>
                <c:pt idx="913">
                  <c:v>-2.1950244601077742</c:v>
                </c:pt>
                <c:pt idx="914">
                  <c:v>-2.1952860701078833</c:v>
                </c:pt>
                <c:pt idx="915">
                  <c:v>-2.1964839446438567</c:v>
                </c:pt>
                <c:pt idx="916">
                  <c:v>-2.1965044601078034</c:v>
                </c:pt>
                <c:pt idx="917">
                  <c:v>-2.1969160415032007</c:v>
                </c:pt>
                <c:pt idx="918">
                  <c:v>-2.2017294601078592</c:v>
                </c:pt>
                <c:pt idx="919">
                  <c:v>-2.2021433601079576</c:v>
                </c:pt>
                <c:pt idx="920">
                  <c:v>-2.2027094601080535</c:v>
                </c:pt>
                <c:pt idx="921">
                  <c:v>-2.2032172601078104</c:v>
                </c:pt>
                <c:pt idx="922">
                  <c:v>-2.2036194601078742</c:v>
                </c:pt>
                <c:pt idx="923">
                  <c:v>-2.2052148601078052</c:v>
                </c:pt>
                <c:pt idx="924">
                  <c:v>-2.2082992601080003</c:v>
                </c:pt>
                <c:pt idx="925">
                  <c:v>-2.2085494601080029</c:v>
                </c:pt>
                <c:pt idx="926">
                  <c:v>-2.2085494601079492</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-2.2107994601078382</c:v>
                </c:pt>
                <c:pt idx="936">
                  <c:v>-2.2084994601078449</c:v>
                </c:pt>
                <c:pt idx="937">
                  <c:v>-2.2075479601078456</c:v>
                </c:pt>
                <c:pt idx="938">
                  <c:v>-2.2070847101079289</c:v>
                </c:pt>
                <c:pt idx="939">
                  <c:v>-2.2073179601078352</c:v>
                </c:pt>
                <c:pt idx="940">
                  <c:v>-2.2071028601079599</c:v>
                </c:pt>
                <c:pt idx="941">
                  <c:v>-2.2076694601077804</c:v>
                </c:pt>
                <c:pt idx="942">
                  <c:v>-2.2076694601078088</c:v>
                </c:pt>
                <c:pt idx="943">
                  <c:v>-2.2077723172507189</c:v>
                </c:pt>
                <c:pt idx="944">
                  <c:v>-2.2096394601078231</c:v>
                </c:pt>
                <c:pt idx="945">
                  <c:v>-2.2096394601078231</c:v>
                </c:pt>
                <c:pt idx="946">
                  <c:v>-2.2096394601078231</c:v>
                </c:pt>
                <c:pt idx="947">
                  <c:v>-2.2096394601078231</c:v>
                </c:pt>
                <c:pt idx="948">
                  <c:v>-2.2096394601078231</c:v>
                </c:pt>
                <c:pt idx="949">
                  <c:v>-2.2106428001078187</c:v>
                </c:pt>
                <c:pt idx="950">
                  <c:v>-2.2107634101078868</c:v>
                </c:pt>
                <c:pt idx="951">
                  <c:v>-2.2106889001077121</c:v>
                </c:pt>
                <c:pt idx="952">
                  <c:v>-2.2092624012843629</c:v>
                </c:pt>
                <c:pt idx="953">
                  <c:v>-2.2055994601079232</c:v>
                </c:pt>
                <c:pt idx="954">
                  <c:v>-2.2055994601079516</c:v>
                </c:pt>
                <c:pt idx="955">
                  <c:v>-2.2058085601079256</c:v>
                </c:pt>
                <c:pt idx="956">
                  <c:v>-2.2073943601077488</c:v>
                </c:pt>
                <c:pt idx="957">
                  <c:v>-2.2077994601077982</c:v>
                </c:pt>
                <c:pt idx="958">
                  <c:v>-2.2077994601078252</c:v>
                </c:pt>
                <c:pt idx="959">
                  <c:v>-2.2077994601077982</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-2.2089727579801677</c:v>
                </c:pt>
                <c:pt idx="968">
                  <c:v>-2.2098394601079612</c:v>
                </c:pt>
                <c:pt idx="969">
                  <c:v>-2.2098394601080145</c:v>
                </c:pt>
                <c:pt idx="970">
                  <c:v>-2.2098571405202847</c:v>
                </c:pt>
                <c:pt idx="971">
                  <c:v>-2.2101973601079474</c:v>
                </c:pt>
                <c:pt idx="972">
                  <c:v>-2.2102094601079472</c:v>
                </c:pt>
                <c:pt idx="973">
                  <c:v>-2.2105479601078457</c:v>
                </c:pt>
                <c:pt idx="974">
                  <c:v>-2.2105927101078606</c:v>
                </c:pt>
                <c:pt idx="975">
                  <c:v>-2.2104744601077613</c:v>
                </c:pt>
                <c:pt idx="976">
                  <c:v>-2.210976126774483</c:v>
                </c:pt>
                <c:pt idx="977">
                  <c:v>-2.2117581267745527</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-2.2132694601078797</c:v>
                </c:pt>
                <c:pt idx="990">
                  <c:v>-2.2132694601078526</c:v>
                </c:pt>
                <c:pt idx="991">
                  <c:v>-2.2158706501079592</c:v>
                </c:pt>
                <c:pt idx="992">
                  <c:v>-2.2192344601079736</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-2.2208619172505752</c:v>
                </c:pt>
                <c:pt idx="1001">
                  <c:v>-2.2229194601079052</c:v>
                </c:pt>
                <c:pt idx="1002">
                  <c:v>-2.222758260107895</c:v>
                </c:pt>
                <c:pt idx="1003">
                  <c:v>-2.2214038601080404</c:v>
                </c:pt>
                <c:pt idx="1004">
                  <c:v>-2.2213594601080331</c:v>
                </c:pt>
                <c:pt idx="1005">
                  <c:v>-2.2213594601080331</c:v>
                </c:pt>
                <c:pt idx="1006">
                  <c:v>-2.2214980601079652</c:v>
                </c:pt>
                <c:pt idx="1007">
                  <c:v>-2.2215794601079644</c:v>
                </c:pt>
                <c:pt idx="1008">
                  <c:v>-2.2215794601079502</c:v>
                </c:pt>
                <c:pt idx="1009">
                  <c:v>-2.2215794601078045</c:v>
                </c:pt>
                <c:pt idx="1010">
                  <c:v>-2.2206532601077988</c:v>
                </c:pt>
                <c:pt idx="1011">
                  <c:v>-2.2195834601079172</c:v>
                </c:pt>
                <c:pt idx="1012">
                  <c:v>-2.2195834601079172</c:v>
                </c:pt>
                <c:pt idx="1013">
                  <c:v>-2.2195834601079412</c:v>
                </c:pt>
                <c:pt idx="1014">
                  <c:v>-2.2195834601079172</c:v>
                </c:pt>
                <c:pt idx="1015">
                  <c:v>-2.2195834601079172</c:v>
                </c:pt>
                <c:pt idx="1016">
                  <c:v>-2.2195577001078846</c:v>
                </c:pt>
                <c:pt idx="1017">
                  <c:v>-2.2181594601078407</c:v>
                </c:pt>
                <c:pt idx="1018">
                  <c:v>-2.21815946010787</c:v>
                </c:pt>
                <c:pt idx="1019">
                  <c:v>-2.21815946010787</c:v>
                </c:pt>
                <c:pt idx="1020">
                  <c:v>-2.2181594601078984</c:v>
                </c:pt>
                <c:pt idx="1021">
                  <c:v>-2.2184770401079033</c:v>
                </c:pt>
                <c:pt idx="1022">
                  <c:v>-2.220636460108</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-2.2203770601079711</c:v>
                </c:pt>
                <c:pt idx="1031">
                  <c:v>-2.2203594601079759</c:v>
                </c:pt>
                <c:pt idx="1032">
                  <c:v>-2.2203594601078294</c:v>
                </c:pt>
                <c:pt idx="1033">
                  <c:v>-2.2083894601078562</c:v>
                </c:pt>
                <c:pt idx="1034">
                  <c:v>-2.208389460107814</c:v>
                </c:pt>
                <c:pt idx="1035">
                  <c:v>-2.208389460107814</c:v>
                </c:pt>
                <c:pt idx="1036">
                  <c:v>-2.208389460107814</c:v>
                </c:pt>
                <c:pt idx="1037">
                  <c:v>-2.2078582001079092</c:v>
                </c:pt>
                <c:pt idx="1038">
                  <c:v>-2.2069644601080247</c:v>
                </c:pt>
                <c:pt idx="1039">
                  <c:v>-2.2087707458222008</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-2.2141415601079402</c:v>
                </c:pt>
                <c:pt idx="1051">
                  <c:v>-2.2178313976077426</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-2.2161654601078844</c:v>
                </c:pt>
                <c:pt idx="1066">
                  <c:v>-2.2168873172507078</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-2.2186994601079597</c:v>
                </c:pt>
                <c:pt idx="1093">
                  <c:v>-2.2186994601079597</c:v>
                </c:pt>
                <c:pt idx="1094">
                  <c:v>-2.2186994601079597</c:v>
                </c:pt>
                <c:pt idx="1095">
                  <c:v>-2.2188418601079292</c:v>
                </c:pt>
                <c:pt idx="1096">
                  <c:v>-2.2198594601078967</c:v>
                </c:pt>
                <c:pt idx="1097">
                  <c:v>-2.2198594601079122</c:v>
                </c:pt>
                <c:pt idx="1098">
                  <c:v>-2.2198594601079122</c:v>
                </c:pt>
                <c:pt idx="1099">
                  <c:v>-2.2198594601078967</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-2.2237759601078881</c:v>
                </c:pt>
                <c:pt idx="1111">
                  <c:v>-2.2234444601080838</c:v>
                </c:pt>
                <c:pt idx="1112">
                  <c:v>-2.2234444601080838</c:v>
                </c:pt>
                <c:pt idx="1113">
                  <c:v>-2.2234444601081131</c:v>
                </c:pt>
                <c:pt idx="1114">
                  <c:v>-2.2234444601081131</c:v>
                </c:pt>
                <c:pt idx="1115">
                  <c:v>-2.2234444601078582</c:v>
                </c:pt>
                <c:pt idx="1116">
                  <c:v>-2.2234444601080132</c:v>
                </c:pt>
                <c:pt idx="1117">
                  <c:v>-2.2234444601081131</c:v>
                </c:pt>
                <c:pt idx="1118">
                  <c:v>-2.223444460108098</c:v>
                </c:pt>
                <c:pt idx="1119">
                  <c:v>-2.2234444601081131</c:v>
                </c:pt>
                <c:pt idx="1120">
                  <c:v>-2.2234444601081131</c:v>
                </c:pt>
                <c:pt idx="1121">
                  <c:v>-2.2251259601079494</c:v>
                </c:pt>
                <c:pt idx="1122">
                  <c:v>-2.2253526892745437</c:v>
                </c:pt>
                <c:pt idx="1123">
                  <c:v>-2.2248794601077582</c:v>
                </c:pt>
                <c:pt idx="1124">
                  <c:v>-2.2267894601076819</c:v>
                </c:pt>
                <c:pt idx="1125">
                  <c:v>-2.2267894601076819</c:v>
                </c:pt>
                <c:pt idx="1126">
                  <c:v>-2.2267894601076819</c:v>
                </c:pt>
                <c:pt idx="1127">
                  <c:v>-2.2267894601077245</c:v>
                </c:pt>
                <c:pt idx="1128">
                  <c:v>-2.2258875409159544</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-2.2281094601079063</c:v>
                </c:pt>
                <c:pt idx="1148">
                  <c:v>-2.2281094601079063</c:v>
                </c:pt>
                <c:pt idx="1149">
                  <c:v>-2.2281094601079063</c:v>
                </c:pt>
                <c:pt idx="1150">
                  <c:v>-2.2281094601078202</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-2.2251994601077052</c:v>
                </c:pt>
                <c:pt idx="1161">
                  <c:v>-2.2252845601076712</c:v>
                </c:pt>
                <c:pt idx="1162">
                  <c:v>-2.2262828001077821</c:v>
                </c:pt>
                <c:pt idx="1163">
                  <c:v>-2.2263194601077885</c:v>
                </c:pt>
                <c:pt idx="1164">
                  <c:v>-2.2263194601077885</c:v>
                </c:pt>
                <c:pt idx="1165">
                  <c:v>-2.2269394601078005</c:v>
                </c:pt>
                <c:pt idx="1166">
                  <c:v>-2.2267144601078002</c:v>
                </c:pt>
                <c:pt idx="1167">
                  <c:v>-2.2264594601077188</c:v>
                </c:pt>
                <c:pt idx="1168">
                  <c:v>-2.2245397458220091</c:v>
                </c:pt>
                <c:pt idx="1169">
                  <c:v>-2.2244087401077492</c:v>
                </c:pt>
                <c:pt idx="1170">
                  <c:v>-2.2241394601078972</c:v>
                </c:pt>
                <c:pt idx="1171">
                  <c:v>-2.224139460107927</c:v>
                </c:pt>
                <c:pt idx="1172">
                  <c:v>-2.2241394601078972</c:v>
                </c:pt>
                <c:pt idx="1173">
                  <c:v>-2.2241824601078992</c:v>
                </c:pt>
                <c:pt idx="1174">
                  <c:v>-2.2245694601078299</c:v>
                </c:pt>
                <c:pt idx="1175">
                  <c:v>-2.2245694601078156</c:v>
                </c:pt>
                <c:pt idx="1176">
                  <c:v>-2.2245694601077752</c:v>
                </c:pt>
                <c:pt idx="1177">
                  <c:v>-2.2245694601078592</c:v>
                </c:pt>
                <c:pt idx="1178">
                  <c:v>-2.2269687401078642</c:v>
                </c:pt>
                <c:pt idx="1179">
                  <c:v>-2.2291274401079395</c:v>
                </c:pt>
                <c:pt idx="1180">
                  <c:v>-2.2320723601079351</c:v>
                </c:pt>
                <c:pt idx="1181">
                  <c:v>-2.2343386601077135</c:v>
                </c:pt>
                <c:pt idx="1182">
                  <c:v>-2.2371897601080692</c:v>
                </c:pt>
                <c:pt idx="1183">
                  <c:v>-2.237919460107979</c:v>
                </c:pt>
                <c:pt idx="1184">
                  <c:v>-2.2379214601078741</c:v>
                </c:pt>
                <c:pt idx="1185">
                  <c:v>-2.240790998569385</c:v>
                </c:pt>
                <c:pt idx="1186">
                  <c:v>-2.2416294601079341</c:v>
                </c:pt>
                <c:pt idx="1187">
                  <c:v>-2.2416294601079341</c:v>
                </c:pt>
                <c:pt idx="1188">
                  <c:v>-2.2418602201079989</c:v>
                </c:pt>
                <c:pt idx="1189">
                  <c:v>-2.2420134601079593</c:v>
                </c:pt>
                <c:pt idx="1190">
                  <c:v>-2.2420134601079695</c:v>
                </c:pt>
                <c:pt idx="1191">
                  <c:v>-2.2421057801079818</c:v>
                </c:pt>
                <c:pt idx="1192">
                  <c:v>-2.2425851122817742</c:v>
                </c:pt>
                <c:pt idx="1193">
                  <c:v>-2.2423294601078254</c:v>
                </c:pt>
                <c:pt idx="1194">
                  <c:v>-2.2425249601078892</c:v>
                </c:pt>
                <c:pt idx="1195">
                  <c:v>-2.240903904552269</c:v>
                </c:pt>
                <c:pt idx="1196">
                  <c:v>-2.2405594601078889</c:v>
                </c:pt>
                <c:pt idx="1197">
                  <c:v>-2.2394284401079005</c:v>
                </c:pt>
                <c:pt idx="1198">
                  <c:v>-2.2391834601079137</c:v>
                </c:pt>
                <c:pt idx="1199">
                  <c:v>-2.2391834601079137</c:v>
                </c:pt>
                <c:pt idx="1200">
                  <c:v>-2.2391834601079137</c:v>
                </c:pt>
                <c:pt idx="1201">
                  <c:v>-2.2391834601078102</c:v>
                </c:pt>
                <c:pt idx="1202">
                  <c:v>-2.2391834601078102</c:v>
                </c:pt>
                <c:pt idx="1203">
                  <c:v>-2.2391834601079137</c:v>
                </c:pt>
                <c:pt idx="1204">
                  <c:v>-2.2391834601079137</c:v>
                </c:pt>
                <c:pt idx="1205">
                  <c:v>-2.2391834601079137</c:v>
                </c:pt>
                <c:pt idx="1206">
                  <c:v>-2.2391834601079137</c:v>
                </c:pt>
                <c:pt idx="1207">
                  <c:v>-2.2391834601079137</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-2.2428524601077662</c:v>
                </c:pt>
                <c:pt idx="1218">
                  <c:v>-2.2423394601079321</c:v>
                </c:pt>
                <c:pt idx="1219">
                  <c:v>-2.2423494601078877</c:v>
                </c:pt>
                <c:pt idx="1220">
                  <c:v>-2.2423494601079752</c:v>
                </c:pt>
                <c:pt idx="1221">
                  <c:v>-2.2423494601079312</c:v>
                </c:pt>
                <c:pt idx="1222">
                  <c:v>-2.2425033601079645</c:v>
                </c:pt>
                <c:pt idx="1223">
                  <c:v>-2.2440209601079646</c:v>
                </c:pt>
                <c:pt idx="1224">
                  <c:v>-2.2438506601079156</c:v>
                </c:pt>
                <c:pt idx="1225">
                  <c:v>-2.2433394601077814</c:v>
                </c:pt>
                <c:pt idx="1226">
                  <c:v>-2.2433394601077969</c:v>
                </c:pt>
                <c:pt idx="1227">
                  <c:v>-2.2433394601078231</c:v>
                </c:pt>
                <c:pt idx="1228">
                  <c:v>-2.2433394601077814</c:v>
                </c:pt>
                <c:pt idx="1229">
                  <c:v>-2.2433394601077814</c:v>
                </c:pt>
                <c:pt idx="1230">
                  <c:v>-2.2427815601079075</c:v>
                </c:pt>
                <c:pt idx="1231">
                  <c:v>-2.2417527068611092</c:v>
                </c:pt>
                <c:pt idx="1232">
                  <c:v>-2.2417319601077472</c:v>
                </c:pt>
                <c:pt idx="1233">
                  <c:v>-2.2417594601077155</c:v>
                </c:pt>
                <c:pt idx="1234">
                  <c:v>-2.2417594601077155</c:v>
                </c:pt>
                <c:pt idx="1235">
                  <c:v>-2.2417594601078719</c:v>
                </c:pt>
                <c:pt idx="1236">
                  <c:v>-2.2417594601077582</c:v>
                </c:pt>
                <c:pt idx="1237">
                  <c:v>-2.2411816601079626</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-2.2390842601079068</c:v>
                </c:pt>
                <c:pt idx="1248">
                  <c:v>-2.2369809701078083</c:v>
                </c:pt>
                <c:pt idx="1249">
                  <c:v>-2.2367394601079167</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-2.2389065601078952</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-2.242494460107924</c:v>
                </c:pt>
                <c:pt idx="1268">
                  <c:v>-2.2428354101079293</c:v>
                </c:pt>
                <c:pt idx="1269">
                  <c:v>-2.2428743319026152</c:v>
                </c:pt>
                <c:pt idx="1270">
                  <c:v>-2.2444994601078472</c:v>
                </c:pt>
                <c:pt idx="1271">
                  <c:v>-2.2444994601077362</c:v>
                </c:pt>
                <c:pt idx="1272">
                  <c:v>-2.2444994601077362</c:v>
                </c:pt>
                <c:pt idx="1273">
                  <c:v>-2.2458605443182904</c:v>
                </c:pt>
                <c:pt idx="1274">
                  <c:v>-2.2476419801077441</c:v>
                </c:pt>
                <c:pt idx="1275">
                  <c:v>-2.2487354601080392</c:v>
                </c:pt>
                <c:pt idx="1276">
                  <c:v>-2.2494515401078012</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-2.2533394601079291</c:v>
                </c:pt>
                <c:pt idx="1289">
                  <c:v>-2.2533394601079291</c:v>
                </c:pt>
                <c:pt idx="1290">
                  <c:v>-2.2533394601079291</c:v>
                </c:pt>
                <c:pt idx="1291">
                  <c:v>-2.2533394601079291</c:v>
                </c:pt>
                <c:pt idx="1292">
                  <c:v>-2.2533394601079291</c:v>
                </c:pt>
                <c:pt idx="1293">
                  <c:v>-2.2533394601079291</c:v>
                </c:pt>
                <c:pt idx="1294">
                  <c:v>-2.2533394601079291</c:v>
                </c:pt>
                <c:pt idx="1295">
                  <c:v>-2.2533394601079291</c:v>
                </c:pt>
                <c:pt idx="1296">
                  <c:v>-2.2547594601077918</c:v>
                </c:pt>
                <c:pt idx="1297">
                  <c:v>-2.2555937601077338</c:v>
                </c:pt>
                <c:pt idx="1298">
                  <c:v>-2.2578994601080069</c:v>
                </c:pt>
                <c:pt idx="1299">
                  <c:v>-2.2578994601080069</c:v>
                </c:pt>
                <c:pt idx="1300">
                  <c:v>-2.2578994601080207</c:v>
                </c:pt>
                <c:pt idx="1301">
                  <c:v>-2.2578994601080069</c:v>
                </c:pt>
                <c:pt idx="1302">
                  <c:v>-2.257343275897346</c:v>
                </c:pt>
                <c:pt idx="1303">
                  <c:v>-2.2532494601078077</c:v>
                </c:pt>
                <c:pt idx="1304">
                  <c:v>-2.2542794601078668</c:v>
                </c:pt>
                <c:pt idx="1305">
                  <c:v>-2.2542794601078668</c:v>
                </c:pt>
                <c:pt idx="1306">
                  <c:v>-2.2542794601078668</c:v>
                </c:pt>
                <c:pt idx="1307">
                  <c:v>-2.2538037601077194</c:v>
                </c:pt>
                <c:pt idx="1308">
                  <c:v>-2.2535694601076841</c:v>
                </c:pt>
                <c:pt idx="1309">
                  <c:v>-2.2535694601076841</c:v>
                </c:pt>
                <c:pt idx="1310">
                  <c:v>-2.2535694601076841</c:v>
                </c:pt>
                <c:pt idx="1311">
                  <c:v>-2.2535694601078404</c:v>
                </c:pt>
                <c:pt idx="1312">
                  <c:v>-2.2537654601078714</c:v>
                </c:pt>
                <c:pt idx="1313">
                  <c:v>-2.2542494601077987</c:v>
                </c:pt>
                <c:pt idx="1314">
                  <c:v>-2.254249460107868</c:v>
                </c:pt>
                <c:pt idx="1315">
                  <c:v>-2.254249460107868</c:v>
                </c:pt>
                <c:pt idx="1316">
                  <c:v>-2.2561508101079255</c:v>
                </c:pt>
                <c:pt idx="1317">
                  <c:v>-2.2580250101079602</c:v>
                </c:pt>
                <c:pt idx="1318">
                  <c:v>-2.2601232701078038</c:v>
                </c:pt>
                <c:pt idx="1319">
                  <c:v>-2.2630792880648767</c:v>
                </c:pt>
                <c:pt idx="1320">
                  <c:v>-2.2633494601079223</c:v>
                </c:pt>
                <c:pt idx="1321">
                  <c:v>-2.2633494601079387</c:v>
                </c:pt>
                <c:pt idx="1322">
                  <c:v>-2.2633494601079387</c:v>
                </c:pt>
                <c:pt idx="1323">
                  <c:v>-2.2633064601079891</c:v>
                </c:pt>
                <c:pt idx="1324">
                  <c:v>-2.2611265401077878</c:v>
                </c:pt>
                <c:pt idx="1325">
                  <c:v>-2.26009546010782</c:v>
                </c:pt>
                <c:pt idx="1326">
                  <c:v>-2.2600954601078631</c:v>
                </c:pt>
                <c:pt idx="1327">
                  <c:v>-2.2600954601077792</c:v>
                </c:pt>
                <c:pt idx="1328">
                  <c:v>-2.2600954601077632</c:v>
                </c:pt>
                <c:pt idx="1329">
                  <c:v>-2.2600954601078631</c:v>
                </c:pt>
                <c:pt idx="1330">
                  <c:v>-2.2600954601078631</c:v>
                </c:pt>
                <c:pt idx="1331">
                  <c:v>-2.2595169184410544</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-2.2565379601077957</c:v>
                </c:pt>
                <c:pt idx="1341">
                  <c:v>-2.2573294601078842</c:v>
                </c:pt>
                <c:pt idx="1342">
                  <c:v>-2.2573294601078842</c:v>
                </c:pt>
                <c:pt idx="1343">
                  <c:v>-2.2575679601078389</c:v>
                </c:pt>
                <c:pt idx="1344">
                  <c:v>-2.2577534601078355</c:v>
                </c:pt>
                <c:pt idx="1345">
                  <c:v>-2.2577534601078932</c:v>
                </c:pt>
                <c:pt idx="1346">
                  <c:v>-2.2577534601078497</c:v>
                </c:pt>
                <c:pt idx="1347">
                  <c:v>-2.2577534601078355</c:v>
                </c:pt>
                <c:pt idx="1348">
                  <c:v>-2.2582264801078225</c:v>
                </c:pt>
                <c:pt idx="1349">
                  <c:v>-2.2583682601077602</c:v>
                </c:pt>
                <c:pt idx="1350">
                  <c:v>-2.2573994601079095</c:v>
                </c:pt>
                <c:pt idx="1351">
                  <c:v>-2.2573994601079241</c:v>
                </c:pt>
                <c:pt idx="1352">
                  <c:v>-2.2573994601079095</c:v>
                </c:pt>
                <c:pt idx="1353">
                  <c:v>-2.2563608922066152</c:v>
                </c:pt>
                <c:pt idx="1354">
                  <c:v>-2.2575764464091201</c:v>
                </c:pt>
                <c:pt idx="1355">
                  <c:v>-2.254587360107724</c:v>
                </c:pt>
                <c:pt idx="1356">
                  <c:v>-2.2520685696969447</c:v>
                </c:pt>
                <c:pt idx="1357">
                  <c:v>-2.2518594601079371</c:v>
                </c:pt>
                <c:pt idx="1358">
                  <c:v>-2.2519517601079784</c:v>
                </c:pt>
                <c:pt idx="1359">
                  <c:v>-2.2522144601079219</c:v>
                </c:pt>
                <c:pt idx="1360">
                  <c:v>-2.2522144601078637</c:v>
                </c:pt>
                <c:pt idx="1361">
                  <c:v>-2.2526694601078527</c:v>
                </c:pt>
                <c:pt idx="1362">
                  <c:v>-2.2526694601077644</c:v>
                </c:pt>
                <c:pt idx="1363">
                  <c:v>-2.2524563022129058</c:v>
                </c:pt>
                <c:pt idx="1364">
                  <c:v>-2.2503553401078182</c:v>
                </c:pt>
                <c:pt idx="1365">
                  <c:v>-2.2480194601077841</c:v>
                </c:pt>
                <c:pt idx="1366">
                  <c:v>-2.247839660107819</c:v>
                </c:pt>
                <c:pt idx="1367">
                  <c:v>-2.245824260107828</c:v>
                </c:pt>
                <c:pt idx="1368">
                  <c:v>-2.2442416706342101</c:v>
                </c:pt>
                <c:pt idx="1369">
                  <c:v>-2.2448243381566222</c:v>
                </c:pt>
                <c:pt idx="1370">
                  <c:v>-2.2469077934412391</c:v>
                </c:pt>
                <c:pt idx="1371">
                  <c:v>-2.2473794601077413</c:v>
                </c:pt>
                <c:pt idx="1372">
                  <c:v>-2.247432260107705</c:v>
                </c:pt>
                <c:pt idx="1373">
                  <c:v>-2.2492227601079753</c:v>
                </c:pt>
                <c:pt idx="1374">
                  <c:v>-2.2521479864237612</c:v>
                </c:pt>
                <c:pt idx="1375">
                  <c:v>-2.2521340601079127</c:v>
                </c:pt>
                <c:pt idx="1376">
                  <c:v>-2.2507330601078492</c:v>
                </c:pt>
                <c:pt idx="1377">
                  <c:v>-2.2497499701079597</c:v>
                </c:pt>
                <c:pt idx="1378">
                  <c:v>-2.2444049601078291</c:v>
                </c:pt>
                <c:pt idx="1379">
                  <c:v>-2.2404494601078677</c:v>
                </c:pt>
                <c:pt idx="1380">
                  <c:v>-2.2404494601079552</c:v>
                </c:pt>
                <c:pt idx="1381">
                  <c:v>-2.2406423022132427</c:v>
                </c:pt>
                <c:pt idx="1382">
                  <c:v>-2.241594460107998</c:v>
                </c:pt>
                <c:pt idx="1383">
                  <c:v>-2.2425575601078691</c:v>
                </c:pt>
                <c:pt idx="1384">
                  <c:v>-2.243173460107946</c:v>
                </c:pt>
                <c:pt idx="1385">
                  <c:v>-2.243173460107946</c:v>
                </c:pt>
                <c:pt idx="1386">
                  <c:v>-2.2436408559411558</c:v>
                </c:pt>
                <c:pt idx="1387">
                  <c:v>-2.2438144601079326</c:v>
                </c:pt>
                <c:pt idx="1388">
                  <c:v>-2.2477994601078608</c:v>
                </c:pt>
                <c:pt idx="1389">
                  <c:v>-2.2477994601078608</c:v>
                </c:pt>
                <c:pt idx="1390">
                  <c:v>-2.2472859601078881</c:v>
                </c:pt>
                <c:pt idx="1391">
                  <c:v>-2.2471494601079098</c:v>
                </c:pt>
                <c:pt idx="1392">
                  <c:v>-2.2471494601079098</c:v>
                </c:pt>
                <c:pt idx="1393">
                  <c:v>-2.2471494601079098</c:v>
                </c:pt>
                <c:pt idx="1394">
                  <c:v>-2.2461279601077035</c:v>
                </c:pt>
                <c:pt idx="1395">
                  <c:v>-2.2448594601077607</c:v>
                </c:pt>
                <c:pt idx="1396">
                  <c:v>-2.2448594601077474</c:v>
                </c:pt>
                <c:pt idx="1397">
                  <c:v>-2.2456208601076542</c:v>
                </c:pt>
                <c:pt idx="1398">
                  <c:v>-2.2457994601076803</c:v>
                </c:pt>
                <c:pt idx="1399">
                  <c:v>-2.2436053601078498</c:v>
                </c:pt>
                <c:pt idx="1400">
                  <c:v>-2.2409166201077841</c:v>
                </c:pt>
                <c:pt idx="1401">
                  <c:v>-2.2361231601077236</c:v>
                </c:pt>
                <c:pt idx="1402">
                  <c:v>-2.2340081601079476</c:v>
                </c:pt>
                <c:pt idx="1403">
                  <c:v>-2.2333894601079347</c:v>
                </c:pt>
                <c:pt idx="1404">
                  <c:v>-2.2333894601077882</c:v>
                </c:pt>
                <c:pt idx="1405">
                  <c:v>-2.2371694601078644</c:v>
                </c:pt>
                <c:pt idx="1406">
                  <c:v>-2.2380654601078027</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-2.2388201301078667</c:v>
                </c:pt>
                <c:pt idx="1430">
                  <c:v>-2.2385654601077931</c:v>
                </c:pt>
                <c:pt idx="1431">
                  <c:v>-2.234790085107889</c:v>
                </c:pt>
                <c:pt idx="1432">
                  <c:v>-2.2341479601079937</c:v>
                </c:pt>
                <c:pt idx="1433">
                  <c:v>-2.2340394601079976</c:v>
                </c:pt>
                <c:pt idx="1434">
                  <c:v>-2.2346011443184608</c:v>
                </c:pt>
                <c:pt idx="1435">
                  <c:v>-2.2347070301079448</c:v>
                </c:pt>
                <c:pt idx="1436">
                  <c:v>-2.2384017101078548</c:v>
                </c:pt>
                <c:pt idx="1437">
                  <c:v>-2.2382083601078193</c:v>
                </c:pt>
                <c:pt idx="1438">
                  <c:v>-2.2366194601078853</c:v>
                </c:pt>
                <c:pt idx="1439">
                  <c:v>-2.2339894601079249</c:v>
                </c:pt>
                <c:pt idx="1440">
                  <c:v>-2.2339894601076971</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-2.2338734601079602</c:v>
                </c:pt>
                <c:pt idx="1458">
                  <c:v>-2.2339415001079383</c:v>
                </c:pt>
                <c:pt idx="1459">
                  <c:v>-2.2365945801077642</c:v>
                </c:pt>
                <c:pt idx="1460">
                  <c:v>-2.2373394601077052</c:v>
                </c:pt>
                <c:pt idx="1461">
                  <c:v>-2.2373394601077385</c:v>
                </c:pt>
                <c:pt idx="1462">
                  <c:v>-2.2373394601077385</c:v>
                </c:pt>
                <c:pt idx="1463">
                  <c:v>-2.2369852601080003</c:v>
                </c:pt>
                <c:pt idx="1464">
                  <c:v>-2.236833460107988</c:v>
                </c:pt>
                <c:pt idx="1465">
                  <c:v>-2.2368334601078868</c:v>
                </c:pt>
                <c:pt idx="1466">
                  <c:v>-2.2333294601078144</c:v>
                </c:pt>
                <c:pt idx="1467">
                  <c:v>-2.2333294601078144</c:v>
                </c:pt>
                <c:pt idx="1468">
                  <c:v>-2.2333294601078144</c:v>
                </c:pt>
                <c:pt idx="1469">
                  <c:v>-2.2333294601078144</c:v>
                </c:pt>
                <c:pt idx="1470">
                  <c:v>-2.2333294601078144</c:v>
                </c:pt>
                <c:pt idx="1471">
                  <c:v>-2.2325881801077387</c:v>
                </c:pt>
                <c:pt idx="1472">
                  <c:v>-2.2322994601077237</c:v>
                </c:pt>
                <c:pt idx="1473">
                  <c:v>-2.232242972928256</c:v>
                </c:pt>
                <c:pt idx="1474">
                  <c:v>-2.2303594243936073</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-3.2708327494402192</c:v>
                </c:pt>
                <c:pt idx="4">
                  <c:v>-3.2746028620800871</c:v>
                </c:pt>
                <c:pt idx="5">
                  <c:v>-3.2724973614046888</c:v>
                </c:pt>
                <c:pt idx="6">
                  <c:v>-3.2821613960613605</c:v>
                </c:pt>
                <c:pt idx="7">
                  <c:v>-3.2960632595340087</c:v>
                </c:pt>
                <c:pt idx="8">
                  <c:v>-3.2408151494846322</c:v>
                </c:pt>
                <c:pt idx="9">
                  <c:v>-3.1378628922968788</c:v>
                </c:pt>
                <c:pt idx="10">
                  <c:v>-3.2876377848196134</c:v>
                </c:pt>
                <c:pt idx="11">
                  <c:v>-3.2022946280585542</c:v>
                </c:pt>
                <c:pt idx="12">
                  <c:v>-3.1267770399280002</c:v>
                </c:pt>
                <c:pt idx="13">
                  <c:v>-3.0646890076890259</c:v>
                </c:pt>
                <c:pt idx="14">
                  <c:v>-1.4931707002219519</c:v>
                </c:pt>
                <c:pt idx="15">
                  <c:v>-2.0119923628675775</c:v>
                </c:pt>
                <c:pt idx="16">
                  <c:v>-2.9680511465524724</c:v>
                </c:pt>
                <c:pt idx="17">
                  <c:v>-2.5966497256314787</c:v>
                </c:pt>
                <c:pt idx="18">
                  <c:v>-2.6967006512690546</c:v>
                </c:pt>
                <c:pt idx="19">
                  <c:v>-2.9536079146970735</c:v>
                </c:pt>
                <c:pt idx="20">
                  <c:v>-3.6473091479533419</c:v>
                </c:pt>
                <c:pt idx="21">
                  <c:v>-4.0944992799410045</c:v>
                </c:pt>
                <c:pt idx="22">
                  <c:v>-5.7555215649738773</c:v>
                </c:pt>
                <c:pt idx="23">
                  <c:v>-6.1363006648705793</c:v>
                </c:pt>
                <c:pt idx="24">
                  <c:v>-5.8761375071834365</c:v>
                </c:pt>
                <c:pt idx="25">
                  <c:v>-5.1325625883467865</c:v>
                </c:pt>
                <c:pt idx="26">
                  <c:v>-4.873453727276285</c:v>
                </c:pt>
                <c:pt idx="27">
                  <c:v>-5.2585254682570834</c:v>
                </c:pt>
                <c:pt idx="28">
                  <c:v>-4.2390278442795193</c:v>
                </c:pt>
                <c:pt idx="29">
                  <c:v>-3.9593641680462932</c:v>
                </c:pt>
                <c:pt idx="30">
                  <c:v>-3.6448278635507192</c:v>
                </c:pt>
                <c:pt idx="31">
                  <c:v>-3.3645184889810196</c:v>
                </c:pt>
                <c:pt idx="32">
                  <c:v>-3.0008352007948798</c:v>
                </c:pt>
                <c:pt idx="33">
                  <c:v>-2.5991026173171718</c:v>
                </c:pt>
                <c:pt idx="34">
                  <c:v>-1.9015929037820181</c:v>
                </c:pt>
                <c:pt idx="35">
                  <c:v>-2.7685932872523398</c:v>
                </c:pt>
                <c:pt idx="36">
                  <c:v>-1.4270498017602904</c:v>
                </c:pt>
                <c:pt idx="37">
                  <c:v>-0.96955583848979798</c:v>
                </c:pt>
                <c:pt idx="38">
                  <c:v>-0.46475059676745945</c:v>
                </c:pt>
                <c:pt idx="39">
                  <c:v>0.58580171016410565</c:v>
                </c:pt>
                <c:pt idx="40">
                  <c:v>1.76948768494259</c:v>
                </c:pt>
                <c:pt idx="41">
                  <c:v>2.1193492505422995</c:v>
                </c:pt>
                <c:pt idx="42">
                  <c:v>2.9452625551694069</c:v>
                </c:pt>
                <c:pt idx="43">
                  <c:v>3.7462257858863812</c:v>
                </c:pt>
                <c:pt idx="44">
                  <c:v>7.0368312181323214</c:v>
                </c:pt>
                <c:pt idx="45">
                  <c:v>7.0904187574124853</c:v>
                </c:pt>
                <c:pt idx="46">
                  <c:v>6.9399967424113775</c:v>
                </c:pt>
                <c:pt idx="47">
                  <c:v>6.9970403574115885</c:v>
                </c:pt>
                <c:pt idx="48">
                  <c:v>7.6593477123377074</c:v>
                </c:pt>
                <c:pt idx="49">
                  <c:v>7.7093829461215506</c:v>
                </c:pt>
                <c:pt idx="50">
                  <c:v>6.3223305932086475</c:v>
                </c:pt>
                <c:pt idx="51">
                  <c:v>6.1581235868606399</c:v>
                </c:pt>
                <c:pt idx="52">
                  <c:v>6.132895903706248</c:v>
                </c:pt>
                <c:pt idx="53">
                  <c:v>6.2370361015453986</c:v>
                </c:pt>
                <c:pt idx="54">
                  <c:v>6.237866348984511</c:v>
                </c:pt>
                <c:pt idx="55">
                  <c:v>6.1134335073392645</c:v>
                </c:pt>
                <c:pt idx="56">
                  <c:v>5.9925986575668091</c:v>
                </c:pt>
                <c:pt idx="57">
                  <c:v>5.7508893429247694</c:v>
                </c:pt>
                <c:pt idx="58">
                  <c:v>5.4902358156007294</c:v>
                </c:pt>
                <c:pt idx="59">
                  <c:v>5.365728752566489</c:v>
                </c:pt>
                <c:pt idx="60">
                  <c:v>5.0037961177556411</c:v>
                </c:pt>
                <c:pt idx="61">
                  <c:v>4.8564967134610724</c:v>
                </c:pt>
                <c:pt idx="62">
                  <c:v>4.9810191064754425</c:v>
                </c:pt>
                <c:pt idx="63">
                  <c:v>5.1366155210097517</c:v>
                </c:pt>
                <c:pt idx="64">
                  <c:v>5.3534863214981785</c:v>
                </c:pt>
                <c:pt idx="65">
                  <c:v>5.8773900622867075</c:v>
                </c:pt>
                <c:pt idx="66">
                  <c:v>6.3019983343053525</c:v>
                </c:pt>
                <c:pt idx="67">
                  <c:v>8.1527763633055006</c:v>
                </c:pt>
                <c:pt idx="68">
                  <c:v>8.9039529791244547</c:v>
                </c:pt>
                <c:pt idx="69">
                  <c:v>9.9314225858649365</c:v>
                </c:pt>
                <c:pt idx="70">
                  <c:v>11.263819157911499</c:v>
                </c:pt>
                <c:pt idx="71">
                  <c:v>12.829891376098352</c:v>
                </c:pt>
                <c:pt idx="72">
                  <c:v>14.561096015374774</c:v>
                </c:pt>
                <c:pt idx="73">
                  <c:v>16.7911284942669</c:v>
                </c:pt>
                <c:pt idx="74">
                  <c:v>18.81207370446673</c:v>
                </c:pt>
                <c:pt idx="75">
                  <c:v>20.881373314786714</c:v>
                </c:pt>
                <c:pt idx="76">
                  <c:v>24.787314435690693</c:v>
                </c:pt>
                <c:pt idx="77">
                  <c:v>26.326742541271177</c:v>
                </c:pt>
                <c:pt idx="78">
                  <c:v>27.328140557039905</c:v>
                </c:pt>
                <c:pt idx="79">
                  <c:v>27.347024664057191</c:v>
                </c:pt>
                <c:pt idx="80">
                  <c:v>26.561096956433119</c:v>
                </c:pt>
                <c:pt idx="81">
                  <c:v>25.434453306507976</c:v>
                </c:pt>
                <c:pt idx="82">
                  <c:v>23.96444117237208</c:v>
                </c:pt>
                <c:pt idx="83">
                  <c:v>22.273068982079387</c:v>
                </c:pt>
                <c:pt idx="84">
                  <c:v>19.918419853562302</c:v>
                </c:pt>
                <c:pt idx="85">
                  <c:v>11.926268277208354</c:v>
                </c:pt>
                <c:pt idx="86">
                  <c:v>10.137875830049254</c:v>
                </c:pt>
                <c:pt idx="87">
                  <c:v>8.6422562542411505</c:v>
                </c:pt>
                <c:pt idx="88">
                  <c:v>7.2197409520296114</c:v>
                </c:pt>
                <c:pt idx="89">
                  <c:v>5.5741330023417284</c:v>
                </c:pt>
                <c:pt idx="90">
                  <c:v>3.9119748971669712</c:v>
                </c:pt>
                <c:pt idx="91">
                  <c:v>1.9936655735870661</c:v>
                </c:pt>
                <c:pt idx="92">
                  <c:v>0.13197950480942236</c:v>
                </c:pt>
                <c:pt idx="93">
                  <c:v>-1.4397808569727459</c:v>
                </c:pt>
                <c:pt idx="94">
                  <c:v>-0.42554235118294137</c:v>
                </c:pt>
                <c:pt idx="95">
                  <c:v>0.84536741602633469</c:v>
                </c:pt>
                <c:pt idx="96">
                  <c:v>1.9693737781309437</c:v>
                </c:pt>
                <c:pt idx="97">
                  <c:v>3.7710576216328917</c:v>
                </c:pt>
                <c:pt idx="98">
                  <c:v>5.9544896929837421</c:v>
                </c:pt>
                <c:pt idx="99">
                  <c:v>9.0874470736506794</c:v>
                </c:pt>
                <c:pt idx="100">
                  <c:v>20.320430824166994</c:v>
                </c:pt>
                <c:pt idx="101">
                  <c:v>22.71013126924873</c:v>
                </c:pt>
                <c:pt idx="102">
                  <c:v>25.413180758229004</c:v>
                </c:pt>
                <c:pt idx="103">
                  <c:v>28.481292019351855</c:v>
                </c:pt>
                <c:pt idx="104">
                  <c:v>31.181027804110826</c:v>
                </c:pt>
                <c:pt idx="105">
                  <c:v>32.352305070660194</c:v>
                </c:pt>
                <c:pt idx="106">
                  <c:v>33.094208718098002</c:v>
                </c:pt>
                <c:pt idx="107">
                  <c:v>34.176180502339491</c:v>
                </c:pt>
                <c:pt idx="108">
                  <c:v>36.187053763807199</c:v>
                </c:pt>
                <c:pt idx="109">
                  <c:v>36.267187364533655</c:v>
                </c:pt>
                <c:pt idx="110">
                  <c:v>35.456766294981961</c:v>
                </c:pt>
                <c:pt idx="111">
                  <c:v>33.892676045910221</c:v>
                </c:pt>
                <c:pt idx="112">
                  <c:v>31.891018986362511</c:v>
                </c:pt>
                <c:pt idx="113">
                  <c:v>29.584819880613964</c:v>
                </c:pt>
                <c:pt idx="114">
                  <c:v>27.377584448223633</c:v>
                </c:pt>
                <c:pt idx="115">
                  <c:v>24.921938374923482</c:v>
                </c:pt>
                <c:pt idx="116">
                  <c:v>18.60212097491565</c:v>
                </c:pt>
                <c:pt idx="117">
                  <c:v>17.202975240840317</c:v>
                </c:pt>
                <c:pt idx="118">
                  <c:v>15.533137574526764</c:v>
                </c:pt>
                <c:pt idx="119">
                  <c:v>13.774369327399793</c:v>
                </c:pt>
                <c:pt idx="120">
                  <c:v>12.145947499701492</c:v>
                </c:pt>
                <c:pt idx="121">
                  <c:v>10.814736952058855</c:v>
                </c:pt>
                <c:pt idx="122">
                  <c:v>9.459603742739171</c:v>
                </c:pt>
                <c:pt idx="123">
                  <c:v>4.3363444161286724</c:v>
                </c:pt>
                <c:pt idx="124">
                  <c:v>2.7724057972565106</c:v>
                </c:pt>
                <c:pt idx="125">
                  <c:v>1.7194196662507295</c:v>
                </c:pt>
                <c:pt idx="126">
                  <c:v>0.6791401915038493</c:v>
                </c:pt>
                <c:pt idx="127">
                  <c:v>0.43261445513202595</c:v>
                </c:pt>
                <c:pt idx="128">
                  <c:v>0.22536807420308916</c:v>
                </c:pt>
                <c:pt idx="129">
                  <c:v>0.65401033183655954</c:v>
                </c:pt>
                <c:pt idx="130">
                  <c:v>1.8292031181641146</c:v>
                </c:pt>
                <c:pt idx="131">
                  <c:v>3.0932657725124422</c:v>
                </c:pt>
                <c:pt idx="132">
                  <c:v>14.451566798280504</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16.898923146875926</c:v>
                </c:pt>
                <c:pt idx="141">
                  <c:v>14.347796796694354</c:v>
                </c:pt>
                <c:pt idx="142">
                  <c:v>11.831474662011431</c:v>
                </c:pt>
                <c:pt idx="143">
                  <c:v>9.7250036444084458</c:v>
                </c:pt>
                <c:pt idx="144">
                  <c:v>8.1761459314417024</c:v>
                </c:pt>
                <c:pt idx="145">
                  <c:v>3.0322592817557807</c:v>
                </c:pt>
                <c:pt idx="146">
                  <c:v>2.9154759484169972</c:v>
                </c:pt>
                <c:pt idx="147">
                  <c:v>2.9117624504562616</c:v>
                </c:pt>
                <c:pt idx="148">
                  <c:v>3.3915355801074298</c:v>
                </c:pt>
                <c:pt idx="149">
                  <c:v>3.4961265704318132</c:v>
                </c:pt>
                <c:pt idx="150">
                  <c:v>2.8394673266033794</c:v>
                </c:pt>
                <c:pt idx="151">
                  <c:v>-1.4266294795078658</c:v>
                </c:pt>
                <c:pt idx="152">
                  <c:v>-2.9398481950501218</c:v>
                </c:pt>
                <c:pt idx="153">
                  <c:v>-3.7722171241190772</c:v>
                </c:pt>
                <c:pt idx="154">
                  <c:v>-3.823142692033997</c:v>
                </c:pt>
                <c:pt idx="155">
                  <c:v>-3.3417280260227074</c:v>
                </c:pt>
                <c:pt idx="156">
                  <c:v>-2.5865377444017712</c:v>
                </c:pt>
                <c:pt idx="157">
                  <c:v>-2.0513660887574616</c:v>
                </c:pt>
                <c:pt idx="158">
                  <c:v>-1.5484183928708859</c:v>
                </c:pt>
                <c:pt idx="159">
                  <c:v>-0.59732479623036738</c:v>
                </c:pt>
                <c:pt idx="160">
                  <c:v>8.2453794609446138</c:v>
                </c:pt>
                <c:pt idx="161">
                  <c:v>10.609348003129185</c:v>
                </c:pt>
                <c:pt idx="162">
                  <c:v>13.066054121788454</c:v>
                </c:pt>
                <c:pt idx="163">
                  <c:v>15.61347820587595</c:v>
                </c:pt>
                <c:pt idx="164">
                  <c:v>18.507865578625356</c:v>
                </c:pt>
                <c:pt idx="165">
                  <c:v>19.622103783633918</c:v>
                </c:pt>
                <c:pt idx="166">
                  <c:v>20.931378192174225</c:v>
                </c:pt>
                <c:pt idx="167">
                  <c:v>21.895310343615677</c:v>
                </c:pt>
                <c:pt idx="168">
                  <c:v>19.792202814723858</c:v>
                </c:pt>
                <c:pt idx="169">
                  <c:v>18.407467261977487</c:v>
                </c:pt>
                <c:pt idx="170">
                  <c:v>17.802103042379791</c:v>
                </c:pt>
                <c:pt idx="171">
                  <c:v>17.049821150171226</c:v>
                </c:pt>
                <c:pt idx="172">
                  <c:v>16.242895923218747</c:v>
                </c:pt>
                <c:pt idx="173">
                  <c:v>15.372799339106688</c:v>
                </c:pt>
                <c:pt idx="174">
                  <c:v>14.331280488589346</c:v>
                </c:pt>
                <c:pt idx="175">
                  <c:v>13.232425994539399</c:v>
                </c:pt>
                <c:pt idx="176">
                  <c:v>11.106117375511005</c:v>
                </c:pt>
                <c:pt idx="177">
                  <c:v>10.218991460196268</c:v>
                </c:pt>
                <c:pt idx="178">
                  <c:v>9.386269064094634</c:v>
                </c:pt>
                <c:pt idx="179">
                  <c:v>8.7748721178579956</c:v>
                </c:pt>
                <c:pt idx="180">
                  <c:v>7.7303789476301574</c:v>
                </c:pt>
                <c:pt idx="181">
                  <c:v>6.7209416474264208</c:v>
                </c:pt>
                <c:pt idx="182">
                  <c:v>5.7786783470179159</c:v>
                </c:pt>
                <c:pt idx="183">
                  <c:v>4.6470371235680785</c:v>
                </c:pt>
                <c:pt idx="184">
                  <c:v>3.5952292760850932</c:v>
                </c:pt>
                <c:pt idx="185">
                  <c:v>-9.214621059015821E-3</c:v>
                </c:pt>
                <c:pt idx="186">
                  <c:v>-0.33342229970013276</c:v>
                </c:pt>
                <c:pt idx="187">
                  <c:v>-0.73849865920428326</c:v>
                </c:pt>
                <c:pt idx="188">
                  <c:v>-1.0649735053038967</c:v>
                </c:pt>
                <c:pt idx="189">
                  <c:v>-0.84966461729666864</c:v>
                </c:pt>
                <c:pt idx="190">
                  <c:v>-0.48059155094549055</c:v>
                </c:pt>
                <c:pt idx="191">
                  <c:v>-0.55814205001875905</c:v>
                </c:pt>
                <c:pt idx="192">
                  <c:v>1.3752864285259121</c:v>
                </c:pt>
                <c:pt idx="193">
                  <c:v>2.6980538757715635</c:v>
                </c:pt>
                <c:pt idx="194">
                  <c:v>4.5804611447802381</c:v>
                </c:pt>
                <c:pt idx="195">
                  <c:v>6.7023910054226512</c:v>
                </c:pt>
                <c:pt idx="196">
                  <c:v>7.6058913126895895</c:v>
                </c:pt>
                <c:pt idx="197">
                  <c:v>7.8747175408105008</c:v>
                </c:pt>
                <c:pt idx="198">
                  <c:v>7.883213992574051</c:v>
                </c:pt>
                <c:pt idx="199">
                  <c:v>8.0591235414819522</c:v>
                </c:pt>
                <c:pt idx="200">
                  <c:v>7.7793808496836094</c:v>
                </c:pt>
                <c:pt idx="201">
                  <c:v>7.5048533867714555</c:v>
                </c:pt>
                <c:pt idx="202">
                  <c:v>7.5153755208608288</c:v>
                </c:pt>
                <c:pt idx="203">
                  <c:v>7.4655130149720321</c:v>
                </c:pt>
                <c:pt idx="204">
                  <c:v>7.3579791238072261</c:v>
                </c:pt>
                <c:pt idx="205">
                  <c:v>7.2388976594857297</c:v>
                </c:pt>
                <c:pt idx="206">
                  <c:v>7.3308320057141243</c:v>
                </c:pt>
                <c:pt idx="207">
                  <c:v>7.3216422138588424</c:v>
                </c:pt>
                <c:pt idx="208">
                  <c:v>6.8815497512097474</c:v>
                </c:pt>
                <c:pt idx="209">
                  <c:v>6.3592444264689618</c:v>
                </c:pt>
                <c:pt idx="210">
                  <c:v>4.7533988024892722</c:v>
                </c:pt>
                <c:pt idx="211">
                  <c:v>4.8013729887455838</c:v>
                </c:pt>
                <c:pt idx="212">
                  <c:v>4.6928484165871955</c:v>
                </c:pt>
                <c:pt idx="213">
                  <c:v>4.351165015935706</c:v>
                </c:pt>
                <c:pt idx="214">
                  <c:v>3.4374329335101041</c:v>
                </c:pt>
                <c:pt idx="215">
                  <c:v>3.2342173507743612</c:v>
                </c:pt>
                <c:pt idx="216">
                  <c:v>3.6952546644042727</c:v>
                </c:pt>
                <c:pt idx="217">
                  <c:v>4.1239454163808418</c:v>
                </c:pt>
                <c:pt idx="218">
                  <c:v>4.4516894634102409</c:v>
                </c:pt>
                <c:pt idx="219">
                  <c:v>4.292588706485736</c:v>
                </c:pt>
                <c:pt idx="220">
                  <c:v>4.0752444979968834</c:v>
                </c:pt>
                <c:pt idx="221">
                  <c:v>4.6200158327376259</c:v>
                </c:pt>
                <c:pt idx="222">
                  <c:v>5.2264274997900282</c:v>
                </c:pt>
                <c:pt idx="223">
                  <c:v>5.6055421584769842</c:v>
                </c:pt>
                <c:pt idx="224">
                  <c:v>5.7555622547909167</c:v>
                </c:pt>
                <c:pt idx="225">
                  <c:v>5.5179380004004104</c:v>
                </c:pt>
                <c:pt idx="226">
                  <c:v>5.3756804899691915</c:v>
                </c:pt>
                <c:pt idx="227">
                  <c:v>4.9925155291044119</c:v>
                </c:pt>
                <c:pt idx="228">
                  <c:v>4.5270911090796062</c:v>
                </c:pt>
                <c:pt idx="229">
                  <c:v>4.232839577664322</c:v>
                </c:pt>
                <c:pt idx="230">
                  <c:v>4.3930491019640794</c:v>
                </c:pt>
                <c:pt idx="231">
                  <c:v>4.9480567653229324</c:v>
                </c:pt>
                <c:pt idx="232">
                  <c:v>5.5732004538470834</c:v>
                </c:pt>
                <c:pt idx="233">
                  <c:v>5.9854680918553358</c:v>
                </c:pt>
                <c:pt idx="234">
                  <c:v>6.1219920379332677</c:v>
                </c:pt>
                <c:pt idx="235">
                  <c:v>6.6137234627832724</c:v>
                </c:pt>
                <c:pt idx="236">
                  <c:v>6.9292615064198912</c:v>
                </c:pt>
                <c:pt idx="237">
                  <c:v>7.096751708810956</c:v>
                </c:pt>
                <c:pt idx="238">
                  <c:v>7.0968406530521584</c:v>
                </c:pt>
                <c:pt idx="239">
                  <c:v>6.7931425146687303</c:v>
                </c:pt>
                <c:pt idx="240">
                  <c:v>6.1106473972858311</c:v>
                </c:pt>
                <c:pt idx="241">
                  <c:v>4.3097593467132214</c:v>
                </c:pt>
                <c:pt idx="242">
                  <c:v>3.7923655351135994</c:v>
                </c:pt>
                <c:pt idx="243">
                  <c:v>2.9912858876167667</c:v>
                </c:pt>
                <c:pt idx="244">
                  <c:v>2.1280814197231877</c:v>
                </c:pt>
                <c:pt idx="245">
                  <c:v>1.7993202816354008</c:v>
                </c:pt>
                <c:pt idx="246">
                  <c:v>1.8255445652806939</c:v>
                </c:pt>
                <c:pt idx="247">
                  <c:v>2.0799794330383974</c:v>
                </c:pt>
                <c:pt idx="248">
                  <c:v>2.391086960633416</c:v>
                </c:pt>
                <c:pt idx="249">
                  <c:v>2.7877951241484453</c:v>
                </c:pt>
                <c:pt idx="250">
                  <c:v>3.5051445450839651</c:v>
                </c:pt>
                <c:pt idx="251">
                  <c:v>4.1019329309417545</c:v>
                </c:pt>
                <c:pt idx="252">
                  <c:v>4.2605625565954757</c:v>
                </c:pt>
                <c:pt idx="253">
                  <c:v>4.3251470040033553</c:v>
                </c:pt>
                <c:pt idx="254">
                  <c:v>4.6891508557345105</c:v>
                </c:pt>
                <c:pt idx="255">
                  <c:v>5.1542226862161726</c:v>
                </c:pt>
                <c:pt idx="256">
                  <c:v>5.4642627311349026</c:v>
                </c:pt>
                <c:pt idx="257">
                  <c:v>6.9862659616689093</c:v>
                </c:pt>
                <c:pt idx="258">
                  <c:v>7.6644460690981386</c:v>
                </c:pt>
                <c:pt idx="259">
                  <c:v>8.7162372205631709</c:v>
                </c:pt>
                <c:pt idx="260">
                  <c:v>9.7123365273557027</c:v>
                </c:pt>
                <c:pt idx="261">
                  <c:v>10.953044336420074</c:v>
                </c:pt>
                <c:pt idx="262">
                  <c:v>12.507095421667699</c:v>
                </c:pt>
                <c:pt idx="263">
                  <c:v>14.056814649161756</c:v>
                </c:pt>
                <c:pt idx="264">
                  <c:v>15.908938528992351</c:v>
                </c:pt>
                <c:pt idx="265">
                  <c:v>17.526928381098344</c:v>
                </c:pt>
                <c:pt idx="266">
                  <c:v>18.563009793908329</c:v>
                </c:pt>
                <c:pt idx="267">
                  <c:v>18.296721056955089</c:v>
                </c:pt>
                <c:pt idx="268">
                  <c:v>17.603119900199772</c:v>
                </c:pt>
                <c:pt idx="269">
                  <c:v>17.090930996311627</c:v>
                </c:pt>
                <c:pt idx="270">
                  <c:v>16.843869393653947</c:v>
                </c:pt>
                <c:pt idx="271">
                  <c:v>16.325789831061574</c:v>
                </c:pt>
                <c:pt idx="272">
                  <c:v>15.760836653361341</c:v>
                </c:pt>
                <c:pt idx="273">
                  <c:v>14.979597187583579</c:v>
                </c:pt>
                <c:pt idx="274">
                  <c:v>13.63242555032445</c:v>
                </c:pt>
                <c:pt idx="275">
                  <c:v>11.099924367099561</c:v>
                </c:pt>
                <c:pt idx="276">
                  <c:v>9.9171474904995485</c:v>
                </c:pt>
                <c:pt idx="277">
                  <c:v>8.8512998097227094</c:v>
                </c:pt>
                <c:pt idx="278">
                  <c:v>7.789915126331465</c:v>
                </c:pt>
                <c:pt idx="279">
                  <c:v>6.6081570103917215</c:v>
                </c:pt>
                <c:pt idx="280">
                  <c:v>5.5591823253765105</c:v>
                </c:pt>
                <c:pt idx="281">
                  <c:v>4.6837935589135364</c:v>
                </c:pt>
                <c:pt idx="282">
                  <c:v>4.0197152118266475</c:v>
                </c:pt>
                <c:pt idx="283">
                  <c:v>2.1112219325578971</c:v>
                </c:pt>
                <c:pt idx="284">
                  <c:v>1.6365266690996798</c:v>
                </c:pt>
                <c:pt idx="285">
                  <c:v>1.2994477266406521</c:v>
                </c:pt>
                <c:pt idx="286">
                  <c:v>0.69041546778569796</c:v>
                </c:pt>
                <c:pt idx="287">
                  <c:v>0.34764174126968372</c:v>
                </c:pt>
                <c:pt idx="288">
                  <c:v>0.46288797848126301</c:v>
                </c:pt>
                <c:pt idx="289">
                  <c:v>1.3298220332256392</c:v>
                </c:pt>
                <c:pt idx="290">
                  <c:v>4.2695061580766795</c:v>
                </c:pt>
                <c:pt idx="291">
                  <c:v>11.613554896248488</c:v>
                </c:pt>
                <c:pt idx="292">
                  <c:v>15.1507920845804</c:v>
                </c:pt>
                <c:pt idx="293">
                  <c:v>18.510952217002291</c:v>
                </c:pt>
                <c:pt idx="294">
                  <c:v>21.794616962795672</c:v>
                </c:pt>
                <c:pt idx="295">
                  <c:v>24.961681576101991</c:v>
                </c:pt>
                <c:pt idx="296">
                  <c:v>26.8429591318219</c:v>
                </c:pt>
                <c:pt idx="297">
                  <c:v>27.51527013358843</c:v>
                </c:pt>
                <c:pt idx="298">
                  <c:v>27.30998318215039</c:v>
                </c:pt>
                <c:pt idx="299">
                  <c:v>26.320402911465592</c:v>
                </c:pt>
                <c:pt idx="300">
                  <c:v>21.252490580865462</c:v>
                </c:pt>
                <c:pt idx="301">
                  <c:v>18.83167240105319</c:v>
                </c:pt>
                <c:pt idx="302">
                  <c:v>15.867405211123438</c:v>
                </c:pt>
                <c:pt idx="303">
                  <c:v>12.347134212689818</c:v>
                </c:pt>
                <c:pt idx="304">
                  <c:v>9.5843278540070003</c:v>
                </c:pt>
                <c:pt idx="305">
                  <c:v>8.1944523562371501</c:v>
                </c:pt>
                <c:pt idx="306">
                  <c:v>6.8666975807505324</c:v>
                </c:pt>
                <c:pt idx="307">
                  <c:v>5.6475205011158698</c:v>
                </c:pt>
                <c:pt idx="308">
                  <c:v>2.2291918974284992</c:v>
                </c:pt>
                <c:pt idx="309">
                  <c:v>2.0170296775719163</c:v>
                </c:pt>
                <c:pt idx="310">
                  <c:v>1.9979045407679479</c:v>
                </c:pt>
                <c:pt idx="311">
                  <c:v>1.9752304376712591</c:v>
                </c:pt>
                <c:pt idx="312">
                  <c:v>2.1531219556943384</c:v>
                </c:pt>
                <c:pt idx="313">
                  <c:v>2.2705949863572994</c:v>
                </c:pt>
                <c:pt idx="314">
                  <c:v>1.8498227003584855</c:v>
                </c:pt>
                <c:pt idx="315">
                  <c:v>2.3268813610515195</c:v>
                </c:pt>
                <c:pt idx="316">
                  <c:v>3.0489018724694343</c:v>
                </c:pt>
                <c:pt idx="317">
                  <c:v>4.1102678866769216</c:v>
                </c:pt>
                <c:pt idx="318">
                  <c:v>5.7029500665242017</c:v>
                </c:pt>
                <c:pt idx="319">
                  <c:v>7.4531986392443912</c:v>
                </c:pt>
                <c:pt idx="320">
                  <c:v>9.1775400008788051</c:v>
                </c:pt>
                <c:pt idx="321">
                  <c:v>10.619094834856767</c:v>
                </c:pt>
                <c:pt idx="322">
                  <c:v>12.334988922089622</c:v>
                </c:pt>
                <c:pt idx="323">
                  <c:v>15.258581576602102</c:v>
                </c:pt>
                <c:pt idx="324">
                  <c:v>15.37653105090523</c:v>
                </c:pt>
                <c:pt idx="325">
                  <c:v>15.315072098061504</c:v>
                </c:pt>
                <c:pt idx="326">
                  <c:v>15.162733987325284</c:v>
                </c:pt>
                <c:pt idx="327">
                  <c:v>14.950125376660953</c:v>
                </c:pt>
                <c:pt idx="328">
                  <c:v>14.999577160507656</c:v>
                </c:pt>
                <c:pt idx="329">
                  <c:v>15.04634604604845</c:v>
                </c:pt>
                <c:pt idx="330">
                  <c:v>14.890448647844666</c:v>
                </c:pt>
                <c:pt idx="331">
                  <c:v>14.435773579535622</c:v>
                </c:pt>
                <c:pt idx="332">
                  <c:v>13.561339066390687</c:v>
                </c:pt>
                <c:pt idx="333">
                  <c:v>12.695006068293296</c:v>
                </c:pt>
                <c:pt idx="334">
                  <c:v>11.669617392519926</c:v>
                </c:pt>
                <c:pt idx="335">
                  <c:v>10.156339197413629</c:v>
                </c:pt>
                <c:pt idx="336">
                  <c:v>8.0971789270255439</c:v>
                </c:pt>
                <c:pt idx="337">
                  <c:v>6.8026349597952303</c:v>
                </c:pt>
                <c:pt idx="338">
                  <c:v>5.7288463493073607</c:v>
                </c:pt>
                <c:pt idx="339">
                  <c:v>4.7181832578205762</c:v>
                </c:pt>
                <c:pt idx="340">
                  <c:v>4.416196764843229</c:v>
                </c:pt>
                <c:pt idx="341">
                  <c:v>4.5045215837681951</c:v>
                </c:pt>
                <c:pt idx="342">
                  <c:v>4.3403836382218373</c:v>
                </c:pt>
                <c:pt idx="343">
                  <c:v>4.0397451210226771</c:v>
                </c:pt>
                <c:pt idx="344">
                  <c:v>2.6763443471676749</c:v>
                </c:pt>
                <c:pt idx="345">
                  <c:v>2.1289831564756172</c:v>
                </c:pt>
                <c:pt idx="346">
                  <c:v>2.0137240177956008</c:v>
                </c:pt>
                <c:pt idx="347">
                  <c:v>2.2027138343100461</c:v>
                </c:pt>
                <c:pt idx="348">
                  <c:v>1.9422360705206361</c:v>
                </c:pt>
                <c:pt idx="349">
                  <c:v>2.7673771084255998</c:v>
                </c:pt>
                <c:pt idx="350">
                  <c:v>0.96949676959944497</c:v>
                </c:pt>
                <c:pt idx="351">
                  <c:v>-1.4974530391040872</c:v>
                </c:pt>
                <c:pt idx="352">
                  <c:v>-5.1885370320961641</c:v>
                </c:pt>
                <c:pt idx="353">
                  <c:v>-6.7404879669832667</c:v>
                </c:pt>
                <c:pt idx="354">
                  <c:v>-8.9351363852616768</c:v>
                </c:pt>
                <c:pt idx="355">
                  <c:v>-12.900217458004079</c:v>
                </c:pt>
                <c:pt idx="356">
                  <c:v>-15.999968887438101</c:v>
                </c:pt>
                <c:pt idx="357">
                  <c:v>-17.894859465519861</c:v>
                </c:pt>
                <c:pt idx="358">
                  <c:v>-17.594112879549744</c:v>
                </c:pt>
                <c:pt idx="359">
                  <c:v>-17.259915973356584</c:v>
                </c:pt>
                <c:pt idx="360">
                  <c:v>-16.137305474245295</c:v>
                </c:pt>
                <c:pt idx="361">
                  <c:v>-14.962937319423581</c:v>
                </c:pt>
                <c:pt idx="362">
                  <c:v>-13.795654954628777</c:v>
                </c:pt>
                <c:pt idx="363">
                  <c:v>-12.923554848360197</c:v>
                </c:pt>
                <c:pt idx="364">
                  <c:v>-11.745266772082744</c:v>
                </c:pt>
                <c:pt idx="365">
                  <c:v>-10.720419047291642</c:v>
                </c:pt>
                <c:pt idx="366">
                  <c:v>-8.6234680232448113</c:v>
                </c:pt>
                <c:pt idx="367">
                  <c:v>-8.2789403800409289</c:v>
                </c:pt>
                <c:pt idx="368">
                  <c:v>-8.1254507753016068</c:v>
                </c:pt>
                <c:pt idx="369">
                  <c:v>-7.9805319954967624</c:v>
                </c:pt>
                <c:pt idx="370">
                  <c:v>-7.8065317880258362</c:v>
                </c:pt>
                <c:pt idx="371">
                  <c:v>-7.7953699687751774</c:v>
                </c:pt>
                <c:pt idx="372">
                  <c:v>-7.7177963988407186</c:v>
                </c:pt>
                <c:pt idx="373">
                  <c:v>-7.2666614175785194</c:v>
                </c:pt>
                <c:pt idx="374">
                  <c:v>-6.8344532699613545</c:v>
                </c:pt>
                <c:pt idx="375">
                  <c:v>-4.8137205735083972</c:v>
                </c:pt>
                <c:pt idx="376">
                  <c:v>-3.8716439151336939</c:v>
                </c:pt>
                <c:pt idx="377">
                  <c:v>-3.319482725996636</c:v>
                </c:pt>
                <c:pt idx="378">
                  <c:v>-3.1035395600612561</c:v>
                </c:pt>
                <c:pt idx="379">
                  <c:v>-3.0502341834847999</c:v>
                </c:pt>
                <c:pt idx="380">
                  <c:v>-3.1064710013620251</c:v>
                </c:pt>
                <c:pt idx="381">
                  <c:v>-3.1088893247014231</c:v>
                </c:pt>
                <c:pt idx="382">
                  <c:v>-3.1100053396663148</c:v>
                </c:pt>
                <c:pt idx="383">
                  <c:v>-3.0189262849040119</c:v>
                </c:pt>
                <c:pt idx="384">
                  <c:v>-2.8967443320997375</c:v>
                </c:pt>
                <c:pt idx="385">
                  <c:v>-2.9114532772865971</c:v>
                </c:pt>
                <c:pt idx="386">
                  <c:v>-2.8446670045632869</c:v>
                </c:pt>
                <c:pt idx="387">
                  <c:v>-2.7838404892912934</c:v>
                </c:pt>
                <c:pt idx="388">
                  <c:v>-2.7052633558675452</c:v>
                </c:pt>
                <c:pt idx="389">
                  <c:v>-2.6324917124835592</c:v>
                </c:pt>
                <c:pt idx="390">
                  <c:v>-2.6696016480640452</c:v>
                </c:pt>
                <c:pt idx="391">
                  <c:v>-2.6306072632915516</c:v>
                </c:pt>
                <c:pt idx="392">
                  <c:v>-2.6388078540275202</c:v>
                </c:pt>
                <c:pt idx="393">
                  <c:v>-2.7475042813345216</c:v>
                </c:pt>
                <c:pt idx="394">
                  <c:v>-2.8265694507472277</c:v>
                </c:pt>
                <c:pt idx="395">
                  <c:v>-2.9032760609757844</c:v>
                </c:pt>
                <c:pt idx="396">
                  <c:v>-2.9645065629644627</c:v>
                </c:pt>
                <c:pt idx="397">
                  <c:v>-3.0238269646062435</c:v>
                </c:pt>
                <c:pt idx="398">
                  <c:v>-3.078707895069499</c:v>
                </c:pt>
                <c:pt idx="399">
                  <c:v>-3.0836976328494092</c:v>
                </c:pt>
                <c:pt idx="400">
                  <c:v>-3.1546793302976237</c:v>
                </c:pt>
                <c:pt idx="401">
                  <c:v>-3.1555988255418868</c:v>
                </c:pt>
                <c:pt idx="402">
                  <c:v>-3.1257353222430879</c:v>
                </c:pt>
                <c:pt idx="403">
                  <c:v>-3.1166133010425625</c:v>
                </c:pt>
                <c:pt idx="404">
                  <c:v>-3.1201406194301877</c:v>
                </c:pt>
                <c:pt idx="405">
                  <c:v>-3.1181400570223063</c:v>
                </c:pt>
                <c:pt idx="406">
                  <c:v>-3.1151513369962345</c:v>
                </c:pt>
                <c:pt idx="407">
                  <c:v>-3.1089845678948413</c:v>
                </c:pt>
                <c:pt idx="408">
                  <c:v>-3.1055538018202498</c:v>
                </c:pt>
                <c:pt idx="409">
                  <c:v>-3.106279566337804</c:v>
                </c:pt>
                <c:pt idx="410">
                  <c:v>-3.096666625290676</c:v>
                </c:pt>
                <c:pt idx="411">
                  <c:v>-3.0975663129863786</c:v>
                </c:pt>
                <c:pt idx="412">
                  <c:v>-3.0941053992156777</c:v>
                </c:pt>
                <c:pt idx="413">
                  <c:v>-3.0975458413915966</c:v>
                </c:pt>
                <c:pt idx="414">
                  <c:v>-3.0946701230507974</c:v>
                </c:pt>
                <c:pt idx="415">
                  <c:v>-3.0929730107695264</c:v>
                </c:pt>
                <c:pt idx="416">
                  <c:v>-3.0900538827820156</c:v>
                </c:pt>
                <c:pt idx="417">
                  <c:v>-3.0886465033307777</c:v>
                </c:pt>
                <c:pt idx="418">
                  <c:v>-3.0885004890645287</c:v>
                </c:pt>
                <c:pt idx="419">
                  <c:v>-3.0865386879801662</c:v>
                </c:pt>
                <c:pt idx="420">
                  <c:v>-3.0847249502187992</c:v>
                </c:pt>
                <c:pt idx="421">
                  <c:v>-3.0854870285754754</c:v>
                </c:pt>
                <c:pt idx="422">
                  <c:v>-3.0836561204774426</c:v>
                </c:pt>
                <c:pt idx="423">
                  <c:v>-3.0830609074367752</c:v>
                </c:pt>
                <c:pt idx="424">
                  <c:v>-3.0803715963420815</c:v>
                </c:pt>
                <c:pt idx="425">
                  <c:v>-3.0775210738102032</c:v>
                </c:pt>
                <c:pt idx="426">
                  <c:v>-3.0752592376938104</c:v>
                </c:pt>
                <c:pt idx="427">
                  <c:v>-3.0728444053400161</c:v>
                </c:pt>
                <c:pt idx="428">
                  <c:v>-3.0700445779899894</c:v>
                </c:pt>
                <c:pt idx="429">
                  <c:v>-3.0671519739037336</c:v>
                </c:pt>
                <c:pt idx="430">
                  <c:v>-3.0646806217345532</c:v>
                </c:pt>
                <c:pt idx="431">
                  <c:v>-3.0630005280079668</c:v>
                </c:pt>
                <c:pt idx="432">
                  <c:v>-3.0599927403704612</c:v>
                </c:pt>
                <c:pt idx="433">
                  <c:v>-3.058347025262691</c:v>
                </c:pt>
                <c:pt idx="434">
                  <c:v>-3.0559271651307398</c:v>
                </c:pt>
                <c:pt idx="435">
                  <c:v>-3.0547115052949789</c:v>
                </c:pt>
                <c:pt idx="436">
                  <c:v>-3.0535546989225431</c:v>
                </c:pt>
                <c:pt idx="437">
                  <c:v>-3.0518903715492907</c:v>
                </c:pt>
                <c:pt idx="438">
                  <c:v>-3.0497706602858732</c:v>
                </c:pt>
                <c:pt idx="439">
                  <c:v>-3.0489441504780501</c:v>
                </c:pt>
                <c:pt idx="440">
                  <c:v>-3.0465152213727151</c:v>
                </c:pt>
                <c:pt idx="441">
                  <c:v>-3.0458235319100182</c:v>
                </c:pt>
                <c:pt idx="442">
                  <c:v>-3.0447222587701006</c:v>
                </c:pt>
                <c:pt idx="443">
                  <c:v>-3.0434492063725442</c:v>
                </c:pt>
                <c:pt idx="444">
                  <c:v>-3.0425360480260135</c:v>
                </c:pt>
                <c:pt idx="445">
                  <c:v>-3.0363064411842622</c:v>
                </c:pt>
                <c:pt idx="446">
                  <c:v>-3.0335721457047953</c:v>
                </c:pt>
                <c:pt idx="447">
                  <c:v>-3.0308159556744547</c:v>
                </c:pt>
                <c:pt idx="448">
                  <c:v>-3.0272263877016612</c:v>
                </c:pt>
                <c:pt idx="449">
                  <c:v>-3.0244516802695784</c:v>
                </c:pt>
                <c:pt idx="450">
                  <c:v>-3.0213691210334161</c:v>
                </c:pt>
                <c:pt idx="451">
                  <c:v>-3.0159379822783876</c:v>
                </c:pt>
                <c:pt idx="452">
                  <c:v>-3.0119994295844879</c:v>
                </c:pt>
                <c:pt idx="453">
                  <c:v>-3.0080366866372832</c:v>
                </c:pt>
                <c:pt idx="454">
                  <c:v>-3.0002104851315465</c:v>
                </c:pt>
                <c:pt idx="455">
                  <c:v>-2.994979584755697</c:v>
                </c:pt>
                <c:pt idx="456">
                  <c:v>-2.9925650939113524</c:v>
                </c:pt>
                <c:pt idx="457">
                  <c:v>-2.9916045416410681</c:v>
                </c:pt>
                <c:pt idx="458">
                  <c:v>-2.9903663042355504</c:v>
                </c:pt>
                <c:pt idx="459">
                  <c:v>-2.9885042618585698</c:v>
                </c:pt>
                <c:pt idx="460">
                  <c:v>-2.9876740713376977</c:v>
                </c:pt>
                <c:pt idx="461">
                  <c:v>-2.9874005981524396</c:v>
                </c:pt>
                <c:pt idx="462">
                  <c:v>-2.9863384468182375</c:v>
                </c:pt>
                <c:pt idx="463">
                  <c:v>-2.9847316068705023</c:v>
                </c:pt>
                <c:pt idx="464">
                  <c:v>-2.9837461433825041</c:v>
                </c:pt>
                <c:pt idx="465">
                  <c:v>-2.9824864098538288</c:v>
                </c:pt>
                <c:pt idx="466">
                  <c:v>-2.9818136172478518</c:v>
                </c:pt>
                <c:pt idx="467">
                  <c:v>-2.9818563438756467</c:v>
                </c:pt>
                <c:pt idx="468">
                  <c:v>-2.98025502499749</c:v>
                </c:pt>
                <c:pt idx="469">
                  <c:v>-2.9801779576963621</c:v>
                </c:pt>
                <c:pt idx="470">
                  <c:v>-2.9790250407372132</c:v>
                </c:pt>
                <c:pt idx="471">
                  <c:v>-2.9790097487025577</c:v>
                </c:pt>
                <c:pt idx="472">
                  <c:v>-2.9796806060882903</c:v>
                </c:pt>
                <c:pt idx="473">
                  <c:v>-2.9787896079110681</c:v>
                </c:pt>
                <c:pt idx="474">
                  <c:v>-2.9779715599487142</c:v>
                </c:pt>
                <c:pt idx="475">
                  <c:v>-2.9760520680917177</c:v>
                </c:pt>
                <c:pt idx="476">
                  <c:v>-2.9735856488369374</c:v>
                </c:pt>
                <c:pt idx="477">
                  <c:v>-2.9718121333006788</c:v>
                </c:pt>
                <c:pt idx="478">
                  <c:v>-2.9687517911520906</c:v>
                </c:pt>
                <c:pt idx="479">
                  <c:v>-2.9653822501342972</c:v>
                </c:pt>
                <c:pt idx="480">
                  <c:v>-2.9593552342924307</c:v>
                </c:pt>
                <c:pt idx="481">
                  <c:v>-2.958798687711564</c:v>
                </c:pt>
                <c:pt idx="482">
                  <c:v>-2.9578464644775124</c:v>
                </c:pt>
                <c:pt idx="483">
                  <c:v>-2.9579580052612187</c:v>
                </c:pt>
                <c:pt idx="484">
                  <c:v>-2.9561221832215523</c:v>
                </c:pt>
                <c:pt idx="485">
                  <c:v>-2.9562556754743179</c:v>
                </c:pt>
                <c:pt idx="486">
                  <c:v>-2.9554895559224272</c:v>
                </c:pt>
                <c:pt idx="487">
                  <c:v>-2.9530918939052797</c:v>
                </c:pt>
                <c:pt idx="488">
                  <c:v>-2.9502689956940689</c:v>
                </c:pt>
                <c:pt idx="489">
                  <c:v>-2.9476513826129076</c:v>
                </c:pt>
                <c:pt idx="490">
                  <c:v>-2.9458994011452968</c:v>
                </c:pt>
                <c:pt idx="491">
                  <c:v>-2.9449619007634595</c:v>
                </c:pt>
                <c:pt idx="492">
                  <c:v>-2.9456322269122666</c:v>
                </c:pt>
                <c:pt idx="493">
                  <c:v>-2.9461478872218549</c:v>
                </c:pt>
                <c:pt idx="494">
                  <c:v>-2.9443149490398355</c:v>
                </c:pt>
                <c:pt idx="495">
                  <c:v>-2.9441103848741932</c:v>
                </c:pt>
                <c:pt idx="496">
                  <c:v>-2.9428359284933077</c:v>
                </c:pt>
                <c:pt idx="497">
                  <c:v>-2.9430930851155792</c:v>
                </c:pt>
                <c:pt idx="498">
                  <c:v>-2.9417749155239932</c:v>
                </c:pt>
                <c:pt idx="499">
                  <c:v>-2.9420859547496967</c:v>
                </c:pt>
                <c:pt idx="500">
                  <c:v>-2.9410046409403492</c:v>
                </c:pt>
                <c:pt idx="501">
                  <c:v>-2.9385840788167359</c:v>
                </c:pt>
                <c:pt idx="502">
                  <c:v>-2.9380970483834163</c:v>
                </c:pt>
                <c:pt idx="503">
                  <c:v>-2.9370639443259572</c:v>
                </c:pt>
                <c:pt idx="504">
                  <c:v>-2.9376885651255549</c:v>
                </c:pt>
                <c:pt idx="505">
                  <c:v>-2.9375433856601907</c:v>
                </c:pt>
                <c:pt idx="506">
                  <c:v>-2.9370390520809808</c:v>
                </c:pt>
                <c:pt idx="507">
                  <c:v>-2.9358430100663178</c:v>
                </c:pt>
                <c:pt idx="508">
                  <c:v>-2.9366530894746239</c:v>
                </c:pt>
                <c:pt idx="509">
                  <c:v>-2.9368991280667371</c:v>
                </c:pt>
                <c:pt idx="510">
                  <c:v>-2.9391688947916768</c:v>
                </c:pt>
                <c:pt idx="511">
                  <c:v>-2.9407942521411661</c:v>
                </c:pt>
                <c:pt idx="512">
                  <c:v>-2.9404154991789206</c:v>
                </c:pt>
                <c:pt idx="513">
                  <c:v>-2.94091914973923</c:v>
                </c:pt>
                <c:pt idx="514">
                  <c:v>-2.9414543140334466</c:v>
                </c:pt>
                <c:pt idx="515">
                  <c:v>-2.9401354993684663</c:v>
                </c:pt>
                <c:pt idx="516">
                  <c:v>-2.9408545285605951</c:v>
                </c:pt>
                <c:pt idx="517">
                  <c:v>-2.9390184219296964</c:v>
                </c:pt>
                <c:pt idx="518">
                  <c:v>-2.9387158445494781</c:v>
                </c:pt>
                <c:pt idx="519">
                  <c:v>-2.9388655395287824</c:v>
                </c:pt>
                <c:pt idx="520">
                  <c:v>-2.9408108343226473</c:v>
                </c:pt>
                <c:pt idx="521">
                  <c:v>-2.9383194848773826</c:v>
                </c:pt>
                <c:pt idx="522">
                  <c:v>-2.9382479386458393</c:v>
                </c:pt>
                <c:pt idx="523">
                  <c:v>-2.9394680001590765</c:v>
                </c:pt>
                <c:pt idx="524">
                  <c:v>-2.9383546034333787</c:v>
                </c:pt>
                <c:pt idx="525">
                  <c:v>-2.9372628166672827</c:v>
                </c:pt>
                <c:pt idx="526">
                  <c:v>-2.9363622372524674</c:v>
                </c:pt>
                <c:pt idx="527">
                  <c:v>-2.9369541300623037</c:v>
                </c:pt>
                <c:pt idx="528">
                  <c:v>-2.9360815923685797</c:v>
                </c:pt>
                <c:pt idx="529">
                  <c:v>-2.9327554799702598</c:v>
                </c:pt>
                <c:pt idx="530">
                  <c:v>-2.9309640731329551</c:v>
                </c:pt>
                <c:pt idx="531">
                  <c:v>-2.9280596869703857</c:v>
                </c:pt>
                <c:pt idx="532">
                  <c:v>-2.927534843850915</c:v>
                </c:pt>
                <c:pt idx="533">
                  <c:v>-2.9268151695853533</c:v>
                </c:pt>
                <c:pt idx="534">
                  <c:v>-2.9274176871338966</c:v>
                </c:pt>
                <c:pt idx="535">
                  <c:v>-2.9293418273140759</c:v>
                </c:pt>
                <c:pt idx="536">
                  <c:v>-2.9298020302821577</c:v>
                </c:pt>
                <c:pt idx="537">
                  <c:v>-2.9253606808016182</c:v>
                </c:pt>
                <c:pt idx="538">
                  <c:v>-2.9263959287795558</c:v>
                </c:pt>
                <c:pt idx="539">
                  <c:v>-2.9253282374030505</c:v>
                </c:pt>
                <c:pt idx="540">
                  <c:v>-2.9261185092627784</c:v>
                </c:pt>
                <c:pt idx="541">
                  <c:v>-2.9257844560941066</c:v>
                </c:pt>
                <c:pt idx="542">
                  <c:v>-2.9263451007884917</c:v>
                </c:pt>
                <c:pt idx="543">
                  <c:v>-2.9271935620653906</c:v>
                </c:pt>
                <c:pt idx="544">
                  <c:v>-2.9255249847966542</c:v>
                </c:pt>
                <c:pt idx="545">
                  <c:v>-2.9190403462803829</c:v>
                </c:pt>
                <c:pt idx="546">
                  <c:v>-2.9188300713177</c:v>
                </c:pt>
                <c:pt idx="547">
                  <c:v>-2.918978988414338</c:v>
                </c:pt>
                <c:pt idx="548">
                  <c:v>-2.9171426351377465</c:v>
                </c:pt>
                <c:pt idx="549">
                  <c:v>-2.9164102681039878</c:v>
                </c:pt>
                <c:pt idx="550">
                  <c:v>-2.9162581446129781</c:v>
                </c:pt>
                <c:pt idx="551">
                  <c:v>-2.9151666234653639</c:v>
                </c:pt>
                <c:pt idx="552">
                  <c:v>-2.9137130833190077</c:v>
                </c:pt>
                <c:pt idx="553">
                  <c:v>-2.9114792699509437</c:v>
                </c:pt>
                <c:pt idx="554">
                  <c:v>-2.9129926311707912</c:v>
                </c:pt>
                <c:pt idx="555">
                  <c:v>-2.9097494107071467</c:v>
                </c:pt>
                <c:pt idx="556">
                  <c:v>-2.9081974968639912</c:v>
                </c:pt>
                <c:pt idx="557">
                  <c:v>-2.9083096827211112</c:v>
                </c:pt>
                <c:pt idx="558">
                  <c:v>-2.9097697874381647</c:v>
                </c:pt>
                <c:pt idx="559">
                  <c:v>-2.9100578696391737</c:v>
                </c:pt>
                <c:pt idx="560">
                  <c:v>-2.9182069873106649</c:v>
                </c:pt>
                <c:pt idx="561">
                  <c:v>-2.9189848509933842</c:v>
                </c:pt>
                <c:pt idx="562">
                  <c:v>-2.9188208505623172</c:v>
                </c:pt>
                <c:pt idx="563">
                  <c:v>-2.9187444093618593</c:v>
                </c:pt>
                <c:pt idx="564">
                  <c:v>-2.9189935025663418</c:v>
                </c:pt>
                <c:pt idx="565">
                  <c:v>-2.9163160114934477</c:v>
                </c:pt>
                <c:pt idx="566">
                  <c:v>-2.9183638160430974</c:v>
                </c:pt>
                <c:pt idx="567">
                  <c:v>-2.9182996312376437</c:v>
                </c:pt>
                <c:pt idx="568">
                  <c:v>-2.9202167135557033</c:v>
                </c:pt>
                <c:pt idx="569">
                  <c:v>-2.9204262675539812</c:v>
                </c:pt>
                <c:pt idx="570">
                  <c:v>-2.9210813016681243</c:v>
                </c:pt>
                <c:pt idx="571">
                  <c:v>-2.9219135033002437</c:v>
                </c:pt>
                <c:pt idx="572">
                  <c:v>-2.9232868456421279</c:v>
                </c:pt>
                <c:pt idx="573">
                  <c:v>-2.9214660689913812</c:v>
                </c:pt>
                <c:pt idx="574">
                  <c:v>-2.9207006704038747</c:v>
                </c:pt>
                <c:pt idx="575">
                  <c:v>-2.9187390211015014</c:v>
                </c:pt>
                <c:pt idx="576">
                  <c:v>-2.9182685159314303</c:v>
                </c:pt>
                <c:pt idx="577">
                  <c:v>-2.9171561816796157</c:v>
                </c:pt>
                <c:pt idx="578">
                  <c:v>-2.9167240963236027</c:v>
                </c:pt>
                <c:pt idx="579">
                  <c:v>-2.9180416967327267</c:v>
                </c:pt>
                <c:pt idx="580">
                  <c:v>-2.9198821101773547</c:v>
                </c:pt>
                <c:pt idx="581">
                  <c:v>-2.9195754536563627</c:v>
                </c:pt>
                <c:pt idx="582">
                  <c:v>-2.9195432758762934</c:v>
                </c:pt>
                <c:pt idx="583">
                  <c:v>-2.9187128007641974</c:v>
                </c:pt>
                <c:pt idx="584">
                  <c:v>-2.9203217466869473</c:v>
                </c:pt>
                <c:pt idx="585">
                  <c:v>-2.9183086053473062</c:v>
                </c:pt>
                <c:pt idx="586">
                  <c:v>-2.9179924814252161</c:v>
                </c:pt>
                <c:pt idx="587">
                  <c:v>-2.9178389729236187</c:v>
                </c:pt>
                <c:pt idx="588">
                  <c:v>-2.9167307747308087</c:v>
                </c:pt>
                <c:pt idx="589">
                  <c:v>-2.9172295303221887</c:v>
                </c:pt>
                <c:pt idx="590">
                  <c:v>-2.9177529694583337</c:v>
                </c:pt>
                <c:pt idx="591">
                  <c:v>-2.9177268629575006</c:v>
                </c:pt>
                <c:pt idx="592">
                  <c:v>-2.9153113475847912</c:v>
                </c:pt>
                <c:pt idx="593">
                  <c:v>-2.9133082238559487</c:v>
                </c:pt>
                <c:pt idx="594">
                  <c:v>-2.9125481566105642</c:v>
                </c:pt>
                <c:pt idx="595">
                  <c:v>-2.9134979323601438</c:v>
                </c:pt>
                <c:pt idx="596">
                  <c:v>-2.912304717284897</c:v>
                </c:pt>
                <c:pt idx="597">
                  <c:v>-2.9129118262383713</c:v>
                </c:pt>
                <c:pt idx="598">
                  <c:v>-2.9120321927369988</c:v>
                </c:pt>
                <c:pt idx="599">
                  <c:v>-2.9133930510108854</c:v>
                </c:pt>
                <c:pt idx="600">
                  <c:v>-2.9133078633737437</c:v>
                </c:pt>
                <c:pt idx="601">
                  <c:v>-2.9109070139349877</c:v>
                </c:pt>
                <c:pt idx="602">
                  <c:v>-2.9088996023651532</c:v>
                </c:pt>
                <c:pt idx="603">
                  <c:v>-2.9079691218999808</c:v>
                </c:pt>
                <c:pt idx="604">
                  <c:v>-2.9083735449898431</c:v>
                </c:pt>
                <c:pt idx="605">
                  <c:v>-2.908814623428237</c:v>
                </c:pt>
                <c:pt idx="606">
                  <c:v>-2.9117552285661503</c:v>
                </c:pt>
                <c:pt idx="607">
                  <c:v>-2.9134218326691439</c:v>
                </c:pt>
                <c:pt idx="608">
                  <c:v>-2.9148233115958213</c:v>
                </c:pt>
                <c:pt idx="609">
                  <c:v>-2.9141894890135909</c:v>
                </c:pt>
                <c:pt idx="610">
                  <c:v>-2.9137869631985325</c:v>
                </c:pt>
                <c:pt idx="611">
                  <c:v>-2.9149242466135812</c:v>
                </c:pt>
                <c:pt idx="612">
                  <c:v>-2.9164036466150378</c:v>
                </c:pt>
                <c:pt idx="613">
                  <c:v>-2.9164210825701673</c:v>
                </c:pt>
                <c:pt idx="614">
                  <c:v>-2.916245660544996</c:v>
                </c:pt>
                <c:pt idx="615">
                  <c:v>-2.9167761765160227</c:v>
                </c:pt>
                <c:pt idx="616">
                  <c:v>-2.9168657468578938</c:v>
                </c:pt>
                <c:pt idx="617">
                  <c:v>-2.9163165806758649</c:v>
                </c:pt>
                <c:pt idx="618">
                  <c:v>-2.9160261458541727</c:v>
                </c:pt>
                <c:pt idx="619">
                  <c:v>-2.9165600010287953</c:v>
                </c:pt>
                <c:pt idx="620">
                  <c:v>-2.917702653731439</c:v>
                </c:pt>
                <c:pt idx="621">
                  <c:v>-2.9185065100785148</c:v>
                </c:pt>
                <c:pt idx="622">
                  <c:v>-2.9189481387265874</c:v>
                </c:pt>
                <c:pt idx="623">
                  <c:v>-2.9203628796039425</c:v>
                </c:pt>
                <c:pt idx="624">
                  <c:v>-2.9217690258265634</c:v>
                </c:pt>
                <c:pt idx="625">
                  <c:v>-2.9229846097713481</c:v>
                </c:pt>
                <c:pt idx="626">
                  <c:v>-2.9251061044730307</c:v>
                </c:pt>
                <c:pt idx="627">
                  <c:v>-2.9253333031266919</c:v>
                </c:pt>
                <c:pt idx="628">
                  <c:v>-2.925920016376399</c:v>
                </c:pt>
                <c:pt idx="629">
                  <c:v>-2.9258964522237387</c:v>
                </c:pt>
                <c:pt idx="630">
                  <c:v>-2.9249706959727604</c:v>
                </c:pt>
                <c:pt idx="631">
                  <c:v>-2.9233241650368353</c:v>
                </c:pt>
                <c:pt idx="632">
                  <c:v>-2.9207258851855613</c:v>
                </c:pt>
                <c:pt idx="633">
                  <c:v>-2.9196410424451358</c:v>
                </c:pt>
                <c:pt idx="634">
                  <c:v>-2.9185655912148247</c:v>
                </c:pt>
                <c:pt idx="635">
                  <c:v>-2.9182401706463827</c:v>
                </c:pt>
                <c:pt idx="636">
                  <c:v>-2.9173773849449702</c:v>
                </c:pt>
                <c:pt idx="637">
                  <c:v>-2.9176507632664936</c:v>
                </c:pt>
                <c:pt idx="638">
                  <c:v>-2.9194242977754952</c:v>
                </c:pt>
                <c:pt idx="639">
                  <c:v>-2.9192855500716064</c:v>
                </c:pt>
                <c:pt idx="640">
                  <c:v>-2.9218490528763401</c:v>
                </c:pt>
                <c:pt idx="641">
                  <c:v>-2.9210499017706826</c:v>
                </c:pt>
                <c:pt idx="642">
                  <c:v>-2.9221678709285897</c:v>
                </c:pt>
                <c:pt idx="643">
                  <c:v>-2.9196926103733727</c:v>
                </c:pt>
                <c:pt idx="644">
                  <c:v>-2.9216644100957723</c:v>
                </c:pt>
                <c:pt idx="645">
                  <c:v>-2.9215632094595776</c:v>
                </c:pt>
                <c:pt idx="646">
                  <c:v>-2.9233644631529216</c:v>
                </c:pt>
                <c:pt idx="647">
                  <c:v>-2.923479684649692</c:v>
                </c:pt>
                <c:pt idx="648">
                  <c:v>-2.9241838961258679</c:v>
                </c:pt>
                <c:pt idx="649">
                  <c:v>-2.9235376463939002</c:v>
                </c:pt>
                <c:pt idx="650">
                  <c:v>-2.9226549962256416</c:v>
                </c:pt>
                <c:pt idx="651">
                  <c:v>-2.9221477408432861</c:v>
                </c:pt>
                <c:pt idx="652">
                  <c:v>-2.9214529967682021</c:v>
                </c:pt>
                <c:pt idx="653">
                  <c:v>-2.9222554491319377</c:v>
                </c:pt>
                <c:pt idx="654">
                  <c:v>-2.9209479232518265</c:v>
                </c:pt>
                <c:pt idx="655">
                  <c:v>-2.9214277440410412</c:v>
                </c:pt>
                <c:pt idx="656">
                  <c:v>-2.9224040436918983</c:v>
                </c:pt>
                <c:pt idx="657">
                  <c:v>-2.9218434179702757</c:v>
                </c:pt>
                <c:pt idx="658">
                  <c:v>-2.9242111789370462</c:v>
                </c:pt>
                <c:pt idx="659">
                  <c:v>-2.9239714203244351</c:v>
                </c:pt>
                <c:pt idx="660">
                  <c:v>-2.9239686503032627</c:v>
                </c:pt>
                <c:pt idx="661">
                  <c:v>-2.9233568361083684</c:v>
                </c:pt>
                <c:pt idx="662">
                  <c:v>-2.9246732032889038</c:v>
                </c:pt>
                <c:pt idx="663">
                  <c:v>-2.9250507989135182</c:v>
                </c:pt>
                <c:pt idx="664">
                  <c:v>-2.9249085602240541</c:v>
                </c:pt>
                <c:pt idx="665">
                  <c:v>-2.9229123994936193</c:v>
                </c:pt>
                <c:pt idx="666">
                  <c:v>-2.9199102847076688</c:v>
                </c:pt>
                <c:pt idx="667">
                  <c:v>-2.9193514993425786</c:v>
                </c:pt>
                <c:pt idx="668">
                  <c:v>-2.9188181943776166</c:v>
                </c:pt>
                <c:pt idx="669">
                  <c:v>-2.9198885039933327</c:v>
                </c:pt>
                <c:pt idx="670">
                  <c:v>-2.9226170697030067</c:v>
                </c:pt>
                <c:pt idx="671">
                  <c:v>-2.9254573279783784</c:v>
                </c:pt>
                <c:pt idx="672">
                  <c:v>-2.9265014362294721</c:v>
                </c:pt>
                <c:pt idx="673">
                  <c:v>-2.9271953834491597</c:v>
                </c:pt>
                <c:pt idx="674">
                  <c:v>-2.9269341856316382</c:v>
                </c:pt>
                <c:pt idx="675">
                  <c:v>-2.9258658871272303</c:v>
                </c:pt>
                <c:pt idx="676">
                  <c:v>-2.9262837808679492</c:v>
                </c:pt>
                <c:pt idx="677">
                  <c:v>-2.9257619354425941</c:v>
                </c:pt>
                <c:pt idx="678">
                  <c:v>-2.9241013646733944</c:v>
                </c:pt>
                <c:pt idx="679">
                  <c:v>-2.9244622453072981</c:v>
                </c:pt>
                <c:pt idx="680">
                  <c:v>-2.9245792881878012</c:v>
                </c:pt>
                <c:pt idx="681">
                  <c:v>-2.9246789899769539</c:v>
                </c:pt>
                <c:pt idx="682">
                  <c:v>-2.9254818597411552</c:v>
                </c:pt>
                <c:pt idx="683">
                  <c:v>-2.9248525716455998</c:v>
                </c:pt>
                <c:pt idx="684">
                  <c:v>-2.9242784942458613</c:v>
                </c:pt>
                <c:pt idx="685">
                  <c:v>-2.9236551825658523</c:v>
                </c:pt>
                <c:pt idx="686">
                  <c:v>-2.9244925447853558</c:v>
                </c:pt>
                <c:pt idx="687">
                  <c:v>-2.9264942455581182</c:v>
                </c:pt>
                <c:pt idx="688">
                  <c:v>-2.9256238517848772</c:v>
                </c:pt>
                <c:pt idx="689">
                  <c:v>-2.9258425506475589</c:v>
                </c:pt>
                <c:pt idx="690">
                  <c:v>-2.9253146149702047</c:v>
                </c:pt>
                <c:pt idx="691">
                  <c:v>-2.9242733526312352</c:v>
                </c:pt>
                <c:pt idx="692">
                  <c:v>-2.9232917785565258</c:v>
                </c:pt>
                <c:pt idx="693">
                  <c:v>-2.923259107484995</c:v>
                </c:pt>
                <c:pt idx="694">
                  <c:v>-2.9228726895327055</c:v>
                </c:pt>
                <c:pt idx="695">
                  <c:v>-2.9198615437188482</c:v>
                </c:pt>
                <c:pt idx="696">
                  <c:v>-2.9180197452636634</c:v>
                </c:pt>
                <c:pt idx="697">
                  <c:v>-2.9181180430694553</c:v>
                </c:pt>
                <c:pt idx="698">
                  <c:v>-2.9176590923027277</c:v>
                </c:pt>
                <c:pt idx="699">
                  <c:v>-2.9174230144031656</c:v>
                </c:pt>
                <c:pt idx="700">
                  <c:v>-2.9171377022233496</c:v>
                </c:pt>
                <c:pt idx="701">
                  <c:v>-2.9178411168441261</c:v>
                </c:pt>
                <c:pt idx="702">
                  <c:v>-2.9171415157456408</c:v>
                </c:pt>
                <c:pt idx="703">
                  <c:v>-2.9151642518719041</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-2.9198721115393167</c:v>
                </c:pt>
                <c:pt idx="712">
                  <c:v>-2.916513119369236</c:v>
                </c:pt>
                <c:pt idx="713">
                  <c:v>-2.9177938747023724</c:v>
                </c:pt>
                <c:pt idx="714">
                  <c:v>-2.914829496711576</c:v>
                </c:pt>
                <c:pt idx="715">
                  <c:v>-2.9148752020607827</c:v>
                </c:pt>
                <c:pt idx="716">
                  <c:v>-2.9158887452153688</c:v>
                </c:pt>
                <c:pt idx="717">
                  <c:v>-2.9149450786905362</c:v>
                </c:pt>
                <c:pt idx="718">
                  <c:v>-2.9162484685116499</c:v>
                </c:pt>
                <c:pt idx="719">
                  <c:v>-2.9189180669215062</c:v>
                </c:pt>
                <c:pt idx="720">
                  <c:v>-2.9183123619513549</c:v>
                </c:pt>
                <c:pt idx="721">
                  <c:v>-2.9202831750908587</c:v>
                </c:pt>
                <c:pt idx="722">
                  <c:v>-2.9211218274572026</c:v>
                </c:pt>
                <c:pt idx="723">
                  <c:v>-2.9218085460600065</c:v>
                </c:pt>
                <c:pt idx="724">
                  <c:v>-2.9201949897595796</c:v>
                </c:pt>
                <c:pt idx="725">
                  <c:v>-2.9183359640494877</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-2.9316683605001068</c:v>
                </c:pt>
                <c:pt idx="734">
                  <c:v>-2.9322302763685837</c:v>
                </c:pt>
                <c:pt idx="735">
                  <c:v>-2.9351917325562202</c:v>
                </c:pt>
                <c:pt idx="736">
                  <c:v>-2.9355958141366028</c:v>
                </c:pt>
                <c:pt idx="737">
                  <c:v>-2.9391065693154985</c:v>
                </c:pt>
                <c:pt idx="738">
                  <c:v>-2.9403745939349051</c:v>
                </c:pt>
                <c:pt idx="739">
                  <c:v>-2.9416525033558623</c:v>
                </c:pt>
                <c:pt idx="740">
                  <c:v>-2.9423270224819089</c:v>
                </c:pt>
                <c:pt idx="741">
                  <c:v>-2.9444000228405116</c:v>
                </c:pt>
                <c:pt idx="742">
                  <c:v>-2.9451480613638523</c:v>
                </c:pt>
                <c:pt idx="743">
                  <c:v>-2.9462499985499413</c:v>
                </c:pt>
                <c:pt idx="744">
                  <c:v>-2.9465019945848177</c:v>
                </c:pt>
                <c:pt idx="745">
                  <c:v>-2.9453925441906392</c:v>
                </c:pt>
                <c:pt idx="746">
                  <c:v>-2.9471067888630849</c:v>
                </c:pt>
                <c:pt idx="747">
                  <c:v>-2.9471815984072469</c:v>
                </c:pt>
                <c:pt idx="748">
                  <c:v>-2.9478783725663242</c:v>
                </c:pt>
                <c:pt idx="749">
                  <c:v>-2.9470952534324812</c:v>
                </c:pt>
                <c:pt idx="750">
                  <c:v>-2.9476975812535393</c:v>
                </c:pt>
                <c:pt idx="751">
                  <c:v>-2.9477296641698838</c:v>
                </c:pt>
                <c:pt idx="752">
                  <c:v>-2.9460824691877967</c:v>
                </c:pt>
                <c:pt idx="753">
                  <c:v>-2.9479817930139984</c:v>
                </c:pt>
                <c:pt idx="754">
                  <c:v>-2.9503343188643822</c:v>
                </c:pt>
                <c:pt idx="755">
                  <c:v>-2.9506604224517434</c:v>
                </c:pt>
                <c:pt idx="756">
                  <c:v>-2.9496979349612067</c:v>
                </c:pt>
                <c:pt idx="757">
                  <c:v>-2.9504103616371395</c:v>
                </c:pt>
                <c:pt idx="758">
                  <c:v>-2.9513495316207599</c:v>
                </c:pt>
                <c:pt idx="759">
                  <c:v>-2.9512103854891727</c:v>
                </c:pt>
                <c:pt idx="760">
                  <c:v>-2.9527164991194144</c:v>
                </c:pt>
                <c:pt idx="761">
                  <c:v>-2.9513898866551074</c:v>
                </c:pt>
                <c:pt idx="762">
                  <c:v>-2.9531265760880672</c:v>
                </c:pt>
                <c:pt idx="763">
                  <c:v>-2.9563514499046977</c:v>
                </c:pt>
                <c:pt idx="764">
                  <c:v>-2.9594196277980949</c:v>
                </c:pt>
                <c:pt idx="765">
                  <c:v>-2.9613185911420885</c:v>
                </c:pt>
                <c:pt idx="766">
                  <c:v>-2.9628261846466408</c:v>
                </c:pt>
                <c:pt idx="767">
                  <c:v>-2.9654053209954867</c:v>
                </c:pt>
                <c:pt idx="768">
                  <c:v>-2.965148752528421</c:v>
                </c:pt>
                <c:pt idx="769">
                  <c:v>-2.9651475192998187</c:v>
                </c:pt>
                <c:pt idx="770">
                  <c:v>-2.9681658178395351</c:v>
                </c:pt>
                <c:pt idx="771">
                  <c:v>-2.9683776295948121</c:v>
                </c:pt>
                <c:pt idx="772">
                  <c:v>-2.9704144678962905</c:v>
                </c:pt>
                <c:pt idx="773">
                  <c:v>-2.9729301214313466</c:v>
                </c:pt>
                <c:pt idx="774">
                  <c:v>-2.9745074967019192</c:v>
                </c:pt>
                <c:pt idx="775">
                  <c:v>-2.9750039945363227</c:v>
                </c:pt>
                <c:pt idx="776">
                  <c:v>-2.9748969882393372</c:v>
                </c:pt>
                <c:pt idx="777">
                  <c:v>-2.9742893290761674</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-2.9567395374587839</c:v>
                </c:pt>
                <c:pt idx="791">
                  <c:v>-2.9577330074463135</c:v>
                </c:pt>
                <c:pt idx="792">
                  <c:v>-2.9588112286977832</c:v>
                </c:pt>
                <c:pt idx="793">
                  <c:v>-2.9608735284266752</c:v>
                </c:pt>
                <c:pt idx="794">
                  <c:v>-2.9639411750831637</c:v>
                </c:pt>
                <c:pt idx="795">
                  <c:v>-2.9642804457574252</c:v>
                </c:pt>
                <c:pt idx="796">
                  <c:v>-2.9636271002178205</c:v>
                </c:pt>
                <c:pt idx="797">
                  <c:v>-2.9650802419364974</c:v>
                </c:pt>
                <c:pt idx="798">
                  <c:v>-2.9650735066110485</c:v>
                </c:pt>
                <c:pt idx="799">
                  <c:v>-2.9641059533968797</c:v>
                </c:pt>
                <c:pt idx="800">
                  <c:v>-2.9652247763284292</c:v>
                </c:pt>
                <c:pt idx="801">
                  <c:v>-2.9666992244427477</c:v>
                </c:pt>
                <c:pt idx="802">
                  <c:v>-2.9664584982200024</c:v>
                </c:pt>
                <c:pt idx="803">
                  <c:v>-2.9651145067188351</c:v>
                </c:pt>
                <c:pt idx="804">
                  <c:v>-2.9657681937678801</c:v>
                </c:pt>
                <c:pt idx="805">
                  <c:v>-2.966723509559813</c:v>
                </c:pt>
                <c:pt idx="806">
                  <c:v>-2.9675032135990591</c:v>
                </c:pt>
                <c:pt idx="807">
                  <c:v>-2.9683835490920853</c:v>
                </c:pt>
                <c:pt idx="808">
                  <c:v>-2.9697312592518204</c:v>
                </c:pt>
                <c:pt idx="809">
                  <c:v>-2.9702971024790514</c:v>
                </c:pt>
                <c:pt idx="810">
                  <c:v>-2.9696351053665069</c:v>
                </c:pt>
                <c:pt idx="811">
                  <c:v>-2.9685982636777482</c:v>
                </c:pt>
                <c:pt idx="812">
                  <c:v>-2.9651220388996649</c:v>
                </c:pt>
                <c:pt idx="813">
                  <c:v>-2.9618685541795307</c:v>
                </c:pt>
                <c:pt idx="814">
                  <c:v>-2.9594461137538874</c:v>
                </c:pt>
                <c:pt idx="815">
                  <c:v>-2.9580694511811743</c:v>
                </c:pt>
                <c:pt idx="816">
                  <c:v>-2.9572827841435148</c:v>
                </c:pt>
                <c:pt idx="817">
                  <c:v>-2.9631748468310306</c:v>
                </c:pt>
                <c:pt idx="818">
                  <c:v>-2.9674269052078301</c:v>
                </c:pt>
                <c:pt idx="819">
                  <c:v>-2.9695680177306372</c:v>
                </c:pt>
                <c:pt idx="820">
                  <c:v>-2.970061954244116</c:v>
                </c:pt>
                <c:pt idx="821">
                  <c:v>-2.971529515251035</c:v>
                </c:pt>
                <c:pt idx="822">
                  <c:v>-2.972060410677027</c:v>
                </c:pt>
                <c:pt idx="823">
                  <c:v>-2.9731687037335917</c:v>
                </c:pt>
                <c:pt idx="824">
                  <c:v>-2.9742091122989223</c:v>
                </c:pt>
                <c:pt idx="825">
                  <c:v>-2.9746689547847827</c:v>
                </c:pt>
                <c:pt idx="826">
                  <c:v>-2.974837641484541</c:v>
                </c:pt>
                <c:pt idx="827">
                  <c:v>-2.9755339223521844</c:v>
                </c:pt>
                <c:pt idx="828">
                  <c:v>-2.9771736420716808</c:v>
                </c:pt>
                <c:pt idx="829">
                  <c:v>-2.9779089688540807</c:v>
                </c:pt>
                <c:pt idx="830">
                  <c:v>-2.9782004282041572</c:v>
                </c:pt>
                <c:pt idx="831">
                  <c:v>-2.9791380234497327</c:v>
                </c:pt>
                <c:pt idx="832">
                  <c:v>-2.9785562620871815</c:v>
                </c:pt>
                <c:pt idx="833">
                  <c:v>-2.9791055610784269</c:v>
                </c:pt>
                <c:pt idx="834">
                  <c:v>-2.9814768889217618</c:v>
                </c:pt>
                <c:pt idx="835">
                  <c:v>-2.9828821434252384</c:v>
                </c:pt>
                <c:pt idx="836">
                  <c:v>-2.9839553558713345</c:v>
                </c:pt>
                <c:pt idx="837">
                  <c:v>-2.9837011210522384</c:v>
                </c:pt>
                <c:pt idx="838">
                  <c:v>-2.985363532177975</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-2.9882464791356207</c:v>
                </c:pt>
                <c:pt idx="849">
                  <c:v>-2.9902092668028786</c:v>
                </c:pt>
                <c:pt idx="850">
                  <c:v>-2.9911591563889437</c:v>
                </c:pt>
                <c:pt idx="851">
                  <c:v>-2.9931254160690197</c:v>
                </c:pt>
                <c:pt idx="852">
                  <c:v>-2.9928727939334538</c:v>
                </c:pt>
                <c:pt idx="853">
                  <c:v>-2.9917521875636304</c:v>
                </c:pt>
                <c:pt idx="854">
                  <c:v>-2.9905959503736308</c:v>
                </c:pt>
                <c:pt idx="855">
                  <c:v>-2.9909313126618748</c:v>
                </c:pt>
                <c:pt idx="856">
                  <c:v>-2.9893592307879158</c:v>
                </c:pt>
                <c:pt idx="857">
                  <c:v>-2.9881391503019517</c:v>
                </c:pt>
                <c:pt idx="858">
                  <c:v>-2.9880949817453093</c:v>
                </c:pt>
                <c:pt idx="859">
                  <c:v>-2.988057358786623</c:v>
                </c:pt>
                <c:pt idx="860">
                  <c:v>-2.9899226644761971</c:v>
                </c:pt>
                <c:pt idx="861">
                  <c:v>-2.9909914562720741</c:v>
                </c:pt>
                <c:pt idx="862">
                  <c:v>-2.9921824325630939</c:v>
                </c:pt>
                <c:pt idx="863">
                  <c:v>-2.9968934417066322</c:v>
                </c:pt>
                <c:pt idx="864">
                  <c:v>-2.9990468106244594</c:v>
                </c:pt>
                <c:pt idx="865">
                  <c:v>-2.9999199364733578</c:v>
                </c:pt>
                <c:pt idx="866">
                  <c:v>-3.0012684434884953</c:v>
                </c:pt>
                <c:pt idx="867">
                  <c:v>-3.0022417264724792</c:v>
                </c:pt>
                <c:pt idx="868">
                  <c:v>-3.0036178957537487</c:v>
                </c:pt>
                <c:pt idx="869">
                  <c:v>-3.0034524723665887</c:v>
                </c:pt>
                <c:pt idx="870">
                  <c:v>-3.0036082386251621</c:v>
                </c:pt>
                <c:pt idx="871">
                  <c:v>-3.0032629346171227</c:v>
                </c:pt>
                <c:pt idx="872">
                  <c:v>-3.0037901872755599</c:v>
                </c:pt>
                <c:pt idx="873">
                  <c:v>-3.0038791125439985</c:v>
                </c:pt>
                <c:pt idx="874">
                  <c:v>-3.0041371229398952</c:v>
                </c:pt>
                <c:pt idx="875">
                  <c:v>-3.0031828506491252</c:v>
                </c:pt>
                <c:pt idx="876">
                  <c:v>-3.0025761590960798</c:v>
                </c:pt>
                <c:pt idx="877">
                  <c:v>-3.0041513335279184</c:v>
                </c:pt>
                <c:pt idx="878">
                  <c:v>-3.0057989079649752</c:v>
                </c:pt>
                <c:pt idx="879">
                  <c:v>-3.0066797557221889</c:v>
                </c:pt>
                <c:pt idx="880">
                  <c:v>-3.0082277422065804</c:v>
                </c:pt>
                <c:pt idx="881">
                  <c:v>-3.0077449047504956</c:v>
                </c:pt>
                <c:pt idx="882">
                  <c:v>-3.0065392245800098</c:v>
                </c:pt>
                <c:pt idx="883">
                  <c:v>-3.0036203242654551</c:v>
                </c:pt>
                <c:pt idx="884">
                  <c:v>-3.0000965158361481</c:v>
                </c:pt>
                <c:pt idx="885">
                  <c:v>-3.0015046541972912</c:v>
                </c:pt>
                <c:pt idx="886">
                  <c:v>-2.9997379878229715</c:v>
                </c:pt>
                <c:pt idx="887">
                  <c:v>-2.9971238277818792</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-3.0011480993498569</c:v>
                </c:pt>
                <c:pt idx="898">
                  <c:v>-3.0013358726338026</c:v>
                </c:pt>
                <c:pt idx="899">
                  <c:v>-3.001177013817359</c:v>
                </c:pt>
                <c:pt idx="900">
                  <c:v>-3.0019974333731585</c:v>
                </c:pt>
                <c:pt idx="901">
                  <c:v>-3.0039389715629801</c:v>
                </c:pt>
                <c:pt idx="902">
                  <c:v>-3.007817437564924</c:v>
                </c:pt>
                <c:pt idx="903">
                  <c:v>-3.0063670279219252</c:v>
                </c:pt>
                <c:pt idx="904">
                  <c:v>-3.0054184095099568</c:v>
                </c:pt>
                <c:pt idx="905">
                  <c:v>-3.0051904898919042</c:v>
                </c:pt>
                <c:pt idx="906">
                  <c:v>-3.0064782651416664</c:v>
                </c:pt>
                <c:pt idx="907">
                  <c:v>-3.0081638230195722</c:v>
                </c:pt>
                <c:pt idx="908">
                  <c:v>-3.008795179144613</c:v>
                </c:pt>
                <c:pt idx="909">
                  <c:v>-3.009112156840335</c:v>
                </c:pt>
                <c:pt idx="910">
                  <c:v>-3.0075525021161282</c:v>
                </c:pt>
                <c:pt idx="911">
                  <c:v>-3.0078545862049175</c:v>
                </c:pt>
                <c:pt idx="912">
                  <c:v>-3.009268511254092</c:v>
                </c:pt>
                <c:pt idx="913">
                  <c:v>-3.0102211139430852</c:v>
                </c:pt>
                <c:pt idx="914">
                  <c:v>-3.0107243091574412</c:v>
                </c:pt>
                <c:pt idx="915">
                  <c:v>-3.0103442470756252</c:v>
                </c:pt>
                <c:pt idx="916">
                  <c:v>-3.0098953518651683</c:v>
                </c:pt>
                <c:pt idx="917">
                  <c:v>-3.0099264292258967</c:v>
                </c:pt>
                <c:pt idx="918">
                  <c:v>-3.0102631385792167</c:v>
                </c:pt>
                <c:pt idx="919">
                  <c:v>-3.0115474038706767</c:v>
                </c:pt>
                <c:pt idx="920">
                  <c:v>-3.0111861627545551</c:v>
                </c:pt>
                <c:pt idx="921">
                  <c:v>-3.0119257963506807</c:v>
                </c:pt>
                <c:pt idx="922">
                  <c:v>-3.0106485130303842</c:v>
                </c:pt>
                <c:pt idx="923">
                  <c:v>-3.0093707933369171</c:v>
                </c:pt>
                <c:pt idx="924">
                  <c:v>-3.0071853415027396</c:v>
                </c:pt>
                <c:pt idx="925">
                  <c:v>-3.0056912945400431</c:v>
                </c:pt>
                <c:pt idx="926">
                  <c:v>-3.0045796053616272</c:v>
                </c:pt>
                <c:pt idx="927">
                  <c:v>-3.002182379717695</c:v>
                </c:pt>
                <c:pt idx="928">
                  <c:v>-3.0036670351702668</c:v>
                </c:pt>
                <c:pt idx="929">
                  <c:v>-3.0059337662555703</c:v>
                </c:pt>
                <c:pt idx="930">
                  <c:v>-3.0052689611763554</c:v>
                </c:pt>
                <c:pt idx="931">
                  <c:v>-3.0058113730601974</c:v>
                </c:pt>
                <c:pt idx="932">
                  <c:v>-3.005419149447107</c:v>
                </c:pt>
                <c:pt idx="933">
                  <c:v>-3.0063377339994872</c:v>
                </c:pt>
                <c:pt idx="934">
                  <c:v>-3.0038991287928098</c:v>
                </c:pt>
                <c:pt idx="935">
                  <c:v>-3.0030525268451953</c:v>
                </c:pt>
                <c:pt idx="936">
                  <c:v>-3.0020032390339377</c:v>
                </c:pt>
                <c:pt idx="937">
                  <c:v>-3.0006804211191977</c:v>
                </c:pt>
                <c:pt idx="938">
                  <c:v>-3.000981898080076</c:v>
                </c:pt>
                <c:pt idx="939">
                  <c:v>-2.9995487156919722</c:v>
                </c:pt>
                <c:pt idx="940">
                  <c:v>-2.9989283447878572</c:v>
                </c:pt>
                <c:pt idx="941">
                  <c:v>-2.9971789625866876</c:v>
                </c:pt>
                <c:pt idx="942">
                  <c:v>-2.9965345342385064</c:v>
                </c:pt>
                <c:pt idx="943">
                  <c:v>-2.997358027379434</c:v>
                </c:pt>
                <c:pt idx="944">
                  <c:v>-2.9984625828047027</c:v>
                </c:pt>
                <c:pt idx="945">
                  <c:v>-2.9987028536815075</c:v>
                </c:pt>
                <c:pt idx="946">
                  <c:v>-2.9977245618921469</c:v>
                </c:pt>
                <c:pt idx="947">
                  <c:v>-2.9983534325872077</c:v>
                </c:pt>
                <c:pt idx="948">
                  <c:v>-2.9988202949897387</c:v>
                </c:pt>
                <c:pt idx="949">
                  <c:v>-2.998219371152004</c:v>
                </c:pt>
                <c:pt idx="950">
                  <c:v>-2.9994600560419982</c:v>
                </c:pt>
                <c:pt idx="951">
                  <c:v>-3.0001400582921223</c:v>
                </c:pt>
                <c:pt idx="952">
                  <c:v>-2.9995294393803107</c:v>
                </c:pt>
                <c:pt idx="953">
                  <c:v>-2.9992722637853149</c:v>
                </c:pt>
                <c:pt idx="954">
                  <c:v>-3.0003878803225112</c:v>
                </c:pt>
                <c:pt idx="955">
                  <c:v>-3.0012116770274027</c:v>
                </c:pt>
                <c:pt idx="956">
                  <c:v>-3.0020285676521352</c:v>
                </c:pt>
                <c:pt idx="957">
                  <c:v>-3.0032939740323492</c:v>
                </c:pt>
                <c:pt idx="958">
                  <c:v>-3.003721619765404</c:v>
                </c:pt>
                <c:pt idx="959">
                  <c:v>-3.0040359981946949</c:v>
                </c:pt>
                <c:pt idx="960">
                  <c:v>-3.0047634512867916</c:v>
                </c:pt>
                <c:pt idx="961">
                  <c:v>-3.0079582722710692</c:v>
                </c:pt>
                <c:pt idx="962">
                  <c:v>-3.0081779387438701</c:v>
                </c:pt>
                <c:pt idx="963">
                  <c:v>-3.0062724298019066</c:v>
                </c:pt>
                <c:pt idx="964">
                  <c:v>-3.0064759694391756</c:v>
                </c:pt>
                <c:pt idx="965">
                  <c:v>-3.0060192574567002</c:v>
                </c:pt>
                <c:pt idx="966">
                  <c:v>-3.0037453736455149</c:v>
                </c:pt>
                <c:pt idx="967">
                  <c:v>-3.0027490198003335</c:v>
                </c:pt>
                <c:pt idx="968">
                  <c:v>-3.0013795099534946</c:v>
                </c:pt>
                <c:pt idx="969">
                  <c:v>-2.9992354187092856</c:v>
                </c:pt>
                <c:pt idx="970">
                  <c:v>-2.9984020407668037</c:v>
                </c:pt>
                <c:pt idx="971">
                  <c:v>-2.9975615670166929</c:v>
                </c:pt>
                <c:pt idx="972">
                  <c:v>-2.9995746324653254</c:v>
                </c:pt>
                <c:pt idx="973">
                  <c:v>-2.9998696966374587</c:v>
                </c:pt>
                <c:pt idx="974">
                  <c:v>-2.9992740851690907</c:v>
                </c:pt>
                <c:pt idx="975">
                  <c:v>-2.9996109273316733</c:v>
                </c:pt>
                <c:pt idx="976">
                  <c:v>-3.0018453857731169</c:v>
                </c:pt>
                <c:pt idx="977">
                  <c:v>-3.0036824220686467</c:v>
                </c:pt>
                <c:pt idx="978">
                  <c:v>-3.0036736566592181</c:v>
                </c:pt>
                <c:pt idx="979">
                  <c:v>-3.0027213954796821</c:v>
                </c:pt>
                <c:pt idx="980">
                  <c:v>-3.0009844783737671</c:v>
                </c:pt>
                <c:pt idx="981">
                  <c:v>-2.9981929990327103</c:v>
                </c:pt>
                <c:pt idx="982">
                  <c:v>-2.9947573190164576</c:v>
                </c:pt>
                <c:pt idx="983">
                  <c:v>-2.992008793976205</c:v>
                </c:pt>
                <c:pt idx="984">
                  <c:v>-2.9886583205698356</c:v>
                </c:pt>
                <c:pt idx="985">
                  <c:v>-2.9871593217200001</c:v>
                </c:pt>
                <c:pt idx="986">
                  <c:v>-2.9864612004958389</c:v>
                </c:pt>
                <c:pt idx="987">
                  <c:v>-2.9896746906638327</c:v>
                </c:pt>
                <c:pt idx="988">
                  <c:v>-2.9925938376241135</c:v>
                </c:pt>
                <c:pt idx="989">
                  <c:v>-2.9960272978288738</c:v>
                </c:pt>
                <c:pt idx="990">
                  <c:v>-3.001086134355881</c:v>
                </c:pt>
                <c:pt idx="991">
                  <c:v>-3.0034234820081172</c:v>
                </c:pt>
                <c:pt idx="992">
                  <c:v>-3.0045077176206187</c:v>
                </c:pt>
                <c:pt idx="993">
                  <c:v>-3.0060341320908748</c:v>
                </c:pt>
                <c:pt idx="994">
                  <c:v>-3.009375043232414</c:v>
                </c:pt>
                <c:pt idx="995">
                  <c:v>-3.0092485708962577</c:v>
                </c:pt>
                <c:pt idx="996">
                  <c:v>-3.0103134922516119</c:v>
                </c:pt>
                <c:pt idx="997">
                  <c:v>-3.0105381485570639</c:v>
                </c:pt>
                <c:pt idx="998">
                  <c:v>-3.0105436127083887</c:v>
                </c:pt>
                <c:pt idx="999">
                  <c:v>-3.0094756746861684</c:v>
                </c:pt>
                <c:pt idx="1000">
                  <c:v>-3.0083530382323467</c:v>
                </c:pt>
                <c:pt idx="1001">
                  <c:v>-3.0075033057813454</c:v>
                </c:pt>
                <c:pt idx="1002">
                  <c:v>-3.0062939069523242</c:v>
                </c:pt>
                <c:pt idx="1003">
                  <c:v>-3.0069903965201661</c:v>
                </c:pt>
                <c:pt idx="1004">
                  <c:v>-3.0073710088116816</c:v>
                </c:pt>
                <c:pt idx="1005">
                  <c:v>-3.0055619952645003</c:v>
                </c:pt>
                <c:pt idx="1006">
                  <c:v>-3.0049871210093499</c:v>
                </c:pt>
                <c:pt idx="1007">
                  <c:v>-3.0057459170806418</c:v>
                </c:pt>
                <c:pt idx="1008">
                  <c:v>-3.0064002681758808</c:v>
                </c:pt>
                <c:pt idx="1009">
                  <c:v>-3.0082507561495082</c:v>
                </c:pt>
                <c:pt idx="1010">
                  <c:v>-3.011077183291814</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-3.0104583302074968</c:v>
                </c:pt>
                <c:pt idx="1019">
                  <c:v>-3.0077755647107551</c:v>
                </c:pt>
                <c:pt idx="1020">
                  <c:v>-3.0081965320366102</c:v>
                </c:pt>
                <c:pt idx="1021">
                  <c:v>-3.0091779733021013</c:v>
                </c:pt>
                <c:pt idx="1022">
                  <c:v>-3.0100512888784752</c:v>
                </c:pt>
                <c:pt idx="1023">
                  <c:v>-3.0111041245935404</c:v>
                </c:pt>
                <c:pt idx="1024">
                  <c:v>-3.0130170139343306</c:v>
                </c:pt>
                <c:pt idx="1025">
                  <c:v>-3.0154856340278613</c:v>
                </c:pt>
                <c:pt idx="1026">
                  <c:v>-3.019300806943491</c:v>
                </c:pt>
                <c:pt idx="1027">
                  <c:v>-3.0188987933925944</c:v>
                </c:pt>
                <c:pt idx="1028">
                  <c:v>-3.0182544029898963</c:v>
                </c:pt>
                <c:pt idx="1029">
                  <c:v>-3.018000433789247</c:v>
                </c:pt>
                <c:pt idx="1030">
                  <c:v>-3.0166816380970261</c:v>
                </c:pt>
                <c:pt idx="1031">
                  <c:v>-3.0152668592741767</c:v>
                </c:pt>
                <c:pt idx="1032">
                  <c:v>-3.0141564981881137</c:v>
                </c:pt>
                <c:pt idx="1033">
                  <c:v>-3.0143813062755567</c:v>
                </c:pt>
                <c:pt idx="1034">
                  <c:v>-3.0135460120855555</c:v>
                </c:pt>
                <c:pt idx="1035">
                  <c:v>-3.0133290017974219</c:v>
                </c:pt>
                <c:pt idx="1036">
                  <c:v>-3.0132988541013219</c:v>
                </c:pt>
                <c:pt idx="1037">
                  <c:v>-3.0125378951368162</c:v>
                </c:pt>
                <c:pt idx="1038">
                  <c:v>-3.0128900483067742</c:v>
                </c:pt>
                <c:pt idx="1039">
                  <c:v>-3.0108066129369342</c:v>
                </c:pt>
                <c:pt idx="1040">
                  <c:v>-3.0080316398864002</c:v>
                </c:pt>
                <c:pt idx="1041">
                  <c:v>-3.00553063331256</c:v>
                </c:pt>
                <c:pt idx="1042">
                  <c:v>-3.003841091157625</c:v>
                </c:pt>
                <c:pt idx="1043">
                  <c:v>-3.0046117262234766</c:v>
                </c:pt>
                <c:pt idx="1044">
                  <c:v>-3.0069952725163405</c:v>
                </c:pt>
                <c:pt idx="1045">
                  <c:v>-3.0090415023279387</c:v>
                </c:pt>
                <c:pt idx="1046">
                  <c:v>-3.010475481571433</c:v>
                </c:pt>
                <c:pt idx="1047">
                  <c:v>-3.010455294567886</c:v>
                </c:pt>
                <c:pt idx="1048">
                  <c:v>-3.0104873585114866</c:v>
                </c:pt>
                <c:pt idx="1049">
                  <c:v>-3.0105072229783372</c:v>
                </c:pt>
                <c:pt idx="1050">
                  <c:v>-3.0115931281926294</c:v>
                </c:pt>
                <c:pt idx="1051">
                  <c:v>-3.0126192313061737</c:v>
                </c:pt>
                <c:pt idx="1052">
                  <c:v>-3.0123128404036663</c:v>
                </c:pt>
                <c:pt idx="1053">
                  <c:v>-3.0120894173268007</c:v>
                </c:pt>
                <c:pt idx="1054">
                  <c:v>-3.0118926889059594</c:v>
                </c:pt>
                <c:pt idx="1055">
                  <c:v>-3.0126206732349874</c:v>
                </c:pt>
                <c:pt idx="1056">
                  <c:v>-3.0129858227371207</c:v>
                </c:pt>
                <c:pt idx="1057">
                  <c:v>-3.0128879423317585</c:v>
                </c:pt>
                <c:pt idx="1058">
                  <c:v>-3.0126687691503937</c:v>
                </c:pt>
                <c:pt idx="1059">
                  <c:v>-3.0156853980883227</c:v>
                </c:pt>
                <c:pt idx="1060">
                  <c:v>-3.0163039096631747</c:v>
                </c:pt>
                <c:pt idx="1061">
                  <c:v>-3.0138884512086821</c:v>
                </c:pt>
                <c:pt idx="1062">
                  <c:v>-3.0123756401985267</c:v>
                </c:pt>
                <c:pt idx="1063">
                  <c:v>-3.0097839628634553</c:v>
                </c:pt>
                <c:pt idx="1064">
                  <c:v>-3.0084775943209512</c:v>
                </c:pt>
                <c:pt idx="1065">
                  <c:v>-3.0067982974497625</c:v>
                </c:pt>
                <c:pt idx="1066">
                  <c:v>-3.0048774395549427</c:v>
                </c:pt>
                <c:pt idx="1067">
                  <c:v>-3.0047043511777258</c:v>
                </c:pt>
                <c:pt idx="1068">
                  <c:v>-3.0047566969886077</c:v>
                </c:pt>
                <c:pt idx="1069">
                  <c:v>-3.0040431698933197</c:v>
                </c:pt>
                <c:pt idx="1070">
                  <c:v>-3.0042589469528447</c:v>
                </c:pt>
                <c:pt idx="1071">
                  <c:v>-3.0032941637598185</c:v>
                </c:pt>
                <c:pt idx="1072">
                  <c:v>-3.0039590067845552</c:v>
                </c:pt>
                <c:pt idx="1073">
                  <c:v>-3.0056514707426345</c:v>
                </c:pt>
                <c:pt idx="1074">
                  <c:v>-3.0082814920007772</c:v>
                </c:pt>
                <c:pt idx="1075">
                  <c:v>-3.0098800977760352</c:v>
                </c:pt>
                <c:pt idx="1076">
                  <c:v>-3.0093930673427036</c:v>
                </c:pt>
                <c:pt idx="1077">
                  <c:v>-3.0111997092964202</c:v>
                </c:pt>
                <c:pt idx="1078">
                  <c:v>-3.0114713231524064</c:v>
                </c:pt>
                <c:pt idx="1079">
                  <c:v>-3.0121615327408047</c:v>
                </c:pt>
                <c:pt idx="1080">
                  <c:v>-3.0125076525769754</c:v>
                </c:pt>
                <c:pt idx="1081">
                  <c:v>-3.0141398211429089</c:v>
                </c:pt>
                <c:pt idx="1082">
                  <c:v>-3.0150040487731218</c:v>
                </c:pt>
                <c:pt idx="1083">
                  <c:v>-3.0133120401610007</c:v>
                </c:pt>
                <c:pt idx="1084">
                  <c:v>-3.012047999818571</c:v>
                </c:pt>
                <c:pt idx="1085">
                  <c:v>-3.0123602153546467</c:v>
                </c:pt>
                <c:pt idx="1086">
                  <c:v>-3.0135723652321076</c:v>
                </c:pt>
                <c:pt idx="1087">
                  <c:v>-3.0148282852384787</c:v>
                </c:pt>
                <c:pt idx="1088">
                  <c:v>-3.0139827837102189</c:v>
                </c:pt>
                <c:pt idx="1089">
                  <c:v>-3.0143176716797782</c:v>
                </c:pt>
                <c:pt idx="1090">
                  <c:v>-3.013056894649992</c:v>
                </c:pt>
                <c:pt idx="1091">
                  <c:v>-3.0110719847589387</c:v>
                </c:pt>
                <c:pt idx="1092">
                  <c:v>-3.013298114164181</c:v>
                </c:pt>
                <c:pt idx="1093">
                  <c:v>-3.0123608224825782</c:v>
                </c:pt>
                <c:pt idx="1094">
                  <c:v>-3.0131204723275204</c:v>
                </c:pt>
                <c:pt idx="1095">
                  <c:v>-3.0137959021454352</c:v>
                </c:pt>
                <c:pt idx="1096">
                  <c:v>-3.0129037656033404</c:v>
                </c:pt>
                <c:pt idx="1097">
                  <c:v>-3.0111386549943404</c:v>
                </c:pt>
                <c:pt idx="1098">
                  <c:v>-3.0105760561069603</c:v>
                </c:pt>
                <c:pt idx="1099">
                  <c:v>-3.011855217729273</c:v>
                </c:pt>
                <c:pt idx="1100">
                  <c:v>-3.0130162170789276</c:v>
                </c:pt>
                <c:pt idx="1101">
                  <c:v>-3.0146715323970454</c:v>
                </c:pt>
                <c:pt idx="1102">
                  <c:v>-3.0142516275450637</c:v>
                </c:pt>
                <c:pt idx="1103">
                  <c:v>-3.0142970293302938</c:v>
                </c:pt>
                <c:pt idx="1104">
                  <c:v>-3.0153180667202264</c:v>
                </c:pt>
                <c:pt idx="1105">
                  <c:v>-3.0155580719785426</c:v>
                </c:pt>
                <c:pt idx="1106">
                  <c:v>-3.0159398605804042</c:v>
                </c:pt>
                <c:pt idx="1107">
                  <c:v>-3.0165012831574392</c:v>
                </c:pt>
                <c:pt idx="1108">
                  <c:v>-3.0155218719759538</c:v>
                </c:pt>
                <c:pt idx="1109">
                  <c:v>-3.0148303912134793</c:v>
                </c:pt>
                <c:pt idx="1110">
                  <c:v>-3.0137000707968298</c:v>
                </c:pt>
                <c:pt idx="1111">
                  <c:v>-3.0121516289665071</c:v>
                </c:pt>
                <c:pt idx="1112">
                  <c:v>-3.0120205462526712</c:v>
                </c:pt>
                <c:pt idx="1113">
                  <c:v>-3.0107077080032099</c:v>
                </c:pt>
                <c:pt idx="1114">
                  <c:v>-3.0108951587504293</c:v>
                </c:pt>
                <c:pt idx="1115">
                  <c:v>-3.0110990209244037</c:v>
                </c:pt>
                <c:pt idx="1116">
                  <c:v>-3.0105393438401649</c:v>
                </c:pt>
                <c:pt idx="1117">
                  <c:v>-3.0140670416827398</c:v>
                </c:pt>
                <c:pt idx="1118">
                  <c:v>-3.0131085574419711</c:v>
                </c:pt>
                <c:pt idx="1119">
                  <c:v>-3.0122568897706929</c:v>
                </c:pt>
                <c:pt idx="1120">
                  <c:v>-3.0121156945823628</c:v>
                </c:pt>
                <c:pt idx="1121">
                  <c:v>-3.0128460125593612</c:v>
                </c:pt>
                <c:pt idx="1122">
                  <c:v>-3.0133846678391802</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-3.0138699148341974</c:v>
                </c:pt>
                <c:pt idx="1131">
                  <c:v>-3.0111568308866197</c:v>
                </c:pt>
                <c:pt idx="1132">
                  <c:v>-3.0078412293905359</c:v>
                </c:pt>
                <c:pt idx="1133">
                  <c:v>-3.0073702499017729</c:v>
                </c:pt>
                <c:pt idx="1134">
                  <c:v>-3.0054927257626791</c:v>
                </c:pt>
                <c:pt idx="1135">
                  <c:v>-3.0051286007889075</c:v>
                </c:pt>
                <c:pt idx="1136">
                  <c:v>-3.0053543764864812</c:v>
                </c:pt>
                <c:pt idx="1137">
                  <c:v>-3.0063276215249601</c:v>
                </c:pt>
                <c:pt idx="1138">
                  <c:v>-3.0077263683759901</c:v>
                </c:pt>
                <c:pt idx="1139">
                  <c:v>-3.0095591547760141</c:v>
                </c:pt>
                <c:pt idx="1140">
                  <c:v>-3.0106346818973337</c:v>
                </c:pt>
                <c:pt idx="1141">
                  <c:v>-3.0102485485362536</c:v>
                </c:pt>
                <c:pt idx="1142">
                  <c:v>-3.0106990564302549</c:v>
                </c:pt>
                <c:pt idx="1143">
                  <c:v>-3.0107917572755047</c:v>
                </c:pt>
                <c:pt idx="1144">
                  <c:v>-3.0114397904457348</c:v>
                </c:pt>
                <c:pt idx="1145">
                  <c:v>-3.0099477545943092</c:v>
                </c:pt>
                <c:pt idx="1146">
                  <c:v>-3.0071631054424479</c:v>
                </c:pt>
                <c:pt idx="1147">
                  <c:v>-3.0067742969239397</c:v>
                </c:pt>
                <c:pt idx="1148">
                  <c:v>-3.0058007103759792</c:v>
                </c:pt>
                <c:pt idx="1149">
                  <c:v>-3.0062811952113582</c:v>
                </c:pt>
                <c:pt idx="1150">
                  <c:v>-3.0065748743729204</c:v>
                </c:pt>
                <c:pt idx="1151">
                  <c:v>-3.0084179819477015</c:v>
                </c:pt>
                <c:pt idx="1152">
                  <c:v>-3.0097972058413598</c:v>
                </c:pt>
                <c:pt idx="1153">
                  <c:v>-3.0148706513840864</c:v>
                </c:pt>
                <c:pt idx="1154">
                  <c:v>-3.0160076502079112</c:v>
                </c:pt>
                <c:pt idx="1155">
                  <c:v>-3.0182364737433267</c:v>
                </c:pt>
                <c:pt idx="1156">
                  <c:v>-3.0167619687107532</c:v>
                </c:pt>
                <c:pt idx="1157">
                  <c:v>-3.0162551876470993</c:v>
                </c:pt>
                <c:pt idx="1158">
                  <c:v>-3.0153702417763721</c:v>
                </c:pt>
                <c:pt idx="1159">
                  <c:v>-3.0147387907876202</c:v>
                </c:pt>
                <c:pt idx="1160">
                  <c:v>-3.0139109528874624</c:v>
                </c:pt>
                <c:pt idx="1161">
                  <c:v>-3.0084707831045279</c:v>
                </c:pt>
                <c:pt idx="1162">
                  <c:v>-3.0084659829993541</c:v>
                </c:pt>
                <c:pt idx="1163">
                  <c:v>-3.0092534468924192</c:v>
                </c:pt>
                <c:pt idx="1164">
                  <c:v>-3.0113318165386151</c:v>
                </c:pt>
                <c:pt idx="1165">
                  <c:v>-3.0131832721223981</c:v>
                </c:pt>
                <c:pt idx="1166">
                  <c:v>-3.0159907454897312</c:v>
                </c:pt>
                <c:pt idx="1167">
                  <c:v>-3.0167068908241927</c:v>
                </c:pt>
                <c:pt idx="1168">
                  <c:v>-3.0160975620592581</c:v>
                </c:pt>
                <c:pt idx="1169">
                  <c:v>-3.0127102625496192</c:v>
                </c:pt>
                <c:pt idx="1170">
                  <c:v>-3.010987973432151</c:v>
                </c:pt>
                <c:pt idx="1171">
                  <c:v>-3.0126070697748975</c:v>
                </c:pt>
                <c:pt idx="1172">
                  <c:v>-3.0125127372733544</c:v>
                </c:pt>
                <c:pt idx="1173">
                  <c:v>-3.0119870783257312</c:v>
                </c:pt>
                <c:pt idx="1174">
                  <c:v>-3.0131440554528992</c:v>
                </c:pt>
                <c:pt idx="1175">
                  <c:v>-3.0137830196497504</c:v>
                </c:pt>
                <c:pt idx="1176">
                  <c:v>-3.0142994388692403</c:v>
                </c:pt>
                <c:pt idx="1177">
                  <c:v>-3.0152325375736067</c:v>
                </c:pt>
                <c:pt idx="1178">
                  <c:v>-3.0139066650464912</c:v>
                </c:pt>
                <c:pt idx="1179">
                  <c:v>-3.0135119939489385</c:v>
                </c:pt>
                <c:pt idx="1180">
                  <c:v>-3.0127103953588334</c:v>
                </c:pt>
                <c:pt idx="1181">
                  <c:v>-3.0125104415708961</c:v>
                </c:pt>
                <c:pt idx="1182">
                  <c:v>-3.0110706566665897</c:v>
                </c:pt>
                <c:pt idx="1183">
                  <c:v>-3.0082482517468208</c:v>
                </c:pt>
                <c:pt idx="1184">
                  <c:v>-3.006164361031058</c:v>
                </c:pt>
                <c:pt idx="1185">
                  <c:v>-3.0043744530408247</c:v>
                </c:pt>
                <c:pt idx="1186">
                  <c:v>-2.9970122111072044</c:v>
                </c:pt>
                <c:pt idx="1187">
                  <c:v>-2.9985576552434026</c:v>
                </c:pt>
                <c:pt idx="1188">
                  <c:v>-2.9993081412512197</c:v>
                </c:pt>
                <c:pt idx="1189">
                  <c:v>-2.9995426064671982</c:v>
                </c:pt>
                <c:pt idx="1190">
                  <c:v>-2.9994584623311864</c:v>
                </c:pt>
                <c:pt idx="1191">
                  <c:v>-2.9998439695915766</c:v>
                </c:pt>
                <c:pt idx="1192">
                  <c:v>-2.9995882548981569</c:v>
                </c:pt>
                <c:pt idx="1193">
                  <c:v>-2.9995116429429838</c:v>
                </c:pt>
                <c:pt idx="1194">
                  <c:v>-2.9982784333155825</c:v>
                </c:pt>
                <c:pt idx="1195">
                  <c:v>-2.9987227560938265</c:v>
                </c:pt>
                <c:pt idx="1196">
                  <c:v>-2.9983230192726609</c:v>
                </c:pt>
                <c:pt idx="1197">
                  <c:v>-2.9983636778709695</c:v>
                </c:pt>
                <c:pt idx="1198">
                  <c:v>-2.9988086457226597</c:v>
                </c:pt>
                <c:pt idx="1199">
                  <c:v>-2.9993030565548078</c:v>
                </c:pt>
                <c:pt idx="1200">
                  <c:v>-2.9991397011971812</c:v>
                </c:pt>
                <c:pt idx="1201">
                  <c:v>-2.9980343109710081</c:v>
                </c:pt>
                <c:pt idx="1202">
                  <c:v>-2.9983012575310606</c:v>
                </c:pt>
                <c:pt idx="1203">
                  <c:v>-2.9991518058101998</c:v>
                </c:pt>
                <c:pt idx="1204">
                  <c:v>-2.9993879216552677</c:v>
                </c:pt>
                <c:pt idx="1205">
                  <c:v>-2.9989899682723729</c:v>
                </c:pt>
                <c:pt idx="1206">
                  <c:v>-2.9999210179199882</c:v>
                </c:pt>
                <c:pt idx="1207">
                  <c:v>-3.0028677702281357</c:v>
                </c:pt>
                <c:pt idx="1208">
                  <c:v>-3.0041145833156406</c:v>
                </c:pt>
                <c:pt idx="1209">
                  <c:v>-3.0032219345093552</c:v>
                </c:pt>
                <c:pt idx="1210">
                  <c:v>-3.0025436777520156</c:v>
                </c:pt>
                <c:pt idx="1211">
                  <c:v>-3.0021813172438101</c:v>
                </c:pt>
                <c:pt idx="1212">
                  <c:v>-3.0007927208128002</c:v>
                </c:pt>
                <c:pt idx="1213">
                  <c:v>-2.9997105722025612</c:v>
                </c:pt>
                <c:pt idx="1214">
                  <c:v>-2.9974034671101597</c:v>
                </c:pt>
                <c:pt idx="1215">
                  <c:v>-2.9963614268885226</c:v>
                </c:pt>
                <c:pt idx="1216">
                  <c:v>-2.9966196459846475</c:v>
                </c:pt>
                <c:pt idx="1217">
                  <c:v>-2.9976081451122787</c:v>
                </c:pt>
                <c:pt idx="1218">
                  <c:v>-2.99894674835312</c:v>
                </c:pt>
                <c:pt idx="1219">
                  <c:v>-2.9995168794213356</c:v>
                </c:pt>
                <c:pt idx="1220">
                  <c:v>-2.9975332217316333</c:v>
                </c:pt>
                <c:pt idx="1221">
                  <c:v>-2.9966294738679538</c:v>
                </c:pt>
                <c:pt idx="1222">
                  <c:v>-2.9954890978950175</c:v>
                </c:pt>
                <c:pt idx="1223">
                  <c:v>-2.99495586882108</c:v>
                </c:pt>
                <c:pt idx="1224">
                  <c:v>-2.9944102884883819</c:v>
                </c:pt>
                <c:pt idx="1225">
                  <c:v>-2.9932815428098007</c:v>
                </c:pt>
                <c:pt idx="1226">
                  <c:v>-2.9926548350079543</c:v>
                </c:pt>
                <c:pt idx="1227">
                  <c:v>-2.9911446801824582</c:v>
                </c:pt>
                <c:pt idx="1228">
                  <c:v>-2.9895348045950993</c:v>
                </c:pt>
                <c:pt idx="1229">
                  <c:v>-2.9888403261384724</c:v>
                </c:pt>
                <c:pt idx="1230">
                  <c:v>-2.9893169784787972</c:v>
                </c:pt>
                <c:pt idx="1231">
                  <c:v>-2.9889087418666702</c:v>
                </c:pt>
                <c:pt idx="1232">
                  <c:v>-2.9889640853716912</c:v>
                </c:pt>
                <c:pt idx="1233">
                  <c:v>-2.9925348513515253</c:v>
                </c:pt>
                <c:pt idx="1234">
                  <c:v>-2.9964000933483366</c:v>
                </c:pt>
                <c:pt idx="1235">
                  <c:v>-3.0002782368135708</c:v>
                </c:pt>
                <c:pt idx="1236">
                  <c:v>-3.0010700075203585</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-3.0099579619325749</c:v>
                </c:pt>
                <c:pt idx="1250">
                  <c:v>-3.0087126666648913</c:v>
                </c:pt>
                <c:pt idx="1251">
                  <c:v>-3.0096179323483909</c:v>
                </c:pt>
                <c:pt idx="1252">
                  <c:v>-3.0107575114659149</c:v>
                </c:pt>
                <c:pt idx="1253">
                  <c:v>-3.0103224284157761</c:v>
                </c:pt>
                <c:pt idx="1254">
                  <c:v>-3.0097273102388438</c:v>
                </c:pt>
                <c:pt idx="1255">
                  <c:v>-3.0043572637313996</c:v>
                </c:pt>
                <c:pt idx="1256">
                  <c:v>-3.0031347547337131</c:v>
                </c:pt>
                <c:pt idx="1257">
                  <c:v>-3.0024389671575022</c:v>
                </c:pt>
                <c:pt idx="1258">
                  <c:v>-3.0038073576122359</c:v>
                </c:pt>
                <c:pt idx="1259">
                  <c:v>-3.0046871049500647</c:v>
                </c:pt>
                <c:pt idx="1260">
                  <c:v>-3.0058598294578167</c:v>
                </c:pt>
                <c:pt idx="1261">
                  <c:v>-3.0085073435893452</c:v>
                </c:pt>
                <c:pt idx="1262">
                  <c:v>-3.0107088843135728</c:v>
                </c:pt>
                <c:pt idx="1263">
                  <c:v>-3.0092834807520319</c:v>
                </c:pt>
                <c:pt idx="1264">
                  <c:v>-3.0074161449784356</c:v>
                </c:pt>
                <c:pt idx="1265">
                  <c:v>-3.0058268358495597</c:v>
                </c:pt>
                <c:pt idx="1266">
                  <c:v>-3.0053370353950872</c:v>
                </c:pt>
                <c:pt idx="1267">
                  <c:v>-3.0064897057085176</c:v>
                </c:pt>
                <c:pt idx="1268">
                  <c:v>-3.0076356976147736</c:v>
                </c:pt>
                <c:pt idx="1269">
                  <c:v>-3.0072687267288387</c:v>
                </c:pt>
                <c:pt idx="1270">
                  <c:v>-3.0045309971820351</c:v>
                </c:pt>
                <c:pt idx="1271">
                  <c:v>-3.0017095219268839</c:v>
                </c:pt>
                <c:pt idx="1272">
                  <c:v>-2.9928254379552133</c:v>
                </c:pt>
                <c:pt idx="1273">
                  <c:v>-2.9915756461463445</c:v>
                </c:pt>
                <c:pt idx="1274">
                  <c:v>-2.9888997677570091</c:v>
                </c:pt>
                <c:pt idx="1275">
                  <c:v>-2.987153193522488</c:v>
                </c:pt>
                <c:pt idx="1276">
                  <c:v>-2.9871648048440846</c:v>
                </c:pt>
                <c:pt idx="1277">
                  <c:v>-2.9874815358940912</c:v>
                </c:pt>
                <c:pt idx="1278">
                  <c:v>-2.9892373308839808</c:v>
                </c:pt>
                <c:pt idx="1279">
                  <c:v>-2.9911181183356774</c:v>
                </c:pt>
                <c:pt idx="1280">
                  <c:v>-2.9940495027182226</c:v>
                </c:pt>
                <c:pt idx="1281">
                  <c:v>-2.9990357305398163</c:v>
                </c:pt>
                <c:pt idx="1282">
                  <c:v>-2.9986758934070377</c:v>
                </c:pt>
                <c:pt idx="1283">
                  <c:v>-2.9972112352305089</c:v>
                </c:pt>
                <c:pt idx="1284">
                  <c:v>-2.9970124767256578</c:v>
                </c:pt>
                <c:pt idx="1285">
                  <c:v>-2.9952620889688668</c:v>
                </c:pt>
                <c:pt idx="1286">
                  <c:v>-2.9912033628910706</c:v>
                </c:pt>
                <c:pt idx="1287">
                  <c:v>-2.9901556118724102</c:v>
                </c:pt>
                <c:pt idx="1288">
                  <c:v>-2.9894692916973042</c:v>
                </c:pt>
                <c:pt idx="1289">
                  <c:v>-2.9874138411303242</c:v>
                </c:pt>
                <c:pt idx="1290">
                  <c:v>-2.9888065356748217</c:v>
                </c:pt>
                <c:pt idx="1291">
                  <c:v>-2.9876281762610404</c:v>
                </c:pt>
                <c:pt idx="1292">
                  <c:v>-2.987374453706114</c:v>
                </c:pt>
                <c:pt idx="1293">
                  <c:v>-2.9864273910594505</c:v>
                </c:pt>
                <c:pt idx="1294">
                  <c:v>-2.9859965199593006</c:v>
                </c:pt>
                <c:pt idx="1295">
                  <c:v>-2.9857150023290182</c:v>
                </c:pt>
                <c:pt idx="1296">
                  <c:v>-2.9847356290930227</c:v>
                </c:pt>
                <c:pt idx="1297">
                  <c:v>-2.986508366746591</c:v>
                </c:pt>
                <c:pt idx="1298">
                  <c:v>-2.9871080763284832</c:v>
                </c:pt>
                <c:pt idx="1299">
                  <c:v>-2.9875888647278002</c:v>
                </c:pt>
                <c:pt idx="1300">
                  <c:v>-2.9862840709233609</c:v>
                </c:pt>
                <c:pt idx="1301">
                  <c:v>-2.9859570566440992</c:v>
                </c:pt>
                <c:pt idx="1302">
                  <c:v>-2.9865449462041624</c:v>
                </c:pt>
                <c:pt idx="1303">
                  <c:v>-2.9868308844846587</c:v>
                </c:pt>
                <c:pt idx="1304">
                  <c:v>-2.9848824022691929</c:v>
                </c:pt>
                <c:pt idx="1305">
                  <c:v>-2.9837964401366612</c:v>
                </c:pt>
                <c:pt idx="1306">
                  <c:v>-2.9839959765241417</c:v>
                </c:pt>
                <c:pt idx="1307">
                  <c:v>-2.9844713956358637</c:v>
                </c:pt>
                <c:pt idx="1308">
                  <c:v>-2.9866067594161336</c:v>
                </c:pt>
                <c:pt idx="1309">
                  <c:v>-2.9873281602017272</c:v>
                </c:pt>
                <c:pt idx="1310">
                  <c:v>-2.9898070066062559</c:v>
                </c:pt>
                <c:pt idx="1311">
                  <c:v>-2.9905160561330888</c:v>
                </c:pt>
                <c:pt idx="1312">
                  <c:v>-2.9907539364436917</c:v>
                </c:pt>
                <c:pt idx="1313">
                  <c:v>-2.9849969407470156</c:v>
                </c:pt>
                <c:pt idx="1314">
                  <c:v>-2.9846005051839342</c:v>
                </c:pt>
                <c:pt idx="1315">
                  <c:v>-2.9846693762580667</c:v>
                </c:pt>
                <c:pt idx="1316">
                  <c:v>-2.9846092136751277</c:v>
                </c:pt>
                <c:pt idx="1317">
                  <c:v>-2.9840469183517087</c:v>
                </c:pt>
                <c:pt idx="1318">
                  <c:v>-2.983317511066593</c:v>
                </c:pt>
                <c:pt idx="1319">
                  <c:v>-2.9841561824056697</c:v>
                </c:pt>
                <c:pt idx="1320">
                  <c:v>-2.9847117044581641</c:v>
                </c:pt>
                <c:pt idx="1321">
                  <c:v>-2.9821517685300063</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-2.9811911593414817</c:v>
                </c:pt>
                <c:pt idx="1332">
                  <c:v>-2.9806764666420236</c:v>
                </c:pt>
                <c:pt idx="1333">
                  <c:v>-2.9802773559215199</c:v>
                </c:pt>
                <c:pt idx="1334">
                  <c:v>-2.9820835235565539</c:v>
                </c:pt>
                <c:pt idx="1335">
                  <c:v>-2.9833602187216623</c:v>
                </c:pt>
                <c:pt idx="1336">
                  <c:v>-2.9848611148462667</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-2.9834745484992489</c:v>
                </c:pt>
                <c:pt idx="1345">
                  <c:v>-2.9842689564179792</c:v>
                </c:pt>
                <c:pt idx="1346">
                  <c:v>-2.9858791355693022</c:v>
                </c:pt>
                <c:pt idx="1347">
                  <c:v>-2.9886808032758547</c:v>
                </c:pt>
                <c:pt idx="1348">
                  <c:v>-2.9887300375561252</c:v>
                </c:pt>
                <c:pt idx="1349">
                  <c:v>-2.987662042615657</c:v>
                </c:pt>
                <c:pt idx="1350">
                  <c:v>-2.9848460125391227</c:v>
                </c:pt>
                <c:pt idx="1351">
                  <c:v>-2.9841314798881911</c:v>
                </c:pt>
                <c:pt idx="1352">
                  <c:v>-2.9835006550001002</c:v>
                </c:pt>
                <c:pt idx="1353">
                  <c:v>-2.9828726570514021</c:v>
                </c:pt>
                <c:pt idx="1354">
                  <c:v>-2.9813507960405872</c:v>
                </c:pt>
                <c:pt idx="1355">
                  <c:v>-2.9794210399270753</c:v>
                </c:pt>
                <c:pt idx="1356">
                  <c:v>-2.9788678515225548</c:v>
                </c:pt>
                <c:pt idx="1357">
                  <c:v>-2.9795857613225682</c:v>
                </c:pt>
                <c:pt idx="1358">
                  <c:v>-2.9811872699281992</c:v>
                </c:pt>
                <c:pt idx="1359">
                  <c:v>-2.980245576569132</c:v>
                </c:pt>
                <c:pt idx="1360">
                  <c:v>-2.9793598907612577</c:v>
                </c:pt>
                <c:pt idx="1361">
                  <c:v>-2.9810650095420637</c:v>
                </c:pt>
                <c:pt idx="1362">
                  <c:v>-2.981459813448831</c:v>
                </c:pt>
                <c:pt idx="1363">
                  <c:v>-2.9833756815110384</c:v>
                </c:pt>
                <c:pt idx="1364">
                  <c:v>-2.9848883597119595</c:v>
                </c:pt>
                <c:pt idx="1365">
                  <c:v>-2.9875245850586252</c:v>
                </c:pt>
                <c:pt idx="1366">
                  <c:v>-2.9876298458628412</c:v>
                </c:pt>
                <c:pt idx="1367">
                  <c:v>-2.9864430625490277</c:v>
                </c:pt>
                <c:pt idx="1368">
                  <c:v>-2.9856489581942727</c:v>
                </c:pt>
                <c:pt idx="1369">
                  <c:v>-2.985737712707996</c:v>
                </c:pt>
                <c:pt idx="1370">
                  <c:v>-2.9866119958945063</c:v>
                </c:pt>
                <c:pt idx="1371">
                  <c:v>-2.9858203579969467</c:v>
                </c:pt>
                <c:pt idx="1372">
                  <c:v>-2.9859359020304201</c:v>
                </c:pt>
                <c:pt idx="1373">
                  <c:v>-2.9839903416181008</c:v>
                </c:pt>
                <c:pt idx="1374">
                  <c:v>-2.9846025162951975</c:v>
                </c:pt>
                <c:pt idx="1375">
                  <c:v>-2.9844055412286248</c:v>
                </c:pt>
                <c:pt idx="1376">
                  <c:v>-2.9814885571615992</c:v>
                </c:pt>
                <c:pt idx="1377">
                  <c:v>-2.9823796312298003</c:v>
                </c:pt>
                <c:pt idx="1378">
                  <c:v>-2.9803609688206052</c:v>
                </c:pt>
                <c:pt idx="1379">
                  <c:v>-2.9811694165726266</c:v>
                </c:pt>
                <c:pt idx="1380">
                  <c:v>-2.9825526626887737</c:v>
                </c:pt>
                <c:pt idx="1381">
                  <c:v>-2.9826147225465012</c:v>
                </c:pt>
                <c:pt idx="1382">
                  <c:v>-2.9824210297652907</c:v>
                </c:pt>
                <c:pt idx="1383">
                  <c:v>-2.9821953109859582</c:v>
                </c:pt>
                <c:pt idx="1384">
                  <c:v>-2.9811882185655958</c:v>
                </c:pt>
                <c:pt idx="1385">
                  <c:v>-2.9793791670729206</c:v>
                </c:pt>
                <c:pt idx="1386">
                  <c:v>-2.9779802874126529</c:v>
                </c:pt>
                <c:pt idx="1387">
                  <c:v>-2.9768039391100922</c:v>
                </c:pt>
                <c:pt idx="1388">
                  <c:v>-2.9766802178223792</c:v>
                </c:pt>
                <c:pt idx="1389">
                  <c:v>-2.977430286429751</c:v>
                </c:pt>
                <c:pt idx="1390">
                  <c:v>-2.9777511345660037</c:v>
                </c:pt>
                <c:pt idx="1391">
                  <c:v>-2.9787112504630961</c:v>
                </c:pt>
                <c:pt idx="1392">
                  <c:v>-2.9785196067386153</c:v>
                </c:pt>
                <c:pt idx="1393">
                  <c:v>-2.9781077842771744</c:v>
                </c:pt>
                <c:pt idx="1394">
                  <c:v>-2.9792467942122567</c:v>
                </c:pt>
                <c:pt idx="1395">
                  <c:v>-2.9798841267528067</c:v>
                </c:pt>
                <c:pt idx="1396">
                  <c:v>-2.9803243703903117</c:v>
                </c:pt>
                <c:pt idx="1397">
                  <c:v>-2.9812306985476802</c:v>
                </c:pt>
                <c:pt idx="1398">
                  <c:v>-2.9841853055733911</c:v>
                </c:pt>
                <c:pt idx="1399">
                  <c:v>-2.9854178701273542</c:v>
                </c:pt>
                <c:pt idx="1400">
                  <c:v>-2.9854884108032937</c:v>
                </c:pt>
                <c:pt idx="1401">
                  <c:v>-2.9880120898106237</c:v>
                </c:pt>
                <c:pt idx="1402">
                  <c:v>-2.9886197110282922</c:v>
                </c:pt>
                <c:pt idx="1403">
                  <c:v>-2.9897595178187828</c:v>
                </c:pt>
                <c:pt idx="1404">
                  <c:v>-2.9890053700706574</c:v>
                </c:pt>
                <c:pt idx="1405">
                  <c:v>-2.9884856495930734</c:v>
                </c:pt>
                <c:pt idx="1406">
                  <c:v>-2.9897773332288544</c:v>
                </c:pt>
                <c:pt idx="1407">
                  <c:v>-2.9904271688101582</c:v>
                </c:pt>
                <c:pt idx="1408">
                  <c:v>-2.9894184257607264</c:v>
                </c:pt>
                <c:pt idx="1409">
                  <c:v>-2.9891554445049437</c:v>
                </c:pt>
                <c:pt idx="1410">
                  <c:v>-2.9879011561548481</c:v>
                </c:pt>
                <c:pt idx="1411">
                  <c:v>-2.988528698757595</c:v>
                </c:pt>
                <c:pt idx="1412">
                  <c:v>-2.9899860903717439</c:v>
                </c:pt>
                <c:pt idx="1413">
                  <c:v>-2.9899354521081571</c:v>
                </c:pt>
                <c:pt idx="1414">
                  <c:v>-2.9887028306359298</c:v>
                </c:pt>
                <c:pt idx="1415">
                  <c:v>-2.9868800239011928</c:v>
                </c:pt>
                <c:pt idx="1416">
                  <c:v>-2.9860037485761692</c:v>
                </c:pt>
                <c:pt idx="1417">
                  <c:v>-2.9861310367404492</c:v>
                </c:pt>
                <c:pt idx="1418">
                  <c:v>-2.9844617195345506</c:v>
                </c:pt>
                <c:pt idx="1419">
                  <c:v>-2.9823271146641868</c:v>
                </c:pt>
                <c:pt idx="1420">
                  <c:v>-2.9804481106507779</c:v>
                </c:pt>
                <c:pt idx="1421">
                  <c:v>-2.9807031423252832</c:v>
                </c:pt>
                <c:pt idx="1422">
                  <c:v>-2.9792164188432033</c:v>
                </c:pt>
                <c:pt idx="1423">
                  <c:v>-2.9783615258048277</c:v>
                </c:pt>
                <c:pt idx="1424">
                  <c:v>-2.9762657012307727</c:v>
                </c:pt>
                <c:pt idx="1425">
                  <c:v>-2.9775842502772938</c:v>
                </c:pt>
                <c:pt idx="1426">
                  <c:v>-2.9769778622882228</c:v>
                </c:pt>
                <c:pt idx="1427">
                  <c:v>-2.9776428381221627</c:v>
                </c:pt>
                <c:pt idx="1428">
                  <c:v>-2.977658661393741</c:v>
                </c:pt>
                <c:pt idx="1429">
                  <c:v>-2.9779678982084192</c:v>
                </c:pt>
                <c:pt idx="1430">
                  <c:v>-2.9782253583946243</c:v>
                </c:pt>
                <c:pt idx="1431">
                  <c:v>-2.9778157936901537</c:v>
                </c:pt>
                <c:pt idx="1432">
                  <c:v>-2.9758273548680307</c:v>
                </c:pt>
                <c:pt idx="1433">
                  <c:v>-2.9751622651976106</c:v>
                </c:pt>
                <c:pt idx="1434">
                  <c:v>-2.9747590943090927</c:v>
                </c:pt>
                <c:pt idx="1435">
                  <c:v>-2.9749708681188594</c:v>
                </c:pt>
                <c:pt idx="1436">
                  <c:v>-2.9736751812332827</c:v>
                </c:pt>
                <c:pt idx="1437">
                  <c:v>-2.9729680858994629</c:v>
                </c:pt>
                <c:pt idx="1438">
                  <c:v>-2.9735308555415867</c:v>
                </c:pt>
                <c:pt idx="1439">
                  <c:v>-2.972064565708759</c:v>
                </c:pt>
                <c:pt idx="1440">
                  <c:v>-2.9726478069456412</c:v>
                </c:pt>
                <c:pt idx="1441">
                  <c:v>-2.9719887126634887</c:v>
                </c:pt>
                <c:pt idx="1442">
                  <c:v>-2.9708369340691929</c:v>
                </c:pt>
                <c:pt idx="1443">
                  <c:v>-2.9723186487458975</c:v>
                </c:pt>
                <c:pt idx="1444">
                  <c:v>-2.9731869744896358</c:v>
                </c:pt>
                <c:pt idx="1445">
                  <c:v>-2.9743466647197168</c:v>
                </c:pt>
                <c:pt idx="1446">
                  <c:v>-2.9755699516000504</c:v>
                </c:pt>
                <c:pt idx="1447">
                  <c:v>-2.9762171309966567</c:v>
                </c:pt>
                <c:pt idx="1448">
                  <c:v>-2.9764494333194351</c:v>
                </c:pt>
                <c:pt idx="1449">
                  <c:v>-2.9769985615559591</c:v>
                </c:pt>
                <c:pt idx="1450">
                  <c:v>-2.9794302037642204</c:v>
                </c:pt>
                <c:pt idx="1451">
                  <c:v>-2.9801926426030758</c:v>
                </c:pt>
                <c:pt idx="1452">
                  <c:v>-2.9807681429588939</c:v>
                </c:pt>
                <c:pt idx="1453">
                  <c:v>-2.982249724826346</c:v>
                </c:pt>
                <c:pt idx="1454">
                  <c:v>-2.984705690097158</c:v>
                </c:pt>
                <c:pt idx="1455">
                  <c:v>-2.9861294620023999</c:v>
                </c:pt>
                <c:pt idx="1456">
                  <c:v>-2.9858560267626189</c:v>
                </c:pt>
                <c:pt idx="1457">
                  <c:v>-2.9863103481789217</c:v>
                </c:pt>
                <c:pt idx="1458">
                  <c:v>-2.9875529872619211</c:v>
                </c:pt>
                <c:pt idx="1459">
                  <c:v>-2.9907686023776421</c:v>
                </c:pt>
                <c:pt idx="1460">
                  <c:v>-2.9918483604216952</c:v>
                </c:pt>
                <c:pt idx="1461">
                  <c:v>-2.9914923557839468</c:v>
                </c:pt>
                <c:pt idx="1462">
                  <c:v>-2.9911769907717769</c:v>
                </c:pt>
                <c:pt idx="1463">
                  <c:v>-2.991829141028286</c:v>
                </c:pt>
                <c:pt idx="1464">
                  <c:v>-2.9931633805371405</c:v>
                </c:pt>
                <c:pt idx="1465">
                  <c:v>-2.9944105541068353</c:v>
                </c:pt>
                <c:pt idx="1466">
                  <c:v>-2.9952277293227922</c:v>
                </c:pt>
                <c:pt idx="1467">
                  <c:v>-2.9957368819799242</c:v>
                </c:pt>
                <c:pt idx="1468">
                  <c:v>-2.9962856117887426</c:v>
                </c:pt>
                <c:pt idx="1469">
                  <c:v>-2.9958431673124997</c:v>
                </c:pt>
                <c:pt idx="1470">
                  <c:v>-2.9945888220441788</c:v>
                </c:pt>
                <c:pt idx="1471">
                  <c:v>-2.9928648064066863</c:v>
                </c:pt>
                <c:pt idx="1472">
                  <c:v>-2.9923981527043821</c:v>
                </c:pt>
                <c:pt idx="1473">
                  <c:v>-2.9927065547181648</c:v>
                </c:pt>
                <c:pt idx="1474">
                  <c:v>-2.9931312976207987</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164490240"/>
        <c:axId val="164713216"/>
        <c:extLst/>
      </c:lineChart>
      <c:catAx>
        <c:axId val="1644902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4713216"/>
        <c:crosses val="autoZero"/>
        <c:auto val="1"/>
        <c:lblAlgn val="ctr"/>
        <c:lblOffset val="100"/>
        <c:noMultiLvlLbl val="0"/>
      </c:catAx>
      <c:valAx>
        <c:axId val="164713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44902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61</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62</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Author>
      <b:Author>
        <b:NameList>
          <b:Person>
            <b:Last>Bentley</b:Last>
            <b:Middle>Louis</b:Middle>
            <b:First>Jon</b:First>
          </b:Person>
        </b:NameList>
      </b:Author>
    </b:Author>
    <b:Pages>509-517</b:Pages>
    <b:Month>9</b:Month>
    <b:JournalName>Communications of the {ACM}</b:JournalName>
    <b:Number>9</b:Number>
    <b:Guid>{90EFFDEB-E718-4DEC-BE29-83A4F5AE06F6}</b:Guid>
    <b:RefOrder>17</b:RefOrder>
  </b:Source>
  <b:Source>
    <b:Year>2018</b:Year>
    <b:BIBTEX_Entry>misc</b:BIBTEX_Entry>
    <b:SourceType>Misc</b:SourceType>
    <b:Title>CrowdWater</b:Title>
    <b:Tag>CrowdWaterApp2017a</b:Tag>
    <b:URL>http://www.crowdwater.ch/de/home/</b:URL>
    <b:Author>
      <b:Author>
        <b:NameList>
          <b:Person>
            <b:Last>Etter</b:Last>
            <b:First>Simon</b:First>
          </b:Person>
          <b:Person>
            <b:Last>Strobl</b:Last>
            <b:First>Barbara</b:First>
          </b:Person>
        </b:NameList>
      </b:Author>
    </b:Author>
    <b:Guid>{4ED1010B-9D3E-4C79-8BFA-F977375CB7FA}</b:Guid>
    <b:LCID>en-GB</b:LCID>
    <b:YearAccessed>2018</b:YearAccessed>
    <b:MonthAccessed>March</b:MonthAccessed>
    <b:DayAccessed>06</b:DayAccessed>
    <b:RefOrder>48</b:RefOrder>
  </b:Source>
  <b:Source>
    <b:Year>2017</b:Year>
    <b:BIBTEX_Entry>inproceedings</b:BIBTEX_Entry>
    <b:SourceType>ConferenceProceedings</b:SourceType>
    <b:Title>Mobile Graphics</b:Title>
    <b:Tag>Agus2017</b:Tag>
    <b:Publisher>The Eurographics Association</b:Publisher>
    <b:BookTitle>EuroGraphics 2017 - Tutorials</b:BookTitle>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ConferenceName>EuroGraphics 2017 - Tutorials</b:ConferenceName>
    <b:Guid>{F2276E6A-7E19-419B-B8BA-D5FF25D5636B}</b:Guid>
    <b:LCID>en-GB</b:LCID>
    <b:RefOrder>59</b:RefOrder>
  </b:Source>
</b:Sources>
</file>

<file path=customXml/itemProps1.xml><?xml version="1.0" encoding="utf-8"?>
<ds:datastoreItem xmlns:ds="http://schemas.openxmlformats.org/officeDocument/2006/customXml" ds:itemID="{F266473E-B301-4FBD-9721-96E71C7F5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23</Pages>
  <Words>10851</Words>
  <Characters>61853</Characters>
  <Application>Microsoft Office Word</Application>
  <DocSecurity>0</DocSecurity>
  <Lines>515</Lines>
  <Paragraphs>145</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72559</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ms699852</cp:lastModifiedBy>
  <cp:revision>6</cp:revision>
  <cp:lastPrinted>2018-05-16T16:37:00Z</cp:lastPrinted>
  <dcterms:created xsi:type="dcterms:W3CDTF">2018-05-24T14:03:00Z</dcterms:created>
  <dcterms:modified xsi:type="dcterms:W3CDTF">2018-05-24T19:38:00Z</dcterms:modified>
</cp:coreProperties>
</file>